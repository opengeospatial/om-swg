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73A39E5" w14:textId="79282F32" w:rsidR="00584282" w:rsidRPr="00584282" w:rsidRDefault="00584282" w:rsidP="00584282">
      <w:pPr>
        <w:tabs>
          <w:tab w:val="clear" w:pos="403"/>
        </w:tabs>
        <w:spacing w:after="0" w:line="240" w:lineRule="auto"/>
        <w:jc w:val="left"/>
        <w:rPr>
          <w:rFonts w:ascii="Times New Roman" w:eastAsia="Times New Roman" w:hAnsi="Times New Roman"/>
          <w:sz w:val="24"/>
          <w:szCs w:val="24"/>
          <w:lang w:eastAsia="en-GB"/>
        </w:rPr>
      </w:pPr>
    </w:p>
    <w:p w14:paraId="4028EE13" w14:textId="77777777" w:rsidR="00584282" w:rsidRDefault="00584282" w:rsidP="00584282">
      <w:pPr>
        <w:jc w:val="right"/>
        <w:rPr>
          <w:b/>
          <w:color w:val="0000FF"/>
          <w:sz w:val="36"/>
          <w:szCs w:val="36"/>
        </w:rPr>
      </w:pPr>
      <w:r>
        <w:rPr>
          <w:b/>
          <w:sz w:val="36"/>
          <w:szCs w:val="36"/>
        </w:rPr>
        <w:t>Open Geospatial Consortium</w:t>
      </w:r>
      <w:r>
        <w:rPr>
          <w:b/>
          <w:color w:val="0000FF"/>
          <w:sz w:val="36"/>
          <w:szCs w:val="36"/>
        </w:rPr>
        <w:t xml:space="preserve"> </w:t>
      </w:r>
    </w:p>
    <w:p w14:paraId="7D4237B9" w14:textId="77777777" w:rsidR="00584282" w:rsidRDefault="00584282" w:rsidP="00584282">
      <w:pPr>
        <w:jc w:val="right"/>
        <w:rPr>
          <w:sz w:val="20"/>
          <w:szCs w:val="20"/>
        </w:rPr>
      </w:pPr>
      <w:r>
        <w:rPr>
          <w:sz w:val="20"/>
          <w:szCs w:val="20"/>
        </w:rPr>
        <w:t xml:space="preserve">Submission Date: </w:t>
      </w:r>
      <w:r>
        <w:rPr>
          <w:color w:val="FF0000"/>
          <w:sz w:val="20"/>
          <w:szCs w:val="20"/>
        </w:rPr>
        <w:t>&lt;</w:t>
      </w:r>
      <w:proofErr w:type="spellStart"/>
      <w:r>
        <w:rPr>
          <w:color w:val="FF0000"/>
          <w:sz w:val="20"/>
          <w:szCs w:val="20"/>
        </w:rPr>
        <w:t>yyyy</w:t>
      </w:r>
      <w:proofErr w:type="spellEnd"/>
      <w:r>
        <w:rPr>
          <w:color w:val="FF0000"/>
          <w:sz w:val="20"/>
          <w:szCs w:val="20"/>
        </w:rPr>
        <w:t>-mm-dd</w:t>
      </w:r>
      <w:r w:rsidRPr="00154114">
        <w:rPr>
          <w:color w:val="FF0000"/>
          <w:sz w:val="20"/>
          <w:szCs w:val="20"/>
        </w:rPr>
        <w:t>&gt;</w:t>
      </w:r>
    </w:p>
    <w:p w14:paraId="7060B8D4" w14:textId="77777777" w:rsidR="00584282" w:rsidRDefault="00584282" w:rsidP="00584282">
      <w:pPr>
        <w:jc w:val="right"/>
        <w:rPr>
          <w:color w:val="FF0000"/>
          <w:sz w:val="20"/>
          <w:szCs w:val="20"/>
        </w:rPr>
      </w:pPr>
      <w:r w:rsidRPr="00154114">
        <w:rPr>
          <w:sz w:val="20"/>
          <w:szCs w:val="20"/>
        </w:rPr>
        <w:t>Approval Date:</w:t>
      </w:r>
      <w:r w:rsidRPr="00154114">
        <w:rPr>
          <w:color w:val="0000FF"/>
          <w:sz w:val="20"/>
          <w:szCs w:val="20"/>
        </w:rPr>
        <w:t>   </w:t>
      </w:r>
      <w:r>
        <w:rPr>
          <w:color w:val="FF0000"/>
          <w:sz w:val="20"/>
          <w:szCs w:val="20"/>
        </w:rPr>
        <w:t>&lt;</w:t>
      </w:r>
      <w:proofErr w:type="spellStart"/>
      <w:r>
        <w:rPr>
          <w:color w:val="FF0000"/>
          <w:sz w:val="20"/>
          <w:szCs w:val="20"/>
        </w:rPr>
        <w:t>yyyy</w:t>
      </w:r>
      <w:proofErr w:type="spellEnd"/>
      <w:r>
        <w:rPr>
          <w:color w:val="FF0000"/>
          <w:sz w:val="20"/>
          <w:szCs w:val="20"/>
        </w:rPr>
        <w:t>-mm-dd</w:t>
      </w:r>
      <w:r w:rsidRPr="00154114">
        <w:rPr>
          <w:color w:val="FF0000"/>
          <w:sz w:val="20"/>
          <w:szCs w:val="20"/>
        </w:rPr>
        <w:t>&gt;</w:t>
      </w:r>
    </w:p>
    <w:p w14:paraId="499F8A56" w14:textId="77777777" w:rsidR="00584282" w:rsidRPr="00154114" w:rsidRDefault="00584282" w:rsidP="00584282">
      <w:pPr>
        <w:jc w:val="right"/>
        <w:rPr>
          <w:color w:val="FF0000"/>
          <w:sz w:val="20"/>
          <w:szCs w:val="20"/>
        </w:rPr>
      </w:pPr>
      <w:r>
        <w:rPr>
          <w:sz w:val="20"/>
          <w:szCs w:val="20"/>
        </w:rPr>
        <w:t>Publication</w:t>
      </w:r>
      <w:r w:rsidRPr="00154114">
        <w:rPr>
          <w:sz w:val="20"/>
          <w:szCs w:val="20"/>
        </w:rPr>
        <w:t xml:space="preserve"> Date:</w:t>
      </w:r>
      <w:r w:rsidRPr="00154114">
        <w:rPr>
          <w:color w:val="0000FF"/>
          <w:sz w:val="20"/>
          <w:szCs w:val="20"/>
        </w:rPr>
        <w:t>   </w:t>
      </w:r>
      <w:r>
        <w:rPr>
          <w:color w:val="FF0000"/>
          <w:sz w:val="20"/>
          <w:szCs w:val="20"/>
        </w:rPr>
        <w:t>&lt;</w:t>
      </w:r>
      <w:proofErr w:type="spellStart"/>
      <w:r>
        <w:rPr>
          <w:color w:val="FF0000"/>
          <w:sz w:val="20"/>
          <w:szCs w:val="20"/>
        </w:rPr>
        <w:t>yyyy</w:t>
      </w:r>
      <w:proofErr w:type="spellEnd"/>
      <w:r>
        <w:rPr>
          <w:color w:val="FF0000"/>
          <w:sz w:val="20"/>
          <w:szCs w:val="20"/>
        </w:rPr>
        <w:t>-mm-dd</w:t>
      </w:r>
      <w:r w:rsidRPr="00154114">
        <w:rPr>
          <w:color w:val="FF0000"/>
          <w:sz w:val="20"/>
          <w:szCs w:val="20"/>
        </w:rPr>
        <w:t>&gt;</w:t>
      </w:r>
      <w:r w:rsidRPr="00154114">
        <w:rPr>
          <w:b/>
          <w:color w:val="0000FF"/>
          <w:sz w:val="20"/>
          <w:szCs w:val="20"/>
        </w:rPr>
        <w:t xml:space="preserve"> </w:t>
      </w:r>
    </w:p>
    <w:p w14:paraId="088ADFAF" w14:textId="0AA1DD6B" w:rsidR="00584282" w:rsidRPr="00154114" w:rsidRDefault="00584282" w:rsidP="00584282">
      <w:pPr>
        <w:jc w:val="right"/>
        <w:rPr>
          <w:sz w:val="20"/>
          <w:szCs w:val="20"/>
        </w:rPr>
      </w:pPr>
      <w:bookmarkStart w:id="0" w:name="Cover_RemoveText2"/>
      <w:r w:rsidRPr="00154114">
        <w:rPr>
          <w:sz w:val="20"/>
          <w:szCs w:val="20"/>
        </w:rPr>
        <w:t>External identifier of this OGC</w:t>
      </w:r>
      <w:r w:rsidRPr="00154114">
        <w:rPr>
          <w:sz w:val="20"/>
          <w:szCs w:val="20"/>
          <w:vertAlign w:val="superscript"/>
        </w:rPr>
        <w:t>®</w:t>
      </w:r>
      <w:r w:rsidRPr="00154114">
        <w:rPr>
          <w:sz w:val="20"/>
          <w:szCs w:val="20"/>
        </w:rPr>
        <w:t xml:space="preserve"> document:</w:t>
      </w:r>
      <w:r w:rsidRPr="00154114">
        <w:rPr>
          <w:color w:val="0000FF"/>
          <w:sz w:val="20"/>
          <w:szCs w:val="20"/>
        </w:rPr>
        <w:t xml:space="preserve"> &lt;</w:t>
      </w:r>
      <w:r w:rsidR="00C35DAC">
        <w:fldChar w:fldCharType="begin"/>
      </w:r>
      <w:r w:rsidR="00C35DAC">
        <w:instrText xml:space="preserve"> HYPERLINK "http://www.opengis.net/doc/as/om/3.0" </w:instrText>
      </w:r>
      <w:r w:rsidR="00C35DAC">
        <w:fldChar w:fldCharType="separate"/>
      </w:r>
      <w:r w:rsidR="004D3810" w:rsidRPr="00C35DAC">
        <w:rPr>
          <w:rStyle w:val="Hyperlink"/>
          <w:sz w:val="20"/>
          <w:szCs w:val="20"/>
          <w:lang w:val="en-US"/>
          <w:rPrChange w:id="1" w:author="Grellet Sylvain" w:date="2021-06-03T09:06:00Z">
            <w:rPr>
              <w:rStyle w:val="Hyperlink"/>
              <w:sz w:val="20"/>
              <w:szCs w:val="20"/>
            </w:rPr>
          </w:rPrChange>
        </w:rPr>
        <w:t>http://www.opengis.net/doc/as/om/3.0</w:t>
      </w:r>
      <w:r w:rsidR="00C35DAC">
        <w:rPr>
          <w:rStyle w:val="Hyperlink"/>
          <w:sz w:val="20"/>
          <w:szCs w:val="20"/>
        </w:rPr>
        <w:fldChar w:fldCharType="end"/>
      </w:r>
      <w:r w:rsidRPr="00154114">
        <w:rPr>
          <w:sz w:val="20"/>
          <w:szCs w:val="20"/>
        </w:rPr>
        <w:t>&gt;</w:t>
      </w:r>
    </w:p>
    <w:p w14:paraId="52B3F944" w14:textId="182D020B" w:rsidR="00584282" w:rsidRPr="004D3810" w:rsidRDefault="00584282" w:rsidP="004D3810">
      <w:pPr>
        <w:jc w:val="right"/>
        <w:rPr>
          <w:sz w:val="20"/>
          <w:szCs w:val="20"/>
        </w:rPr>
      </w:pPr>
      <w:r w:rsidRPr="00154114">
        <w:rPr>
          <w:sz w:val="20"/>
          <w:szCs w:val="20"/>
        </w:rPr>
        <w:t>Internal reference number of this OGC</w:t>
      </w:r>
      <w:r w:rsidRPr="00154114">
        <w:rPr>
          <w:sz w:val="20"/>
          <w:szCs w:val="20"/>
          <w:vertAlign w:val="superscript"/>
        </w:rPr>
        <w:t>®</w:t>
      </w:r>
      <w:r w:rsidRPr="00154114">
        <w:rPr>
          <w:sz w:val="20"/>
          <w:szCs w:val="20"/>
        </w:rPr>
        <w:t xml:space="preserve"> document:</w:t>
      </w:r>
      <w:r w:rsidRPr="00154114">
        <w:rPr>
          <w:color w:val="0000FF"/>
          <w:sz w:val="20"/>
          <w:szCs w:val="20"/>
        </w:rPr>
        <w:t> </w:t>
      </w:r>
      <w:bookmarkEnd w:id="0"/>
      <w:r w:rsidR="004D3810" w:rsidRPr="004D3810">
        <w:rPr>
          <w:sz w:val="20"/>
          <w:szCs w:val="20"/>
        </w:rPr>
        <w:t>20-082</w:t>
      </w:r>
      <w:r w:rsidR="001D7D22">
        <w:rPr>
          <w:sz w:val="20"/>
          <w:szCs w:val="20"/>
          <w:lang w:val="fi-FI"/>
        </w:rPr>
        <w:t>r</w:t>
      </w:r>
      <w:r w:rsidR="00A94DDF">
        <w:rPr>
          <w:sz w:val="20"/>
          <w:szCs w:val="20"/>
          <w:lang w:val="fi-FI"/>
        </w:rPr>
        <w:t>2</w:t>
      </w:r>
      <w:r w:rsidRPr="00154114">
        <w:rPr>
          <w:sz w:val="20"/>
          <w:szCs w:val="20"/>
        </w:rPr>
        <w:t xml:space="preserve"> </w:t>
      </w:r>
    </w:p>
    <w:p w14:paraId="5D6E847C" w14:textId="7CF9DA5D" w:rsidR="00584282" w:rsidRPr="00154114" w:rsidRDefault="00584282" w:rsidP="00584282">
      <w:pPr>
        <w:jc w:val="right"/>
        <w:rPr>
          <w:sz w:val="20"/>
          <w:szCs w:val="20"/>
        </w:rPr>
      </w:pPr>
      <w:r w:rsidRPr="00154114">
        <w:rPr>
          <w:sz w:val="20"/>
          <w:szCs w:val="20"/>
        </w:rPr>
        <w:t>Version</w:t>
      </w:r>
      <w:r w:rsidRPr="004D3810">
        <w:rPr>
          <w:sz w:val="20"/>
          <w:szCs w:val="20"/>
        </w:rPr>
        <w:t xml:space="preserve">: </w:t>
      </w:r>
      <w:r w:rsidR="004D3810" w:rsidRPr="004D3810">
        <w:rPr>
          <w:sz w:val="20"/>
          <w:szCs w:val="20"/>
        </w:rPr>
        <w:t>3.0.0</w:t>
      </w:r>
    </w:p>
    <w:p w14:paraId="73DD80A1" w14:textId="1652352C" w:rsidR="00584282" w:rsidRPr="004D3810" w:rsidRDefault="00584282" w:rsidP="00584282">
      <w:pPr>
        <w:jc w:val="right"/>
        <w:rPr>
          <w:sz w:val="20"/>
          <w:szCs w:val="20"/>
        </w:rPr>
      </w:pPr>
      <w:r w:rsidRPr="00154114">
        <w:rPr>
          <w:sz w:val="20"/>
          <w:szCs w:val="20"/>
        </w:rPr>
        <w:t>Category: OGC</w:t>
      </w:r>
      <w:proofErr w:type="gramStart"/>
      <w:r w:rsidRPr="004D3810">
        <w:rPr>
          <w:sz w:val="20"/>
          <w:szCs w:val="20"/>
          <w:vertAlign w:val="superscript"/>
        </w:rPr>
        <w:t>®</w:t>
      </w:r>
      <w:r w:rsidRPr="004D3810">
        <w:rPr>
          <w:sz w:val="20"/>
          <w:szCs w:val="20"/>
        </w:rPr>
        <w:t xml:space="preserve">  Abstract</w:t>
      </w:r>
      <w:proofErr w:type="gramEnd"/>
      <w:r w:rsidRPr="004D3810">
        <w:rPr>
          <w:sz w:val="20"/>
          <w:szCs w:val="20"/>
        </w:rPr>
        <w:t xml:space="preserve"> Specification</w:t>
      </w:r>
    </w:p>
    <w:p w14:paraId="139C9CCC" w14:textId="3DBF2AEA" w:rsidR="00584282" w:rsidRPr="00A81E15" w:rsidRDefault="00584282" w:rsidP="00584282">
      <w:pPr>
        <w:jc w:val="right"/>
        <w:rPr>
          <w:b/>
          <w:sz w:val="20"/>
          <w:szCs w:val="20"/>
        </w:rPr>
      </w:pPr>
      <w:r w:rsidRPr="00A81E15">
        <w:rPr>
          <w:sz w:val="20"/>
          <w:szCs w:val="20"/>
        </w:rPr>
        <w:t>Editor</w:t>
      </w:r>
      <w:r w:rsidR="004D3810" w:rsidRPr="00A81E15">
        <w:rPr>
          <w:sz w:val="20"/>
          <w:szCs w:val="20"/>
        </w:rPr>
        <w:t>s</w:t>
      </w:r>
      <w:r w:rsidRPr="00A81E15">
        <w:rPr>
          <w:sz w:val="20"/>
          <w:szCs w:val="20"/>
        </w:rPr>
        <w:t>:  </w:t>
      </w:r>
      <w:r w:rsidR="000A0A7E" w:rsidRPr="000A0A7E">
        <w:rPr>
          <w:sz w:val="20"/>
          <w:szCs w:val="20"/>
        </w:rPr>
        <w:t>Katharina</w:t>
      </w:r>
      <w:r w:rsidR="00A81E15" w:rsidRPr="00A81E15">
        <w:rPr>
          <w:sz w:val="20"/>
          <w:szCs w:val="20"/>
        </w:rPr>
        <w:t xml:space="preserve"> Schleidt</w:t>
      </w:r>
      <w:r w:rsidR="00A81E15" w:rsidRPr="00A81E15">
        <w:rPr>
          <w:b/>
          <w:sz w:val="20"/>
          <w:szCs w:val="20"/>
        </w:rPr>
        <w:t xml:space="preserve">, </w:t>
      </w:r>
      <w:proofErr w:type="spellStart"/>
      <w:r w:rsidR="004D3810" w:rsidRPr="00A81E15">
        <w:rPr>
          <w:sz w:val="20"/>
          <w:szCs w:val="20"/>
        </w:rPr>
        <w:t>Ilkka</w:t>
      </w:r>
      <w:proofErr w:type="spellEnd"/>
      <w:r w:rsidR="004D3810" w:rsidRPr="00A81E15">
        <w:rPr>
          <w:sz w:val="20"/>
          <w:szCs w:val="20"/>
        </w:rPr>
        <w:t xml:space="preserve"> Rinne </w:t>
      </w:r>
    </w:p>
    <w:p w14:paraId="7A37FEC5" w14:textId="77777777" w:rsidR="00584282" w:rsidRDefault="00584282" w:rsidP="00584282">
      <w:pPr>
        <w:jc w:val="right"/>
        <w:rPr>
          <w:b/>
          <w:color w:val="FF0000"/>
          <w:sz w:val="28"/>
          <w:szCs w:val="28"/>
        </w:rPr>
      </w:pPr>
    </w:p>
    <w:p w14:paraId="5135C267" w14:textId="77777777" w:rsidR="00584282" w:rsidRDefault="00584282" w:rsidP="00584282">
      <w:pPr>
        <w:jc w:val="right"/>
        <w:rPr>
          <w:b/>
          <w:color w:val="FF0000"/>
          <w:sz w:val="28"/>
          <w:szCs w:val="28"/>
        </w:rPr>
      </w:pPr>
    </w:p>
    <w:p w14:paraId="166FC68F" w14:textId="77777777" w:rsidR="00584282" w:rsidRDefault="00584282" w:rsidP="00584282">
      <w:pPr>
        <w:jc w:val="right"/>
        <w:rPr>
          <w:b/>
          <w:color w:val="FF0000"/>
          <w:sz w:val="28"/>
          <w:szCs w:val="28"/>
        </w:rPr>
      </w:pPr>
    </w:p>
    <w:p w14:paraId="4E534247" w14:textId="77777777" w:rsidR="004D3810" w:rsidRPr="004D3810" w:rsidRDefault="00584282" w:rsidP="004D3810">
      <w:pPr>
        <w:jc w:val="center"/>
        <w:rPr>
          <w:sz w:val="36"/>
          <w:szCs w:val="36"/>
        </w:rPr>
      </w:pPr>
      <w:r>
        <w:rPr>
          <w:sz w:val="36"/>
          <w:szCs w:val="36"/>
        </w:rPr>
        <w:t xml:space="preserve">OGC </w:t>
      </w:r>
      <w:r w:rsidR="004D3810" w:rsidRPr="004D3810">
        <w:rPr>
          <w:sz w:val="36"/>
          <w:szCs w:val="36"/>
        </w:rPr>
        <w:t>Abstract Specification</w:t>
      </w:r>
    </w:p>
    <w:p w14:paraId="6314C8E2" w14:textId="4A8E301C" w:rsidR="00584282" w:rsidRPr="0054133A" w:rsidRDefault="004D3810" w:rsidP="0054133A">
      <w:pPr>
        <w:jc w:val="center"/>
        <w:rPr>
          <w:sz w:val="36"/>
          <w:szCs w:val="36"/>
        </w:rPr>
      </w:pPr>
      <w:r w:rsidRPr="004D3810">
        <w:rPr>
          <w:sz w:val="36"/>
          <w:szCs w:val="36"/>
        </w:rPr>
        <w:t>Geographic information — Observations</w:t>
      </w:r>
      <w:commentRangeStart w:id="2"/>
      <w:ins w:id="3" w:author="Ilkka Rinne" w:date="2021-05-24T16:41:00Z">
        <w:r w:rsidR="000D0B49">
          <w:rPr>
            <w:sz w:val="36"/>
            <w:szCs w:val="36"/>
          </w:rPr>
          <w:t xml:space="preserve">, </w:t>
        </w:r>
      </w:ins>
      <w:del w:id="4" w:author="Ilkka Rinne" w:date="2021-05-24T16:41:00Z">
        <w:r w:rsidRPr="004D3810" w:rsidDel="000D0B49">
          <w:rPr>
            <w:sz w:val="36"/>
            <w:szCs w:val="36"/>
          </w:rPr>
          <w:delText xml:space="preserve"> and </w:delText>
        </w:r>
      </w:del>
      <w:del w:id="5" w:author="Katharina Schleidt" w:date="2021-07-05T19:43:00Z">
        <w:r w:rsidRPr="004D3810" w:rsidDel="0082047C">
          <w:rPr>
            <w:sz w:val="36"/>
            <w:szCs w:val="36"/>
          </w:rPr>
          <w:delText>measurements</w:delText>
        </w:r>
      </w:del>
      <w:ins w:id="6" w:author="Ilkka Rinne" w:date="2021-05-24T16:41:00Z">
        <w:del w:id="7" w:author="Katharina Schleidt" w:date="2021-07-05T19:43:00Z">
          <w:r w:rsidR="000D0B49" w:rsidDel="0082047C">
            <w:rPr>
              <w:sz w:val="36"/>
              <w:szCs w:val="36"/>
            </w:rPr>
            <w:delText xml:space="preserve"> </w:delText>
          </w:r>
        </w:del>
      </w:ins>
      <w:ins w:id="8" w:author="Katharina Schleidt" w:date="2021-07-05T19:43:00Z">
        <w:r w:rsidR="0082047C">
          <w:rPr>
            <w:sz w:val="36"/>
            <w:szCs w:val="36"/>
          </w:rPr>
          <w:t>M</w:t>
        </w:r>
        <w:r w:rsidR="0082047C" w:rsidRPr="004D3810">
          <w:rPr>
            <w:sz w:val="36"/>
            <w:szCs w:val="36"/>
          </w:rPr>
          <w:t>easurements</w:t>
        </w:r>
        <w:r w:rsidR="0082047C">
          <w:rPr>
            <w:sz w:val="36"/>
            <w:szCs w:val="36"/>
          </w:rPr>
          <w:t xml:space="preserve"> </w:t>
        </w:r>
      </w:ins>
      <w:ins w:id="9" w:author="Ilkka Rinne" w:date="2021-05-24T16:41:00Z">
        <w:r w:rsidR="000D0B49">
          <w:rPr>
            <w:sz w:val="36"/>
            <w:szCs w:val="36"/>
          </w:rPr>
          <w:t xml:space="preserve">and </w:t>
        </w:r>
        <w:del w:id="10" w:author="Katharina Schleidt" w:date="2021-07-05T19:43:00Z">
          <w:r w:rsidR="000D0B49" w:rsidDel="0082047C">
            <w:rPr>
              <w:sz w:val="36"/>
              <w:szCs w:val="36"/>
            </w:rPr>
            <w:delText>s</w:delText>
          </w:r>
        </w:del>
      </w:ins>
      <w:ins w:id="11" w:author="Katharina Schleidt" w:date="2021-07-05T19:43:00Z">
        <w:r w:rsidR="0082047C">
          <w:rPr>
            <w:sz w:val="36"/>
            <w:szCs w:val="36"/>
          </w:rPr>
          <w:t>S</w:t>
        </w:r>
      </w:ins>
      <w:ins w:id="12" w:author="Ilkka Rinne" w:date="2021-05-24T16:41:00Z">
        <w:r w:rsidR="000D0B49">
          <w:rPr>
            <w:sz w:val="36"/>
            <w:szCs w:val="36"/>
          </w:rPr>
          <w:t>amples</w:t>
        </w:r>
      </w:ins>
      <w:commentRangeEnd w:id="2"/>
      <w:r w:rsidR="0082047C">
        <w:rPr>
          <w:rStyle w:val="CommentReference"/>
        </w:rPr>
        <w:commentReference w:id="2"/>
      </w:r>
    </w:p>
    <w:p w14:paraId="2F6B64D0" w14:textId="77777777" w:rsidR="00584282" w:rsidRPr="00AC2E40" w:rsidRDefault="00584282" w:rsidP="00584282"/>
    <w:p w14:paraId="460749D1" w14:textId="77777777" w:rsidR="00584282" w:rsidRDefault="00584282" w:rsidP="00584282">
      <w:pPr>
        <w:pStyle w:val="zzCopyright"/>
        <w:pBdr>
          <w:top w:val="none" w:sz="0" w:space="0" w:color="auto"/>
          <w:left w:val="none" w:sz="0" w:space="0" w:color="auto"/>
          <w:bottom w:val="none" w:sz="0" w:space="0" w:color="auto"/>
          <w:right w:val="none" w:sz="0" w:space="0" w:color="auto"/>
        </w:pBdr>
        <w:jc w:val="center"/>
        <w:rPr>
          <w:b/>
          <w:color w:val="auto"/>
        </w:rPr>
      </w:pPr>
      <w:r>
        <w:rPr>
          <w:b/>
          <w:color w:val="auto"/>
        </w:rPr>
        <w:t>Copyright notice</w:t>
      </w:r>
    </w:p>
    <w:p w14:paraId="20A7B0FE" w14:textId="6C1C29E0" w:rsidR="00584282" w:rsidRDefault="00584282" w:rsidP="00584282">
      <w:pPr>
        <w:jc w:val="center"/>
        <w:rPr>
          <w:b/>
        </w:rPr>
      </w:pPr>
      <w:r>
        <w:t>Copyright ©</w:t>
      </w:r>
      <w:r w:rsidRPr="00A81E15">
        <w:t xml:space="preserve"> </w:t>
      </w:r>
      <w:r w:rsidR="004D3810" w:rsidRPr="00A81E15">
        <w:t>2020</w:t>
      </w:r>
      <w:r w:rsidRPr="00A81E15">
        <w:t xml:space="preserve"> </w:t>
      </w:r>
      <w:r>
        <w:t>Open Geospatial Consortium</w:t>
      </w:r>
      <w:r>
        <w:br/>
        <w:t xml:space="preserve">To obtain additional rights of use, visit </w:t>
      </w:r>
      <w:r w:rsidR="00C35DAC">
        <w:fldChar w:fldCharType="begin"/>
      </w:r>
      <w:r w:rsidR="00C35DAC">
        <w:instrText xml:space="preserve"> HYPERLINK "http://www.opengeospatial.org/legal/" </w:instrText>
      </w:r>
      <w:r w:rsidR="00C35DAC">
        <w:fldChar w:fldCharType="separate"/>
      </w:r>
      <w:r w:rsidRPr="00C35DAC">
        <w:rPr>
          <w:rStyle w:val="Hyperlink"/>
          <w:lang w:val="en-US"/>
          <w:rPrChange w:id="13" w:author="Grellet Sylvain" w:date="2021-06-03T09:06:00Z">
            <w:rPr>
              <w:rStyle w:val="Hyperlink"/>
            </w:rPr>
          </w:rPrChange>
        </w:rPr>
        <w:t>http://www.opengeospatial.org/legal/</w:t>
      </w:r>
      <w:r w:rsidR="00C35DAC">
        <w:rPr>
          <w:rStyle w:val="Hyperlink"/>
        </w:rPr>
        <w:fldChar w:fldCharType="end"/>
      </w:r>
      <w:r>
        <w:t>.</w:t>
      </w:r>
    </w:p>
    <w:p w14:paraId="5C3DC07C" w14:textId="77777777" w:rsidR="00584282" w:rsidRDefault="00584282" w:rsidP="00584282">
      <w:pPr>
        <w:jc w:val="center"/>
        <w:rPr>
          <w:b/>
          <w:bCs/>
        </w:rPr>
      </w:pPr>
    </w:p>
    <w:p w14:paraId="480E4870" w14:textId="77777777" w:rsidR="00584282" w:rsidRPr="00684C85" w:rsidRDefault="00584282" w:rsidP="00584282">
      <w:pPr>
        <w:jc w:val="center"/>
        <w:rPr>
          <w:b/>
          <w:bCs/>
        </w:rPr>
      </w:pPr>
      <w:r>
        <w:rPr>
          <w:b/>
          <w:bCs/>
        </w:rPr>
        <w:t>Warning</w:t>
      </w:r>
    </w:p>
    <w:p w14:paraId="66FDC009" w14:textId="77777777" w:rsidR="00584282" w:rsidRDefault="00584282" w:rsidP="00584282">
      <w:r>
        <w:t>This document is not an OGC Standard. This document is distributed for review and comment. This document is subject to change without notice and may not be referred to as an OGC Standard.</w:t>
      </w:r>
    </w:p>
    <w:p w14:paraId="2FBD00D2" w14:textId="6F320B2B" w:rsidR="00584282" w:rsidRPr="00C35DAC" w:rsidRDefault="00584282" w:rsidP="00584282">
      <w:pPr>
        <w:pStyle w:val="zzCover"/>
        <w:framePr w:hSpace="142" w:vSpace="142" w:wrap="auto" w:vAnchor="page" w:hAnchor="page" w:x="798" w:y="13865"/>
        <w:tabs>
          <w:tab w:val="left" w:pos="1980"/>
        </w:tabs>
        <w:suppressAutoHyphens/>
        <w:spacing w:after="0"/>
        <w:jc w:val="left"/>
        <w:rPr>
          <w:b w:val="0"/>
          <w:color w:val="auto"/>
          <w:sz w:val="20"/>
          <w:lang w:val="fr-FR"/>
          <w:rPrChange w:id="14" w:author="Grellet Sylvain" w:date="2021-06-03T09:06:00Z">
            <w:rPr>
              <w:b w:val="0"/>
              <w:color w:val="auto"/>
              <w:sz w:val="20"/>
            </w:rPr>
          </w:rPrChange>
        </w:rPr>
      </w:pPr>
      <w:r w:rsidRPr="00C35DAC">
        <w:rPr>
          <w:b w:val="0"/>
          <w:color w:val="auto"/>
          <w:sz w:val="20"/>
          <w:lang w:val="fr-FR"/>
          <w:rPrChange w:id="15" w:author="Grellet Sylvain" w:date="2021-06-03T09:06:00Z">
            <w:rPr>
              <w:b w:val="0"/>
              <w:color w:val="auto"/>
              <w:sz w:val="20"/>
            </w:rPr>
          </w:rPrChange>
        </w:rPr>
        <w:t xml:space="preserve">Document </w:t>
      </w:r>
      <w:proofErr w:type="gramStart"/>
      <w:r w:rsidRPr="00C35DAC">
        <w:rPr>
          <w:b w:val="0"/>
          <w:color w:val="auto"/>
          <w:sz w:val="20"/>
          <w:lang w:val="fr-FR"/>
          <w:rPrChange w:id="16" w:author="Grellet Sylvain" w:date="2021-06-03T09:06:00Z">
            <w:rPr>
              <w:b w:val="0"/>
              <w:color w:val="auto"/>
              <w:sz w:val="20"/>
            </w:rPr>
          </w:rPrChange>
        </w:rPr>
        <w:t>type:</w:t>
      </w:r>
      <w:proofErr w:type="gramEnd"/>
      <w:r w:rsidRPr="00C35DAC">
        <w:rPr>
          <w:b w:val="0"/>
          <w:color w:val="auto"/>
          <w:sz w:val="20"/>
          <w:lang w:val="fr-FR"/>
          <w:rPrChange w:id="17" w:author="Grellet Sylvain" w:date="2021-06-03T09:06:00Z">
            <w:rPr>
              <w:b w:val="0"/>
              <w:color w:val="auto"/>
              <w:sz w:val="20"/>
            </w:rPr>
          </w:rPrChange>
        </w:rPr>
        <w:t>   </w:t>
      </w:r>
      <w:r w:rsidRPr="00C35DAC">
        <w:rPr>
          <w:b w:val="0"/>
          <w:color w:val="auto"/>
          <w:sz w:val="20"/>
          <w:lang w:val="fr-FR"/>
          <w:rPrChange w:id="18" w:author="Grellet Sylvain" w:date="2021-06-03T09:06:00Z">
            <w:rPr>
              <w:b w:val="0"/>
              <w:color w:val="auto"/>
              <w:sz w:val="20"/>
            </w:rPr>
          </w:rPrChange>
        </w:rPr>
        <w:tab/>
        <w:t>OGC</w:t>
      </w:r>
      <w:r w:rsidRPr="00C35DAC">
        <w:rPr>
          <w:b w:val="0"/>
          <w:color w:val="auto"/>
          <w:sz w:val="20"/>
          <w:vertAlign w:val="superscript"/>
          <w:lang w:val="fr-FR"/>
          <w:rPrChange w:id="19" w:author="Grellet Sylvain" w:date="2021-06-03T09:06:00Z">
            <w:rPr>
              <w:b w:val="0"/>
              <w:color w:val="auto"/>
              <w:sz w:val="20"/>
              <w:vertAlign w:val="superscript"/>
            </w:rPr>
          </w:rPrChange>
        </w:rPr>
        <w:t>®</w:t>
      </w:r>
      <w:r w:rsidRPr="00C35DAC">
        <w:rPr>
          <w:b w:val="0"/>
          <w:color w:val="auto"/>
          <w:sz w:val="20"/>
          <w:lang w:val="fr-FR"/>
          <w:rPrChange w:id="20" w:author="Grellet Sylvain" w:date="2021-06-03T09:06:00Z">
            <w:rPr>
              <w:b w:val="0"/>
              <w:color w:val="auto"/>
              <w:sz w:val="20"/>
            </w:rPr>
          </w:rPrChange>
        </w:rPr>
        <w:t xml:space="preserve"> Abstract </w:t>
      </w:r>
      <w:proofErr w:type="spellStart"/>
      <w:r w:rsidRPr="00C35DAC">
        <w:rPr>
          <w:b w:val="0"/>
          <w:color w:val="auto"/>
          <w:sz w:val="20"/>
          <w:lang w:val="fr-FR"/>
          <w:rPrChange w:id="21" w:author="Grellet Sylvain" w:date="2021-06-03T09:06:00Z">
            <w:rPr>
              <w:b w:val="0"/>
              <w:color w:val="auto"/>
              <w:sz w:val="20"/>
            </w:rPr>
          </w:rPrChange>
        </w:rPr>
        <w:t>Specification</w:t>
      </w:r>
      <w:proofErr w:type="spellEnd"/>
    </w:p>
    <w:p w14:paraId="00D5532E" w14:textId="55335243" w:rsidR="00584282" w:rsidRPr="00C35DAC" w:rsidRDefault="00584282" w:rsidP="00584282">
      <w:pPr>
        <w:pStyle w:val="zzCover"/>
        <w:framePr w:hSpace="142" w:vSpace="142" w:wrap="auto" w:vAnchor="page" w:hAnchor="page" w:x="798" w:y="13865"/>
        <w:tabs>
          <w:tab w:val="left" w:pos="1980"/>
        </w:tabs>
        <w:suppressAutoHyphens/>
        <w:spacing w:after="0"/>
        <w:jc w:val="left"/>
        <w:rPr>
          <w:b w:val="0"/>
          <w:color w:val="auto"/>
          <w:sz w:val="20"/>
          <w:lang w:val="fr-FR"/>
          <w:rPrChange w:id="22" w:author="Grellet Sylvain" w:date="2021-06-03T09:06:00Z">
            <w:rPr>
              <w:b w:val="0"/>
              <w:color w:val="auto"/>
              <w:sz w:val="20"/>
            </w:rPr>
          </w:rPrChange>
        </w:rPr>
      </w:pPr>
      <w:r w:rsidRPr="00C35DAC">
        <w:rPr>
          <w:b w:val="0"/>
          <w:color w:val="auto"/>
          <w:sz w:val="20"/>
          <w:lang w:val="fr-FR"/>
          <w:rPrChange w:id="23" w:author="Grellet Sylvain" w:date="2021-06-03T09:06:00Z">
            <w:rPr>
              <w:b w:val="0"/>
              <w:color w:val="auto"/>
              <w:sz w:val="20"/>
            </w:rPr>
          </w:rPrChange>
        </w:rPr>
        <w:t xml:space="preserve">Document </w:t>
      </w:r>
      <w:proofErr w:type="spellStart"/>
      <w:proofErr w:type="gramStart"/>
      <w:r w:rsidRPr="00C35DAC">
        <w:rPr>
          <w:b w:val="0"/>
          <w:color w:val="auto"/>
          <w:sz w:val="20"/>
          <w:lang w:val="fr-FR"/>
          <w:rPrChange w:id="24" w:author="Grellet Sylvain" w:date="2021-06-03T09:06:00Z">
            <w:rPr>
              <w:b w:val="0"/>
              <w:color w:val="auto"/>
              <w:sz w:val="20"/>
            </w:rPr>
          </w:rPrChange>
        </w:rPr>
        <w:t>subtype</w:t>
      </w:r>
      <w:proofErr w:type="spellEnd"/>
      <w:r w:rsidRPr="00C35DAC">
        <w:rPr>
          <w:b w:val="0"/>
          <w:color w:val="auto"/>
          <w:sz w:val="20"/>
          <w:lang w:val="fr-FR"/>
          <w:rPrChange w:id="25" w:author="Grellet Sylvain" w:date="2021-06-03T09:06:00Z">
            <w:rPr>
              <w:b w:val="0"/>
              <w:color w:val="auto"/>
              <w:sz w:val="20"/>
            </w:rPr>
          </w:rPrChange>
        </w:rPr>
        <w:t>:</w:t>
      </w:r>
      <w:proofErr w:type="gramEnd"/>
      <w:r w:rsidRPr="00C35DAC">
        <w:rPr>
          <w:b w:val="0"/>
          <w:color w:val="auto"/>
          <w:sz w:val="20"/>
          <w:lang w:val="fr-FR"/>
          <w:rPrChange w:id="26" w:author="Grellet Sylvain" w:date="2021-06-03T09:06:00Z">
            <w:rPr>
              <w:b w:val="0"/>
              <w:color w:val="auto"/>
              <w:sz w:val="20"/>
            </w:rPr>
          </w:rPrChange>
        </w:rPr>
        <w:t>   </w:t>
      </w:r>
      <w:r w:rsidRPr="00C35DAC">
        <w:rPr>
          <w:b w:val="0"/>
          <w:color w:val="auto"/>
          <w:sz w:val="20"/>
          <w:lang w:val="fr-FR"/>
          <w:rPrChange w:id="27" w:author="Grellet Sylvain" w:date="2021-06-03T09:06:00Z">
            <w:rPr>
              <w:b w:val="0"/>
              <w:color w:val="auto"/>
              <w:sz w:val="20"/>
            </w:rPr>
          </w:rPrChange>
        </w:rPr>
        <w:tab/>
      </w:r>
    </w:p>
    <w:p w14:paraId="12E4CBDA" w14:textId="77777777" w:rsidR="00584282" w:rsidRDefault="00584282" w:rsidP="00584282">
      <w:pPr>
        <w:pStyle w:val="zzCover"/>
        <w:framePr w:hSpace="142" w:vSpace="142" w:wrap="auto" w:vAnchor="page" w:hAnchor="page" w:x="798" w:y="13865"/>
        <w:tabs>
          <w:tab w:val="left" w:pos="1980"/>
        </w:tabs>
        <w:suppressAutoHyphens/>
        <w:spacing w:after="0"/>
        <w:jc w:val="left"/>
        <w:rPr>
          <w:b w:val="0"/>
          <w:color w:val="auto"/>
          <w:sz w:val="20"/>
        </w:rPr>
      </w:pPr>
      <w:r>
        <w:rPr>
          <w:b w:val="0"/>
          <w:color w:val="auto"/>
          <w:sz w:val="20"/>
        </w:rPr>
        <w:t>Document stage:   </w:t>
      </w:r>
      <w:r>
        <w:rPr>
          <w:b w:val="0"/>
          <w:color w:val="auto"/>
          <w:sz w:val="20"/>
        </w:rPr>
        <w:tab/>
        <w:t>Draft</w:t>
      </w:r>
    </w:p>
    <w:p w14:paraId="6E6D3040" w14:textId="77777777" w:rsidR="00584282" w:rsidRDefault="00584282" w:rsidP="00584282">
      <w:pPr>
        <w:pStyle w:val="zzCover"/>
        <w:framePr w:hSpace="142" w:vSpace="142" w:wrap="auto" w:vAnchor="page" w:hAnchor="page" w:x="798" w:y="13865"/>
        <w:tabs>
          <w:tab w:val="left" w:pos="1980"/>
        </w:tabs>
        <w:suppressAutoHyphens/>
        <w:spacing w:after="0"/>
        <w:jc w:val="left"/>
        <w:rPr>
          <w:color w:val="auto"/>
          <w:sz w:val="16"/>
        </w:rPr>
      </w:pPr>
      <w:r>
        <w:rPr>
          <w:b w:val="0"/>
          <w:color w:val="auto"/>
          <w:sz w:val="20"/>
        </w:rPr>
        <w:t>Document language: </w:t>
      </w:r>
      <w:r>
        <w:rPr>
          <w:b w:val="0"/>
          <w:color w:val="auto"/>
          <w:sz w:val="20"/>
        </w:rPr>
        <w:tab/>
        <w:t>English</w:t>
      </w:r>
    </w:p>
    <w:p w14:paraId="1012EA21" w14:textId="77777777" w:rsidR="0054133A" w:rsidRPr="0054133A" w:rsidRDefault="00584282" w:rsidP="0054133A">
      <w:r>
        <w:t>Recipients of this document are invited to submit, with their comments, notification of any relevant patent rights of which they are aware and to provide supporting documentation.</w:t>
      </w:r>
      <w:r w:rsidR="0054133A">
        <w:t xml:space="preserve"> </w:t>
      </w:r>
      <w:r w:rsidR="0054133A" w:rsidRPr="0054133A">
        <w:t>This standard was jointly developed between the OGC and ISO TC 211 and is double branded.</w:t>
      </w:r>
    </w:p>
    <w:p w14:paraId="6DE10C95" w14:textId="40ACBCBE" w:rsidR="00584282" w:rsidRDefault="00584282" w:rsidP="00584282"/>
    <w:p w14:paraId="6DACA5FD" w14:textId="77777777" w:rsidR="00584282" w:rsidRPr="000B65F0" w:rsidRDefault="00584282" w:rsidP="00584282">
      <w:pPr>
        <w:rPr>
          <w:sz w:val="16"/>
          <w:szCs w:val="16"/>
        </w:rPr>
      </w:pPr>
      <w:r>
        <w:br w:type="page"/>
      </w:r>
      <w:r w:rsidRPr="000B65F0">
        <w:rPr>
          <w:sz w:val="16"/>
          <w:szCs w:val="16"/>
        </w:rPr>
        <w:lastRenderedPageBreak/>
        <w:t>License Agreement</w:t>
      </w:r>
    </w:p>
    <w:p w14:paraId="1368D07A" w14:textId="77777777" w:rsidR="00584282" w:rsidRPr="000B65F0" w:rsidRDefault="00584282" w:rsidP="00584282">
      <w:pPr>
        <w:rPr>
          <w:sz w:val="16"/>
          <w:szCs w:val="16"/>
        </w:rPr>
      </w:pPr>
      <w:r w:rsidRPr="000B65F0">
        <w:rPr>
          <w:sz w:val="16"/>
          <w:szCs w:val="16"/>
        </w:rPr>
        <w:t>Permission is hereby granted by the Open Geospatial Consortium, ("Licensor"), free of charge and subject to the terms set forth below, to any person obtaining a copy of this Intellectual Property and any associated documentation, to deal in the Intellectual Property without restriction (except as set forth below), including without limitation the rights to implement, use, copy, modify, merge, publish, distribute, and/or sublicense copies of the Intellectual Property, and to permit persons to whom the Intellectual Property is furnished to do so, provided that all copyright notices on the intellectual property are retained intact and that each person to whom the Intellectual Property is furnished agrees to the terms of this Agreement.</w:t>
      </w:r>
    </w:p>
    <w:p w14:paraId="37128BA6" w14:textId="77777777" w:rsidR="00584282" w:rsidRPr="000B65F0" w:rsidRDefault="00584282" w:rsidP="00584282">
      <w:pPr>
        <w:rPr>
          <w:sz w:val="16"/>
          <w:szCs w:val="16"/>
        </w:rPr>
      </w:pPr>
      <w:r w:rsidRPr="000B65F0">
        <w:rPr>
          <w:sz w:val="16"/>
          <w:szCs w:val="16"/>
        </w:rPr>
        <w:t>If you modify the Intellectual Property, all copies of the modified Intellectual Property must include, in addition to the above copyright notice, a notice that the Intellectual Property includes modifications that have not been approved or adopted by LICENSOR.</w:t>
      </w:r>
    </w:p>
    <w:p w14:paraId="5D84230A" w14:textId="77777777" w:rsidR="00584282" w:rsidRPr="000B65F0" w:rsidRDefault="00584282" w:rsidP="00584282">
      <w:pPr>
        <w:rPr>
          <w:sz w:val="16"/>
          <w:szCs w:val="16"/>
        </w:rPr>
      </w:pPr>
      <w:r w:rsidRPr="000B65F0">
        <w:rPr>
          <w:sz w:val="16"/>
          <w:szCs w:val="16"/>
        </w:rPr>
        <w:t>THIS LICENSE IS A COPYRIGHT LICENSE ONLY, AND DOES NOT CONVEY ANY RIGHTS UNDER ANY PATENTS THAT MAY BE IN FORCE ANYWHERE IN THE WORLD.</w:t>
      </w:r>
    </w:p>
    <w:p w14:paraId="31411844" w14:textId="77777777" w:rsidR="00584282" w:rsidRPr="000B65F0" w:rsidRDefault="00584282" w:rsidP="00584282">
      <w:pPr>
        <w:rPr>
          <w:sz w:val="16"/>
          <w:szCs w:val="16"/>
        </w:rPr>
      </w:pPr>
      <w:r w:rsidRPr="000B65F0">
        <w:rPr>
          <w:sz w:val="16"/>
          <w:szCs w:val="16"/>
        </w:rPr>
        <w:t xml:space="preserve">THE INTELLECTUAL PROPERTY IS PROVIDED "AS IS", WITHOUT WARRANTY OF ANY KIND, EXPRESS OR IMPLIED, INCLUDING BUT NOT LIMITED TO THE WARRANTIES OF MERCHANTABILITY, FITNESS FOR A PARTICULAR PURPOSE, AND NONINFRINGEMENT OF </w:t>
      </w:r>
      <w:proofErr w:type="gramStart"/>
      <w:r w:rsidRPr="000B65F0">
        <w:rPr>
          <w:sz w:val="16"/>
          <w:szCs w:val="16"/>
        </w:rPr>
        <w:t>THIRD PARTY</w:t>
      </w:r>
      <w:proofErr w:type="gramEnd"/>
      <w:r w:rsidRPr="000B65F0">
        <w:rPr>
          <w:sz w:val="16"/>
          <w:szCs w:val="16"/>
        </w:rPr>
        <w:t xml:space="preserve"> RIGHTS. THE COPYRIGHT HOLDER OR HOLDERS INCLUDED IN THIS NOTICE DO NOT WARRANT THAT THE FUNCTIONS CONTAINED IN THE INTELLECTUAL PROPERTY WILL MEET YOUR REQUIREMENTS OR THAT THE OPERATION OF THE INTELLECTUAL PROPERTY WILL BE UNINTERRUPTED OR ERROR FREE. ANY USE OF THE INTELLECTUAL PROPERTY SHALL BE MADE ENTIRELY AT THE USER’S OWN RISK. IN NO EVENT SHALL THE COPYRIGHT HOLDER OR ANY CONTRIBUTOR OF INTELLECTUAL PROPERTY RIGHTS TO THE INTELLECTUAL PROPERTY BE LIABLE FOR ANY CLAIM, OR ANY DIRECT, SPECIAL, INDIRECT OR CONSEQUENTIAL DAMAGES, OR ANY DAMAGES WHATSOEVER RESULTING FROM ANY ALLEGED INFRINGEMENT OR ANY LOSS OF USE, DATA OR PROFITS, WHETHER IN AN ACTION OF CONTRACT, NEGLIGENCE OR UNDER ANY OTHER LEGAL THEORY, ARISING OUT OF OR IN CONNECTION WITH THE IMPLEMENTATION, USE, COMMERCIALIZATION OR PERFORMANCE OF THIS INTELLECTUAL PROPERTY.</w:t>
      </w:r>
    </w:p>
    <w:p w14:paraId="294CB62E" w14:textId="77777777" w:rsidR="00584282" w:rsidRPr="000B65F0" w:rsidRDefault="00584282" w:rsidP="00584282">
      <w:pPr>
        <w:rPr>
          <w:sz w:val="16"/>
          <w:szCs w:val="16"/>
        </w:rPr>
      </w:pPr>
      <w:r w:rsidRPr="000B65F0">
        <w:rPr>
          <w:sz w:val="16"/>
          <w:szCs w:val="16"/>
        </w:rPr>
        <w:t xml:space="preserve">This license is effective until terminated. You may terminate it at any time by destroying the Intellectual Property together with all copies in any form. The license will also terminate if you fail to comply with any term or condition of this Agreement. Except as provided in the following sentence, no such termination of this license shall require the termination of any </w:t>
      </w:r>
      <w:proofErr w:type="gramStart"/>
      <w:r w:rsidRPr="000B65F0">
        <w:rPr>
          <w:sz w:val="16"/>
          <w:szCs w:val="16"/>
        </w:rPr>
        <w:t>third party</w:t>
      </w:r>
      <w:proofErr w:type="gramEnd"/>
      <w:r w:rsidRPr="000B65F0">
        <w:rPr>
          <w:sz w:val="16"/>
          <w:szCs w:val="16"/>
        </w:rPr>
        <w:t xml:space="preserve"> end-user sublicense to the Intellectual Property which is in force as of the date of notice of such termination. In addition, should the Intellectual Property, or the operation of the Intellectual Property, infringe, or in LICENSOR’s sole opinion be likely to infringe, any patent, copyright, trademark or other right of a third party, you agree that LICENSOR, in its sole discretion, may terminate this license without any compensation or liability to you, your licensees or any other party. You agree upon termination of any kind to destroy or cause to be destroyed the Intellectual Property together with all copies in any form, whether held by you or by any third party.</w:t>
      </w:r>
    </w:p>
    <w:p w14:paraId="7EF5D581" w14:textId="77777777" w:rsidR="00584282" w:rsidRPr="00F60CB2" w:rsidRDefault="00584282" w:rsidP="00584282">
      <w:pPr>
        <w:rPr>
          <w:sz w:val="16"/>
          <w:szCs w:val="16"/>
        </w:rPr>
      </w:pPr>
      <w:r w:rsidRPr="00F60CB2">
        <w:rPr>
          <w:sz w:val="16"/>
          <w:szCs w:val="16"/>
        </w:rPr>
        <w:t>Except as contained in this notice, the name of LICENSOR or of any other holder of a copyright in all or part of the Intellectual Property shall not be used in advertising or otherwise to promote the sale, use or other dealings in this Intellectual Property without prior written authorization of LICENSOR or such copyright holder. LICENSOR is and shall at all times be the sole entity that may authorize you or any third party to use certification marks, trademarks or other special designations to indicate compliance with any LICENSOR standards or specifications.</w:t>
      </w:r>
      <w:r>
        <w:rPr>
          <w:sz w:val="16"/>
          <w:szCs w:val="16"/>
        </w:rPr>
        <w:t xml:space="preserve"> </w:t>
      </w:r>
      <w:r w:rsidRPr="00F60CB2">
        <w:rPr>
          <w:sz w:val="16"/>
          <w:szCs w:val="16"/>
        </w:rPr>
        <w:t>This Agreement is governed by the laws of the Commonwealth of Massachusetts. The application to this Agreement of the United Nations Convention on Contracts for the International Sale of Goods is hereby expressly excluded. In the event any provision of this Agreement shall be deemed unenforceable, void or invalid, such provision shall be modified so as to make it valid and enforceable, and as so modified the entire Agreement shall remain in full force and effect. No decision, action or inaction by LICENSOR shall be construed to be a waiver of any rights or remedies available to it.</w:t>
      </w:r>
    </w:p>
    <w:p w14:paraId="4D2BA367" w14:textId="77777777" w:rsidR="00BC4EF9" w:rsidRDefault="00BC4EF9">
      <w:pPr>
        <w:tabs>
          <w:tab w:val="clear" w:pos="403"/>
        </w:tabs>
        <w:spacing w:after="0" w:line="240" w:lineRule="auto"/>
        <w:jc w:val="left"/>
        <w:rPr>
          <w:rFonts w:ascii="Times New Roman" w:eastAsia="Times New Roman" w:hAnsi="Times New Roman"/>
          <w:b/>
          <w:sz w:val="28"/>
          <w:szCs w:val="20"/>
          <w:lang w:val="en-US"/>
        </w:rPr>
      </w:pPr>
      <w:bookmarkStart w:id="28" w:name="_Toc165888230"/>
      <w:r>
        <w:br w:type="page"/>
      </w:r>
    </w:p>
    <w:p w14:paraId="5BA7A722" w14:textId="235CF879" w:rsidR="00A81E15" w:rsidRDefault="00BC4EF9" w:rsidP="00BC4EF9">
      <w:pPr>
        <w:pStyle w:val="introelements"/>
        <w:numPr>
          <w:ilvl w:val="0"/>
          <w:numId w:val="0"/>
        </w:numPr>
      </w:pPr>
      <w:r>
        <w:lastRenderedPageBreak/>
        <w:t>Submi</w:t>
      </w:r>
      <w:bookmarkEnd w:id="28"/>
      <w:r>
        <w:t>tters</w:t>
      </w:r>
    </w:p>
    <w:p w14:paraId="467DE7CF" w14:textId="1D4BFF04" w:rsidR="00BC4EF9" w:rsidRDefault="00BC4EF9" w:rsidP="00BC4EF9">
      <w:r>
        <w:t>All questions regarding this submission should be directed to the editor</w:t>
      </w:r>
      <w:r w:rsidR="009617CA">
        <w:t>s</w:t>
      </w:r>
      <w:r>
        <w:t xml:space="preserve"> or the submitters: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718"/>
        <w:gridCol w:w="3790"/>
      </w:tblGrid>
      <w:tr w:rsidR="00BC4EF9" w14:paraId="7B0AE113" w14:textId="77777777" w:rsidTr="00BC4EF9">
        <w:trPr>
          <w:jc w:val="center"/>
        </w:trPr>
        <w:tc>
          <w:tcPr>
            <w:tcW w:w="3718" w:type="dxa"/>
          </w:tcPr>
          <w:p w14:paraId="6732B7FA" w14:textId="77777777" w:rsidR="00BC4EF9" w:rsidRPr="00154114" w:rsidRDefault="00BC4EF9" w:rsidP="00D471BA">
            <w:pPr>
              <w:pStyle w:val="OGCtableheader"/>
              <w:jc w:val="center"/>
              <w:rPr>
                <w:color w:val="auto"/>
              </w:rPr>
            </w:pPr>
            <w:r w:rsidRPr="00154114">
              <w:rPr>
                <w:color w:val="auto"/>
              </w:rPr>
              <w:t>Name</w:t>
            </w:r>
          </w:p>
        </w:tc>
        <w:tc>
          <w:tcPr>
            <w:tcW w:w="3790" w:type="dxa"/>
          </w:tcPr>
          <w:p w14:paraId="1FC8F279" w14:textId="77777777" w:rsidR="00BC4EF9" w:rsidRPr="00154114" w:rsidRDefault="00BC4EF9" w:rsidP="00D471BA">
            <w:pPr>
              <w:pStyle w:val="OGCtableheader"/>
              <w:jc w:val="center"/>
              <w:rPr>
                <w:color w:val="auto"/>
              </w:rPr>
            </w:pPr>
            <w:r w:rsidRPr="00154114">
              <w:rPr>
                <w:color w:val="auto"/>
              </w:rPr>
              <w:t>Affiliation</w:t>
            </w:r>
          </w:p>
        </w:tc>
      </w:tr>
      <w:tr w:rsidR="00BC4EF9" w14:paraId="684A3BC1" w14:textId="77777777" w:rsidTr="00BC4EF9">
        <w:trPr>
          <w:jc w:val="center"/>
        </w:trPr>
        <w:tc>
          <w:tcPr>
            <w:tcW w:w="3718" w:type="dxa"/>
          </w:tcPr>
          <w:p w14:paraId="6B697CED" w14:textId="74A68275" w:rsidR="00BC4EF9" w:rsidRPr="00BC4EF9" w:rsidRDefault="00BC4EF9" w:rsidP="00D471BA">
            <w:pPr>
              <w:pStyle w:val="OGCtabletext"/>
              <w:rPr>
                <w:color w:val="auto"/>
              </w:rPr>
            </w:pPr>
            <w:r w:rsidRPr="00BC4EF9">
              <w:rPr>
                <w:color w:val="auto"/>
              </w:rPr>
              <w:t>Ilkka Rinne</w:t>
            </w:r>
            <w:r w:rsidR="00A81E15">
              <w:rPr>
                <w:color w:val="auto"/>
              </w:rPr>
              <w:t xml:space="preserve"> (ed.)</w:t>
            </w:r>
          </w:p>
        </w:tc>
        <w:tc>
          <w:tcPr>
            <w:tcW w:w="3790" w:type="dxa"/>
          </w:tcPr>
          <w:p w14:paraId="48EA8702" w14:textId="43310FEE" w:rsidR="00BC4EF9" w:rsidRPr="00BC4EF9" w:rsidRDefault="00BC4EF9" w:rsidP="00D471BA">
            <w:pPr>
              <w:pStyle w:val="OGCtabletext"/>
              <w:rPr>
                <w:color w:val="auto"/>
              </w:rPr>
            </w:pPr>
            <w:r w:rsidRPr="00BC4EF9">
              <w:rPr>
                <w:color w:val="auto"/>
              </w:rPr>
              <w:t>Spatineo Oy</w:t>
            </w:r>
          </w:p>
        </w:tc>
      </w:tr>
      <w:tr w:rsidR="00BC4EF9" w14:paraId="3D671703" w14:textId="77777777" w:rsidTr="00BC4EF9">
        <w:trPr>
          <w:jc w:val="center"/>
        </w:trPr>
        <w:tc>
          <w:tcPr>
            <w:tcW w:w="3718" w:type="dxa"/>
          </w:tcPr>
          <w:p w14:paraId="02E347C3" w14:textId="75077B81" w:rsidR="00BC4EF9" w:rsidRPr="00BC4EF9" w:rsidRDefault="00BC4EF9" w:rsidP="00D471BA">
            <w:pPr>
              <w:pStyle w:val="OGCtabletext"/>
              <w:rPr>
                <w:color w:val="auto"/>
              </w:rPr>
            </w:pPr>
            <w:r w:rsidRPr="00BC4EF9">
              <w:rPr>
                <w:color w:val="auto"/>
              </w:rPr>
              <w:t>Kath</w:t>
            </w:r>
            <w:r w:rsidR="000A0A7E">
              <w:rPr>
                <w:color w:val="auto"/>
              </w:rPr>
              <w:t>arina</w:t>
            </w:r>
            <w:r w:rsidRPr="00BC4EF9">
              <w:rPr>
                <w:color w:val="auto"/>
              </w:rPr>
              <w:t xml:space="preserve"> Schleidt</w:t>
            </w:r>
            <w:r w:rsidR="00A81E15">
              <w:rPr>
                <w:color w:val="auto"/>
              </w:rPr>
              <w:t xml:space="preserve"> (ed.)</w:t>
            </w:r>
          </w:p>
        </w:tc>
        <w:tc>
          <w:tcPr>
            <w:tcW w:w="3790" w:type="dxa"/>
          </w:tcPr>
          <w:p w14:paraId="6444C5DA" w14:textId="699ED048" w:rsidR="00BC4EF9" w:rsidRPr="00BC4EF9" w:rsidRDefault="00BC4EF9" w:rsidP="00D471BA">
            <w:pPr>
              <w:pStyle w:val="OGCtabletext"/>
              <w:rPr>
                <w:color w:val="auto"/>
              </w:rPr>
            </w:pPr>
            <w:proofErr w:type="spellStart"/>
            <w:r w:rsidRPr="00BC4EF9">
              <w:rPr>
                <w:color w:val="auto"/>
              </w:rPr>
              <w:t>Datacove</w:t>
            </w:r>
            <w:proofErr w:type="spellEnd"/>
          </w:p>
        </w:tc>
      </w:tr>
      <w:tr w:rsidR="00BC4EF9" w14:paraId="462F89AD" w14:textId="77777777" w:rsidTr="00BC4EF9">
        <w:trPr>
          <w:jc w:val="center"/>
        </w:trPr>
        <w:tc>
          <w:tcPr>
            <w:tcW w:w="3718" w:type="dxa"/>
          </w:tcPr>
          <w:p w14:paraId="2227A859" w14:textId="6A73BAF7" w:rsidR="00BC4EF9" w:rsidRPr="00BC4EF9" w:rsidRDefault="00BC4EF9" w:rsidP="00BC4EF9">
            <w:pPr>
              <w:pStyle w:val="OGCtabletext"/>
              <w:rPr>
                <w:color w:val="auto"/>
              </w:rPr>
            </w:pPr>
            <w:r w:rsidRPr="00BC4EF9">
              <w:rPr>
                <w:color w:val="auto"/>
              </w:rPr>
              <w:t>Linda van den Brink</w:t>
            </w:r>
          </w:p>
        </w:tc>
        <w:tc>
          <w:tcPr>
            <w:tcW w:w="3790" w:type="dxa"/>
          </w:tcPr>
          <w:p w14:paraId="66723386" w14:textId="74D87BC8" w:rsidR="00BC4EF9" w:rsidRPr="00BC4EF9" w:rsidRDefault="00BC4EF9" w:rsidP="00BC4EF9">
            <w:pPr>
              <w:pStyle w:val="OGCtabletext"/>
              <w:rPr>
                <w:color w:val="auto"/>
              </w:rPr>
            </w:pPr>
            <w:proofErr w:type="spellStart"/>
            <w:r w:rsidRPr="00BC4EF9">
              <w:rPr>
                <w:color w:val="auto"/>
              </w:rPr>
              <w:t>Geonovum</w:t>
            </w:r>
            <w:proofErr w:type="spellEnd"/>
          </w:p>
        </w:tc>
      </w:tr>
      <w:tr w:rsidR="00BC4EF9" w14:paraId="46D2E159" w14:textId="77777777" w:rsidTr="00BC4EF9">
        <w:trPr>
          <w:jc w:val="center"/>
        </w:trPr>
        <w:tc>
          <w:tcPr>
            <w:tcW w:w="3718" w:type="dxa"/>
          </w:tcPr>
          <w:p w14:paraId="32A66436" w14:textId="7728B3E1" w:rsidR="00BC4EF9" w:rsidRPr="00BC4EF9" w:rsidRDefault="00BC4EF9" w:rsidP="00BC4EF9">
            <w:pPr>
              <w:pStyle w:val="OGCtabletext"/>
              <w:rPr>
                <w:color w:val="auto"/>
              </w:rPr>
            </w:pPr>
            <w:r w:rsidRPr="00BC4EF9">
              <w:rPr>
                <w:color w:val="auto"/>
              </w:rPr>
              <w:t xml:space="preserve">Sylvain </w:t>
            </w:r>
            <w:proofErr w:type="spellStart"/>
            <w:r w:rsidRPr="00BC4EF9">
              <w:rPr>
                <w:color w:val="auto"/>
              </w:rPr>
              <w:t>Grellet</w:t>
            </w:r>
            <w:proofErr w:type="spellEnd"/>
          </w:p>
        </w:tc>
        <w:tc>
          <w:tcPr>
            <w:tcW w:w="3790" w:type="dxa"/>
          </w:tcPr>
          <w:p w14:paraId="345F4B27" w14:textId="6F89B798" w:rsidR="00BC4EF9" w:rsidRPr="00BC4EF9" w:rsidRDefault="00BC4EF9" w:rsidP="00BC4EF9">
            <w:pPr>
              <w:pStyle w:val="OGCtabletext"/>
              <w:rPr>
                <w:color w:val="auto"/>
              </w:rPr>
            </w:pPr>
            <w:r w:rsidRPr="00BC4EF9">
              <w:rPr>
                <w:color w:val="auto"/>
              </w:rPr>
              <w:t>BRGM</w:t>
            </w:r>
          </w:p>
        </w:tc>
      </w:tr>
      <w:tr w:rsidR="00BC4EF9" w14:paraId="7D67F0D6" w14:textId="77777777" w:rsidTr="00BC4EF9">
        <w:trPr>
          <w:jc w:val="center"/>
        </w:trPr>
        <w:tc>
          <w:tcPr>
            <w:tcW w:w="3718" w:type="dxa"/>
          </w:tcPr>
          <w:p w14:paraId="31F5B542" w14:textId="779F8235" w:rsidR="00BC4EF9" w:rsidRPr="00BC4EF9" w:rsidRDefault="00BC4EF9" w:rsidP="00BC4EF9">
            <w:pPr>
              <w:pStyle w:val="OGCtabletext"/>
              <w:rPr>
                <w:color w:val="auto"/>
              </w:rPr>
            </w:pPr>
            <w:r w:rsidRPr="00BC4EF9">
              <w:rPr>
                <w:color w:val="auto"/>
              </w:rPr>
              <w:t xml:space="preserve">Clemens </w:t>
            </w:r>
            <w:proofErr w:type="spellStart"/>
            <w:r w:rsidRPr="00BC4EF9">
              <w:rPr>
                <w:color w:val="auto"/>
              </w:rPr>
              <w:t>Portele</w:t>
            </w:r>
            <w:proofErr w:type="spellEnd"/>
          </w:p>
        </w:tc>
        <w:tc>
          <w:tcPr>
            <w:tcW w:w="3790" w:type="dxa"/>
          </w:tcPr>
          <w:p w14:paraId="3A377A9F" w14:textId="3D53173A" w:rsidR="00BC4EF9" w:rsidRPr="00BC4EF9" w:rsidRDefault="00BC4EF9" w:rsidP="00BC4EF9">
            <w:pPr>
              <w:pStyle w:val="OGCtabletext"/>
              <w:rPr>
                <w:color w:val="auto"/>
              </w:rPr>
            </w:pPr>
            <w:r w:rsidRPr="00BC4EF9">
              <w:rPr>
                <w:color w:val="auto"/>
              </w:rPr>
              <w:t>Interactive Instruments GmbH</w:t>
            </w:r>
          </w:p>
        </w:tc>
      </w:tr>
      <w:tr w:rsidR="00BC4EF9" w14:paraId="5443702E" w14:textId="77777777" w:rsidTr="00BC4EF9">
        <w:trPr>
          <w:jc w:val="center"/>
        </w:trPr>
        <w:tc>
          <w:tcPr>
            <w:tcW w:w="3718" w:type="dxa"/>
          </w:tcPr>
          <w:p w14:paraId="0D51951D" w14:textId="7B496929" w:rsidR="00BC4EF9" w:rsidRPr="00BC4EF9" w:rsidRDefault="00BC4EF9" w:rsidP="00BC4EF9">
            <w:pPr>
              <w:pStyle w:val="OGCtabletext"/>
              <w:rPr>
                <w:color w:val="auto"/>
              </w:rPr>
            </w:pPr>
            <w:proofErr w:type="spellStart"/>
            <w:r w:rsidRPr="00BC4EF9">
              <w:rPr>
                <w:color w:val="auto"/>
              </w:rPr>
              <w:t>Hylke</w:t>
            </w:r>
            <w:proofErr w:type="spellEnd"/>
            <w:r w:rsidRPr="00BC4EF9">
              <w:rPr>
                <w:color w:val="auto"/>
              </w:rPr>
              <w:t xml:space="preserve"> van der Schaaf</w:t>
            </w:r>
          </w:p>
        </w:tc>
        <w:tc>
          <w:tcPr>
            <w:tcW w:w="3790" w:type="dxa"/>
          </w:tcPr>
          <w:p w14:paraId="0DD234E2" w14:textId="0C95D552" w:rsidR="00BC4EF9" w:rsidRPr="00BC4EF9" w:rsidRDefault="00BC4EF9" w:rsidP="00BC4EF9">
            <w:pPr>
              <w:pStyle w:val="OGCtabletext"/>
              <w:rPr>
                <w:color w:val="auto"/>
              </w:rPr>
            </w:pPr>
            <w:r w:rsidRPr="00BC4EF9">
              <w:rPr>
                <w:color w:val="auto"/>
              </w:rPr>
              <w:t>Fraunhofer IOSB</w:t>
            </w:r>
          </w:p>
        </w:tc>
      </w:tr>
    </w:tbl>
    <w:p w14:paraId="7152EBF3" w14:textId="77777777" w:rsidR="002C442C" w:rsidRDefault="002C442C" w:rsidP="00A81E15">
      <w:pPr>
        <w:pStyle w:val="introelements"/>
        <w:numPr>
          <w:ilvl w:val="0"/>
          <w:numId w:val="0"/>
        </w:numPr>
      </w:pPr>
    </w:p>
    <w:p w14:paraId="7B1369D1" w14:textId="2B943F73" w:rsidR="00A81E15" w:rsidRDefault="002C442C" w:rsidP="00A81E15">
      <w:pPr>
        <w:pStyle w:val="introelements"/>
        <w:numPr>
          <w:ilvl w:val="0"/>
          <w:numId w:val="0"/>
        </w:numPr>
      </w:pPr>
      <w:r>
        <w:t>C</w:t>
      </w:r>
      <w:r w:rsidR="00A81E15">
        <w:t>ontributors</w:t>
      </w:r>
    </w:p>
    <w:p w14:paraId="55BFAE0D" w14:textId="7E967CEE" w:rsidR="00A81E15" w:rsidRDefault="00A81E15" w:rsidP="00A81E15">
      <w:r>
        <w:t>The submitters would like to acknowledge the following people as important</w:t>
      </w:r>
      <w:r>
        <w:br/>
        <w:t>contributors to this version of the specification: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718"/>
        <w:gridCol w:w="3790"/>
      </w:tblGrid>
      <w:tr w:rsidR="00A81E15" w14:paraId="5885FEE6" w14:textId="77777777" w:rsidTr="00D471BA">
        <w:trPr>
          <w:jc w:val="center"/>
        </w:trPr>
        <w:tc>
          <w:tcPr>
            <w:tcW w:w="3718" w:type="dxa"/>
          </w:tcPr>
          <w:p w14:paraId="1CEC82D2" w14:textId="77777777" w:rsidR="00A81E15" w:rsidRPr="00154114" w:rsidRDefault="00A81E15" w:rsidP="00D471BA">
            <w:pPr>
              <w:pStyle w:val="OGCtableheader"/>
              <w:jc w:val="center"/>
              <w:rPr>
                <w:color w:val="auto"/>
              </w:rPr>
            </w:pPr>
            <w:r w:rsidRPr="00154114">
              <w:rPr>
                <w:color w:val="auto"/>
              </w:rPr>
              <w:t>Name</w:t>
            </w:r>
          </w:p>
        </w:tc>
        <w:tc>
          <w:tcPr>
            <w:tcW w:w="3790" w:type="dxa"/>
          </w:tcPr>
          <w:p w14:paraId="3863677D" w14:textId="77777777" w:rsidR="00A81E15" w:rsidRPr="00154114" w:rsidRDefault="00A81E15" w:rsidP="00D471BA">
            <w:pPr>
              <w:pStyle w:val="OGCtableheader"/>
              <w:jc w:val="center"/>
              <w:rPr>
                <w:color w:val="auto"/>
              </w:rPr>
            </w:pPr>
            <w:r w:rsidRPr="00154114">
              <w:rPr>
                <w:color w:val="auto"/>
              </w:rPr>
              <w:t>Affiliation</w:t>
            </w:r>
          </w:p>
        </w:tc>
      </w:tr>
      <w:tr w:rsidR="005E29FD" w14:paraId="0F5F25F4" w14:textId="77777777" w:rsidTr="00D471BA">
        <w:trPr>
          <w:jc w:val="center"/>
        </w:trPr>
        <w:tc>
          <w:tcPr>
            <w:tcW w:w="3718" w:type="dxa"/>
          </w:tcPr>
          <w:p w14:paraId="5853A2BD" w14:textId="401F34D2" w:rsidR="005E29FD" w:rsidRDefault="005E29FD" w:rsidP="005E29FD">
            <w:pPr>
              <w:pStyle w:val="OGCtabletext"/>
              <w:rPr>
                <w:color w:val="auto"/>
              </w:rPr>
            </w:pPr>
            <w:r w:rsidRPr="007C4EEE">
              <w:rPr>
                <w:color w:val="auto"/>
              </w:rPr>
              <w:t>Mickael</w:t>
            </w:r>
            <w:r>
              <w:rPr>
                <w:color w:val="auto"/>
              </w:rPr>
              <w:t xml:space="preserve"> </w:t>
            </w:r>
            <w:proofErr w:type="spellStart"/>
            <w:r w:rsidRPr="007C4EEE">
              <w:rPr>
                <w:color w:val="auto"/>
              </w:rPr>
              <w:t>Beaufils</w:t>
            </w:r>
            <w:proofErr w:type="spellEnd"/>
          </w:p>
        </w:tc>
        <w:tc>
          <w:tcPr>
            <w:tcW w:w="3790" w:type="dxa"/>
          </w:tcPr>
          <w:p w14:paraId="1B971DCE" w14:textId="083A445E" w:rsidR="005E29FD" w:rsidRDefault="005E29FD" w:rsidP="005E29FD">
            <w:pPr>
              <w:pStyle w:val="OGCtabletext"/>
              <w:rPr>
                <w:color w:val="auto"/>
              </w:rPr>
            </w:pPr>
            <w:r>
              <w:rPr>
                <w:color w:val="auto"/>
              </w:rPr>
              <w:t>BRGM</w:t>
            </w:r>
          </w:p>
        </w:tc>
      </w:tr>
      <w:tr w:rsidR="002C442C" w14:paraId="7DC20C75" w14:textId="77777777" w:rsidTr="00D471BA">
        <w:trPr>
          <w:jc w:val="center"/>
        </w:trPr>
        <w:tc>
          <w:tcPr>
            <w:tcW w:w="3718" w:type="dxa"/>
          </w:tcPr>
          <w:p w14:paraId="46E302F1" w14:textId="382C8A44" w:rsidR="002C442C" w:rsidRPr="007C4EEE" w:rsidRDefault="002C442C" w:rsidP="005E29FD">
            <w:pPr>
              <w:pStyle w:val="OGCtabletext"/>
              <w:rPr>
                <w:color w:val="auto"/>
              </w:rPr>
            </w:pPr>
            <w:r>
              <w:rPr>
                <w:color w:val="auto"/>
              </w:rPr>
              <w:t xml:space="preserve">Hélène </w:t>
            </w:r>
            <w:proofErr w:type="spellStart"/>
            <w:r>
              <w:rPr>
                <w:color w:val="auto"/>
              </w:rPr>
              <w:t>Bressan</w:t>
            </w:r>
            <w:proofErr w:type="spellEnd"/>
          </w:p>
        </w:tc>
        <w:tc>
          <w:tcPr>
            <w:tcW w:w="3790" w:type="dxa"/>
          </w:tcPr>
          <w:p w14:paraId="0DF4A747" w14:textId="30C6ABD4" w:rsidR="002C442C" w:rsidRDefault="002C442C" w:rsidP="005E29FD">
            <w:pPr>
              <w:pStyle w:val="OGCtabletext"/>
              <w:rPr>
                <w:color w:val="auto"/>
              </w:rPr>
            </w:pPr>
            <w:r>
              <w:rPr>
                <w:color w:val="auto"/>
              </w:rPr>
              <w:t>BRGM</w:t>
            </w:r>
          </w:p>
        </w:tc>
      </w:tr>
      <w:tr w:rsidR="005E29FD" w14:paraId="3A5F9933" w14:textId="77777777" w:rsidTr="00D471BA">
        <w:trPr>
          <w:jc w:val="center"/>
        </w:trPr>
        <w:tc>
          <w:tcPr>
            <w:tcW w:w="3718" w:type="dxa"/>
          </w:tcPr>
          <w:p w14:paraId="2790AB40" w14:textId="2C6ADDB5" w:rsidR="005E29FD" w:rsidRPr="00BC4EF9" w:rsidRDefault="005E29FD" w:rsidP="005E29FD">
            <w:pPr>
              <w:pStyle w:val="OGCtabletext"/>
              <w:rPr>
                <w:color w:val="auto"/>
              </w:rPr>
            </w:pPr>
            <w:proofErr w:type="spellStart"/>
            <w:r w:rsidRPr="007C4EEE">
              <w:rPr>
                <w:color w:val="auto"/>
              </w:rPr>
              <w:t>Abdelfettah</w:t>
            </w:r>
            <w:proofErr w:type="spellEnd"/>
            <w:r>
              <w:rPr>
                <w:color w:val="auto"/>
              </w:rPr>
              <w:t xml:space="preserve"> </w:t>
            </w:r>
            <w:proofErr w:type="spellStart"/>
            <w:r w:rsidRPr="007C4EEE">
              <w:rPr>
                <w:color w:val="auto"/>
              </w:rPr>
              <w:t>Feliachi</w:t>
            </w:r>
            <w:proofErr w:type="spellEnd"/>
          </w:p>
        </w:tc>
        <w:tc>
          <w:tcPr>
            <w:tcW w:w="3790" w:type="dxa"/>
          </w:tcPr>
          <w:p w14:paraId="74068D17" w14:textId="1AC82ED1" w:rsidR="005E29FD" w:rsidRPr="00BC4EF9" w:rsidRDefault="005E29FD" w:rsidP="005E29FD">
            <w:pPr>
              <w:pStyle w:val="OGCtabletext"/>
              <w:rPr>
                <w:color w:val="auto"/>
              </w:rPr>
            </w:pPr>
            <w:r>
              <w:rPr>
                <w:color w:val="auto"/>
              </w:rPr>
              <w:t>BRGM</w:t>
            </w:r>
          </w:p>
        </w:tc>
      </w:tr>
      <w:tr w:rsidR="005E29FD" w14:paraId="50CA9C89" w14:textId="77777777" w:rsidTr="00D471BA">
        <w:trPr>
          <w:jc w:val="center"/>
        </w:trPr>
        <w:tc>
          <w:tcPr>
            <w:tcW w:w="3718" w:type="dxa"/>
          </w:tcPr>
          <w:p w14:paraId="281FFC95" w14:textId="387BE68A" w:rsidR="005E29FD" w:rsidRPr="00BC4EF9" w:rsidRDefault="005E29FD" w:rsidP="005E29FD">
            <w:pPr>
              <w:pStyle w:val="OGCtabletext"/>
              <w:rPr>
                <w:color w:val="auto"/>
              </w:rPr>
            </w:pPr>
            <w:r>
              <w:rPr>
                <w:color w:val="auto"/>
              </w:rPr>
              <w:t>Robin Huisman</w:t>
            </w:r>
          </w:p>
        </w:tc>
        <w:tc>
          <w:tcPr>
            <w:tcW w:w="3790" w:type="dxa"/>
          </w:tcPr>
          <w:p w14:paraId="6E29B326" w14:textId="044813E1" w:rsidR="005E29FD" w:rsidRPr="00BC4EF9" w:rsidRDefault="005E29FD" w:rsidP="005E29FD">
            <w:pPr>
              <w:pStyle w:val="OGCtabletext"/>
              <w:rPr>
                <w:color w:val="auto"/>
              </w:rPr>
            </w:pPr>
            <w:proofErr w:type="spellStart"/>
            <w:r>
              <w:rPr>
                <w:color w:val="auto"/>
              </w:rPr>
              <w:t>Terraindex</w:t>
            </w:r>
            <w:proofErr w:type="spellEnd"/>
            <w:r>
              <w:rPr>
                <w:color w:val="auto"/>
              </w:rPr>
              <w:t xml:space="preserve"> B.V.</w:t>
            </w:r>
          </w:p>
        </w:tc>
      </w:tr>
      <w:tr w:rsidR="0045603C" w14:paraId="59B2B6C0" w14:textId="77777777" w:rsidTr="00D471BA">
        <w:trPr>
          <w:jc w:val="center"/>
        </w:trPr>
        <w:tc>
          <w:tcPr>
            <w:tcW w:w="3718" w:type="dxa"/>
          </w:tcPr>
          <w:p w14:paraId="0D13D2F3" w14:textId="6C8C5291" w:rsidR="0045603C" w:rsidRPr="005E29FD" w:rsidRDefault="0045603C" w:rsidP="005E29FD">
            <w:pPr>
              <w:pStyle w:val="OGCtabletext"/>
              <w:rPr>
                <w:color w:val="auto"/>
              </w:rPr>
            </w:pPr>
            <w:r w:rsidRPr="0045603C">
              <w:rPr>
                <w:color w:val="auto"/>
              </w:rPr>
              <w:t>Alistair Ritchie</w:t>
            </w:r>
          </w:p>
        </w:tc>
        <w:tc>
          <w:tcPr>
            <w:tcW w:w="3790" w:type="dxa"/>
          </w:tcPr>
          <w:p w14:paraId="4C905FA9" w14:textId="38F146B5" w:rsidR="0045603C" w:rsidRPr="005E29FD" w:rsidRDefault="0045603C" w:rsidP="005E29FD">
            <w:pPr>
              <w:pStyle w:val="OGCtabletext"/>
              <w:rPr>
                <w:color w:val="auto"/>
              </w:rPr>
            </w:pPr>
            <w:r w:rsidRPr="0045603C">
              <w:rPr>
                <w:color w:val="auto"/>
              </w:rPr>
              <w:t>Landcare Research New Zealand Limited</w:t>
            </w:r>
          </w:p>
        </w:tc>
      </w:tr>
      <w:tr w:rsidR="005E29FD" w14:paraId="1F9D8428" w14:textId="77777777" w:rsidTr="00D471BA">
        <w:trPr>
          <w:jc w:val="center"/>
        </w:trPr>
        <w:tc>
          <w:tcPr>
            <w:tcW w:w="3718" w:type="dxa"/>
          </w:tcPr>
          <w:p w14:paraId="00C3DE6E" w14:textId="1864217E" w:rsidR="005E29FD" w:rsidRPr="00BC4EF9" w:rsidRDefault="005E29FD" w:rsidP="005E29FD">
            <w:pPr>
              <w:pStyle w:val="OGCtabletext"/>
              <w:rPr>
                <w:color w:val="auto"/>
              </w:rPr>
            </w:pPr>
            <w:r w:rsidRPr="005E29FD">
              <w:rPr>
                <w:color w:val="auto"/>
              </w:rPr>
              <w:t>László</w:t>
            </w:r>
            <w:r>
              <w:rPr>
                <w:color w:val="auto"/>
              </w:rPr>
              <w:t xml:space="preserve"> </w:t>
            </w:r>
            <w:proofErr w:type="spellStart"/>
            <w:r w:rsidRPr="005E29FD">
              <w:rPr>
                <w:color w:val="auto"/>
              </w:rPr>
              <w:t>Sőrés</w:t>
            </w:r>
            <w:proofErr w:type="spellEnd"/>
          </w:p>
        </w:tc>
        <w:tc>
          <w:tcPr>
            <w:tcW w:w="3790" w:type="dxa"/>
          </w:tcPr>
          <w:p w14:paraId="7538D057" w14:textId="684792CF" w:rsidR="005E29FD" w:rsidRPr="00BC4EF9" w:rsidRDefault="005E29FD" w:rsidP="005E29FD">
            <w:pPr>
              <w:pStyle w:val="OGCtabletext"/>
              <w:rPr>
                <w:color w:val="auto"/>
              </w:rPr>
            </w:pPr>
            <w:r w:rsidRPr="005E29FD">
              <w:rPr>
                <w:color w:val="auto"/>
              </w:rPr>
              <w:t>Hungarian Mining and Geological Service</w:t>
            </w:r>
          </w:p>
        </w:tc>
      </w:tr>
    </w:tbl>
    <w:p w14:paraId="58EC7F7B" w14:textId="77777777" w:rsidR="002C442C" w:rsidRDefault="002C442C" w:rsidP="002C442C">
      <w:pPr>
        <w:pStyle w:val="introelements"/>
        <w:numPr>
          <w:ilvl w:val="0"/>
          <w:numId w:val="0"/>
        </w:numPr>
      </w:pPr>
    </w:p>
    <w:p w14:paraId="58937249" w14:textId="7CE87A13" w:rsidR="002C442C" w:rsidRDefault="002C442C" w:rsidP="002C442C">
      <w:pPr>
        <w:pStyle w:val="introelements"/>
        <w:numPr>
          <w:ilvl w:val="0"/>
          <w:numId w:val="0"/>
        </w:numPr>
      </w:pPr>
      <w:r>
        <w:t>S</w:t>
      </w:r>
      <w:r w:rsidR="00371A47">
        <w:t>upporting</w:t>
      </w:r>
      <w:r>
        <w:t xml:space="preserve"> and contributing organizations</w:t>
      </w:r>
    </w:p>
    <w:p w14:paraId="7341CE90" w14:textId="5501BDF0" w:rsidR="002C442C" w:rsidRDefault="00371A47" w:rsidP="002C442C">
      <w:r>
        <w:t>The submitters would like to acknowledge the following organizations as important</w:t>
      </w:r>
      <w:r>
        <w:br/>
        <w:t>supporters and contributors to this version of the specification: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718"/>
      </w:tblGrid>
      <w:tr w:rsidR="002C442C" w14:paraId="363E5B84" w14:textId="77777777" w:rsidTr="005C46DD">
        <w:trPr>
          <w:jc w:val="center"/>
        </w:trPr>
        <w:tc>
          <w:tcPr>
            <w:tcW w:w="3718" w:type="dxa"/>
          </w:tcPr>
          <w:p w14:paraId="5262A538" w14:textId="77777777" w:rsidR="002C442C" w:rsidRPr="00154114" w:rsidRDefault="002C442C" w:rsidP="005C46DD">
            <w:pPr>
              <w:pStyle w:val="OGCtableheader"/>
              <w:jc w:val="center"/>
              <w:rPr>
                <w:color w:val="auto"/>
              </w:rPr>
            </w:pPr>
            <w:r w:rsidRPr="00154114">
              <w:rPr>
                <w:color w:val="auto"/>
              </w:rPr>
              <w:t>Name</w:t>
            </w:r>
          </w:p>
        </w:tc>
      </w:tr>
      <w:tr w:rsidR="002C442C" w14:paraId="619EBCB4" w14:textId="77777777" w:rsidTr="005C46DD">
        <w:trPr>
          <w:jc w:val="center"/>
        </w:trPr>
        <w:tc>
          <w:tcPr>
            <w:tcW w:w="3718" w:type="dxa"/>
          </w:tcPr>
          <w:p w14:paraId="4B93011E" w14:textId="21BA394F" w:rsidR="002C442C" w:rsidRPr="00BC4EF9" w:rsidRDefault="002C442C" w:rsidP="005C46DD">
            <w:pPr>
              <w:pStyle w:val="OGCtabletext"/>
              <w:rPr>
                <w:color w:val="auto"/>
              </w:rPr>
            </w:pPr>
            <w:r w:rsidRPr="00BC4EF9">
              <w:rPr>
                <w:color w:val="auto"/>
              </w:rPr>
              <w:t>BRGM</w:t>
            </w:r>
          </w:p>
        </w:tc>
      </w:tr>
      <w:tr w:rsidR="002C442C" w14:paraId="0F632E7E" w14:textId="77777777" w:rsidTr="005C46DD">
        <w:trPr>
          <w:jc w:val="center"/>
        </w:trPr>
        <w:tc>
          <w:tcPr>
            <w:tcW w:w="3718" w:type="dxa"/>
          </w:tcPr>
          <w:p w14:paraId="1149A7BB" w14:textId="2E6F7990" w:rsidR="002C442C" w:rsidRDefault="00371A47" w:rsidP="005C46DD">
            <w:pPr>
              <w:pStyle w:val="OGCtabletext"/>
              <w:rPr>
                <w:color w:val="auto"/>
              </w:rPr>
            </w:pPr>
            <w:proofErr w:type="spellStart"/>
            <w:r w:rsidRPr="00BC4EF9">
              <w:rPr>
                <w:color w:val="auto"/>
              </w:rPr>
              <w:t>Datacove</w:t>
            </w:r>
            <w:proofErr w:type="spellEnd"/>
          </w:p>
        </w:tc>
      </w:tr>
      <w:tr w:rsidR="00371A47" w14:paraId="790E1568" w14:textId="77777777" w:rsidTr="005C46DD">
        <w:trPr>
          <w:jc w:val="center"/>
        </w:trPr>
        <w:tc>
          <w:tcPr>
            <w:tcW w:w="3718" w:type="dxa"/>
          </w:tcPr>
          <w:p w14:paraId="6AFB5F07" w14:textId="3F8064E6" w:rsidR="00371A47" w:rsidRPr="007C4EEE" w:rsidRDefault="00371A47" w:rsidP="00371A47">
            <w:pPr>
              <w:pStyle w:val="OGCtabletext"/>
              <w:rPr>
                <w:color w:val="auto"/>
              </w:rPr>
            </w:pPr>
            <w:r>
              <w:rPr>
                <w:color w:val="auto"/>
              </w:rPr>
              <w:t>Finnish Meteorological Institute</w:t>
            </w:r>
          </w:p>
        </w:tc>
      </w:tr>
      <w:tr w:rsidR="00371A47" w14:paraId="08D6FEB5" w14:textId="77777777" w:rsidTr="005C46DD">
        <w:trPr>
          <w:jc w:val="center"/>
        </w:trPr>
        <w:tc>
          <w:tcPr>
            <w:tcW w:w="3718" w:type="dxa"/>
          </w:tcPr>
          <w:p w14:paraId="2C582920" w14:textId="7412230A" w:rsidR="00371A47" w:rsidRPr="00BC4EF9" w:rsidRDefault="00371A47" w:rsidP="00371A47">
            <w:pPr>
              <w:pStyle w:val="OGCtabletext"/>
              <w:rPr>
                <w:color w:val="auto"/>
              </w:rPr>
            </w:pPr>
            <w:r w:rsidRPr="00BC4EF9">
              <w:rPr>
                <w:color w:val="auto"/>
              </w:rPr>
              <w:t>Fraunhofer IOSB</w:t>
            </w:r>
          </w:p>
        </w:tc>
      </w:tr>
      <w:tr w:rsidR="00371A47" w14:paraId="4A0B4159" w14:textId="77777777" w:rsidTr="005C46DD">
        <w:trPr>
          <w:jc w:val="center"/>
        </w:trPr>
        <w:tc>
          <w:tcPr>
            <w:tcW w:w="3718" w:type="dxa"/>
          </w:tcPr>
          <w:p w14:paraId="3AF60CCB" w14:textId="15DF8989" w:rsidR="00371A47" w:rsidRPr="00BC4EF9" w:rsidRDefault="00371A47" w:rsidP="00371A47">
            <w:pPr>
              <w:pStyle w:val="OGCtabletext"/>
              <w:rPr>
                <w:color w:val="auto"/>
              </w:rPr>
            </w:pPr>
            <w:proofErr w:type="spellStart"/>
            <w:r w:rsidRPr="00BC4EF9">
              <w:rPr>
                <w:color w:val="auto"/>
              </w:rPr>
              <w:t>Geonovum</w:t>
            </w:r>
            <w:proofErr w:type="spellEnd"/>
          </w:p>
        </w:tc>
      </w:tr>
      <w:tr w:rsidR="00371A47" w14:paraId="5C834228" w14:textId="77777777" w:rsidTr="005C46DD">
        <w:trPr>
          <w:jc w:val="center"/>
        </w:trPr>
        <w:tc>
          <w:tcPr>
            <w:tcW w:w="3718" w:type="dxa"/>
          </w:tcPr>
          <w:p w14:paraId="2CD6D018" w14:textId="7EC842F6" w:rsidR="00371A47" w:rsidRPr="005E29FD" w:rsidRDefault="00371A47" w:rsidP="00371A47">
            <w:pPr>
              <w:pStyle w:val="OGCtabletext"/>
              <w:rPr>
                <w:color w:val="auto"/>
              </w:rPr>
            </w:pPr>
            <w:r w:rsidRPr="005E29FD">
              <w:rPr>
                <w:color w:val="auto"/>
              </w:rPr>
              <w:t>Hungarian Mining and Geological Service</w:t>
            </w:r>
          </w:p>
        </w:tc>
      </w:tr>
      <w:tr w:rsidR="00371A47" w14:paraId="46606817" w14:textId="77777777" w:rsidTr="005C46DD">
        <w:trPr>
          <w:jc w:val="center"/>
        </w:trPr>
        <w:tc>
          <w:tcPr>
            <w:tcW w:w="3718" w:type="dxa"/>
          </w:tcPr>
          <w:p w14:paraId="328DD55E" w14:textId="31C57928" w:rsidR="00371A47" w:rsidRPr="00BC4EF9" w:rsidRDefault="00371A47" w:rsidP="00371A47">
            <w:pPr>
              <w:pStyle w:val="OGCtabletext"/>
              <w:rPr>
                <w:color w:val="auto"/>
              </w:rPr>
            </w:pPr>
            <w:r w:rsidRPr="00BC4EF9">
              <w:rPr>
                <w:color w:val="auto"/>
              </w:rPr>
              <w:lastRenderedPageBreak/>
              <w:t>Interactive Instruments GmbH</w:t>
            </w:r>
          </w:p>
        </w:tc>
      </w:tr>
      <w:tr w:rsidR="00371A47" w14:paraId="469A30F6" w14:textId="77777777" w:rsidTr="005C46DD">
        <w:trPr>
          <w:jc w:val="center"/>
        </w:trPr>
        <w:tc>
          <w:tcPr>
            <w:tcW w:w="3718" w:type="dxa"/>
          </w:tcPr>
          <w:p w14:paraId="070E31D3" w14:textId="1A2437D1" w:rsidR="00371A47" w:rsidRPr="00BC4EF9" w:rsidRDefault="00371A47" w:rsidP="00371A47">
            <w:pPr>
              <w:pStyle w:val="OGCtabletext"/>
              <w:rPr>
                <w:color w:val="auto"/>
              </w:rPr>
            </w:pPr>
            <w:r>
              <w:rPr>
                <w:color w:val="auto"/>
              </w:rPr>
              <w:t xml:space="preserve">Manaaki Whenua - </w:t>
            </w:r>
            <w:r w:rsidRPr="0045603C">
              <w:rPr>
                <w:color w:val="auto"/>
              </w:rPr>
              <w:t>Landcare Research New Zealand Limited</w:t>
            </w:r>
          </w:p>
        </w:tc>
      </w:tr>
      <w:tr w:rsidR="00371A47" w14:paraId="72290741" w14:textId="77777777" w:rsidTr="005C46DD">
        <w:trPr>
          <w:jc w:val="center"/>
        </w:trPr>
        <w:tc>
          <w:tcPr>
            <w:tcW w:w="3718" w:type="dxa"/>
          </w:tcPr>
          <w:p w14:paraId="06E3F48A" w14:textId="2A42D502" w:rsidR="00371A47" w:rsidRPr="0045603C" w:rsidRDefault="00371A47" w:rsidP="00371A47">
            <w:pPr>
              <w:pStyle w:val="OGCtabletext"/>
              <w:rPr>
                <w:color w:val="auto"/>
              </w:rPr>
            </w:pPr>
            <w:r w:rsidRPr="00BC4EF9">
              <w:rPr>
                <w:color w:val="auto"/>
              </w:rPr>
              <w:t>Spatineo Oy</w:t>
            </w:r>
          </w:p>
        </w:tc>
      </w:tr>
      <w:tr w:rsidR="00371A47" w14:paraId="23EBC120" w14:textId="77777777" w:rsidTr="005C46DD">
        <w:trPr>
          <w:jc w:val="center"/>
        </w:trPr>
        <w:tc>
          <w:tcPr>
            <w:tcW w:w="3718" w:type="dxa"/>
          </w:tcPr>
          <w:p w14:paraId="727C418D" w14:textId="6E732F0A" w:rsidR="00371A47" w:rsidRDefault="00371A47" w:rsidP="00371A47">
            <w:pPr>
              <w:pStyle w:val="OGCtabletext"/>
              <w:rPr>
                <w:color w:val="auto"/>
              </w:rPr>
            </w:pPr>
            <w:proofErr w:type="spellStart"/>
            <w:r>
              <w:rPr>
                <w:color w:val="auto"/>
              </w:rPr>
              <w:t>Terraindex</w:t>
            </w:r>
            <w:proofErr w:type="spellEnd"/>
            <w:r>
              <w:rPr>
                <w:color w:val="auto"/>
              </w:rPr>
              <w:t xml:space="preserve"> B.V.</w:t>
            </w:r>
          </w:p>
        </w:tc>
      </w:tr>
      <w:tr w:rsidR="00371A47" w14:paraId="64A72F80" w14:textId="77777777" w:rsidTr="005C46DD">
        <w:trPr>
          <w:jc w:val="center"/>
        </w:trPr>
        <w:tc>
          <w:tcPr>
            <w:tcW w:w="3718" w:type="dxa"/>
          </w:tcPr>
          <w:p w14:paraId="71E7CCC2" w14:textId="5684CDE8" w:rsidR="00371A47" w:rsidRPr="00BC4EF9" w:rsidRDefault="00371A47" w:rsidP="00371A47">
            <w:pPr>
              <w:pStyle w:val="OGCtabletext"/>
              <w:rPr>
                <w:color w:val="auto"/>
              </w:rPr>
            </w:pPr>
            <w:r>
              <w:rPr>
                <w:color w:val="auto"/>
              </w:rPr>
              <w:t xml:space="preserve">Vaisala </w:t>
            </w:r>
            <w:proofErr w:type="spellStart"/>
            <w:r>
              <w:rPr>
                <w:color w:val="auto"/>
              </w:rPr>
              <w:t>Oyj</w:t>
            </w:r>
            <w:proofErr w:type="spellEnd"/>
          </w:p>
        </w:tc>
      </w:tr>
    </w:tbl>
    <w:p w14:paraId="5C8DAAE4" w14:textId="77777777" w:rsidR="002C442C" w:rsidRDefault="002C442C" w:rsidP="002C442C"/>
    <w:p w14:paraId="639152DF" w14:textId="77777777" w:rsidR="001D7D22" w:rsidRDefault="001D7D22" w:rsidP="00A81E15">
      <w:pPr>
        <w:pStyle w:val="introelements"/>
        <w:numPr>
          <w:ilvl w:val="0"/>
          <w:numId w:val="0"/>
        </w:numPr>
      </w:pPr>
    </w:p>
    <w:p w14:paraId="0E98C936" w14:textId="77777777" w:rsidR="00A81E15" w:rsidRDefault="00A81E15" w:rsidP="00A81E15"/>
    <w:p w14:paraId="3C8FBD25" w14:textId="17D9838F" w:rsidR="00A81E15" w:rsidRDefault="00A81E15" w:rsidP="00A81E15">
      <w:pPr>
        <w:sectPr w:rsidR="00A81E15" w:rsidSect="002917CB">
          <w:headerReference w:type="even" r:id="rId16"/>
          <w:headerReference w:type="default" r:id="rId17"/>
          <w:footerReference w:type="even" r:id="rId18"/>
          <w:footerReference w:type="default" r:id="rId19"/>
          <w:type w:val="oddPage"/>
          <w:pgSz w:w="11901" w:h="16817" w:code="9"/>
          <w:pgMar w:top="794" w:right="737" w:bottom="799" w:left="851" w:header="709" w:footer="567" w:gutter="567"/>
          <w:pgNumType w:fmt="lowerRoman"/>
          <w:cols w:space="720"/>
          <w:docGrid w:linePitch="299"/>
        </w:sectPr>
      </w:pPr>
    </w:p>
    <w:p w14:paraId="142FDCC3" w14:textId="20B0E00B" w:rsidR="00584282" w:rsidRDefault="00584282" w:rsidP="001A33D0">
      <w:pPr>
        <w:jc w:val="right"/>
        <w:rPr>
          <w:b/>
          <w:sz w:val="28"/>
          <w:szCs w:val="28"/>
        </w:rPr>
      </w:pPr>
    </w:p>
    <w:p w14:paraId="0666C113" w14:textId="6C6EC931" w:rsidR="00584282" w:rsidRDefault="00584282">
      <w:pPr>
        <w:tabs>
          <w:tab w:val="clear" w:pos="403"/>
        </w:tabs>
        <w:spacing w:after="0" w:line="240" w:lineRule="auto"/>
        <w:jc w:val="left"/>
        <w:rPr>
          <w:b/>
          <w:sz w:val="28"/>
          <w:szCs w:val="28"/>
        </w:rPr>
      </w:pPr>
    </w:p>
    <w:p w14:paraId="1843D192" w14:textId="1867E52D" w:rsidR="001A33D0" w:rsidRPr="00F02BC7" w:rsidRDefault="001A33D0" w:rsidP="001A33D0">
      <w:pPr>
        <w:jc w:val="right"/>
        <w:rPr>
          <w:b/>
          <w:sz w:val="28"/>
          <w:szCs w:val="28"/>
        </w:rPr>
      </w:pPr>
      <w:r w:rsidRPr="00F02BC7">
        <w:rPr>
          <w:b/>
          <w:sz w:val="28"/>
          <w:szCs w:val="28"/>
        </w:rPr>
        <w:t>ISO </w:t>
      </w:r>
      <w:r w:rsidR="00672B45" w:rsidRPr="00F02BC7">
        <w:rPr>
          <w:b/>
          <w:sz w:val="28"/>
          <w:szCs w:val="28"/>
        </w:rPr>
        <w:t>19156</w:t>
      </w:r>
      <w:r w:rsidRPr="00F02BC7">
        <w:rPr>
          <w:b/>
          <w:sz w:val="28"/>
          <w:szCs w:val="28"/>
        </w:rPr>
        <w:t>:</w:t>
      </w:r>
      <w:r w:rsidR="00905BA9" w:rsidRPr="00F02BC7">
        <w:rPr>
          <w:b/>
          <w:sz w:val="28"/>
          <w:szCs w:val="28"/>
        </w:rPr>
        <w:t>202</w:t>
      </w:r>
      <w:r w:rsidR="00A81E15">
        <w:rPr>
          <w:b/>
          <w:sz w:val="28"/>
          <w:szCs w:val="28"/>
        </w:rPr>
        <w:t>0</w:t>
      </w:r>
    </w:p>
    <w:p w14:paraId="7CCB85EF" w14:textId="71F7351F" w:rsidR="001A33D0" w:rsidRPr="00F02BC7" w:rsidRDefault="001A33D0" w:rsidP="001A33D0">
      <w:pPr>
        <w:jc w:val="right"/>
      </w:pPr>
      <w:r w:rsidRPr="00F02BC7">
        <w:t>ISO TC </w:t>
      </w:r>
      <w:r w:rsidR="00672B45" w:rsidRPr="00F02BC7">
        <w:t>211</w:t>
      </w:r>
      <w:r w:rsidRPr="00F02BC7">
        <w:t>/WG</w:t>
      </w:r>
      <w:r w:rsidR="00672B45" w:rsidRPr="00F02BC7">
        <w:t xml:space="preserve"> 9</w:t>
      </w:r>
    </w:p>
    <w:p w14:paraId="26DE0EFF" w14:textId="6B09FF49" w:rsidR="001A33D0" w:rsidRPr="00F02BC7" w:rsidRDefault="001A33D0" w:rsidP="001A33D0">
      <w:pPr>
        <w:spacing w:after="2000"/>
        <w:jc w:val="right"/>
      </w:pPr>
      <w:bookmarkStart w:id="29" w:name="CVP_Secretariat_Loca"/>
      <w:r w:rsidRPr="00F02BC7">
        <w:t>Secretariat</w:t>
      </w:r>
      <w:bookmarkEnd w:id="29"/>
      <w:r w:rsidRPr="00F02BC7">
        <w:t xml:space="preserve">: </w:t>
      </w:r>
      <w:r w:rsidR="00A81E15">
        <w:t>SIS</w:t>
      </w:r>
    </w:p>
    <w:p w14:paraId="2FF21924" w14:textId="1647AB16" w:rsidR="001A33D0" w:rsidRPr="00F02BC7" w:rsidRDefault="00672B45" w:rsidP="001A33D0">
      <w:pPr>
        <w:spacing w:line="360" w:lineRule="atLeast"/>
        <w:jc w:val="left"/>
        <w:rPr>
          <w:b/>
          <w:sz w:val="32"/>
          <w:szCs w:val="32"/>
        </w:rPr>
      </w:pPr>
      <w:r w:rsidRPr="00672B45">
        <w:rPr>
          <w:b/>
          <w:bCs/>
          <w:sz w:val="32"/>
          <w:szCs w:val="32"/>
        </w:rPr>
        <w:t>Geographic information</w:t>
      </w:r>
      <w:r w:rsidRPr="00F02BC7">
        <w:rPr>
          <w:b/>
          <w:sz w:val="32"/>
          <w:szCs w:val="32"/>
        </w:rPr>
        <w:t xml:space="preserve"> </w:t>
      </w:r>
      <w:r w:rsidR="001A33D0" w:rsidRPr="00F02BC7">
        <w:rPr>
          <w:sz w:val="32"/>
          <w:szCs w:val="32"/>
        </w:rPr>
        <w:t xml:space="preserve">— </w:t>
      </w:r>
      <w:r w:rsidRPr="00F02BC7">
        <w:rPr>
          <w:sz w:val="32"/>
          <w:szCs w:val="32"/>
        </w:rPr>
        <w:t>Observations</w:t>
      </w:r>
      <w:ins w:id="30" w:author="Ilkka Rinne" w:date="2021-05-24T16:42:00Z">
        <w:r w:rsidR="00D72BCD">
          <w:rPr>
            <w:sz w:val="32"/>
            <w:szCs w:val="32"/>
          </w:rPr>
          <w:t xml:space="preserve">, </w:t>
        </w:r>
      </w:ins>
      <w:del w:id="31" w:author="Ilkka Rinne" w:date="2021-05-24T16:42:00Z">
        <w:r w:rsidRPr="00F02BC7" w:rsidDel="00D72BCD">
          <w:rPr>
            <w:sz w:val="32"/>
            <w:szCs w:val="32"/>
          </w:rPr>
          <w:delText xml:space="preserve"> and </w:delText>
        </w:r>
      </w:del>
      <w:r w:rsidRPr="00F02BC7">
        <w:rPr>
          <w:sz w:val="32"/>
          <w:szCs w:val="32"/>
        </w:rPr>
        <w:t>measurements</w:t>
      </w:r>
      <w:ins w:id="32" w:author="Ilkka Rinne" w:date="2021-05-24T16:42:00Z">
        <w:r w:rsidR="00D72BCD">
          <w:rPr>
            <w:sz w:val="32"/>
            <w:szCs w:val="32"/>
          </w:rPr>
          <w:t xml:space="preserve"> and samples</w:t>
        </w:r>
      </w:ins>
    </w:p>
    <w:p w14:paraId="75BB3F02" w14:textId="77777777" w:rsidR="001A33D0" w:rsidRPr="00F02BC7" w:rsidRDefault="001A33D0" w:rsidP="001A33D0">
      <w:pPr>
        <w:spacing w:before="2000"/>
      </w:pPr>
    </w:p>
    <w:p w14:paraId="2B6D3420" w14:textId="4FBC01E9" w:rsidR="001A33D0" w:rsidRPr="00F02BC7" w:rsidRDefault="001A33D0" w:rsidP="001A33D0">
      <w:pPr>
        <w:pBdr>
          <w:top w:val="single" w:sz="4" w:space="1" w:color="auto"/>
          <w:left w:val="single" w:sz="4" w:space="4" w:color="auto"/>
          <w:bottom w:val="single" w:sz="4" w:space="1" w:color="auto"/>
          <w:right w:val="single" w:sz="4" w:space="4" w:color="auto"/>
        </w:pBdr>
        <w:ind w:left="85" w:right="85"/>
        <w:jc w:val="center"/>
        <w:rPr>
          <w:sz w:val="80"/>
          <w:szCs w:val="80"/>
        </w:rPr>
      </w:pPr>
      <w:r w:rsidRPr="00F02BC7">
        <w:rPr>
          <w:sz w:val="80"/>
          <w:szCs w:val="80"/>
        </w:rPr>
        <w:t>CD stage</w:t>
      </w:r>
    </w:p>
    <w:p w14:paraId="177587F8" w14:textId="77777777" w:rsidR="001A33D0" w:rsidRPr="00F02BC7" w:rsidRDefault="001A33D0" w:rsidP="001A33D0">
      <w:pPr>
        <w:spacing w:after="120"/>
      </w:pPr>
    </w:p>
    <w:p w14:paraId="12EDEE7E" w14:textId="77777777" w:rsidR="001A33D0" w:rsidRPr="00F02BC7" w:rsidRDefault="001A33D0" w:rsidP="001A33D0">
      <w:pPr>
        <w:pBdr>
          <w:top w:val="single" w:sz="4" w:space="1" w:color="auto"/>
          <w:left w:val="single" w:sz="4" w:space="4" w:color="auto"/>
          <w:bottom w:val="single" w:sz="4" w:space="1" w:color="auto"/>
          <w:right w:val="single" w:sz="4" w:space="4" w:color="auto"/>
        </w:pBdr>
        <w:spacing w:after="120"/>
        <w:ind w:left="85" w:right="85"/>
        <w:jc w:val="center"/>
        <w:rPr>
          <w:b/>
          <w:sz w:val="20"/>
        </w:rPr>
      </w:pPr>
      <w:r w:rsidRPr="00F02BC7">
        <w:rPr>
          <w:b/>
          <w:sz w:val="20"/>
        </w:rPr>
        <w:t>Warning for WDs and CDs</w:t>
      </w:r>
    </w:p>
    <w:p w14:paraId="4CE3107E" w14:textId="77777777" w:rsidR="001A33D0" w:rsidRPr="00F02BC7" w:rsidRDefault="001A33D0" w:rsidP="001A33D0">
      <w:pPr>
        <w:pBdr>
          <w:top w:val="single" w:sz="4" w:space="1" w:color="auto"/>
          <w:left w:val="single" w:sz="4" w:space="4" w:color="auto"/>
          <w:bottom w:val="single" w:sz="4" w:space="1" w:color="auto"/>
          <w:right w:val="single" w:sz="4" w:space="4" w:color="auto"/>
        </w:pBdr>
        <w:spacing w:after="120"/>
        <w:ind w:left="85" w:right="85"/>
        <w:rPr>
          <w:bCs/>
          <w:sz w:val="20"/>
        </w:rPr>
      </w:pPr>
      <w:r w:rsidRPr="00F02BC7">
        <w:rPr>
          <w:bCs/>
          <w:sz w:val="20"/>
        </w:rPr>
        <w:t>This document is not an ISO International Standard. It is distributed for review and comment. It is subject to change without notice and may not be referred to as an International Standard.</w:t>
      </w:r>
    </w:p>
    <w:p w14:paraId="3DFC9EDF" w14:textId="77777777" w:rsidR="001A33D0" w:rsidRPr="00F02BC7" w:rsidRDefault="001A33D0" w:rsidP="001A33D0">
      <w:pPr>
        <w:pBdr>
          <w:top w:val="single" w:sz="4" w:space="1" w:color="auto"/>
          <w:left w:val="single" w:sz="4" w:space="4" w:color="auto"/>
          <w:bottom w:val="single" w:sz="4" w:space="1" w:color="auto"/>
          <w:right w:val="single" w:sz="4" w:space="4" w:color="auto"/>
        </w:pBdr>
        <w:ind w:left="85" w:right="85"/>
        <w:rPr>
          <w:sz w:val="20"/>
        </w:rPr>
      </w:pPr>
      <w:r w:rsidRPr="00F02BC7">
        <w:rPr>
          <w:bCs/>
          <w:sz w:val="20"/>
        </w:rPr>
        <w:t>Recipients of this draft are invited to submit, with their comments, notification of any relevant patent rights of which they are aware and to provide supporting documentation.</w:t>
      </w:r>
    </w:p>
    <w:p w14:paraId="173221C8" w14:textId="77777777" w:rsidR="001A33D0" w:rsidRPr="004A3007" w:rsidRDefault="001A33D0" w:rsidP="001A33D0">
      <w:pPr>
        <w:rPr>
          <w:iCs/>
        </w:rPr>
      </w:pPr>
    </w:p>
    <w:p w14:paraId="7946AAB4" w14:textId="77777777" w:rsidR="001A33D0" w:rsidRPr="00F02BC7" w:rsidRDefault="001A33D0" w:rsidP="001A33D0">
      <w:pPr>
        <w:sectPr w:rsidR="001A33D0" w:rsidRPr="00F02BC7" w:rsidSect="00821F18">
          <w:pgSz w:w="11906" w:h="16838" w:code="9"/>
          <w:pgMar w:top="794" w:right="737" w:bottom="284" w:left="851" w:header="709" w:footer="454" w:gutter="567"/>
          <w:cols w:space="720"/>
          <w:docGrid w:linePitch="299"/>
        </w:sectPr>
      </w:pPr>
    </w:p>
    <w:p w14:paraId="270FAC4F" w14:textId="24B52000" w:rsidR="001A33D0" w:rsidRPr="00F02BC7" w:rsidRDefault="001A33D0" w:rsidP="001A33D0">
      <w:pPr>
        <w:pStyle w:val="zzCopyright"/>
        <w:pageBreakBefore/>
        <w:pBdr>
          <w:top w:val="single" w:sz="4" w:space="1" w:color="auto"/>
          <w:left w:val="single" w:sz="4" w:space="4" w:color="auto"/>
          <w:bottom w:val="none" w:sz="0" w:space="0" w:color="auto"/>
          <w:right w:val="single" w:sz="4" w:space="4" w:color="auto"/>
        </w:pBdr>
        <w:autoSpaceDE w:val="0"/>
        <w:autoSpaceDN w:val="0"/>
        <w:adjustRightInd w:val="0"/>
        <w:spacing w:before="40"/>
        <w:ind w:left="102" w:right="102"/>
        <w:jc w:val="left"/>
        <w:rPr>
          <w:color w:val="auto"/>
        </w:rPr>
      </w:pPr>
      <w:r w:rsidRPr="00F02BC7">
        <w:rPr>
          <w:color w:val="auto"/>
        </w:rPr>
        <w:lastRenderedPageBreak/>
        <w:t>© ISO 20</w:t>
      </w:r>
      <w:r w:rsidR="00A81E15">
        <w:rPr>
          <w:color w:val="auto"/>
        </w:rPr>
        <w:t>20</w:t>
      </w:r>
    </w:p>
    <w:p w14:paraId="1F52225A" w14:textId="77777777" w:rsidR="001A33D0" w:rsidRPr="00F02BC7"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ind w:left="102" w:right="102"/>
        <w:rPr>
          <w:color w:val="auto"/>
          <w:sz w:val="20"/>
        </w:rPr>
      </w:pPr>
      <w:r w:rsidRPr="00F02BC7">
        <w:rPr>
          <w:color w:val="auto"/>
          <w:sz w:val="20"/>
        </w:rPr>
        <w:t>All rights reserved. Unless otherwise specified, or required in the context of its implementation, no part of this publication may be reproduced or utilized otherwise in any form or by any means, electronic or mechanical, including photocopying, or posting on the internet or an intranet, without prior written permission. Permission can be requested from either ISO at the address below or ISO’s member body in the country of the requester.</w:t>
      </w:r>
    </w:p>
    <w:p w14:paraId="2CFC8D65" w14:textId="77777777" w:rsidR="001A33D0" w:rsidRPr="00F02BC7"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02BC7">
        <w:rPr>
          <w:color w:val="auto"/>
          <w:sz w:val="20"/>
        </w:rPr>
        <w:t>ISO copyright office</w:t>
      </w:r>
    </w:p>
    <w:p w14:paraId="6FC92618" w14:textId="77777777" w:rsidR="001A33D0" w:rsidRPr="00F02BC7"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02BC7">
        <w:rPr>
          <w:color w:val="auto"/>
          <w:sz w:val="20"/>
        </w:rPr>
        <w:t>CP 401</w:t>
      </w:r>
      <w:r w:rsidR="001A33D0" w:rsidRPr="00F02BC7">
        <w:rPr>
          <w:color w:val="auto"/>
          <w:sz w:val="20"/>
        </w:rPr>
        <w:t xml:space="preserve"> • </w:t>
      </w:r>
      <w:r w:rsidRPr="00F02BC7">
        <w:rPr>
          <w:color w:val="auto"/>
          <w:sz w:val="20"/>
        </w:rPr>
        <w:t xml:space="preserve">Ch. de </w:t>
      </w:r>
      <w:proofErr w:type="spellStart"/>
      <w:r w:rsidRPr="00F02BC7">
        <w:rPr>
          <w:color w:val="auto"/>
          <w:sz w:val="20"/>
        </w:rPr>
        <w:t>Blandonnet</w:t>
      </w:r>
      <w:proofErr w:type="spellEnd"/>
      <w:r w:rsidRPr="00F02BC7">
        <w:rPr>
          <w:color w:val="auto"/>
          <w:sz w:val="20"/>
        </w:rPr>
        <w:t xml:space="preserve"> 8</w:t>
      </w:r>
    </w:p>
    <w:p w14:paraId="12C74EB9" w14:textId="77777777" w:rsidR="001A33D0" w:rsidRPr="00F02BC7" w:rsidRDefault="001A33D0"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02BC7">
        <w:rPr>
          <w:color w:val="auto"/>
          <w:sz w:val="20"/>
        </w:rPr>
        <w:t>CH-1214 Vernier, Geneva</w:t>
      </w:r>
    </w:p>
    <w:p w14:paraId="0323C72F" w14:textId="77777777" w:rsidR="001A33D0" w:rsidRPr="00F02BC7"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02BC7">
        <w:rPr>
          <w:color w:val="auto"/>
          <w:sz w:val="20"/>
        </w:rPr>
        <w:t xml:space="preserve">Phone: </w:t>
      </w:r>
      <w:r w:rsidR="001A33D0" w:rsidRPr="00F02BC7">
        <w:rPr>
          <w:color w:val="auto"/>
          <w:sz w:val="20"/>
        </w:rPr>
        <w:t>+41 22 749 01 11</w:t>
      </w:r>
    </w:p>
    <w:p w14:paraId="0E9CFD7D" w14:textId="77777777" w:rsidR="001A33D0" w:rsidRPr="00F02BC7" w:rsidRDefault="00BC394B" w:rsidP="001A33D0">
      <w:pPr>
        <w:pStyle w:val="zzCopyright"/>
        <w:pBdr>
          <w:top w:val="none" w:sz="0" w:space="0" w:color="auto"/>
          <w:left w:val="single" w:sz="4" w:space="4" w:color="auto"/>
          <w:bottom w:val="none" w:sz="0" w:space="0" w:color="auto"/>
          <w:right w:val="single" w:sz="4" w:space="4" w:color="auto"/>
        </w:pBdr>
        <w:autoSpaceDE w:val="0"/>
        <w:autoSpaceDN w:val="0"/>
        <w:adjustRightInd w:val="0"/>
        <w:spacing w:after="0"/>
        <w:ind w:left="102" w:right="102" w:firstLine="403"/>
        <w:rPr>
          <w:color w:val="auto"/>
          <w:sz w:val="20"/>
        </w:rPr>
      </w:pPr>
      <w:r w:rsidRPr="00F02BC7">
        <w:rPr>
          <w:color w:val="auto"/>
          <w:sz w:val="20"/>
        </w:rPr>
        <w:t xml:space="preserve">Email: </w:t>
      </w:r>
      <w:r w:rsidR="001A33D0" w:rsidRPr="00F02BC7">
        <w:rPr>
          <w:color w:val="auto"/>
          <w:sz w:val="20"/>
        </w:rPr>
        <w:t>copyright@iso.org</w:t>
      </w:r>
    </w:p>
    <w:p w14:paraId="37B56CB8" w14:textId="77777777" w:rsidR="00BC394B" w:rsidRPr="001A42F9"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firstLine="403"/>
        <w:rPr>
          <w:color w:val="auto"/>
          <w:sz w:val="20"/>
          <w:lang w:val="de-AT"/>
        </w:rPr>
      </w:pPr>
      <w:r w:rsidRPr="001A42F9">
        <w:rPr>
          <w:color w:val="auto"/>
          <w:sz w:val="20"/>
          <w:lang w:val="de-AT"/>
        </w:rPr>
        <w:t>Website: www.iso.org</w:t>
      </w:r>
    </w:p>
    <w:p w14:paraId="4618A430" w14:textId="77777777" w:rsidR="001A33D0" w:rsidRPr="001A42F9" w:rsidRDefault="00BC394B" w:rsidP="00BC394B">
      <w:pPr>
        <w:pStyle w:val="zzCopyright"/>
        <w:pBdr>
          <w:top w:val="none" w:sz="0" w:space="0" w:color="auto"/>
          <w:left w:val="single" w:sz="4" w:space="4" w:color="auto"/>
          <w:bottom w:val="single" w:sz="4" w:space="1" w:color="auto"/>
          <w:right w:val="single" w:sz="4" w:space="4" w:color="auto"/>
        </w:pBdr>
        <w:autoSpaceDE w:val="0"/>
        <w:autoSpaceDN w:val="0"/>
        <w:adjustRightInd w:val="0"/>
        <w:ind w:left="102" w:right="102"/>
        <w:rPr>
          <w:color w:val="auto"/>
          <w:sz w:val="20"/>
          <w:lang w:val="de-AT"/>
        </w:rPr>
      </w:pPr>
      <w:proofErr w:type="spellStart"/>
      <w:r w:rsidRPr="001A42F9">
        <w:rPr>
          <w:color w:val="auto"/>
          <w:sz w:val="20"/>
          <w:lang w:val="de-AT"/>
        </w:rPr>
        <w:t>Published</w:t>
      </w:r>
      <w:proofErr w:type="spellEnd"/>
      <w:r w:rsidRPr="001A42F9">
        <w:rPr>
          <w:color w:val="auto"/>
          <w:sz w:val="20"/>
          <w:lang w:val="de-AT"/>
        </w:rPr>
        <w:t xml:space="preserve"> in </w:t>
      </w:r>
      <w:proofErr w:type="spellStart"/>
      <w:r w:rsidRPr="001A42F9">
        <w:rPr>
          <w:color w:val="auto"/>
          <w:sz w:val="20"/>
          <w:lang w:val="de-AT"/>
        </w:rPr>
        <w:t>Switzerland</w:t>
      </w:r>
      <w:proofErr w:type="spellEnd"/>
    </w:p>
    <w:p w14:paraId="3A5F9B02" w14:textId="77777777" w:rsidR="001A33D0" w:rsidRPr="00F02BC7" w:rsidRDefault="001A33D0" w:rsidP="001A33D0">
      <w:pPr>
        <w:pStyle w:val="zzContents"/>
        <w:spacing w:before="0"/>
      </w:pPr>
      <w:r w:rsidRPr="00F02BC7">
        <w:lastRenderedPageBreak/>
        <w:t>Contents</w:t>
      </w:r>
    </w:p>
    <w:p w14:paraId="6BBC3A8F" w14:textId="12AC7ACD" w:rsidR="00FD7B7C" w:rsidRDefault="00B0271B">
      <w:pPr>
        <w:pStyle w:val="TOC1"/>
        <w:rPr>
          <w:rFonts w:asciiTheme="minorHAnsi" w:eastAsiaTheme="minorEastAsia" w:hAnsiTheme="minorHAnsi" w:cstheme="minorBidi"/>
          <w:b w:val="0"/>
          <w:noProof/>
          <w:sz w:val="24"/>
          <w:szCs w:val="24"/>
          <w:lang w:eastAsia="en-GB"/>
        </w:rPr>
      </w:pPr>
      <w:r>
        <w:fldChar w:fldCharType="begin"/>
      </w:r>
      <w:r>
        <w:instrText xml:space="preserve"> TOC \o "2-2" \h \z \t "Heading 1,1,a2,1,ANNEX,1,Biblio Title,1,Foreword Title,1,Intro Title,1" </w:instrText>
      </w:r>
      <w:r>
        <w:fldChar w:fldCharType="separate"/>
      </w:r>
      <w:hyperlink w:anchor="_Toc72768815" w:history="1">
        <w:r w:rsidR="00FD7B7C" w:rsidRPr="009508CD">
          <w:rPr>
            <w:rStyle w:val="Hyperlink"/>
            <w:noProof/>
          </w:rPr>
          <w:t>Foreword</w:t>
        </w:r>
        <w:r w:rsidR="00FD7B7C">
          <w:rPr>
            <w:noProof/>
            <w:webHidden/>
          </w:rPr>
          <w:tab/>
        </w:r>
        <w:r w:rsidR="00FD7B7C">
          <w:rPr>
            <w:noProof/>
            <w:webHidden/>
          </w:rPr>
          <w:fldChar w:fldCharType="begin"/>
        </w:r>
        <w:r w:rsidR="00FD7B7C">
          <w:rPr>
            <w:noProof/>
            <w:webHidden/>
          </w:rPr>
          <w:instrText xml:space="preserve"> PAGEREF _Toc72768815 \h </w:instrText>
        </w:r>
        <w:r w:rsidR="00FD7B7C">
          <w:rPr>
            <w:noProof/>
            <w:webHidden/>
          </w:rPr>
        </w:r>
        <w:r w:rsidR="00FD7B7C">
          <w:rPr>
            <w:noProof/>
            <w:webHidden/>
          </w:rPr>
          <w:fldChar w:fldCharType="separate"/>
        </w:r>
        <w:r w:rsidR="00FD7B7C">
          <w:rPr>
            <w:noProof/>
            <w:webHidden/>
          </w:rPr>
          <w:t>xi</w:t>
        </w:r>
        <w:r w:rsidR="00FD7B7C">
          <w:rPr>
            <w:noProof/>
            <w:webHidden/>
          </w:rPr>
          <w:fldChar w:fldCharType="end"/>
        </w:r>
      </w:hyperlink>
    </w:p>
    <w:p w14:paraId="2F1F828D" w14:textId="2C21C2D9" w:rsidR="00FD7B7C" w:rsidRDefault="00986076">
      <w:pPr>
        <w:pStyle w:val="TOC1"/>
        <w:rPr>
          <w:rFonts w:asciiTheme="minorHAnsi" w:eastAsiaTheme="minorEastAsia" w:hAnsiTheme="minorHAnsi" w:cstheme="minorBidi"/>
          <w:b w:val="0"/>
          <w:noProof/>
          <w:sz w:val="24"/>
          <w:szCs w:val="24"/>
          <w:lang w:eastAsia="en-GB"/>
        </w:rPr>
      </w:pPr>
      <w:hyperlink w:anchor="_Toc72768816" w:history="1">
        <w:r w:rsidR="00FD7B7C" w:rsidRPr="009508CD">
          <w:rPr>
            <w:rStyle w:val="Hyperlink"/>
            <w:noProof/>
          </w:rPr>
          <w:t>Introduction</w:t>
        </w:r>
        <w:r w:rsidR="00FD7B7C">
          <w:rPr>
            <w:noProof/>
            <w:webHidden/>
          </w:rPr>
          <w:tab/>
        </w:r>
        <w:r w:rsidR="00FD7B7C">
          <w:rPr>
            <w:noProof/>
            <w:webHidden/>
          </w:rPr>
          <w:fldChar w:fldCharType="begin"/>
        </w:r>
        <w:r w:rsidR="00FD7B7C">
          <w:rPr>
            <w:noProof/>
            <w:webHidden/>
          </w:rPr>
          <w:instrText xml:space="preserve"> PAGEREF _Toc72768816 \h </w:instrText>
        </w:r>
        <w:r w:rsidR="00FD7B7C">
          <w:rPr>
            <w:noProof/>
            <w:webHidden/>
          </w:rPr>
        </w:r>
        <w:r w:rsidR="00FD7B7C">
          <w:rPr>
            <w:noProof/>
            <w:webHidden/>
          </w:rPr>
          <w:fldChar w:fldCharType="separate"/>
        </w:r>
        <w:r w:rsidR="00FD7B7C">
          <w:rPr>
            <w:noProof/>
            <w:webHidden/>
          </w:rPr>
          <w:t>xii</w:t>
        </w:r>
        <w:r w:rsidR="00FD7B7C">
          <w:rPr>
            <w:noProof/>
            <w:webHidden/>
          </w:rPr>
          <w:fldChar w:fldCharType="end"/>
        </w:r>
      </w:hyperlink>
    </w:p>
    <w:p w14:paraId="66E025C6" w14:textId="375A264F" w:rsidR="00FD7B7C" w:rsidRDefault="00986076">
      <w:pPr>
        <w:pStyle w:val="TOC1"/>
        <w:rPr>
          <w:rFonts w:asciiTheme="minorHAnsi" w:eastAsiaTheme="minorEastAsia" w:hAnsiTheme="minorHAnsi" w:cstheme="minorBidi"/>
          <w:b w:val="0"/>
          <w:noProof/>
          <w:sz w:val="24"/>
          <w:szCs w:val="24"/>
          <w:lang w:eastAsia="en-GB"/>
        </w:rPr>
      </w:pPr>
      <w:hyperlink w:anchor="_Toc72768817" w:history="1">
        <w:r w:rsidR="00FD7B7C" w:rsidRPr="009508CD">
          <w:rPr>
            <w:rStyle w:val="Hyperlink"/>
            <w:noProof/>
          </w:rPr>
          <w:t>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Scope</w:t>
        </w:r>
        <w:r w:rsidR="00FD7B7C">
          <w:rPr>
            <w:noProof/>
            <w:webHidden/>
          </w:rPr>
          <w:tab/>
        </w:r>
        <w:r w:rsidR="00FD7B7C">
          <w:rPr>
            <w:noProof/>
            <w:webHidden/>
          </w:rPr>
          <w:fldChar w:fldCharType="begin"/>
        </w:r>
        <w:r w:rsidR="00FD7B7C">
          <w:rPr>
            <w:noProof/>
            <w:webHidden/>
          </w:rPr>
          <w:instrText xml:space="preserve"> PAGEREF _Toc72768817 \h </w:instrText>
        </w:r>
        <w:r w:rsidR="00FD7B7C">
          <w:rPr>
            <w:noProof/>
            <w:webHidden/>
          </w:rPr>
        </w:r>
        <w:r w:rsidR="00FD7B7C">
          <w:rPr>
            <w:noProof/>
            <w:webHidden/>
          </w:rPr>
          <w:fldChar w:fldCharType="separate"/>
        </w:r>
        <w:r w:rsidR="00FD7B7C">
          <w:rPr>
            <w:noProof/>
            <w:webHidden/>
          </w:rPr>
          <w:t>1</w:t>
        </w:r>
        <w:r w:rsidR="00FD7B7C">
          <w:rPr>
            <w:noProof/>
            <w:webHidden/>
          </w:rPr>
          <w:fldChar w:fldCharType="end"/>
        </w:r>
      </w:hyperlink>
    </w:p>
    <w:p w14:paraId="401612DE" w14:textId="6627809F" w:rsidR="00FD7B7C" w:rsidRDefault="00986076">
      <w:pPr>
        <w:pStyle w:val="TOC1"/>
        <w:rPr>
          <w:rFonts w:asciiTheme="minorHAnsi" w:eastAsiaTheme="minorEastAsia" w:hAnsiTheme="minorHAnsi" w:cstheme="minorBidi"/>
          <w:b w:val="0"/>
          <w:noProof/>
          <w:sz w:val="24"/>
          <w:szCs w:val="24"/>
          <w:lang w:eastAsia="en-GB"/>
        </w:rPr>
      </w:pPr>
      <w:hyperlink w:anchor="_Toc72768818" w:history="1">
        <w:r w:rsidR="00FD7B7C" w:rsidRPr="009508CD">
          <w:rPr>
            <w:rStyle w:val="Hyperlink"/>
            <w:noProof/>
          </w:rPr>
          <w:t>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Normative references</w:t>
        </w:r>
        <w:r w:rsidR="00FD7B7C">
          <w:rPr>
            <w:noProof/>
            <w:webHidden/>
          </w:rPr>
          <w:tab/>
        </w:r>
        <w:r w:rsidR="00FD7B7C">
          <w:rPr>
            <w:noProof/>
            <w:webHidden/>
          </w:rPr>
          <w:fldChar w:fldCharType="begin"/>
        </w:r>
        <w:r w:rsidR="00FD7B7C">
          <w:rPr>
            <w:noProof/>
            <w:webHidden/>
          </w:rPr>
          <w:instrText xml:space="preserve"> PAGEREF _Toc72768818 \h </w:instrText>
        </w:r>
        <w:r w:rsidR="00FD7B7C">
          <w:rPr>
            <w:noProof/>
            <w:webHidden/>
          </w:rPr>
        </w:r>
        <w:r w:rsidR="00FD7B7C">
          <w:rPr>
            <w:noProof/>
            <w:webHidden/>
          </w:rPr>
          <w:fldChar w:fldCharType="separate"/>
        </w:r>
        <w:r w:rsidR="00FD7B7C">
          <w:rPr>
            <w:noProof/>
            <w:webHidden/>
          </w:rPr>
          <w:t>1</w:t>
        </w:r>
        <w:r w:rsidR="00FD7B7C">
          <w:rPr>
            <w:noProof/>
            <w:webHidden/>
          </w:rPr>
          <w:fldChar w:fldCharType="end"/>
        </w:r>
      </w:hyperlink>
    </w:p>
    <w:p w14:paraId="29DEA4BE" w14:textId="5F7A97DA" w:rsidR="00FD7B7C" w:rsidRDefault="00986076">
      <w:pPr>
        <w:pStyle w:val="TOC1"/>
        <w:rPr>
          <w:rFonts w:asciiTheme="minorHAnsi" w:eastAsiaTheme="minorEastAsia" w:hAnsiTheme="minorHAnsi" w:cstheme="minorBidi"/>
          <w:b w:val="0"/>
          <w:noProof/>
          <w:sz w:val="24"/>
          <w:szCs w:val="24"/>
          <w:lang w:eastAsia="en-GB"/>
        </w:rPr>
      </w:pPr>
      <w:hyperlink w:anchor="_Toc72768829" w:history="1">
        <w:r w:rsidR="00FD7B7C" w:rsidRPr="009508CD">
          <w:rPr>
            <w:rStyle w:val="Hyperlink"/>
            <w:noProof/>
          </w:rPr>
          <w:t>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Terms and definitions</w:t>
        </w:r>
        <w:r w:rsidR="00FD7B7C">
          <w:rPr>
            <w:noProof/>
            <w:webHidden/>
          </w:rPr>
          <w:tab/>
        </w:r>
        <w:r w:rsidR="00FD7B7C">
          <w:rPr>
            <w:noProof/>
            <w:webHidden/>
          </w:rPr>
          <w:fldChar w:fldCharType="begin"/>
        </w:r>
        <w:r w:rsidR="00FD7B7C">
          <w:rPr>
            <w:noProof/>
            <w:webHidden/>
          </w:rPr>
          <w:instrText xml:space="preserve"> PAGEREF _Toc72768829 \h </w:instrText>
        </w:r>
        <w:r w:rsidR="00FD7B7C">
          <w:rPr>
            <w:noProof/>
            <w:webHidden/>
          </w:rPr>
        </w:r>
        <w:r w:rsidR="00FD7B7C">
          <w:rPr>
            <w:noProof/>
            <w:webHidden/>
          </w:rPr>
          <w:fldChar w:fldCharType="separate"/>
        </w:r>
        <w:r w:rsidR="00FD7B7C">
          <w:rPr>
            <w:noProof/>
            <w:webHidden/>
          </w:rPr>
          <w:t>1</w:t>
        </w:r>
        <w:r w:rsidR="00FD7B7C">
          <w:rPr>
            <w:noProof/>
            <w:webHidden/>
          </w:rPr>
          <w:fldChar w:fldCharType="end"/>
        </w:r>
      </w:hyperlink>
    </w:p>
    <w:p w14:paraId="5D62DB8C" w14:textId="2A800878" w:rsidR="00FD7B7C" w:rsidRDefault="00986076">
      <w:pPr>
        <w:pStyle w:val="TOC2"/>
        <w:rPr>
          <w:rFonts w:asciiTheme="minorHAnsi" w:eastAsiaTheme="minorEastAsia" w:hAnsiTheme="minorHAnsi" w:cstheme="minorBidi"/>
          <w:b w:val="0"/>
          <w:noProof/>
          <w:sz w:val="24"/>
          <w:szCs w:val="24"/>
          <w:lang w:eastAsia="en-GB"/>
        </w:rPr>
      </w:pPr>
      <w:hyperlink w:anchor="_Toc72768830" w:history="1">
        <w:r w:rsidR="00FD7B7C" w:rsidRPr="009508CD">
          <w:rPr>
            <w:rStyle w:val="Hyperlink"/>
            <w:noProof/>
          </w:rPr>
          <w:t>3.1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External Terms and definitions</w:t>
        </w:r>
        <w:r w:rsidR="00FD7B7C">
          <w:rPr>
            <w:noProof/>
            <w:webHidden/>
          </w:rPr>
          <w:tab/>
        </w:r>
        <w:r w:rsidR="00FD7B7C">
          <w:rPr>
            <w:noProof/>
            <w:webHidden/>
          </w:rPr>
          <w:fldChar w:fldCharType="begin"/>
        </w:r>
        <w:r w:rsidR="00FD7B7C">
          <w:rPr>
            <w:noProof/>
            <w:webHidden/>
          </w:rPr>
          <w:instrText xml:space="preserve"> PAGEREF _Toc72768830 \h </w:instrText>
        </w:r>
        <w:r w:rsidR="00FD7B7C">
          <w:rPr>
            <w:noProof/>
            <w:webHidden/>
          </w:rPr>
        </w:r>
        <w:r w:rsidR="00FD7B7C">
          <w:rPr>
            <w:noProof/>
            <w:webHidden/>
          </w:rPr>
          <w:fldChar w:fldCharType="separate"/>
        </w:r>
        <w:r w:rsidR="00FD7B7C">
          <w:rPr>
            <w:noProof/>
            <w:webHidden/>
          </w:rPr>
          <w:t>1</w:t>
        </w:r>
        <w:r w:rsidR="00FD7B7C">
          <w:rPr>
            <w:noProof/>
            <w:webHidden/>
          </w:rPr>
          <w:fldChar w:fldCharType="end"/>
        </w:r>
      </w:hyperlink>
    </w:p>
    <w:p w14:paraId="348D717C" w14:textId="57C6286D" w:rsidR="00FD7B7C" w:rsidRDefault="00986076">
      <w:pPr>
        <w:pStyle w:val="TOC2"/>
        <w:rPr>
          <w:rFonts w:asciiTheme="minorHAnsi" w:eastAsiaTheme="minorEastAsia" w:hAnsiTheme="minorHAnsi" w:cstheme="minorBidi"/>
          <w:b w:val="0"/>
          <w:noProof/>
          <w:sz w:val="24"/>
          <w:szCs w:val="24"/>
          <w:lang w:eastAsia="en-GB"/>
        </w:rPr>
      </w:pPr>
      <w:hyperlink w:anchor="_Toc72768845" w:history="1">
        <w:r w:rsidR="00FD7B7C" w:rsidRPr="009508CD">
          <w:rPr>
            <w:rStyle w:val="Hyperlink"/>
            <w:noProof/>
          </w:rPr>
          <w:t>3.2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Internal Terms and definitions</w:t>
        </w:r>
        <w:r w:rsidR="00FD7B7C">
          <w:rPr>
            <w:noProof/>
            <w:webHidden/>
          </w:rPr>
          <w:tab/>
        </w:r>
        <w:r w:rsidR="00FD7B7C">
          <w:rPr>
            <w:noProof/>
            <w:webHidden/>
          </w:rPr>
          <w:fldChar w:fldCharType="begin"/>
        </w:r>
        <w:r w:rsidR="00FD7B7C">
          <w:rPr>
            <w:noProof/>
            <w:webHidden/>
          </w:rPr>
          <w:instrText xml:space="preserve"> PAGEREF _Toc72768845 \h </w:instrText>
        </w:r>
        <w:r w:rsidR="00FD7B7C">
          <w:rPr>
            <w:noProof/>
            <w:webHidden/>
          </w:rPr>
        </w:r>
        <w:r w:rsidR="00FD7B7C">
          <w:rPr>
            <w:noProof/>
            <w:webHidden/>
          </w:rPr>
          <w:fldChar w:fldCharType="separate"/>
        </w:r>
        <w:r w:rsidR="00FD7B7C">
          <w:rPr>
            <w:noProof/>
            <w:webHidden/>
          </w:rPr>
          <w:t>5</w:t>
        </w:r>
        <w:r w:rsidR="00FD7B7C">
          <w:rPr>
            <w:noProof/>
            <w:webHidden/>
          </w:rPr>
          <w:fldChar w:fldCharType="end"/>
        </w:r>
      </w:hyperlink>
    </w:p>
    <w:p w14:paraId="314783E8" w14:textId="5CECAC77" w:rsidR="00FD7B7C" w:rsidRDefault="00986076">
      <w:pPr>
        <w:pStyle w:val="TOC1"/>
        <w:rPr>
          <w:rFonts w:asciiTheme="minorHAnsi" w:eastAsiaTheme="minorEastAsia" w:hAnsiTheme="minorHAnsi" w:cstheme="minorBidi"/>
          <w:b w:val="0"/>
          <w:noProof/>
          <w:sz w:val="24"/>
          <w:szCs w:val="24"/>
          <w:lang w:eastAsia="en-GB"/>
        </w:rPr>
      </w:pPr>
      <w:hyperlink w:anchor="_Toc72768846" w:history="1">
        <w:r w:rsidR="00FD7B7C" w:rsidRPr="009508CD">
          <w:rPr>
            <w:rStyle w:val="Hyperlink"/>
            <w:noProof/>
          </w:rPr>
          <w:t>4</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Conformance</w:t>
        </w:r>
        <w:r w:rsidR="00FD7B7C">
          <w:rPr>
            <w:noProof/>
            <w:webHidden/>
          </w:rPr>
          <w:tab/>
        </w:r>
        <w:r w:rsidR="00FD7B7C">
          <w:rPr>
            <w:noProof/>
            <w:webHidden/>
          </w:rPr>
          <w:fldChar w:fldCharType="begin"/>
        </w:r>
        <w:r w:rsidR="00FD7B7C">
          <w:rPr>
            <w:noProof/>
            <w:webHidden/>
          </w:rPr>
          <w:instrText xml:space="preserve"> PAGEREF _Toc72768846 \h </w:instrText>
        </w:r>
        <w:r w:rsidR="00FD7B7C">
          <w:rPr>
            <w:noProof/>
            <w:webHidden/>
          </w:rPr>
        </w:r>
        <w:r w:rsidR="00FD7B7C">
          <w:rPr>
            <w:noProof/>
            <w:webHidden/>
          </w:rPr>
          <w:fldChar w:fldCharType="separate"/>
        </w:r>
        <w:r w:rsidR="00FD7B7C">
          <w:rPr>
            <w:noProof/>
            <w:webHidden/>
          </w:rPr>
          <w:t>7</w:t>
        </w:r>
        <w:r w:rsidR="00FD7B7C">
          <w:rPr>
            <w:noProof/>
            <w:webHidden/>
          </w:rPr>
          <w:fldChar w:fldCharType="end"/>
        </w:r>
      </w:hyperlink>
    </w:p>
    <w:p w14:paraId="1F9C174D" w14:textId="074F3884" w:rsidR="00FD7B7C" w:rsidRDefault="00986076">
      <w:pPr>
        <w:pStyle w:val="TOC2"/>
        <w:rPr>
          <w:rFonts w:asciiTheme="minorHAnsi" w:eastAsiaTheme="minorEastAsia" w:hAnsiTheme="minorHAnsi" w:cstheme="minorBidi"/>
          <w:b w:val="0"/>
          <w:noProof/>
          <w:sz w:val="24"/>
          <w:szCs w:val="24"/>
          <w:lang w:eastAsia="en-GB"/>
        </w:rPr>
      </w:pPr>
      <w:hyperlink w:anchor="_Toc72768847" w:history="1">
        <w:r w:rsidR="00FD7B7C" w:rsidRPr="009508CD">
          <w:rPr>
            <w:rStyle w:val="Hyperlink"/>
            <w:noProof/>
          </w:rPr>
          <w:t>4.1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Overview</w:t>
        </w:r>
        <w:r w:rsidR="00FD7B7C">
          <w:rPr>
            <w:noProof/>
            <w:webHidden/>
          </w:rPr>
          <w:tab/>
        </w:r>
        <w:r w:rsidR="00FD7B7C">
          <w:rPr>
            <w:noProof/>
            <w:webHidden/>
          </w:rPr>
          <w:fldChar w:fldCharType="begin"/>
        </w:r>
        <w:r w:rsidR="00FD7B7C">
          <w:rPr>
            <w:noProof/>
            <w:webHidden/>
          </w:rPr>
          <w:instrText xml:space="preserve"> PAGEREF _Toc72768847 \h </w:instrText>
        </w:r>
        <w:r w:rsidR="00FD7B7C">
          <w:rPr>
            <w:noProof/>
            <w:webHidden/>
          </w:rPr>
        </w:r>
        <w:r w:rsidR="00FD7B7C">
          <w:rPr>
            <w:noProof/>
            <w:webHidden/>
          </w:rPr>
          <w:fldChar w:fldCharType="separate"/>
        </w:r>
        <w:r w:rsidR="00FD7B7C">
          <w:rPr>
            <w:noProof/>
            <w:webHidden/>
          </w:rPr>
          <w:t>7</w:t>
        </w:r>
        <w:r w:rsidR="00FD7B7C">
          <w:rPr>
            <w:noProof/>
            <w:webHidden/>
          </w:rPr>
          <w:fldChar w:fldCharType="end"/>
        </w:r>
      </w:hyperlink>
    </w:p>
    <w:p w14:paraId="4236AB68" w14:textId="728C9EEC" w:rsidR="00FD7B7C" w:rsidRDefault="00986076">
      <w:pPr>
        <w:pStyle w:val="TOC2"/>
        <w:rPr>
          <w:rFonts w:asciiTheme="minorHAnsi" w:eastAsiaTheme="minorEastAsia" w:hAnsiTheme="minorHAnsi" w:cstheme="minorBidi"/>
          <w:b w:val="0"/>
          <w:noProof/>
          <w:sz w:val="24"/>
          <w:szCs w:val="24"/>
          <w:lang w:eastAsia="en-GB"/>
        </w:rPr>
      </w:pPr>
      <w:hyperlink w:anchor="_Toc72768848" w:history="1">
        <w:r w:rsidR="00FD7B7C" w:rsidRPr="009508CD">
          <w:rPr>
            <w:rStyle w:val="Hyperlink"/>
            <w:noProof/>
          </w:rPr>
          <w:t>4.2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Conformance classes related to models including Observations and Measurements</w:t>
        </w:r>
        <w:r w:rsidR="00FD7B7C">
          <w:rPr>
            <w:noProof/>
            <w:webHidden/>
          </w:rPr>
          <w:tab/>
        </w:r>
        <w:r w:rsidR="00FD7B7C">
          <w:rPr>
            <w:noProof/>
            <w:webHidden/>
          </w:rPr>
          <w:fldChar w:fldCharType="begin"/>
        </w:r>
        <w:r w:rsidR="00FD7B7C">
          <w:rPr>
            <w:noProof/>
            <w:webHidden/>
          </w:rPr>
          <w:instrText xml:space="preserve"> PAGEREF _Toc72768848 \h </w:instrText>
        </w:r>
        <w:r w:rsidR="00FD7B7C">
          <w:rPr>
            <w:noProof/>
            <w:webHidden/>
          </w:rPr>
        </w:r>
        <w:r w:rsidR="00FD7B7C">
          <w:rPr>
            <w:noProof/>
            <w:webHidden/>
          </w:rPr>
          <w:fldChar w:fldCharType="separate"/>
        </w:r>
        <w:r w:rsidR="00FD7B7C">
          <w:rPr>
            <w:noProof/>
            <w:webHidden/>
          </w:rPr>
          <w:t>7</w:t>
        </w:r>
        <w:r w:rsidR="00FD7B7C">
          <w:rPr>
            <w:noProof/>
            <w:webHidden/>
          </w:rPr>
          <w:fldChar w:fldCharType="end"/>
        </w:r>
      </w:hyperlink>
    </w:p>
    <w:p w14:paraId="465A84BB" w14:textId="4A4E8254" w:rsidR="00FD7B7C" w:rsidRDefault="00986076">
      <w:pPr>
        <w:pStyle w:val="TOC1"/>
        <w:rPr>
          <w:rFonts w:asciiTheme="minorHAnsi" w:eastAsiaTheme="minorEastAsia" w:hAnsiTheme="minorHAnsi" w:cstheme="minorBidi"/>
          <w:b w:val="0"/>
          <w:noProof/>
          <w:sz w:val="24"/>
          <w:szCs w:val="24"/>
          <w:lang w:eastAsia="en-GB"/>
        </w:rPr>
      </w:pPr>
      <w:hyperlink w:anchor="_Toc72768849" w:history="1">
        <w:r w:rsidR="00FD7B7C" w:rsidRPr="009508CD">
          <w:rPr>
            <w:rStyle w:val="Hyperlink"/>
            <w:noProof/>
          </w:rPr>
          <w:t>5</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Document conventions</w:t>
        </w:r>
        <w:r w:rsidR="00FD7B7C">
          <w:rPr>
            <w:noProof/>
            <w:webHidden/>
          </w:rPr>
          <w:tab/>
        </w:r>
        <w:r w:rsidR="00FD7B7C">
          <w:rPr>
            <w:noProof/>
            <w:webHidden/>
          </w:rPr>
          <w:fldChar w:fldCharType="begin"/>
        </w:r>
        <w:r w:rsidR="00FD7B7C">
          <w:rPr>
            <w:noProof/>
            <w:webHidden/>
          </w:rPr>
          <w:instrText xml:space="preserve"> PAGEREF _Toc72768849 \h </w:instrText>
        </w:r>
        <w:r w:rsidR="00FD7B7C">
          <w:rPr>
            <w:noProof/>
            <w:webHidden/>
          </w:rPr>
        </w:r>
        <w:r w:rsidR="00FD7B7C">
          <w:rPr>
            <w:noProof/>
            <w:webHidden/>
          </w:rPr>
          <w:fldChar w:fldCharType="separate"/>
        </w:r>
        <w:r w:rsidR="00FD7B7C">
          <w:rPr>
            <w:noProof/>
            <w:webHidden/>
          </w:rPr>
          <w:t>10</w:t>
        </w:r>
        <w:r w:rsidR="00FD7B7C">
          <w:rPr>
            <w:noProof/>
            <w:webHidden/>
          </w:rPr>
          <w:fldChar w:fldCharType="end"/>
        </w:r>
      </w:hyperlink>
    </w:p>
    <w:p w14:paraId="19A2CC82" w14:textId="3AE850C3" w:rsidR="00FD7B7C" w:rsidRDefault="00986076">
      <w:pPr>
        <w:pStyle w:val="TOC2"/>
        <w:rPr>
          <w:rFonts w:asciiTheme="minorHAnsi" w:eastAsiaTheme="minorEastAsia" w:hAnsiTheme="minorHAnsi" w:cstheme="minorBidi"/>
          <w:b w:val="0"/>
          <w:noProof/>
          <w:sz w:val="24"/>
          <w:szCs w:val="24"/>
          <w:lang w:eastAsia="en-GB"/>
        </w:rPr>
      </w:pPr>
      <w:hyperlink w:anchor="_Toc72768850" w:history="1">
        <w:r w:rsidR="00FD7B7C" w:rsidRPr="009508CD">
          <w:rPr>
            <w:rStyle w:val="Hyperlink"/>
            <w:noProof/>
          </w:rPr>
          <w:t>5.1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Abbreviated terms and acronyms</w:t>
        </w:r>
        <w:r w:rsidR="00FD7B7C">
          <w:rPr>
            <w:noProof/>
            <w:webHidden/>
          </w:rPr>
          <w:tab/>
        </w:r>
        <w:r w:rsidR="00FD7B7C">
          <w:rPr>
            <w:noProof/>
            <w:webHidden/>
          </w:rPr>
          <w:fldChar w:fldCharType="begin"/>
        </w:r>
        <w:r w:rsidR="00FD7B7C">
          <w:rPr>
            <w:noProof/>
            <w:webHidden/>
          </w:rPr>
          <w:instrText xml:space="preserve"> PAGEREF _Toc72768850 \h </w:instrText>
        </w:r>
        <w:r w:rsidR="00FD7B7C">
          <w:rPr>
            <w:noProof/>
            <w:webHidden/>
          </w:rPr>
        </w:r>
        <w:r w:rsidR="00FD7B7C">
          <w:rPr>
            <w:noProof/>
            <w:webHidden/>
          </w:rPr>
          <w:fldChar w:fldCharType="separate"/>
        </w:r>
        <w:r w:rsidR="00FD7B7C">
          <w:rPr>
            <w:noProof/>
            <w:webHidden/>
          </w:rPr>
          <w:t>10</w:t>
        </w:r>
        <w:r w:rsidR="00FD7B7C">
          <w:rPr>
            <w:noProof/>
            <w:webHidden/>
          </w:rPr>
          <w:fldChar w:fldCharType="end"/>
        </w:r>
      </w:hyperlink>
    </w:p>
    <w:p w14:paraId="158C5126" w14:textId="0449F969" w:rsidR="00FD7B7C" w:rsidRDefault="00986076">
      <w:pPr>
        <w:pStyle w:val="TOC2"/>
        <w:rPr>
          <w:rFonts w:asciiTheme="minorHAnsi" w:eastAsiaTheme="minorEastAsia" w:hAnsiTheme="minorHAnsi" w:cstheme="minorBidi"/>
          <w:b w:val="0"/>
          <w:noProof/>
          <w:sz w:val="24"/>
          <w:szCs w:val="24"/>
          <w:lang w:eastAsia="en-GB"/>
        </w:rPr>
      </w:pPr>
      <w:hyperlink w:anchor="_Toc72768851" w:history="1">
        <w:r w:rsidR="00FD7B7C" w:rsidRPr="009508CD">
          <w:rPr>
            <w:rStyle w:val="Hyperlink"/>
            <w:noProof/>
          </w:rPr>
          <w:t>5.2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Schema language</w:t>
        </w:r>
        <w:r w:rsidR="00FD7B7C">
          <w:rPr>
            <w:noProof/>
            <w:webHidden/>
          </w:rPr>
          <w:tab/>
        </w:r>
        <w:r w:rsidR="00FD7B7C">
          <w:rPr>
            <w:noProof/>
            <w:webHidden/>
          </w:rPr>
          <w:fldChar w:fldCharType="begin"/>
        </w:r>
        <w:r w:rsidR="00FD7B7C">
          <w:rPr>
            <w:noProof/>
            <w:webHidden/>
          </w:rPr>
          <w:instrText xml:space="preserve"> PAGEREF _Toc72768851 \h </w:instrText>
        </w:r>
        <w:r w:rsidR="00FD7B7C">
          <w:rPr>
            <w:noProof/>
            <w:webHidden/>
          </w:rPr>
        </w:r>
        <w:r w:rsidR="00FD7B7C">
          <w:rPr>
            <w:noProof/>
            <w:webHidden/>
          </w:rPr>
          <w:fldChar w:fldCharType="separate"/>
        </w:r>
        <w:r w:rsidR="00FD7B7C">
          <w:rPr>
            <w:noProof/>
            <w:webHidden/>
          </w:rPr>
          <w:t>11</w:t>
        </w:r>
        <w:r w:rsidR="00FD7B7C">
          <w:rPr>
            <w:noProof/>
            <w:webHidden/>
          </w:rPr>
          <w:fldChar w:fldCharType="end"/>
        </w:r>
      </w:hyperlink>
    </w:p>
    <w:p w14:paraId="4311E1F1" w14:textId="0A3778E6" w:rsidR="00FD7B7C" w:rsidRDefault="00986076">
      <w:pPr>
        <w:pStyle w:val="TOC2"/>
        <w:rPr>
          <w:rFonts w:asciiTheme="minorHAnsi" w:eastAsiaTheme="minorEastAsia" w:hAnsiTheme="minorHAnsi" w:cstheme="minorBidi"/>
          <w:b w:val="0"/>
          <w:noProof/>
          <w:sz w:val="24"/>
          <w:szCs w:val="24"/>
          <w:lang w:eastAsia="en-GB"/>
        </w:rPr>
      </w:pPr>
      <w:hyperlink w:anchor="_Toc72768852" w:history="1">
        <w:r w:rsidR="00FD7B7C" w:rsidRPr="009508CD">
          <w:rPr>
            <w:rStyle w:val="Hyperlink"/>
            <w:noProof/>
          </w:rPr>
          <w:t>5.3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Model element names</w:t>
        </w:r>
        <w:r w:rsidR="00FD7B7C">
          <w:rPr>
            <w:noProof/>
            <w:webHidden/>
          </w:rPr>
          <w:tab/>
        </w:r>
        <w:r w:rsidR="00FD7B7C">
          <w:rPr>
            <w:noProof/>
            <w:webHidden/>
          </w:rPr>
          <w:fldChar w:fldCharType="begin"/>
        </w:r>
        <w:r w:rsidR="00FD7B7C">
          <w:rPr>
            <w:noProof/>
            <w:webHidden/>
          </w:rPr>
          <w:instrText xml:space="preserve"> PAGEREF _Toc72768852 \h </w:instrText>
        </w:r>
        <w:r w:rsidR="00FD7B7C">
          <w:rPr>
            <w:noProof/>
            <w:webHidden/>
          </w:rPr>
        </w:r>
        <w:r w:rsidR="00FD7B7C">
          <w:rPr>
            <w:noProof/>
            <w:webHidden/>
          </w:rPr>
          <w:fldChar w:fldCharType="separate"/>
        </w:r>
        <w:r w:rsidR="00FD7B7C">
          <w:rPr>
            <w:noProof/>
            <w:webHidden/>
          </w:rPr>
          <w:t>11</w:t>
        </w:r>
        <w:r w:rsidR="00FD7B7C">
          <w:rPr>
            <w:noProof/>
            <w:webHidden/>
          </w:rPr>
          <w:fldChar w:fldCharType="end"/>
        </w:r>
      </w:hyperlink>
    </w:p>
    <w:p w14:paraId="2015AACD" w14:textId="7F6012C0" w:rsidR="00FD7B7C" w:rsidRDefault="00986076">
      <w:pPr>
        <w:pStyle w:val="TOC2"/>
        <w:rPr>
          <w:rFonts w:asciiTheme="minorHAnsi" w:eastAsiaTheme="minorEastAsia" w:hAnsiTheme="minorHAnsi" w:cstheme="minorBidi"/>
          <w:b w:val="0"/>
          <w:noProof/>
          <w:sz w:val="24"/>
          <w:szCs w:val="24"/>
          <w:lang w:eastAsia="en-GB"/>
        </w:rPr>
      </w:pPr>
      <w:hyperlink w:anchor="_Toc72768853" w:history="1">
        <w:r w:rsidR="00FD7B7C" w:rsidRPr="009508CD">
          <w:rPr>
            <w:rStyle w:val="Hyperlink"/>
            <w:noProof/>
          </w:rPr>
          <w:t>5.4</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Requirements and recommendations</w:t>
        </w:r>
        <w:r w:rsidR="00FD7B7C">
          <w:rPr>
            <w:noProof/>
            <w:webHidden/>
          </w:rPr>
          <w:tab/>
        </w:r>
        <w:r w:rsidR="00FD7B7C">
          <w:rPr>
            <w:noProof/>
            <w:webHidden/>
          </w:rPr>
          <w:fldChar w:fldCharType="begin"/>
        </w:r>
        <w:r w:rsidR="00FD7B7C">
          <w:rPr>
            <w:noProof/>
            <w:webHidden/>
          </w:rPr>
          <w:instrText xml:space="preserve"> PAGEREF _Toc72768853 \h </w:instrText>
        </w:r>
        <w:r w:rsidR="00FD7B7C">
          <w:rPr>
            <w:noProof/>
            <w:webHidden/>
          </w:rPr>
        </w:r>
        <w:r w:rsidR="00FD7B7C">
          <w:rPr>
            <w:noProof/>
            <w:webHidden/>
          </w:rPr>
          <w:fldChar w:fldCharType="separate"/>
        </w:r>
        <w:r w:rsidR="00FD7B7C">
          <w:rPr>
            <w:noProof/>
            <w:webHidden/>
          </w:rPr>
          <w:t>11</w:t>
        </w:r>
        <w:r w:rsidR="00FD7B7C">
          <w:rPr>
            <w:noProof/>
            <w:webHidden/>
          </w:rPr>
          <w:fldChar w:fldCharType="end"/>
        </w:r>
      </w:hyperlink>
    </w:p>
    <w:p w14:paraId="7A46428D" w14:textId="53674A6E" w:rsidR="00FD7B7C" w:rsidRDefault="00986076">
      <w:pPr>
        <w:pStyle w:val="TOC2"/>
        <w:rPr>
          <w:rFonts w:asciiTheme="minorHAnsi" w:eastAsiaTheme="minorEastAsia" w:hAnsiTheme="minorHAnsi" w:cstheme="minorBidi"/>
          <w:b w:val="0"/>
          <w:noProof/>
          <w:sz w:val="24"/>
          <w:szCs w:val="24"/>
          <w:lang w:eastAsia="en-GB"/>
        </w:rPr>
      </w:pPr>
      <w:hyperlink w:anchor="_Toc72768854" w:history="1">
        <w:r w:rsidR="00FD7B7C" w:rsidRPr="009508CD">
          <w:rPr>
            <w:rStyle w:val="Hyperlink"/>
            <w:noProof/>
          </w:rPr>
          <w:t>5.5</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Requirements classes</w:t>
        </w:r>
        <w:r w:rsidR="00FD7B7C">
          <w:rPr>
            <w:noProof/>
            <w:webHidden/>
          </w:rPr>
          <w:tab/>
        </w:r>
        <w:r w:rsidR="00FD7B7C">
          <w:rPr>
            <w:noProof/>
            <w:webHidden/>
          </w:rPr>
          <w:fldChar w:fldCharType="begin"/>
        </w:r>
        <w:r w:rsidR="00FD7B7C">
          <w:rPr>
            <w:noProof/>
            <w:webHidden/>
          </w:rPr>
          <w:instrText xml:space="preserve"> PAGEREF _Toc72768854 \h </w:instrText>
        </w:r>
        <w:r w:rsidR="00FD7B7C">
          <w:rPr>
            <w:noProof/>
            <w:webHidden/>
          </w:rPr>
        </w:r>
        <w:r w:rsidR="00FD7B7C">
          <w:rPr>
            <w:noProof/>
            <w:webHidden/>
          </w:rPr>
          <w:fldChar w:fldCharType="separate"/>
        </w:r>
        <w:r w:rsidR="00FD7B7C">
          <w:rPr>
            <w:noProof/>
            <w:webHidden/>
          </w:rPr>
          <w:t>12</w:t>
        </w:r>
        <w:r w:rsidR="00FD7B7C">
          <w:rPr>
            <w:noProof/>
            <w:webHidden/>
          </w:rPr>
          <w:fldChar w:fldCharType="end"/>
        </w:r>
      </w:hyperlink>
    </w:p>
    <w:p w14:paraId="74741162" w14:textId="738C99DB" w:rsidR="00FD7B7C" w:rsidRDefault="00986076">
      <w:pPr>
        <w:pStyle w:val="TOC2"/>
        <w:rPr>
          <w:rFonts w:asciiTheme="minorHAnsi" w:eastAsiaTheme="minorEastAsia" w:hAnsiTheme="minorHAnsi" w:cstheme="minorBidi"/>
          <w:b w:val="0"/>
          <w:noProof/>
          <w:sz w:val="24"/>
          <w:szCs w:val="24"/>
          <w:lang w:eastAsia="en-GB"/>
        </w:rPr>
      </w:pPr>
      <w:hyperlink w:anchor="_Toc72768855" w:history="1">
        <w:r w:rsidR="00FD7B7C" w:rsidRPr="009508CD">
          <w:rPr>
            <w:rStyle w:val="Hyperlink"/>
            <w:noProof/>
          </w:rPr>
          <w:t>5.6</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Conformance classes</w:t>
        </w:r>
        <w:r w:rsidR="00FD7B7C">
          <w:rPr>
            <w:noProof/>
            <w:webHidden/>
          </w:rPr>
          <w:tab/>
        </w:r>
        <w:r w:rsidR="00FD7B7C">
          <w:rPr>
            <w:noProof/>
            <w:webHidden/>
          </w:rPr>
          <w:fldChar w:fldCharType="begin"/>
        </w:r>
        <w:r w:rsidR="00FD7B7C">
          <w:rPr>
            <w:noProof/>
            <w:webHidden/>
          </w:rPr>
          <w:instrText xml:space="preserve"> PAGEREF _Toc72768855 \h </w:instrText>
        </w:r>
        <w:r w:rsidR="00FD7B7C">
          <w:rPr>
            <w:noProof/>
            <w:webHidden/>
          </w:rPr>
        </w:r>
        <w:r w:rsidR="00FD7B7C">
          <w:rPr>
            <w:noProof/>
            <w:webHidden/>
          </w:rPr>
          <w:fldChar w:fldCharType="separate"/>
        </w:r>
        <w:r w:rsidR="00FD7B7C">
          <w:rPr>
            <w:noProof/>
            <w:webHidden/>
          </w:rPr>
          <w:t>13</w:t>
        </w:r>
        <w:r w:rsidR="00FD7B7C">
          <w:rPr>
            <w:noProof/>
            <w:webHidden/>
          </w:rPr>
          <w:fldChar w:fldCharType="end"/>
        </w:r>
      </w:hyperlink>
    </w:p>
    <w:p w14:paraId="23CBC7AD" w14:textId="2E26F506" w:rsidR="00FD7B7C" w:rsidRDefault="00986076">
      <w:pPr>
        <w:pStyle w:val="TOC2"/>
        <w:rPr>
          <w:rFonts w:asciiTheme="minorHAnsi" w:eastAsiaTheme="minorEastAsia" w:hAnsiTheme="minorHAnsi" w:cstheme="minorBidi"/>
          <w:b w:val="0"/>
          <w:noProof/>
          <w:sz w:val="24"/>
          <w:szCs w:val="24"/>
          <w:lang w:eastAsia="en-GB"/>
        </w:rPr>
      </w:pPr>
      <w:hyperlink w:anchor="_Toc72768856" w:history="1">
        <w:r w:rsidR="00FD7B7C" w:rsidRPr="009508CD">
          <w:rPr>
            <w:rStyle w:val="Hyperlink"/>
            <w:noProof/>
          </w:rPr>
          <w:t>5.7</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Identifiers</w:t>
        </w:r>
        <w:r w:rsidR="00FD7B7C">
          <w:rPr>
            <w:noProof/>
            <w:webHidden/>
          </w:rPr>
          <w:tab/>
        </w:r>
        <w:r w:rsidR="00FD7B7C">
          <w:rPr>
            <w:noProof/>
            <w:webHidden/>
          </w:rPr>
          <w:fldChar w:fldCharType="begin"/>
        </w:r>
        <w:r w:rsidR="00FD7B7C">
          <w:rPr>
            <w:noProof/>
            <w:webHidden/>
          </w:rPr>
          <w:instrText xml:space="preserve"> PAGEREF _Toc72768856 \h </w:instrText>
        </w:r>
        <w:r w:rsidR="00FD7B7C">
          <w:rPr>
            <w:noProof/>
            <w:webHidden/>
          </w:rPr>
        </w:r>
        <w:r w:rsidR="00FD7B7C">
          <w:rPr>
            <w:noProof/>
            <w:webHidden/>
          </w:rPr>
          <w:fldChar w:fldCharType="separate"/>
        </w:r>
        <w:r w:rsidR="00FD7B7C">
          <w:rPr>
            <w:noProof/>
            <w:webHidden/>
          </w:rPr>
          <w:t>14</w:t>
        </w:r>
        <w:r w:rsidR="00FD7B7C">
          <w:rPr>
            <w:noProof/>
            <w:webHidden/>
          </w:rPr>
          <w:fldChar w:fldCharType="end"/>
        </w:r>
      </w:hyperlink>
    </w:p>
    <w:p w14:paraId="5BB8010D" w14:textId="1DBC2B56" w:rsidR="00FD7B7C" w:rsidRDefault="00986076">
      <w:pPr>
        <w:pStyle w:val="TOC1"/>
        <w:rPr>
          <w:rFonts w:asciiTheme="minorHAnsi" w:eastAsiaTheme="minorEastAsia" w:hAnsiTheme="minorHAnsi" w:cstheme="minorBidi"/>
          <w:b w:val="0"/>
          <w:noProof/>
          <w:sz w:val="24"/>
          <w:szCs w:val="24"/>
          <w:lang w:eastAsia="en-GB"/>
        </w:rPr>
      </w:pPr>
      <w:hyperlink w:anchor="_Toc72768857" w:history="1">
        <w:r w:rsidR="00FD7B7C" w:rsidRPr="009508CD">
          <w:rPr>
            <w:rStyle w:val="Hyperlink"/>
            <w:noProof/>
          </w:rPr>
          <w:t>6</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Packaging, requirements and dependencies</w:t>
        </w:r>
        <w:r w:rsidR="00FD7B7C">
          <w:rPr>
            <w:noProof/>
            <w:webHidden/>
          </w:rPr>
          <w:tab/>
        </w:r>
        <w:r w:rsidR="00FD7B7C">
          <w:rPr>
            <w:noProof/>
            <w:webHidden/>
          </w:rPr>
          <w:fldChar w:fldCharType="begin"/>
        </w:r>
        <w:r w:rsidR="00FD7B7C">
          <w:rPr>
            <w:noProof/>
            <w:webHidden/>
          </w:rPr>
          <w:instrText xml:space="preserve"> PAGEREF _Toc72768857 \h </w:instrText>
        </w:r>
        <w:r w:rsidR="00FD7B7C">
          <w:rPr>
            <w:noProof/>
            <w:webHidden/>
          </w:rPr>
        </w:r>
        <w:r w:rsidR="00FD7B7C">
          <w:rPr>
            <w:noProof/>
            <w:webHidden/>
          </w:rPr>
          <w:fldChar w:fldCharType="separate"/>
        </w:r>
        <w:r w:rsidR="00FD7B7C">
          <w:rPr>
            <w:noProof/>
            <w:webHidden/>
          </w:rPr>
          <w:t>14</w:t>
        </w:r>
        <w:r w:rsidR="00FD7B7C">
          <w:rPr>
            <w:noProof/>
            <w:webHidden/>
          </w:rPr>
          <w:fldChar w:fldCharType="end"/>
        </w:r>
      </w:hyperlink>
    </w:p>
    <w:p w14:paraId="3D0D3B52" w14:textId="0A4B846A" w:rsidR="00FD7B7C" w:rsidRDefault="00986076">
      <w:pPr>
        <w:pStyle w:val="TOC2"/>
        <w:rPr>
          <w:rFonts w:asciiTheme="minorHAnsi" w:eastAsiaTheme="minorEastAsia" w:hAnsiTheme="minorHAnsi" w:cstheme="minorBidi"/>
          <w:b w:val="0"/>
          <w:noProof/>
          <w:sz w:val="24"/>
          <w:szCs w:val="24"/>
          <w:lang w:eastAsia="en-GB"/>
        </w:rPr>
      </w:pPr>
      <w:hyperlink w:anchor="_Toc72768858" w:history="1">
        <w:r w:rsidR="00FD7B7C" w:rsidRPr="009508CD">
          <w:rPr>
            <w:rStyle w:val="Hyperlink"/>
            <w:noProof/>
          </w:rPr>
          <w:t>6.1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Requirements</w:t>
        </w:r>
        <w:r w:rsidR="00FD7B7C">
          <w:rPr>
            <w:noProof/>
            <w:webHidden/>
          </w:rPr>
          <w:tab/>
        </w:r>
        <w:r w:rsidR="00FD7B7C">
          <w:rPr>
            <w:noProof/>
            <w:webHidden/>
          </w:rPr>
          <w:fldChar w:fldCharType="begin"/>
        </w:r>
        <w:r w:rsidR="00FD7B7C">
          <w:rPr>
            <w:noProof/>
            <w:webHidden/>
          </w:rPr>
          <w:instrText xml:space="preserve"> PAGEREF _Toc72768858 \h </w:instrText>
        </w:r>
        <w:r w:rsidR="00FD7B7C">
          <w:rPr>
            <w:noProof/>
            <w:webHidden/>
          </w:rPr>
        </w:r>
        <w:r w:rsidR="00FD7B7C">
          <w:rPr>
            <w:noProof/>
            <w:webHidden/>
          </w:rPr>
          <w:fldChar w:fldCharType="separate"/>
        </w:r>
        <w:r w:rsidR="00FD7B7C">
          <w:rPr>
            <w:noProof/>
            <w:webHidden/>
          </w:rPr>
          <w:t>14</w:t>
        </w:r>
        <w:r w:rsidR="00FD7B7C">
          <w:rPr>
            <w:noProof/>
            <w:webHidden/>
          </w:rPr>
          <w:fldChar w:fldCharType="end"/>
        </w:r>
      </w:hyperlink>
    </w:p>
    <w:p w14:paraId="3FA98C56" w14:textId="45BDD053" w:rsidR="00FD7B7C" w:rsidRDefault="00986076">
      <w:pPr>
        <w:pStyle w:val="TOC2"/>
        <w:rPr>
          <w:rFonts w:asciiTheme="minorHAnsi" w:eastAsiaTheme="minorEastAsia" w:hAnsiTheme="minorHAnsi" w:cstheme="minorBidi"/>
          <w:b w:val="0"/>
          <w:noProof/>
          <w:sz w:val="24"/>
          <w:szCs w:val="24"/>
          <w:lang w:eastAsia="en-GB"/>
        </w:rPr>
      </w:pPr>
      <w:hyperlink w:anchor="_Toc72768859" w:history="1">
        <w:r w:rsidR="00FD7B7C" w:rsidRPr="009508CD">
          <w:rPr>
            <w:rStyle w:val="Hyperlink"/>
            <w:noProof/>
          </w:rPr>
          <w:t>6.2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UML</w:t>
        </w:r>
        <w:r w:rsidR="00FD7B7C">
          <w:rPr>
            <w:noProof/>
            <w:webHidden/>
          </w:rPr>
          <w:tab/>
        </w:r>
        <w:r w:rsidR="00FD7B7C">
          <w:rPr>
            <w:noProof/>
            <w:webHidden/>
          </w:rPr>
          <w:fldChar w:fldCharType="begin"/>
        </w:r>
        <w:r w:rsidR="00FD7B7C">
          <w:rPr>
            <w:noProof/>
            <w:webHidden/>
          </w:rPr>
          <w:instrText xml:space="preserve"> PAGEREF _Toc72768859 \h </w:instrText>
        </w:r>
        <w:r w:rsidR="00FD7B7C">
          <w:rPr>
            <w:noProof/>
            <w:webHidden/>
          </w:rPr>
        </w:r>
        <w:r w:rsidR="00FD7B7C">
          <w:rPr>
            <w:noProof/>
            <w:webHidden/>
          </w:rPr>
          <w:fldChar w:fldCharType="separate"/>
        </w:r>
        <w:r w:rsidR="00FD7B7C">
          <w:rPr>
            <w:noProof/>
            <w:webHidden/>
          </w:rPr>
          <w:t>16</w:t>
        </w:r>
        <w:r w:rsidR="00FD7B7C">
          <w:rPr>
            <w:noProof/>
            <w:webHidden/>
          </w:rPr>
          <w:fldChar w:fldCharType="end"/>
        </w:r>
      </w:hyperlink>
    </w:p>
    <w:p w14:paraId="66798705" w14:textId="40546422" w:rsidR="00FD7B7C" w:rsidRDefault="00986076">
      <w:pPr>
        <w:pStyle w:val="TOC2"/>
        <w:rPr>
          <w:rFonts w:asciiTheme="minorHAnsi" w:eastAsiaTheme="minorEastAsia" w:hAnsiTheme="minorHAnsi" w:cstheme="minorBidi"/>
          <w:b w:val="0"/>
          <w:noProof/>
          <w:sz w:val="24"/>
          <w:szCs w:val="24"/>
          <w:lang w:eastAsia="en-GB"/>
        </w:rPr>
      </w:pPr>
      <w:hyperlink w:anchor="_Toc72768860" w:history="1">
        <w:r w:rsidR="00FD7B7C" w:rsidRPr="009508CD">
          <w:rPr>
            <w:rStyle w:val="Hyperlink"/>
            <w:noProof/>
          </w:rPr>
          <w:t>6.3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Note on the use of Any</w:t>
        </w:r>
        <w:r w:rsidR="00FD7B7C">
          <w:rPr>
            <w:noProof/>
            <w:webHidden/>
          </w:rPr>
          <w:tab/>
        </w:r>
        <w:r w:rsidR="00FD7B7C">
          <w:rPr>
            <w:noProof/>
            <w:webHidden/>
          </w:rPr>
          <w:fldChar w:fldCharType="begin"/>
        </w:r>
        <w:r w:rsidR="00FD7B7C">
          <w:rPr>
            <w:noProof/>
            <w:webHidden/>
          </w:rPr>
          <w:instrText xml:space="preserve"> PAGEREF _Toc72768860 \h </w:instrText>
        </w:r>
        <w:r w:rsidR="00FD7B7C">
          <w:rPr>
            <w:noProof/>
            <w:webHidden/>
          </w:rPr>
        </w:r>
        <w:r w:rsidR="00FD7B7C">
          <w:rPr>
            <w:noProof/>
            <w:webHidden/>
          </w:rPr>
          <w:fldChar w:fldCharType="separate"/>
        </w:r>
        <w:r w:rsidR="00FD7B7C">
          <w:rPr>
            <w:noProof/>
            <w:webHidden/>
          </w:rPr>
          <w:t>19</w:t>
        </w:r>
        <w:r w:rsidR="00FD7B7C">
          <w:rPr>
            <w:noProof/>
            <w:webHidden/>
          </w:rPr>
          <w:fldChar w:fldCharType="end"/>
        </w:r>
      </w:hyperlink>
    </w:p>
    <w:p w14:paraId="5F3DCB77" w14:textId="73073D3D" w:rsidR="00FD7B7C" w:rsidRDefault="00986076">
      <w:pPr>
        <w:pStyle w:val="TOC1"/>
        <w:rPr>
          <w:rFonts w:asciiTheme="minorHAnsi" w:eastAsiaTheme="minorEastAsia" w:hAnsiTheme="minorHAnsi" w:cstheme="minorBidi"/>
          <w:b w:val="0"/>
          <w:noProof/>
          <w:sz w:val="24"/>
          <w:szCs w:val="24"/>
          <w:lang w:eastAsia="en-GB"/>
        </w:rPr>
      </w:pPr>
      <w:hyperlink w:anchor="_Toc72768861" w:history="1">
        <w:r w:rsidR="00FD7B7C" w:rsidRPr="009508CD">
          <w:rPr>
            <w:rStyle w:val="Hyperlink"/>
            <w:noProof/>
          </w:rPr>
          <w:t>7</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Fundamental characteristics of observations and samples (informative)</w:t>
        </w:r>
        <w:r w:rsidR="00FD7B7C">
          <w:rPr>
            <w:noProof/>
            <w:webHidden/>
          </w:rPr>
          <w:tab/>
        </w:r>
        <w:r w:rsidR="00FD7B7C">
          <w:rPr>
            <w:noProof/>
            <w:webHidden/>
          </w:rPr>
          <w:fldChar w:fldCharType="begin"/>
        </w:r>
        <w:r w:rsidR="00FD7B7C">
          <w:rPr>
            <w:noProof/>
            <w:webHidden/>
          </w:rPr>
          <w:instrText xml:space="preserve"> PAGEREF _Toc72768861 \h </w:instrText>
        </w:r>
        <w:r w:rsidR="00FD7B7C">
          <w:rPr>
            <w:noProof/>
            <w:webHidden/>
          </w:rPr>
        </w:r>
        <w:r w:rsidR="00FD7B7C">
          <w:rPr>
            <w:noProof/>
            <w:webHidden/>
          </w:rPr>
          <w:fldChar w:fldCharType="separate"/>
        </w:r>
        <w:r w:rsidR="00FD7B7C">
          <w:rPr>
            <w:noProof/>
            <w:webHidden/>
          </w:rPr>
          <w:t>20</w:t>
        </w:r>
        <w:r w:rsidR="00FD7B7C">
          <w:rPr>
            <w:noProof/>
            <w:webHidden/>
          </w:rPr>
          <w:fldChar w:fldCharType="end"/>
        </w:r>
      </w:hyperlink>
    </w:p>
    <w:p w14:paraId="60B38FB6" w14:textId="1C5D3CF3" w:rsidR="00FD7B7C" w:rsidRDefault="00986076">
      <w:pPr>
        <w:pStyle w:val="TOC2"/>
        <w:rPr>
          <w:rFonts w:asciiTheme="minorHAnsi" w:eastAsiaTheme="minorEastAsia" w:hAnsiTheme="minorHAnsi" w:cstheme="minorBidi"/>
          <w:b w:val="0"/>
          <w:noProof/>
          <w:sz w:val="24"/>
          <w:szCs w:val="24"/>
          <w:lang w:eastAsia="en-GB"/>
        </w:rPr>
      </w:pPr>
      <w:hyperlink w:anchor="_Toc72768862" w:history="1">
        <w:r w:rsidR="00FD7B7C" w:rsidRPr="009508CD">
          <w:rPr>
            <w:rStyle w:val="Hyperlink"/>
            <w:noProof/>
          </w:rPr>
          <w:t>7.1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Observation schema</w:t>
        </w:r>
        <w:r w:rsidR="00FD7B7C">
          <w:rPr>
            <w:noProof/>
            <w:webHidden/>
          </w:rPr>
          <w:tab/>
        </w:r>
        <w:r w:rsidR="00FD7B7C">
          <w:rPr>
            <w:noProof/>
            <w:webHidden/>
          </w:rPr>
          <w:fldChar w:fldCharType="begin"/>
        </w:r>
        <w:r w:rsidR="00FD7B7C">
          <w:rPr>
            <w:noProof/>
            <w:webHidden/>
          </w:rPr>
          <w:instrText xml:space="preserve"> PAGEREF _Toc72768862 \h </w:instrText>
        </w:r>
        <w:r w:rsidR="00FD7B7C">
          <w:rPr>
            <w:noProof/>
            <w:webHidden/>
          </w:rPr>
        </w:r>
        <w:r w:rsidR="00FD7B7C">
          <w:rPr>
            <w:noProof/>
            <w:webHidden/>
          </w:rPr>
          <w:fldChar w:fldCharType="separate"/>
        </w:r>
        <w:r w:rsidR="00FD7B7C">
          <w:rPr>
            <w:noProof/>
            <w:webHidden/>
          </w:rPr>
          <w:t>20</w:t>
        </w:r>
        <w:r w:rsidR="00FD7B7C">
          <w:rPr>
            <w:noProof/>
            <w:webHidden/>
          </w:rPr>
          <w:fldChar w:fldCharType="end"/>
        </w:r>
      </w:hyperlink>
    </w:p>
    <w:p w14:paraId="639D2024" w14:textId="71C098F9" w:rsidR="00FD7B7C" w:rsidRDefault="00986076">
      <w:pPr>
        <w:pStyle w:val="TOC2"/>
        <w:rPr>
          <w:rFonts w:asciiTheme="minorHAnsi" w:eastAsiaTheme="minorEastAsia" w:hAnsiTheme="minorHAnsi" w:cstheme="minorBidi"/>
          <w:b w:val="0"/>
          <w:noProof/>
          <w:sz w:val="24"/>
          <w:szCs w:val="24"/>
          <w:lang w:eastAsia="en-GB"/>
        </w:rPr>
      </w:pPr>
      <w:hyperlink w:anchor="_Toc72768863" w:history="1">
        <w:r w:rsidR="00FD7B7C" w:rsidRPr="009508CD">
          <w:rPr>
            <w:rStyle w:val="Hyperlink"/>
            <w:noProof/>
          </w:rPr>
          <w:t>7.2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Sample schema</w:t>
        </w:r>
        <w:r w:rsidR="00FD7B7C">
          <w:rPr>
            <w:noProof/>
            <w:webHidden/>
          </w:rPr>
          <w:tab/>
        </w:r>
        <w:r w:rsidR="00FD7B7C">
          <w:rPr>
            <w:noProof/>
            <w:webHidden/>
          </w:rPr>
          <w:fldChar w:fldCharType="begin"/>
        </w:r>
        <w:r w:rsidR="00FD7B7C">
          <w:rPr>
            <w:noProof/>
            <w:webHidden/>
          </w:rPr>
          <w:instrText xml:space="preserve"> PAGEREF _Toc72768863 \h </w:instrText>
        </w:r>
        <w:r w:rsidR="00FD7B7C">
          <w:rPr>
            <w:noProof/>
            <w:webHidden/>
          </w:rPr>
        </w:r>
        <w:r w:rsidR="00FD7B7C">
          <w:rPr>
            <w:noProof/>
            <w:webHidden/>
          </w:rPr>
          <w:fldChar w:fldCharType="separate"/>
        </w:r>
        <w:r w:rsidR="00FD7B7C">
          <w:rPr>
            <w:noProof/>
            <w:webHidden/>
          </w:rPr>
          <w:t>22</w:t>
        </w:r>
        <w:r w:rsidR="00FD7B7C">
          <w:rPr>
            <w:noProof/>
            <w:webHidden/>
          </w:rPr>
          <w:fldChar w:fldCharType="end"/>
        </w:r>
      </w:hyperlink>
    </w:p>
    <w:p w14:paraId="1DE6FBEB" w14:textId="79A84025" w:rsidR="00FD7B7C" w:rsidRDefault="00986076">
      <w:pPr>
        <w:pStyle w:val="TOC2"/>
        <w:rPr>
          <w:rFonts w:asciiTheme="minorHAnsi" w:eastAsiaTheme="minorEastAsia" w:hAnsiTheme="minorHAnsi" w:cstheme="minorBidi"/>
          <w:b w:val="0"/>
          <w:noProof/>
          <w:sz w:val="24"/>
          <w:szCs w:val="24"/>
          <w:lang w:eastAsia="en-GB"/>
        </w:rPr>
      </w:pPr>
      <w:hyperlink w:anchor="_Toc72768864" w:history="1">
        <w:r w:rsidR="00FD7B7C" w:rsidRPr="009508CD">
          <w:rPr>
            <w:rStyle w:val="Hyperlink"/>
            <w:noProof/>
          </w:rPr>
          <w:t>7.3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Alignment between Observation, Sample and domain models</w:t>
        </w:r>
        <w:r w:rsidR="00FD7B7C">
          <w:rPr>
            <w:noProof/>
            <w:webHidden/>
          </w:rPr>
          <w:tab/>
        </w:r>
        <w:r w:rsidR="00FD7B7C">
          <w:rPr>
            <w:noProof/>
            <w:webHidden/>
          </w:rPr>
          <w:fldChar w:fldCharType="begin"/>
        </w:r>
        <w:r w:rsidR="00FD7B7C">
          <w:rPr>
            <w:noProof/>
            <w:webHidden/>
          </w:rPr>
          <w:instrText xml:space="preserve"> PAGEREF _Toc72768864 \h </w:instrText>
        </w:r>
        <w:r w:rsidR="00FD7B7C">
          <w:rPr>
            <w:noProof/>
            <w:webHidden/>
          </w:rPr>
        </w:r>
        <w:r w:rsidR="00FD7B7C">
          <w:rPr>
            <w:noProof/>
            <w:webHidden/>
          </w:rPr>
          <w:fldChar w:fldCharType="separate"/>
        </w:r>
        <w:r w:rsidR="00FD7B7C">
          <w:rPr>
            <w:noProof/>
            <w:webHidden/>
          </w:rPr>
          <w:t>25</w:t>
        </w:r>
        <w:r w:rsidR="00FD7B7C">
          <w:rPr>
            <w:noProof/>
            <w:webHidden/>
          </w:rPr>
          <w:fldChar w:fldCharType="end"/>
        </w:r>
      </w:hyperlink>
    </w:p>
    <w:p w14:paraId="415B1CFE" w14:textId="41EB7477" w:rsidR="00FD7B7C" w:rsidRDefault="00986076">
      <w:pPr>
        <w:pStyle w:val="TOC1"/>
        <w:rPr>
          <w:rFonts w:asciiTheme="minorHAnsi" w:eastAsiaTheme="minorEastAsia" w:hAnsiTheme="minorHAnsi" w:cstheme="minorBidi"/>
          <w:b w:val="0"/>
          <w:noProof/>
          <w:sz w:val="24"/>
          <w:szCs w:val="24"/>
          <w:lang w:eastAsia="en-GB"/>
        </w:rPr>
      </w:pPr>
      <w:hyperlink w:anchor="_Toc72768865" w:history="1">
        <w:r w:rsidR="00FD7B7C" w:rsidRPr="009508CD">
          <w:rPr>
            <w:rStyle w:val="Hyperlink"/>
            <w:noProof/>
          </w:rPr>
          <w:t>8</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Conceptual Observation schema</w:t>
        </w:r>
        <w:r w:rsidR="00FD7B7C">
          <w:rPr>
            <w:noProof/>
            <w:webHidden/>
          </w:rPr>
          <w:tab/>
        </w:r>
        <w:r w:rsidR="00FD7B7C">
          <w:rPr>
            <w:noProof/>
            <w:webHidden/>
          </w:rPr>
          <w:fldChar w:fldCharType="begin"/>
        </w:r>
        <w:r w:rsidR="00FD7B7C">
          <w:rPr>
            <w:noProof/>
            <w:webHidden/>
          </w:rPr>
          <w:instrText xml:space="preserve"> PAGEREF _Toc72768865 \h </w:instrText>
        </w:r>
        <w:r w:rsidR="00FD7B7C">
          <w:rPr>
            <w:noProof/>
            <w:webHidden/>
          </w:rPr>
        </w:r>
        <w:r w:rsidR="00FD7B7C">
          <w:rPr>
            <w:noProof/>
            <w:webHidden/>
          </w:rPr>
          <w:fldChar w:fldCharType="separate"/>
        </w:r>
        <w:r w:rsidR="00FD7B7C">
          <w:rPr>
            <w:noProof/>
            <w:webHidden/>
          </w:rPr>
          <w:t>30</w:t>
        </w:r>
        <w:r w:rsidR="00FD7B7C">
          <w:rPr>
            <w:noProof/>
            <w:webHidden/>
          </w:rPr>
          <w:fldChar w:fldCharType="end"/>
        </w:r>
      </w:hyperlink>
    </w:p>
    <w:p w14:paraId="5F742612" w14:textId="7361098F" w:rsidR="00FD7B7C" w:rsidRDefault="00986076">
      <w:pPr>
        <w:pStyle w:val="TOC2"/>
        <w:rPr>
          <w:rFonts w:asciiTheme="minorHAnsi" w:eastAsiaTheme="minorEastAsia" w:hAnsiTheme="minorHAnsi" w:cstheme="minorBidi"/>
          <w:b w:val="0"/>
          <w:noProof/>
          <w:sz w:val="24"/>
          <w:szCs w:val="24"/>
          <w:lang w:eastAsia="en-GB"/>
        </w:rPr>
      </w:pPr>
      <w:hyperlink w:anchor="_Toc72768866" w:history="1">
        <w:r w:rsidR="00FD7B7C" w:rsidRPr="009508CD">
          <w:rPr>
            <w:rStyle w:val="Hyperlink"/>
            <w:noProof/>
          </w:rPr>
          <w:t>8.1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General</w:t>
        </w:r>
        <w:r w:rsidR="00FD7B7C">
          <w:rPr>
            <w:noProof/>
            <w:webHidden/>
          </w:rPr>
          <w:tab/>
        </w:r>
        <w:r w:rsidR="00FD7B7C">
          <w:rPr>
            <w:noProof/>
            <w:webHidden/>
          </w:rPr>
          <w:fldChar w:fldCharType="begin"/>
        </w:r>
        <w:r w:rsidR="00FD7B7C">
          <w:rPr>
            <w:noProof/>
            <w:webHidden/>
          </w:rPr>
          <w:instrText xml:space="preserve"> PAGEREF _Toc72768866 \h </w:instrText>
        </w:r>
        <w:r w:rsidR="00FD7B7C">
          <w:rPr>
            <w:noProof/>
            <w:webHidden/>
          </w:rPr>
        </w:r>
        <w:r w:rsidR="00FD7B7C">
          <w:rPr>
            <w:noProof/>
            <w:webHidden/>
          </w:rPr>
          <w:fldChar w:fldCharType="separate"/>
        </w:r>
        <w:r w:rsidR="00FD7B7C">
          <w:rPr>
            <w:noProof/>
            <w:webHidden/>
          </w:rPr>
          <w:t>30</w:t>
        </w:r>
        <w:r w:rsidR="00FD7B7C">
          <w:rPr>
            <w:noProof/>
            <w:webHidden/>
          </w:rPr>
          <w:fldChar w:fldCharType="end"/>
        </w:r>
      </w:hyperlink>
    </w:p>
    <w:p w14:paraId="05E56CAA" w14:textId="55356822" w:rsidR="00FD7B7C" w:rsidRDefault="00986076">
      <w:pPr>
        <w:pStyle w:val="TOC2"/>
        <w:rPr>
          <w:rFonts w:asciiTheme="minorHAnsi" w:eastAsiaTheme="minorEastAsia" w:hAnsiTheme="minorHAnsi" w:cstheme="minorBidi"/>
          <w:b w:val="0"/>
          <w:noProof/>
          <w:sz w:val="24"/>
          <w:szCs w:val="24"/>
          <w:lang w:eastAsia="en-GB"/>
        </w:rPr>
      </w:pPr>
      <w:hyperlink w:anchor="_Toc72768867" w:history="1">
        <w:r w:rsidR="00FD7B7C" w:rsidRPr="009508CD">
          <w:rPr>
            <w:rStyle w:val="Hyperlink"/>
            <w:noProof/>
          </w:rPr>
          <w:t>8.2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Observation</w:t>
        </w:r>
        <w:r w:rsidR="00FD7B7C">
          <w:rPr>
            <w:noProof/>
            <w:webHidden/>
          </w:rPr>
          <w:tab/>
        </w:r>
        <w:r w:rsidR="00FD7B7C">
          <w:rPr>
            <w:noProof/>
            <w:webHidden/>
          </w:rPr>
          <w:fldChar w:fldCharType="begin"/>
        </w:r>
        <w:r w:rsidR="00FD7B7C">
          <w:rPr>
            <w:noProof/>
            <w:webHidden/>
          </w:rPr>
          <w:instrText xml:space="preserve"> PAGEREF _Toc72768867 \h </w:instrText>
        </w:r>
        <w:r w:rsidR="00FD7B7C">
          <w:rPr>
            <w:noProof/>
            <w:webHidden/>
          </w:rPr>
        </w:r>
        <w:r w:rsidR="00FD7B7C">
          <w:rPr>
            <w:noProof/>
            <w:webHidden/>
          </w:rPr>
          <w:fldChar w:fldCharType="separate"/>
        </w:r>
        <w:r w:rsidR="00FD7B7C">
          <w:rPr>
            <w:noProof/>
            <w:webHidden/>
          </w:rPr>
          <w:t>34</w:t>
        </w:r>
        <w:r w:rsidR="00FD7B7C">
          <w:rPr>
            <w:noProof/>
            <w:webHidden/>
          </w:rPr>
          <w:fldChar w:fldCharType="end"/>
        </w:r>
      </w:hyperlink>
    </w:p>
    <w:p w14:paraId="4D866D5B" w14:textId="17A07347" w:rsidR="00FD7B7C" w:rsidRDefault="00986076">
      <w:pPr>
        <w:pStyle w:val="TOC2"/>
        <w:rPr>
          <w:rFonts w:asciiTheme="minorHAnsi" w:eastAsiaTheme="minorEastAsia" w:hAnsiTheme="minorHAnsi" w:cstheme="minorBidi"/>
          <w:b w:val="0"/>
          <w:noProof/>
          <w:sz w:val="24"/>
          <w:szCs w:val="24"/>
          <w:lang w:eastAsia="en-GB"/>
        </w:rPr>
      </w:pPr>
      <w:hyperlink w:anchor="_Toc72768868" w:history="1">
        <w:r w:rsidR="00FD7B7C" w:rsidRPr="009508CD">
          <w:rPr>
            <w:rStyle w:val="Hyperlink"/>
            <w:noProof/>
          </w:rPr>
          <w:t>8.3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ObservableProperty</w:t>
        </w:r>
        <w:r w:rsidR="00FD7B7C">
          <w:rPr>
            <w:noProof/>
            <w:webHidden/>
          </w:rPr>
          <w:tab/>
        </w:r>
        <w:r w:rsidR="00FD7B7C">
          <w:rPr>
            <w:noProof/>
            <w:webHidden/>
          </w:rPr>
          <w:fldChar w:fldCharType="begin"/>
        </w:r>
        <w:r w:rsidR="00FD7B7C">
          <w:rPr>
            <w:noProof/>
            <w:webHidden/>
          </w:rPr>
          <w:instrText xml:space="preserve"> PAGEREF _Toc72768868 \h </w:instrText>
        </w:r>
        <w:r w:rsidR="00FD7B7C">
          <w:rPr>
            <w:noProof/>
            <w:webHidden/>
          </w:rPr>
        </w:r>
        <w:r w:rsidR="00FD7B7C">
          <w:rPr>
            <w:noProof/>
            <w:webHidden/>
          </w:rPr>
          <w:fldChar w:fldCharType="separate"/>
        </w:r>
        <w:r w:rsidR="00FD7B7C">
          <w:rPr>
            <w:noProof/>
            <w:webHidden/>
          </w:rPr>
          <w:t>41</w:t>
        </w:r>
        <w:r w:rsidR="00FD7B7C">
          <w:rPr>
            <w:noProof/>
            <w:webHidden/>
          </w:rPr>
          <w:fldChar w:fldCharType="end"/>
        </w:r>
      </w:hyperlink>
    </w:p>
    <w:p w14:paraId="391E0D5B" w14:textId="0BF66B9E" w:rsidR="00FD7B7C" w:rsidRDefault="00986076">
      <w:pPr>
        <w:pStyle w:val="TOC2"/>
        <w:rPr>
          <w:rFonts w:asciiTheme="minorHAnsi" w:eastAsiaTheme="minorEastAsia" w:hAnsiTheme="minorHAnsi" w:cstheme="minorBidi"/>
          <w:b w:val="0"/>
          <w:noProof/>
          <w:sz w:val="24"/>
          <w:szCs w:val="24"/>
          <w:lang w:eastAsia="en-GB"/>
        </w:rPr>
      </w:pPr>
      <w:hyperlink w:anchor="_Toc72768869" w:history="1">
        <w:r w:rsidR="00FD7B7C" w:rsidRPr="009508CD">
          <w:rPr>
            <w:rStyle w:val="Hyperlink"/>
            <w:noProof/>
          </w:rPr>
          <w:t>8.4</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Procedure</w:t>
        </w:r>
        <w:r w:rsidR="00FD7B7C">
          <w:rPr>
            <w:noProof/>
            <w:webHidden/>
          </w:rPr>
          <w:tab/>
        </w:r>
        <w:r w:rsidR="00FD7B7C">
          <w:rPr>
            <w:noProof/>
            <w:webHidden/>
          </w:rPr>
          <w:fldChar w:fldCharType="begin"/>
        </w:r>
        <w:r w:rsidR="00FD7B7C">
          <w:rPr>
            <w:noProof/>
            <w:webHidden/>
          </w:rPr>
          <w:instrText xml:space="preserve"> PAGEREF _Toc72768869 \h </w:instrText>
        </w:r>
        <w:r w:rsidR="00FD7B7C">
          <w:rPr>
            <w:noProof/>
            <w:webHidden/>
          </w:rPr>
        </w:r>
        <w:r w:rsidR="00FD7B7C">
          <w:rPr>
            <w:noProof/>
            <w:webHidden/>
          </w:rPr>
          <w:fldChar w:fldCharType="separate"/>
        </w:r>
        <w:r w:rsidR="00FD7B7C">
          <w:rPr>
            <w:noProof/>
            <w:webHidden/>
          </w:rPr>
          <w:t>42</w:t>
        </w:r>
        <w:r w:rsidR="00FD7B7C">
          <w:rPr>
            <w:noProof/>
            <w:webHidden/>
          </w:rPr>
          <w:fldChar w:fldCharType="end"/>
        </w:r>
      </w:hyperlink>
    </w:p>
    <w:p w14:paraId="50F338F8" w14:textId="54E7A6D8" w:rsidR="00FD7B7C" w:rsidRDefault="00986076">
      <w:pPr>
        <w:pStyle w:val="TOC2"/>
        <w:rPr>
          <w:rFonts w:asciiTheme="minorHAnsi" w:eastAsiaTheme="minorEastAsia" w:hAnsiTheme="minorHAnsi" w:cstheme="minorBidi"/>
          <w:b w:val="0"/>
          <w:noProof/>
          <w:sz w:val="24"/>
          <w:szCs w:val="24"/>
          <w:lang w:eastAsia="en-GB"/>
        </w:rPr>
      </w:pPr>
      <w:hyperlink w:anchor="_Toc72768870" w:history="1">
        <w:r w:rsidR="00FD7B7C" w:rsidRPr="009508CD">
          <w:rPr>
            <w:rStyle w:val="Hyperlink"/>
            <w:noProof/>
          </w:rPr>
          <w:t>8.5</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ObservingProcedure</w:t>
        </w:r>
        <w:r w:rsidR="00FD7B7C">
          <w:rPr>
            <w:noProof/>
            <w:webHidden/>
          </w:rPr>
          <w:tab/>
        </w:r>
        <w:r w:rsidR="00FD7B7C">
          <w:rPr>
            <w:noProof/>
            <w:webHidden/>
          </w:rPr>
          <w:fldChar w:fldCharType="begin"/>
        </w:r>
        <w:r w:rsidR="00FD7B7C">
          <w:rPr>
            <w:noProof/>
            <w:webHidden/>
          </w:rPr>
          <w:instrText xml:space="preserve"> PAGEREF _Toc72768870 \h </w:instrText>
        </w:r>
        <w:r w:rsidR="00FD7B7C">
          <w:rPr>
            <w:noProof/>
            <w:webHidden/>
          </w:rPr>
        </w:r>
        <w:r w:rsidR="00FD7B7C">
          <w:rPr>
            <w:noProof/>
            <w:webHidden/>
          </w:rPr>
          <w:fldChar w:fldCharType="separate"/>
        </w:r>
        <w:r w:rsidR="00FD7B7C">
          <w:rPr>
            <w:noProof/>
            <w:webHidden/>
          </w:rPr>
          <w:t>43</w:t>
        </w:r>
        <w:r w:rsidR="00FD7B7C">
          <w:rPr>
            <w:noProof/>
            <w:webHidden/>
          </w:rPr>
          <w:fldChar w:fldCharType="end"/>
        </w:r>
      </w:hyperlink>
    </w:p>
    <w:p w14:paraId="1DDD64ED" w14:textId="1455F883" w:rsidR="00FD7B7C" w:rsidRDefault="00986076">
      <w:pPr>
        <w:pStyle w:val="TOC2"/>
        <w:rPr>
          <w:rFonts w:asciiTheme="minorHAnsi" w:eastAsiaTheme="minorEastAsia" w:hAnsiTheme="minorHAnsi" w:cstheme="minorBidi"/>
          <w:b w:val="0"/>
          <w:noProof/>
          <w:sz w:val="24"/>
          <w:szCs w:val="24"/>
          <w:lang w:eastAsia="en-GB"/>
        </w:rPr>
      </w:pPr>
      <w:hyperlink w:anchor="_Toc72768871" w:history="1">
        <w:r w:rsidR="00FD7B7C" w:rsidRPr="009508CD">
          <w:rPr>
            <w:rStyle w:val="Hyperlink"/>
            <w:noProof/>
          </w:rPr>
          <w:t>8.6</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Observer</w:t>
        </w:r>
        <w:r w:rsidR="00FD7B7C">
          <w:rPr>
            <w:noProof/>
            <w:webHidden/>
          </w:rPr>
          <w:tab/>
        </w:r>
        <w:r w:rsidR="00FD7B7C">
          <w:rPr>
            <w:noProof/>
            <w:webHidden/>
          </w:rPr>
          <w:fldChar w:fldCharType="begin"/>
        </w:r>
        <w:r w:rsidR="00FD7B7C">
          <w:rPr>
            <w:noProof/>
            <w:webHidden/>
          </w:rPr>
          <w:instrText xml:space="preserve"> PAGEREF _Toc72768871 \h </w:instrText>
        </w:r>
        <w:r w:rsidR="00FD7B7C">
          <w:rPr>
            <w:noProof/>
            <w:webHidden/>
          </w:rPr>
        </w:r>
        <w:r w:rsidR="00FD7B7C">
          <w:rPr>
            <w:noProof/>
            <w:webHidden/>
          </w:rPr>
          <w:fldChar w:fldCharType="separate"/>
        </w:r>
        <w:r w:rsidR="00FD7B7C">
          <w:rPr>
            <w:noProof/>
            <w:webHidden/>
          </w:rPr>
          <w:t>45</w:t>
        </w:r>
        <w:r w:rsidR="00FD7B7C">
          <w:rPr>
            <w:noProof/>
            <w:webHidden/>
          </w:rPr>
          <w:fldChar w:fldCharType="end"/>
        </w:r>
      </w:hyperlink>
    </w:p>
    <w:p w14:paraId="5175A1FA" w14:textId="4C628E4D" w:rsidR="00FD7B7C" w:rsidRDefault="00986076">
      <w:pPr>
        <w:pStyle w:val="TOC2"/>
        <w:rPr>
          <w:rFonts w:asciiTheme="minorHAnsi" w:eastAsiaTheme="minorEastAsia" w:hAnsiTheme="minorHAnsi" w:cstheme="minorBidi"/>
          <w:b w:val="0"/>
          <w:noProof/>
          <w:sz w:val="24"/>
          <w:szCs w:val="24"/>
          <w:lang w:eastAsia="en-GB"/>
        </w:rPr>
      </w:pPr>
      <w:hyperlink w:anchor="_Toc72768872" w:history="1">
        <w:r w:rsidR="00FD7B7C" w:rsidRPr="009508CD">
          <w:rPr>
            <w:rStyle w:val="Hyperlink"/>
            <w:noProof/>
          </w:rPr>
          <w:t>8.7</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Host</w:t>
        </w:r>
        <w:r w:rsidR="00FD7B7C">
          <w:rPr>
            <w:noProof/>
            <w:webHidden/>
          </w:rPr>
          <w:tab/>
        </w:r>
        <w:r w:rsidR="00FD7B7C">
          <w:rPr>
            <w:noProof/>
            <w:webHidden/>
          </w:rPr>
          <w:fldChar w:fldCharType="begin"/>
        </w:r>
        <w:r w:rsidR="00FD7B7C">
          <w:rPr>
            <w:noProof/>
            <w:webHidden/>
          </w:rPr>
          <w:instrText xml:space="preserve"> PAGEREF _Toc72768872 \h </w:instrText>
        </w:r>
        <w:r w:rsidR="00FD7B7C">
          <w:rPr>
            <w:noProof/>
            <w:webHidden/>
          </w:rPr>
        </w:r>
        <w:r w:rsidR="00FD7B7C">
          <w:rPr>
            <w:noProof/>
            <w:webHidden/>
          </w:rPr>
          <w:fldChar w:fldCharType="separate"/>
        </w:r>
        <w:r w:rsidR="00FD7B7C">
          <w:rPr>
            <w:noProof/>
            <w:webHidden/>
          </w:rPr>
          <w:t>47</w:t>
        </w:r>
        <w:r w:rsidR="00FD7B7C">
          <w:rPr>
            <w:noProof/>
            <w:webHidden/>
          </w:rPr>
          <w:fldChar w:fldCharType="end"/>
        </w:r>
      </w:hyperlink>
    </w:p>
    <w:p w14:paraId="28D3D168" w14:textId="711631FA" w:rsidR="00FD7B7C" w:rsidRDefault="00986076">
      <w:pPr>
        <w:pStyle w:val="TOC2"/>
        <w:rPr>
          <w:rFonts w:asciiTheme="minorHAnsi" w:eastAsiaTheme="minorEastAsia" w:hAnsiTheme="minorHAnsi" w:cstheme="minorBidi"/>
          <w:b w:val="0"/>
          <w:noProof/>
          <w:sz w:val="24"/>
          <w:szCs w:val="24"/>
          <w:lang w:eastAsia="en-GB"/>
        </w:rPr>
      </w:pPr>
      <w:hyperlink w:anchor="_Toc72768873" w:history="1">
        <w:r w:rsidR="00FD7B7C" w:rsidRPr="009508CD">
          <w:rPr>
            <w:rStyle w:val="Hyperlink"/>
            <w:noProof/>
          </w:rPr>
          <w:t>8.8</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Deployment</w:t>
        </w:r>
        <w:r w:rsidR="00FD7B7C">
          <w:rPr>
            <w:noProof/>
            <w:webHidden/>
          </w:rPr>
          <w:tab/>
        </w:r>
        <w:r w:rsidR="00FD7B7C">
          <w:rPr>
            <w:noProof/>
            <w:webHidden/>
          </w:rPr>
          <w:fldChar w:fldCharType="begin"/>
        </w:r>
        <w:r w:rsidR="00FD7B7C">
          <w:rPr>
            <w:noProof/>
            <w:webHidden/>
          </w:rPr>
          <w:instrText xml:space="preserve"> PAGEREF _Toc72768873 \h </w:instrText>
        </w:r>
        <w:r w:rsidR="00FD7B7C">
          <w:rPr>
            <w:noProof/>
            <w:webHidden/>
          </w:rPr>
        </w:r>
        <w:r w:rsidR="00FD7B7C">
          <w:rPr>
            <w:noProof/>
            <w:webHidden/>
          </w:rPr>
          <w:fldChar w:fldCharType="separate"/>
        </w:r>
        <w:r w:rsidR="00FD7B7C">
          <w:rPr>
            <w:noProof/>
            <w:webHidden/>
          </w:rPr>
          <w:t>48</w:t>
        </w:r>
        <w:r w:rsidR="00FD7B7C">
          <w:rPr>
            <w:noProof/>
            <w:webHidden/>
          </w:rPr>
          <w:fldChar w:fldCharType="end"/>
        </w:r>
      </w:hyperlink>
    </w:p>
    <w:p w14:paraId="61155799" w14:textId="224832BA" w:rsidR="00FD7B7C" w:rsidRDefault="00986076">
      <w:pPr>
        <w:pStyle w:val="TOC1"/>
        <w:rPr>
          <w:rFonts w:asciiTheme="minorHAnsi" w:eastAsiaTheme="minorEastAsia" w:hAnsiTheme="minorHAnsi" w:cstheme="minorBidi"/>
          <w:b w:val="0"/>
          <w:noProof/>
          <w:sz w:val="24"/>
          <w:szCs w:val="24"/>
          <w:lang w:eastAsia="en-GB"/>
        </w:rPr>
      </w:pPr>
      <w:hyperlink w:anchor="_Toc72768874" w:history="1">
        <w:r w:rsidR="00FD7B7C" w:rsidRPr="009508CD">
          <w:rPr>
            <w:rStyle w:val="Hyperlink"/>
            <w:noProof/>
          </w:rPr>
          <w:t>9</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 Observation Core</w:t>
        </w:r>
        <w:r w:rsidR="00FD7B7C">
          <w:rPr>
            <w:noProof/>
            <w:webHidden/>
          </w:rPr>
          <w:tab/>
        </w:r>
        <w:r w:rsidR="00FD7B7C">
          <w:rPr>
            <w:noProof/>
            <w:webHidden/>
          </w:rPr>
          <w:fldChar w:fldCharType="begin"/>
        </w:r>
        <w:r w:rsidR="00FD7B7C">
          <w:rPr>
            <w:noProof/>
            <w:webHidden/>
          </w:rPr>
          <w:instrText xml:space="preserve"> PAGEREF _Toc72768874 \h </w:instrText>
        </w:r>
        <w:r w:rsidR="00FD7B7C">
          <w:rPr>
            <w:noProof/>
            <w:webHidden/>
          </w:rPr>
        </w:r>
        <w:r w:rsidR="00FD7B7C">
          <w:rPr>
            <w:noProof/>
            <w:webHidden/>
          </w:rPr>
          <w:fldChar w:fldCharType="separate"/>
        </w:r>
        <w:r w:rsidR="00FD7B7C">
          <w:rPr>
            <w:noProof/>
            <w:webHidden/>
          </w:rPr>
          <w:t>50</w:t>
        </w:r>
        <w:r w:rsidR="00FD7B7C">
          <w:rPr>
            <w:noProof/>
            <w:webHidden/>
          </w:rPr>
          <w:fldChar w:fldCharType="end"/>
        </w:r>
      </w:hyperlink>
    </w:p>
    <w:p w14:paraId="0ACE7A1A" w14:textId="03030892" w:rsidR="00FD7B7C" w:rsidRDefault="00986076">
      <w:pPr>
        <w:pStyle w:val="TOC2"/>
        <w:rPr>
          <w:rFonts w:asciiTheme="minorHAnsi" w:eastAsiaTheme="minorEastAsia" w:hAnsiTheme="minorHAnsi" w:cstheme="minorBidi"/>
          <w:b w:val="0"/>
          <w:noProof/>
          <w:sz w:val="24"/>
          <w:szCs w:val="24"/>
          <w:lang w:eastAsia="en-GB"/>
        </w:rPr>
      </w:pPr>
      <w:hyperlink w:anchor="_Toc72768875" w:history="1">
        <w:r w:rsidR="00FD7B7C" w:rsidRPr="009508CD">
          <w:rPr>
            <w:rStyle w:val="Hyperlink"/>
            <w:noProof/>
          </w:rPr>
          <w:t>9.1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General</w:t>
        </w:r>
        <w:r w:rsidR="00FD7B7C">
          <w:rPr>
            <w:noProof/>
            <w:webHidden/>
          </w:rPr>
          <w:tab/>
        </w:r>
        <w:r w:rsidR="00FD7B7C">
          <w:rPr>
            <w:noProof/>
            <w:webHidden/>
          </w:rPr>
          <w:fldChar w:fldCharType="begin"/>
        </w:r>
        <w:r w:rsidR="00FD7B7C">
          <w:rPr>
            <w:noProof/>
            <w:webHidden/>
          </w:rPr>
          <w:instrText xml:space="preserve"> PAGEREF _Toc72768875 \h </w:instrText>
        </w:r>
        <w:r w:rsidR="00FD7B7C">
          <w:rPr>
            <w:noProof/>
            <w:webHidden/>
          </w:rPr>
        </w:r>
        <w:r w:rsidR="00FD7B7C">
          <w:rPr>
            <w:noProof/>
            <w:webHidden/>
          </w:rPr>
          <w:fldChar w:fldCharType="separate"/>
        </w:r>
        <w:r w:rsidR="00FD7B7C">
          <w:rPr>
            <w:noProof/>
            <w:webHidden/>
          </w:rPr>
          <w:t>50</w:t>
        </w:r>
        <w:r w:rsidR="00FD7B7C">
          <w:rPr>
            <w:noProof/>
            <w:webHidden/>
          </w:rPr>
          <w:fldChar w:fldCharType="end"/>
        </w:r>
      </w:hyperlink>
    </w:p>
    <w:p w14:paraId="2E2EF20A" w14:textId="39951322" w:rsidR="00FD7B7C" w:rsidRDefault="00986076">
      <w:pPr>
        <w:pStyle w:val="TOC2"/>
        <w:rPr>
          <w:rFonts w:asciiTheme="minorHAnsi" w:eastAsiaTheme="minorEastAsia" w:hAnsiTheme="minorHAnsi" w:cstheme="minorBidi"/>
          <w:b w:val="0"/>
          <w:noProof/>
          <w:sz w:val="24"/>
          <w:szCs w:val="24"/>
          <w:lang w:eastAsia="en-GB"/>
        </w:rPr>
      </w:pPr>
      <w:hyperlink w:anchor="_Toc72768876" w:history="1">
        <w:r w:rsidR="00FD7B7C" w:rsidRPr="009508CD">
          <w:rPr>
            <w:rStyle w:val="Hyperlink"/>
            <w:noProof/>
          </w:rPr>
          <w:t>9.2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AbstractObservationCharacteristics</w:t>
        </w:r>
        <w:r w:rsidR="00FD7B7C">
          <w:rPr>
            <w:noProof/>
            <w:webHidden/>
          </w:rPr>
          <w:tab/>
        </w:r>
        <w:r w:rsidR="00FD7B7C">
          <w:rPr>
            <w:noProof/>
            <w:webHidden/>
          </w:rPr>
          <w:fldChar w:fldCharType="begin"/>
        </w:r>
        <w:r w:rsidR="00FD7B7C">
          <w:rPr>
            <w:noProof/>
            <w:webHidden/>
          </w:rPr>
          <w:instrText xml:space="preserve"> PAGEREF _Toc72768876 \h </w:instrText>
        </w:r>
        <w:r w:rsidR="00FD7B7C">
          <w:rPr>
            <w:noProof/>
            <w:webHidden/>
          </w:rPr>
        </w:r>
        <w:r w:rsidR="00FD7B7C">
          <w:rPr>
            <w:noProof/>
            <w:webHidden/>
          </w:rPr>
          <w:fldChar w:fldCharType="separate"/>
        </w:r>
        <w:r w:rsidR="00FD7B7C">
          <w:rPr>
            <w:noProof/>
            <w:webHidden/>
          </w:rPr>
          <w:t>52</w:t>
        </w:r>
        <w:r w:rsidR="00FD7B7C">
          <w:rPr>
            <w:noProof/>
            <w:webHidden/>
          </w:rPr>
          <w:fldChar w:fldCharType="end"/>
        </w:r>
      </w:hyperlink>
    </w:p>
    <w:p w14:paraId="5A08451E" w14:textId="29450571" w:rsidR="00FD7B7C" w:rsidRDefault="00986076">
      <w:pPr>
        <w:pStyle w:val="TOC2"/>
        <w:rPr>
          <w:rFonts w:asciiTheme="minorHAnsi" w:eastAsiaTheme="minorEastAsia" w:hAnsiTheme="minorHAnsi" w:cstheme="minorBidi"/>
          <w:b w:val="0"/>
          <w:noProof/>
          <w:sz w:val="24"/>
          <w:szCs w:val="24"/>
          <w:lang w:eastAsia="en-GB"/>
        </w:rPr>
      </w:pPr>
      <w:hyperlink w:anchor="_Toc72768877" w:history="1">
        <w:r w:rsidR="00FD7B7C" w:rsidRPr="009508CD">
          <w:rPr>
            <w:rStyle w:val="Hyperlink"/>
            <w:noProof/>
          </w:rPr>
          <w:t>9.3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AbstractObservation</w:t>
        </w:r>
        <w:r w:rsidR="00FD7B7C">
          <w:rPr>
            <w:noProof/>
            <w:webHidden/>
          </w:rPr>
          <w:tab/>
        </w:r>
        <w:r w:rsidR="00FD7B7C">
          <w:rPr>
            <w:noProof/>
            <w:webHidden/>
          </w:rPr>
          <w:fldChar w:fldCharType="begin"/>
        </w:r>
        <w:r w:rsidR="00FD7B7C">
          <w:rPr>
            <w:noProof/>
            <w:webHidden/>
          </w:rPr>
          <w:instrText xml:space="preserve"> PAGEREF _Toc72768877 \h </w:instrText>
        </w:r>
        <w:r w:rsidR="00FD7B7C">
          <w:rPr>
            <w:noProof/>
            <w:webHidden/>
          </w:rPr>
        </w:r>
        <w:r w:rsidR="00FD7B7C">
          <w:rPr>
            <w:noProof/>
            <w:webHidden/>
          </w:rPr>
          <w:fldChar w:fldCharType="separate"/>
        </w:r>
        <w:r w:rsidR="00FD7B7C">
          <w:rPr>
            <w:noProof/>
            <w:webHidden/>
          </w:rPr>
          <w:t>58</w:t>
        </w:r>
        <w:r w:rsidR="00FD7B7C">
          <w:rPr>
            <w:noProof/>
            <w:webHidden/>
          </w:rPr>
          <w:fldChar w:fldCharType="end"/>
        </w:r>
      </w:hyperlink>
    </w:p>
    <w:p w14:paraId="0A5087CA" w14:textId="3274D24B" w:rsidR="00FD7B7C" w:rsidRDefault="00986076">
      <w:pPr>
        <w:pStyle w:val="TOC2"/>
        <w:rPr>
          <w:rFonts w:asciiTheme="minorHAnsi" w:eastAsiaTheme="minorEastAsia" w:hAnsiTheme="minorHAnsi" w:cstheme="minorBidi"/>
          <w:b w:val="0"/>
          <w:noProof/>
          <w:sz w:val="24"/>
          <w:szCs w:val="24"/>
          <w:lang w:eastAsia="en-GB"/>
        </w:rPr>
      </w:pPr>
      <w:hyperlink w:anchor="_Toc72768878" w:history="1">
        <w:r w:rsidR="00FD7B7C" w:rsidRPr="009508CD">
          <w:rPr>
            <w:rStyle w:val="Hyperlink"/>
            <w:noProof/>
          </w:rPr>
          <w:t>9.4</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AbstractObservableProperty</w:t>
        </w:r>
        <w:r w:rsidR="00FD7B7C">
          <w:rPr>
            <w:noProof/>
            <w:webHidden/>
          </w:rPr>
          <w:tab/>
        </w:r>
        <w:r w:rsidR="00FD7B7C">
          <w:rPr>
            <w:noProof/>
            <w:webHidden/>
          </w:rPr>
          <w:fldChar w:fldCharType="begin"/>
        </w:r>
        <w:r w:rsidR="00FD7B7C">
          <w:rPr>
            <w:noProof/>
            <w:webHidden/>
          </w:rPr>
          <w:instrText xml:space="preserve"> PAGEREF _Toc72768878 \h </w:instrText>
        </w:r>
        <w:r w:rsidR="00FD7B7C">
          <w:rPr>
            <w:noProof/>
            <w:webHidden/>
          </w:rPr>
        </w:r>
        <w:r w:rsidR="00FD7B7C">
          <w:rPr>
            <w:noProof/>
            <w:webHidden/>
          </w:rPr>
          <w:fldChar w:fldCharType="separate"/>
        </w:r>
        <w:r w:rsidR="00FD7B7C">
          <w:rPr>
            <w:noProof/>
            <w:webHidden/>
          </w:rPr>
          <w:t>61</w:t>
        </w:r>
        <w:r w:rsidR="00FD7B7C">
          <w:rPr>
            <w:noProof/>
            <w:webHidden/>
          </w:rPr>
          <w:fldChar w:fldCharType="end"/>
        </w:r>
      </w:hyperlink>
    </w:p>
    <w:p w14:paraId="4E75F579" w14:textId="4E7D3B4C" w:rsidR="00FD7B7C" w:rsidRDefault="00986076">
      <w:pPr>
        <w:pStyle w:val="TOC2"/>
        <w:rPr>
          <w:rFonts w:asciiTheme="minorHAnsi" w:eastAsiaTheme="minorEastAsia" w:hAnsiTheme="minorHAnsi" w:cstheme="minorBidi"/>
          <w:b w:val="0"/>
          <w:noProof/>
          <w:sz w:val="24"/>
          <w:szCs w:val="24"/>
          <w:lang w:eastAsia="en-GB"/>
        </w:rPr>
      </w:pPr>
      <w:hyperlink w:anchor="_Toc72768879" w:history="1">
        <w:r w:rsidR="00FD7B7C" w:rsidRPr="009508CD">
          <w:rPr>
            <w:rStyle w:val="Hyperlink"/>
            <w:noProof/>
          </w:rPr>
          <w:t>9.5</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AbstractObservingProcedure</w:t>
        </w:r>
        <w:r w:rsidR="00FD7B7C">
          <w:rPr>
            <w:noProof/>
            <w:webHidden/>
          </w:rPr>
          <w:tab/>
        </w:r>
        <w:r w:rsidR="00FD7B7C">
          <w:rPr>
            <w:noProof/>
            <w:webHidden/>
          </w:rPr>
          <w:fldChar w:fldCharType="begin"/>
        </w:r>
        <w:r w:rsidR="00FD7B7C">
          <w:rPr>
            <w:noProof/>
            <w:webHidden/>
          </w:rPr>
          <w:instrText xml:space="preserve"> PAGEREF _Toc72768879 \h </w:instrText>
        </w:r>
        <w:r w:rsidR="00FD7B7C">
          <w:rPr>
            <w:noProof/>
            <w:webHidden/>
          </w:rPr>
        </w:r>
        <w:r w:rsidR="00FD7B7C">
          <w:rPr>
            <w:noProof/>
            <w:webHidden/>
          </w:rPr>
          <w:fldChar w:fldCharType="separate"/>
        </w:r>
        <w:r w:rsidR="00FD7B7C">
          <w:rPr>
            <w:noProof/>
            <w:webHidden/>
          </w:rPr>
          <w:t>62</w:t>
        </w:r>
        <w:r w:rsidR="00FD7B7C">
          <w:rPr>
            <w:noProof/>
            <w:webHidden/>
          </w:rPr>
          <w:fldChar w:fldCharType="end"/>
        </w:r>
      </w:hyperlink>
    </w:p>
    <w:p w14:paraId="1E56F96D" w14:textId="727833EE" w:rsidR="00FD7B7C" w:rsidRDefault="00986076">
      <w:pPr>
        <w:pStyle w:val="TOC2"/>
        <w:rPr>
          <w:rFonts w:asciiTheme="minorHAnsi" w:eastAsiaTheme="minorEastAsia" w:hAnsiTheme="minorHAnsi" w:cstheme="minorBidi"/>
          <w:b w:val="0"/>
          <w:noProof/>
          <w:sz w:val="24"/>
          <w:szCs w:val="24"/>
          <w:lang w:eastAsia="en-GB"/>
        </w:rPr>
      </w:pPr>
      <w:hyperlink w:anchor="_Toc72768880" w:history="1">
        <w:r w:rsidR="00FD7B7C" w:rsidRPr="009508CD">
          <w:rPr>
            <w:rStyle w:val="Hyperlink"/>
            <w:noProof/>
          </w:rPr>
          <w:t>9.6</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AbstractObserver</w:t>
        </w:r>
        <w:r w:rsidR="00FD7B7C">
          <w:rPr>
            <w:noProof/>
            <w:webHidden/>
          </w:rPr>
          <w:tab/>
        </w:r>
        <w:r w:rsidR="00FD7B7C">
          <w:rPr>
            <w:noProof/>
            <w:webHidden/>
          </w:rPr>
          <w:fldChar w:fldCharType="begin"/>
        </w:r>
        <w:r w:rsidR="00FD7B7C">
          <w:rPr>
            <w:noProof/>
            <w:webHidden/>
          </w:rPr>
          <w:instrText xml:space="preserve"> PAGEREF _Toc72768880 \h </w:instrText>
        </w:r>
        <w:r w:rsidR="00FD7B7C">
          <w:rPr>
            <w:noProof/>
            <w:webHidden/>
          </w:rPr>
        </w:r>
        <w:r w:rsidR="00FD7B7C">
          <w:rPr>
            <w:noProof/>
            <w:webHidden/>
          </w:rPr>
          <w:fldChar w:fldCharType="separate"/>
        </w:r>
        <w:r w:rsidR="00FD7B7C">
          <w:rPr>
            <w:noProof/>
            <w:webHidden/>
          </w:rPr>
          <w:t>63</w:t>
        </w:r>
        <w:r w:rsidR="00FD7B7C">
          <w:rPr>
            <w:noProof/>
            <w:webHidden/>
          </w:rPr>
          <w:fldChar w:fldCharType="end"/>
        </w:r>
      </w:hyperlink>
    </w:p>
    <w:p w14:paraId="09AB959B" w14:textId="4920403D" w:rsidR="00FD7B7C" w:rsidRDefault="00986076">
      <w:pPr>
        <w:pStyle w:val="TOC2"/>
        <w:rPr>
          <w:rFonts w:asciiTheme="minorHAnsi" w:eastAsiaTheme="minorEastAsia" w:hAnsiTheme="minorHAnsi" w:cstheme="minorBidi"/>
          <w:b w:val="0"/>
          <w:noProof/>
          <w:sz w:val="24"/>
          <w:szCs w:val="24"/>
          <w:lang w:eastAsia="en-GB"/>
        </w:rPr>
      </w:pPr>
      <w:hyperlink w:anchor="_Toc72768881" w:history="1">
        <w:r w:rsidR="00FD7B7C" w:rsidRPr="009508CD">
          <w:rPr>
            <w:rStyle w:val="Hyperlink"/>
            <w:noProof/>
          </w:rPr>
          <w:t>9.7</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AbstractHost</w:t>
        </w:r>
        <w:r w:rsidR="00FD7B7C">
          <w:rPr>
            <w:noProof/>
            <w:webHidden/>
          </w:rPr>
          <w:tab/>
        </w:r>
        <w:r w:rsidR="00FD7B7C">
          <w:rPr>
            <w:noProof/>
            <w:webHidden/>
          </w:rPr>
          <w:fldChar w:fldCharType="begin"/>
        </w:r>
        <w:r w:rsidR="00FD7B7C">
          <w:rPr>
            <w:noProof/>
            <w:webHidden/>
          </w:rPr>
          <w:instrText xml:space="preserve"> PAGEREF _Toc72768881 \h </w:instrText>
        </w:r>
        <w:r w:rsidR="00FD7B7C">
          <w:rPr>
            <w:noProof/>
            <w:webHidden/>
          </w:rPr>
        </w:r>
        <w:r w:rsidR="00FD7B7C">
          <w:rPr>
            <w:noProof/>
            <w:webHidden/>
          </w:rPr>
          <w:fldChar w:fldCharType="separate"/>
        </w:r>
        <w:r w:rsidR="00FD7B7C">
          <w:rPr>
            <w:noProof/>
            <w:webHidden/>
          </w:rPr>
          <w:t>64</w:t>
        </w:r>
        <w:r w:rsidR="00FD7B7C">
          <w:rPr>
            <w:noProof/>
            <w:webHidden/>
          </w:rPr>
          <w:fldChar w:fldCharType="end"/>
        </w:r>
      </w:hyperlink>
    </w:p>
    <w:p w14:paraId="169707F8" w14:textId="66300683" w:rsidR="00FD7B7C" w:rsidRDefault="00986076">
      <w:pPr>
        <w:pStyle w:val="TOC2"/>
        <w:rPr>
          <w:rFonts w:asciiTheme="minorHAnsi" w:eastAsiaTheme="minorEastAsia" w:hAnsiTheme="minorHAnsi" w:cstheme="minorBidi"/>
          <w:b w:val="0"/>
          <w:noProof/>
          <w:sz w:val="24"/>
          <w:szCs w:val="24"/>
          <w:lang w:eastAsia="en-GB"/>
        </w:rPr>
      </w:pPr>
      <w:hyperlink w:anchor="_Toc72768882" w:history="1">
        <w:r w:rsidR="00FD7B7C" w:rsidRPr="009508CD">
          <w:rPr>
            <w:rStyle w:val="Hyperlink"/>
            <w:noProof/>
          </w:rPr>
          <w:t>9.8</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AbstractDeployment</w:t>
        </w:r>
        <w:r w:rsidR="00FD7B7C">
          <w:rPr>
            <w:noProof/>
            <w:webHidden/>
          </w:rPr>
          <w:tab/>
        </w:r>
        <w:r w:rsidR="00FD7B7C">
          <w:rPr>
            <w:noProof/>
            <w:webHidden/>
          </w:rPr>
          <w:fldChar w:fldCharType="begin"/>
        </w:r>
        <w:r w:rsidR="00FD7B7C">
          <w:rPr>
            <w:noProof/>
            <w:webHidden/>
          </w:rPr>
          <w:instrText xml:space="preserve"> PAGEREF _Toc72768882 \h </w:instrText>
        </w:r>
        <w:r w:rsidR="00FD7B7C">
          <w:rPr>
            <w:noProof/>
            <w:webHidden/>
          </w:rPr>
        </w:r>
        <w:r w:rsidR="00FD7B7C">
          <w:rPr>
            <w:noProof/>
            <w:webHidden/>
          </w:rPr>
          <w:fldChar w:fldCharType="separate"/>
        </w:r>
        <w:r w:rsidR="00FD7B7C">
          <w:rPr>
            <w:noProof/>
            <w:webHidden/>
          </w:rPr>
          <w:t>65</w:t>
        </w:r>
        <w:r w:rsidR="00FD7B7C">
          <w:rPr>
            <w:noProof/>
            <w:webHidden/>
          </w:rPr>
          <w:fldChar w:fldCharType="end"/>
        </w:r>
      </w:hyperlink>
    </w:p>
    <w:p w14:paraId="3B197276" w14:textId="3F499857" w:rsidR="00FD7B7C" w:rsidRDefault="00986076">
      <w:pPr>
        <w:pStyle w:val="TOC2"/>
        <w:rPr>
          <w:rFonts w:asciiTheme="minorHAnsi" w:eastAsiaTheme="minorEastAsia" w:hAnsiTheme="minorHAnsi" w:cstheme="minorBidi"/>
          <w:b w:val="0"/>
          <w:noProof/>
          <w:sz w:val="24"/>
          <w:szCs w:val="24"/>
          <w:lang w:eastAsia="en-GB"/>
        </w:rPr>
      </w:pPr>
      <w:hyperlink w:anchor="_Toc72768883" w:history="1">
        <w:r w:rsidR="00FD7B7C" w:rsidRPr="009508CD">
          <w:rPr>
            <w:rStyle w:val="Hyperlink"/>
            <w:noProof/>
          </w:rPr>
          <w:t>9.9</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NamedValue</w:t>
        </w:r>
        <w:r w:rsidR="00FD7B7C">
          <w:rPr>
            <w:noProof/>
            <w:webHidden/>
          </w:rPr>
          <w:tab/>
        </w:r>
        <w:r w:rsidR="00FD7B7C">
          <w:rPr>
            <w:noProof/>
            <w:webHidden/>
          </w:rPr>
          <w:fldChar w:fldCharType="begin"/>
        </w:r>
        <w:r w:rsidR="00FD7B7C">
          <w:rPr>
            <w:noProof/>
            <w:webHidden/>
          </w:rPr>
          <w:instrText xml:space="preserve"> PAGEREF _Toc72768883 \h </w:instrText>
        </w:r>
        <w:r w:rsidR="00FD7B7C">
          <w:rPr>
            <w:noProof/>
            <w:webHidden/>
          </w:rPr>
        </w:r>
        <w:r w:rsidR="00FD7B7C">
          <w:rPr>
            <w:noProof/>
            <w:webHidden/>
          </w:rPr>
          <w:fldChar w:fldCharType="separate"/>
        </w:r>
        <w:r w:rsidR="00FD7B7C">
          <w:rPr>
            <w:noProof/>
            <w:webHidden/>
          </w:rPr>
          <w:t>67</w:t>
        </w:r>
        <w:r w:rsidR="00FD7B7C">
          <w:rPr>
            <w:noProof/>
            <w:webHidden/>
          </w:rPr>
          <w:fldChar w:fldCharType="end"/>
        </w:r>
      </w:hyperlink>
    </w:p>
    <w:p w14:paraId="5A48E9A3" w14:textId="2ABFF195" w:rsidR="00FD7B7C" w:rsidRDefault="00986076">
      <w:pPr>
        <w:pStyle w:val="TOC1"/>
        <w:rPr>
          <w:rFonts w:asciiTheme="minorHAnsi" w:eastAsiaTheme="minorEastAsia" w:hAnsiTheme="minorHAnsi" w:cstheme="minorBidi"/>
          <w:b w:val="0"/>
          <w:noProof/>
          <w:sz w:val="24"/>
          <w:szCs w:val="24"/>
          <w:lang w:eastAsia="en-GB"/>
        </w:rPr>
      </w:pPr>
      <w:hyperlink w:anchor="_Toc72768884" w:history="1">
        <w:r w:rsidR="00FD7B7C" w:rsidRPr="009508CD">
          <w:rPr>
            <w:rStyle w:val="Hyperlink"/>
            <w:noProof/>
          </w:rPr>
          <w:t>10</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Basic Observations</w:t>
        </w:r>
        <w:r w:rsidR="00FD7B7C">
          <w:rPr>
            <w:noProof/>
            <w:webHidden/>
          </w:rPr>
          <w:tab/>
        </w:r>
        <w:r w:rsidR="00FD7B7C">
          <w:rPr>
            <w:noProof/>
            <w:webHidden/>
          </w:rPr>
          <w:fldChar w:fldCharType="begin"/>
        </w:r>
        <w:r w:rsidR="00FD7B7C">
          <w:rPr>
            <w:noProof/>
            <w:webHidden/>
          </w:rPr>
          <w:instrText xml:space="preserve"> PAGEREF _Toc72768884 \h </w:instrText>
        </w:r>
        <w:r w:rsidR="00FD7B7C">
          <w:rPr>
            <w:noProof/>
            <w:webHidden/>
          </w:rPr>
        </w:r>
        <w:r w:rsidR="00FD7B7C">
          <w:rPr>
            <w:noProof/>
            <w:webHidden/>
          </w:rPr>
          <w:fldChar w:fldCharType="separate"/>
        </w:r>
        <w:r w:rsidR="00FD7B7C">
          <w:rPr>
            <w:noProof/>
            <w:webHidden/>
          </w:rPr>
          <w:t>68</w:t>
        </w:r>
        <w:r w:rsidR="00FD7B7C">
          <w:rPr>
            <w:noProof/>
            <w:webHidden/>
          </w:rPr>
          <w:fldChar w:fldCharType="end"/>
        </w:r>
      </w:hyperlink>
    </w:p>
    <w:p w14:paraId="3A380B13" w14:textId="753AEA4B" w:rsidR="00FD7B7C" w:rsidRDefault="00986076">
      <w:pPr>
        <w:pStyle w:val="TOC2"/>
        <w:rPr>
          <w:rFonts w:asciiTheme="minorHAnsi" w:eastAsiaTheme="minorEastAsia" w:hAnsiTheme="minorHAnsi" w:cstheme="minorBidi"/>
          <w:b w:val="0"/>
          <w:noProof/>
          <w:sz w:val="24"/>
          <w:szCs w:val="24"/>
          <w:lang w:eastAsia="en-GB"/>
        </w:rPr>
      </w:pPr>
      <w:hyperlink w:anchor="_Toc72768885" w:history="1">
        <w:r w:rsidR="00FD7B7C" w:rsidRPr="009508CD">
          <w:rPr>
            <w:rStyle w:val="Hyperlink"/>
            <w:noProof/>
          </w:rPr>
          <w:t>10.1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General</w:t>
        </w:r>
        <w:r w:rsidR="00FD7B7C">
          <w:rPr>
            <w:noProof/>
            <w:webHidden/>
          </w:rPr>
          <w:tab/>
        </w:r>
        <w:r w:rsidR="00FD7B7C">
          <w:rPr>
            <w:noProof/>
            <w:webHidden/>
          </w:rPr>
          <w:fldChar w:fldCharType="begin"/>
        </w:r>
        <w:r w:rsidR="00FD7B7C">
          <w:rPr>
            <w:noProof/>
            <w:webHidden/>
          </w:rPr>
          <w:instrText xml:space="preserve"> PAGEREF _Toc72768885 \h </w:instrText>
        </w:r>
        <w:r w:rsidR="00FD7B7C">
          <w:rPr>
            <w:noProof/>
            <w:webHidden/>
          </w:rPr>
        </w:r>
        <w:r w:rsidR="00FD7B7C">
          <w:rPr>
            <w:noProof/>
            <w:webHidden/>
          </w:rPr>
          <w:fldChar w:fldCharType="separate"/>
        </w:r>
        <w:r w:rsidR="00FD7B7C">
          <w:rPr>
            <w:noProof/>
            <w:webHidden/>
          </w:rPr>
          <w:t>68</w:t>
        </w:r>
        <w:r w:rsidR="00FD7B7C">
          <w:rPr>
            <w:noProof/>
            <w:webHidden/>
          </w:rPr>
          <w:fldChar w:fldCharType="end"/>
        </w:r>
      </w:hyperlink>
    </w:p>
    <w:p w14:paraId="130DB138" w14:textId="5846879E" w:rsidR="00FD7B7C" w:rsidRDefault="00986076">
      <w:pPr>
        <w:pStyle w:val="TOC2"/>
        <w:rPr>
          <w:rFonts w:asciiTheme="minorHAnsi" w:eastAsiaTheme="minorEastAsia" w:hAnsiTheme="minorHAnsi" w:cstheme="minorBidi"/>
          <w:b w:val="0"/>
          <w:noProof/>
          <w:sz w:val="24"/>
          <w:szCs w:val="24"/>
          <w:lang w:eastAsia="en-GB"/>
        </w:rPr>
      </w:pPr>
      <w:hyperlink w:anchor="_Toc72768886" w:history="1">
        <w:r w:rsidR="00FD7B7C" w:rsidRPr="009508CD">
          <w:rPr>
            <w:rStyle w:val="Hyperlink"/>
            <w:noProof/>
          </w:rPr>
          <w:t>10.2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Observation</w:t>
        </w:r>
        <w:r w:rsidR="00FD7B7C">
          <w:rPr>
            <w:noProof/>
            <w:webHidden/>
          </w:rPr>
          <w:tab/>
        </w:r>
        <w:r w:rsidR="00FD7B7C">
          <w:rPr>
            <w:noProof/>
            <w:webHidden/>
          </w:rPr>
          <w:fldChar w:fldCharType="begin"/>
        </w:r>
        <w:r w:rsidR="00FD7B7C">
          <w:rPr>
            <w:noProof/>
            <w:webHidden/>
          </w:rPr>
          <w:instrText xml:space="preserve"> PAGEREF _Toc72768886 \h </w:instrText>
        </w:r>
        <w:r w:rsidR="00FD7B7C">
          <w:rPr>
            <w:noProof/>
            <w:webHidden/>
          </w:rPr>
        </w:r>
        <w:r w:rsidR="00FD7B7C">
          <w:rPr>
            <w:noProof/>
            <w:webHidden/>
          </w:rPr>
          <w:fldChar w:fldCharType="separate"/>
        </w:r>
        <w:r w:rsidR="00FD7B7C">
          <w:rPr>
            <w:noProof/>
            <w:webHidden/>
          </w:rPr>
          <w:t>71</w:t>
        </w:r>
        <w:r w:rsidR="00FD7B7C">
          <w:rPr>
            <w:noProof/>
            <w:webHidden/>
          </w:rPr>
          <w:fldChar w:fldCharType="end"/>
        </w:r>
      </w:hyperlink>
    </w:p>
    <w:p w14:paraId="0F54789B" w14:textId="3B56046B" w:rsidR="00FD7B7C" w:rsidRDefault="00986076">
      <w:pPr>
        <w:pStyle w:val="TOC2"/>
        <w:rPr>
          <w:rFonts w:asciiTheme="minorHAnsi" w:eastAsiaTheme="minorEastAsia" w:hAnsiTheme="minorHAnsi" w:cstheme="minorBidi"/>
          <w:b w:val="0"/>
          <w:noProof/>
          <w:sz w:val="24"/>
          <w:szCs w:val="24"/>
          <w:lang w:eastAsia="en-GB"/>
        </w:rPr>
      </w:pPr>
      <w:hyperlink w:anchor="_Toc72768887" w:history="1">
        <w:r w:rsidR="00FD7B7C" w:rsidRPr="009508CD">
          <w:rPr>
            <w:rStyle w:val="Hyperlink"/>
            <w:noProof/>
          </w:rPr>
          <w:t>10.3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ObservationCharacteristics</w:t>
        </w:r>
        <w:r w:rsidR="00FD7B7C">
          <w:rPr>
            <w:noProof/>
            <w:webHidden/>
          </w:rPr>
          <w:tab/>
        </w:r>
        <w:r w:rsidR="00FD7B7C">
          <w:rPr>
            <w:noProof/>
            <w:webHidden/>
          </w:rPr>
          <w:fldChar w:fldCharType="begin"/>
        </w:r>
        <w:r w:rsidR="00FD7B7C">
          <w:rPr>
            <w:noProof/>
            <w:webHidden/>
          </w:rPr>
          <w:instrText xml:space="preserve"> PAGEREF _Toc72768887 \h </w:instrText>
        </w:r>
        <w:r w:rsidR="00FD7B7C">
          <w:rPr>
            <w:noProof/>
            <w:webHidden/>
          </w:rPr>
        </w:r>
        <w:r w:rsidR="00FD7B7C">
          <w:rPr>
            <w:noProof/>
            <w:webHidden/>
          </w:rPr>
          <w:fldChar w:fldCharType="separate"/>
        </w:r>
        <w:r w:rsidR="00FD7B7C">
          <w:rPr>
            <w:noProof/>
            <w:webHidden/>
          </w:rPr>
          <w:t>72</w:t>
        </w:r>
        <w:r w:rsidR="00FD7B7C">
          <w:rPr>
            <w:noProof/>
            <w:webHidden/>
          </w:rPr>
          <w:fldChar w:fldCharType="end"/>
        </w:r>
      </w:hyperlink>
    </w:p>
    <w:p w14:paraId="36A37BD2" w14:textId="4D6E53AF" w:rsidR="00FD7B7C" w:rsidRDefault="00986076">
      <w:pPr>
        <w:pStyle w:val="TOC2"/>
        <w:rPr>
          <w:rFonts w:asciiTheme="minorHAnsi" w:eastAsiaTheme="minorEastAsia" w:hAnsiTheme="minorHAnsi" w:cstheme="minorBidi"/>
          <w:b w:val="0"/>
          <w:noProof/>
          <w:sz w:val="24"/>
          <w:szCs w:val="24"/>
          <w:lang w:eastAsia="en-GB"/>
        </w:rPr>
      </w:pPr>
      <w:hyperlink w:anchor="_Toc72768888" w:history="1">
        <w:r w:rsidR="00FD7B7C" w:rsidRPr="009508CD">
          <w:rPr>
            <w:rStyle w:val="Hyperlink"/>
            <w:noProof/>
          </w:rPr>
          <w:t>10.4</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ObservationCollection</w:t>
        </w:r>
        <w:r w:rsidR="00FD7B7C">
          <w:rPr>
            <w:noProof/>
            <w:webHidden/>
          </w:rPr>
          <w:tab/>
        </w:r>
        <w:r w:rsidR="00FD7B7C">
          <w:rPr>
            <w:noProof/>
            <w:webHidden/>
          </w:rPr>
          <w:fldChar w:fldCharType="begin"/>
        </w:r>
        <w:r w:rsidR="00FD7B7C">
          <w:rPr>
            <w:noProof/>
            <w:webHidden/>
          </w:rPr>
          <w:instrText xml:space="preserve"> PAGEREF _Toc72768888 \h </w:instrText>
        </w:r>
        <w:r w:rsidR="00FD7B7C">
          <w:rPr>
            <w:noProof/>
            <w:webHidden/>
          </w:rPr>
        </w:r>
        <w:r w:rsidR="00FD7B7C">
          <w:rPr>
            <w:noProof/>
            <w:webHidden/>
          </w:rPr>
          <w:fldChar w:fldCharType="separate"/>
        </w:r>
        <w:r w:rsidR="00FD7B7C">
          <w:rPr>
            <w:noProof/>
            <w:webHidden/>
          </w:rPr>
          <w:t>73</w:t>
        </w:r>
        <w:r w:rsidR="00FD7B7C">
          <w:rPr>
            <w:noProof/>
            <w:webHidden/>
          </w:rPr>
          <w:fldChar w:fldCharType="end"/>
        </w:r>
      </w:hyperlink>
    </w:p>
    <w:p w14:paraId="38D1F2E4" w14:textId="0333DBB4" w:rsidR="00FD7B7C" w:rsidRDefault="00986076">
      <w:pPr>
        <w:pStyle w:val="TOC2"/>
        <w:rPr>
          <w:rFonts w:asciiTheme="minorHAnsi" w:eastAsiaTheme="minorEastAsia" w:hAnsiTheme="minorHAnsi" w:cstheme="minorBidi"/>
          <w:b w:val="0"/>
          <w:noProof/>
          <w:sz w:val="24"/>
          <w:szCs w:val="24"/>
          <w:lang w:eastAsia="en-GB"/>
        </w:rPr>
      </w:pPr>
      <w:hyperlink w:anchor="_Toc72768889" w:history="1">
        <w:r w:rsidR="00FD7B7C" w:rsidRPr="009508CD">
          <w:rPr>
            <w:rStyle w:val="Hyperlink"/>
            <w:noProof/>
          </w:rPr>
          <w:t>10.5</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ObservingCapability</w:t>
        </w:r>
        <w:r w:rsidR="00FD7B7C">
          <w:rPr>
            <w:noProof/>
            <w:webHidden/>
          </w:rPr>
          <w:tab/>
        </w:r>
        <w:r w:rsidR="00FD7B7C">
          <w:rPr>
            <w:noProof/>
            <w:webHidden/>
          </w:rPr>
          <w:fldChar w:fldCharType="begin"/>
        </w:r>
        <w:r w:rsidR="00FD7B7C">
          <w:rPr>
            <w:noProof/>
            <w:webHidden/>
          </w:rPr>
          <w:instrText xml:space="preserve"> PAGEREF _Toc72768889 \h </w:instrText>
        </w:r>
        <w:r w:rsidR="00FD7B7C">
          <w:rPr>
            <w:noProof/>
            <w:webHidden/>
          </w:rPr>
        </w:r>
        <w:r w:rsidR="00FD7B7C">
          <w:rPr>
            <w:noProof/>
            <w:webHidden/>
          </w:rPr>
          <w:fldChar w:fldCharType="separate"/>
        </w:r>
        <w:r w:rsidR="00FD7B7C">
          <w:rPr>
            <w:noProof/>
            <w:webHidden/>
          </w:rPr>
          <w:t>78</w:t>
        </w:r>
        <w:r w:rsidR="00FD7B7C">
          <w:rPr>
            <w:noProof/>
            <w:webHidden/>
          </w:rPr>
          <w:fldChar w:fldCharType="end"/>
        </w:r>
      </w:hyperlink>
    </w:p>
    <w:p w14:paraId="695FF93B" w14:textId="0EBB88CE" w:rsidR="00FD7B7C" w:rsidRDefault="00986076">
      <w:pPr>
        <w:pStyle w:val="TOC2"/>
        <w:rPr>
          <w:rFonts w:asciiTheme="minorHAnsi" w:eastAsiaTheme="minorEastAsia" w:hAnsiTheme="minorHAnsi" w:cstheme="minorBidi"/>
          <w:b w:val="0"/>
          <w:noProof/>
          <w:sz w:val="24"/>
          <w:szCs w:val="24"/>
          <w:lang w:eastAsia="en-GB"/>
        </w:rPr>
      </w:pPr>
      <w:hyperlink w:anchor="_Toc72768890" w:history="1">
        <w:r w:rsidR="00FD7B7C" w:rsidRPr="009508CD">
          <w:rPr>
            <w:rStyle w:val="Hyperlink"/>
            <w:noProof/>
          </w:rPr>
          <w:t>10.6</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ObservableProperty</w:t>
        </w:r>
        <w:r w:rsidR="00FD7B7C">
          <w:rPr>
            <w:noProof/>
            <w:webHidden/>
          </w:rPr>
          <w:tab/>
        </w:r>
        <w:r w:rsidR="00FD7B7C">
          <w:rPr>
            <w:noProof/>
            <w:webHidden/>
          </w:rPr>
          <w:fldChar w:fldCharType="begin"/>
        </w:r>
        <w:r w:rsidR="00FD7B7C">
          <w:rPr>
            <w:noProof/>
            <w:webHidden/>
          </w:rPr>
          <w:instrText xml:space="preserve"> PAGEREF _Toc72768890 \h </w:instrText>
        </w:r>
        <w:r w:rsidR="00FD7B7C">
          <w:rPr>
            <w:noProof/>
            <w:webHidden/>
          </w:rPr>
        </w:r>
        <w:r w:rsidR="00FD7B7C">
          <w:rPr>
            <w:noProof/>
            <w:webHidden/>
          </w:rPr>
          <w:fldChar w:fldCharType="separate"/>
        </w:r>
        <w:r w:rsidR="00FD7B7C">
          <w:rPr>
            <w:noProof/>
            <w:webHidden/>
          </w:rPr>
          <w:t>80</w:t>
        </w:r>
        <w:r w:rsidR="00FD7B7C">
          <w:rPr>
            <w:noProof/>
            <w:webHidden/>
          </w:rPr>
          <w:fldChar w:fldCharType="end"/>
        </w:r>
      </w:hyperlink>
    </w:p>
    <w:p w14:paraId="21E9358F" w14:textId="0560F2B0" w:rsidR="00FD7B7C" w:rsidRDefault="00986076">
      <w:pPr>
        <w:pStyle w:val="TOC2"/>
        <w:rPr>
          <w:rFonts w:asciiTheme="minorHAnsi" w:eastAsiaTheme="minorEastAsia" w:hAnsiTheme="minorHAnsi" w:cstheme="minorBidi"/>
          <w:b w:val="0"/>
          <w:noProof/>
          <w:sz w:val="24"/>
          <w:szCs w:val="24"/>
          <w:lang w:eastAsia="en-GB"/>
        </w:rPr>
      </w:pPr>
      <w:hyperlink w:anchor="_Toc72768891" w:history="1">
        <w:r w:rsidR="00FD7B7C" w:rsidRPr="009508CD">
          <w:rPr>
            <w:rStyle w:val="Hyperlink"/>
            <w:noProof/>
          </w:rPr>
          <w:t>10.7</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ObservingProcedure</w:t>
        </w:r>
        <w:r w:rsidR="00FD7B7C">
          <w:rPr>
            <w:noProof/>
            <w:webHidden/>
          </w:rPr>
          <w:tab/>
        </w:r>
        <w:r w:rsidR="00FD7B7C">
          <w:rPr>
            <w:noProof/>
            <w:webHidden/>
          </w:rPr>
          <w:fldChar w:fldCharType="begin"/>
        </w:r>
        <w:r w:rsidR="00FD7B7C">
          <w:rPr>
            <w:noProof/>
            <w:webHidden/>
          </w:rPr>
          <w:instrText xml:space="preserve"> PAGEREF _Toc72768891 \h </w:instrText>
        </w:r>
        <w:r w:rsidR="00FD7B7C">
          <w:rPr>
            <w:noProof/>
            <w:webHidden/>
          </w:rPr>
        </w:r>
        <w:r w:rsidR="00FD7B7C">
          <w:rPr>
            <w:noProof/>
            <w:webHidden/>
          </w:rPr>
          <w:fldChar w:fldCharType="separate"/>
        </w:r>
        <w:r w:rsidR="00FD7B7C">
          <w:rPr>
            <w:noProof/>
            <w:webHidden/>
          </w:rPr>
          <w:t>81</w:t>
        </w:r>
        <w:r w:rsidR="00FD7B7C">
          <w:rPr>
            <w:noProof/>
            <w:webHidden/>
          </w:rPr>
          <w:fldChar w:fldCharType="end"/>
        </w:r>
      </w:hyperlink>
    </w:p>
    <w:p w14:paraId="0AB882B9" w14:textId="751BF564" w:rsidR="00FD7B7C" w:rsidRDefault="00986076">
      <w:pPr>
        <w:pStyle w:val="TOC2"/>
        <w:rPr>
          <w:rFonts w:asciiTheme="minorHAnsi" w:eastAsiaTheme="minorEastAsia" w:hAnsiTheme="minorHAnsi" w:cstheme="minorBidi"/>
          <w:b w:val="0"/>
          <w:noProof/>
          <w:sz w:val="24"/>
          <w:szCs w:val="24"/>
          <w:lang w:eastAsia="en-GB"/>
        </w:rPr>
      </w:pPr>
      <w:hyperlink w:anchor="_Toc72768892" w:history="1">
        <w:r w:rsidR="00FD7B7C" w:rsidRPr="009508CD">
          <w:rPr>
            <w:rStyle w:val="Hyperlink"/>
            <w:noProof/>
          </w:rPr>
          <w:t>10.8</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Observer</w:t>
        </w:r>
        <w:r w:rsidR="00FD7B7C">
          <w:rPr>
            <w:noProof/>
            <w:webHidden/>
          </w:rPr>
          <w:tab/>
        </w:r>
        <w:r w:rsidR="00FD7B7C">
          <w:rPr>
            <w:noProof/>
            <w:webHidden/>
          </w:rPr>
          <w:fldChar w:fldCharType="begin"/>
        </w:r>
        <w:r w:rsidR="00FD7B7C">
          <w:rPr>
            <w:noProof/>
            <w:webHidden/>
          </w:rPr>
          <w:instrText xml:space="preserve"> PAGEREF _Toc72768892 \h </w:instrText>
        </w:r>
        <w:r w:rsidR="00FD7B7C">
          <w:rPr>
            <w:noProof/>
            <w:webHidden/>
          </w:rPr>
        </w:r>
        <w:r w:rsidR="00FD7B7C">
          <w:rPr>
            <w:noProof/>
            <w:webHidden/>
          </w:rPr>
          <w:fldChar w:fldCharType="separate"/>
        </w:r>
        <w:r w:rsidR="00FD7B7C">
          <w:rPr>
            <w:noProof/>
            <w:webHidden/>
          </w:rPr>
          <w:t>82</w:t>
        </w:r>
        <w:r w:rsidR="00FD7B7C">
          <w:rPr>
            <w:noProof/>
            <w:webHidden/>
          </w:rPr>
          <w:fldChar w:fldCharType="end"/>
        </w:r>
      </w:hyperlink>
    </w:p>
    <w:p w14:paraId="637BA987" w14:textId="0B8A1FC7" w:rsidR="00FD7B7C" w:rsidRDefault="00986076">
      <w:pPr>
        <w:pStyle w:val="TOC2"/>
        <w:rPr>
          <w:rFonts w:asciiTheme="minorHAnsi" w:eastAsiaTheme="minorEastAsia" w:hAnsiTheme="minorHAnsi" w:cstheme="minorBidi"/>
          <w:b w:val="0"/>
          <w:noProof/>
          <w:sz w:val="24"/>
          <w:szCs w:val="24"/>
          <w:lang w:eastAsia="en-GB"/>
        </w:rPr>
      </w:pPr>
      <w:hyperlink w:anchor="_Toc72768893" w:history="1">
        <w:r w:rsidR="00FD7B7C" w:rsidRPr="009508CD">
          <w:rPr>
            <w:rStyle w:val="Hyperlink"/>
            <w:noProof/>
          </w:rPr>
          <w:t>10.9</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Host</w:t>
        </w:r>
        <w:r w:rsidR="00FD7B7C">
          <w:rPr>
            <w:noProof/>
            <w:webHidden/>
          </w:rPr>
          <w:tab/>
        </w:r>
        <w:r w:rsidR="00FD7B7C">
          <w:rPr>
            <w:noProof/>
            <w:webHidden/>
          </w:rPr>
          <w:fldChar w:fldCharType="begin"/>
        </w:r>
        <w:r w:rsidR="00FD7B7C">
          <w:rPr>
            <w:noProof/>
            <w:webHidden/>
          </w:rPr>
          <w:instrText xml:space="preserve"> PAGEREF _Toc72768893 \h </w:instrText>
        </w:r>
        <w:r w:rsidR="00FD7B7C">
          <w:rPr>
            <w:noProof/>
            <w:webHidden/>
          </w:rPr>
        </w:r>
        <w:r w:rsidR="00FD7B7C">
          <w:rPr>
            <w:noProof/>
            <w:webHidden/>
          </w:rPr>
          <w:fldChar w:fldCharType="separate"/>
        </w:r>
        <w:r w:rsidR="00FD7B7C">
          <w:rPr>
            <w:noProof/>
            <w:webHidden/>
          </w:rPr>
          <w:t>84</w:t>
        </w:r>
        <w:r w:rsidR="00FD7B7C">
          <w:rPr>
            <w:noProof/>
            <w:webHidden/>
          </w:rPr>
          <w:fldChar w:fldCharType="end"/>
        </w:r>
      </w:hyperlink>
    </w:p>
    <w:p w14:paraId="1A239456" w14:textId="1C233A7E" w:rsidR="00FD7B7C" w:rsidRDefault="00986076">
      <w:pPr>
        <w:pStyle w:val="TOC2"/>
        <w:rPr>
          <w:rFonts w:asciiTheme="minorHAnsi" w:eastAsiaTheme="minorEastAsia" w:hAnsiTheme="minorHAnsi" w:cstheme="minorBidi"/>
          <w:b w:val="0"/>
          <w:noProof/>
          <w:sz w:val="24"/>
          <w:szCs w:val="24"/>
          <w:lang w:eastAsia="en-GB"/>
        </w:rPr>
      </w:pPr>
      <w:hyperlink w:anchor="_Toc72768894" w:history="1">
        <w:r w:rsidR="00FD7B7C" w:rsidRPr="009508CD">
          <w:rPr>
            <w:rStyle w:val="Hyperlink"/>
            <w:noProof/>
          </w:rPr>
          <w:t>10.10</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Deployment</w:t>
        </w:r>
        <w:r w:rsidR="00FD7B7C">
          <w:rPr>
            <w:noProof/>
            <w:webHidden/>
          </w:rPr>
          <w:tab/>
        </w:r>
        <w:r w:rsidR="00FD7B7C">
          <w:rPr>
            <w:noProof/>
            <w:webHidden/>
          </w:rPr>
          <w:fldChar w:fldCharType="begin"/>
        </w:r>
        <w:r w:rsidR="00FD7B7C">
          <w:rPr>
            <w:noProof/>
            <w:webHidden/>
          </w:rPr>
          <w:instrText xml:space="preserve"> PAGEREF _Toc72768894 \h </w:instrText>
        </w:r>
        <w:r w:rsidR="00FD7B7C">
          <w:rPr>
            <w:noProof/>
            <w:webHidden/>
          </w:rPr>
        </w:r>
        <w:r w:rsidR="00FD7B7C">
          <w:rPr>
            <w:noProof/>
            <w:webHidden/>
          </w:rPr>
          <w:fldChar w:fldCharType="separate"/>
        </w:r>
        <w:r w:rsidR="00FD7B7C">
          <w:rPr>
            <w:noProof/>
            <w:webHidden/>
          </w:rPr>
          <w:t>85</w:t>
        </w:r>
        <w:r w:rsidR="00FD7B7C">
          <w:rPr>
            <w:noProof/>
            <w:webHidden/>
          </w:rPr>
          <w:fldChar w:fldCharType="end"/>
        </w:r>
      </w:hyperlink>
    </w:p>
    <w:p w14:paraId="61FE571F" w14:textId="262F7D49" w:rsidR="00FD7B7C" w:rsidRDefault="00986076">
      <w:pPr>
        <w:pStyle w:val="TOC2"/>
        <w:rPr>
          <w:rFonts w:asciiTheme="minorHAnsi" w:eastAsiaTheme="minorEastAsia" w:hAnsiTheme="minorHAnsi" w:cstheme="minorBidi"/>
          <w:b w:val="0"/>
          <w:noProof/>
          <w:sz w:val="24"/>
          <w:szCs w:val="24"/>
          <w:lang w:eastAsia="en-GB"/>
        </w:rPr>
      </w:pPr>
      <w:hyperlink w:anchor="_Toc72768895" w:history="1">
        <w:r w:rsidR="00FD7B7C" w:rsidRPr="009508CD">
          <w:rPr>
            <w:rStyle w:val="Hyperlink"/>
            <w:noProof/>
          </w:rPr>
          <w:t>10.11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GenericDomainFeature</w:t>
        </w:r>
        <w:r w:rsidR="00FD7B7C">
          <w:rPr>
            <w:noProof/>
            <w:webHidden/>
          </w:rPr>
          <w:tab/>
        </w:r>
        <w:r w:rsidR="00FD7B7C">
          <w:rPr>
            <w:noProof/>
            <w:webHidden/>
          </w:rPr>
          <w:fldChar w:fldCharType="begin"/>
        </w:r>
        <w:r w:rsidR="00FD7B7C">
          <w:rPr>
            <w:noProof/>
            <w:webHidden/>
          </w:rPr>
          <w:instrText xml:space="preserve"> PAGEREF _Toc72768895 \h </w:instrText>
        </w:r>
        <w:r w:rsidR="00FD7B7C">
          <w:rPr>
            <w:noProof/>
            <w:webHidden/>
          </w:rPr>
        </w:r>
        <w:r w:rsidR="00FD7B7C">
          <w:rPr>
            <w:noProof/>
            <w:webHidden/>
          </w:rPr>
          <w:fldChar w:fldCharType="separate"/>
        </w:r>
        <w:r w:rsidR="00FD7B7C">
          <w:rPr>
            <w:noProof/>
            <w:webHidden/>
          </w:rPr>
          <w:t>86</w:t>
        </w:r>
        <w:r w:rsidR="00FD7B7C">
          <w:rPr>
            <w:noProof/>
            <w:webHidden/>
          </w:rPr>
          <w:fldChar w:fldCharType="end"/>
        </w:r>
      </w:hyperlink>
    </w:p>
    <w:p w14:paraId="75611CB8" w14:textId="5954444D" w:rsidR="00FD7B7C" w:rsidRDefault="00986076">
      <w:pPr>
        <w:pStyle w:val="TOC2"/>
        <w:rPr>
          <w:rFonts w:asciiTheme="minorHAnsi" w:eastAsiaTheme="minorEastAsia" w:hAnsiTheme="minorHAnsi" w:cstheme="minorBidi"/>
          <w:b w:val="0"/>
          <w:noProof/>
          <w:sz w:val="24"/>
          <w:szCs w:val="24"/>
          <w:lang w:eastAsia="en-GB"/>
        </w:rPr>
      </w:pPr>
      <w:hyperlink w:anchor="_Toc72768896" w:history="1">
        <w:r w:rsidR="00FD7B7C" w:rsidRPr="009508CD">
          <w:rPr>
            <w:rStyle w:val="Hyperlink"/>
            <w:noProof/>
          </w:rPr>
          <w:t>10.12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Codelists</w:t>
        </w:r>
        <w:r w:rsidR="00FD7B7C">
          <w:rPr>
            <w:noProof/>
            <w:webHidden/>
          </w:rPr>
          <w:tab/>
        </w:r>
        <w:r w:rsidR="00FD7B7C">
          <w:rPr>
            <w:noProof/>
            <w:webHidden/>
          </w:rPr>
          <w:fldChar w:fldCharType="begin"/>
        </w:r>
        <w:r w:rsidR="00FD7B7C">
          <w:rPr>
            <w:noProof/>
            <w:webHidden/>
          </w:rPr>
          <w:instrText xml:space="preserve"> PAGEREF _Toc72768896 \h </w:instrText>
        </w:r>
        <w:r w:rsidR="00FD7B7C">
          <w:rPr>
            <w:noProof/>
            <w:webHidden/>
          </w:rPr>
        </w:r>
        <w:r w:rsidR="00FD7B7C">
          <w:rPr>
            <w:noProof/>
            <w:webHidden/>
          </w:rPr>
          <w:fldChar w:fldCharType="separate"/>
        </w:r>
        <w:r w:rsidR="00FD7B7C">
          <w:rPr>
            <w:noProof/>
            <w:webHidden/>
          </w:rPr>
          <w:t>87</w:t>
        </w:r>
        <w:r w:rsidR="00FD7B7C">
          <w:rPr>
            <w:noProof/>
            <w:webHidden/>
          </w:rPr>
          <w:fldChar w:fldCharType="end"/>
        </w:r>
      </w:hyperlink>
    </w:p>
    <w:p w14:paraId="2997C498" w14:textId="217937AA" w:rsidR="00FD7B7C" w:rsidRDefault="00986076">
      <w:pPr>
        <w:pStyle w:val="TOC1"/>
        <w:rPr>
          <w:rFonts w:asciiTheme="minorHAnsi" w:eastAsiaTheme="minorEastAsia" w:hAnsiTheme="minorHAnsi" w:cstheme="minorBidi"/>
          <w:b w:val="0"/>
          <w:noProof/>
          <w:sz w:val="24"/>
          <w:szCs w:val="24"/>
          <w:lang w:eastAsia="en-GB"/>
        </w:rPr>
      </w:pPr>
      <w:hyperlink w:anchor="_Toc72768897" w:history="1">
        <w:r w:rsidR="00FD7B7C" w:rsidRPr="009508CD">
          <w:rPr>
            <w:rStyle w:val="Hyperlink"/>
            <w:noProof/>
          </w:rPr>
          <w:t>11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Conceptual Sample schema</w:t>
        </w:r>
        <w:r w:rsidR="00FD7B7C">
          <w:rPr>
            <w:noProof/>
            <w:webHidden/>
          </w:rPr>
          <w:tab/>
        </w:r>
        <w:r w:rsidR="00FD7B7C">
          <w:rPr>
            <w:noProof/>
            <w:webHidden/>
          </w:rPr>
          <w:fldChar w:fldCharType="begin"/>
        </w:r>
        <w:r w:rsidR="00FD7B7C">
          <w:rPr>
            <w:noProof/>
            <w:webHidden/>
          </w:rPr>
          <w:instrText xml:space="preserve"> PAGEREF _Toc72768897 \h </w:instrText>
        </w:r>
        <w:r w:rsidR="00FD7B7C">
          <w:rPr>
            <w:noProof/>
            <w:webHidden/>
          </w:rPr>
        </w:r>
        <w:r w:rsidR="00FD7B7C">
          <w:rPr>
            <w:noProof/>
            <w:webHidden/>
          </w:rPr>
          <w:fldChar w:fldCharType="separate"/>
        </w:r>
        <w:r w:rsidR="00FD7B7C">
          <w:rPr>
            <w:noProof/>
            <w:webHidden/>
          </w:rPr>
          <w:t>88</w:t>
        </w:r>
        <w:r w:rsidR="00FD7B7C">
          <w:rPr>
            <w:noProof/>
            <w:webHidden/>
          </w:rPr>
          <w:fldChar w:fldCharType="end"/>
        </w:r>
      </w:hyperlink>
    </w:p>
    <w:p w14:paraId="3E5DB789" w14:textId="1CBEAB71" w:rsidR="00FD7B7C" w:rsidRDefault="00986076">
      <w:pPr>
        <w:pStyle w:val="TOC2"/>
        <w:rPr>
          <w:rFonts w:asciiTheme="minorHAnsi" w:eastAsiaTheme="minorEastAsia" w:hAnsiTheme="minorHAnsi" w:cstheme="minorBidi"/>
          <w:b w:val="0"/>
          <w:noProof/>
          <w:sz w:val="24"/>
          <w:szCs w:val="24"/>
          <w:lang w:eastAsia="en-GB"/>
        </w:rPr>
      </w:pPr>
      <w:hyperlink w:anchor="_Toc72768898" w:history="1">
        <w:r w:rsidR="00FD7B7C" w:rsidRPr="009508CD">
          <w:rPr>
            <w:rStyle w:val="Hyperlink"/>
            <w:noProof/>
          </w:rPr>
          <w:t>11.1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General</w:t>
        </w:r>
        <w:r w:rsidR="00FD7B7C">
          <w:rPr>
            <w:noProof/>
            <w:webHidden/>
          </w:rPr>
          <w:tab/>
        </w:r>
        <w:r w:rsidR="00FD7B7C">
          <w:rPr>
            <w:noProof/>
            <w:webHidden/>
          </w:rPr>
          <w:fldChar w:fldCharType="begin"/>
        </w:r>
        <w:r w:rsidR="00FD7B7C">
          <w:rPr>
            <w:noProof/>
            <w:webHidden/>
          </w:rPr>
          <w:instrText xml:space="preserve"> PAGEREF _Toc72768898 \h </w:instrText>
        </w:r>
        <w:r w:rsidR="00FD7B7C">
          <w:rPr>
            <w:noProof/>
            <w:webHidden/>
          </w:rPr>
        </w:r>
        <w:r w:rsidR="00FD7B7C">
          <w:rPr>
            <w:noProof/>
            <w:webHidden/>
          </w:rPr>
          <w:fldChar w:fldCharType="separate"/>
        </w:r>
        <w:r w:rsidR="00FD7B7C">
          <w:rPr>
            <w:noProof/>
            <w:webHidden/>
          </w:rPr>
          <w:t>88</w:t>
        </w:r>
        <w:r w:rsidR="00FD7B7C">
          <w:rPr>
            <w:noProof/>
            <w:webHidden/>
          </w:rPr>
          <w:fldChar w:fldCharType="end"/>
        </w:r>
      </w:hyperlink>
    </w:p>
    <w:p w14:paraId="2C56E514" w14:textId="49B5011E" w:rsidR="00FD7B7C" w:rsidRDefault="00986076">
      <w:pPr>
        <w:pStyle w:val="TOC2"/>
        <w:rPr>
          <w:rFonts w:asciiTheme="minorHAnsi" w:eastAsiaTheme="minorEastAsia" w:hAnsiTheme="minorHAnsi" w:cstheme="minorBidi"/>
          <w:b w:val="0"/>
          <w:noProof/>
          <w:sz w:val="24"/>
          <w:szCs w:val="24"/>
          <w:lang w:eastAsia="en-GB"/>
        </w:rPr>
      </w:pPr>
      <w:hyperlink w:anchor="_Toc72768899" w:history="1">
        <w:r w:rsidR="00FD7B7C" w:rsidRPr="009508CD">
          <w:rPr>
            <w:rStyle w:val="Hyperlink"/>
            <w:noProof/>
          </w:rPr>
          <w:t>11.2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Sample</w:t>
        </w:r>
        <w:r w:rsidR="00FD7B7C">
          <w:rPr>
            <w:noProof/>
            <w:webHidden/>
          </w:rPr>
          <w:tab/>
        </w:r>
        <w:r w:rsidR="00FD7B7C">
          <w:rPr>
            <w:noProof/>
            <w:webHidden/>
          </w:rPr>
          <w:fldChar w:fldCharType="begin"/>
        </w:r>
        <w:r w:rsidR="00FD7B7C">
          <w:rPr>
            <w:noProof/>
            <w:webHidden/>
          </w:rPr>
          <w:instrText xml:space="preserve"> PAGEREF _Toc72768899 \h </w:instrText>
        </w:r>
        <w:r w:rsidR="00FD7B7C">
          <w:rPr>
            <w:noProof/>
            <w:webHidden/>
          </w:rPr>
        </w:r>
        <w:r w:rsidR="00FD7B7C">
          <w:rPr>
            <w:noProof/>
            <w:webHidden/>
          </w:rPr>
          <w:fldChar w:fldCharType="separate"/>
        </w:r>
        <w:r w:rsidR="00FD7B7C">
          <w:rPr>
            <w:noProof/>
            <w:webHidden/>
          </w:rPr>
          <w:t>90</w:t>
        </w:r>
        <w:r w:rsidR="00FD7B7C">
          <w:rPr>
            <w:noProof/>
            <w:webHidden/>
          </w:rPr>
          <w:fldChar w:fldCharType="end"/>
        </w:r>
      </w:hyperlink>
    </w:p>
    <w:p w14:paraId="1C9EEFBB" w14:textId="220DF651" w:rsidR="00FD7B7C" w:rsidRDefault="00986076">
      <w:pPr>
        <w:pStyle w:val="TOC2"/>
        <w:rPr>
          <w:rFonts w:asciiTheme="minorHAnsi" w:eastAsiaTheme="minorEastAsia" w:hAnsiTheme="minorHAnsi" w:cstheme="minorBidi"/>
          <w:b w:val="0"/>
          <w:noProof/>
          <w:sz w:val="24"/>
          <w:szCs w:val="24"/>
          <w:lang w:eastAsia="en-GB"/>
        </w:rPr>
      </w:pPr>
      <w:hyperlink w:anchor="_Toc72768900" w:history="1">
        <w:r w:rsidR="00FD7B7C" w:rsidRPr="009508CD">
          <w:rPr>
            <w:rStyle w:val="Hyperlink"/>
            <w:noProof/>
          </w:rPr>
          <w:t>11.3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Sampling</w:t>
        </w:r>
        <w:r w:rsidR="00FD7B7C">
          <w:rPr>
            <w:noProof/>
            <w:webHidden/>
          </w:rPr>
          <w:tab/>
        </w:r>
        <w:r w:rsidR="00FD7B7C">
          <w:rPr>
            <w:noProof/>
            <w:webHidden/>
          </w:rPr>
          <w:fldChar w:fldCharType="begin"/>
        </w:r>
        <w:r w:rsidR="00FD7B7C">
          <w:rPr>
            <w:noProof/>
            <w:webHidden/>
          </w:rPr>
          <w:instrText xml:space="preserve"> PAGEREF _Toc72768900 \h </w:instrText>
        </w:r>
        <w:r w:rsidR="00FD7B7C">
          <w:rPr>
            <w:noProof/>
            <w:webHidden/>
          </w:rPr>
        </w:r>
        <w:r w:rsidR="00FD7B7C">
          <w:rPr>
            <w:noProof/>
            <w:webHidden/>
          </w:rPr>
          <w:fldChar w:fldCharType="separate"/>
        </w:r>
        <w:r w:rsidR="00FD7B7C">
          <w:rPr>
            <w:noProof/>
            <w:webHidden/>
          </w:rPr>
          <w:t>93</w:t>
        </w:r>
        <w:r w:rsidR="00FD7B7C">
          <w:rPr>
            <w:noProof/>
            <w:webHidden/>
          </w:rPr>
          <w:fldChar w:fldCharType="end"/>
        </w:r>
      </w:hyperlink>
    </w:p>
    <w:p w14:paraId="185FAD02" w14:textId="4F2F922C" w:rsidR="00FD7B7C" w:rsidRDefault="00986076">
      <w:pPr>
        <w:pStyle w:val="TOC2"/>
        <w:rPr>
          <w:rFonts w:asciiTheme="minorHAnsi" w:eastAsiaTheme="minorEastAsia" w:hAnsiTheme="minorHAnsi" w:cstheme="minorBidi"/>
          <w:b w:val="0"/>
          <w:noProof/>
          <w:sz w:val="24"/>
          <w:szCs w:val="24"/>
          <w:lang w:eastAsia="en-GB"/>
        </w:rPr>
      </w:pPr>
      <w:hyperlink w:anchor="_Toc72768901" w:history="1">
        <w:r w:rsidR="00FD7B7C" w:rsidRPr="009508CD">
          <w:rPr>
            <w:rStyle w:val="Hyperlink"/>
            <w:noProof/>
          </w:rPr>
          <w:t>11.4</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Sampler</w:t>
        </w:r>
        <w:r w:rsidR="00FD7B7C">
          <w:rPr>
            <w:noProof/>
            <w:webHidden/>
          </w:rPr>
          <w:tab/>
        </w:r>
        <w:r w:rsidR="00FD7B7C">
          <w:rPr>
            <w:noProof/>
            <w:webHidden/>
          </w:rPr>
          <w:fldChar w:fldCharType="begin"/>
        </w:r>
        <w:r w:rsidR="00FD7B7C">
          <w:rPr>
            <w:noProof/>
            <w:webHidden/>
          </w:rPr>
          <w:instrText xml:space="preserve"> PAGEREF _Toc72768901 \h </w:instrText>
        </w:r>
        <w:r w:rsidR="00FD7B7C">
          <w:rPr>
            <w:noProof/>
            <w:webHidden/>
          </w:rPr>
        </w:r>
        <w:r w:rsidR="00FD7B7C">
          <w:rPr>
            <w:noProof/>
            <w:webHidden/>
          </w:rPr>
          <w:fldChar w:fldCharType="separate"/>
        </w:r>
        <w:r w:rsidR="00FD7B7C">
          <w:rPr>
            <w:noProof/>
            <w:webHidden/>
          </w:rPr>
          <w:t>96</w:t>
        </w:r>
        <w:r w:rsidR="00FD7B7C">
          <w:rPr>
            <w:noProof/>
            <w:webHidden/>
          </w:rPr>
          <w:fldChar w:fldCharType="end"/>
        </w:r>
      </w:hyperlink>
    </w:p>
    <w:p w14:paraId="297CD190" w14:textId="7AA823F6" w:rsidR="00FD7B7C" w:rsidRDefault="00986076">
      <w:pPr>
        <w:pStyle w:val="TOC2"/>
        <w:rPr>
          <w:rFonts w:asciiTheme="minorHAnsi" w:eastAsiaTheme="minorEastAsia" w:hAnsiTheme="minorHAnsi" w:cstheme="minorBidi"/>
          <w:b w:val="0"/>
          <w:noProof/>
          <w:sz w:val="24"/>
          <w:szCs w:val="24"/>
          <w:lang w:eastAsia="en-GB"/>
        </w:rPr>
      </w:pPr>
      <w:hyperlink w:anchor="_Toc72768902" w:history="1">
        <w:r w:rsidR="00FD7B7C" w:rsidRPr="009508CD">
          <w:rPr>
            <w:rStyle w:val="Hyperlink"/>
            <w:noProof/>
          </w:rPr>
          <w:t>11.5</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PreparationStep</w:t>
        </w:r>
        <w:r w:rsidR="00FD7B7C">
          <w:rPr>
            <w:noProof/>
            <w:webHidden/>
          </w:rPr>
          <w:tab/>
        </w:r>
        <w:r w:rsidR="00FD7B7C">
          <w:rPr>
            <w:noProof/>
            <w:webHidden/>
          </w:rPr>
          <w:fldChar w:fldCharType="begin"/>
        </w:r>
        <w:r w:rsidR="00FD7B7C">
          <w:rPr>
            <w:noProof/>
            <w:webHidden/>
          </w:rPr>
          <w:instrText xml:space="preserve"> PAGEREF _Toc72768902 \h </w:instrText>
        </w:r>
        <w:r w:rsidR="00FD7B7C">
          <w:rPr>
            <w:noProof/>
            <w:webHidden/>
          </w:rPr>
        </w:r>
        <w:r w:rsidR="00FD7B7C">
          <w:rPr>
            <w:noProof/>
            <w:webHidden/>
          </w:rPr>
          <w:fldChar w:fldCharType="separate"/>
        </w:r>
        <w:r w:rsidR="00FD7B7C">
          <w:rPr>
            <w:noProof/>
            <w:webHidden/>
          </w:rPr>
          <w:t>97</w:t>
        </w:r>
        <w:r w:rsidR="00FD7B7C">
          <w:rPr>
            <w:noProof/>
            <w:webHidden/>
          </w:rPr>
          <w:fldChar w:fldCharType="end"/>
        </w:r>
      </w:hyperlink>
    </w:p>
    <w:p w14:paraId="34803EC1" w14:textId="0DE59904" w:rsidR="00FD7B7C" w:rsidRDefault="00986076">
      <w:pPr>
        <w:pStyle w:val="TOC2"/>
        <w:rPr>
          <w:rFonts w:asciiTheme="minorHAnsi" w:eastAsiaTheme="minorEastAsia" w:hAnsiTheme="minorHAnsi" w:cstheme="minorBidi"/>
          <w:b w:val="0"/>
          <w:noProof/>
          <w:sz w:val="24"/>
          <w:szCs w:val="24"/>
          <w:lang w:eastAsia="en-GB"/>
        </w:rPr>
      </w:pPr>
      <w:hyperlink w:anchor="_Toc72768903" w:history="1">
        <w:r w:rsidR="00FD7B7C" w:rsidRPr="009508CD">
          <w:rPr>
            <w:rStyle w:val="Hyperlink"/>
            <w:noProof/>
          </w:rPr>
          <w:t>11.6</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PreparationProcedure</w:t>
        </w:r>
        <w:r w:rsidR="00FD7B7C">
          <w:rPr>
            <w:noProof/>
            <w:webHidden/>
          </w:rPr>
          <w:tab/>
        </w:r>
        <w:r w:rsidR="00FD7B7C">
          <w:rPr>
            <w:noProof/>
            <w:webHidden/>
          </w:rPr>
          <w:fldChar w:fldCharType="begin"/>
        </w:r>
        <w:r w:rsidR="00FD7B7C">
          <w:rPr>
            <w:noProof/>
            <w:webHidden/>
          </w:rPr>
          <w:instrText xml:space="preserve"> PAGEREF _Toc72768903 \h </w:instrText>
        </w:r>
        <w:r w:rsidR="00FD7B7C">
          <w:rPr>
            <w:noProof/>
            <w:webHidden/>
          </w:rPr>
        </w:r>
        <w:r w:rsidR="00FD7B7C">
          <w:rPr>
            <w:noProof/>
            <w:webHidden/>
          </w:rPr>
          <w:fldChar w:fldCharType="separate"/>
        </w:r>
        <w:r w:rsidR="00FD7B7C">
          <w:rPr>
            <w:noProof/>
            <w:webHidden/>
          </w:rPr>
          <w:t>99</w:t>
        </w:r>
        <w:r w:rsidR="00FD7B7C">
          <w:rPr>
            <w:noProof/>
            <w:webHidden/>
          </w:rPr>
          <w:fldChar w:fldCharType="end"/>
        </w:r>
      </w:hyperlink>
    </w:p>
    <w:p w14:paraId="36F449DB" w14:textId="07C58CC1" w:rsidR="00FD7B7C" w:rsidRDefault="00986076">
      <w:pPr>
        <w:pStyle w:val="TOC2"/>
        <w:rPr>
          <w:rFonts w:asciiTheme="minorHAnsi" w:eastAsiaTheme="minorEastAsia" w:hAnsiTheme="minorHAnsi" w:cstheme="minorBidi"/>
          <w:b w:val="0"/>
          <w:noProof/>
          <w:sz w:val="24"/>
          <w:szCs w:val="24"/>
          <w:lang w:eastAsia="en-GB"/>
        </w:rPr>
      </w:pPr>
      <w:hyperlink w:anchor="_Toc72768904" w:history="1">
        <w:r w:rsidR="00FD7B7C" w:rsidRPr="009508CD">
          <w:rPr>
            <w:rStyle w:val="Hyperlink"/>
            <w:noProof/>
          </w:rPr>
          <w:t>11.7</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SamplingProcedure</w:t>
        </w:r>
        <w:r w:rsidR="00FD7B7C">
          <w:rPr>
            <w:noProof/>
            <w:webHidden/>
          </w:rPr>
          <w:tab/>
        </w:r>
        <w:r w:rsidR="00FD7B7C">
          <w:rPr>
            <w:noProof/>
            <w:webHidden/>
          </w:rPr>
          <w:fldChar w:fldCharType="begin"/>
        </w:r>
        <w:r w:rsidR="00FD7B7C">
          <w:rPr>
            <w:noProof/>
            <w:webHidden/>
          </w:rPr>
          <w:instrText xml:space="preserve"> PAGEREF _Toc72768904 \h </w:instrText>
        </w:r>
        <w:r w:rsidR="00FD7B7C">
          <w:rPr>
            <w:noProof/>
            <w:webHidden/>
          </w:rPr>
        </w:r>
        <w:r w:rsidR="00FD7B7C">
          <w:rPr>
            <w:noProof/>
            <w:webHidden/>
          </w:rPr>
          <w:fldChar w:fldCharType="separate"/>
        </w:r>
        <w:r w:rsidR="00FD7B7C">
          <w:rPr>
            <w:noProof/>
            <w:webHidden/>
          </w:rPr>
          <w:t>100</w:t>
        </w:r>
        <w:r w:rsidR="00FD7B7C">
          <w:rPr>
            <w:noProof/>
            <w:webHidden/>
          </w:rPr>
          <w:fldChar w:fldCharType="end"/>
        </w:r>
      </w:hyperlink>
    </w:p>
    <w:p w14:paraId="54C224EF" w14:textId="7AFCEA40" w:rsidR="00FD7B7C" w:rsidRDefault="00986076">
      <w:pPr>
        <w:pStyle w:val="TOC1"/>
        <w:rPr>
          <w:rFonts w:asciiTheme="minorHAnsi" w:eastAsiaTheme="minorEastAsia" w:hAnsiTheme="minorHAnsi" w:cstheme="minorBidi"/>
          <w:b w:val="0"/>
          <w:noProof/>
          <w:sz w:val="24"/>
          <w:szCs w:val="24"/>
          <w:lang w:eastAsia="en-GB"/>
        </w:rPr>
      </w:pPr>
      <w:hyperlink w:anchor="_Toc72768905" w:history="1">
        <w:r w:rsidR="00FD7B7C" w:rsidRPr="009508CD">
          <w:rPr>
            <w:rStyle w:val="Hyperlink"/>
            <w:noProof/>
          </w:rPr>
          <w:t>12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 Sample Core</w:t>
        </w:r>
        <w:r w:rsidR="00FD7B7C">
          <w:rPr>
            <w:noProof/>
            <w:webHidden/>
          </w:rPr>
          <w:tab/>
        </w:r>
        <w:r w:rsidR="00FD7B7C">
          <w:rPr>
            <w:noProof/>
            <w:webHidden/>
          </w:rPr>
          <w:fldChar w:fldCharType="begin"/>
        </w:r>
        <w:r w:rsidR="00FD7B7C">
          <w:rPr>
            <w:noProof/>
            <w:webHidden/>
          </w:rPr>
          <w:instrText xml:space="preserve"> PAGEREF _Toc72768905 \h </w:instrText>
        </w:r>
        <w:r w:rsidR="00FD7B7C">
          <w:rPr>
            <w:noProof/>
            <w:webHidden/>
          </w:rPr>
        </w:r>
        <w:r w:rsidR="00FD7B7C">
          <w:rPr>
            <w:noProof/>
            <w:webHidden/>
          </w:rPr>
          <w:fldChar w:fldCharType="separate"/>
        </w:r>
        <w:r w:rsidR="00FD7B7C">
          <w:rPr>
            <w:noProof/>
            <w:webHidden/>
          </w:rPr>
          <w:t>101</w:t>
        </w:r>
        <w:r w:rsidR="00FD7B7C">
          <w:rPr>
            <w:noProof/>
            <w:webHidden/>
          </w:rPr>
          <w:fldChar w:fldCharType="end"/>
        </w:r>
      </w:hyperlink>
    </w:p>
    <w:p w14:paraId="370FBE84" w14:textId="7D7ACEDC" w:rsidR="00FD7B7C" w:rsidRDefault="00986076">
      <w:pPr>
        <w:pStyle w:val="TOC2"/>
        <w:rPr>
          <w:rFonts w:asciiTheme="minorHAnsi" w:eastAsiaTheme="minorEastAsia" w:hAnsiTheme="minorHAnsi" w:cstheme="minorBidi"/>
          <w:b w:val="0"/>
          <w:noProof/>
          <w:sz w:val="24"/>
          <w:szCs w:val="24"/>
          <w:lang w:eastAsia="en-GB"/>
        </w:rPr>
      </w:pPr>
      <w:hyperlink w:anchor="_Toc72768906" w:history="1">
        <w:r w:rsidR="00FD7B7C" w:rsidRPr="009508CD">
          <w:rPr>
            <w:rStyle w:val="Hyperlink"/>
            <w:noProof/>
          </w:rPr>
          <w:t>12.1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General</w:t>
        </w:r>
        <w:r w:rsidR="00FD7B7C">
          <w:rPr>
            <w:noProof/>
            <w:webHidden/>
          </w:rPr>
          <w:tab/>
        </w:r>
        <w:r w:rsidR="00FD7B7C">
          <w:rPr>
            <w:noProof/>
            <w:webHidden/>
          </w:rPr>
          <w:fldChar w:fldCharType="begin"/>
        </w:r>
        <w:r w:rsidR="00FD7B7C">
          <w:rPr>
            <w:noProof/>
            <w:webHidden/>
          </w:rPr>
          <w:instrText xml:space="preserve"> PAGEREF _Toc72768906 \h </w:instrText>
        </w:r>
        <w:r w:rsidR="00FD7B7C">
          <w:rPr>
            <w:noProof/>
            <w:webHidden/>
          </w:rPr>
        </w:r>
        <w:r w:rsidR="00FD7B7C">
          <w:rPr>
            <w:noProof/>
            <w:webHidden/>
          </w:rPr>
          <w:fldChar w:fldCharType="separate"/>
        </w:r>
        <w:r w:rsidR="00FD7B7C">
          <w:rPr>
            <w:noProof/>
            <w:webHidden/>
          </w:rPr>
          <w:t>101</w:t>
        </w:r>
        <w:r w:rsidR="00FD7B7C">
          <w:rPr>
            <w:noProof/>
            <w:webHidden/>
          </w:rPr>
          <w:fldChar w:fldCharType="end"/>
        </w:r>
      </w:hyperlink>
    </w:p>
    <w:p w14:paraId="720C91B0" w14:textId="23C6892C" w:rsidR="00FD7B7C" w:rsidRDefault="00986076">
      <w:pPr>
        <w:pStyle w:val="TOC2"/>
        <w:rPr>
          <w:rFonts w:asciiTheme="minorHAnsi" w:eastAsiaTheme="minorEastAsia" w:hAnsiTheme="minorHAnsi" w:cstheme="minorBidi"/>
          <w:b w:val="0"/>
          <w:noProof/>
          <w:sz w:val="24"/>
          <w:szCs w:val="24"/>
          <w:lang w:eastAsia="en-GB"/>
        </w:rPr>
      </w:pPr>
      <w:hyperlink w:anchor="_Toc72768907" w:history="1">
        <w:r w:rsidR="00FD7B7C" w:rsidRPr="009508CD">
          <w:rPr>
            <w:rStyle w:val="Hyperlink"/>
            <w:noProof/>
          </w:rPr>
          <w:t>12.2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AbstractSample</w:t>
        </w:r>
        <w:r w:rsidR="00FD7B7C">
          <w:rPr>
            <w:noProof/>
            <w:webHidden/>
          </w:rPr>
          <w:tab/>
        </w:r>
        <w:r w:rsidR="00FD7B7C">
          <w:rPr>
            <w:noProof/>
            <w:webHidden/>
          </w:rPr>
          <w:fldChar w:fldCharType="begin"/>
        </w:r>
        <w:r w:rsidR="00FD7B7C">
          <w:rPr>
            <w:noProof/>
            <w:webHidden/>
          </w:rPr>
          <w:instrText xml:space="preserve"> PAGEREF _Toc72768907 \h </w:instrText>
        </w:r>
        <w:r w:rsidR="00FD7B7C">
          <w:rPr>
            <w:noProof/>
            <w:webHidden/>
          </w:rPr>
        </w:r>
        <w:r w:rsidR="00FD7B7C">
          <w:rPr>
            <w:noProof/>
            <w:webHidden/>
          </w:rPr>
          <w:fldChar w:fldCharType="separate"/>
        </w:r>
        <w:r w:rsidR="00FD7B7C">
          <w:rPr>
            <w:noProof/>
            <w:webHidden/>
          </w:rPr>
          <w:t>102</w:t>
        </w:r>
        <w:r w:rsidR="00FD7B7C">
          <w:rPr>
            <w:noProof/>
            <w:webHidden/>
          </w:rPr>
          <w:fldChar w:fldCharType="end"/>
        </w:r>
      </w:hyperlink>
    </w:p>
    <w:p w14:paraId="673DEE91" w14:textId="75E35233" w:rsidR="00FD7B7C" w:rsidRDefault="00986076">
      <w:pPr>
        <w:pStyle w:val="TOC2"/>
        <w:rPr>
          <w:rFonts w:asciiTheme="minorHAnsi" w:eastAsiaTheme="minorEastAsia" w:hAnsiTheme="minorHAnsi" w:cstheme="minorBidi"/>
          <w:b w:val="0"/>
          <w:noProof/>
          <w:sz w:val="24"/>
          <w:szCs w:val="24"/>
          <w:lang w:eastAsia="en-GB"/>
        </w:rPr>
      </w:pPr>
      <w:hyperlink w:anchor="_Toc72768908" w:history="1">
        <w:r w:rsidR="00FD7B7C" w:rsidRPr="009508CD">
          <w:rPr>
            <w:rStyle w:val="Hyperlink"/>
            <w:noProof/>
          </w:rPr>
          <w:t>12.3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AbstractSampling</w:t>
        </w:r>
        <w:r w:rsidR="00FD7B7C">
          <w:rPr>
            <w:noProof/>
            <w:webHidden/>
          </w:rPr>
          <w:tab/>
        </w:r>
        <w:r w:rsidR="00FD7B7C">
          <w:rPr>
            <w:noProof/>
            <w:webHidden/>
          </w:rPr>
          <w:fldChar w:fldCharType="begin"/>
        </w:r>
        <w:r w:rsidR="00FD7B7C">
          <w:rPr>
            <w:noProof/>
            <w:webHidden/>
          </w:rPr>
          <w:instrText xml:space="preserve"> PAGEREF _Toc72768908 \h </w:instrText>
        </w:r>
        <w:r w:rsidR="00FD7B7C">
          <w:rPr>
            <w:noProof/>
            <w:webHidden/>
          </w:rPr>
        </w:r>
        <w:r w:rsidR="00FD7B7C">
          <w:rPr>
            <w:noProof/>
            <w:webHidden/>
          </w:rPr>
          <w:fldChar w:fldCharType="separate"/>
        </w:r>
        <w:r w:rsidR="00FD7B7C">
          <w:rPr>
            <w:noProof/>
            <w:webHidden/>
          </w:rPr>
          <w:t>105</w:t>
        </w:r>
        <w:r w:rsidR="00FD7B7C">
          <w:rPr>
            <w:noProof/>
            <w:webHidden/>
          </w:rPr>
          <w:fldChar w:fldCharType="end"/>
        </w:r>
      </w:hyperlink>
    </w:p>
    <w:p w14:paraId="4DF62497" w14:textId="1B434A0E" w:rsidR="00FD7B7C" w:rsidRDefault="00986076">
      <w:pPr>
        <w:pStyle w:val="TOC2"/>
        <w:rPr>
          <w:rFonts w:asciiTheme="minorHAnsi" w:eastAsiaTheme="minorEastAsia" w:hAnsiTheme="minorHAnsi" w:cstheme="minorBidi"/>
          <w:b w:val="0"/>
          <w:noProof/>
          <w:sz w:val="24"/>
          <w:szCs w:val="24"/>
          <w:lang w:eastAsia="en-GB"/>
        </w:rPr>
      </w:pPr>
      <w:hyperlink w:anchor="_Toc72768909" w:history="1">
        <w:r w:rsidR="00FD7B7C" w:rsidRPr="009508CD">
          <w:rPr>
            <w:rStyle w:val="Hyperlink"/>
            <w:noProof/>
          </w:rPr>
          <w:t>12.4</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AbstractSampler</w:t>
        </w:r>
        <w:r w:rsidR="00FD7B7C">
          <w:rPr>
            <w:noProof/>
            <w:webHidden/>
          </w:rPr>
          <w:tab/>
        </w:r>
        <w:r w:rsidR="00FD7B7C">
          <w:rPr>
            <w:noProof/>
            <w:webHidden/>
          </w:rPr>
          <w:fldChar w:fldCharType="begin"/>
        </w:r>
        <w:r w:rsidR="00FD7B7C">
          <w:rPr>
            <w:noProof/>
            <w:webHidden/>
          </w:rPr>
          <w:instrText xml:space="preserve"> PAGEREF _Toc72768909 \h </w:instrText>
        </w:r>
        <w:r w:rsidR="00FD7B7C">
          <w:rPr>
            <w:noProof/>
            <w:webHidden/>
          </w:rPr>
        </w:r>
        <w:r w:rsidR="00FD7B7C">
          <w:rPr>
            <w:noProof/>
            <w:webHidden/>
          </w:rPr>
          <w:fldChar w:fldCharType="separate"/>
        </w:r>
        <w:r w:rsidR="00FD7B7C">
          <w:rPr>
            <w:noProof/>
            <w:webHidden/>
          </w:rPr>
          <w:t>107</w:t>
        </w:r>
        <w:r w:rsidR="00FD7B7C">
          <w:rPr>
            <w:noProof/>
            <w:webHidden/>
          </w:rPr>
          <w:fldChar w:fldCharType="end"/>
        </w:r>
      </w:hyperlink>
    </w:p>
    <w:p w14:paraId="76E68E9E" w14:textId="397B0978" w:rsidR="00FD7B7C" w:rsidRDefault="00986076">
      <w:pPr>
        <w:pStyle w:val="TOC2"/>
        <w:rPr>
          <w:rFonts w:asciiTheme="minorHAnsi" w:eastAsiaTheme="minorEastAsia" w:hAnsiTheme="minorHAnsi" w:cstheme="minorBidi"/>
          <w:b w:val="0"/>
          <w:noProof/>
          <w:sz w:val="24"/>
          <w:szCs w:val="24"/>
          <w:lang w:eastAsia="en-GB"/>
        </w:rPr>
      </w:pPr>
      <w:hyperlink w:anchor="_Toc72768910" w:history="1">
        <w:r w:rsidR="00FD7B7C" w:rsidRPr="009508CD">
          <w:rPr>
            <w:rStyle w:val="Hyperlink"/>
            <w:noProof/>
          </w:rPr>
          <w:t>12.5</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AbstractSamplingProcedure</w:t>
        </w:r>
        <w:r w:rsidR="00FD7B7C">
          <w:rPr>
            <w:noProof/>
            <w:webHidden/>
          </w:rPr>
          <w:tab/>
        </w:r>
        <w:r w:rsidR="00FD7B7C">
          <w:rPr>
            <w:noProof/>
            <w:webHidden/>
          </w:rPr>
          <w:fldChar w:fldCharType="begin"/>
        </w:r>
        <w:r w:rsidR="00FD7B7C">
          <w:rPr>
            <w:noProof/>
            <w:webHidden/>
          </w:rPr>
          <w:instrText xml:space="preserve"> PAGEREF _Toc72768910 \h </w:instrText>
        </w:r>
        <w:r w:rsidR="00FD7B7C">
          <w:rPr>
            <w:noProof/>
            <w:webHidden/>
          </w:rPr>
        </w:r>
        <w:r w:rsidR="00FD7B7C">
          <w:rPr>
            <w:noProof/>
            <w:webHidden/>
          </w:rPr>
          <w:fldChar w:fldCharType="separate"/>
        </w:r>
        <w:r w:rsidR="00FD7B7C">
          <w:rPr>
            <w:noProof/>
            <w:webHidden/>
          </w:rPr>
          <w:t>109</w:t>
        </w:r>
        <w:r w:rsidR="00FD7B7C">
          <w:rPr>
            <w:noProof/>
            <w:webHidden/>
          </w:rPr>
          <w:fldChar w:fldCharType="end"/>
        </w:r>
      </w:hyperlink>
    </w:p>
    <w:p w14:paraId="05FA3478" w14:textId="6537F505" w:rsidR="00FD7B7C" w:rsidRDefault="00986076">
      <w:pPr>
        <w:pStyle w:val="TOC2"/>
        <w:rPr>
          <w:rFonts w:asciiTheme="minorHAnsi" w:eastAsiaTheme="minorEastAsia" w:hAnsiTheme="minorHAnsi" w:cstheme="minorBidi"/>
          <w:b w:val="0"/>
          <w:noProof/>
          <w:sz w:val="24"/>
          <w:szCs w:val="24"/>
          <w:lang w:eastAsia="en-GB"/>
        </w:rPr>
      </w:pPr>
      <w:hyperlink w:anchor="_Toc72768911" w:history="1">
        <w:r w:rsidR="00FD7B7C" w:rsidRPr="009508CD">
          <w:rPr>
            <w:rStyle w:val="Hyperlink"/>
            <w:noProof/>
          </w:rPr>
          <w:t>12.6</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AbstractPreparationProcedure</w:t>
        </w:r>
        <w:r w:rsidR="00FD7B7C">
          <w:rPr>
            <w:noProof/>
            <w:webHidden/>
          </w:rPr>
          <w:tab/>
        </w:r>
        <w:r w:rsidR="00FD7B7C">
          <w:rPr>
            <w:noProof/>
            <w:webHidden/>
          </w:rPr>
          <w:fldChar w:fldCharType="begin"/>
        </w:r>
        <w:r w:rsidR="00FD7B7C">
          <w:rPr>
            <w:noProof/>
            <w:webHidden/>
          </w:rPr>
          <w:instrText xml:space="preserve"> PAGEREF _Toc72768911 \h </w:instrText>
        </w:r>
        <w:r w:rsidR="00FD7B7C">
          <w:rPr>
            <w:noProof/>
            <w:webHidden/>
          </w:rPr>
        </w:r>
        <w:r w:rsidR="00FD7B7C">
          <w:rPr>
            <w:noProof/>
            <w:webHidden/>
          </w:rPr>
          <w:fldChar w:fldCharType="separate"/>
        </w:r>
        <w:r w:rsidR="00FD7B7C">
          <w:rPr>
            <w:noProof/>
            <w:webHidden/>
          </w:rPr>
          <w:t>110</w:t>
        </w:r>
        <w:r w:rsidR="00FD7B7C">
          <w:rPr>
            <w:noProof/>
            <w:webHidden/>
          </w:rPr>
          <w:fldChar w:fldCharType="end"/>
        </w:r>
      </w:hyperlink>
    </w:p>
    <w:p w14:paraId="6ABB96D0" w14:textId="74AA0812" w:rsidR="00FD7B7C" w:rsidRDefault="00986076">
      <w:pPr>
        <w:pStyle w:val="TOC2"/>
        <w:rPr>
          <w:rFonts w:asciiTheme="minorHAnsi" w:eastAsiaTheme="minorEastAsia" w:hAnsiTheme="minorHAnsi" w:cstheme="minorBidi"/>
          <w:b w:val="0"/>
          <w:noProof/>
          <w:sz w:val="24"/>
          <w:szCs w:val="24"/>
          <w:lang w:eastAsia="en-GB"/>
        </w:rPr>
      </w:pPr>
      <w:hyperlink w:anchor="_Toc72768912" w:history="1">
        <w:r w:rsidR="00FD7B7C" w:rsidRPr="009508CD">
          <w:rPr>
            <w:rStyle w:val="Hyperlink"/>
            <w:noProof/>
          </w:rPr>
          <w:t>12.7</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AbstractPreparationStep</w:t>
        </w:r>
        <w:r w:rsidR="00FD7B7C">
          <w:rPr>
            <w:noProof/>
            <w:webHidden/>
          </w:rPr>
          <w:tab/>
        </w:r>
        <w:r w:rsidR="00FD7B7C">
          <w:rPr>
            <w:noProof/>
            <w:webHidden/>
          </w:rPr>
          <w:fldChar w:fldCharType="begin"/>
        </w:r>
        <w:r w:rsidR="00FD7B7C">
          <w:rPr>
            <w:noProof/>
            <w:webHidden/>
          </w:rPr>
          <w:instrText xml:space="preserve"> PAGEREF _Toc72768912 \h </w:instrText>
        </w:r>
        <w:r w:rsidR="00FD7B7C">
          <w:rPr>
            <w:noProof/>
            <w:webHidden/>
          </w:rPr>
        </w:r>
        <w:r w:rsidR="00FD7B7C">
          <w:rPr>
            <w:noProof/>
            <w:webHidden/>
          </w:rPr>
          <w:fldChar w:fldCharType="separate"/>
        </w:r>
        <w:r w:rsidR="00FD7B7C">
          <w:rPr>
            <w:noProof/>
            <w:webHidden/>
          </w:rPr>
          <w:t>111</w:t>
        </w:r>
        <w:r w:rsidR="00FD7B7C">
          <w:rPr>
            <w:noProof/>
            <w:webHidden/>
          </w:rPr>
          <w:fldChar w:fldCharType="end"/>
        </w:r>
      </w:hyperlink>
    </w:p>
    <w:p w14:paraId="3995A4BF" w14:textId="75E4FFC0" w:rsidR="00FD7B7C" w:rsidRDefault="00986076">
      <w:pPr>
        <w:pStyle w:val="TOC1"/>
        <w:rPr>
          <w:rFonts w:asciiTheme="minorHAnsi" w:eastAsiaTheme="minorEastAsia" w:hAnsiTheme="minorHAnsi" w:cstheme="minorBidi"/>
          <w:b w:val="0"/>
          <w:noProof/>
          <w:sz w:val="24"/>
          <w:szCs w:val="24"/>
          <w:lang w:eastAsia="en-GB"/>
        </w:rPr>
      </w:pPr>
      <w:hyperlink w:anchor="_Toc72768913" w:history="1">
        <w:r w:rsidR="00FD7B7C" w:rsidRPr="009508CD">
          <w:rPr>
            <w:rStyle w:val="Hyperlink"/>
            <w:noProof/>
          </w:rPr>
          <w:t>13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Basic Samples</w:t>
        </w:r>
        <w:r w:rsidR="00FD7B7C">
          <w:rPr>
            <w:noProof/>
            <w:webHidden/>
          </w:rPr>
          <w:tab/>
        </w:r>
        <w:r w:rsidR="00FD7B7C">
          <w:rPr>
            <w:noProof/>
            <w:webHidden/>
          </w:rPr>
          <w:fldChar w:fldCharType="begin"/>
        </w:r>
        <w:r w:rsidR="00FD7B7C">
          <w:rPr>
            <w:noProof/>
            <w:webHidden/>
          </w:rPr>
          <w:instrText xml:space="preserve"> PAGEREF _Toc72768913 \h </w:instrText>
        </w:r>
        <w:r w:rsidR="00FD7B7C">
          <w:rPr>
            <w:noProof/>
            <w:webHidden/>
          </w:rPr>
        </w:r>
        <w:r w:rsidR="00FD7B7C">
          <w:rPr>
            <w:noProof/>
            <w:webHidden/>
          </w:rPr>
          <w:fldChar w:fldCharType="separate"/>
        </w:r>
        <w:r w:rsidR="00FD7B7C">
          <w:rPr>
            <w:noProof/>
            <w:webHidden/>
          </w:rPr>
          <w:t>112</w:t>
        </w:r>
        <w:r w:rsidR="00FD7B7C">
          <w:rPr>
            <w:noProof/>
            <w:webHidden/>
          </w:rPr>
          <w:fldChar w:fldCharType="end"/>
        </w:r>
      </w:hyperlink>
    </w:p>
    <w:p w14:paraId="3CDDFE8A" w14:textId="41354C34" w:rsidR="00FD7B7C" w:rsidRDefault="00986076">
      <w:pPr>
        <w:pStyle w:val="TOC2"/>
        <w:rPr>
          <w:rFonts w:asciiTheme="minorHAnsi" w:eastAsiaTheme="minorEastAsia" w:hAnsiTheme="minorHAnsi" w:cstheme="minorBidi"/>
          <w:b w:val="0"/>
          <w:noProof/>
          <w:sz w:val="24"/>
          <w:szCs w:val="24"/>
          <w:lang w:eastAsia="en-GB"/>
        </w:rPr>
      </w:pPr>
      <w:hyperlink w:anchor="_Toc72768914" w:history="1">
        <w:r w:rsidR="00FD7B7C" w:rsidRPr="009508CD">
          <w:rPr>
            <w:rStyle w:val="Hyperlink"/>
            <w:noProof/>
          </w:rPr>
          <w:t>13.1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General</w:t>
        </w:r>
        <w:r w:rsidR="00FD7B7C">
          <w:rPr>
            <w:noProof/>
            <w:webHidden/>
          </w:rPr>
          <w:tab/>
        </w:r>
        <w:r w:rsidR="00FD7B7C">
          <w:rPr>
            <w:noProof/>
            <w:webHidden/>
          </w:rPr>
          <w:fldChar w:fldCharType="begin"/>
        </w:r>
        <w:r w:rsidR="00FD7B7C">
          <w:rPr>
            <w:noProof/>
            <w:webHidden/>
          </w:rPr>
          <w:instrText xml:space="preserve"> PAGEREF _Toc72768914 \h </w:instrText>
        </w:r>
        <w:r w:rsidR="00FD7B7C">
          <w:rPr>
            <w:noProof/>
            <w:webHidden/>
          </w:rPr>
        </w:r>
        <w:r w:rsidR="00FD7B7C">
          <w:rPr>
            <w:noProof/>
            <w:webHidden/>
          </w:rPr>
          <w:fldChar w:fldCharType="separate"/>
        </w:r>
        <w:r w:rsidR="00FD7B7C">
          <w:rPr>
            <w:noProof/>
            <w:webHidden/>
          </w:rPr>
          <w:t>112</w:t>
        </w:r>
        <w:r w:rsidR="00FD7B7C">
          <w:rPr>
            <w:noProof/>
            <w:webHidden/>
          </w:rPr>
          <w:fldChar w:fldCharType="end"/>
        </w:r>
      </w:hyperlink>
    </w:p>
    <w:p w14:paraId="2B7AD517" w14:textId="03F91797" w:rsidR="00FD7B7C" w:rsidRDefault="00986076">
      <w:pPr>
        <w:pStyle w:val="TOC2"/>
        <w:rPr>
          <w:rFonts w:asciiTheme="minorHAnsi" w:eastAsiaTheme="minorEastAsia" w:hAnsiTheme="minorHAnsi" w:cstheme="minorBidi"/>
          <w:b w:val="0"/>
          <w:noProof/>
          <w:sz w:val="24"/>
          <w:szCs w:val="24"/>
          <w:lang w:eastAsia="en-GB"/>
        </w:rPr>
      </w:pPr>
      <w:hyperlink w:anchor="_Toc72768915" w:history="1">
        <w:r w:rsidR="00FD7B7C" w:rsidRPr="009508CD">
          <w:rPr>
            <w:rStyle w:val="Hyperlink"/>
            <w:noProof/>
          </w:rPr>
          <w:t>13.2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Sample</w:t>
        </w:r>
        <w:r w:rsidR="00FD7B7C">
          <w:rPr>
            <w:noProof/>
            <w:webHidden/>
          </w:rPr>
          <w:tab/>
        </w:r>
        <w:r w:rsidR="00FD7B7C">
          <w:rPr>
            <w:noProof/>
            <w:webHidden/>
          </w:rPr>
          <w:fldChar w:fldCharType="begin"/>
        </w:r>
        <w:r w:rsidR="00FD7B7C">
          <w:rPr>
            <w:noProof/>
            <w:webHidden/>
          </w:rPr>
          <w:instrText xml:space="preserve"> PAGEREF _Toc72768915 \h </w:instrText>
        </w:r>
        <w:r w:rsidR="00FD7B7C">
          <w:rPr>
            <w:noProof/>
            <w:webHidden/>
          </w:rPr>
        </w:r>
        <w:r w:rsidR="00FD7B7C">
          <w:rPr>
            <w:noProof/>
            <w:webHidden/>
          </w:rPr>
          <w:fldChar w:fldCharType="separate"/>
        </w:r>
        <w:r w:rsidR="00FD7B7C">
          <w:rPr>
            <w:noProof/>
            <w:webHidden/>
          </w:rPr>
          <w:t>113</w:t>
        </w:r>
        <w:r w:rsidR="00FD7B7C">
          <w:rPr>
            <w:noProof/>
            <w:webHidden/>
          </w:rPr>
          <w:fldChar w:fldCharType="end"/>
        </w:r>
      </w:hyperlink>
    </w:p>
    <w:p w14:paraId="224DAED8" w14:textId="26E107CE" w:rsidR="00FD7B7C" w:rsidRDefault="00986076">
      <w:pPr>
        <w:pStyle w:val="TOC2"/>
        <w:rPr>
          <w:rFonts w:asciiTheme="minorHAnsi" w:eastAsiaTheme="minorEastAsia" w:hAnsiTheme="minorHAnsi" w:cstheme="minorBidi"/>
          <w:b w:val="0"/>
          <w:noProof/>
          <w:sz w:val="24"/>
          <w:szCs w:val="24"/>
          <w:lang w:eastAsia="en-GB"/>
        </w:rPr>
      </w:pPr>
      <w:hyperlink w:anchor="_Toc72768916" w:history="1">
        <w:r w:rsidR="00FD7B7C" w:rsidRPr="009508CD">
          <w:rPr>
            <w:rStyle w:val="Hyperlink"/>
            <w:noProof/>
          </w:rPr>
          <w:t>13.3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SpatialSample</w:t>
        </w:r>
        <w:r w:rsidR="00FD7B7C">
          <w:rPr>
            <w:noProof/>
            <w:webHidden/>
          </w:rPr>
          <w:tab/>
        </w:r>
        <w:r w:rsidR="00FD7B7C">
          <w:rPr>
            <w:noProof/>
            <w:webHidden/>
          </w:rPr>
          <w:fldChar w:fldCharType="begin"/>
        </w:r>
        <w:r w:rsidR="00FD7B7C">
          <w:rPr>
            <w:noProof/>
            <w:webHidden/>
          </w:rPr>
          <w:instrText xml:space="preserve"> PAGEREF _Toc72768916 \h </w:instrText>
        </w:r>
        <w:r w:rsidR="00FD7B7C">
          <w:rPr>
            <w:noProof/>
            <w:webHidden/>
          </w:rPr>
        </w:r>
        <w:r w:rsidR="00FD7B7C">
          <w:rPr>
            <w:noProof/>
            <w:webHidden/>
          </w:rPr>
          <w:fldChar w:fldCharType="separate"/>
        </w:r>
        <w:r w:rsidR="00FD7B7C">
          <w:rPr>
            <w:noProof/>
            <w:webHidden/>
          </w:rPr>
          <w:t>115</w:t>
        </w:r>
        <w:r w:rsidR="00FD7B7C">
          <w:rPr>
            <w:noProof/>
            <w:webHidden/>
          </w:rPr>
          <w:fldChar w:fldCharType="end"/>
        </w:r>
      </w:hyperlink>
    </w:p>
    <w:p w14:paraId="193965FE" w14:textId="280DC013" w:rsidR="00FD7B7C" w:rsidRDefault="00986076">
      <w:pPr>
        <w:pStyle w:val="TOC2"/>
        <w:rPr>
          <w:rFonts w:asciiTheme="minorHAnsi" w:eastAsiaTheme="minorEastAsia" w:hAnsiTheme="minorHAnsi" w:cstheme="minorBidi"/>
          <w:b w:val="0"/>
          <w:noProof/>
          <w:sz w:val="24"/>
          <w:szCs w:val="24"/>
          <w:lang w:eastAsia="en-GB"/>
        </w:rPr>
      </w:pPr>
      <w:hyperlink w:anchor="_Toc72768917" w:history="1">
        <w:r w:rsidR="00FD7B7C" w:rsidRPr="009508CD">
          <w:rPr>
            <w:rStyle w:val="Hyperlink"/>
            <w:noProof/>
          </w:rPr>
          <w:t>13.4</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MaterialSample</w:t>
        </w:r>
        <w:r w:rsidR="00FD7B7C">
          <w:rPr>
            <w:noProof/>
            <w:webHidden/>
          </w:rPr>
          <w:tab/>
        </w:r>
        <w:r w:rsidR="00FD7B7C">
          <w:rPr>
            <w:noProof/>
            <w:webHidden/>
          </w:rPr>
          <w:fldChar w:fldCharType="begin"/>
        </w:r>
        <w:r w:rsidR="00FD7B7C">
          <w:rPr>
            <w:noProof/>
            <w:webHidden/>
          </w:rPr>
          <w:instrText xml:space="preserve"> PAGEREF _Toc72768917 \h </w:instrText>
        </w:r>
        <w:r w:rsidR="00FD7B7C">
          <w:rPr>
            <w:noProof/>
            <w:webHidden/>
          </w:rPr>
        </w:r>
        <w:r w:rsidR="00FD7B7C">
          <w:rPr>
            <w:noProof/>
            <w:webHidden/>
          </w:rPr>
          <w:fldChar w:fldCharType="separate"/>
        </w:r>
        <w:r w:rsidR="00FD7B7C">
          <w:rPr>
            <w:noProof/>
            <w:webHidden/>
          </w:rPr>
          <w:t>117</w:t>
        </w:r>
        <w:r w:rsidR="00FD7B7C">
          <w:rPr>
            <w:noProof/>
            <w:webHidden/>
          </w:rPr>
          <w:fldChar w:fldCharType="end"/>
        </w:r>
      </w:hyperlink>
    </w:p>
    <w:p w14:paraId="4A0A8CBA" w14:textId="20F70C6D" w:rsidR="00FD7B7C" w:rsidRDefault="00986076">
      <w:pPr>
        <w:pStyle w:val="TOC2"/>
        <w:rPr>
          <w:rFonts w:asciiTheme="minorHAnsi" w:eastAsiaTheme="minorEastAsia" w:hAnsiTheme="minorHAnsi" w:cstheme="minorBidi"/>
          <w:b w:val="0"/>
          <w:noProof/>
          <w:sz w:val="24"/>
          <w:szCs w:val="24"/>
          <w:lang w:eastAsia="en-GB"/>
        </w:rPr>
      </w:pPr>
      <w:hyperlink w:anchor="_Toc72768918" w:history="1">
        <w:r w:rsidR="00FD7B7C" w:rsidRPr="009508CD">
          <w:rPr>
            <w:rStyle w:val="Hyperlink"/>
            <w:noProof/>
          </w:rPr>
          <w:t>13.5</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StatisticalSample</w:t>
        </w:r>
        <w:r w:rsidR="00FD7B7C">
          <w:rPr>
            <w:noProof/>
            <w:webHidden/>
          </w:rPr>
          <w:tab/>
        </w:r>
        <w:r w:rsidR="00FD7B7C">
          <w:rPr>
            <w:noProof/>
            <w:webHidden/>
          </w:rPr>
          <w:fldChar w:fldCharType="begin"/>
        </w:r>
        <w:r w:rsidR="00FD7B7C">
          <w:rPr>
            <w:noProof/>
            <w:webHidden/>
          </w:rPr>
          <w:instrText xml:space="preserve"> PAGEREF _Toc72768918 \h </w:instrText>
        </w:r>
        <w:r w:rsidR="00FD7B7C">
          <w:rPr>
            <w:noProof/>
            <w:webHidden/>
          </w:rPr>
        </w:r>
        <w:r w:rsidR="00FD7B7C">
          <w:rPr>
            <w:noProof/>
            <w:webHidden/>
          </w:rPr>
          <w:fldChar w:fldCharType="separate"/>
        </w:r>
        <w:r w:rsidR="00FD7B7C">
          <w:rPr>
            <w:noProof/>
            <w:webHidden/>
          </w:rPr>
          <w:t>120</w:t>
        </w:r>
        <w:r w:rsidR="00FD7B7C">
          <w:rPr>
            <w:noProof/>
            <w:webHidden/>
          </w:rPr>
          <w:fldChar w:fldCharType="end"/>
        </w:r>
      </w:hyperlink>
    </w:p>
    <w:p w14:paraId="11C5920A" w14:textId="1EBE807E" w:rsidR="00FD7B7C" w:rsidRDefault="00986076">
      <w:pPr>
        <w:pStyle w:val="TOC2"/>
        <w:rPr>
          <w:rFonts w:asciiTheme="minorHAnsi" w:eastAsiaTheme="minorEastAsia" w:hAnsiTheme="minorHAnsi" w:cstheme="minorBidi"/>
          <w:b w:val="0"/>
          <w:noProof/>
          <w:sz w:val="24"/>
          <w:szCs w:val="24"/>
          <w:lang w:eastAsia="en-GB"/>
        </w:rPr>
      </w:pPr>
      <w:hyperlink w:anchor="_Toc72768919" w:history="1">
        <w:r w:rsidR="00FD7B7C" w:rsidRPr="009508CD">
          <w:rPr>
            <w:rStyle w:val="Hyperlink"/>
            <w:noProof/>
          </w:rPr>
          <w:t>13.6</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Sampling</w:t>
        </w:r>
        <w:r w:rsidR="00FD7B7C">
          <w:rPr>
            <w:noProof/>
            <w:webHidden/>
          </w:rPr>
          <w:tab/>
        </w:r>
        <w:r w:rsidR="00FD7B7C">
          <w:rPr>
            <w:noProof/>
            <w:webHidden/>
          </w:rPr>
          <w:fldChar w:fldCharType="begin"/>
        </w:r>
        <w:r w:rsidR="00FD7B7C">
          <w:rPr>
            <w:noProof/>
            <w:webHidden/>
          </w:rPr>
          <w:instrText xml:space="preserve"> PAGEREF _Toc72768919 \h </w:instrText>
        </w:r>
        <w:r w:rsidR="00FD7B7C">
          <w:rPr>
            <w:noProof/>
            <w:webHidden/>
          </w:rPr>
        </w:r>
        <w:r w:rsidR="00FD7B7C">
          <w:rPr>
            <w:noProof/>
            <w:webHidden/>
          </w:rPr>
          <w:fldChar w:fldCharType="separate"/>
        </w:r>
        <w:r w:rsidR="00FD7B7C">
          <w:rPr>
            <w:noProof/>
            <w:webHidden/>
          </w:rPr>
          <w:t>121</w:t>
        </w:r>
        <w:r w:rsidR="00FD7B7C">
          <w:rPr>
            <w:noProof/>
            <w:webHidden/>
          </w:rPr>
          <w:fldChar w:fldCharType="end"/>
        </w:r>
      </w:hyperlink>
    </w:p>
    <w:p w14:paraId="638054A2" w14:textId="52D540DB" w:rsidR="00FD7B7C" w:rsidRDefault="00986076">
      <w:pPr>
        <w:pStyle w:val="TOC2"/>
        <w:rPr>
          <w:rFonts w:asciiTheme="minorHAnsi" w:eastAsiaTheme="minorEastAsia" w:hAnsiTheme="minorHAnsi" w:cstheme="minorBidi"/>
          <w:b w:val="0"/>
          <w:noProof/>
          <w:sz w:val="24"/>
          <w:szCs w:val="24"/>
          <w:lang w:eastAsia="en-GB"/>
        </w:rPr>
      </w:pPr>
      <w:hyperlink w:anchor="_Toc72768920" w:history="1">
        <w:r w:rsidR="00FD7B7C" w:rsidRPr="009508CD">
          <w:rPr>
            <w:rStyle w:val="Hyperlink"/>
            <w:noProof/>
          </w:rPr>
          <w:t>13.7</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Sampler</w:t>
        </w:r>
        <w:r w:rsidR="00FD7B7C">
          <w:rPr>
            <w:noProof/>
            <w:webHidden/>
          </w:rPr>
          <w:tab/>
        </w:r>
        <w:r w:rsidR="00FD7B7C">
          <w:rPr>
            <w:noProof/>
            <w:webHidden/>
          </w:rPr>
          <w:fldChar w:fldCharType="begin"/>
        </w:r>
        <w:r w:rsidR="00FD7B7C">
          <w:rPr>
            <w:noProof/>
            <w:webHidden/>
          </w:rPr>
          <w:instrText xml:space="preserve"> PAGEREF _Toc72768920 \h </w:instrText>
        </w:r>
        <w:r w:rsidR="00FD7B7C">
          <w:rPr>
            <w:noProof/>
            <w:webHidden/>
          </w:rPr>
        </w:r>
        <w:r w:rsidR="00FD7B7C">
          <w:rPr>
            <w:noProof/>
            <w:webHidden/>
          </w:rPr>
          <w:fldChar w:fldCharType="separate"/>
        </w:r>
        <w:r w:rsidR="00FD7B7C">
          <w:rPr>
            <w:noProof/>
            <w:webHidden/>
          </w:rPr>
          <w:t>122</w:t>
        </w:r>
        <w:r w:rsidR="00FD7B7C">
          <w:rPr>
            <w:noProof/>
            <w:webHidden/>
          </w:rPr>
          <w:fldChar w:fldCharType="end"/>
        </w:r>
      </w:hyperlink>
    </w:p>
    <w:p w14:paraId="4D3BC43C" w14:textId="544AA0A9" w:rsidR="00FD7B7C" w:rsidRDefault="00986076">
      <w:pPr>
        <w:pStyle w:val="TOC2"/>
        <w:rPr>
          <w:rFonts w:asciiTheme="minorHAnsi" w:eastAsiaTheme="minorEastAsia" w:hAnsiTheme="minorHAnsi" w:cstheme="minorBidi"/>
          <w:b w:val="0"/>
          <w:noProof/>
          <w:sz w:val="24"/>
          <w:szCs w:val="24"/>
          <w:lang w:eastAsia="en-GB"/>
        </w:rPr>
      </w:pPr>
      <w:hyperlink w:anchor="_Toc72768921" w:history="1">
        <w:r w:rsidR="00FD7B7C" w:rsidRPr="009508CD">
          <w:rPr>
            <w:rStyle w:val="Hyperlink"/>
            <w:noProof/>
          </w:rPr>
          <w:t>13.8</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SampleCollection</w:t>
        </w:r>
        <w:r w:rsidR="00FD7B7C">
          <w:rPr>
            <w:noProof/>
            <w:webHidden/>
          </w:rPr>
          <w:tab/>
        </w:r>
        <w:r w:rsidR="00FD7B7C">
          <w:rPr>
            <w:noProof/>
            <w:webHidden/>
          </w:rPr>
          <w:fldChar w:fldCharType="begin"/>
        </w:r>
        <w:r w:rsidR="00FD7B7C">
          <w:rPr>
            <w:noProof/>
            <w:webHidden/>
          </w:rPr>
          <w:instrText xml:space="preserve"> PAGEREF _Toc72768921 \h </w:instrText>
        </w:r>
        <w:r w:rsidR="00FD7B7C">
          <w:rPr>
            <w:noProof/>
            <w:webHidden/>
          </w:rPr>
        </w:r>
        <w:r w:rsidR="00FD7B7C">
          <w:rPr>
            <w:noProof/>
            <w:webHidden/>
          </w:rPr>
          <w:fldChar w:fldCharType="separate"/>
        </w:r>
        <w:r w:rsidR="00FD7B7C">
          <w:rPr>
            <w:noProof/>
            <w:webHidden/>
          </w:rPr>
          <w:t>124</w:t>
        </w:r>
        <w:r w:rsidR="00FD7B7C">
          <w:rPr>
            <w:noProof/>
            <w:webHidden/>
          </w:rPr>
          <w:fldChar w:fldCharType="end"/>
        </w:r>
      </w:hyperlink>
    </w:p>
    <w:p w14:paraId="08E41588" w14:textId="67B5AEC8" w:rsidR="00FD7B7C" w:rsidRDefault="00986076">
      <w:pPr>
        <w:pStyle w:val="TOC2"/>
        <w:rPr>
          <w:rFonts w:asciiTheme="minorHAnsi" w:eastAsiaTheme="minorEastAsia" w:hAnsiTheme="minorHAnsi" w:cstheme="minorBidi"/>
          <w:b w:val="0"/>
          <w:noProof/>
          <w:sz w:val="24"/>
          <w:szCs w:val="24"/>
          <w:lang w:eastAsia="en-GB"/>
        </w:rPr>
      </w:pPr>
      <w:hyperlink w:anchor="_Toc72768922" w:history="1">
        <w:r w:rsidR="00FD7B7C" w:rsidRPr="009508CD">
          <w:rPr>
            <w:rStyle w:val="Hyperlink"/>
            <w:noProof/>
          </w:rPr>
          <w:t>13.9</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PhysicalDimension</w:t>
        </w:r>
        <w:r w:rsidR="00FD7B7C">
          <w:rPr>
            <w:noProof/>
            <w:webHidden/>
          </w:rPr>
          <w:tab/>
        </w:r>
        <w:r w:rsidR="00FD7B7C">
          <w:rPr>
            <w:noProof/>
            <w:webHidden/>
          </w:rPr>
          <w:fldChar w:fldCharType="begin"/>
        </w:r>
        <w:r w:rsidR="00FD7B7C">
          <w:rPr>
            <w:noProof/>
            <w:webHidden/>
          </w:rPr>
          <w:instrText xml:space="preserve"> PAGEREF _Toc72768922 \h </w:instrText>
        </w:r>
        <w:r w:rsidR="00FD7B7C">
          <w:rPr>
            <w:noProof/>
            <w:webHidden/>
          </w:rPr>
        </w:r>
        <w:r w:rsidR="00FD7B7C">
          <w:rPr>
            <w:noProof/>
            <w:webHidden/>
          </w:rPr>
          <w:fldChar w:fldCharType="separate"/>
        </w:r>
        <w:r w:rsidR="00FD7B7C">
          <w:rPr>
            <w:noProof/>
            <w:webHidden/>
          </w:rPr>
          <w:t>126</w:t>
        </w:r>
        <w:r w:rsidR="00FD7B7C">
          <w:rPr>
            <w:noProof/>
            <w:webHidden/>
          </w:rPr>
          <w:fldChar w:fldCharType="end"/>
        </w:r>
      </w:hyperlink>
    </w:p>
    <w:p w14:paraId="311AACD1" w14:textId="630D9D2B" w:rsidR="00FD7B7C" w:rsidRDefault="00986076">
      <w:pPr>
        <w:pStyle w:val="TOC2"/>
        <w:rPr>
          <w:rFonts w:asciiTheme="minorHAnsi" w:eastAsiaTheme="minorEastAsia" w:hAnsiTheme="minorHAnsi" w:cstheme="minorBidi"/>
          <w:b w:val="0"/>
          <w:noProof/>
          <w:sz w:val="24"/>
          <w:szCs w:val="24"/>
          <w:lang w:eastAsia="en-GB"/>
        </w:rPr>
      </w:pPr>
      <w:hyperlink w:anchor="_Toc72768923" w:history="1">
        <w:r w:rsidR="00FD7B7C" w:rsidRPr="009508CD">
          <w:rPr>
            <w:rStyle w:val="Hyperlink"/>
            <w:noProof/>
          </w:rPr>
          <w:t>13.10</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NamedLocation</w:t>
        </w:r>
        <w:r w:rsidR="00FD7B7C">
          <w:rPr>
            <w:noProof/>
            <w:webHidden/>
          </w:rPr>
          <w:tab/>
        </w:r>
        <w:r w:rsidR="00FD7B7C">
          <w:rPr>
            <w:noProof/>
            <w:webHidden/>
          </w:rPr>
          <w:fldChar w:fldCharType="begin"/>
        </w:r>
        <w:r w:rsidR="00FD7B7C">
          <w:rPr>
            <w:noProof/>
            <w:webHidden/>
          </w:rPr>
          <w:instrText xml:space="preserve"> PAGEREF _Toc72768923 \h </w:instrText>
        </w:r>
        <w:r w:rsidR="00FD7B7C">
          <w:rPr>
            <w:noProof/>
            <w:webHidden/>
          </w:rPr>
        </w:r>
        <w:r w:rsidR="00FD7B7C">
          <w:rPr>
            <w:noProof/>
            <w:webHidden/>
          </w:rPr>
          <w:fldChar w:fldCharType="separate"/>
        </w:r>
        <w:r w:rsidR="00FD7B7C">
          <w:rPr>
            <w:noProof/>
            <w:webHidden/>
          </w:rPr>
          <w:t>127</w:t>
        </w:r>
        <w:r w:rsidR="00FD7B7C">
          <w:rPr>
            <w:noProof/>
            <w:webHidden/>
          </w:rPr>
          <w:fldChar w:fldCharType="end"/>
        </w:r>
      </w:hyperlink>
    </w:p>
    <w:p w14:paraId="6764A06B" w14:textId="38CD74BD" w:rsidR="00FD7B7C" w:rsidRDefault="00986076">
      <w:pPr>
        <w:pStyle w:val="TOC2"/>
        <w:rPr>
          <w:rFonts w:asciiTheme="minorHAnsi" w:eastAsiaTheme="minorEastAsia" w:hAnsiTheme="minorHAnsi" w:cstheme="minorBidi"/>
          <w:b w:val="0"/>
          <w:noProof/>
          <w:sz w:val="24"/>
          <w:szCs w:val="24"/>
          <w:lang w:eastAsia="en-GB"/>
        </w:rPr>
      </w:pPr>
      <w:hyperlink w:anchor="_Toc72768924" w:history="1">
        <w:r w:rsidR="00FD7B7C" w:rsidRPr="009508CD">
          <w:rPr>
            <w:rStyle w:val="Hyperlink"/>
            <w:noProof/>
          </w:rPr>
          <w:t>13.11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StatisticalClassification</w:t>
        </w:r>
        <w:r w:rsidR="00FD7B7C">
          <w:rPr>
            <w:noProof/>
            <w:webHidden/>
          </w:rPr>
          <w:tab/>
        </w:r>
        <w:r w:rsidR="00FD7B7C">
          <w:rPr>
            <w:noProof/>
            <w:webHidden/>
          </w:rPr>
          <w:fldChar w:fldCharType="begin"/>
        </w:r>
        <w:r w:rsidR="00FD7B7C">
          <w:rPr>
            <w:noProof/>
            <w:webHidden/>
          </w:rPr>
          <w:instrText xml:space="preserve"> PAGEREF _Toc72768924 \h </w:instrText>
        </w:r>
        <w:r w:rsidR="00FD7B7C">
          <w:rPr>
            <w:noProof/>
            <w:webHidden/>
          </w:rPr>
        </w:r>
        <w:r w:rsidR="00FD7B7C">
          <w:rPr>
            <w:noProof/>
            <w:webHidden/>
          </w:rPr>
          <w:fldChar w:fldCharType="separate"/>
        </w:r>
        <w:r w:rsidR="00FD7B7C">
          <w:rPr>
            <w:noProof/>
            <w:webHidden/>
          </w:rPr>
          <w:t>129</w:t>
        </w:r>
        <w:r w:rsidR="00FD7B7C">
          <w:rPr>
            <w:noProof/>
            <w:webHidden/>
          </w:rPr>
          <w:fldChar w:fldCharType="end"/>
        </w:r>
      </w:hyperlink>
    </w:p>
    <w:p w14:paraId="1A6B288D" w14:textId="049C005B" w:rsidR="00FD7B7C" w:rsidRDefault="00986076">
      <w:pPr>
        <w:pStyle w:val="TOC1"/>
        <w:rPr>
          <w:rFonts w:asciiTheme="minorHAnsi" w:eastAsiaTheme="minorEastAsia" w:hAnsiTheme="minorHAnsi" w:cstheme="minorBidi"/>
          <w:b w:val="0"/>
          <w:noProof/>
          <w:sz w:val="24"/>
          <w:szCs w:val="24"/>
          <w:lang w:eastAsia="en-GB"/>
        </w:rPr>
      </w:pPr>
      <w:hyperlink w:anchor="_Toc72768925" w:history="1">
        <w:r w:rsidR="00FD7B7C" w:rsidRPr="009508CD">
          <w:rPr>
            <w:rStyle w:val="Hyperlink"/>
            <w:noProof/>
          </w:rPr>
          <w:t>Annex A (normative)  Abstract Test Suite</w:t>
        </w:r>
        <w:r w:rsidR="00FD7B7C">
          <w:rPr>
            <w:noProof/>
            <w:webHidden/>
          </w:rPr>
          <w:tab/>
        </w:r>
        <w:r w:rsidR="00FD7B7C">
          <w:rPr>
            <w:noProof/>
            <w:webHidden/>
          </w:rPr>
          <w:fldChar w:fldCharType="begin"/>
        </w:r>
        <w:r w:rsidR="00FD7B7C">
          <w:rPr>
            <w:noProof/>
            <w:webHidden/>
          </w:rPr>
          <w:instrText xml:space="preserve"> PAGEREF _Toc72768925 \h </w:instrText>
        </w:r>
        <w:r w:rsidR="00FD7B7C">
          <w:rPr>
            <w:noProof/>
            <w:webHidden/>
          </w:rPr>
        </w:r>
        <w:r w:rsidR="00FD7B7C">
          <w:rPr>
            <w:noProof/>
            <w:webHidden/>
          </w:rPr>
          <w:fldChar w:fldCharType="separate"/>
        </w:r>
        <w:r w:rsidR="00FD7B7C">
          <w:rPr>
            <w:noProof/>
            <w:webHidden/>
          </w:rPr>
          <w:t>131</w:t>
        </w:r>
        <w:r w:rsidR="00FD7B7C">
          <w:rPr>
            <w:noProof/>
            <w:webHidden/>
          </w:rPr>
          <w:fldChar w:fldCharType="end"/>
        </w:r>
      </w:hyperlink>
    </w:p>
    <w:p w14:paraId="1BFF707B" w14:textId="67F2B1C9" w:rsidR="00FD7B7C" w:rsidRDefault="00986076">
      <w:pPr>
        <w:pStyle w:val="TOC1"/>
        <w:rPr>
          <w:rFonts w:asciiTheme="minorHAnsi" w:eastAsiaTheme="minorEastAsia" w:hAnsiTheme="minorHAnsi" w:cstheme="minorBidi"/>
          <w:b w:val="0"/>
          <w:noProof/>
          <w:sz w:val="24"/>
          <w:szCs w:val="24"/>
          <w:lang w:eastAsia="en-GB"/>
        </w:rPr>
      </w:pPr>
      <w:hyperlink w:anchor="_Toc72768926" w:history="1">
        <w:r w:rsidR="00FD7B7C" w:rsidRPr="009508CD">
          <w:rPr>
            <w:rStyle w:val="Hyperlink"/>
            <w:noProof/>
          </w:rPr>
          <w:t>A.1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 tests for Conceptual Observation schema package</w:t>
        </w:r>
        <w:r w:rsidR="00FD7B7C">
          <w:rPr>
            <w:noProof/>
            <w:webHidden/>
          </w:rPr>
          <w:tab/>
        </w:r>
        <w:r w:rsidR="00FD7B7C">
          <w:rPr>
            <w:noProof/>
            <w:webHidden/>
          </w:rPr>
          <w:fldChar w:fldCharType="begin"/>
        </w:r>
        <w:r w:rsidR="00FD7B7C">
          <w:rPr>
            <w:noProof/>
            <w:webHidden/>
          </w:rPr>
          <w:instrText xml:space="preserve"> PAGEREF _Toc72768926 \h </w:instrText>
        </w:r>
        <w:r w:rsidR="00FD7B7C">
          <w:rPr>
            <w:noProof/>
            <w:webHidden/>
          </w:rPr>
        </w:r>
        <w:r w:rsidR="00FD7B7C">
          <w:rPr>
            <w:noProof/>
            <w:webHidden/>
          </w:rPr>
          <w:fldChar w:fldCharType="separate"/>
        </w:r>
        <w:r w:rsidR="00FD7B7C">
          <w:rPr>
            <w:noProof/>
            <w:webHidden/>
          </w:rPr>
          <w:t>131</w:t>
        </w:r>
        <w:r w:rsidR="00FD7B7C">
          <w:rPr>
            <w:noProof/>
            <w:webHidden/>
          </w:rPr>
          <w:fldChar w:fldCharType="end"/>
        </w:r>
      </w:hyperlink>
    </w:p>
    <w:p w14:paraId="318AEE8F" w14:textId="7D26F4F7" w:rsidR="00FD7B7C" w:rsidRDefault="00986076">
      <w:pPr>
        <w:pStyle w:val="TOC1"/>
        <w:rPr>
          <w:rFonts w:asciiTheme="minorHAnsi" w:eastAsiaTheme="minorEastAsia" w:hAnsiTheme="minorHAnsi" w:cstheme="minorBidi"/>
          <w:b w:val="0"/>
          <w:noProof/>
          <w:sz w:val="24"/>
          <w:szCs w:val="24"/>
          <w:lang w:eastAsia="en-GB"/>
        </w:rPr>
      </w:pPr>
      <w:hyperlink w:anchor="_Toc72768927" w:history="1">
        <w:r w:rsidR="00FD7B7C" w:rsidRPr="009508CD">
          <w:rPr>
            <w:rStyle w:val="Hyperlink"/>
            <w:noProof/>
          </w:rPr>
          <w:t>A.2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 tests for Abstract Observation core package</w:t>
        </w:r>
        <w:r w:rsidR="00FD7B7C">
          <w:rPr>
            <w:noProof/>
            <w:webHidden/>
          </w:rPr>
          <w:tab/>
        </w:r>
        <w:r w:rsidR="00FD7B7C">
          <w:rPr>
            <w:noProof/>
            <w:webHidden/>
          </w:rPr>
          <w:fldChar w:fldCharType="begin"/>
        </w:r>
        <w:r w:rsidR="00FD7B7C">
          <w:rPr>
            <w:noProof/>
            <w:webHidden/>
          </w:rPr>
          <w:instrText xml:space="preserve"> PAGEREF _Toc72768927 \h </w:instrText>
        </w:r>
        <w:r w:rsidR="00FD7B7C">
          <w:rPr>
            <w:noProof/>
            <w:webHidden/>
          </w:rPr>
        </w:r>
        <w:r w:rsidR="00FD7B7C">
          <w:rPr>
            <w:noProof/>
            <w:webHidden/>
          </w:rPr>
          <w:fldChar w:fldCharType="separate"/>
        </w:r>
        <w:r w:rsidR="00FD7B7C">
          <w:rPr>
            <w:noProof/>
            <w:webHidden/>
          </w:rPr>
          <w:t>133</w:t>
        </w:r>
        <w:r w:rsidR="00FD7B7C">
          <w:rPr>
            <w:noProof/>
            <w:webHidden/>
          </w:rPr>
          <w:fldChar w:fldCharType="end"/>
        </w:r>
      </w:hyperlink>
    </w:p>
    <w:p w14:paraId="39EEAF8D" w14:textId="31EC90C3" w:rsidR="00FD7B7C" w:rsidRDefault="00986076">
      <w:pPr>
        <w:pStyle w:val="TOC1"/>
        <w:rPr>
          <w:rFonts w:asciiTheme="minorHAnsi" w:eastAsiaTheme="minorEastAsia" w:hAnsiTheme="minorHAnsi" w:cstheme="minorBidi"/>
          <w:b w:val="0"/>
          <w:noProof/>
          <w:sz w:val="24"/>
          <w:szCs w:val="24"/>
          <w:lang w:eastAsia="en-GB"/>
        </w:rPr>
      </w:pPr>
      <w:hyperlink w:anchor="_Toc72768928" w:history="1">
        <w:r w:rsidR="00FD7B7C" w:rsidRPr="009508CD">
          <w:rPr>
            <w:rStyle w:val="Hyperlink"/>
            <w:noProof/>
          </w:rPr>
          <w:t>A.3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 tests for Basic Observations package</w:t>
        </w:r>
        <w:r w:rsidR="00FD7B7C">
          <w:rPr>
            <w:noProof/>
            <w:webHidden/>
          </w:rPr>
          <w:tab/>
        </w:r>
        <w:r w:rsidR="00FD7B7C">
          <w:rPr>
            <w:noProof/>
            <w:webHidden/>
          </w:rPr>
          <w:fldChar w:fldCharType="begin"/>
        </w:r>
        <w:r w:rsidR="00FD7B7C">
          <w:rPr>
            <w:noProof/>
            <w:webHidden/>
          </w:rPr>
          <w:instrText xml:space="preserve"> PAGEREF _Toc72768928 \h </w:instrText>
        </w:r>
        <w:r w:rsidR="00FD7B7C">
          <w:rPr>
            <w:noProof/>
            <w:webHidden/>
          </w:rPr>
        </w:r>
        <w:r w:rsidR="00FD7B7C">
          <w:rPr>
            <w:noProof/>
            <w:webHidden/>
          </w:rPr>
          <w:fldChar w:fldCharType="separate"/>
        </w:r>
        <w:r w:rsidR="00FD7B7C">
          <w:rPr>
            <w:noProof/>
            <w:webHidden/>
          </w:rPr>
          <w:t>135</w:t>
        </w:r>
        <w:r w:rsidR="00FD7B7C">
          <w:rPr>
            <w:noProof/>
            <w:webHidden/>
          </w:rPr>
          <w:fldChar w:fldCharType="end"/>
        </w:r>
      </w:hyperlink>
    </w:p>
    <w:p w14:paraId="14D198A1" w14:textId="0C129AFF" w:rsidR="00FD7B7C" w:rsidRDefault="00986076">
      <w:pPr>
        <w:pStyle w:val="TOC1"/>
        <w:rPr>
          <w:rFonts w:asciiTheme="minorHAnsi" w:eastAsiaTheme="minorEastAsia" w:hAnsiTheme="minorHAnsi" w:cstheme="minorBidi"/>
          <w:b w:val="0"/>
          <w:noProof/>
          <w:sz w:val="24"/>
          <w:szCs w:val="24"/>
          <w:lang w:eastAsia="en-GB"/>
        </w:rPr>
      </w:pPr>
      <w:hyperlink w:anchor="_Toc72768929" w:history="1">
        <w:r w:rsidR="00FD7B7C" w:rsidRPr="009508CD">
          <w:rPr>
            <w:rStyle w:val="Hyperlink"/>
            <w:noProof/>
          </w:rPr>
          <w:t>A.4</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 tests for Conceptual Sample schema package</w:t>
        </w:r>
        <w:r w:rsidR="00FD7B7C">
          <w:rPr>
            <w:noProof/>
            <w:webHidden/>
          </w:rPr>
          <w:tab/>
        </w:r>
        <w:r w:rsidR="00FD7B7C">
          <w:rPr>
            <w:noProof/>
            <w:webHidden/>
          </w:rPr>
          <w:fldChar w:fldCharType="begin"/>
        </w:r>
        <w:r w:rsidR="00FD7B7C">
          <w:rPr>
            <w:noProof/>
            <w:webHidden/>
          </w:rPr>
          <w:instrText xml:space="preserve"> PAGEREF _Toc72768929 \h </w:instrText>
        </w:r>
        <w:r w:rsidR="00FD7B7C">
          <w:rPr>
            <w:noProof/>
            <w:webHidden/>
          </w:rPr>
        </w:r>
        <w:r w:rsidR="00FD7B7C">
          <w:rPr>
            <w:noProof/>
            <w:webHidden/>
          </w:rPr>
          <w:fldChar w:fldCharType="separate"/>
        </w:r>
        <w:r w:rsidR="00FD7B7C">
          <w:rPr>
            <w:noProof/>
            <w:webHidden/>
          </w:rPr>
          <w:t>138</w:t>
        </w:r>
        <w:r w:rsidR="00FD7B7C">
          <w:rPr>
            <w:noProof/>
            <w:webHidden/>
          </w:rPr>
          <w:fldChar w:fldCharType="end"/>
        </w:r>
      </w:hyperlink>
    </w:p>
    <w:p w14:paraId="47D91B40" w14:textId="2AB4EB6F" w:rsidR="00FD7B7C" w:rsidRDefault="00986076">
      <w:pPr>
        <w:pStyle w:val="TOC1"/>
        <w:rPr>
          <w:rFonts w:asciiTheme="minorHAnsi" w:eastAsiaTheme="minorEastAsia" w:hAnsiTheme="minorHAnsi" w:cstheme="minorBidi"/>
          <w:b w:val="0"/>
          <w:noProof/>
          <w:sz w:val="24"/>
          <w:szCs w:val="24"/>
          <w:lang w:eastAsia="en-GB"/>
        </w:rPr>
      </w:pPr>
      <w:hyperlink w:anchor="_Toc72768930" w:history="1">
        <w:r w:rsidR="00FD7B7C" w:rsidRPr="009508CD">
          <w:rPr>
            <w:rStyle w:val="Hyperlink"/>
            <w:noProof/>
          </w:rPr>
          <w:t>A.5</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 tests for Abstract Sample core package</w:t>
        </w:r>
        <w:r w:rsidR="00FD7B7C">
          <w:rPr>
            <w:noProof/>
            <w:webHidden/>
          </w:rPr>
          <w:tab/>
        </w:r>
        <w:r w:rsidR="00FD7B7C">
          <w:rPr>
            <w:noProof/>
            <w:webHidden/>
          </w:rPr>
          <w:fldChar w:fldCharType="begin"/>
        </w:r>
        <w:r w:rsidR="00FD7B7C">
          <w:rPr>
            <w:noProof/>
            <w:webHidden/>
          </w:rPr>
          <w:instrText xml:space="preserve"> PAGEREF _Toc72768930 \h </w:instrText>
        </w:r>
        <w:r w:rsidR="00FD7B7C">
          <w:rPr>
            <w:noProof/>
            <w:webHidden/>
          </w:rPr>
        </w:r>
        <w:r w:rsidR="00FD7B7C">
          <w:rPr>
            <w:noProof/>
            <w:webHidden/>
          </w:rPr>
          <w:fldChar w:fldCharType="separate"/>
        </w:r>
        <w:r w:rsidR="00FD7B7C">
          <w:rPr>
            <w:noProof/>
            <w:webHidden/>
          </w:rPr>
          <w:t>140</w:t>
        </w:r>
        <w:r w:rsidR="00FD7B7C">
          <w:rPr>
            <w:noProof/>
            <w:webHidden/>
          </w:rPr>
          <w:fldChar w:fldCharType="end"/>
        </w:r>
      </w:hyperlink>
    </w:p>
    <w:p w14:paraId="6EF73A04" w14:textId="452FAECB" w:rsidR="00FD7B7C" w:rsidRDefault="00986076">
      <w:pPr>
        <w:pStyle w:val="TOC1"/>
        <w:rPr>
          <w:rFonts w:asciiTheme="minorHAnsi" w:eastAsiaTheme="minorEastAsia" w:hAnsiTheme="minorHAnsi" w:cstheme="minorBidi"/>
          <w:b w:val="0"/>
          <w:noProof/>
          <w:sz w:val="24"/>
          <w:szCs w:val="24"/>
          <w:lang w:eastAsia="en-GB"/>
        </w:rPr>
      </w:pPr>
      <w:hyperlink w:anchor="_Toc72768931" w:history="1">
        <w:r w:rsidR="00FD7B7C" w:rsidRPr="009508CD">
          <w:rPr>
            <w:rStyle w:val="Hyperlink"/>
            <w:noProof/>
          </w:rPr>
          <w:t>A.6</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Abstract tests for Basic Samples package</w:t>
        </w:r>
        <w:r w:rsidR="00FD7B7C">
          <w:rPr>
            <w:noProof/>
            <w:webHidden/>
          </w:rPr>
          <w:tab/>
        </w:r>
        <w:r w:rsidR="00FD7B7C">
          <w:rPr>
            <w:noProof/>
            <w:webHidden/>
          </w:rPr>
          <w:fldChar w:fldCharType="begin"/>
        </w:r>
        <w:r w:rsidR="00FD7B7C">
          <w:rPr>
            <w:noProof/>
            <w:webHidden/>
          </w:rPr>
          <w:instrText xml:space="preserve"> PAGEREF _Toc72768931 \h </w:instrText>
        </w:r>
        <w:r w:rsidR="00FD7B7C">
          <w:rPr>
            <w:noProof/>
            <w:webHidden/>
          </w:rPr>
        </w:r>
        <w:r w:rsidR="00FD7B7C">
          <w:rPr>
            <w:noProof/>
            <w:webHidden/>
          </w:rPr>
          <w:fldChar w:fldCharType="separate"/>
        </w:r>
        <w:r w:rsidR="00FD7B7C">
          <w:rPr>
            <w:noProof/>
            <w:webHidden/>
          </w:rPr>
          <w:t>142</w:t>
        </w:r>
        <w:r w:rsidR="00FD7B7C">
          <w:rPr>
            <w:noProof/>
            <w:webHidden/>
          </w:rPr>
          <w:fldChar w:fldCharType="end"/>
        </w:r>
      </w:hyperlink>
    </w:p>
    <w:p w14:paraId="1D79AE81" w14:textId="01935E4B" w:rsidR="00FD7B7C" w:rsidRDefault="00986076">
      <w:pPr>
        <w:pStyle w:val="TOC1"/>
        <w:rPr>
          <w:rFonts w:asciiTheme="minorHAnsi" w:eastAsiaTheme="minorEastAsia" w:hAnsiTheme="minorHAnsi" w:cstheme="minorBidi"/>
          <w:b w:val="0"/>
          <w:noProof/>
          <w:sz w:val="24"/>
          <w:szCs w:val="24"/>
          <w:lang w:eastAsia="en-GB"/>
        </w:rPr>
      </w:pPr>
      <w:hyperlink w:anchor="_Toc72768932" w:history="1">
        <w:r w:rsidR="00FD7B7C" w:rsidRPr="009508CD">
          <w:rPr>
            <w:rStyle w:val="Hyperlink"/>
            <w:noProof/>
          </w:rPr>
          <w:t>Annex B (informative)  Common usage of O&amp;M concepts</w:t>
        </w:r>
        <w:r w:rsidR="00FD7B7C">
          <w:rPr>
            <w:noProof/>
            <w:webHidden/>
          </w:rPr>
          <w:tab/>
        </w:r>
        <w:r w:rsidR="00FD7B7C">
          <w:rPr>
            <w:noProof/>
            <w:webHidden/>
          </w:rPr>
          <w:fldChar w:fldCharType="begin"/>
        </w:r>
        <w:r w:rsidR="00FD7B7C">
          <w:rPr>
            <w:noProof/>
            <w:webHidden/>
          </w:rPr>
          <w:instrText xml:space="preserve"> PAGEREF _Toc72768932 \h </w:instrText>
        </w:r>
        <w:r w:rsidR="00FD7B7C">
          <w:rPr>
            <w:noProof/>
            <w:webHidden/>
          </w:rPr>
        </w:r>
        <w:r w:rsidR="00FD7B7C">
          <w:rPr>
            <w:noProof/>
            <w:webHidden/>
          </w:rPr>
          <w:fldChar w:fldCharType="separate"/>
        </w:r>
        <w:r w:rsidR="00FD7B7C">
          <w:rPr>
            <w:noProof/>
            <w:webHidden/>
          </w:rPr>
          <w:t>146</w:t>
        </w:r>
        <w:r w:rsidR="00FD7B7C">
          <w:rPr>
            <w:noProof/>
            <w:webHidden/>
          </w:rPr>
          <w:fldChar w:fldCharType="end"/>
        </w:r>
      </w:hyperlink>
    </w:p>
    <w:p w14:paraId="602858DD" w14:textId="39355791" w:rsidR="00FD7B7C" w:rsidRDefault="00986076">
      <w:pPr>
        <w:pStyle w:val="TOC1"/>
        <w:rPr>
          <w:rFonts w:asciiTheme="minorHAnsi" w:eastAsiaTheme="minorEastAsia" w:hAnsiTheme="minorHAnsi" w:cstheme="minorBidi"/>
          <w:b w:val="0"/>
          <w:noProof/>
          <w:sz w:val="24"/>
          <w:szCs w:val="24"/>
          <w:lang w:eastAsia="en-GB"/>
        </w:rPr>
      </w:pPr>
      <w:hyperlink w:anchor="_Toc72768933" w:history="1">
        <w:r w:rsidR="00FD7B7C" w:rsidRPr="009508CD">
          <w:rPr>
            <w:rStyle w:val="Hyperlink"/>
            <w:noProof/>
          </w:rPr>
          <w:t>B.1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Introduction</w:t>
        </w:r>
        <w:r w:rsidR="00FD7B7C">
          <w:rPr>
            <w:noProof/>
            <w:webHidden/>
          </w:rPr>
          <w:tab/>
        </w:r>
        <w:r w:rsidR="00FD7B7C">
          <w:rPr>
            <w:noProof/>
            <w:webHidden/>
          </w:rPr>
          <w:fldChar w:fldCharType="begin"/>
        </w:r>
        <w:r w:rsidR="00FD7B7C">
          <w:rPr>
            <w:noProof/>
            <w:webHidden/>
          </w:rPr>
          <w:instrText xml:space="preserve"> PAGEREF _Toc72768933 \h </w:instrText>
        </w:r>
        <w:r w:rsidR="00FD7B7C">
          <w:rPr>
            <w:noProof/>
            <w:webHidden/>
          </w:rPr>
        </w:r>
        <w:r w:rsidR="00FD7B7C">
          <w:rPr>
            <w:noProof/>
            <w:webHidden/>
          </w:rPr>
          <w:fldChar w:fldCharType="separate"/>
        </w:r>
        <w:r w:rsidR="00FD7B7C">
          <w:rPr>
            <w:noProof/>
            <w:webHidden/>
          </w:rPr>
          <w:t>146</w:t>
        </w:r>
        <w:r w:rsidR="00FD7B7C">
          <w:rPr>
            <w:noProof/>
            <w:webHidden/>
          </w:rPr>
          <w:fldChar w:fldCharType="end"/>
        </w:r>
      </w:hyperlink>
    </w:p>
    <w:p w14:paraId="06E5F380" w14:textId="3056456C" w:rsidR="00FD7B7C" w:rsidRDefault="00986076">
      <w:pPr>
        <w:pStyle w:val="TOC1"/>
        <w:rPr>
          <w:rFonts w:asciiTheme="minorHAnsi" w:eastAsiaTheme="minorEastAsia" w:hAnsiTheme="minorHAnsi" w:cstheme="minorBidi"/>
          <w:b w:val="0"/>
          <w:noProof/>
          <w:sz w:val="24"/>
          <w:szCs w:val="24"/>
          <w:lang w:eastAsia="en-GB"/>
        </w:rPr>
      </w:pPr>
      <w:hyperlink w:anchor="_Toc72768934" w:history="1">
        <w:r w:rsidR="00FD7B7C" w:rsidRPr="009508CD">
          <w:rPr>
            <w:rStyle w:val="Hyperlink"/>
            <w:noProof/>
          </w:rPr>
          <w:t>B.2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Earth Observations (EO)</w:t>
        </w:r>
        <w:r w:rsidR="00FD7B7C">
          <w:rPr>
            <w:noProof/>
            <w:webHidden/>
          </w:rPr>
          <w:tab/>
        </w:r>
        <w:r w:rsidR="00FD7B7C">
          <w:rPr>
            <w:noProof/>
            <w:webHidden/>
          </w:rPr>
          <w:fldChar w:fldCharType="begin"/>
        </w:r>
        <w:r w:rsidR="00FD7B7C">
          <w:rPr>
            <w:noProof/>
            <w:webHidden/>
          </w:rPr>
          <w:instrText xml:space="preserve"> PAGEREF _Toc72768934 \h </w:instrText>
        </w:r>
        <w:r w:rsidR="00FD7B7C">
          <w:rPr>
            <w:noProof/>
            <w:webHidden/>
          </w:rPr>
        </w:r>
        <w:r w:rsidR="00FD7B7C">
          <w:rPr>
            <w:noProof/>
            <w:webHidden/>
          </w:rPr>
          <w:fldChar w:fldCharType="separate"/>
        </w:r>
        <w:r w:rsidR="00FD7B7C">
          <w:rPr>
            <w:noProof/>
            <w:webHidden/>
          </w:rPr>
          <w:t>146</w:t>
        </w:r>
        <w:r w:rsidR="00FD7B7C">
          <w:rPr>
            <w:noProof/>
            <w:webHidden/>
          </w:rPr>
          <w:fldChar w:fldCharType="end"/>
        </w:r>
      </w:hyperlink>
    </w:p>
    <w:p w14:paraId="3EBB277A" w14:textId="28569DE4" w:rsidR="00FD7B7C" w:rsidRDefault="00986076">
      <w:pPr>
        <w:pStyle w:val="TOC1"/>
        <w:rPr>
          <w:rFonts w:asciiTheme="minorHAnsi" w:eastAsiaTheme="minorEastAsia" w:hAnsiTheme="minorHAnsi" w:cstheme="minorBidi"/>
          <w:b w:val="0"/>
          <w:noProof/>
          <w:sz w:val="24"/>
          <w:szCs w:val="24"/>
          <w:lang w:eastAsia="en-GB"/>
        </w:rPr>
      </w:pPr>
      <w:hyperlink w:anchor="_Toc72768935" w:history="1">
        <w:r w:rsidR="00FD7B7C" w:rsidRPr="009508CD">
          <w:rPr>
            <w:rStyle w:val="Hyperlink"/>
            <w:noProof/>
          </w:rPr>
          <w:t>B.3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Metrology</w:t>
        </w:r>
        <w:r w:rsidR="00FD7B7C">
          <w:rPr>
            <w:noProof/>
            <w:webHidden/>
          </w:rPr>
          <w:tab/>
        </w:r>
        <w:r w:rsidR="00FD7B7C">
          <w:rPr>
            <w:noProof/>
            <w:webHidden/>
          </w:rPr>
          <w:fldChar w:fldCharType="begin"/>
        </w:r>
        <w:r w:rsidR="00FD7B7C">
          <w:rPr>
            <w:noProof/>
            <w:webHidden/>
          </w:rPr>
          <w:instrText xml:space="preserve"> PAGEREF _Toc72768935 \h </w:instrText>
        </w:r>
        <w:r w:rsidR="00FD7B7C">
          <w:rPr>
            <w:noProof/>
            <w:webHidden/>
          </w:rPr>
        </w:r>
        <w:r w:rsidR="00FD7B7C">
          <w:rPr>
            <w:noProof/>
            <w:webHidden/>
          </w:rPr>
          <w:fldChar w:fldCharType="separate"/>
        </w:r>
        <w:r w:rsidR="00FD7B7C">
          <w:rPr>
            <w:noProof/>
            <w:webHidden/>
          </w:rPr>
          <w:t>147</w:t>
        </w:r>
        <w:r w:rsidR="00FD7B7C">
          <w:rPr>
            <w:noProof/>
            <w:webHidden/>
          </w:rPr>
          <w:fldChar w:fldCharType="end"/>
        </w:r>
      </w:hyperlink>
    </w:p>
    <w:p w14:paraId="2CE65315" w14:textId="42DCC530" w:rsidR="00FD7B7C" w:rsidRDefault="00986076">
      <w:pPr>
        <w:pStyle w:val="TOC1"/>
        <w:rPr>
          <w:rFonts w:asciiTheme="minorHAnsi" w:eastAsiaTheme="minorEastAsia" w:hAnsiTheme="minorHAnsi" w:cstheme="minorBidi"/>
          <w:b w:val="0"/>
          <w:noProof/>
          <w:sz w:val="24"/>
          <w:szCs w:val="24"/>
          <w:lang w:eastAsia="en-GB"/>
        </w:rPr>
      </w:pPr>
      <w:hyperlink w:anchor="_Toc72768936" w:history="1">
        <w:r w:rsidR="00FD7B7C" w:rsidRPr="009508CD">
          <w:rPr>
            <w:rStyle w:val="Hyperlink"/>
            <w:noProof/>
          </w:rPr>
          <w:t>B.4</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Earth science simulations</w:t>
        </w:r>
        <w:r w:rsidR="00FD7B7C">
          <w:rPr>
            <w:noProof/>
            <w:webHidden/>
          </w:rPr>
          <w:tab/>
        </w:r>
        <w:r w:rsidR="00FD7B7C">
          <w:rPr>
            <w:noProof/>
            <w:webHidden/>
          </w:rPr>
          <w:fldChar w:fldCharType="begin"/>
        </w:r>
        <w:r w:rsidR="00FD7B7C">
          <w:rPr>
            <w:noProof/>
            <w:webHidden/>
          </w:rPr>
          <w:instrText xml:space="preserve"> PAGEREF _Toc72768936 \h </w:instrText>
        </w:r>
        <w:r w:rsidR="00FD7B7C">
          <w:rPr>
            <w:noProof/>
            <w:webHidden/>
          </w:rPr>
        </w:r>
        <w:r w:rsidR="00FD7B7C">
          <w:rPr>
            <w:noProof/>
            <w:webHidden/>
          </w:rPr>
          <w:fldChar w:fldCharType="separate"/>
        </w:r>
        <w:r w:rsidR="00FD7B7C">
          <w:rPr>
            <w:noProof/>
            <w:webHidden/>
          </w:rPr>
          <w:t>147</w:t>
        </w:r>
        <w:r w:rsidR="00FD7B7C">
          <w:rPr>
            <w:noProof/>
            <w:webHidden/>
          </w:rPr>
          <w:fldChar w:fldCharType="end"/>
        </w:r>
      </w:hyperlink>
    </w:p>
    <w:p w14:paraId="1B0E055A" w14:textId="156E8208" w:rsidR="00FD7B7C" w:rsidRDefault="00986076">
      <w:pPr>
        <w:pStyle w:val="TOC1"/>
        <w:rPr>
          <w:rFonts w:asciiTheme="minorHAnsi" w:eastAsiaTheme="minorEastAsia" w:hAnsiTheme="minorHAnsi" w:cstheme="minorBidi"/>
          <w:b w:val="0"/>
          <w:noProof/>
          <w:sz w:val="24"/>
          <w:szCs w:val="24"/>
          <w:lang w:eastAsia="en-GB"/>
        </w:rPr>
      </w:pPr>
      <w:hyperlink w:anchor="_Toc72768937" w:history="1">
        <w:r w:rsidR="00FD7B7C" w:rsidRPr="009508CD">
          <w:rPr>
            <w:rStyle w:val="Hyperlink"/>
            <w:noProof/>
          </w:rPr>
          <w:t>B.5</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Assay/Chemistry</w:t>
        </w:r>
        <w:r w:rsidR="00FD7B7C">
          <w:rPr>
            <w:noProof/>
            <w:webHidden/>
          </w:rPr>
          <w:tab/>
        </w:r>
        <w:r w:rsidR="00FD7B7C">
          <w:rPr>
            <w:noProof/>
            <w:webHidden/>
          </w:rPr>
          <w:fldChar w:fldCharType="begin"/>
        </w:r>
        <w:r w:rsidR="00FD7B7C">
          <w:rPr>
            <w:noProof/>
            <w:webHidden/>
          </w:rPr>
          <w:instrText xml:space="preserve"> PAGEREF _Toc72768937 \h </w:instrText>
        </w:r>
        <w:r w:rsidR="00FD7B7C">
          <w:rPr>
            <w:noProof/>
            <w:webHidden/>
          </w:rPr>
        </w:r>
        <w:r w:rsidR="00FD7B7C">
          <w:rPr>
            <w:noProof/>
            <w:webHidden/>
          </w:rPr>
          <w:fldChar w:fldCharType="separate"/>
        </w:r>
        <w:r w:rsidR="00FD7B7C">
          <w:rPr>
            <w:noProof/>
            <w:webHidden/>
          </w:rPr>
          <w:t>147</w:t>
        </w:r>
        <w:r w:rsidR="00FD7B7C">
          <w:rPr>
            <w:noProof/>
            <w:webHidden/>
          </w:rPr>
          <w:fldChar w:fldCharType="end"/>
        </w:r>
      </w:hyperlink>
    </w:p>
    <w:p w14:paraId="03F0146E" w14:textId="69661C02" w:rsidR="00FD7B7C" w:rsidRDefault="00986076">
      <w:pPr>
        <w:pStyle w:val="TOC1"/>
        <w:rPr>
          <w:rFonts w:asciiTheme="minorHAnsi" w:eastAsiaTheme="minorEastAsia" w:hAnsiTheme="minorHAnsi" w:cstheme="minorBidi"/>
          <w:b w:val="0"/>
          <w:noProof/>
          <w:sz w:val="24"/>
          <w:szCs w:val="24"/>
          <w:lang w:eastAsia="en-GB"/>
        </w:rPr>
      </w:pPr>
      <w:hyperlink w:anchor="_Toc72768938" w:history="1">
        <w:r w:rsidR="00FD7B7C" w:rsidRPr="009508CD">
          <w:rPr>
            <w:rStyle w:val="Hyperlink"/>
            <w:noProof/>
          </w:rPr>
          <w:t>B.6</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Geology field observations</w:t>
        </w:r>
        <w:r w:rsidR="00FD7B7C">
          <w:rPr>
            <w:noProof/>
            <w:webHidden/>
          </w:rPr>
          <w:tab/>
        </w:r>
        <w:r w:rsidR="00FD7B7C">
          <w:rPr>
            <w:noProof/>
            <w:webHidden/>
          </w:rPr>
          <w:fldChar w:fldCharType="begin"/>
        </w:r>
        <w:r w:rsidR="00FD7B7C">
          <w:rPr>
            <w:noProof/>
            <w:webHidden/>
          </w:rPr>
          <w:instrText xml:space="preserve"> PAGEREF _Toc72768938 \h </w:instrText>
        </w:r>
        <w:r w:rsidR="00FD7B7C">
          <w:rPr>
            <w:noProof/>
            <w:webHidden/>
          </w:rPr>
        </w:r>
        <w:r w:rsidR="00FD7B7C">
          <w:rPr>
            <w:noProof/>
            <w:webHidden/>
          </w:rPr>
          <w:fldChar w:fldCharType="separate"/>
        </w:r>
        <w:r w:rsidR="00FD7B7C">
          <w:rPr>
            <w:noProof/>
            <w:webHidden/>
          </w:rPr>
          <w:t>148</w:t>
        </w:r>
        <w:r w:rsidR="00FD7B7C">
          <w:rPr>
            <w:noProof/>
            <w:webHidden/>
          </w:rPr>
          <w:fldChar w:fldCharType="end"/>
        </w:r>
      </w:hyperlink>
    </w:p>
    <w:p w14:paraId="2C4C856C" w14:textId="3F60A16A" w:rsidR="00FD7B7C" w:rsidRDefault="00986076">
      <w:pPr>
        <w:pStyle w:val="TOC1"/>
        <w:rPr>
          <w:rFonts w:asciiTheme="minorHAnsi" w:eastAsiaTheme="minorEastAsia" w:hAnsiTheme="minorHAnsi" w:cstheme="minorBidi"/>
          <w:b w:val="0"/>
          <w:noProof/>
          <w:sz w:val="24"/>
          <w:szCs w:val="24"/>
          <w:lang w:eastAsia="en-GB"/>
        </w:rPr>
      </w:pPr>
      <w:hyperlink w:anchor="_Toc72768939" w:history="1">
        <w:r w:rsidR="00FD7B7C" w:rsidRPr="009508CD">
          <w:rPr>
            <w:rStyle w:val="Hyperlink"/>
            <w:noProof/>
          </w:rPr>
          <w:t>B.7</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Geotechnics observations</w:t>
        </w:r>
        <w:r w:rsidR="00FD7B7C">
          <w:rPr>
            <w:noProof/>
            <w:webHidden/>
          </w:rPr>
          <w:tab/>
        </w:r>
        <w:r w:rsidR="00FD7B7C">
          <w:rPr>
            <w:noProof/>
            <w:webHidden/>
          </w:rPr>
          <w:fldChar w:fldCharType="begin"/>
        </w:r>
        <w:r w:rsidR="00FD7B7C">
          <w:rPr>
            <w:noProof/>
            <w:webHidden/>
          </w:rPr>
          <w:instrText xml:space="preserve"> PAGEREF _Toc72768939 \h </w:instrText>
        </w:r>
        <w:r w:rsidR="00FD7B7C">
          <w:rPr>
            <w:noProof/>
            <w:webHidden/>
          </w:rPr>
        </w:r>
        <w:r w:rsidR="00FD7B7C">
          <w:rPr>
            <w:noProof/>
            <w:webHidden/>
          </w:rPr>
          <w:fldChar w:fldCharType="separate"/>
        </w:r>
        <w:r w:rsidR="00FD7B7C">
          <w:rPr>
            <w:noProof/>
            <w:webHidden/>
          </w:rPr>
          <w:t>149</w:t>
        </w:r>
        <w:r w:rsidR="00FD7B7C">
          <w:rPr>
            <w:noProof/>
            <w:webHidden/>
          </w:rPr>
          <w:fldChar w:fldCharType="end"/>
        </w:r>
      </w:hyperlink>
    </w:p>
    <w:p w14:paraId="0EA74253" w14:textId="4732930E" w:rsidR="00FD7B7C" w:rsidRDefault="00986076">
      <w:pPr>
        <w:pStyle w:val="TOC1"/>
        <w:rPr>
          <w:rFonts w:asciiTheme="minorHAnsi" w:eastAsiaTheme="minorEastAsia" w:hAnsiTheme="minorHAnsi" w:cstheme="minorBidi"/>
          <w:b w:val="0"/>
          <w:noProof/>
          <w:sz w:val="24"/>
          <w:szCs w:val="24"/>
          <w:lang w:eastAsia="en-GB"/>
        </w:rPr>
      </w:pPr>
      <w:hyperlink w:anchor="_Toc72768940" w:history="1">
        <w:r w:rsidR="00FD7B7C" w:rsidRPr="009508CD">
          <w:rPr>
            <w:rStyle w:val="Hyperlink"/>
            <w:noProof/>
          </w:rPr>
          <w:t>B.8</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Water quality observations</w:t>
        </w:r>
        <w:r w:rsidR="00FD7B7C">
          <w:rPr>
            <w:noProof/>
            <w:webHidden/>
          </w:rPr>
          <w:tab/>
        </w:r>
        <w:r w:rsidR="00FD7B7C">
          <w:rPr>
            <w:noProof/>
            <w:webHidden/>
          </w:rPr>
          <w:fldChar w:fldCharType="begin"/>
        </w:r>
        <w:r w:rsidR="00FD7B7C">
          <w:rPr>
            <w:noProof/>
            <w:webHidden/>
          </w:rPr>
          <w:instrText xml:space="preserve"> PAGEREF _Toc72768940 \h </w:instrText>
        </w:r>
        <w:r w:rsidR="00FD7B7C">
          <w:rPr>
            <w:noProof/>
            <w:webHidden/>
          </w:rPr>
        </w:r>
        <w:r w:rsidR="00FD7B7C">
          <w:rPr>
            <w:noProof/>
            <w:webHidden/>
          </w:rPr>
          <w:fldChar w:fldCharType="separate"/>
        </w:r>
        <w:r w:rsidR="00FD7B7C">
          <w:rPr>
            <w:noProof/>
            <w:webHidden/>
          </w:rPr>
          <w:t>150</w:t>
        </w:r>
        <w:r w:rsidR="00FD7B7C">
          <w:rPr>
            <w:noProof/>
            <w:webHidden/>
          </w:rPr>
          <w:fldChar w:fldCharType="end"/>
        </w:r>
      </w:hyperlink>
    </w:p>
    <w:p w14:paraId="41A82592" w14:textId="16467DF0" w:rsidR="00FD7B7C" w:rsidRDefault="00986076">
      <w:pPr>
        <w:pStyle w:val="TOC1"/>
        <w:rPr>
          <w:rFonts w:asciiTheme="minorHAnsi" w:eastAsiaTheme="minorEastAsia" w:hAnsiTheme="minorHAnsi" w:cstheme="minorBidi"/>
          <w:b w:val="0"/>
          <w:noProof/>
          <w:sz w:val="24"/>
          <w:szCs w:val="24"/>
          <w:lang w:eastAsia="en-GB"/>
        </w:rPr>
      </w:pPr>
      <w:hyperlink w:anchor="_Toc72768941" w:history="1">
        <w:r w:rsidR="00FD7B7C" w:rsidRPr="009508CD">
          <w:rPr>
            <w:rStyle w:val="Hyperlink"/>
            <w:noProof/>
          </w:rPr>
          <w:t>B.9</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Soil quality observations</w:t>
        </w:r>
        <w:r w:rsidR="00FD7B7C">
          <w:rPr>
            <w:noProof/>
            <w:webHidden/>
          </w:rPr>
          <w:tab/>
        </w:r>
        <w:r w:rsidR="00FD7B7C">
          <w:rPr>
            <w:noProof/>
            <w:webHidden/>
          </w:rPr>
          <w:fldChar w:fldCharType="begin"/>
        </w:r>
        <w:r w:rsidR="00FD7B7C">
          <w:rPr>
            <w:noProof/>
            <w:webHidden/>
          </w:rPr>
          <w:instrText xml:space="preserve"> PAGEREF _Toc72768941 \h </w:instrText>
        </w:r>
        <w:r w:rsidR="00FD7B7C">
          <w:rPr>
            <w:noProof/>
            <w:webHidden/>
          </w:rPr>
        </w:r>
        <w:r w:rsidR="00FD7B7C">
          <w:rPr>
            <w:noProof/>
            <w:webHidden/>
          </w:rPr>
          <w:fldChar w:fldCharType="separate"/>
        </w:r>
        <w:r w:rsidR="00FD7B7C">
          <w:rPr>
            <w:noProof/>
            <w:webHidden/>
          </w:rPr>
          <w:t>151</w:t>
        </w:r>
        <w:r w:rsidR="00FD7B7C">
          <w:rPr>
            <w:noProof/>
            <w:webHidden/>
          </w:rPr>
          <w:fldChar w:fldCharType="end"/>
        </w:r>
      </w:hyperlink>
    </w:p>
    <w:p w14:paraId="6AB62D73" w14:textId="49A61968" w:rsidR="00FD7B7C" w:rsidRDefault="00986076">
      <w:pPr>
        <w:pStyle w:val="TOC1"/>
        <w:rPr>
          <w:rFonts w:asciiTheme="minorHAnsi" w:eastAsiaTheme="minorEastAsia" w:hAnsiTheme="minorHAnsi" w:cstheme="minorBidi"/>
          <w:b w:val="0"/>
          <w:noProof/>
          <w:sz w:val="24"/>
          <w:szCs w:val="24"/>
          <w:lang w:eastAsia="en-GB"/>
        </w:rPr>
      </w:pPr>
      <w:hyperlink w:anchor="_Toc72768942" w:history="1">
        <w:r w:rsidR="00FD7B7C" w:rsidRPr="009508CD">
          <w:rPr>
            <w:rStyle w:val="Hyperlink"/>
            <w:noProof/>
          </w:rPr>
          <w:t>Annex C (informative)  Changes in the Observation, Sampling and Specimen models between O&amp;M v2.0 and OM&amp;S v3.0</w:t>
        </w:r>
        <w:r w:rsidR="00FD7B7C">
          <w:rPr>
            <w:noProof/>
            <w:webHidden/>
          </w:rPr>
          <w:tab/>
        </w:r>
        <w:r w:rsidR="00FD7B7C">
          <w:rPr>
            <w:noProof/>
            <w:webHidden/>
          </w:rPr>
          <w:fldChar w:fldCharType="begin"/>
        </w:r>
        <w:r w:rsidR="00FD7B7C">
          <w:rPr>
            <w:noProof/>
            <w:webHidden/>
          </w:rPr>
          <w:instrText xml:space="preserve"> PAGEREF _Toc72768942 \h </w:instrText>
        </w:r>
        <w:r w:rsidR="00FD7B7C">
          <w:rPr>
            <w:noProof/>
            <w:webHidden/>
          </w:rPr>
        </w:r>
        <w:r w:rsidR="00FD7B7C">
          <w:rPr>
            <w:noProof/>
            <w:webHidden/>
          </w:rPr>
          <w:fldChar w:fldCharType="separate"/>
        </w:r>
        <w:r w:rsidR="00FD7B7C">
          <w:rPr>
            <w:noProof/>
            <w:webHidden/>
          </w:rPr>
          <w:t>153</w:t>
        </w:r>
        <w:r w:rsidR="00FD7B7C">
          <w:rPr>
            <w:noProof/>
            <w:webHidden/>
          </w:rPr>
          <w:fldChar w:fldCharType="end"/>
        </w:r>
      </w:hyperlink>
    </w:p>
    <w:p w14:paraId="69FA85B1" w14:textId="503130D8" w:rsidR="00FD7B7C" w:rsidRDefault="00986076">
      <w:pPr>
        <w:pStyle w:val="TOC1"/>
        <w:rPr>
          <w:rFonts w:asciiTheme="minorHAnsi" w:eastAsiaTheme="minorEastAsia" w:hAnsiTheme="minorHAnsi" w:cstheme="minorBidi"/>
          <w:b w:val="0"/>
          <w:noProof/>
          <w:sz w:val="24"/>
          <w:szCs w:val="24"/>
          <w:lang w:eastAsia="en-GB"/>
        </w:rPr>
      </w:pPr>
      <w:hyperlink w:anchor="_Toc72768943" w:history="1">
        <w:r w:rsidR="00FD7B7C" w:rsidRPr="009508CD">
          <w:rPr>
            <w:rStyle w:val="Hyperlink"/>
            <w:noProof/>
          </w:rPr>
          <w:t>C.1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Package and requirements class structure</w:t>
        </w:r>
        <w:r w:rsidR="00FD7B7C">
          <w:rPr>
            <w:noProof/>
            <w:webHidden/>
          </w:rPr>
          <w:tab/>
        </w:r>
        <w:r w:rsidR="00FD7B7C">
          <w:rPr>
            <w:noProof/>
            <w:webHidden/>
          </w:rPr>
          <w:fldChar w:fldCharType="begin"/>
        </w:r>
        <w:r w:rsidR="00FD7B7C">
          <w:rPr>
            <w:noProof/>
            <w:webHidden/>
          </w:rPr>
          <w:instrText xml:space="preserve"> PAGEREF _Toc72768943 \h </w:instrText>
        </w:r>
        <w:r w:rsidR="00FD7B7C">
          <w:rPr>
            <w:noProof/>
            <w:webHidden/>
          </w:rPr>
        </w:r>
        <w:r w:rsidR="00FD7B7C">
          <w:rPr>
            <w:noProof/>
            <w:webHidden/>
          </w:rPr>
          <w:fldChar w:fldCharType="separate"/>
        </w:r>
        <w:r w:rsidR="00FD7B7C">
          <w:rPr>
            <w:noProof/>
            <w:webHidden/>
          </w:rPr>
          <w:t>153</w:t>
        </w:r>
        <w:r w:rsidR="00FD7B7C">
          <w:rPr>
            <w:noProof/>
            <w:webHidden/>
          </w:rPr>
          <w:fldChar w:fldCharType="end"/>
        </w:r>
      </w:hyperlink>
    </w:p>
    <w:p w14:paraId="4AE7CD3D" w14:textId="27155CB1" w:rsidR="00FD7B7C" w:rsidRDefault="00986076">
      <w:pPr>
        <w:pStyle w:val="TOC1"/>
        <w:rPr>
          <w:rFonts w:asciiTheme="minorHAnsi" w:eastAsiaTheme="minorEastAsia" w:hAnsiTheme="minorHAnsi" w:cstheme="minorBidi"/>
          <w:b w:val="0"/>
          <w:noProof/>
          <w:sz w:val="24"/>
          <w:szCs w:val="24"/>
          <w:lang w:eastAsia="en-GB"/>
        </w:rPr>
      </w:pPr>
      <w:hyperlink w:anchor="_Toc72768944" w:history="1">
        <w:r w:rsidR="00FD7B7C" w:rsidRPr="009508CD">
          <w:rPr>
            <w:rStyle w:val="Hyperlink"/>
            <w:noProof/>
          </w:rPr>
          <w:t>C.2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Interfaces in the conceptual schema packages</w:t>
        </w:r>
        <w:r w:rsidR="00FD7B7C">
          <w:rPr>
            <w:noProof/>
            <w:webHidden/>
          </w:rPr>
          <w:tab/>
        </w:r>
        <w:r w:rsidR="00FD7B7C">
          <w:rPr>
            <w:noProof/>
            <w:webHidden/>
          </w:rPr>
          <w:fldChar w:fldCharType="begin"/>
        </w:r>
        <w:r w:rsidR="00FD7B7C">
          <w:rPr>
            <w:noProof/>
            <w:webHidden/>
          </w:rPr>
          <w:instrText xml:space="preserve"> PAGEREF _Toc72768944 \h </w:instrText>
        </w:r>
        <w:r w:rsidR="00FD7B7C">
          <w:rPr>
            <w:noProof/>
            <w:webHidden/>
          </w:rPr>
        </w:r>
        <w:r w:rsidR="00FD7B7C">
          <w:rPr>
            <w:noProof/>
            <w:webHidden/>
          </w:rPr>
          <w:fldChar w:fldCharType="separate"/>
        </w:r>
        <w:r w:rsidR="00FD7B7C">
          <w:rPr>
            <w:noProof/>
            <w:webHidden/>
          </w:rPr>
          <w:t>154</w:t>
        </w:r>
        <w:r w:rsidR="00FD7B7C">
          <w:rPr>
            <w:noProof/>
            <w:webHidden/>
          </w:rPr>
          <w:fldChar w:fldCharType="end"/>
        </w:r>
      </w:hyperlink>
    </w:p>
    <w:p w14:paraId="39B97341" w14:textId="64FF4233" w:rsidR="00FD7B7C" w:rsidRDefault="00986076">
      <w:pPr>
        <w:pStyle w:val="TOC1"/>
        <w:rPr>
          <w:rFonts w:asciiTheme="minorHAnsi" w:eastAsiaTheme="minorEastAsia" w:hAnsiTheme="minorHAnsi" w:cstheme="minorBidi"/>
          <w:b w:val="0"/>
          <w:noProof/>
          <w:sz w:val="24"/>
          <w:szCs w:val="24"/>
          <w:lang w:eastAsia="en-GB"/>
        </w:rPr>
      </w:pPr>
      <w:hyperlink w:anchor="_Toc72768945" w:history="1">
        <w:r w:rsidR="00FD7B7C" w:rsidRPr="009508CD">
          <w:rPr>
            <w:rStyle w:val="Hyperlink"/>
            <w:noProof/>
          </w:rPr>
          <w:t>C.3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Realizations of the conceptual schemas as abstract and concrete feature type classes</w:t>
        </w:r>
        <w:r w:rsidR="00FD7B7C">
          <w:rPr>
            <w:noProof/>
            <w:webHidden/>
          </w:rPr>
          <w:tab/>
        </w:r>
        <w:r w:rsidR="00FD7B7C">
          <w:rPr>
            <w:noProof/>
            <w:webHidden/>
          </w:rPr>
          <w:fldChar w:fldCharType="begin"/>
        </w:r>
        <w:r w:rsidR="00FD7B7C">
          <w:rPr>
            <w:noProof/>
            <w:webHidden/>
          </w:rPr>
          <w:instrText xml:space="preserve"> PAGEREF _Toc72768945 \h </w:instrText>
        </w:r>
        <w:r w:rsidR="00FD7B7C">
          <w:rPr>
            <w:noProof/>
            <w:webHidden/>
          </w:rPr>
        </w:r>
        <w:r w:rsidR="00FD7B7C">
          <w:rPr>
            <w:noProof/>
            <w:webHidden/>
          </w:rPr>
          <w:fldChar w:fldCharType="separate"/>
        </w:r>
        <w:r w:rsidR="00FD7B7C">
          <w:rPr>
            <w:noProof/>
            <w:webHidden/>
          </w:rPr>
          <w:t>155</w:t>
        </w:r>
        <w:r w:rsidR="00FD7B7C">
          <w:rPr>
            <w:noProof/>
            <w:webHidden/>
          </w:rPr>
          <w:fldChar w:fldCharType="end"/>
        </w:r>
      </w:hyperlink>
    </w:p>
    <w:p w14:paraId="1A875324" w14:textId="687A4D42" w:rsidR="00FD7B7C" w:rsidRDefault="00986076">
      <w:pPr>
        <w:pStyle w:val="TOC1"/>
        <w:rPr>
          <w:rFonts w:asciiTheme="minorHAnsi" w:eastAsiaTheme="minorEastAsia" w:hAnsiTheme="minorHAnsi" w:cstheme="minorBidi"/>
          <w:b w:val="0"/>
          <w:noProof/>
          <w:sz w:val="24"/>
          <w:szCs w:val="24"/>
          <w:lang w:eastAsia="en-GB"/>
        </w:rPr>
      </w:pPr>
      <w:hyperlink w:anchor="_Toc72768946" w:history="1">
        <w:r w:rsidR="00FD7B7C" w:rsidRPr="009508CD">
          <w:rPr>
            <w:rStyle w:val="Hyperlink"/>
            <w:noProof/>
          </w:rPr>
          <w:t>C.4</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Modelling of the Observation concept</w:t>
        </w:r>
        <w:r w:rsidR="00FD7B7C">
          <w:rPr>
            <w:noProof/>
            <w:webHidden/>
          </w:rPr>
          <w:tab/>
        </w:r>
        <w:r w:rsidR="00FD7B7C">
          <w:rPr>
            <w:noProof/>
            <w:webHidden/>
          </w:rPr>
          <w:fldChar w:fldCharType="begin"/>
        </w:r>
        <w:r w:rsidR="00FD7B7C">
          <w:rPr>
            <w:noProof/>
            <w:webHidden/>
          </w:rPr>
          <w:instrText xml:space="preserve"> PAGEREF _Toc72768946 \h </w:instrText>
        </w:r>
        <w:r w:rsidR="00FD7B7C">
          <w:rPr>
            <w:noProof/>
            <w:webHidden/>
          </w:rPr>
        </w:r>
        <w:r w:rsidR="00FD7B7C">
          <w:rPr>
            <w:noProof/>
            <w:webHidden/>
          </w:rPr>
          <w:fldChar w:fldCharType="separate"/>
        </w:r>
        <w:r w:rsidR="00FD7B7C">
          <w:rPr>
            <w:noProof/>
            <w:webHidden/>
          </w:rPr>
          <w:t>155</w:t>
        </w:r>
        <w:r w:rsidR="00FD7B7C">
          <w:rPr>
            <w:noProof/>
            <w:webHidden/>
          </w:rPr>
          <w:fldChar w:fldCharType="end"/>
        </w:r>
      </w:hyperlink>
    </w:p>
    <w:p w14:paraId="548D4D57" w14:textId="4F15558F" w:rsidR="00FD7B7C" w:rsidRDefault="00986076">
      <w:pPr>
        <w:pStyle w:val="TOC1"/>
        <w:rPr>
          <w:rFonts w:asciiTheme="minorHAnsi" w:eastAsiaTheme="minorEastAsia" w:hAnsiTheme="minorHAnsi" w:cstheme="minorBidi"/>
          <w:b w:val="0"/>
          <w:noProof/>
          <w:sz w:val="24"/>
          <w:szCs w:val="24"/>
          <w:lang w:eastAsia="en-GB"/>
        </w:rPr>
      </w:pPr>
      <w:hyperlink w:anchor="_Toc72768947" w:history="1">
        <w:r w:rsidR="00FD7B7C" w:rsidRPr="009508CD">
          <w:rPr>
            <w:rStyle w:val="Hyperlink"/>
            <w:noProof/>
          </w:rPr>
          <w:t>C.5</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Modelling of the Sample and Sampling concepts</w:t>
        </w:r>
        <w:r w:rsidR="00FD7B7C">
          <w:rPr>
            <w:noProof/>
            <w:webHidden/>
          </w:rPr>
          <w:tab/>
        </w:r>
        <w:r w:rsidR="00FD7B7C">
          <w:rPr>
            <w:noProof/>
            <w:webHidden/>
          </w:rPr>
          <w:fldChar w:fldCharType="begin"/>
        </w:r>
        <w:r w:rsidR="00FD7B7C">
          <w:rPr>
            <w:noProof/>
            <w:webHidden/>
          </w:rPr>
          <w:instrText xml:space="preserve"> PAGEREF _Toc72768947 \h </w:instrText>
        </w:r>
        <w:r w:rsidR="00FD7B7C">
          <w:rPr>
            <w:noProof/>
            <w:webHidden/>
          </w:rPr>
        </w:r>
        <w:r w:rsidR="00FD7B7C">
          <w:rPr>
            <w:noProof/>
            <w:webHidden/>
          </w:rPr>
          <w:fldChar w:fldCharType="separate"/>
        </w:r>
        <w:r w:rsidR="00FD7B7C">
          <w:rPr>
            <w:noProof/>
            <w:webHidden/>
          </w:rPr>
          <w:t>158</w:t>
        </w:r>
        <w:r w:rsidR="00FD7B7C">
          <w:rPr>
            <w:noProof/>
            <w:webHidden/>
          </w:rPr>
          <w:fldChar w:fldCharType="end"/>
        </w:r>
      </w:hyperlink>
    </w:p>
    <w:p w14:paraId="4BDCE476" w14:textId="0F86B9CC" w:rsidR="00FD7B7C" w:rsidRDefault="00986076">
      <w:pPr>
        <w:pStyle w:val="TOC1"/>
        <w:rPr>
          <w:rFonts w:asciiTheme="minorHAnsi" w:eastAsiaTheme="minorEastAsia" w:hAnsiTheme="minorHAnsi" w:cstheme="minorBidi"/>
          <w:b w:val="0"/>
          <w:noProof/>
          <w:sz w:val="24"/>
          <w:szCs w:val="24"/>
          <w:lang w:eastAsia="en-GB"/>
        </w:rPr>
      </w:pPr>
      <w:hyperlink w:anchor="_Toc72768948" w:history="1">
        <w:r w:rsidR="00FD7B7C" w:rsidRPr="009508CD">
          <w:rPr>
            <w:rStyle w:val="Hyperlink"/>
            <w:noProof/>
          </w:rPr>
          <w:t>C.6</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Observation and Sample collections</w:t>
        </w:r>
        <w:r w:rsidR="00FD7B7C">
          <w:rPr>
            <w:noProof/>
            <w:webHidden/>
          </w:rPr>
          <w:tab/>
        </w:r>
        <w:r w:rsidR="00FD7B7C">
          <w:rPr>
            <w:noProof/>
            <w:webHidden/>
          </w:rPr>
          <w:fldChar w:fldCharType="begin"/>
        </w:r>
        <w:r w:rsidR="00FD7B7C">
          <w:rPr>
            <w:noProof/>
            <w:webHidden/>
          </w:rPr>
          <w:instrText xml:space="preserve"> PAGEREF _Toc72768948 \h </w:instrText>
        </w:r>
        <w:r w:rsidR="00FD7B7C">
          <w:rPr>
            <w:noProof/>
            <w:webHidden/>
          </w:rPr>
        </w:r>
        <w:r w:rsidR="00FD7B7C">
          <w:rPr>
            <w:noProof/>
            <w:webHidden/>
          </w:rPr>
          <w:fldChar w:fldCharType="separate"/>
        </w:r>
        <w:r w:rsidR="00FD7B7C">
          <w:rPr>
            <w:noProof/>
            <w:webHidden/>
          </w:rPr>
          <w:t>162</w:t>
        </w:r>
        <w:r w:rsidR="00FD7B7C">
          <w:rPr>
            <w:noProof/>
            <w:webHidden/>
          </w:rPr>
          <w:fldChar w:fldCharType="end"/>
        </w:r>
      </w:hyperlink>
    </w:p>
    <w:p w14:paraId="7435653F" w14:textId="6A8E7FEA" w:rsidR="00FD7B7C" w:rsidRDefault="00986076">
      <w:pPr>
        <w:pStyle w:val="TOC1"/>
        <w:rPr>
          <w:rFonts w:asciiTheme="minorHAnsi" w:eastAsiaTheme="minorEastAsia" w:hAnsiTheme="minorHAnsi" w:cstheme="minorBidi"/>
          <w:b w:val="0"/>
          <w:noProof/>
          <w:sz w:val="24"/>
          <w:szCs w:val="24"/>
          <w:lang w:eastAsia="en-GB"/>
        </w:rPr>
      </w:pPr>
      <w:hyperlink w:anchor="_Toc72768949" w:history="1">
        <w:r w:rsidR="00FD7B7C" w:rsidRPr="009508CD">
          <w:rPr>
            <w:rStyle w:val="Hyperlink"/>
            <w:noProof/>
          </w:rPr>
          <w:t>C.7</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Hard-typing vs. soft typing and codelist use</w:t>
        </w:r>
        <w:r w:rsidR="00FD7B7C">
          <w:rPr>
            <w:noProof/>
            <w:webHidden/>
          </w:rPr>
          <w:tab/>
        </w:r>
        <w:r w:rsidR="00FD7B7C">
          <w:rPr>
            <w:noProof/>
            <w:webHidden/>
          </w:rPr>
          <w:fldChar w:fldCharType="begin"/>
        </w:r>
        <w:r w:rsidR="00FD7B7C">
          <w:rPr>
            <w:noProof/>
            <w:webHidden/>
          </w:rPr>
          <w:instrText xml:space="preserve"> PAGEREF _Toc72768949 \h </w:instrText>
        </w:r>
        <w:r w:rsidR="00FD7B7C">
          <w:rPr>
            <w:noProof/>
            <w:webHidden/>
          </w:rPr>
        </w:r>
        <w:r w:rsidR="00FD7B7C">
          <w:rPr>
            <w:noProof/>
            <w:webHidden/>
          </w:rPr>
          <w:fldChar w:fldCharType="separate"/>
        </w:r>
        <w:r w:rsidR="00FD7B7C">
          <w:rPr>
            <w:noProof/>
            <w:webHidden/>
          </w:rPr>
          <w:t>162</w:t>
        </w:r>
        <w:r w:rsidR="00FD7B7C">
          <w:rPr>
            <w:noProof/>
            <w:webHidden/>
          </w:rPr>
          <w:fldChar w:fldCharType="end"/>
        </w:r>
      </w:hyperlink>
    </w:p>
    <w:p w14:paraId="3F7A0EAF" w14:textId="7F32A480" w:rsidR="00FD7B7C" w:rsidRDefault="00986076">
      <w:pPr>
        <w:pStyle w:val="TOC1"/>
        <w:rPr>
          <w:rFonts w:asciiTheme="minorHAnsi" w:eastAsiaTheme="minorEastAsia" w:hAnsiTheme="minorHAnsi" w:cstheme="minorBidi"/>
          <w:b w:val="0"/>
          <w:noProof/>
          <w:sz w:val="24"/>
          <w:szCs w:val="24"/>
          <w:lang w:eastAsia="en-GB"/>
        </w:rPr>
      </w:pPr>
      <w:hyperlink w:anchor="_Toc72768950" w:history="1">
        <w:r w:rsidR="00FD7B7C" w:rsidRPr="009508CD">
          <w:rPr>
            <w:rStyle w:val="Hyperlink"/>
            <w:noProof/>
          </w:rPr>
          <w:t>C.8</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Generic metadata associations</w:t>
        </w:r>
        <w:r w:rsidR="00FD7B7C">
          <w:rPr>
            <w:noProof/>
            <w:webHidden/>
          </w:rPr>
          <w:tab/>
        </w:r>
        <w:r w:rsidR="00FD7B7C">
          <w:rPr>
            <w:noProof/>
            <w:webHidden/>
          </w:rPr>
          <w:fldChar w:fldCharType="begin"/>
        </w:r>
        <w:r w:rsidR="00FD7B7C">
          <w:rPr>
            <w:noProof/>
            <w:webHidden/>
          </w:rPr>
          <w:instrText xml:space="preserve"> PAGEREF _Toc72768950 \h </w:instrText>
        </w:r>
        <w:r w:rsidR="00FD7B7C">
          <w:rPr>
            <w:noProof/>
            <w:webHidden/>
          </w:rPr>
        </w:r>
        <w:r w:rsidR="00FD7B7C">
          <w:rPr>
            <w:noProof/>
            <w:webHidden/>
          </w:rPr>
          <w:fldChar w:fldCharType="separate"/>
        </w:r>
        <w:r w:rsidR="00FD7B7C">
          <w:rPr>
            <w:noProof/>
            <w:webHidden/>
          </w:rPr>
          <w:t>163</w:t>
        </w:r>
        <w:r w:rsidR="00FD7B7C">
          <w:rPr>
            <w:noProof/>
            <w:webHidden/>
          </w:rPr>
          <w:fldChar w:fldCharType="end"/>
        </w:r>
      </w:hyperlink>
    </w:p>
    <w:p w14:paraId="48921F86" w14:textId="77D3BCBF" w:rsidR="00FD7B7C" w:rsidRDefault="00986076">
      <w:pPr>
        <w:pStyle w:val="TOC1"/>
        <w:rPr>
          <w:rFonts w:asciiTheme="minorHAnsi" w:eastAsiaTheme="minorEastAsia" w:hAnsiTheme="minorHAnsi" w:cstheme="minorBidi"/>
          <w:b w:val="0"/>
          <w:noProof/>
          <w:sz w:val="24"/>
          <w:szCs w:val="24"/>
          <w:lang w:eastAsia="en-GB"/>
        </w:rPr>
      </w:pPr>
      <w:hyperlink w:anchor="_Toc72768951" w:history="1">
        <w:r w:rsidR="00FD7B7C" w:rsidRPr="009508CD">
          <w:rPr>
            <w:rStyle w:val="Hyperlink"/>
            <w:noProof/>
          </w:rPr>
          <w:t>C.9</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Discarded concepts</w:t>
        </w:r>
        <w:r w:rsidR="00FD7B7C">
          <w:rPr>
            <w:noProof/>
            <w:webHidden/>
          </w:rPr>
          <w:tab/>
        </w:r>
        <w:r w:rsidR="00FD7B7C">
          <w:rPr>
            <w:noProof/>
            <w:webHidden/>
          </w:rPr>
          <w:fldChar w:fldCharType="begin"/>
        </w:r>
        <w:r w:rsidR="00FD7B7C">
          <w:rPr>
            <w:noProof/>
            <w:webHidden/>
          </w:rPr>
          <w:instrText xml:space="preserve"> PAGEREF _Toc72768951 \h </w:instrText>
        </w:r>
        <w:r w:rsidR="00FD7B7C">
          <w:rPr>
            <w:noProof/>
            <w:webHidden/>
          </w:rPr>
        </w:r>
        <w:r w:rsidR="00FD7B7C">
          <w:rPr>
            <w:noProof/>
            <w:webHidden/>
          </w:rPr>
          <w:fldChar w:fldCharType="separate"/>
        </w:r>
        <w:r w:rsidR="00FD7B7C">
          <w:rPr>
            <w:noProof/>
            <w:webHidden/>
          </w:rPr>
          <w:t>164</w:t>
        </w:r>
        <w:r w:rsidR="00FD7B7C">
          <w:rPr>
            <w:noProof/>
            <w:webHidden/>
          </w:rPr>
          <w:fldChar w:fldCharType="end"/>
        </w:r>
      </w:hyperlink>
    </w:p>
    <w:p w14:paraId="28D02A41" w14:textId="67ABEA48" w:rsidR="00FD7B7C" w:rsidRDefault="00986076">
      <w:pPr>
        <w:pStyle w:val="TOC1"/>
        <w:rPr>
          <w:rFonts w:asciiTheme="minorHAnsi" w:eastAsiaTheme="minorEastAsia" w:hAnsiTheme="minorHAnsi" w:cstheme="minorBidi"/>
          <w:b w:val="0"/>
          <w:noProof/>
          <w:sz w:val="24"/>
          <w:szCs w:val="24"/>
          <w:lang w:eastAsia="en-GB"/>
        </w:rPr>
      </w:pPr>
      <w:hyperlink w:anchor="_Toc72768952" w:history="1">
        <w:r w:rsidR="00FD7B7C" w:rsidRPr="009508CD">
          <w:rPr>
            <w:rStyle w:val="Hyperlink"/>
            <w:noProof/>
          </w:rPr>
          <w:t>Annex D (informative)  Best practices in use of the Observation and Sampling models</w:t>
        </w:r>
        <w:r w:rsidR="00FD7B7C">
          <w:rPr>
            <w:noProof/>
            <w:webHidden/>
          </w:rPr>
          <w:tab/>
        </w:r>
        <w:r w:rsidR="00FD7B7C">
          <w:rPr>
            <w:noProof/>
            <w:webHidden/>
          </w:rPr>
          <w:fldChar w:fldCharType="begin"/>
        </w:r>
        <w:r w:rsidR="00FD7B7C">
          <w:rPr>
            <w:noProof/>
            <w:webHidden/>
          </w:rPr>
          <w:instrText xml:space="preserve"> PAGEREF _Toc72768952 \h </w:instrText>
        </w:r>
        <w:r w:rsidR="00FD7B7C">
          <w:rPr>
            <w:noProof/>
            <w:webHidden/>
          </w:rPr>
        </w:r>
        <w:r w:rsidR="00FD7B7C">
          <w:rPr>
            <w:noProof/>
            <w:webHidden/>
          </w:rPr>
          <w:fldChar w:fldCharType="separate"/>
        </w:r>
        <w:r w:rsidR="00FD7B7C">
          <w:rPr>
            <w:noProof/>
            <w:webHidden/>
          </w:rPr>
          <w:t>165</w:t>
        </w:r>
        <w:r w:rsidR="00FD7B7C">
          <w:rPr>
            <w:noProof/>
            <w:webHidden/>
          </w:rPr>
          <w:fldChar w:fldCharType="end"/>
        </w:r>
      </w:hyperlink>
    </w:p>
    <w:p w14:paraId="54F1B988" w14:textId="679DF3BA" w:rsidR="00FD7B7C" w:rsidRDefault="00986076">
      <w:pPr>
        <w:pStyle w:val="TOC1"/>
        <w:rPr>
          <w:rFonts w:asciiTheme="minorHAnsi" w:eastAsiaTheme="minorEastAsia" w:hAnsiTheme="minorHAnsi" w:cstheme="minorBidi"/>
          <w:b w:val="0"/>
          <w:noProof/>
          <w:sz w:val="24"/>
          <w:szCs w:val="24"/>
          <w:lang w:eastAsia="en-GB"/>
        </w:rPr>
      </w:pPr>
      <w:hyperlink w:anchor="_Toc72768953" w:history="1">
        <w:r w:rsidR="00FD7B7C" w:rsidRPr="009508CD">
          <w:rPr>
            <w:rStyle w:val="Hyperlink"/>
            <w:noProof/>
          </w:rPr>
          <w:t>D.1</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Features, coverages and observations — Different views of information</w:t>
        </w:r>
        <w:r w:rsidR="00FD7B7C">
          <w:rPr>
            <w:noProof/>
            <w:webHidden/>
          </w:rPr>
          <w:tab/>
        </w:r>
        <w:r w:rsidR="00FD7B7C">
          <w:rPr>
            <w:noProof/>
            <w:webHidden/>
          </w:rPr>
          <w:fldChar w:fldCharType="begin"/>
        </w:r>
        <w:r w:rsidR="00FD7B7C">
          <w:rPr>
            <w:noProof/>
            <w:webHidden/>
          </w:rPr>
          <w:instrText xml:space="preserve"> PAGEREF _Toc72768953 \h </w:instrText>
        </w:r>
        <w:r w:rsidR="00FD7B7C">
          <w:rPr>
            <w:noProof/>
            <w:webHidden/>
          </w:rPr>
        </w:r>
        <w:r w:rsidR="00FD7B7C">
          <w:rPr>
            <w:noProof/>
            <w:webHidden/>
          </w:rPr>
          <w:fldChar w:fldCharType="separate"/>
        </w:r>
        <w:r w:rsidR="00FD7B7C">
          <w:rPr>
            <w:noProof/>
            <w:webHidden/>
          </w:rPr>
          <w:t>165</w:t>
        </w:r>
        <w:r w:rsidR="00FD7B7C">
          <w:rPr>
            <w:noProof/>
            <w:webHidden/>
          </w:rPr>
          <w:fldChar w:fldCharType="end"/>
        </w:r>
      </w:hyperlink>
    </w:p>
    <w:p w14:paraId="58677FE7" w14:textId="5458FCD6" w:rsidR="00FD7B7C" w:rsidRDefault="00986076">
      <w:pPr>
        <w:pStyle w:val="TOC1"/>
        <w:rPr>
          <w:rFonts w:asciiTheme="minorHAnsi" w:eastAsiaTheme="minorEastAsia" w:hAnsiTheme="minorHAnsi" w:cstheme="minorBidi"/>
          <w:b w:val="0"/>
          <w:noProof/>
          <w:sz w:val="24"/>
          <w:szCs w:val="24"/>
          <w:lang w:eastAsia="en-GB"/>
        </w:rPr>
      </w:pPr>
      <w:hyperlink w:anchor="_Toc72768954" w:history="1">
        <w:r w:rsidR="00FD7B7C" w:rsidRPr="009508CD">
          <w:rPr>
            <w:rStyle w:val="Hyperlink"/>
            <w:noProof/>
          </w:rPr>
          <w:t>D.2</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Observation concerns</w:t>
        </w:r>
        <w:r w:rsidR="00FD7B7C">
          <w:rPr>
            <w:noProof/>
            <w:webHidden/>
          </w:rPr>
          <w:tab/>
        </w:r>
        <w:r w:rsidR="00FD7B7C">
          <w:rPr>
            <w:noProof/>
            <w:webHidden/>
          </w:rPr>
          <w:fldChar w:fldCharType="begin"/>
        </w:r>
        <w:r w:rsidR="00FD7B7C">
          <w:rPr>
            <w:noProof/>
            <w:webHidden/>
          </w:rPr>
          <w:instrText xml:space="preserve"> PAGEREF _Toc72768954 \h </w:instrText>
        </w:r>
        <w:r w:rsidR="00FD7B7C">
          <w:rPr>
            <w:noProof/>
            <w:webHidden/>
          </w:rPr>
        </w:r>
        <w:r w:rsidR="00FD7B7C">
          <w:rPr>
            <w:noProof/>
            <w:webHidden/>
          </w:rPr>
          <w:fldChar w:fldCharType="separate"/>
        </w:r>
        <w:r w:rsidR="00FD7B7C">
          <w:rPr>
            <w:noProof/>
            <w:webHidden/>
          </w:rPr>
          <w:t>167</w:t>
        </w:r>
        <w:r w:rsidR="00FD7B7C">
          <w:rPr>
            <w:noProof/>
            <w:webHidden/>
          </w:rPr>
          <w:fldChar w:fldCharType="end"/>
        </w:r>
      </w:hyperlink>
    </w:p>
    <w:p w14:paraId="15A2B788" w14:textId="24BD2759" w:rsidR="00FD7B7C" w:rsidRDefault="00986076">
      <w:pPr>
        <w:pStyle w:val="TOC1"/>
        <w:rPr>
          <w:rFonts w:asciiTheme="minorHAnsi" w:eastAsiaTheme="minorEastAsia" w:hAnsiTheme="minorHAnsi" w:cstheme="minorBidi"/>
          <w:b w:val="0"/>
          <w:noProof/>
          <w:sz w:val="24"/>
          <w:szCs w:val="24"/>
          <w:lang w:eastAsia="en-GB"/>
        </w:rPr>
      </w:pPr>
      <w:hyperlink w:anchor="_Toc72768955" w:history="1">
        <w:r w:rsidR="00FD7B7C" w:rsidRPr="009508CD">
          <w:rPr>
            <w:rStyle w:val="Hyperlink"/>
            <w:noProof/>
          </w:rPr>
          <w:t>D.3</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Sample, Sampling concerns</w:t>
        </w:r>
        <w:r w:rsidR="00FD7B7C">
          <w:rPr>
            <w:noProof/>
            <w:webHidden/>
          </w:rPr>
          <w:tab/>
        </w:r>
        <w:r w:rsidR="00FD7B7C">
          <w:rPr>
            <w:noProof/>
            <w:webHidden/>
          </w:rPr>
          <w:fldChar w:fldCharType="begin"/>
        </w:r>
        <w:r w:rsidR="00FD7B7C">
          <w:rPr>
            <w:noProof/>
            <w:webHidden/>
          </w:rPr>
          <w:instrText xml:space="preserve"> PAGEREF _Toc72768955 \h </w:instrText>
        </w:r>
        <w:r w:rsidR="00FD7B7C">
          <w:rPr>
            <w:noProof/>
            <w:webHidden/>
          </w:rPr>
        </w:r>
        <w:r w:rsidR="00FD7B7C">
          <w:rPr>
            <w:noProof/>
            <w:webHidden/>
          </w:rPr>
          <w:fldChar w:fldCharType="separate"/>
        </w:r>
        <w:r w:rsidR="00FD7B7C">
          <w:rPr>
            <w:noProof/>
            <w:webHidden/>
          </w:rPr>
          <w:t>169</w:t>
        </w:r>
        <w:r w:rsidR="00FD7B7C">
          <w:rPr>
            <w:noProof/>
            <w:webHidden/>
          </w:rPr>
          <w:fldChar w:fldCharType="end"/>
        </w:r>
      </w:hyperlink>
    </w:p>
    <w:p w14:paraId="1E67A47D" w14:textId="3D4C2AD8" w:rsidR="00FD7B7C" w:rsidRDefault="00986076">
      <w:pPr>
        <w:pStyle w:val="TOC1"/>
        <w:rPr>
          <w:rFonts w:asciiTheme="minorHAnsi" w:eastAsiaTheme="minorEastAsia" w:hAnsiTheme="minorHAnsi" w:cstheme="minorBidi"/>
          <w:b w:val="0"/>
          <w:noProof/>
          <w:sz w:val="24"/>
          <w:szCs w:val="24"/>
          <w:lang w:eastAsia="en-GB"/>
        </w:rPr>
      </w:pPr>
      <w:hyperlink w:anchor="_Toc72768956" w:history="1">
        <w:r w:rsidR="00FD7B7C" w:rsidRPr="009508CD">
          <w:rPr>
            <w:rStyle w:val="Hyperlink"/>
            <w:noProof/>
          </w:rPr>
          <w:t>D.4</w:t>
        </w:r>
        <w:r w:rsidR="00FD7B7C">
          <w:rPr>
            <w:rFonts w:asciiTheme="minorHAnsi" w:eastAsiaTheme="minorEastAsia" w:hAnsiTheme="minorHAnsi" w:cstheme="minorBidi"/>
            <w:b w:val="0"/>
            <w:noProof/>
            <w:sz w:val="24"/>
            <w:szCs w:val="24"/>
            <w:lang w:eastAsia="en-GB"/>
          </w:rPr>
          <w:tab/>
        </w:r>
        <w:r w:rsidR="00FD7B7C" w:rsidRPr="009508CD">
          <w:rPr>
            <w:rStyle w:val="Hyperlink"/>
            <w:noProof/>
          </w:rPr>
          <w:t>Observations and Coverages</w:t>
        </w:r>
        <w:r w:rsidR="00FD7B7C">
          <w:rPr>
            <w:noProof/>
            <w:webHidden/>
          </w:rPr>
          <w:tab/>
        </w:r>
        <w:r w:rsidR="00FD7B7C">
          <w:rPr>
            <w:noProof/>
            <w:webHidden/>
          </w:rPr>
          <w:fldChar w:fldCharType="begin"/>
        </w:r>
        <w:r w:rsidR="00FD7B7C">
          <w:rPr>
            <w:noProof/>
            <w:webHidden/>
          </w:rPr>
          <w:instrText xml:space="preserve"> PAGEREF _Toc72768956 \h </w:instrText>
        </w:r>
        <w:r w:rsidR="00FD7B7C">
          <w:rPr>
            <w:noProof/>
            <w:webHidden/>
          </w:rPr>
        </w:r>
        <w:r w:rsidR="00FD7B7C">
          <w:rPr>
            <w:noProof/>
            <w:webHidden/>
          </w:rPr>
          <w:fldChar w:fldCharType="separate"/>
        </w:r>
        <w:r w:rsidR="00FD7B7C">
          <w:rPr>
            <w:noProof/>
            <w:webHidden/>
          </w:rPr>
          <w:t>171</w:t>
        </w:r>
        <w:r w:rsidR="00FD7B7C">
          <w:rPr>
            <w:noProof/>
            <w:webHidden/>
          </w:rPr>
          <w:fldChar w:fldCharType="end"/>
        </w:r>
      </w:hyperlink>
    </w:p>
    <w:p w14:paraId="091E1F36" w14:textId="217CCE0C" w:rsidR="00FD7B7C" w:rsidRDefault="00986076">
      <w:pPr>
        <w:pStyle w:val="TOC1"/>
        <w:rPr>
          <w:rFonts w:asciiTheme="minorHAnsi" w:eastAsiaTheme="minorEastAsia" w:hAnsiTheme="minorHAnsi" w:cstheme="minorBidi"/>
          <w:b w:val="0"/>
          <w:noProof/>
          <w:sz w:val="24"/>
          <w:szCs w:val="24"/>
          <w:lang w:eastAsia="en-GB"/>
        </w:rPr>
      </w:pPr>
      <w:hyperlink w:anchor="_Toc72768957" w:history="1">
        <w:r w:rsidR="00FD7B7C" w:rsidRPr="009508CD">
          <w:rPr>
            <w:rStyle w:val="Hyperlink"/>
            <w:noProof/>
          </w:rPr>
          <w:t>Bibliography</w:t>
        </w:r>
        <w:r w:rsidR="00FD7B7C">
          <w:rPr>
            <w:noProof/>
            <w:webHidden/>
          </w:rPr>
          <w:tab/>
        </w:r>
        <w:r w:rsidR="00FD7B7C">
          <w:rPr>
            <w:noProof/>
            <w:webHidden/>
          </w:rPr>
          <w:fldChar w:fldCharType="begin"/>
        </w:r>
        <w:r w:rsidR="00FD7B7C">
          <w:rPr>
            <w:noProof/>
            <w:webHidden/>
          </w:rPr>
          <w:instrText xml:space="preserve"> PAGEREF _Toc72768957 \h </w:instrText>
        </w:r>
        <w:r w:rsidR="00FD7B7C">
          <w:rPr>
            <w:noProof/>
            <w:webHidden/>
          </w:rPr>
        </w:r>
        <w:r w:rsidR="00FD7B7C">
          <w:rPr>
            <w:noProof/>
            <w:webHidden/>
          </w:rPr>
          <w:fldChar w:fldCharType="separate"/>
        </w:r>
        <w:r w:rsidR="00FD7B7C">
          <w:rPr>
            <w:noProof/>
            <w:webHidden/>
          </w:rPr>
          <w:t>174</w:t>
        </w:r>
        <w:r w:rsidR="00FD7B7C">
          <w:rPr>
            <w:noProof/>
            <w:webHidden/>
          </w:rPr>
          <w:fldChar w:fldCharType="end"/>
        </w:r>
      </w:hyperlink>
    </w:p>
    <w:p w14:paraId="1A0BE66C" w14:textId="63A01F40" w:rsidR="001A33D0" w:rsidRPr="00F02BC7" w:rsidRDefault="00B0271B" w:rsidP="001A33D0">
      <w:pPr>
        <w:pStyle w:val="TOC1"/>
      </w:pPr>
      <w:r>
        <w:fldChar w:fldCharType="end"/>
      </w:r>
    </w:p>
    <w:p w14:paraId="55937C19" w14:textId="77777777" w:rsidR="001A33D0" w:rsidRPr="00F02BC7" w:rsidRDefault="001A33D0" w:rsidP="001A33D0">
      <w:pPr>
        <w:pStyle w:val="ForewordTitle"/>
      </w:pPr>
      <w:bookmarkStart w:id="33" w:name="_Toc353342667"/>
      <w:bookmarkStart w:id="34" w:name="_Toc72768815"/>
      <w:r w:rsidRPr="00F02BC7">
        <w:lastRenderedPageBreak/>
        <w:t>Foreword</w:t>
      </w:r>
      <w:bookmarkEnd w:id="33"/>
      <w:bookmarkEnd w:id="34"/>
    </w:p>
    <w:p w14:paraId="160CB422" w14:textId="77777777" w:rsidR="00BC394B" w:rsidRPr="00F02BC7" w:rsidRDefault="00BC394B" w:rsidP="00BC394B">
      <w:r w:rsidRPr="00F02BC7">
        <w:t>ISO (the International Organization for Standardization) is a worldwide federation of national standards bodies (ISO member bodies). The work of preparing International Standards is normally carried out through ISO technical committees. Each member body interested in a subject for which a technical committee has been established has the right to be represented on that committee. International organizations, governmental and non-governmental, in liaison with ISO, also take part in the work. ISO collaborates closely with the International Electrotechnical Commission (IEC) on all matters of electrotechnical standardization.</w:t>
      </w:r>
    </w:p>
    <w:p w14:paraId="00674928" w14:textId="722071F5" w:rsidR="00BC394B" w:rsidRPr="00F02BC7" w:rsidRDefault="00BC394B" w:rsidP="00BC394B">
      <w:r w:rsidRPr="00F02BC7">
        <w:t>The procedures used to develop this document and those intended for its further maintenance are described in the ISO/IEC Directives, Part 1. In particular</w:t>
      </w:r>
      <w:r w:rsidR="00F81ACE" w:rsidRPr="00F02BC7">
        <w:t>,</w:t>
      </w:r>
      <w:r w:rsidRPr="00F02BC7">
        <w:t xml:space="preserve"> the different approval criteria needed for the different types of ISO documents should be noted. This document was drafted in accordance with the editorial rules of the ISO/IEC Directives, Part 2 (see </w:t>
      </w:r>
      <w:hyperlink r:id="rId20" w:history="1">
        <w:r w:rsidRPr="00F02BC7">
          <w:rPr>
            <w:rStyle w:val="Hyperlink"/>
            <w:lang w:val="en-GB"/>
          </w:rPr>
          <w:t>www.iso.org/directives</w:t>
        </w:r>
      </w:hyperlink>
      <w:r w:rsidRPr="00F02BC7">
        <w:t>).</w:t>
      </w:r>
    </w:p>
    <w:p w14:paraId="156E3DFA" w14:textId="61C0C45B" w:rsidR="00BC394B" w:rsidRPr="00F02BC7" w:rsidRDefault="00BC394B" w:rsidP="00BC394B">
      <w:r w:rsidRPr="00F02BC7">
        <w:t xml:space="preserve">Attention is drawn to the possibility that some of the elements of this document may be the subject of patent rights. ISO shall not be held responsible for identifying any or all such patent rights. Details of any patent rights identified during the development of the document will be in the Introduction and/or on the ISO list of patent declarations received (see </w:t>
      </w:r>
      <w:hyperlink r:id="rId21" w:history="1">
        <w:r w:rsidRPr="00F02BC7">
          <w:rPr>
            <w:rStyle w:val="Hyperlink"/>
            <w:lang w:val="en-GB"/>
          </w:rPr>
          <w:t>www.iso.org/patents</w:t>
        </w:r>
      </w:hyperlink>
      <w:r w:rsidRPr="00F02BC7">
        <w:t>).</w:t>
      </w:r>
    </w:p>
    <w:p w14:paraId="414C6D5F" w14:textId="77777777" w:rsidR="00BC394B" w:rsidRPr="00F02BC7" w:rsidRDefault="00BC394B" w:rsidP="00BC394B">
      <w:r w:rsidRPr="00F02BC7">
        <w:t>Any trade name used in this document is information given for the convenience of users and does not constitute an endorsement.</w:t>
      </w:r>
    </w:p>
    <w:p w14:paraId="2C0CBDA5" w14:textId="3B39B6BE" w:rsidR="00BC394B" w:rsidRPr="00F02BC7" w:rsidRDefault="00BC394B" w:rsidP="00BC394B">
      <w:r w:rsidRPr="00F02BC7">
        <w:t>For an explanation o</w:t>
      </w:r>
      <w:r w:rsidR="00F81ACE" w:rsidRPr="00F02BC7">
        <w:t>f</w:t>
      </w:r>
      <w:r w:rsidRPr="00F02BC7">
        <w:t xml:space="preserve"> the voluntary nature of standards, the meaning of ISO specific terms and expressions related to conformity assessment, as well as information about ISO's adherence to the World Trade Organization (WTO) principles in the Technical Barriers to Trade (TBT)</w:t>
      </w:r>
      <w:r w:rsidR="00294FB0" w:rsidRPr="00F02BC7">
        <w:t>,</w:t>
      </w:r>
      <w:r w:rsidRPr="00F02BC7">
        <w:rPr>
          <w:color w:val="FF0000"/>
        </w:rPr>
        <w:t xml:space="preserve"> </w:t>
      </w:r>
      <w:r w:rsidRPr="00F02BC7">
        <w:t xml:space="preserve">see </w:t>
      </w:r>
      <w:hyperlink r:id="rId22" w:history="1">
        <w:r w:rsidRPr="00F02BC7">
          <w:rPr>
            <w:rStyle w:val="Hyperlink"/>
            <w:rFonts w:eastAsia="Malgun Gothic" w:cs="Arial"/>
            <w:szCs w:val="24"/>
            <w:lang w:val="en-GB"/>
          </w:rPr>
          <w:t>www.iso.org/iso/foreword.html</w:t>
        </w:r>
      </w:hyperlink>
      <w:r w:rsidRPr="00F02BC7">
        <w:rPr>
          <w:rFonts w:eastAsia="Malgun Gothic"/>
        </w:rPr>
        <w:t>.</w:t>
      </w:r>
    </w:p>
    <w:p w14:paraId="7FD430B7" w14:textId="09ADF5E1" w:rsidR="001A33D0" w:rsidRPr="00F02BC7" w:rsidRDefault="00B9118A" w:rsidP="00905BA9">
      <w:r w:rsidRPr="00F02BC7">
        <w:t>This document was prepared by Technical Committee</w:t>
      </w:r>
      <w:r w:rsidR="001A33D0" w:rsidRPr="00F02BC7">
        <w:t xml:space="preserve"> ISO/TC </w:t>
      </w:r>
      <w:r w:rsidR="00672B45" w:rsidRPr="00F02BC7">
        <w:t>211</w:t>
      </w:r>
      <w:r w:rsidR="001A33D0" w:rsidRPr="00F02BC7">
        <w:t xml:space="preserve">, </w:t>
      </w:r>
      <w:r w:rsidR="00672B45" w:rsidRPr="00F02BC7">
        <w:rPr>
          <w:i/>
        </w:rPr>
        <w:t>Geographic information/</w:t>
      </w:r>
      <w:proofErr w:type="gramStart"/>
      <w:r w:rsidR="00672B45" w:rsidRPr="00F02BC7">
        <w:rPr>
          <w:i/>
        </w:rPr>
        <w:t>Geomatics</w:t>
      </w:r>
      <w:r w:rsidR="00672B45" w:rsidRPr="00F02BC7">
        <w:rPr>
          <w:b/>
          <w:bCs/>
          <w:i/>
        </w:rPr>
        <w:t xml:space="preserve">, </w:t>
      </w:r>
      <w:r w:rsidR="001A33D0" w:rsidRPr="00F02BC7">
        <w:t xml:space="preserve"> </w:t>
      </w:r>
      <w:r w:rsidR="00672B45" w:rsidRPr="00F02BC7">
        <w:t>Working</w:t>
      </w:r>
      <w:proofErr w:type="gramEnd"/>
      <w:r w:rsidR="00672B45" w:rsidRPr="00F02BC7">
        <w:t xml:space="preserve"> Group 9, </w:t>
      </w:r>
      <w:r w:rsidR="00672B45" w:rsidRPr="00F02BC7">
        <w:rPr>
          <w:i/>
          <w:iCs/>
        </w:rPr>
        <w:t>Information management</w:t>
      </w:r>
      <w:r w:rsidR="00905BA9" w:rsidRPr="00F02BC7">
        <w:t>,  in collaboration with the Open Geospatial Consortium, Inc. (OGC).</w:t>
      </w:r>
    </w:p>
    <w:p w14:paraId="7DCA854B" w14:textId="3F332D53" w:rsidR="00175203" w:rsidRDefault="001A33D0" w:rsidP="00E41035">
      <w:r w:rsidRPr="00F02BC7">
        <w:t xml:space="preserve">This second edition cancels and replaces the first edition (ISO </w:t>
      </w:r>
      <w:r w:rsidR="00672B45" w:rsidRPr="00F02BC7">
        <w:t>19156</w:t>
      </w:r>
      <w:r w:rsidR="00B9118A" w:rsidRPr="00F02BC7">
        <w:t>:</w:t>
      </w:r>
      <w:r w:rsidR="00672B45" w:rsidRPr="00F02BC7">
        <w:t>2011</w:t>
      </w:r>
      <w:r w:rsidRPr="00F02BC7">
        <w:t>), which has been technically revised.</w:t>
      </w:r>
      <w:r w:rsidR="0054203E">
        <w:t xml:space="preserve"> </w:t>
      </w:r>
      <w:r w:rsidR="00E41035">
        <w:t>The UML model as well as the requirements/conformance class structure has been completely redesigned to address the contemporary modelling and observation data provision use cases.</w:t>
      </w:r>
      <w:r w:rsidR="001D4E0A">
        <w:t xml:space="preserve"> The fundamental Observation model has remained largely the same as in the previous version, with carefully designed improvements and clarifications </w:t>
      </w:r>
      <w:r w:rsidR="00596027">
        <w:t>for</w:t>
      </w:r>
      <w:r w:rsidR="001D4E0A">
        <w:t xml:space="preserve"> the intended use. </w:t>
      </w:r>
      <w:r w:rsidR="000C11E2">
        <w:t>The Sample</w:t>
      </w:r>
      <w:r w:rsidR="00175203">
        <w:t xml:space="preserve"> model has also been refined. Given the </w:t>
      </w:r>
      <w:del w:id="35" w:author="Katharina Schleidt" w:date="2021-07-02T19:13:00Z">
        <w:r w:rsidR="00175203" w:rsidDel="005D62C6">
          <w:delText>important reuse</w:delText>
        </w:r>
        <w:r w:rsidR="000C11E2" w:rsidDel="005D62C6">
          <w:delText xml:space="preserve"> </w:delText>
        </w:r>
      </w:del>
      <w:ins w:id="36" w:author="Katharina Schleidt" w:date="2021-07-02T19:13:00Z">
        <w:r w:rsidR="005D62C6">
          <w:t xml:space="preserve">integral nature </w:t>
        </w:r>
      </w:ins>
      <w:r w:rsidR="000C11E2">
        <w:t>of the Sample</w:t>
      </w:r>
      <w:r w:rsidR="00175203">
        <w:t xml:space="preserve"> model</w:t>
      </w:r>
      <w:ins w:id="37" w:author="Katharina Schleidt" w:date="2021-07-02T19:13:00Z">
        <w:r w:rsidR="005D62C6">
          <w:t>,</w:t>
        </w:r>
      </w:ins>
      <w:r w:rsidR="00175203">
        <w:t xml:space="preserve"> is has been decided to </w:t>
      </w:r>
      <w:del w:id="38" w:author="Katharina Schleidt" w:date="2021-07-02T19:13:00Z">
        <w:r w:rsidR="00175203" w:rsidDel="005D62C6">
          <w:delText xml:space="preserve">also make </w:delText>
        </w:r>
      </w:del>
      <w:ins w:id="39" w:author="Katharina Schleidt" w:date="2021-07-02T19:13:00Z">
        <w:r w:rsidR="005D62C6">
          <w:t xml:space="preserve">include </w:t>
        </w:r>
      </w:ins>
      <w:r w:rsidR="00175203">
        <w:t xml:space="preserve">that term </w:t>
      </w:r>
      <w:del w:id="40" w:author="Katharina Schleidt" w:date="2021-07-02T19:13:00Z">
        <w:r w:rsidR="00175203" w:rsidDel="005D62C6">
          <w:delText xml:space="preserve">appear </w:delText>
        </w:r>
      </w:del>
      <w:r w:rsidR="00175203">
        <w:t xml:space="preserve">in the name of the standard. </w:t>
      </w:r>
    </w:p>
    <w:p w14:paraId="0AAB1ABC" w14:textId="5794AD55" w:rsidR="001A33D0" w:rsidRPr="00F02BC7" w:rsidRDefault="001D4E0A" w:rsidP="00E41035">
      <w:r>
        <w:t xml:space="preserve">Special care has been taken to ensure smooth migration from the </w:t>
      </w:r>
      <w:r w:rsidR="00B7670B">
        <w:t xml:space="preserve">ISO </w:t>
      </w:r>
      <w:r>
        <w:t>19156:2011 to this version.</w:t>
      </w:r>
    </w:p>
    <w:p w14:paraId="2467566E" w14:textId="30246F24" w:rsidR="00DF121D" w:rsidRPr="00F02BC7" w:rsidRDefault="0097303B" w:rsidP="001A33D0">
      <w:pPr>
        <w:rPr>
          <w:iCs/>
        </w:rPr>
      </w:pPr>
      <w:r w:rsidRPr="00F02BC7">
        <w:rPr>
          <w:iCs/>
        </w:rPr>
        <w:t xml:space="preserve">Any feedback or questions on this document should be directed to the user’s national standards body. A complete listing of these bodies can be found at </w:t>
      </w:r>
      <w:hyperlink r:id="rId23" w:history="1">
        <w:r w:rsidR="00F81ACE" w:rsidRPr="00F02BC7">
          <w:rPr>
            <w:rStyle w:val="Hyperlink"/>
            <w:iCs/>
            <w:lang w:val="en-GB"/>
          </w:rPr>
          <w:t>www.iso.org/members.html</w:t>
        </w:r>
      </w:hyperlink>
      <w:r w:rsidRPr="00F02BC7">
        <w:rPr>
          <w:iCs/>
        </w:rPr>
        <w:t>.</w:t>
      </w:r>
    </w:p>
    <w:p w14:paraId="2B6B7648" w14:textId="77777777" w:rsidR="001A33D0" w:rsidRPr="00F02BC7" w:rsidRDefault="001A33D0" w:rsidP="001A33D0">
      <w:pPr>
        <w:pStyle w:val="IntroTitle"/>
        <w:pageBreakBefore/>
      </w:pPr>
      <w:bookmarkStart w:id="41" w:name="_Toc353342668"/>
      <w:bookmarkStart w:id="42" w:name="_Toc72768816"/>
      <w:r w:rsidRPr="00F02BC7">
        <w:lastRenderedPageBreak/>
        <w:t>Introduction</w:t>
      </w:r>
      <w:bookmarkEnd w:id="41"/>
      <w:bookmarkEnd w:id="42"/>
    </w:p>
    <w:p w14:paraId="66E30204" w14:textId="77777777" w:rsidR="00672B45" w:rsidRPr="00F02BC7" w:rsidRDefault="00672B45" w:rsidP="00672B45">
      <w:r w:rsidRPr="00F02BC7">
        <w:t>This International Standard arises from work originally undertaken through the Open Geospatial Consortium’s Sensor Web Enablement (SWE) activity. A set of interfaces and protocols was standardized</w:t>
      </w:r>
      <w:del w:id="43" w:author="Katharina Schleidt" w:date="2021-07-05T13:52:00Z">
        <w:r w:rsidRPr="00F02BC7" w:rsidDel="0058722D">
          <w:delText>,</w:delText>
        </w:r>
      </w:del>
      <w:r w:rsidRPr="00F02BC7">
        <w:t xml:space="preserve"> through which applications and services are able to access sensors of all types, and observations generated by them, over the Web. </w:t>
      </w:r>
    </w:p>
    <w:p w14:paraId="2DD135FC" w14:textId="1511B64F" w:rsidR="00672B45" w:rsidRPr="00F02BC7" w:rsidRDefault="00672B45" w:rsidP="00672B45">
      <w:r w:rsidRPr="00F02BC7">
        <w:t xml:space="preserve">A new generation of geospatial standards is now emerging, based on general Web standards, architecture, and current practice, as described in </w:t>
      </w:r>
      <w:hyperlink r:id="rId24" w:history="1">
        <w:r w:rsidRPr="00F02BC7">
          <w:rPr>
            <w:rStyle w:val="Hyperlink"/>
            <w:lang w:val="en-GB"/>
          </w:rPr>
          <w:t>https://www.w3.org/TR/sdw-bp/</w:t>
        </w:r>
      </w:hyperlink>
      <w:r w:rsidRPr="00F02BC7">
        <w:t xml:space="preserve">. This includes several new standards for describing and publishing sensors and observations, such as </w:t>
      </w:r>
      <w:ins w:id="44" w:author="Katharina Schleidt" w:date="2021-07-05T13:53:00Z">
        <w:r w:rsidR="0058722D">
          <w:t xml:space="preserve">the </w:t>
        </w:r>
      </w:ins>
      <w:r w:rsidRPr="00F02BC7">
        <w:t xml:space="preserve">OGC SensorThings API and </w:t>
      </w:r>
      <w:ins w:id="45" w:author="Katharina Schleidt" w:date="2021-07-05T13:53:00Z">
        <w:r w:rsidR="0058722D">
          <w:t xml:space="preserve">the </w:t>
        </w:r>
      </w:ins>
      <w:r w:rsidRPr="00F02BC7">
        <w:t xml:space="preserve">W3C/OGC Semantic Sensor Network Ontology. This new version of the Observations and Measurements Standard </w:t>
      </w:r>
      <w:r w:rsidR="00175203">
        <w:t>(now named “</w:t>
      </w:r>
      <w:r w:rsidR="00175203" w:rsidRPr="00175203">
        <w:t xml:space="preserve">Observations, </w:t>
      </w:r>
      <w:del w:id="46" w:author="Katharina Schleidt" w:date="2021-07-05T19:42:00Z">
        <w:r w:rsidR="00175203" w:rsidRPr="00175203" w:rsidDel="00116C6C">
          <w:delText xml:space="preserve">measurements </w:delText>
        </w:r>
      </w:del>
      <w:ins w:id="47" w:author="Katharina Schleidt" w:date="2021-07-05T19:42:00Z">
        <w:r w:rsidR="00116C6C">
          <w:t>M</w:t>
        </w:r>
        <w:r w:rsidR="00116C6C" w:rsidRPr="00175203">
          <w:t xml:space="preserve">easurements </w:t>
        </w:r>
      </w:ins>
      <w:r w:rsidR="00175203" w:rsidRPr="00175203">
        <w:t xml:space="preserve">and </w:t>
      </w:r>
      <w:del w:id="48" w:author="Katharina Schleidt" w:date="2021-07-05T19:42:00Z">
        <w:r w:rsidR="00175203" w:rsidRPr="00175203" w:rsidDel="00116C6C">
          <w:delText>samples</w:delText>
        </w:r>
      </w:del>
      <w:ins w:id="49" w:author="Katharina Schleidt" w:date="2021-07-05T19:42:00Z">
        <w:r w:rsidR="00116C6C">
          <w:t>S</w:t>
        </w:r>
        <w:r w:rsidR="00116C6C" w:rsidRPr="00175203">
          <w:t>amples</w:t>
        </w:r>
      </w:ins>
      <w:r w:rsidR="00175203">
        <w:t>”</w:t>
      </w:r>
      <w:ins w:id="50" w:author="Katharina Schleidt" w:date="2021-07-05T13:53:00Z">
        <w:r w:rsidR="0058722D">
          <w:t>, OMS for short</w:t>
        </w:r>
      </w:ins>
      <w:r w:rsidR="00175203">
        <w:t xml:space="preserve">) </w:t>
      </w:r>
      <w:r w:rsidRPr="00F02BC7">
        <w:t>is informed by these recent developments</w:t>
      </w:r>
      <w:ins w:id="51" w:author="Katharina Schleidt" w:date="2021-07-05T13:54:00Z">
        <w:r w:rsidR="0058722D">
          <w:t>. The focus of this revision</w:t>
        </w:r>
        <w:r w:rsidR="0058722D" w:rsidRPr="00F02BC7">
          <w:t xml:space="preserve"> </w:t>
        </w:r>
      </w:ins>
      <w:del w:id="52" w:author="Katharina Schleidt" w:date="2021-07-05T13:54:00Z">
        <w:r w:rsidRPr="00F02BC7" w:rsidDel="0058722D">
          <w:delText xml:space="preserve"> and </w:delText>
        </w:r>
      </w:del>
      <w:r w:rsidRPr="00F02BC7">
        <w:t xml:space="preserve">is aimed at enabling the publication of observation data as part of the Web of data, while also supporting other means of data exchange. </w:t>
      </w:r>
    </w:p>
    <w:p w14:paraId="37B30402" w14:textId="2B999E92" w:rsidR="001A33D0" w:rsidRPr="00F02BC7" w:rsidRDefault="00672B45" w:rsidP="001A33D0">
      <w:r w:rsidRPr="00F02BC7">
        <w:t xml:space="preserve">The content presented here derives from the previous version published by Open Geospatial Consortium as OGC 10-004r3, OGC Abstract Specification Geographic information — Observations and measurements (ISO 19156:2011). A technical note describing the changes from the earlier version is available </w:t>
      </w:r>
      <w:r w:rsidR="00300392">
        <w:t>as</w:t>
      </w:r>
      <w:r w:rsidR="00EC3D8D">
        <w:t xml:space="preserve"> </w:t>
      </w:r>
      <w:r w:rsidR="00EC3D8D">
        <w:fldChar w:fldCharType="begin"/>
      </w:r>
      <w:r w:rsidR="00EC3D8D">
        <w:instrText xml:space="preserve"> REF _Ref71659104 \r \h </w:instrText>
      </w:r>
      <w:r w:rsidR="00EC3D8D">
        <w:fldChar w:fldCharType="separate"/>
      </w:r>
      <w:r w:rsidR="00D72BCD">
        <w:t>Annex C</w:t>
      </w:r>
      <w:r w:rsidR="00EC3D8D">
        <w:fldChar w:fldCharType="end"/>
      </w:r>
      <w:r w:rsidR="00D72BCD">
        <w:t>.</w:t>
      </w:r>
    </w:p>
    <w:p w14:paraId="69AD8476" w14:textId="77777777" w:rsidR="001A33D0" w:rsidRPr="00F02BC7" w:rsidRDefault="001A33D0" w:rsidP="001A33D0">
      <w:pPr>
        <w:pageBreakBefore/>
        <w:spacing w:after="360" w:line="360" w:lineRule="atLeast"/>
        <w:jc w:val="left"/>
        <w:rPr>
          <w:b/>
          <w:sz w:val="32"/>
          <w:szCs w:val="32"/>
        </w:rPr>
        <w:sectPr w:rsidR="001A33D0" w:rsidRPr="00F02BC7" w:rsidSect="002B4EBE">
          <w:headerReference w:type="even" r:id="rId25"/>
          <w:headerReference w:type="default" r:id="rId26"/>
          <w:footerReference w:type="even" r:id="rId27"/>
          <w:footerReference w:type="default" r:id="rId28"/>
          <w:pgSz w:w="11906" w:h="16838" w:code="9"/>
          <w:pgMar w:top="794" w:right="737" w:bottom="284" w:left="851" w:header="709" w:footer="0" w:gutter="567"/>
          <w:pgNumType w:fmt="lowerRoman"/>
          <w:cols w:space="720"/>
        </w:sectPr>
      </w:pPr>
    </w:p>
    <w:p w14:paraId="40BF8480" w14:textId="21A68255" w:rsidR="001A33D0" w:rsidRPr="00F02BC7" w:rsidRDefault="00F83F62" w:rsidP="001A33D0">
      <w:pPr>
        <w:pStyle w:val="zzSTDTitle"/>
        <w:spacing w:before="0" w:after="360"/>
        <w:rPr>
          <w:b w:val="0"/>
          <w:color w:val="auto"/>
        </w:rPr>
      </w:pPr>
      <w:r w:rsidRPr="00F02BC7">
        <w:rPr>
          <w:color w:val="auto"/>
          <w:szCs w:val="32"/>
        </w:rPr>
        <w:lastRenderedPageBreak/>
        <w:t>Geographic information — Observations</w:t>
      </w:r>
      <w:r w:rsidR="00A212C5">
        <w:rPr>
          <w:color w:val="auto"/>
          <w:szCs w:val="32"/>
        </w:rPr>
        <w:t xml:space="preserve">, </w:t>
      </w:r>
      <w:del w:id="53" w:author="Katharina Schleidt" w:date="2021-07-05T19:42:00Z">
        <w:r w:rsidRPr="00F02BC7" w:rsidDel="00116C6C">
          <w:rPr>
            <w:color w:val="auto"/>
            <w:szCs w:val="32"/>
          </w:rPr>
          <w:delText>measurements</w:delText>
        </w:r>
        <w:r w:rsidR="00A212C5" w:rsidDel="00116C6C">
          <w:rPr>
            <w:color w:val="auto"/>
            <w:szCs w:val="32"/>
          </w:rPr>
          <w:delText xml:space="preserve"> </w:delText>
        </w:r>
      </w:del>
      <w:ins w:id="54" w:author="Katharina Schleidt" w:date="2021-07-05T19:42:00Z">
        <w:r w:rsidR="00116C6C">
          <w:rPr>
            <w:color w:val="auto"/>
            <w:szCs w:val="32"/>
          </w:rPr>
          <w:t>M</w:t>
        </w:r>
        <w:r w:rsidR="00116C6C" w:rsidRPr="00F02BC7">
          <w:rPr>
            <w:color w:val="auto"/>
            <w:szCs w:val="32"/>
          </w:rPr>
          <w:t>easurements</w:t>
        </w:r>
        <w:r w:rsidR="00116C6C">
          <w:rPr>
            <w:color w:val="auto"/>
            <w:szCs w:val="32"/>
          </w:rPr>
          <w:t xml:space="preserve"> </w:t>
        </w:r>
      </w:ins>
      <w:r w:rsidR="00A212C5">
        <w:rPr>
          <w:color w:val="auto"/>
          <w:szCs w:val="32"/>
        </w:rPr>
        <w:t xml:space="preserve">and </w:t>
      </w:r>
      <w:del w:id="55" w:author="Katharina Schleidt" w:date="2021-07-05T19:42:00Z">
        <w:r w:rsidR="00A212C5" w:rsidDel="00116C6C">
          <w:rPr>
            <w:color w:val="auto"/>
            <w:szCs w:val="32"/>
          </w:rPr>
          <w:delText>samples</w:delText>
        </w:r>
      </w:del>
      <w:ins w:id="56" w:author="Katharina Schleidt" w:date="2021-07-05T19:42:00Z">
        <w:r w:rsidR="00116C6C">
          <w:rPr>
            <w:color w:val="auto"/>
            <w:szCs w:val="32"/>
          </w:rPr>
          <w:t>S</w:t>
        </w:r>
        <w:r w:rsidR="00116C6C">
          <w:rPr>
            <w:color w:val="auto"/>
            <w:szCs w:val="32"/>
          </w:rPr>
          <w:t>amples</w:t>
        </w:r>
      </w:ins>
    </w:p>
    <w:p w14:paraId="0E4AEFFB" w14:textId="65648895" w:rsidR="001A33D0" w:rsidRPr="00F02BC7" w:rsidRDefault="001A33D0" w:rsidP="001A33D0">
      <w:pPr>
        <w:pStyle w:val="Heading1"/>
        <w:numPr>
          <w:ilvl w:val="0"/>
          <w:numId w:val="1"/>
        </w:numPr>
        <w:tabs>
          <w:tab w:val="clear" w:pos="432"/>
        </w:tabs>
        <w:ind w:left="0" w:firstLine="0"/>
      </w:pPr>
      <w:bookmarkStart w:id="57" w:name="_Toc353342669"/>
      <w:bookmarkStart w:id="58" w:name="_Toc72768817"/>
      <w:r w:rsidRPr="00F02BC7">
        <w:t>Scope</w:t>
      </w:r>
      <w:bookmarkEnd w:id="57"/>
      <w:bookmarkEnd w:id="58"/>
    </w:p>
    <w:p w14:paraId="4E903601" w14:textId="77777777" w:rsidR="00F83F62" w:rsidRPr="00F02BC7" w:rsidRDefault="00F83F62" w:rsidP="00F83F62">
      <w:r w:rsidRPr="00F02BC7">
        <w:t>This International Standard defines a conceptual schema for observations, for features involved in the observation process, and for features involved in sampling when making observations. These provide models for the exchange of information describing observation acts and their results, both within and between different scientific and technical communities.</w:t>
      </w:r>
    </w:p>
    <w:p w14:paraId="0D74B1C3" w14:textId="151B2B89" w:rsidR="00F83F62" w:rsidRPr="00F02BC7" w:rsidRDefault="00F83F62" w:rsidP="00F83F62">
      <w:r w:rsidRPr="00F02BC7">
        <w:t>Observations commonly involve sampling of an ultimate feature-of-interest. This International Standard defines a common set of sample types according to their spatial, material (for ex-situ observations)</w:t>
      </w:r>
      <w:ins w:id="59" w:author="Katharina Schleidt" w:date="2021-07-05T13:56:00Z">
        <w:r w:rsidR="0058722D">
          <w:t>,</w:t>
        </w:r>
      </w:ins>
      <w:r w:rsidRPr="00F02BC7">
        <w:t xml:space="preserve"> or statistical nature. The schema includes relationships between sample features (sub-sampling, derived samples).</w:t>
      </w:r>
    </w:p>
    <w:p w14:paraId="6BE51C9D" w14:textId="79C71D29" w:rsidR="001A33D0" w:rsidRPr="00F02BC7" w:rsidRDefault="00F83F62" w:rsidP="001A33D0">
      <w:r w:rsidRPr="00F02BC7">
        <w:t>This International Standard concerns only externally visible interfaces and places no restriction on the underlying implementations other than what is needed to satisfy the interface specifications in the actual situation.</w:t>
      </w:r>
    </w:p>
    <w:p w14:paraId="4F87A839" w14:textId="7C154D9A" w:rsidR="001A33D0" w:rsidRPr="00F02BC7" w:rsidRDefault="001A33D0" w:rsidP="001A33D0">
      <w:pPr>
        <w:pStyle w:val="Heading1"/>
        <w:numPr>
          <w:ilvl w:val="0"/>
          <w:numId w:val="1"/>
        </w:numPr>
        <w:tabs>
          <w:tab w:val="clear" w:pos="432"/>
        </w:tabs>
        <w:ind w:left="0" w:firstLine="0"/>
      </w:pPr>
      <w:bookmarkStart w:id="60" w:name="_Toc353342670"/>
      <w:bookmarkStart w:id="61" w:name="_Toc72768818"/>
      <w:r w:rsidRPr="00F02BC7">
        <w:t>Normative references</w:t>
      </w:r>
      <w:bookmarkEnd w:id="60"/>
      <w:bookmarkEnd w:id="61"/>
    </w:p>
    <w:p w14:paraId="1A5055FD" w14:textId="77777777" w:rsidR="001A33D0" w:rsidRPr="00F02BC7" w:rsidRDefault="001A33D0" w:rsidP="001A33D0">
      <w:r w:rsidRPr="00F02BC7">
        <w:t>The following documents are referred to in the text in such a way that some or all of their content constitutes requirements of this document. For dated references, only the edition cited applies. For undated references, the latest edition of the referenced document (including any amendments) applies.</w:t>
      </w:r>
    </w:p>
    <w:p w14:paraId="615A9F96" w14:textId="77777777" w:rsidR="00F02BC7" w:rsidRPr="00F02BC7" w:rsidRDefault="00F02BC7" w:rsidP="00F02BC7">
      <w:r w:rsidRPr="00F02BC7">
        <w:t>ISO 19103:2015, Geographic information — Conceptual schema language</w:t>
      </w:r>
    </w:p>
    <w:p w14:paraId="6CA91BAD" w14:textId="77777777" w:rsidR="00F02BC7" w:rsidRPr="001A42F9" w:rsidRDefault="00F02BC7" w:rsidP="00F02BC7">
      <w:pPr>
        <w:rPr>
          <w:lang w:val="de-AT"/>
        </w:rPr>
      </w:pPr>
      <w:r w:rsidRPr="001A42F9">
        <w:rPr>
          <w:lang w:val="de-AT"/>
        </w:rPr>
        <w:t xml:space="preserve">ISO 19107:2019, Geographic </w:t>
      </w:r>
      <w:proofErr w:type="spellStart"/>
      <w:r w:rsidRPr="001A42F9">
        <w:rPr>
          <w:lang w:val="de-AT"/>
        </w:rPr>
        <w:t>information</w:t>
      </w:r>
      <w:proofErr w:type="spellEnd"/>
      <w:r w:rsidRPr="001A42F9">
        <w:rPr>
          <w:lang w:val="de-AT"/>
        </w:rPr>
        <w:t xml:space="preserve"> — </w:t>
      </w:r>
      <w:proofErr w:type="spellStart"/>
      <w:r w:rsidRPr="001A42F9">
        <w:rPr>
          <w:lang w:val="de-AT"/>
        </w:rPr>
        <w:t>Spatial</w:t>
      </w:r>
      <w:proofErr w:type="spellEnd"/>
      <w:r w:rsidRPr="001A42F9">
        <w:rPr>
          <w:lang w:val="de-AT"/>
        </w:rPr>
        <w:t xml:space="preserve"> </w:t>
      </w:r>
      <w:proofErr w:type="spellStart"/>
      <w:r w:rsidRPr="001A42F9">
        <w:rPr>
          <w:lang w:val="de-AT"/>
        </w:rPr>
        <w:t>schema</w:t>
      </w:r>
      <w:proofErr w:type="spellEnd"/>
    </w:p>
    <w:p w14:paraId="2E97A20D" w14:textId="77777777" w:rsidR="00F02BC7" w:rsidRPr="001A42F9" w:rsidRDefault="00F02BC7" w:rsidP="00F02BC7">
      <w:pPr>
        <w:rPr>
          <w:lang w:val="de-AT"/>
        </w:rPr>
      </w:pPr>
      <w:r w:rsidRPr="001A42F9">
        <w:rPr>
          <w:lang w:val="de-AT"/>
        </w:rPr>
        <w:t xml:space="preserve">ISO 19108:2002, Geographic </w:t>
      </w:r>
      <w:proofErr w:type="spellStart"/>
      <w:r w:rsidRPr="001A42F9">
        <w:rPr>
          <w:lang w:val="de-AT"/>
        </w:rPr>
        <w:t>information</w:t>
      </w:r>
      <w:proofErr w:type="spellEnd"/>
      <w:r w:rsidRPr="001A42F9">
        <w:rPr>
          <w:lang w:val="de-AT"/>
        </w:rPr>
        <w:t xml:space="preserve"> — Temporal </w:t>
      </w:r>
      <w:proofErr w:type="spellStart"/>
      <w:r w:rsidRPr="001A42F9">
        <w:rPr>
          <w:lang w:val="de-AT"/>
        </w:rPr>
        <w:t>schema</w:t>
      </w:r>
      <w:proofErr w:type="spellEnd"/>
    </w:p>
    <w:p w14:paraId="0A309D46" w14:textId="77777777" w:rsidR="00F02BC7" w:rsidRPr="00F02BC7" w:rsidRDefault="00F02BC7" w:rsidP="00F02BC7">
      <w:r w:rsidRPr="00F02BC7">
        <w:t>ISO 19109:2015, Geographic information — Rules for application schema</w:t>
      </w:r>
    </w:p>
    <w:p w14:paraId="09ED9E52" w14:textId="77777777" w:rsidR="00E602F0" w:rsidRPr="00F02BC7" w:rsidRDefault="00E602F0" w:rsidP="007B36B6">
      <w:pPr>
        <w:pStyle w:val="Heading1"/>
      </w:pPr>
      <w:bookmarkStart w:id="62" w:name="_Toc72768819"/>
      <w:bookmarkStart w:id="63" w:name="_Toc72768820"/>
      <w:bookmarkStart w:id="64" w:name="_Toc72768821"/>
      <w:bookmarkStart w:id="65" w:name="_Toc72768822"/>
      <w:bookmarkStart w:id="66" w:name="_Toc72768823"/>
      <w:bookmarkStart w:id="67" w:name="_Toc72768824"/>
      <w:bookmarkStart w:id="68" w:name="_Toc72768825"/>
      <w:bookmarkStart w:id="69" w:name="_Toc72768826"/>
      <w:bookmarkStart w:id="70" w:name="_Toc72768827"/>
      <w:bookmarkStart w:id="71" w:name="_Toc72768828"/>
      <w:bookmarkStart w:id="72" w:name="_Toc72768829"/>
      <w:bookmarkEnd w:id="62"/>
      <w:bookmarkEnd w:id="63"/>
      <w:bookmarkEnd w:id="64"/>
      <w:bookmarkEnd w:id="65"/>
      <w:bookmarkEnd w:id="66"/>
      <w:bookmarkEnd w:id="67"/>
      <w:bookmarkEnd w:id="68"/>
      <w:bookmarkEnd w:id="69"/>
      <w:bookmarkEnd w:id="70"/>
      <w:bookmarkEnd w:id="71"/>
      <w:r w:rsidRPr="00F02BC7">
        <w:t>Terms and definitions</w:t>
      </w:r>
      <w:bookmarkEnd w:id="72"/>
      <w:r w:rsidRPr="00F02BC7">
        <w:t xml:space="preserve"> </w:t>
      </w:r>
    </w:p>
    <w:p w14:paraId="155C3FE1" w14:textId="3A1F2230" w:rsidR="00F02BC7" w:rsidRPr="00570EC2" w:rsidRDefault="001A33D0" w:rsidP="00E602F0">
      <w:r w:rsidRPr="00F02BC7">
        <w:t>For the purposes of this document, the following terms and definitions apply.</w:t>
      </w:r>
    </w:p>
    <w:p w14:paraId="4BB478B0" w14:textId="5AA8B608" w:rsidR="001A33D0" w:rsidRPr="00F02BC7" w:rsidRDefault="001A33D0" w:rsidP="00E602F0">
      <w:pPr>
        <w:keepNext/>
      </w:pPr>
      <w:r w:rsidRPr="00F02BC7">
        <w:t>ISO and IEC maintain terminological databases for use in standardization at the following addresses:</w:t>
      </w:r>
    </w:p>
    <w:p w14:paraId="3C0576BB" w14:textId="555BE341" w:rsidR="00570EC2" w:rsidRDefault="000C033F" w:rsidP="00E602F0">
      <w:pPr>
        <w:ind w:left="403" w:hanging="403"/>
      </w:pPr>
      <w:r w:rsidRPr="00F02BC7">
        <w:t>—</w:t>
      </w:r>
      <w:r w:rsidRPr="00F02BC7">
        <w:tab/>
        <w:t xml:space="preserve">ISO Online browsing platform: available at </w:t>
      </w:r>
      <w:hyperlink r:id="rId29" w:history="1">
        <w:r w:rsidRPr="00F02BC7">
          <w:rPr>
            <w:color w:val="0000FF"/>
            <w:u w:val="single"/>
            <w:lang w:eastAsia="fr-FR"/>
          </w:rPr>
          <w:t>https://www.iso.org/obp</w:t>
        </w:r>
      </w:hyperlink>
    </w:p>
    <w:p w14:paraId="7FEE33AD" w14:textId="69BA92CA" w:rsidR="001A33D0" w:rsidRDefault="001A33D0" w:rsidP="00E602F0">
      <w:pPr>
        <w:ind w:left="403" w:hanging="403"/>
        <w:rPr>
          <w:color w:val="0000FF"/>
          <w:u w:val="single"/>
          <w:lang w:eastAsia="fr-FR"/>
        </w:rPr>
      </w:pPr>
      <w:r w:rsidRPr="00F02BC7">
        <w:t>—</w:t>
      </w:r>
      <w:r w:rsidRPr="00F02BC7">
        <w:tab/>
      </w:r>
      <w:r w:rsidR="005B3EC6" w:rsidRPr="00F02BC7">
        <w:t xml:space="preserve">IEC </w:t>
      </w:r>
      <w:proofErr w:type="spellStart"/>
      <w:r w:rsidR="005B3EC6" w:rsidRPr="00F02BC7">
        <w:t>Electropedia</w:t>
      </w:r>
      <w:proofErr w:type="spellEnd"/>
      <w:r w:rsidR="005B3EC6" w:rsidRPr="00F02BC7">
        <w:t xml:space="preserve">: available at </w:t>
      </w:r>
      <w:hyperlink r:id="rId30" w:history="1">
        <w:r w:rsidR="005B3EC6" w:rsidRPr="00F02BC7">
          <w:rPr>
            <w:color w:val="0000FF"/>
            <w:u w:val="single"/>
            <w:lang w:eastAsia="fr-FR"/>
          </w:rPr>
          <w:t>http://www.electropedia.org/</w:t>
        </w:r>
      </w:hyperlink>
    </w:p>
    <w:p w14:paraId="123283C4" w14:textId="77777777" w:rsidR="00E602F0" w:rsidRPr="00F02BC7" w:rsidRDefault="00E602F0" w:rsidP="00E602F0">
      <w:pPr>
        <w:pStyle w:val="Heading2"/>
      </w:pPr>
      <w:bookmarkStart w:id="73" w:name="_Toc72768830"/>
      <w:r>
        <w:t xml:space="preserve">External </w:t>
      </w:r>
      <w:r w:rsidRPr="00F02BC7">
        <w:t>Terms and definitions</w:t>
      </w:r>
      <w:bookmarkEnd w:id="73"/>
      <w:r w:rsidRPr="00F02BC7">
        <w:t xml:space="preserve"> </w:t>
      </w:r>
    </w:p>
    <w:p w14:paraId="359E3A62" w14:textId="77777777" w:rsidR="00E602F0" w:rsidRPr="00F02BC7" w:rsidRDefault="00E602F0" w:rsidP="00E602F0">
      <w:pPr>
        <w:ind w:left="403" w:hanging="403"/>
      </w:pPr>
    </w:p>
    <w:p w14:paraId="68D4D7B8" w14:textId="77777777" w:rsidR="00570EC2" w:rsidRDefault="00570EC2" w:rsidP="00E602F0">
      <w:pPr>
        <w:pStyle w:val="TermNum"/>
      </w:pPr>
    </w:p>
    <w:p w14:paraId="1AE65A7D" w14:textId="0BB75027" w:rsidR="00F02BC7" w:rsidRDefault="00D43E04" w:rsidP="00E602F0">
      <w:pPr>
        <w:pStyle w:val="TermNum"/>
      </w:pPr>
      <w:r>
        <w:t>3</w:t>
      </w:r>
      <w:r w:rsidR="00E602F0">
        <w:t>.1</w:t>
      </w:r>
      <w:r w:rsidR="00F02BC7">
        <w:t>.1</w:t>
      </w:r>
    </w:p>
    <w:p w14:paraId="122A35F2" w14:textId="77777777" w:rsidR="00F02BC7" w:rsidRDefault="00F02BC7" w:rsidP="004420BE">
      <w:pPr>
        <w:pStyle w:val="TermNum"/>
      </w:pPr>
      <w:r>
        <w:t>application schema</w:t>
      </w:r>
    </w:p>
    <w:p w14:paraId="786431CB" w14:textId="77777777" w:rsidR="00F02BC7" w:rsidRPr="00F02BC7" w:rsidRDefault="00F02BC7" w:rsidP="004420BE">
      <w:pPr>
        <w:pStyle w:val="TermNum"/>
        <w:rPr>
          <w:b w:val="0"/>
          <w:bCs/>
        </w:rPr>
      </w:pPr>
      <w:r w:rsidRPr="00F02BC7">
        <w:rPr>
          <w:b w:val="0"/>
          <w:bCs/>
        </w:rPr>
        <w:t>conceptual schema for data required by one or more applications</w:t>
      </w:r>
    </w:p>
    <w:p w14:paraId="26CA689A" w14:textId="77777777" w:rsidR="00F02BC7" w:rsidRDefault="00F02BC7">
      <w:pPr>
        <w:pStyle w:val="TermNum"/>
        <w:rPr>
          <w:b w:val="0"/>
          <w:bCs/>
        </w:rPr>
      </w:pPr>
    </w:p>
    <w:p w14:paraId="36D73162" w14:textId="62D4BE8C" w:rsidR="00F02BC7" w:rsidRPr="00F02BC7" w:rsidRDefault="00F02BC7">
      <w:pPr>
        <w:pStyle w:val="TermNum"/>
        <w:rPr>
          <w:b w:val="0"/>
          <w:bCs/>
        </w:rPr>
      </w:pPr>
      <w:r w:rsidRPr="00F02BC7">
        <w:rPr>
          <w:b w:val="0"/>
          <w:bCs/>
        </w:rPr>
        <w:t>[</w:t>
      </w:r>
      <w:r w:rsidR="0009594E" w:rsidRPr="0009594E">
        <w:rPr>
          <w:b w:val="0"/>
          <w:bCs/>
        </w:rPr>
        <w:t xml:space="preserve">SOURCE: </w:t>
      </w:r>
      <w:r w:rsidRPr="00F02BC7">
        <w:rPr>
          <w:b w:val="0"/>
          <w:bCs/>
        </w:rPr>
        <w:t>ISO 19101-1:2014, 4.1.2]</w:t>
      </w:r>
    </w:p>
    <w:p w14:paraId="788E4128" w14:textId="77777777" w:rsidR="00F02BC7" w:rsidRDefault="00F02BC7">
      <w:pPr>
        <w:pStyle w:val="TermNum"/>
      </w:pPr>
    </w:p>
    <w:p w14:paraId="0466A375" w14:textId="128A8CBC" w:rsidR="00F02BC7" w:rsidRDefault="00D43E04">
      <w:pPr>
        <w:pStyle w:val="TermNum"/>
      </w:pPr>
      <w:r>
        <w:t>3</w:t>
      </w:r>
      <w:r w:rsidR="00E602F0">
        <w:t>.1</w:t>
      </w:r>
      <w:r w:rsidR="00F02BC7">
        <w:t>.2</w:t>
      </w:r>
    </w:p>
    <w:p w14:paraId="70995FCC" w14:textId="77777777" w:rsidR="00F02BC7" w:rsidRDefault="00F02BC7">
      <w:pPr>
        <w:pStyle w:val="TermNum"/>
      </w:pPr>
      <w:r>
        <w:t>coverage</w:t>
      </w:r>
    </w:p>
    <w:p w14:paraId="46FCF9F6" w14:textId="77777777" w:rsidR="00F02BC7" w:rsidRPr="00F02BC7" w:rsidRDefault="00F02BC7">
      <w:pPr>
        <w:pStyle w:val="TermNum"/>
        <w:rPr>
          <w:b w:val="0"/>
          <w:bCs/>
        </w:rPr>
      </w:pPr>
      <w:r w:rsidRPr="00F02BC7">
        <w:rPr>
          <w:b w:val="0"/>
          <w:bCs/>
        </w:rPr>
        <w:t>feature that acts as a function to return values from its range for any direct position within its domain</w:t>
      </w:r>
    </w:p>
    <w:p w14:paraId="4636C76B" w14:textId="77777777" w:rsidR="00F02BC7" w:rsidRDefault="00F02BC7">
      <w:pPr>
        <w:pStyle w:val="TermNum"/>
        <w:rPr>
          <w:b w:val="0"/>
          <w:bCs/>
        </w:rPr>
      </w:pPr>
    </w:p>
    <w:p w14:paraId="720E3F16" w14:textId="169EFF6B" w:rsidR="00F02BC7" w:rsidRPr="00F02BC7" w:rsidRDefault="00F02BC7">
      <w:pPr>
        <w:pStyle w:val="TermNum"/>
        <w:rPr>
          <w:b w:val="0"/>
          <w:bCs/>
        </w:rPr>
      </w:pPr>
      <w:r w:rsidRPr="00F02BC7">
        <w:rPr>
          <w:b w:val="0"/>
          <w:bCs/>
        </w:rPr>
        <w:t>[</w:t>
      </w:r>
      <w:r w:rsidR="0009594E" w:rsidRPr="0009594E">
        <w:rPr>
          <w:b w:val="0"/>
          <w:bCs/>
        </w:rPr>
        <w:t xml:space="preserve">SOURCE: </w:t>
      </w:r>
      <w:r w:rsidRPr="00F02BC7">
        <w:rPr>
          <w:b w:val="0"/>
          <w:bCs/>
        </w:rPr>
        <w:t>ISO 19123-1:20XX, 4.1.9]</w:t>
      </w:r>
    </w:p>
    <w:p w14:paraId="27971E56" w14:textId="77777777" w:rsidR="00F02BC7" w:rsidRDefault="00F02BC7">
      <w:pPr>
        <w:pStyle w:val="TermNum"/>
      </w:pPr>
    </w:p>
    <w:p w14:paraId="6B73A015" w14:textId="6845D459" w:rsidR="00F02BC7" w:rsidRDefault="00D43E04">
      <w:pPr>
        <w:pStyle w:val="TermNum"/>
      </w:pPr>
      <w:r>
        <w:t>3</w:t>
      </w:r>
      <w:r w:rsidR="00E602F0">
        <w:t>.1</w:t>
      </w:r>
      <w:r w:rsidR="00F02BC7">
        <w:t>.3</w:t>
      </w:r>
    </w:p>
    <w:p w14:paraId="4DD13379" w14:textId="77777777" w:rsidR="00F02BC7" w:rsidRDefault="00F02BC7">
      <w:pPr>
        <w:pStyle w:val="TermNum"/>
      </w:pPr>
      <w:r>
        <w:t>data type</w:t>
      </w:r>
    </w:p>
    <w:p w14:paraId="6DB08DE2" w14:textId="77777777" w:rsidR="00F02BC7" w:rsidRPr="00F02BC7" w:rsidRDefault="00F02BC7">
      <w:pPr>
        <w:pStyle w:val="TermNum"/>
        <w:rPr>
          <w:b w:val="0"/>
          <w:bCs/>
        </w:rPr>
      </w:pPr>
      <w:r w:rsidRPr="00F02BC7">
        <w:rPr>
          <w:b w:val="0"/>
          <w:bCs/>
        </w:rPr>
        <w:t>specification of a value domain with operations allowed on values in this domain</w:t>
      </w:r>
    </w:p>
    <w:p w14:paraId="49532E76" w14:textId="77777777" w:rsidR="00F02BC7" w:rsidRDefault="00F02BC7">
      <w:pPr>
        <w:pStyle w:val="TermNum"/>
        <w:rPr>
          <w:b w:val="0"/>
          <w:bCs/>
        </w:rPr>
      </w:pPr>
    </w:p>
    <w:p w14:paraId="29400AA5" w14:textId="3E8D2F0F" w:rsidR="00F02BC7" w:rsidRPr="00F02BC7" w:rsidRDefault="00F02BC7">
      <w:pPr>
        <w:pStyle w:val="TermNum"/>
        <w:rPr>
          <w:b w:val="0"/>
          <w:bCs/>
        </w:rPr>
      </w:pPr>
      <w:r w:rsidRPr="00F02BC7">
        <w:rPr>
          <w:b w:val="0"/>
          <w:bCs/>
        </w:rPr>
        <w:t>EXAMPLE</w:t>
      </w:r>
      <w:r w:rsidRPr="00F02BC7">
        <w:rPr>
          <w:b w:val="0"/>
          <w:bCs/>
        </w:rPr>
        <w:tab/>
        <w:t>Integer, Real, Boolean, String, Date.</w:t>
      </w:r>
    </w:p>
    <w:p w14:paraId="4B04F3CE" w14:textId="77777777" w:rsidR="00F02BC7" w:rsidRDefault="00F02BC7">
      <w:pPr>
        <w:pStyle w:val="TermNum"/>
        <w:rPr>
          <w:b w:val="0"/>
          <w:bCs/>
        </w:rPr>
      </w:pPr>
    </w:p>
    <w:p w14:paraId="18E51304" w14:textId="257CFD1E" w:rsidR="00F02BC7" w:rsidRPr="00F02BC7" w:rsidRDefault="00F02BC7">
      <w:pPr>
        <w:pStyle w:val="TermNum"/>
        <w:rPr>
          <w:b w:val="0"/>
          <w:bCs/>
        </w:rPr>
      </w:pPr>
      <w:r w:rsidRPr="00F02BC7">
        <w:rPr>
          <w:b w:val="0"/>
          <w:bCs/>
        </w:rPr>
        <w:t>NOTE</w:t>
      </w:r>
      <w:r w:rsidRPr="00F02BC7">
        <w:rPr>
          <w:b w:val="0"/>
          <w:bCs/>
        </w:rPr>
        <w:tab/>
        <w:t>Data types include primitive predefined types and user-definable types.</w:t>
      </w:r>
    </w:p>
    <w:p w14:paraId="5285A2D0" w14:textId="77777777" w:rsidR="00F02BC7" w:rsidRDefault="00F02BC7">
      <w:pPr>
        <w:pStyle w:val="TermNum"/>
        <w:rPr>
          <w:b w:val="0"/>
          <w:bCs/>
        </w:rPr>
      </w:pPr>
    </w:p>
    <w:p w14:paraId="27174756" w14:textId="6CB95754" w:rsidR="00F02BC7" w:rsidRPr="00F02BC7" w:rsidRDefault="00F02BC7">
      <w:pPr>
        <w:pStyle w:val="TermNum"/>
        <w:rPr>
          <w:b w:val="0"/>
          <w:bCs/>
        </w:rPr>
      </w:pPr>
      <w:r w:rsidRPr="00F02BC7">
        <w:rPr>
          <w:b w:val="0"/>
          <w:bCs/>
        </w:rPr>
        <w:t>[</w:t>
      </w:r>
      <w:r w:rsidR="0009594E" w:rsidRPr="0009594E">
        <w:rPr>
          <w:b w:val="0"/>
          <w:bCs/>
        </w:rPr>
        <w:t xml:space="preserve">SOURCE: </w:t>
      </w:r>
      <w:r w:rsidRPr="00F02BC7">
        <w:rPr>
          <w:b w:val="0"/>
          <w:bCs/>
        </w:rPr>
        <w:t>ISO 19103:2015, 4.14]</w:t>
      </w:r>
    </w:p>
    <w:p w14:paraId="431881A3" w14:textId="77777777" w:rsidR="00F02BC7" w:rsidRDefault="00F02BC7">
      <w:pPr>
        <w:pStyle w:val="TermNum"/>
      </w:pPr>
    </w:p>
    <w:p w14:paraId="1E322A6D" w14:textId="59F0422E" w:rsidR="00F02BC7" w:rsidRDefault="00D43E04">
      <w:pPr>
        <w:pStyle w:val="TermNum"/>
      </w:pPr>
      <w:r>
        <w:t>3</w:t>
      </w:r>
      <w:r w:rsidR="00E602F0">
        <w:t>.1</w:t>
      </w:r>
      <w:r w:rsidR="00F02BC7">
        <w:t>.4</w:t>
      </w:r>
    </w:p>
    <w:p w14:paraId="059253C5" w14:textId="77777777" w:rsidR="00F02BC7" w:rsidRDefault="00F02BC7">
      <w:pPr>
        <w:pStyle w:val="TermNum"/>
      </w:pPr>
      <w:r>
        <w:t>domain</w:t>
      </w:r>
    </w:p>
    <w:p w14:paraId="59A45A92" w14:textId="77777777" w:rsidR="00F02BC7" w:rsidRPr="00F02BC7" w:rsidRDefault="00F02BC7">
      <w:pPr>
        <w:pStyle w:val="TermNum"/>
        <w:rPr>
          <w:b w:val="0"/>
          <w:bCs/>
        </w:rPr>
      </w:pPr>
      <w:r w:rsidRPr="00F02BC7">
        <w:rPr>
          <w:b w:val="0"/>
          <w:bCs/>
        </w:rPr>
        <w:t>well-defined set</w:t>
      </w:r>
    </w:p>
    <w:p w14:paraId="54BA3FF3" w14:textId="57DBD957" w:rsidR="00F02BC7" w:rsidRPr="00294669" w:rsidRDefault="00F02BC7">
      <w:pPr>
        <w:pStyle w:val="TermNum"/>
        <w:rPr>
          <w:b w:val="0"/>
          <w:bCs/>
        </w:rPr>
      </w:pPr>
    </w:p>
    <w:p w14:paraId="62481344" w14:textId="07117281" w:rsidR="00294669" w:rsidRPr="00294669" w:rsidRDefault="00294669" w:rsidP="005B21D1">
      <w:pPr>
        <w:pStyle w:val="Terms"/>
        <w:rPr>
          <w:bCs/>
        </w:rPr>
        <w:pPrChange w:id="74" w:author="Katharina Schleidt" w:date="2021-07-02T19:29:00Z">
          <w:pPr>
            <w:pStyle w:val="Definition"/>
          </w:pPr>
        </w:pPrChange>
      </w:pPr>
      <w:r w:rsidRPr="005B21D1">
        <w:rPr>
          <w:b w:val="0"/>
          <w:bCs/>
        </w:rPr>
        <w:t xml:space="preserve">Note </w:t>
      </w:r>
      <w:r w:rsidR="002B3426">
        <w:rPr>
          <w:b w:val="0"/>
          <w:bCs/>
        </w:rPr>
        <w:t xml:space="preserve">1 </w:t>
      </w:r>
      <w:r w:rsidRPr="005B21D1">
        <w:rPr>
          <w:b w:val="0"/>
          <w:bCs/>
        </w:rPr>
        <w:t>to entry: Domains are used to define the domain set and range set of attributes, operators and functions.</w:t>
      </w:r>
    </w:p>
    <w:p w14:paraId="1133811D" w14:textId="338781A2" w:rsidR="00F02BC7" w:rsidRPr="00F02BC7" w:rsidRDefault="00F02BC7">
      <w:pPr>
        <w:pStyle w:val="TermNum"/>
        <w:rPr>
          <w:b w:val="0"/>
          <w:bCs/>
        </w:rPr>
      </w:pPr>
      <w:r w:rsidRPr="00F02BC7">
        <w:rPr>
          <w:b w:val="0"/>
          <w:bCs/>
        </w:rPr>
        <w:t>[</w:t>
      </w:r>
      <w:r w:rsidR="0009594E" w:rsidRPr="0009594E">
        <w:rPr>
          <w:b w:val="0"/>
          <w:bCs/>
        </w:rPr>
        <w:t xml:space="preserve">SOURCE: </w:t>
      </w:r>
      <w:r w:rsidRPr="00F02BC7">
        <w:rPr>
          <w:b w:val="0"/>
          <w:bCs/>
        </w:rPr>
        <w:t>ISO 19109:2015</w:t>
      </w:r>
      <w:r w:rsidR="0009594E" w:rsidRPr="0009594E">
        <w:rPr>
          <w:b w:val="0"/>
          <w:bCs/>
        </w:rPr>
        <w:t>, 4.8</w:t>
      </w:r>
      <w:r w:rsidRPr="00F02BC7">
        <w:rPr>
          <w:b w:val="0"/>
          <w:bCs/>
        </w:rPr>
        <w:t>]</w:t>
      </w:r>
      <w:r w:rsidRPr="00F02BC7">
        <w:rPr>
          <w:b w:val="0"/>
          <w:bCs/>
        </w:rPr>
        <w:tab/>
      </w:r>
    </w:p>
    <w:p w14:paraId="56FDD6D7" w14:textId="77777777" w:rsidR="00F02BC7" w:rsidRDefault="00F02BC7">
      <w:pPr>
        <w:pStyle w:val="TermNum"/>
        <w:rPr>
          <w:b w:val="0"/>
          <w:bCs/>
        </w:rPr>
      </w:pPr>
    </w:p>
    <w:p w14:paraId="7FECE27D" w14:textId="65D4648E" w:rsidR="00F02BC7" w:rsidRDefault="00F02BC7">
      <w:pPr>
        <w:pStyle w:val="TermNum"/>
        <w:rPr>
          <w:b w:val="0"/>
          <w:bCs/>
        </w:rPr>
      </w:pPr>
      <w:r w:rsidRPr="00F02BC7">
        <w:rPr>
          <w:b w:val="0"/>
          <w:bCs/>
        </w:rPr>
        <w:t>NOTE:</w:t>
      </w:r>
      <w:r w:rsidRPr="00F02BC7">
        <w:rPr>
          <w:b w:val="0"/>
          <w:bCs/>
        </w:rPr>
        <w:tab/>
        <w:t>All elements within a domain (set) are of a given type</w:t>
      </w:r>
      <w:r>
        <w:rPr>
          <w:b w:val="0"/>
          <w:bCs/>
        </w:rPr>
        <w:t>.</w:t>
      </w:r>
    </w:p>
    <w:p w14:paraId="2022805E" w14:textId="66A35563" w:rsidR="00294669" w:rsidRDefault="00294669">
      <w:pPr>
        <w:pStyle w:val="Terms"/>
      </w:pPr>
    </w:p>
    <w:p w14:paraId="230F9C7F" w14:textId="4F6A6909" w:rsidR="00294669" w:rsidRPr="005B21D1" w:rsidRDefault="00294669">
      <w:pPr>
        <w:pStyle w:val="TermNum"/>
        <w:rPr>
          <w:b w:val="0"/>
          <w:bCs/>
        </w:rPr>
      </w:pPr>
      <w:r w:rsidRPr="00F02BC7">
        <w:rPr>
          <w:b w:val="0"/>
          <w:bCs/>
        </w:rPr>
        <w:t>[</w:t>
      </w:r>
      <w:r w:rsidR="0009594E" w:rsidRPr="0009594E">
        <w:rPr>
          <w:b w:val="0"/>
          <w:bCs/>
        </w:rPr>
        <w:t xml:space="preserve">SOURCE: </w:t>
      </w:r>
      <w:r w:rsidRPr="00F02BC7">
        <w:rPr>
          <w:b w:val="0"/>
          <w:bCs/>
        </w:rPr>
        <w:t>ISO 19123-1:20XX, 4.1.</w:t>
      </w:r>
      <w:r>
        <w:rPr>
          <w:b w:val="0"/>
          <w:bCs/>
        </w:rPr>
        <w:t>16</w:t>
      </w:r>
      <w:r w:rsidRPr="00F02BC7">
        <w:rPr>
          <w:b w:val="0"/>
          <w:bCs/>
        </w:rPr>
        <w:t>]</w:t>
      </w:r>
    </w:p>
    <w:p w14:paraId="3DB9D503" w14:textId="77777777" w:rsidR="00F02BC7" w:rsidRDefault="00F02BC7">
      <w:pPr>
        <w:pStyle w:val="TermNum"/>
      </w:pPr>
    </w:p>
    <w:p w14:paraId="1D2DBAD2" w14:textId="7127D578" w:rsidR="00F02BC7" w:rsidRDefault="00D43E04">
      <w:pPr>
        <w:pStyle w:val="TermNum"/>
      </w:pPr>
      <w:r>
        <w:t>3</w:t>
      </w:r>
      <w:r w:rsidR="00E602F0">
        <w:t>.1</w:t>
      </w:r>
      <w:r w:rsidR="00F02BC7">
        <w:t>.5</w:t>
      </w:r>
    </w:p>
    <w:p w14:paraId="7E64BEE3" w14:textId="77777777" w:rsidR="00F02BC7" w:rsidRDefault="00F02BC7">
      <w:pPr>
        <w:pStyle w:val="TermNum"/>
      </w:pPr>
      <w:r>
        <w:t>domain feature</w:t>
      </w:r>
    </w:p>
    <w:p w14:paraId="79FBF7EF" w14:textId="47071D66" w:rsidR="00F02BC7" w:rsidRPr="00F02BC7" w:rsidRDefault="00F02BC7">
      <w:pPr>
        <w:pStyle w:val="TermNum"/>
        <w:rPr>
          <w:b w:val="0"/>
          <w:bCs/>
        </w:rPr>
      </w:pPr>
      <w:r w:rsidRPr="00F02BC7">
        <w:rPr>
          <w:b w:val="0"/>
          <w:bCs/>
        </w:rPr>
        <w:t>feature of a type defined within a particular application domain</w:t>
      </w:r>
    </w:p>
    <w:p w14:paraId="0C2468C6" w14:textId="77777777" w:rsidR="00F02BC7" w:rsidRDefault="00F02BC7">
      <w:pPr>
        <w:pStyle w:val="TermNum"/>
        <w:rPr>
          <w:b w:val="0"/>
          <w:bCs/>
        </w:rPr>
      </w:pPr>
    </w:p>
    <w:p w14:paraId="52637433" w14:textId="436269C3" w:rsidR="00F02BC7" w:rsidRDefault="00F02BC7">
      <w:pPr>
        <w:pStyle w:val="TermNum"/>
        <w:rPr>
          <w:b w:val="0"/>
          <w:bCs/>
        </w:rPr>
      </w:pPr>
      <w:r w:rsidRPr="00F02BC7">
        <w:rPr>
          <w:b w:val="0"/>
          <w:bCs/>
        </w:rPr>
        <w:t>NOTE</w:t>
      </w:r>
      <w:r w:rsidRPr="00F02BC7">
        <w:rPr>
          <w:b w:val="0"/>
          <w:bCs/>
        </w:rPr>
        <w:tab/>
        <w:t>This may be contrasted with observation</w:t>
      </w:r>
      <w:r w:rsidR="00393BE0">
        <w:rPr>
          <w:b w:val="0"/>
          <w:bCs/>
        </w:rPr>
        <w:t>s</w:t>
      </w:r>
      <w:r w:rsidRPr="00F02BC7">
        <w:rPr>
          <w:b w:val="0"/>
          <w:bCs/>
        </w:rPr>
        <w:t xml:space="preserve"> and </w:t>
      </w:r>
      <w:r w:rsidR="00393BE0" w:rsidRPr="00F02BC7">
        <w:rPr>
          <w:b w:val="0"/>
          <w:bCs/>
        </w:rPr>
        <w:t>sampl</w:t>
      </w:r>
      <w:r w:rsidR="00393BE0">
        <w:rPr>
          <w:b w:val="0"/>
          <w:bCs/>
        </w:rPr>
        <w:t>ing</w:t>
      </w:r>
      <w:r w:rsidR="00393BE0" w:rsidRPr="00F02BC7">
        <w:rPr>
          <w:b w:val="0"/>
          <w:bCs/>
        </w:rPr>
        <w:t xml:space="preserve"> </w:t>
      </w:r>
      <w:r w:rsidRPr="00F02BC7">
        <w:rPr>
          <w:b w:val="0"/>
          <w:bCs/>
        </w:rPr>
        <w:t>features, which are features of types defined for cross-domain purposes.</w:t>
      </w:r>
    </w:p>
    <w:p w14:paraId="0ADA743A" w14:textId="79A985FF" w:rsidR="0009594E" w:rsidRDefault="0009594E">
      <w:pPr>
        <w:pStyle w:val="Terms"/>
      </w:pPr>
    </w:p>
    <w:p w14:paraId="4C6DA36A" w14:textId="287F2026" w:rsidR="00F02BC7" w:rsidRDefault="0009594E">
      <w:pPr>
        <w:pStyle w:val="TermNum"/>
        <w:rPr>
          <w:b w:val="0"/>
          <w:bCs/>
        </w:rPr>
      </w:pPr>
      <w:r w:rsidRPr="00F02BC7">
        <w:rPr>
          <w:b w:val="0"/>
          <w:bCs/>
        </w:rPr>
        <w:t>[</w:t>
      </w:r>
      <w:r w:rsidRPr="0009594E">
        <w:rPr>
          <w:b w:val="0"/>
          <w:bCs/>
        </w:rPr>
        <w:t xml:space="preserve">SOURCE: </w:t>
      </w:r>
      <w:r w:rsidRPr="00F02BC7">
        <w:rPr>
          <w:b w:val="0"/>
          <w:bCs/>
        </w:rPr>
        <w:t>ISO 191</w:t>
      </w:r>
      <w:r>
        <w:rPr>
          <w:b w:val="0"/>
          <w:bCs/>
        </w:rPr>
        <w:t>56</w:t>
      </w:r>
      <w:r w:rsidRPr="00F02BC7">
        <w:rPr>
          <w:b w:val="0"/>
          <w:bCs/>
        </w:rPr>
        <w:t>:20</w:t>
      </w:r>
      <w:r>
        <w:rPr>
          <w:b w:val="0"/>
          <w:bCs/>
        </w:rPr>
        <w:t>11</w:t>
      </w:r>
      <w:r w:rsidRPr="00F02BC7">
        <w:rPr>
          <w:b w:val="0"/>
          <w:bCs/>
        </w:rPr>
        <w:t>, 4.</w:t>
      </w:r>
      <w:r>
        <w:rPr>
          <w:b w:val="0"/>
          <w:bCs/>
        </w:rPr>
        <w:t>4</w:t>
      </w:r>
      <w:r w:rsidRPr="00F02BC7">
        <w:rPr>
          <w:b w:val="0"/>
          <w:bCs/>
        </w:rPr>
        <w:t>]</w:t>
      </w:r>
    </w:p>
    <w:p w14:paraId="30012008" w14:textId="77777777" w:rsidR="005B21D1" w:rsidRPr="005B21D1" w:rsidRDefault="005B21D1" w:rsidP="005B21D1">
      <w:pPr>
        <w:pStyle w:val="Terms"/>
      </w:pPr>
    </w:p>
    <w:p w14:paraId="25230003" w14:textId="203558FA" w:rsidR="00F02BC7" w:rsidRDefault="00D43E04">
      <w:pPr>
        <w:pStyle w:val="TermNum"/>
      </w:pPr>
      <w:r>
        <w:t>3</w:t>
      </w:r>
      <w:r w:rsidR="00E602F0">
        <w:t>.1</w:t>
      </w:r>
      <w:r w:rsidR="00F02BC7">
        <w:t>.6</w:t>
      </w:r>
    </w:p>
    <w:p w14:paraId="4AC43926" w14:textId="069ABC5A" w:rsidR="00F02BC7" w:rsidRDefault="00F02BC7">
      <w:pPr>
        <w:pStyle w:val="TermNum"/>
      </w:pPr>
      <w:r>
        <w:t>ex-situ</w:t>
      </w:r>
    </w:p>
    <w:p w14:paraId="79388C81" w14:textId="55E44EDE" w:rsidR="00386CFD" w:rsidRPr="00386CFD" w:rsidRDefault="00386CFD" w:rsidP="005B21D1">
      <w:pPr>
        <w:pStyle w:val="Terms"/>
      </w:pPr>
      <w:r w:rsidRPr="00F02BC7">
        <w:rPr>
          <w:b w:val="0"/>
          <w:bCs/>
        </w:rPr>
        <w:t>off-site</w:t>
      </w:r>
    </w:p>
    <w:p w14:paraId="64D13A46" w14:textId="1BF531AB" w:rsidR="00F02BC7" w:rsidRPr="00F02BC7" w:rsidRDefault="00F02BC7">
      <w:pPr>
        <w:pStyle w:val="TermNum"/>
        <w:rPr>
          <w:b w:val="0"/>
          <w:bCs/>
        </w:rPr>
      </w:pPr>
      <w:r w:rsidRPr="00F02BC7">
        <w:rPr>
          <w:b w:val="0"/>
          <w:bCs/>
        </w:rPr>
        <w:t>referring to the study, maintenance or conservation of a specimen or population away from its natural surroundings</w:t>
      </w:r>
      <w:r w:rsidR="00386CFD">
        <w:rPr>
          <w:b w:val="0"/>
          <w:bCs/>
        </w:rPr>
        <w:t>.</w:t>
      </w:r>
    </w:p>
    <w:p w14:paraId="48346D35" w14:textId="77777777" w:rsidR="00F02BC7" w:rsidRDefault="00F02BC7">
      <w:pPr>
        <w:pStyle w:val="TermNum"/>
        <w:rPr>
          <w:b w:val="0"/>
          <w:bCs/>
        </w:rPr>
      </w:pPr>
    </w:p>
    <w:p w14:paraId="49B5769B" w14:textId="641DC52C" w:rsidR="00F02BC7" w:rsidRPr="00F02BC7" w:rsidRDefault="00F02BC7">
      <w:pPr>
        <w:pStyle w:val="TermNum"/>
        <w:rPr>
          <w:b w:val="0"/>
          <w:bCs/>
        </w:rPr>
      </w:pPr>
      <w:r w:rsidRPr="00F02BC7">
        <w:rPr>
          <w:b w:val="0"/>
          <w:bCs/>
        </w:rPr>
        <w:t>NOTE</w:t>
      </w:r>
      <w:r w:rsidRPr="00F02BC7">
        <w:rPr>
          <w:b w:val="0"/>
          <w:bCs/>
        </w:rPr>
        <w:tab/>
        <w:t>Opposite of in-situ</w:t>
      </w:r>
      <w:r w:rsidR="00386CFD">
        <w:rPr>
          <w:b w:val="0"/>
          <w:bCs/>
        </w:rPr>
        <w:t xml:space="preserve"> (on-site)</w:t>
      </w:r>
      <w:r w:rsidRPr="00F02BC7">
        <w:rPr>
          <w:b w:val="0"/>
          <w:bCs/>
        </w:rPr>
        <w:t>.</w:t>
      </w:r>
    </w:p>
    <w:p w14:paraId="40B33AC5" w14:textId="1E2DC13D" w:rsidR="00F02BC7" w:rsidRDefault="00F02BC7">
      <w:pPr>
        <w:pStyle w:val="TermNum"/>
      </w:pPr>
    </w:p>
    <w:p w14:paraId="5C5AF443" w14:textId="6C998D57" w:rsidR="0009594E" w:rsidRDefault="0009594E">
      <w:pPr>
        <w:pStyle w:val="Terms"/>
      </w:pPr>
      <w:r w:rsidRPr="00F02BC7">
        <w:rPr>
          <w:b w:val="0"/>
          <w:bCs/>
        </w:rPr>
        <w:t>[</w:t>
      </w:r>
      <w:r w:rsidRPr="0009594E">
        <w:rPr>
          <w:b w:val="0"/>
          <w:bCs/>
        </w:rPr>
        <w:t xml:space="preserve">SOURCE: </w:t>
      </w:r>
      <w:r w:rsidRPr="00F02BC7">
        <w:rPr>
          <w:b w:val="0"/>
          <w:bCs/>
        </w:rPr>
        <w:t>ISO 191</w:t>
      </w:r>
      <w:r>
        <w:rPr>
          <w:b w:val="0"/>
          <w:bCs/>
        </w:rPr>
        <w:t>56</w:t>
      </w:r>
      <w:r w:rsidRPr="00F02BC7">
        <w:rPr>
          <w:b w:val="0"/>
          <w:bCs/>
        </w:rPr>
        <w:t>:20</w:t>
      </w:r>
      <w:r>
        <w:rPr>
          <w:b w:val="0"/>
          <w:bCs/>
        </w:rPr>
        <w:t>11</w:t>
      </w:r>
      <w:r w:rsidRPr="00F02BC7">
        <w:rPr>
          <w:b w:val="0"/>
          <w:bCs/>
        </w:rPr>
        <w:t>, 4.</w:t>
      </w:r>
      <w:r>
        <w:rPr>
          <w:b w:val="0"/>
          <w:bCs/>
        </w:rPr>
        <w:t xml:space="preserve">5, modified </w:t>
      </w:r>
      <w:r w:rsidR="00784D28" w:rsidRPr="004C1046">
        <w:rPr>
          <w:b w:val="0"/>
          <w:bCs/>
        </w:rPr>
        <w:t>—</w:t>
      </w:r>
      <w:r>
        <w:rPr>
          <w:b w:val="0"/>
          <w:bCs/>
        </w:rPr>
        <w:t xml:space="preserve"> </w:t>
      </w:r>
      <w:r w:rsidR="00784D28">
        <w:rPr>
          <w:b w:val="0"/>
          <w:bCs/>
        </w:rPr>
        <w:t>addition of</w:t>
      </w:r>
      <w:r>
        <w:rPr>
          <w:b w:val="0"/>
          <w:bCs/>
        </w:rPr>
        <w:t xml:space="preserve"> </w:t>
      </w:r>
      <w:r w:rsidR="00784D28">
        <w:rPr>
          <w:b w:val="0"/>
          <w:bCs/>
        </w:rPr>
        <w:t>“</w:t>
      </w:r>
      <w:r>
        <w:rPr>
          <w:b w:val="0"/>
          <w:bCs/>
        </w:rPr>
        <w:t>off-site</w:t>
      </w:r>
      <w:r w:rsidR="00784D28">
        <w:rPr>
          <w:b w:val="0"/>
          <w:bCs/>
        </w:rPr>
        <w:t xml:space="preserve">” </w:t>
      </w:r>
      <w:proofErr w:type="gramStart"/>
      <w:r w:rsidR="00784D28">
        <w:rPr>
          <w:b w:val="0"/>
          <w:bCs/>
        </w:rPr>
        <w:t>and ”</w:t>
      </w:r>
      <w:r>
        <w:rPr>
          <w:b w:val="0"/>
          <w:bCs/>
        </w:rPr>
        <w:t>on</w:t>
      </w:r>
      <w:proofErr w:type="gramEnd"/>
      <w:r>
        <w:rPr>
          <w:b w:val="0"/>
          <w:bCs/>
        </w:rPr>
        <w:t>-site</w:t>
      </w:r>
      <w:r w:rsidR="00784D28">
        <w:rPr>
          <w:b w:val="0"/>
          <w:bCs/>
        </w:rPr>
        <w:t>”</w:t>
      </w:r>
      <w:r w:rsidRPr="00F02BC7">
        <w:rPr>
          <w:b w:val="0"/>
          <w:bCs/>
        </w:rPr>
        <w:t>]</w:t>
      </w:r>
    </w:p>
    <w:p w14:paraId="0D17E668" w14:textId="2034715D" w:rsidR="0009594E" w:rsidRPr="0009594E" w:rsidRDefault="0009594E" w:rsidP="005B21D1">
      <w:pPr>
        <w:pStyle w:val="Definition"/>
      </w:pPr>
    </w:p>
    <w:p w14:paraId="5193F6B8" w14:textId="39A33661" w:rsidR="00F02BC7" w:rsidRDefault="00D43E04">
      <w:pPr>
        <w:pStyle w:val="TermNum"/>
      </w:pPr>
      <w:r>
        <w:lastRenderedPageBreak/>
        <w:t>3</w:t>
      </w:r>
      <w:r w:rsidR="00E602F0">
        <w:t>.1</w:t>
      </w:r>
      <w:r w:rsidR="00F02BC7">
        <w:t>.7</w:t>
      </w:r>
    </w:p>
    <w:p w14:paraId="346CC597" w14:textId="77777777" w:rsidR="00F02BC7" w:rsidRDefault="00F02BC7">
      <w:pPr>
        <w:pStyle w:val="TermNum"/>
      </w:pPr>
      <w:r>
        <w:t>feature</w:t>
      </w:r>
      <w:r>
        <w:tab/>
      </w:r>
    </w:p>
    <w:p w14:paraId="31E2DEC9" w14:textId="3522F780" w:rsidR="004C1046" w:rsidRDefault="004C1046">
      <w:pPr>
        <w:pStyle w:val="TermNum"/>
        <w:rPr>
          <w:b w:val="0"/>
          <w:bCs/>
        </w:rPr>
      </w:pPr>
      <w:r w:rsidRPr="004C1046">
        <w:rPr>
          <w:b w:val="0"/>
          <w:bCs/>
        </w:rPr>
        <w:t>abstraction of real-world phenomena</w:t>
      </w:r>
    </w:p>
    <w:p w14:paraId="197DC930" w14:textId="77777777" w:rsidR="004C1046" w:rsidRPr="005B21D1" w:rsidRDefault="004C1046" w:rsidP="005B21D1">
      <w:pPr>
        <w:pStyle w:val="Terms"/>
      </w:pPr>
    </w:p>
    <w:p w14:paraId="67899989" w14:textId="77777777" w:rsidR="004C1046" w:rsidRPr="004C1046" w:rsidRDefault="004C1046">
      <w:pPr>
        <w:pStyle w:val="TermNum"/>
        <w:rPr>
          <w:b w:val="0"/>
          <w:bCs/>
        </w:rPr>
      </w:pPr>
      <w:r w:rsidRPr="004C1046">
        <w:rPr>
          <w:b w:val="0"/>
          <w:bCs/>
        </w:rPr>
        <w:t>Note 1 to entry: A feature may occur as a type or an instance. In this document, feature instance is meant unless otherwise specified.</w:t>
      </w:r>
    </w:p>
    <w:p w14:paraId="3C9D9B3B" w14:textId="453B2074" w:rsidR="00F02BC7" w:rsidRDefault="004C1046">
      <w:pPr>
        <w:pStyle w:val="TermNum"/>
        <w:rPr>
          <w:b w:val="0"/>
          <w:bCs/>
        </w:rPr>
      </w:pPr>
      <w:r w:rsidRPr="004C1046">
        <w:rPr>
          <w:b w:val="0"/>
          <w:bCs/>
        </w:rPr>
        <w:t>[</w:t>
      </w:r>
      <w:r w:rsidR="0009594E" w:rsidRPr="0009594E">
        <w:rPr>
          <w:b w:val="0"/>
          <w:bCs/>
        </w:rPr>
        <w:t xml:space="preserve">SOURCE: </w:t>
      </w:r>
      <w:r w:rsidRPr="004C1046">
        <w:rPr>
          <w:b w:val="0"/>
          <w:bCs/>
        </w:rPr>
        <w:t>ISO 19101-1:2014, 4.1.11, modified — Note 1 to entry has been modified.]</w:t>
      </w:r>
    </w:p>
    <w:p w14:paraId="0858E580" w14:textId="77777777" w:rsidR="005B21D1" w:rsidRPr="005B21D1" w:rsidRDefault="005B21D1" w:rsidP="005B21D1">
      <w:pPr>
        <w:pStyle w:val="Terms"/>
      </w:pPr>
    </w:p>
    <w:p w14:paraId="0558FB7B" w14:textId="4569EC9F" w:rsidR="00F02BC7" w:rsidRDefault="00D43E04">
      <w:pPr>
        <w:pStyle w:val="TermNum"/>
      </w:pPr>
      <w:r>
        <w:t>3</w:t>
      </w:r>
      <w:r w:rsidR="00E602F0">
        <w:t>.1</w:t>
      </w:r>
      <w:r w:rsidR="00F02BC7">
        <w:t>.8</w:t>
      </w:r>
    </w:p>
    <w:p w14:paraId="41B45761" w14:textId="77777777" w:rsidR="00F02BC7" w:rsidRDefault="00F02BC7">
      <w:pPr>
        <w:pStyle w:val="TermNum"/>
      </w:pPr>
      <w:r>
        <w:t>feature type</w:t>
      </w:r>
    </w:p>
    <w:p w14:paraId="3E88F8D5" w14:textId="31B03D6D" w:rsidR="00F02BC7" w:rsidRDefault="00F02BC7" w:rsidP="00E602F0">
      <w:pPr>
        <w:pStyle w:val="TermNum"/>
        <w:rPr>
          <w:b w:val="0"/>
          <w:bCs/>
        </w:rPr>
      </w:pPr>
      <w:r w:rsidRPr="00F02BC7">
        <w:rPr>
          <w:b w:val="0"/>
          <w:bCs/>
        </w:rPr>
        <w:t>class of features having common characteristics</w:t>
      </w:r>
    </w:p>
    <w:p w14:paraId="513159A3" w14:textId="6D48904A" w:rsidR="00E602F0" w:rsidRDefault="00E602F0" w:rsidP="00E602F0">
      <w:pPr>
        <w:pStyle w:val="Terms"/>
      </w:pPr>
    </w:p>
    <w:p w14:paraId="13D44B11" w14:textId="05D1371B" w:rsidR="00E602F0" w:rsidRPr="005B21D1" w:rsidRDefault="00E602F0" w:rsidP="005B21D1">
      <w:pPr>
        <w:pStyle w:val="Terms"/>
        <w:rPr>
          <w:b w:val="0"/>
          <w:bCs/>
        </w:rPr>
      </w:pPr>
      <w:r w:rsidRPr="005B21D1">
        <w:rPr>
          <w:b w:val="0"/>
          <w:bCs/>
        </w:rPr>
        <w:t>[SOURCE: ISO 19156:2011, 4.7]</w:t>
      </w:r>
    </w:p>
    <w:p w14:paraId="27BEDFFE" w14:textId="77777777" w:rsidR="00F02BC7" w:rsidRDefault="00F02BC7">
      <w:pPr>
        <w:pStyle w:val="TermNum"/>
      </w:pPr>
    </w:p>
    <w:p w14:paraId="60A3DA3B" w14:textId="0BA7713F" w:rsidR="00F02BC7" w:rsidRDefault="00D43E04">
      <w:pPr>
        <w:pStyle w:val="TermNum"/>
      </w:pPr>
      <w:r>
        <w:t>3</w:t>
      </w:r>
      <w:r w:rsidR="00E602F0">
        <w:t>.1</w:t>
      </w:r>
      <w:r w:rsidR="00F02BC7">
        <w:t>.9</w:t>
      </w:r>
    </w:p>
    <w:p w14:paraId="08F7E3CD" w14:textId="77777777" w:rsidR="00F02BC7" w:rsidRDefault="00F02BC7">
      <w:pPr>
        <w:pStyle w:val="TermNum"/>
      </w:pPr>
      <w:r>
        <w:t>measure</w:t>
      </w:r>
    </w:p>
    <w:p w14:paraId="0057D9F6" w14:textId="77777777" w:rsidR="004C1046" w:rsidRPr="004C1046" w:rsidRDefault="004C1046">
      <w:pPr>
        <w:pStyle w:val="TermNum"/>
        <w:rPr>
          <w:b w:val="0"/>
          <w:bCs/>
        </w:rPr>
      </w:pPr>
      <w:r w:rsidRPr="004C1046">
        <w:rPr>
          <w:b w:val="0"/>
          <w:bCs/>
        </w:rPr>
        <w:t>&lt;GML&gt; value described using a numeric amount with a scale or using a scalar reference system</w:t>
      </w:r>
    </w:p>
    <w:p w14:paraId="5CC7DE7D" w14:textId="77777777" w:rsidR="004C1046" w:rsidRDefault="004C1046">
      <w:pPr>
        <w:pStyle w:val="TermNum"/>
        <w:rPr>
          <w:b w:val="0"/>
          <w:bCs/>
        </w:rPr>
      </w:pPr>
    </w:p>
    <w:p w14:paraId="455153DC" w14:textId="43F9AF53" w:rsidR="004C1046" w:rsidRPr="004C1046" w:rsidRDefault="004C1046">
      <w:pPr>
        <w:pStyle w:val="TermNum"/>
        <w:rPr>
          <w:b w:val="0"/>
          <w:bCs/>
        </w:rPr>
      </w:pPr>
      <w:r w:rsidRPr="004C1046">
        <w:rPr>
          <w:b w:val="0"/>
          <w:bCs/>
        </w:rPr>
        <w:t>Note 1 to entry: When used as a noun, measure is a synonym for physical quantity.</w:t>
      </w:r>
    </w:p>
    <w:p w14:paraId="31EADC1E" w14:textId="77777777" w:rsidR="004C1046" w:rsidRDefault="004C1046">
      <w:pPr>
        <w:pStyle w:val="TermNum"/>
        <w:rPr>
          <w:b w:val="0"/>
          <w:bCs/>
        </w:rPr>
      </w:pPr>
    </w:p>
    <w:p w14:paraId="72264362" w14:textId="2596396F" w:rsidR="00F02BC7" w:rsidRDefault="004C1046">
      <w:pPr>
        <w:pStyle w:val="TermNum"/>
      </w:pPr>
      <w:r w:rsidRPr="004C1046">
        <w:rPr>
          <w:b w:val="0"/>
          <w:bCs/>
        </w:rPr>
        <w:t>[</w:t>
      </w:r>
      <w:r w:rsidR="0009594E" w:rsidRPr="0009594E">
        <w:rPr>
          <w:b w:val="0"/>
          <w:bCs/>
        </w:rPr>
        <w:t xml:space="preserve">SOURCE: </w:t>
      </w:r>
      <w:r w:rsidRPr="004C1046">
        <w:rPr>
          <w:b w:val="0"/>
          <w:bCs/>
        </w:rPr>
        <w:t>ISO 19136-1:2020</w:t>
      </w:r>
      <w:r w:rsidR="0009594E">
        <w:rPr>
          <w:b w:val="0"/>
          <w:bCs/>
        </w:rPr>
        <w:t>,</w:t>
      </w:r>
      <w:r w:rsidRPr="004C1046">
        <w:rPr>
          <w:b w:val="0"/>
          <w:bCs/>
        </w:rPr>
        <w:t xml:space="preserve"> 3.1.41]</w:t>
      </w:r>
    </w:p>
    <w:p w14:paraId="5E5B8D63" w14:textId="2A467F04" w:rsidR="00F02BC7" w:rsidRDefault="00D43E04">
      <w:pPr>
        <w:pStyle w:val="TermNum"/>
      </w:pPr>
      <w:r>
        <w:t>3</w:t>
      </w:r>
      <w:r w:rsidR="004420BE">
        <w:t>.1</w:t>
      </w:r>
      <w:r w:rsidR="00F02BC7">
        <w:t>.10</w:t>
      </w:r>
    </w:p>
    <w:p w14:paraId="0F721BC9" w14:textId="77777777" w:rsidR="00393BE0" w:rsidRDefault="00393BE0">
      <w:pPr>
        <w:pStyle w:val="TermNum"/>
      </w:pPr>
      <w:r>
        <w:t>measurand</w:t>
      </w:r>
    </w:p>
    <w:p w14:paraId="27A0AA30" w14:textId="77777777" w:rsidR="00393BE0" w:rsidRPr="00F02BC7" w:rsidRDefault="00393BE0">
      <w:pPr>
        <w:pStyle w:val="TermNum"/>
        <w:rPr>
          <w:b w:val="0"/>
          <w:bCs/>
        </w:rPr>
      </w:pPr>
      <w:r w:rsidRPr="00F02BC7">
        <w:rPr>
          <w:b w:val="0"/>
          <w:bCs/>
        </w:rPr>
        <w:t>quantity intended to be measured</w:t>
      </w:r>
    </w:p>
    <w:p w14:paraId="59ADC7CE" w14:textId="77777777" w:rsidR="00393BE0" w:rsidRDefault="00393BE0">
      <w:pPr>
        <w:pStyle w:val="TermNum"/>
        <w:rPr>
          <w:b w:val="0"/>
          <w:bCs/>
        </w:rPr>
      </w:pPr>
    </w:p>
    <w:p w14:paraId="7AD717E7" w14:textId="4DB06B70" w:rsidR="00393BE0" w:rsidRPr="00F02BC7" w:rsidRDefault="00393BE0">
      <w:pPr>
        <w:pStyle w:val="TermNum"/>
        <w:rPr>
          <w:b w:val="0"/>
          <w:bCs/>
        </w:rPr>
      </w:pPr>
      <w:r w:rsidRPr="00F02BC7">
        <w:rPr>
          <w:b w:val="0"/>
          <w:bCs/>
        </w:rPr>
        <w:t>[</w:t>
      </w:r>
      <w:r w:rsidR="0009594E" w:rsidRPr="0009594E">
        <w:rPr>
          <w:b w:val="0"/>
          <w:bCs/>
        </w:rPr>
        <w:t xml:space="preserve">SOURCE: </w:t>
      </w:r>
      <w:r w:rsidR="004C1046" w:rsidRPr="005B21D1">
        <w:rPr>
          <w:b w:val="0"/>
          <w:bCs/>
        </w:rPr>
        <w:t>ISO 19156:2011</w:t>
      </w:r>
      <w:r w:rsidRPr="00F02BC7">
        <w:rPr>
          <w:b w:val="0"/>
          <w:bCs/>
        </w:rPr>
        <w:t xml:space="preserve">, </w:t>
      </w:r>
      <w:r w:rsidR="004C1046">
        <w:rPr>
          <w:b w:val="0"/>
          <w:bCs/>
        </w:rPr>
        <w:t>3.11</w:t>
      </w:r>
      <w:r w:rsidRPr="00F02BC7">
        <w:rPr>
          <w:b w:val="0"/>
          <w:bCs/>
        </w:rPr>
        <w:t>]</w:t>
      </w:r>
    </w:p>
    <w:p w14:paraId="7BD9068D" w14:textId="77777777" w:rsidR="00F02BC7" w:rsidRDefault="00F02BC7">
      <w:pPr>
        <w:pStyle w:val="TermNum"/>
      </w:pPr>
    </w:p>
    <w:p w14:paraId="4FDD55CB" w14:textId="36C7CE6A" w:rsidR="00F02BC7" w:rsidRDefault="00D43E04">
      <w:pPr>
        <w:pStyle w:val="TermNum"/>
      </w:pPr>
      <w:r>
        <w:t>3</w:t>
      </w:r>
      <w:r w:rsidR="004420BE">
        <w:t>.1</w:t>
      </w:r>
      <w:r w:rsidR="00F02BC7">
        <w:t>.11</w:t>
      </w:r>
    </w:p>
    <w:p w14:paraId="42DB1B22" w14:textId="77777777" w:rsidR="00393BE0" w:rsidRDefault="00393BE0">
      <w:pPr>
        <w:pStyle w:val="TermNum"/>
      </w:pPr>
      <w:r>
        <w:t>measurement</w:t>
      </w:r>
    </w:p>
    <w:p w14:paraId="6AACC6A8" w14:textId="77777777" w:rsidR="00393BE0" w:rsidRPr="00F02BC7" w:rsidRDefault="00393BE0">
      <w:pPr>
        <w:pStyle w:val="TermNum"/>
        <w:rPr>
          <w:b w:val="0"/>
          <w:bCs/>
        </w:rPr>
      </w:pPr>
      <w:r w:rsidRPr="00F02BC7">
        <w:rPr>
          <w:b w:val="0"/>
          <w:bCs/>
        </w:rPr>
        <w:t>set of operations having the object of determining the value of a quantity</w:t>
      </w:r>
    </w:p>
    <w:p w14:paraId="014E1D09" w14:textId="77777777" w:rsidR="00393BE0" w:rsidRDefault="00393BE0">
      <w:pPr>
        <w:pStyle w:val="TermNum"/>
        <w:rPr>
          <w:b w:val="0"/>
          <w:bCs/>
        </w:rPr>
      </w:pPr>
    </w:p>
    <w:p w14:paraId="2CBC9B5E" w14:textId="04168E91" w:rsidR="00393BE0" w:rsidRDefault="00393BE0">
      <w:pPr>
        <w:pStyle w:val="TermNum"/>
      </w:pPr>
      <w:r w:rsidRPr="00F02BC7">
        <w:rPr>
          <w:b w:val="0"/>
          <w:bCs/>
        </w:rPr>
        <w:t>[</w:t>
      </w:r>
      <w:r w:rsidR="0009594E" w:rsidRPr="0009594E">
        <w:rPr>
          <w:b w:val="0"/>
          <w:bCs/>
        </w:rPr>
        <w:t xml:space="preserve">SOURCE: </w:t>
      </w:r>
      <w:r w:rsidR="004C1046" w:rsidRPr="004C1046">
        <w:rPr>
          <w:b w:val="0"/>
          <w:bCs/>
        </w:rPr>
        <w:t>ISO 19101-2:2018, 3.21</w:t>
      </w:r>
      <w:r w:rsidRPr="00F02BC7">
        <w:rPr>
          <w:b w:val="0"/>
          <w:bCs/>
        </w:rPr>
        <w:t>]</w:t>
      </w:r>
    </w:p>
    <w:p w14:paraId="6E8443DD" w14:textId="77777777" w:rsidR="00F02BC7" w:rsidRDefault="00F02BC7">
      <w:pPr>
        <w:pStyle w:val="TermNum"/>
      </w:pPr>
    </w:p>
    <w:p w14:paraId="632C73B0" w14:textId="72AECBA8" w:rsidR="00F02BC7" w:rsidRDefault="00D43E04">
      <w:pPr>
        <w:pStyle w:val="TermNum"/>
      </w:pPr>
      <w:r>
        <w:t>3</w:t>
      </w:r>
      <w:r w:rsidR="004420BE">
        <w:t>.1</w:t>
      </w:r>
      <w:r w:rsidR="00F02BC7">
        <w:t>.12</w:t>
      </w:r>
    </w:p>
    <w:p w14:paraId="3B5F1143" w14:textId="77777777" w:rsidR="00F02BC7" w:rsidRDefault="00F02BC7">
      <w:pPr>
        <w:pStyle w:val="TermNum"/>
      </w:pPr>
      <w:r>
        <w:t>property</w:t>
      </w:r>
    </w:p>
    <w:p w14:paraId="49260783" w14:textId="77777777" w:rsidR="00F02BC7" w:rsidRPr="00F02BC7" w:rsidRDefault="00F02BC7">
      <w:pPr>
        <w:pStyle w:val="TermNum"/>
        <w:rPr>
          <w:b w:val="0"/>
          <w:bCs/>
        </w:rPr>
      </w:pPr>
      <w:r w:rsidRPr="00F02BC7">
        <w:rPr>
          <w:b w:val="0"/>
          <w:bCs/>
        </w:rPr>
        <w:t>facet or attribute of an object referenced by a name</w:t>
      </w:r>
    </w:p>
    <w:p w14:paraId="6F39DA88" w14:textId="77777777" w:rsidR="00F02BC7" w:rsidRDefault="00F02BC7">
      <w:pPr>
        <w:pStyle w:val="TermNum"/>
        <w:rPr>
          <w:b w:val="0"/>
          <w:bCs/>
        </w:rPr>
      </w:pPr>
    </w:p>
    <w:p w14:paraId="52FB1411" w14:textId="2286A0FE" w:rsidR="00F02BC7" w:rsidRPr="00F02BC7" w:rsidRDefault="00F02BC7">
      <w:pPr>
        <w:pStyle w:val="TermNum"/>
        <w:rPr>
          <w:b w:val="0"/>
          <w:bCs/>
        </w:rPr>
      </w:pPr>
      <w:r w:rsidRPr="00F02BC7">
        <w:rPr>
          <w:b w:val="0"/>
          <w:bCs/>
        </w:rPr>
        <w:t>[</w:t>
      </w:r>
      <w:r w:rsidR="0009594E" w:rsidRPr="0009594E">
        <w:rPr>
          <w:b w:val="0"/>
          <w:bCs/>
        </w:rPr>
        <w:t xml:space="preserve">SOURCE: </w:t>
      </w:r>
      <w:r w:rsidRPr="00F02BC7">
        <w:rPr>
          <w:b w:val="0"/>
          <w:bCs/>
        </w:rPr>
        <w:t>ISO 19143:2010, 4.21</w:t>
      </w:r>
      <w:r w:rsidR="003866D0" w:rsidRPr="003866D0">
        <w:rPr>
          <w:b w:val="0"/>
          <w:bCs/>
        </w:rPr>
        <w:t>, modified — Example has been added to the entry.</w:t>
      </w:r>
      <w:r w:rsidRPr="00F02BC7">
        <w:rPr>
          <w:b w:val="0"/>
          <w:bCs/>
        </w:rPr>
        <w:t>]</w:t>
      </w:r>
    </w:p>
    <w:p w14:paraId="169C0C60" w14:textId="77777777" w:rsidR="00F02BC7" w:rsidRDefault="00F02BC7">
      <w:pPr>
        <w:pStyle w:val="TermNum"/>
        <w:rPr>
          <w:b w:val="0"/>
          <w:bCs/>
        </w:rPr>
      </w:pPr>
    </w:p>
    <w:p w14:paraId="053DA419" w14:textId="19817617" w:rsidR="00F02BC7" w:rsidRPr="00F02BC7" w:rsidRDefault="00F02BC7">
      <w:pPr>
        <w:pStyle w:val="TermNum"/>
        <w:rPr>
          <w:b w:val="0"/>
          <w:bCs/>
        </w:rPr>
      </w:pPr>
      <w:r w:rsidRPr="00F02BC7">
        <w:rPr>
          <w:b w:val="0"/>
          <w:bCs/>
        </w:rPr>
        <w:t>EXAMPLE</w:t>
      </w:r>
      <w:r w:rsidRPr="00F02BC7">
        <w:rPr>
          <w:b w:val="0"/>
          <w:bCs/>
        </w:rPr>
        <w:tab/>
        <w:t>Abby's car has the colour red, where "colour red" is a property of the car.</w:t>
      </w:r>
    </w:p>
    <w:p w14:paraId="656DF7A5" w14:textId="77777777" w:rsidR="00F02BC7" w:rsidRDefault="00F02BC7">
      <w:pPr>
        <w:pStyle w:val="TermNum"/>
      </w:pPr>
    </w:p>
    <w:p w14:paraId="28CD1758" w14:textId="75CDC941" w:rsidR="00F02BC7" w:rsidRDefault="00D43E04">
      <w:pPr>
        <w:pStyle w:val="TermNum"/>
      </w:pPr>
      <w:r>
        <w:t>3</w:t>
      </w:r>
      <w:r w:rsidR="004420BE">
        <w:t>.1</w:t>
      </w:r>
      <w:r w:rsidR="00F02BC7">
        <w:t>.13</w:t>
      </w:r>
    </w:p>
    <w:p w14:paraId="5F0550A7" w14:textId="77777777" w:rsidR="00F02BC7" w:rsidRDefault="00F02BC7">
      <w:pPr>
        <w:pStyle w:val="TermNum"/>
      </w:pPr>
      <w:r>
        <w:t>property type</w:t>
      </w:r>
    </w:p>
    <w:p w14:paraId="69F3EDA8" w14:textId="77777777" w:rsidR="00F02BC7" w:rsidRPr="00F02BC7" w:rsidRDefault="00F02BC7">
      <w:pPr>
        <w:pStyle w:val="TermNum"/>
        <w:rPr>
          <w:b w:val="0"/>
          <w:bCs/>
        </w:rPr>
      </w:pPr>
      <w:r w:rsidRPr="00F02BC7">
        <w:rPr>
          <w:b w:val="0"/>
          <w:bCs/>
        </w:rPr>
        <w:t>characteristic of a feature type</w:t>
      </w:r>
    </w:p>
    <w:p w14:paraId="40E38098" w14:textId="77777777" w:rsidR="00F02BC7" w:rsidRDefault="00F02BC7">
      <w:pPr>
        <w:pStyle w:val="TermNum"/>
        <w:rPr>
          <w:b w:val="0"/>
          <w:bCs/>
        </w:rPr>
      </w:pPr>
    </w:p>
    <w:p w14:paraId="3B76A519" w14:textId="33857996" w:rsidR="00F02BC7" w:rsidRPr="00F02BC7" w:rsidRDefault="00F02BC7">
      <w:pPr>
        <w:pStyle w:val="TermNum"/>
        <w:rPr>
          <w:b w:val="0"/>
          <w:bCs/>
        </w:rPr>
      </w:pPr>
      <w:r w:rsidRPr="00F02BC7">
        <w:rPr>
          <w:b w:val="0"/>
          <w:bCs/>
        </w:rPr>
        <w:t>NOTE 1</w:t>
      </w:r>
      <w:r w:rsidRPr="00F02BC7">
        <w:rPr>
          <w:b w:val="0"/>
          <w:bCs/>
        </w:rPr>
        <w:tab/>
        <w:t>The value for an instance of an observable property type can be estimated through an act of observation.</w:t>
      </w:r>
    </w:p>
    <w:p w14:paraId="2B44F442" w14:textId="77777777" w:rsidR="00F02BC7" w:rsidRDefault="00F02BC7">
      <w:pPr>
        <w:pStyle w:val="TermNum"/>
        <w:rPr>
          <w:b w:val="0"/>
          <w:bCs/>
        </w:rPr>
      </w:pPr>
    </w:p>
    <w:p w14:paraId="51A8966F" w14:textId="22964058" w:rsidR="00F02BC7" w:rsidRPr="00F02BC7" w:rsidRDefault="00F02BC7">
      <w:pPr>
        <w:pStyle w:val="TermNum"/>
        <w:rPr>
          <w:b w:val="0"/>
          <w:bCs/>
        </w:rPr>
      </w:pPr>
      <w:r w:rsidRPr="00F02BC7">
        <w:rPr>
          <w:b w:val="0"/>
          <w:bCs/>
        </w:rPr>
        <w:t>NOTE 2</w:t>
      </w:r>
      <w:r w:rsidRPr="00F02BC7">
        <w:rPr>
          <w:b w:val="0"/>
          <w:bCs/>
        </w:rPr>
        <w:tab/>
        <w:t>In chemistry-related applications, the term "</w:t>
      </w:r>
      <w:proofErr w:type="spellStart"/>
      <w:r w:rsidRPr="00F02BC7">
        <w:rPr>
          <w:b w:val="0"/>
          <w:bCs/>
        </w:rPr>
        <w:t>determinand</w:t>
      </w:r>
      <w:proofErr w:type="spellEnd"/>
      <w:r w:rsidRPr="00F02BC7">
        <w:rPr>
          <w:b w:val="0"/>
          <w:bCs/>
        </w:rPr>
        <w:t>" or "analyte" is often used.</w:t>
      </w:r>
    </w:p>
    <w:p w14:paraId="3CF00130" w14:textId="77777777" w:rsidR="00F02BC7" w:rsidRDefault="00F02BC7">
      <w:pPr>
        <w:pStyle w:val="TermNum"/>
        <w:rPr>
          <w:b w:val="0"/>
          <w:bCs/>
        </w:rPr>
      </w:pPr>
    </w:p>
    <w:p w14:paraId="4B9FFECF" w14:textId="792F2311" w:rsidR="00F02BC7" w:rsidRPr="00F02BC7" w:rsidRDefault="00F02BC7">
      <w:pPr>
        <w:pStyle w:val="TermNum"/>
        <w:rPr>
          <w:b w:val="0"/>
          <w:bCs/>
        </w:rPr>
      </w:pPr>
      <w:r w:rsidRPr="00F02BC7">
        <w:rPr>
          <w:b w:val="0"/>
          <w:bCs/>
        </w:rPr>
        <w:t>NOTE 3</w:t>
      </w:r>
      <w:r w:rsidRPr="00F02BC7">
        <w:rPr>
          <w:b w:val="0"/>
          <w:bCs/>
        </w:rPr>
        <w:tab/>
        <w:t>Adapted from ISO 19109:2005.</w:t>
      </w:r>
    </w:p>
    <w:p w14:paraId="397A1E9C" w14:textId="77777777" w:rsidR="003866D0" w:rsidRDefault="003866D0">
      <w:pPr>
        <w:pStyle w:val="TermNum"/>
        <w:rPr>
          <w:b w:val="0"/>
          <w:bCs/>
        </w:rPr>
      </w:pPr>
    </w:p>
    <w:p w14:paraId="1CF5223D" w14:textId="77777777" w:rsidR="003866D0" w:rsidRPr="00F02BC7" w:rsidRDefault="003866D0">
      <w:pPr>
        <w:pStyle w:val="TermNum"/>
        <w:rPr>
          <w:b w:val="0"/>
          <w:bCs/>
        </w:rPr>
      </w:pPr>
      <w:r w:rsidRPr="00F02BC7">
        <w:rPr>
          <w:b w:val="0"/>
          <w:bCs/>
        </w:rPr>
        <w:t>EXAMPLE</w:t>
      </w:r>
      <w:r w:rsidRPr="00F02BC7">
        <w:rPr>
          <w:b w:val="0"/>
          <w:bCs/>
        </w:rPr>
        <w:tab/>
        <w:t>Cars (a feature type) all have a characteristic colour, where "colour" is a property type.</w:t>
      </w:r>
    </w:p>
    <w:p w14:paraId="53FF26E9" w14:textId="77777777" w:rsidR="00F02BC7" w:rsidRPr="00F02BC7" w:rsidRDefault="00F02BC7">
      <w:pPr>
        <w:pStyle w:val="TermNum"/>
        <w:rPr>
          <w:b w:val="0"/>
          <w:bCs/>
        </w:rPr>
      </w:pPr>
    </w:p>
    <w:p w14:paraId="7E849F11" w14:textId="7B276D36" w:rsidR="00F02BC7" w:rsidRDefault="00D43E04">
      <w:pPr>
        <w:pStyle w:val="TermNum"/>
      </w:pPr>
      <w:r>
        <w:lastRenderedPageBreak/>
        <w:t>3</w:t>
      </w:r>
      <w:r w:rsidR="004420BE">
        <w:t>.1</w:t>
      </w:r>
      <w:r w:rsidR="00F02BC7">
        <w:t>.14</w:t>
      </w:r>
    </w:p>
    <w:p w14:paraId="40D75AFE" w14:textId="57348F1B" w:rsidR="00F02BC7" w:rsidRDefault="00281EBA" w:rsidP="004420BE">
      <w:pPr>
        <w:pStyle w:val="TermNum"/>
      </w:pPr>
      <w:r>
        <w:t>range</w:t>
      </w:r>
    </w:p>
    <w:p w14:paraId="0E59F118" w14:textId="779EAE09" w:rsidR="00281EBA" w:rsidRPr="005B21D1" w:rsidRDefault="00281EBA" w:rsidP="005B21D1">
      <w:pPr>
        <w:pStyle w:val="Terms"/>
        <w:rPr>
          <w:b w:val="0"/>
        </w:rPr>
      </w:pPr>
      <w:r w:rsidRPr="00E9345E">
        <w:rPr>
          <w:b w:val="0"/>
        </w:rPr>
        <w:sym w:font="Symbol" w:char="F0E1"/>
      </w:r>
      <w:r w:rsidRPr="00E9345E">
        <w:rPr>
          <w:b w:val="0"/>
        </w:rPr>
        <w:t>coverage</w:t>
      </w:r>
      <w:r w:rsidRPr="00E9345E">
        <w:rPr>
          <w:b w:val="0"/>
        </w:rPr>
        <w:sym w:font="Symbol" w:char="F0F1"/>
      </w:r>
      <w:r w:rsidRPr="00E9345E">
        <w:rPr>
          <w:b w:val="0"/>
        </w:rPr>
        <w:t xml:space="preserve"> </w:t>
      </w:r>
    </w:p>
    <w:p w14:paraId="20CA9A04" w14:textId="77777777" w:rsidR="00F02BC7" w:rsidRPr="00F02BC7" w:rsidRDefault="00F02BC7">
      <w:pPr>
        <w:pStyle w:val="TermNum"/>
        <w:rPr>
          <w:b w:val="0"/>
          <w:bCs/>
        </w:rPr>
      </w:pPr>
      <w:r w:rsidRPr="00F02BC7">
        <w:rPr>
          <w:b w:val="0"/>
          <w:bCs/>
        </w:rPr>
        <w:t>set of feature attribute values associated by a function, the coverage, with the elements of the domain of a coverage</w:t>
      </w:r>
    </w:p>
    <w:p w14:paraId="4DB07A01" w14:textId="77777777" w:rsidR="00F02BC7" w:rsidRDefault="00F02BC7">
      <w:pPr>
        <w:pStyle w:val="TermNum"/>
        <w:rPr>
          <w:b w:val="0"/>
          <w:bCs/>
        </w:rPr>
      </w:pPr>
    </w:p>
    <w:p w14:paraId="178359D5" w14:textId="20613EBC" w:rsidR="00F02BC7" w:rsidRPr="00F02BC7" w:rsidRDefault="00F02BC7">
      <w:pPr>
        <w:pStyle w:val="TermNum"/>
        <w:rPr>
          <w:b w:val="0"/>
          <w:bCs/>
        </w:rPr>
      </w:pPr>
      <w:r w:rsidRPr="00F02BC7">
        <w:rPr>
          <w:b w:val="0"/>
          <w:bCs/>
        </w:rPr>
        <w:t>NOTE</w:t>
      </w:r>
      <w:r w:rsidRPr="00F02BC7">
        <w:rPr>
          <w:b w:val="0"/>
          <w:bCs/>
        </w:rPr>
        <w:tab/>
      </w:r>
      <w:r w:rsidRPr="00F02BC7">
        <w:rPr>
          <w:b w:val="0"/>
          <w:bCs/>
        </w:rPr>
        <w:tab/>
        <w:t>This is consistent with the more generic definition of range in 19107 and 19136.</w:t>
      </w:r>
    </w:p>
    <w:p w14:paraId="2B7551D1" w14:textId="77777777" w:rsidR="00F02BC7" w:rsidRDefault="00F02BC7">
      <w:pPr>
        <w:pStyle w:val="TermNum"/>
        <w:rPr>
          <w:b w:val="0"/>
          <w:bCs/>
        </w:rPr>
      </w:pPr>
    </w:p>
    <w:p w14:paraId="2519F3B5" w14:textId="6C5724DC" w:rsidR="00F02BC7" w:rsidRDefault="00F02BC7">
      <w:pPr>
        <w:pStyle w:val="TermNum"/>
      </w:pPr>
      <w:r w:rsidRPr="00F02BC7">
        <w:rPr>
          <w:b w:val="0"/>
          <w:bCs/>
        </w:rPr>
        <w:t>[</w:t>
      </w:r>
      <w:r w:rsidR="0009594E" w:rsidRPr="0009594E">
        <w:rPr>
          <w:b w:val="0"/>
          <w:bCs/>
        </w:rPr>
        <w:t xml:space="preserve">SOURCE: </w:t>
      </w:r>
      <w:r w:rsidRPr="00F02BC7">
        <w:rPr>
          <w:b w:val="0"/>
          <w:bCs/>
        </w:rPr>
        <w:t>ISO 19123-1:20XX, 4.1.4</w:t>
      </w:r>
      <w:r w:rsidR="00ED1BF8">
        <w:rPr>
          <w:b w:val="0"/>
          <w:bCs/>
        </w:rPr>
        <w:t>7</w:t>
      </w:r>
      <w:r w:rsidRPr="00F02BC7">
        <w:rPr>
          <w:b w:val="0"/>
          <w:bCs/>
        </w:rPr>
        <w:t>]</w:t>
      </w:r>
    </w:p>
    <w:p w14:paraId="2FAD34FA" w14:textId="450345D4" w:rsidR="00F02BC7" w:rsidRDefault="00F02BC7" w:rsidP="00E602F0">
      <w:pPr>
        <w:pStyle w:val="TermNum"/>
      </w:pPr>
    </w:p>
    <w:p w14:paraId="2E2B384D" w14:textId="33336499" w:rsidR="00F902C0" w:rsidRDefault="00F902C0" w:rsidP="00F902C0">
      <w:pPr>
        <w:pStyle w:val="TermNum"/>
      </w:pPr>
      <w:r>
        <w:t>3.1.15</w:t>
      </w:r>
    </w:p>
    <w:p w14:paraId="4B1BB092" w14:textId="021BE369" w:rsidR="00F902C0" w:rsidRDefault="00F902C0" w:rsidP="00F902C0">
      <w:pPr>
        <w:pStyle w:val="TermNum"/>
      </w:pPr>
      <w:r>
        <w:t>sensor</w:t>
      </w:r>
    </w:p>
    <w:p w14:paraId="5B318796" w14:textId="328854A3" w:rsidR="00F902C0" w:rsidRPr="00F02BC7" w:rsidRDefault="00F902C0" w:rsidP="00F902C0">
      <w:pPr>
        <w:pStyle w:val="TermNum"/>
        <w:rPr>
          <w:b w:val="0"/>
          <w:bCs/>
        </w:rPr>
      </w:pPr>
      <w:r w:rsidRPr="00F902C0">
        <w:rPr>
          <w:b w:val="0"/>
          <w:bCs/>
        </w:rPr>
        <w:t>element of a measuring system that is directly affected by a phenomenon, body, or substance carrying a quantity to be measured</w:t>
      </w:r>
    </w:p>
    <w:p w14:paraId="519247C5" w14:textId="77777777" w:rsidR="00F902C0" w:rsidRDefault="00F902C0" w:rsidP="00F902C0">
      <w:pPr>
        <w:pStyle w:val="TermNum"/>
        <w:rPr>
          <w:b w:val="0"/>
          <w:bCs/>
        </w:rPr>
      </w:pPr>
    </w:p>
    <w:p w14:paraId="483899EF" w14:textId="22A7A602" w:rsidR="00F902C0" w:rsidRDefault="00F902C0" w:rsidP="00F902C0">
      <w:pPr>
        <w:pStyle w:val="TermNum"/>
      </w:pPr>
      <w:r w:rsidRPr="00F02BC7">
        <w:rPr>
          <w:b w:val="0"/>
          <w:bCs/>
        </w:rPr>
        <w:t>[</w:t>
      </w:r>
      <w:r w:rsidRPr="0009594E">
        <w:rPr>
          <w:b w:val="0"/>
          <w:bCs/>
        </w:rPr>
        <w:t xml:space="preserve">SOURCE: </w:t>
      </w:r>
      <w:r w:rsidRPr="00F902C0">
        <w:rPr>
          <w:b w:val="0"/>
          <w:bCs/>
        </w:rPr>
        <w:t>ISO/IEC Guide 99:2007, 3.8, modified — EXAMPLES and NOTE deleted.</w:t>
      </w:r>
      <w:r w:rsidRPr="00F02BC7">
        <w:rPr>
          <w:b w:val="0"/>
          <w:bCs/>
        </w:rPr>
        <w:t>]</w:t>
      </w:r>
    </w:p>
    <w:p w14:paraId="299AAEA8" w14:textId="77777777" w:rsidR="00F902C0" w:rsidRPr="00F902C0" w:rsidRDefault="00F902C0" w:rsidP="005B21D1">
      <w:pPr>
        <w:pStyle w:val="Terms"/>
      </w:pPr>
    </w:p>
    <w:p w14:paraId="6FA72A7D" w14:textId="6873204D" w:rsidR="00F02BC7" w:rsidRDefault="00D43E04">
      <w:pPr>
        <w:pStyle w:val="TermNum"/>
      </w:pPr>
      <w:r>
        <w:t>3</w:t>
      </w:r>
      <w:r w:rsidR="004420BE">
        <w:t>.1</w:t>
      </w:r>
      <w:r w:rsidR="00F02BC7">
        <w:t>.1</w:t>
      </w:r>
      <w:r w:rsidR="00F902C0">
        <w:t>6</w:t>
      </w:r>
    </w:p>
    <w:p w14:paraId="7B15DF0A" w14:textId="77777777" w:rsidR="00F02BC7" w:rsidRDefault="00F02BC7">
      <w:pPr>
        <w:pStyle w:val="TermNum"/>
      </w:pPr>
      <w:r>
        <w:t>value</w:t>
      </w:r>
    </w:p>
    <w:p w14:paraId="111A768D" w14:textId="77777777" w:rsidR="00F02BC7" w:rsidRPr="00F02BC7" w:rsidRDefault="00F02BC7">
      <w:pPr>
        <w:pStyle w:val="TermNum"/>
        <w:rPr>
          <w:b w:val="0"/>
          <w:bCs/>
        </w:rPr>
      </w:pPr>
      <w:r w:rsidRPr="00F02BC7">
        <w:rPr>
          <w:b w:val="0"/>
          <w:bCs/>
        </w:rPr>
        <w:t>element of a type domain</w:t>
      </w:r>
    </w:p>
    <w:p w14:paraId="0C7E824A" w14:textId="77777777" w:rsidR="00F02BC7" w:rsidRDefault="00F02BC7">
      <w:pPr>
        <w:pStyle w:val="TermNum"/>
        <w:rPr>
          <w:b w:val="0"/>
          <w:bCs/>
        </w:rPr>
      </w:pPr>
    </w:p>
    <w:p w14:paraId="3F42B2B3" w14:textId="1749BB8A" w:rsidR="00F02BC7" w:rsidRPr="00F02BC7" w:rsidRDefault="00F02BC7">
      <w:pPr>
        <w:pStyle w:val="TermNum"/>
        <w:rPr>
          <w:b w:val="0"/>
          <w:bCs/>
        </w:rPr>
      </w:pPr>
      <w:r w:rsidRPr="00F02BC7">
        <w:rPr>
          <w:b w:val="0"/>
          <w:bCs/>
        </w:rPr>
        <w:t>[</w:t>
      </w:r>
      <w:r w:rsidR="0009594E" w:rsidRPr="0009594E">
        <w:rPr>
          <w:b w:val="0"/>
          <w:bCs/>
        </w:rPr>
        <w:t xml:space="preserve">SOURCE: </w:t>
      </w:r>
      <w:r w:rsidRPr="00F02BC7">
        <w:rPr>
          <w:b w:val="0"/>
          <w:bCs/>
        </w:rPr>
        <w:t>ISO/IEC 19501:2005</w:t>
      </w:r>
      <w:r w:rsidR="0009594E" w:rsidRPr="005B21D1">
        <w:rPr>
          <w:b w:val="0"/>
          <w:bCs/>
        </w:rPr>
        <w:t>, 0000_5</w:t>
      </w:r>
      <w:r w:rsidR="00281EBA" w:rsidRPr="003866D0">
        <w:rPr>
          <w:b w:val="0"/>
          <w:bCs/>
        </w:rPr>
        <w:t xml:space="preserve">, modified — </w:t>
      </w:r>
      <w:r w:rsidR="00281EBA">
        <w:rPr>
          <w:b w:val="0"/>
          <w:bCs/>
        </w:rPr>
        <w:t>Note 3</w:t>
      </w:r>
      <w:r w:rsidR="00281EBA" w:rsidRPr="003866D0">
        <w:rPr>
          <w:b w:val="0"/>
          <w:bCs/>
        </w:rPr>
        <w:t xml:space="preserve"> has been added to the entry.</w:t>
      </w:r>
      <w:r w:rsidR="00281EBA" w:rsidRPr="00F02BC7">
        <w:rPr>
          <w:b w:val="0"/>
          <w:bCs/>
        </w:rPr>
        <w:t>]</w:t>
      </w:r>
      <w:r w:rsidRPr="00F02BC7">
        <w:rPr>
          <w:b w:val="0"/>
          <w:bCs/>
        </w:rPr>
        <w:t>]</w:t>
      </w:r>
    </w:p>
    <w:p w14:paraId="2DAA335D" w14:textId="77777777" w:rsidR="00F02BC7" w:rsidRDefault="00F02BC7">
      <w:pPr>
        <w:pStyle w:val="TermNum"/>
        <w:rPr>
          <w:b w:val="0"/>
          <w:bCs/>
        </w:rPr>
      </w:pPr>
    </w:p>
    <w:p w14:paraId="7CCE4EB2" w14:textId="50D2275F" w:rsidR="00F02BC7" w:rsidRPr="00F02BC7" w:rsidRDefault="00F02BC7">
      <w:pPr>
        <w:pStyle w:val="TermNum"/>
        <w:rPr>
          <w:b w:val="0"/>
          <w:bCs/>
        </w:rPr>
      </w:pPr>
      <w:r w:rsidRPr="00F02BC7">
        <w:rPr>
          <w:b w:val="0"/>
          <w:bCs/>
        </w:rPr>
        <w:t>NOTE 1</w:t>
      </w:r>
      <w:r w:rsidRPr="00F02BC7">
        <w:rPr>
          <w:b w:val="0"/>
          <w:bCs/>
        </w:rPr>
        <w:tab/>
        <w:t>A value considers a possible state of an object within a class or type (domain).</w:t>
      </w:r>
    </w:p>
    <w:p w14:paraId="7A52BA93" w14:textId="77777777" w:rsidR="00F02BC7" w:rsidRDefault="00F02BC7">
      <w:pPr>
        <w:pStyle w:val="TermNum"/>
        <w:rPr>
          <w:b w:val="0"/>
          <w:bCs/>
        </w:rPr>
      </w:pPr>
    </w:p>
    <w:p w14:paraId="11AE026C" w14:textId="293D4F4A" w:rsidR="00F02BC7" w:rsidRPr="00F02BC7" w:rsidRDefault="00F02BC7">
      <w:pPr>
        <w:pStyle w:val="TermNum"/>
        <w:rPr>
          <w:b w:val="0"/>
          <w:bCs/>
        </w:rPr>
      </w:pPr>
      <w:r w:rsidRPr="00F02BC7">
        <w:rPr>
          <w:b w:val="0"/>
          <w:bCs/>
        </w:rPr>
        <w:t>NOTE 2</w:t>
      </w:r>
      <w:r w:rsidRPr="00F02BC7">
        <w:rPr>
          <w:b w:val="0"/>
          <w:bCs/>
        </w:rPr>
        <w:tab/>
        <w:t>A data value is an instance of a datatype, a value without identity.</w:t>
      </w:r>
    </w:p>
    <w:p w14:paraId="0B9E3E8C" w14:textId="77777777" w:rsidR="00F02BC7" w:rsidRDefault="00F02BC7">
      <w:pPr>
        <w:pStyle w:val="TermNum"/>
        <w:rPr>
          <w:b w:val="0"/>
          <w:bCs/>
        </w:rPr>
      </w:pPr>
    </w:p>
    <w:p w14:paraId="5B9F912B" w14:textId="30179350" w:rsidR="00F02BC7" w:rsidRPr="00F02BC7" w:rsidRDefault="00F02BC7">
      <w:pPr>
        <w:pStyle w:val="TermNum"/>
        <w:rPr>
          <w:b w:val="0"/>
          <w:bCs/>
        </w:rPr>
      </w:pPr>
      <w:r w:rsidRPr="00F02BC7">
        <w:rPr>
          <w:b w:val="0"/>
          <w:bCs/>
        </w:rPr>
        <w:t>NOTE 3</w:t>
      </w:r>
      <w:r w:rsidRPr="00F02BC7">
        <w:rPr>
          <w:b w:val="0"/>
          <w:bCs/>
        </w:rPr>
        <w:tab/>
        <w:t>A value can use one of a variety of scales including nominal, ordinal, ratio and interval, spatial and temporal. Primitive datatypes can be combined to form aggregate datatypes with aggregate values, including vectors, tensors and images.</w:t>
      </w:r>
    </w:p>
    <w:p w14:paraId="139117B5" w14:textId="77777777" w:rsidR="00F02BC7" w:rsidRPr="00F02BC7" w:rsidRDefault="00F02BC7">
      <w:pPr>
        <w:pStyle w:val="TermNum"/>
        <w:rPr>
          <w:b w:val="0"/>
          <w:bCs/>
        </w:rPr>
      </w:pPr>
    </w:p>
    <w:p w14:paraId="3F7D0D7F" w14:textId="65C002A4" w:rsidR="00E602F0" w:rsidRPr="00F02BC7" w:rsidRDefault="00E602F0" w:rsidP="00E602F0">
      <w:pPr>
        <w:pStyle w:val="Heading2"/>
      </w:pPr>
      <w:bookmarkStart w:id="75" w:name="_Toc72768831"/>
      <w:bookmarkStart w:id="76" w:name="_Toc72768832"/>
      <w:bookmarkStart w:id="77" w:name="_Toc72768833"/>
      <w:bookmarkStart w:id="78" w:name="_Toc72768834"/>
      <w:bookmarkStart w:id="79" w:name="_Toc72768835"/>
      <w:bookmarkStart w:id="80" w:name="_Toc72768836"/>
      <w:bookmarkStart w:id="81" w:name="_Toc72768837"/>
      <w:bookmarkStart w:id="82" w:name="_Toc72768838"/>
      <w:bookmarkStart w:id="83" w:name="_Toc72768839"/>
      <w:bookmarkStart w:id="84" w:name="_Toc72768840"/>
      <w:bookmarkStart w:id="85" w:name="_Toc72768841"/>
      <w:bookmarkStart w:id="86" w:name="_Toc72768842"/>
      <w:bookmarkStart w:id="87" w:name="_Toc72768843"/>
      <w:bookmarkStart w:id="88" w:name="_Toc72768844"/>
      <w:bookmarkStart w:id="89" w:name="_Toc72768845"/>
      <w:bookmarkEnd w:id="75"/>
      <w:bookmarkEnd w:id="76"/>
      <w:bookmarkEnd w:id="77"/>
      <w:bookmarkEnd w:id="78"/>
      <w:bookmarkEnd w:id="79"/>
      <w:bookmarkEnd w:id="80"/>
      <w:bookmarkEnd w:id="81"/>
      <w:bookmarkEnd w:id="82"/>
      <w:bookmarkEnd w:id="83"/>
      <w:bookmarkEnd w:id="84"/>
      <w:bookmarkEnd w:id="85"/>
      <w:bookmarkEnd w:id="86"/>
      <w:bookmarkEnd w:id="87"/>
      <w:bookmarkEnd w:id="88"/>
      <w:r>
        <w:t xml:space="preserve">Internal </w:t>
      </w:r>
      <w:r w:rsidRPr="00F02BC7">
        <w:t>Terms and definitions</w:t>
      </w:r>
      <w:bookmarkEnd w:id="89"/>
      <w:r w:rsidRPr="00F02BC7">
        <w:t xml:space="preserve"> </w:t>
      </w:r>
    </w:p>
    <w:p w14:paraId="7E85B52D" w14:textId="736CE3D1" w:rsidR="004420BE" w:rsidRDefault="004420BE" w:rsidP="004420BE">
      <w:pPr>
        <w:pStyle w:val="TermNum"/>
      </w:pPr>
      <w:r>
        <w:t>3.2.1</w:t>
      </w:r>
    </w:p>
    <w:p w14:paraId="0751E9E7" w14:textId="77777777" w:rsidR="004420BE" w:rsidRDefault="004420BE" w:rsidP="004420BE">
      <w:pPr>
        <w:pStyle w:val="TermNum"/>
      </w:pPr>
      <w:r w:rsidRPr="004420BE">
        <w:t xml:space="preserve">Observation </w:t>
      </w:r>
    </w:p>
    <w:p w14:paraId="36ED0F9F" w14:textId="664487F7" w:rsidR="00E602F0" w:rsidRPr="0072134D" w:rsidRDefault="0072134D" w:rsidP="005B21D1">
      <w:pPr>
        <w:pStyle w:val="Terms"/>
        <w:rPr>
          <w:b w:val="0"/>
          <w:bCs/>
        </w:rPr>
      </w:pPr>
      <w:r w:rsidRPr="005B21D1">
        <w:rPr>
          <w:b w:val="0"/>
          <w:bCs/>
          <w:sz w:val="20"/>
          <w:szCs w:val="20"/>
        </w:rPr>
        <w:t xml:space="preserve">an act carried out by an </w:t>
      </w:r>
      <w:r>
        <w:rPr>
          <w:b w:val="0"/>
          <w:bCs/>
          <w:sz w:val="20"/>
          <w:szCs w:val="20"/>
        </w:rPr>
        <w:t>o</w:t>
      </w:r>
      <w:r w:rsidRPr="005B21D1">
        <w:rPr>
          <w:b w:val="0"/>
          <w:bCs/>
          <w:sz w:val="20"/>
          <w:szCs w:val="20"/>
        </w:rPr>
        <w:t xml:space="preserve">bserver to determine the value of an </w:t>
      </w:r>
      <w:r>
        <w:rPr>
          <w:b w:val="0"/>
          <w:bCs/>
          <w:sz w:val="20"/>
          <w:szCs w:val="20"/>
        </w:rPr>
        <w:t>o</w:t>
      </w:r>
      <w:r w:rsidRPr="005B21D1">
        <w:rPr>
          <w:b w:val="0"/>
          <w:bCs/>
          <w:sz w:val="20"/>
          <w:szCs w:val="20"/>
        </w:rPr>
        <w:t>bservable</w:t>
      </w:r>
      <w:r>
        <w:rPr>
          <w:b w:val="0"/>
          <w:bCs/>
          <w:sz w:val="20"/>
          <w:szCs w:val="20"/>
        </w:rPr>
        <w:t xml:space="preserve"> p</w:t>
      </w:r>
      <w:r w:rsidRPr="005B21D1">
        <w:rPr>
          <w:b w:val="0"/>
          <w:bCs/>
          <w:sz w:val="20"/>
          <w:szCs w:val="20"/>
        </w:rPr>
        <w:t>roperty of an object (</w:t>
      </w:r>
      <w:del w:id="90" w:author="Katharina Schleidt" w:date="2021-07-05T13:55:00Z">
        <w:r w:rsidRPr="005B21D1" w:rsidDel="0058722D">
          <w:rPr>
            <w:b w:val="0"/>
            <w:bCs/>
            <w:sz w:val="20"/>
            <w:szCs w:val="20"/>
          </w:rPr>
          <w:delText>feature</w:delText>
        </w:r>
        <w:r w:rsidDel="0058722D">
          <w:rPr>
            <w:b w:val="0"/>
            <w:bCs/>
            <w:sz w:val="20"/>
            <w:szCs w:val="20"/>
          </w:rPr>
          <w:delText xml:space="preserve"> o</w:delText>
        </w:r>
        <w:r w:rsidRPr="005B21D1" w:rsidDel="0058722D">
          <w:rPr>
            <w:b w:val="0"/>
            <w:bCs/>
            <w:sz w:val="20"/>
            <w:szCs w:val="20"/>
          </w:rPr>
          <w:delText>f</w:delText>
        </w:r>
        <w:r w:rsidDel="0058722D">
          <w:rPr>
            <w:b w:val="0"/>
            <w:bCs/>
            <w:sz w:val="20"/>
            <w:szCs w:val="20"/>
          </w:rPr>
          <w:delText xml:space="preserve"> i</w:delText>
        </w:r>
        <w:r w:rsidRPr="005B21D1" w:rsidDel="0058722D">
          <w:rPr>
            <w:b w:val="0"/>
            <w:bCs/>
            <w:sz w:val="20"/>
            <w:szCs w:val="20"/>
          </w:rPr>
          <w:delText>nterest</w:delText>
        </w:r>
      </w:del>
      <w:ins w:id="91" w:author="Katharina Schleidt" w:date="2021-07-05T13:55:00Z">
        <w:r w:rsidR="0058722D">
          <w:rPr>
            <w:b w:val="0"/>
            <w:bCs/>
            <w:sz w:val="20"/>
            <w:szCs w:val="20"/>
          </w:rPr>
          <w:t>feature-of-interest</w:t>
        </w:r>
      </w:ins>
      <w:r w:rsidRPr="005B21D1">
        <w:rPr>
          <w:b w:val="0"/>
          <w:bCs/>
          <w:sz w:val="20"/>
          <w:szCs w:val="20"/>
        </w:rPr>
        <w:t xml:space="preserve">) by using a </w:t>
      </w:r>
      <w:r>
        <w:rPr>
          <w:b w:val="0"/>
          <w:bCs/>
          <w:sz w:val="20"/>
          <w:szCs w:val="20"/>
        </w:rPr>
        <w:t>p</w:t>
      </w:r>
      <w:r w:rsidRPr="005B21D1">
        <w:rPr>
          <w:b w:val="0"/>
          <w:bCs/>
          <w:sz w:val="20"/>
          <w:szCs w:val="20"/>
        </w:rPr>
        <w:t>rocedure; the value is provided as the result.</w:t>
      </w:r>
    </w:p>
    <w:p w14:paraId="5DC373C5" w14:textId="03E300C1" w:rsidR="00E602F0" w:rsidRDefault="00E602F0" w:rsidP="00E602F0">
      <w:pPr>
        <w:pStyle w:val="Terms"/>
      </w:pPr>
    </w:p>
    <w:p w14:paraId="65DAEDCD" w14:textId="560A11A8" w:rsidR="004420BE" w:rsidRDefault="004420BE" w:rsidP="004420BE">
      <w:pPr>
        <w:pStyle w:val="TermNum"/>
      </w:pPr>
      <w:r>
        <w:t>3.2.2</w:t>
      </w:r>
    </w:p>
    <w:p w14:paraId="5E75B5EF" w14:textId="77777777" w:rsidR="004420BE" w:rsidRDefault="004420BE" w:rsidP="004420BE">
      <w:pPr>
        <w:pStyle w:val="TermNum"/>
      </w:pPr>
      <w:r w:rsidRPr="004420BE">
        <w:t xml:space="preserve">Observer </w:t>
      </w:r>
    </w:p>
    <w:p w14:paraId="1DC74624" w14:textId="034D3885" w:rsidR="0072134D" w:rsidRDefault="0072134D" w:rsidP="0072134D">
      <w:pPr>
        <w:pStyle w:val="Terms"/>
        <w:rPr>
          <w:b w:val="0"/>
          <w:bCs/>
          <w:sz w:val="20"/>
          <w:szCs w:val="20"/>
        </w:rPr>
      </w:pPr>
      <w:r>
        <w:rPr>
          <w:b w:val="0"/>
          <w:bCs/>
          <w:sz w:val="20"/>
          <w:szCs w:val="20"/>
        </w:rPr>
        <w:t>a</w:t>
      </w:r>
      <w:r w:rsidRPr="005B21D1">
        <w:rPr>
          <w:b w:val="0"/>
          <w:bCs/>
          <w:sz w:val="20"/>
          <w:szCs w:val="20"/>
        </w:rPr>
        <w:t xml:space="preserve">n identifiable entity that can generate </w:t>
      </w:r>
      <w:r>
        <w:rPr>
          <w:b w:val="0"/>
          <w:bCs/>
          <w:sz w:val="20"/>
          <w:szCs w:val="20"/>
        </w:rPr>
        <w:t>o</w:t>
      </w:r>
      <w:r w:rsidRPr="005B21D1">
        <w:rPr>
          <w:b w:val="0"/>
          <w:bCs/>
          <w:sz w:val="20"/>
          <w:szCs w:val="20"/>
        </w:rPr>
        <w:t>bservations pertaining to an observable</w:t>
      </w:r>
      <w:r>
        <w:rPr>
          <w:b w:val="0"/>
          <w:bCs/>
          <w:sz w:val="20"/>
          <w:szCs w:val="20"/>
        </w:rPr>
        <w:t xml:space="preserve"> p</w:t>
      </w:r>
      <w:r w:rsidRPr="005B21D1">
        <w:rPr>
          <w:b w:val="0"/>
          <w:bCs/>
          <w:sz w:val="20"/>
          <w:szCs w:val="20"/>
        </w:rPr>
        <w:t xml:space="preserve">roperty by implementing a </w:t>
      </w:r>
      <w:r>
        <w:rPr>
          <w:b w:val="0"/>
          <w:bCs/>
          <w:sz w:val="20"/>
          <w:szCs w:val="20"/>
        </w:rPr>
        <w:t>p</w:t>
      </w:r>
      <w:r w:rsidRPr="005B21D1">
        <w:rPr>
          <w:b w:val="0"/>
          <w:bCs/>
          <w:sz w:val="20"/>
          <w:szCs w:val="20"/>
        </w:rPr>
        <w:t>rocedure.</w:t>
      </w:r>
    </w:p>
    <w:p w14:paraId="447DEF01" w14:textId="2E46C50B" w:rsidR="00F902C0" w:rsidRDefault="00F902C0" w:rsidP="00F902C0">
      <w:pPr>
        <w:pStyle w:val="Definition"/>
      </w:pPr>
    </w:p>
    <w:p w14:paraId="6C021301" w14:textId="40FC90A2" w:rsidR="00F902C0" w:rsidRPr="005B21D1" w:rsidRDefault="00D11429" w:rsidP="005B21D1">
      <w:pPr>
        <w:pStyle w:val="Definition"/>
        <w:rPr>
          <w:b/>
        </w:rPr>
      </w:pPr>
      <w:r>
        <w:t>NOTE</w:t>
      </w:r>
      <w:r w:rsidR="00F902C0">
        <w:t>: a sensor is a type of observer</w:t>
      </w:r>
    </w:p>
    <w:p w14:paraId="0071418B" w14:textId="77777777" w:rsidR="004420BE" w:rsidRPr="00D27584" w:rsidRDefault="004420BE" w:rsidP="004420BE">
      <w:pPr>
        <w:pStyle w:val="Terms"/>
      </w:pPr>
    </w:p>
    <w:p w14:paraId="13EC22CD" w14:textId="2244429E" w:rsidR="004420BE" w:rsidRDefault="004420BE" w:rsidP="004420BE">
      <w:pPr>
        <w:pStyle w:val="TermNum"/>
      </w:pPr>
      <w:r>
        <w:t>3.2.3</w:t>
      </w:r>
    </w:p>
    <w:p w14:paraId="64FFD9E1" w14:textId="225DFEC5" w:rsidR="004420BE" w:rsidRDefault="004420BE" w:rsidP="004420BE">
      <w:pPr>
        <w:pStyle w:val="TermNum"/>
      </w:pPr>
      <w:r w:rsidRPr="004420BE">
        <w:t xml:space="preserve">Procedure </w:t>
      </w:r>
    </w:p>
    <w:p w14:paraId="518CEE75" w14:textId="26A4D1C0" w:rsidR="0072134D" w:rsidRPr="0072134D" w:rsidRDefault="0072134D" w:rsidP="005B21D1">
      <w:pPr>
        <w:pStyle w:val="Terms"/>
        <w:rPr>
          <w:b w:val="0"/>
          <w:bCs/>
        </w:rPr>
      </w:pPr>
      <w:r w:rsidRPr="005B21D1">
        <w:rPr>
          <w:b w:val="0"/>
          <w:bCs/>
          <w:sz w:val="20"/>
          <w:szCs w:val="20"/>
        </w:rPr>
        <w:t>A description of steps performed.</w:t>
      </w:r>
    </w:p>
    <w:p w14:paraId="7DFBA2B1" w14:textId="77777777" w:rsidR="004420BE" w:rsidRPr="00D27584" w:rsidRDefault="004420BE" w:rsidP="004420BE">
      <w:pPr>
        <w:pStyle w:val="Terms"/>
      </w:pPr>
    </w:p>
    <w:p w14:paraId="1FD57B59" w14:textId="740D287D" w:rsidR="004420BE" w:rsidRDefault="004420BE" w:rsidP="004420BE">
      <w:pPr>
        <w:pStyle w:val="TermNum"/>
      </w:pPr>
      <w:r>
        <w:t>3.2.</w:t>
      </w:r>
      <w:r w:rsidR="00F902C0">
        <w:t>4</w:t>
      </w:r>
    </w:p>
    <w:p w14:paraId="5BE9B775" w14:textId="059AAB88" w:rsidR="004420BE" w:rsidRDefault="004420BE" w:rsidP="004420BE">
      <w:pPr>
        <w:pStyle w:val="TermNum"/>
      </w:pPr>
      <w:r w:rsidRPr="004420BE">
        <w:t xml:space="preserve">Sample </w:t>
      </w:r>
    </w:p>
    <w:p w14:paraId="2FAA4E12" w14:textId="0C4CA645" w:rsidR="0072134D" w:rsidRPr="00F902C0" w:rsidRDefault="0072134D" w:rsidP="005B21D1">
      <w:pPr>
        <w:pStyle w:val="Terms"/>
        <w:rPr>
          <w:b w:val="0"/>
          <w:bCs/>
        </w:rPr>
      </w:pPr>
      <w:r w:rsidRPr="005B21D1">
        <w:rPr>
          <w:b w:val="0"/>
          <w:bCs/>
          <w:sz w:val="20"/>
          <w:szCs w:val="20"/>
        </w:rPr>
        <w:t>an object that is representative of a concept, real-world object or phenomenon.</w:t>
      </w:r>
    </w:p>
    <w:p w14:paraId="3A45085F" w14:textId="77777777" w:rsidR="004420BE" w:rsidRPr="00D27584" w:rsidRDefault="004420BE" w:rsidP="004420BE">
      <w:pPr>
        <w:pStyle w:val="Terms"/>
      </w:pPr>
    </w:p>
    <w:p w14:paraId="055EEBFF" w14:textId="57105DF4" w:rsidR="004420BE" w:rsidRDefault="004420BE" w:rsidP="004420BE">
      <w:pPr>
        <w:pStyle w:val="TermNum"/>
      </w:pPr>
      <w:r>
        <w:t>3.2.</w:t>
      </w:r>
      <w:r w:rsidR="00F902C0">
        <w:t>5</w:t>
      </w:r>
    </w:p>
    <w:p w14:paraId="2590540E" w14:textId="7AA55E05" w:rsidR="004420BE" w:rsidRDefault="004420BE" w:rsidP="004420BE">
      <w:pPr>
        <w:pStyle w:val="TermNum"/>
      </w:pPr>
      <w:r w:rsidRPr="004420BE">
        <w:t xml:space="preserve">Sampler </w:t>
      </w:r>
    </w:p>
    <w:p w14:paraId="3F49EDCF" w14:textId="2BFB5551" w:rsidR="0072134D" w:rsidRPr="00F902C0" w:rsidRDefault="0072134D" w:rsidP="005B21D1">
      <w:pPr>
        <w:pStyle w:val="Terms"/>
        <w:rPr>
          <w:b w:val="0"/>
          <w:bCs/>
        </w:rPr>
      </w:pPr>
      <w:r w:rsidRPr="005B21D1">
        <w:rPr>
          <w:b w:val="0"/>
          <w:bCs/>
          <w:sz w:val="20"/>
          <w:szCs w:val="20"/>
        </w:rPr>
        <w:t xml:space="preserve">a device or entity (including humans) that is used by, or implements, a </w:t>
      </w:r>
      <w:r w:rsidR="00F902C0">
        <w:rPr>
          <w:b w:val="0"/>
          <w:bCs/>
          <w:sz w:val="20"/>
          <w:szCs w:val="20"/>
        </w:rPr>
        <w:t>s</w:t>
      </w:r>
      <w:r w:rsidRPr="005B21D1">
        <w:rPr>
          <w:b w:val="0"/>
          <w:bCs/>
          <w:sz w:val="20"/>
          <w:szCs w:val="20"/>
        </w:rPr>
        <w:t>ampling</w:t>
      </w:r>
      <w:r w:rsidR="00F902C0">
        <w:rPr>
          <w:b w:val="0"/>
          <w:bCs/>
          <w:sz w:val="20"/>
          <w:szCs w:val="20"/>
        </w:rPr>
        <w:t xml:space="preserve"> p</w:t>
      </w:r>
      <w:r w:rsidRPr="005B21D1">
        <w:rPr>
          <w:b w:val="0"/>
          <w:bCs/>
          <w:sz w:val="20"/>
          <w:szCs w:val="20"/>
        </w:rPr>
        <w:t xml:space="preserve">rocedure to create or transform one or more </w:t>
      </w:r>
      <w:r w:rsidR="00F902C0">
        <w:rPr>
          <w:b w:val="0"/>
          <w:bCs/>
          <w:sz w:val="20"/>
          <w:szCs w:val="20"/>
        </w:rPr>
        <w:t>s</w:t>
      </w:r>
      <w:r w:rsidRPr="005B21D1">
        <w:rPr>
          <w:b w:val="0"/>
          <w:bCs/>
          <w:sz w:val="20"/>
          <w:szCs w:val="20"/>
        </w:rPr>
        <w:t>ample(s).</w:t>
      </w:r>
    </w:p>
    <w:p w14:paraId="5BE3C1AE" w14:textId="77777777" w:rsidR="004420BE" w:rsidRPr="00D27584" w:rsidRDefault="004420BE" w:rsidP="004420BE">
      <w:pPr>
        <w:pStyle w:val="Terms"/>
      </w:pPr>
    </w:p>
    <w:p w14:paraId="4B8A0EC5" w14:textId="25A9E359" w:rsidR="004420BE" w:rsidRDefault="004420BE" w:rsidP="004420BE">
      <w:pPr>
        <w:pStyle w:val="TermNum"/>
      </w:pPr>
      <w:r>
        <w:t>3.2.</w:t>
      </w:r>
      <w:r w:rsidR="00F902C0">
        <w:t>6</w:t>
      </w:r>
    </w:p>
    <w:p w14:paraId="0A657E40" w14:textId="39AE2222" w:rsidR="004420BE" w:rsidRDefault="004420BE" w:rsidP="004420BE">
      <w:pPr>
        <w:pStyle w:val="TermNum"/>
      </w:pPr>
      <w:r w:rsidRPr="004420BE">
        <w:t xml:space="preserve">Feature-of-interest </w:t>
      </w:r>
    </w:p>
    <w:p w14:paraId="31CC52BF" w14:textId="759F83CC" w:rsidR="0072134D" w:rsidRPr="00F902C0" w:rsidRDefault="00F902C0" w:rsidP="005B21D1">
      <w:pPr>
        <w:pStyle w:val="Terms"/>
        <w:rPr>
          <w:b w:val="0"/>
          <w:bCs/>
        </w:rPr>
      </w:pPr>
      <w:r w:rsidRPr="005B21D1">
        <w:rPr>
          <w:b w:val="0"/>
          <w:bCs/>
        </w:rPr>
        <w:t>The subject of the observation.</w:t>
      </w:r>
    </w:p>
    <w:p w14:paraId="5C3852A0" w14:textId="77777777" w:rsidR="004420BE" w:rsidRPr="00D27584" w:rsidRDefault="004420BE" w:rsidP="004420BE">
      <w:pPr>
        <w:pStyle w:val="Terms"/>
      </w:pPr>
    </w:p>
    <w:p w14:paraId="77C6BEA1" w14:textId="30BA0B4A" w:rsidR="004420BE" w:rsidRDefault="004420BE" w:rsidP="004420BE">
      <w:pPr>
        <w:pStyle w:val="TermNum"/>
      </w:pPr>
      <w:r>
        <w:t>3.2.</w:t>
      </w:r>
      <w:r w:rsidR="00F902C0">
        <w:t>7</w:t>
      </w:r>
    </w:p>
    <w:p w14:paraId="1E8C2605" w14:textId="4A83A9EF" w:rsidR="004420BE" w:rsidRDefault="004420BE" w:rsidP="004420BE">
      <w:pPr>
        <w:pStyle w:val="TermNum"/>
      </w:pPr>
      <w:r w:rsidRPr="004420BE">
        <w:t xml:space="preserve">Proximate feature-of-interest </w:t>
      </w:r>
    </w:p>
    <w:p w14:paraId="019B474A" w14:textId="59B84140" w:rsidR="004420BE" w:rsidRDefault="00F902C0" w:rsidP="004420BE">
      <w:pPr>
        <w:pStyle w:val="TermNum"/>
        <w:rPr>
          <w:b w:val="0"/>
          <w:bCs/>
        </w:rPr>
      </w:pPr>
      <w:r>
        <w:rPr>
          <w:b w:val="0"/>
          <w:bCs/>
        </w:rPr>
        <w:t>t</w:t>
      </w:r>
      <w:r w:rsidRPr="00F902C0">
        <w:rPr>
          <w:b w:val="0"/>
          <w:bCs/>
        </w:rPr>
        <w:t>he entity that is directly of interest in the act of observing.</w:t>
      </w:r>
    </w:p>
    <w:p w14:paraId="0CAC2BD7" w14:textId="77777777" w:rsidR="00F902C0" w:rsidRPr="005B21D1" w:rsidRDefault="00F902C0" w:rsidP="005B21D1">
      <w:pPr>
        <w:pStyle w:val="Terms"/>
      </w:pPr>
    </w:p>
    <w:p w14:paraId="30976CC4" w14:textId="4F12386B" w:rsidR="00F902C0" w:rsidRPr="005B21D1" w:rsidRDefault="00F902C0" w:rsidP="00F902C0">
      <w:pPr>
        <w:pStyle w:val="Terms"/>
        <w:rPr>
          <w:b w:val="0"/>
          <w:bCs/>
        </w:rPr>
      </w:pPr>
      <w:r w:rsidRPr="005B21D1">
        <w:rPr>
          <w:b w:val="0"/>
          <w:bCs/>
        </w:rPr>
        <w:t>Note</w:t>
      </w:r>
      <w:r w:rsidR="00D11429">
        <w:rPr>
          <w:b w:val="0"/>
          <w:bCs/>
        </w:rPr>
        <w:t xml:space="preserve"> 1 to entry</w:t>
      </w:r>
      <w:r w:rsidRPr="005B21D1">
        <w:rPr>
          <w:b w:val="0"/>
          <w:bCs/>
        </w:rPr>
        <w:t>: this is a specialized form of the feature-of-interest</w:t>
      </w:r>
    </w:p>
    <w:p w14:paraId="3D0AA193" w14:textId="77777777" w:rsidR="004420BE" w:rsidRPr="00D27584" w:rsidRDefault="004420BE" w:rsidP="004420BE">
      <w:pPr>
        <w:pStyle w:val="Terms"/>
      </w:pPr>
    </w:p>
    <w:p w14:paraId="5BE54703" w14:textId="5073177A" w:rsidR="004420BE" w:rsidRDefault="004420BE" w:rsidP="004420BE">
      <w:pPr>
        <w:pStyle w:val="TermNum"/>
      </w:pPr>
      <w:r>
        <w:t>3.2.</w:t>
      </w:r>
      <w:r w:rsidR="00F902C0">
        <w:t>8</w:t>
      </w:r>
    </w:p>
    <w:p w14:paraId="05E235C1" w14:textId="51F7B30C" w:rsidR="004420BE" w:rsidRDefault="004420BE" w:rsidP="004420BE">
      <w:pPr>
        <w:pStyle w:val="TermNum"/>
      </w:pPr>
      <w:r w:rsidRPr="004420BE">
        <w:t xml:space="preserve">Ultimate feature-of-interest </w:t>
      </w:r>
    </w:p>
    <w:p w14:paraId="5234E3A9" w14:textId="506B91CD" w:rsidR="004420BE" w:rsidRDefault="00F902C0" w:rsidP="004420BE">
      <w:pPr>
        <w:pStyle w:val="TermNum"/>
        <w:rPr>
          <w:b w:val="0"/>
          <w:bCs/>
        </w:rPr>
      </w:pPr>
      <w:r w:rsidRPr="00F902C0">
        <w:rPr>
          <w:b w:val="0"/>
          <w:bCs/>
        </w:rPr>
        <w:t>The entity that is ultimately of interest in the act of observing.</w:t>
      </w:r>
    </w:p>
    <w:p w14:paraId="603F1A22" w14:textId="77777777" w:rsidR="00F902C0" w:rsidRPr="005B21D1" w:rsidRDefault="00F902C0" w:rsidP="005B21D1">
      <w:pPr>
        <w:pStyle w:val="Terms"/>
      </w:pPr>
    </w:p>
    <w:p w14:paraId="33C53BB8" w14:textId="3D147C59" w:rsidR="00F902C0" w:rsidRPr="00D27584" w:rsidRDefault="00F902C0" w:rsidP="00F902C0">
      <w:pPr>
        <w:pStyle w:val="Terms"/>
        <w:rPr>
          <w:b w:val="0"/>
          <w:bCs/>
        </w:rPr>
      </w:pPr>
      <w:r w:rsidRPr="00D27584">
        <w:rPr>
          <w:b w:val="0"/>
          <w:bCs/>
        </w:rPr>
        <w:t>Note</w:t>
      </w:r>
      <w:r w:rsidR="00D11429">
        <w:rPr>
          <w:b w:val="0"/>
          <w:bCs/>
        </w:rPr>
        <w:t xml:space="preserve"> 1 to entry</w:t>
      </w:r>
      <w:r w:rsidRPr="00D27584">
        <w:rPr>
          <w:b w:val="0"/>
          <w:bCs/>
        </w:rPr>
        <w:t>: this is a specialized form of the feature-of-interest</w:t>
      </w:r>
    </w:p>
    <w:p w14:paraId="2BE82512" w14:textId="77777777" w:rsidR="00E602F0" w:rsidRPr="00E602F0" w:rsidRDefault="00E602F0" w:rsidP="005B21D1">
      <w:pPr>
        <w:pStyle w:val="Definition"/>
      </w:pPr>
    </w:p>
    <w:p w14:paraId="53CA2CF2" w14:textId="4CC43DC8" w:rsidR="00CE109A" w:rsidRPr="00CE109A" w:rsidRDefault="00CE109A">
      <w:pPr>
        <w:tabs>
          <w:tab w:val="clear" w:pos="403"/>
        </w:tabs>
        <w:spacing w:after="0" w:line="240" w:lineRule="auto"/>
        <w:jc w:val="left"/>
        <w:rPr>
          <w:b/>
        </w:rPr>
      </w:pPr>
      <w:r>
        <w:br w:type="page"/>
      </w:r>
    </w:p>
    <w:p w14:paraId="5857F384" w14:textId="34791BE0" w:rsidR="009F2BE1" w:rsidRDefault="009F2BE1" w:rsidP="001A33D0">
      <w:pPr>
        <w:pStyle w:val="Heading1"/>
        <w:numPr>
          <w:ilvl w:val="0"/>
          <w:numId w:val="1"/>
        </w:numPr>
        <w:tabs>
          <w:tab w:val="clear" w:pos="432"/>
        </w:tabs>
        <w:ind w:left="0" w:firstLine="0"/>
      </w:pPr>
      <w:bookmarkStart w:id="92" w:name="_Toc72768846"/>
      <w:commentRangeStart w:id="93"/>
      <w:r>
        <w:lastRenderedPageBreak/>
        <w:t>Conformance</w:t>
      </w:r>
      <w:commentRangeEnd w:id="93"/>
      <w:r w:rsidR="009940F8">
        <w:rPr>
          <w:rStyle w:val="CommentReference"/>
          <w:rFonts w:eastAsia="Calibri"/>
          <w:b w:val="0"/>
          <w:lang w:eastAsia="en-US"/>
        </w:rPr>
        <w:commentReference w:id="93"/>
      </w:r>
      <w:bookmarkEnd w:id="92"/>
    </w:p>
    <w:p w14:paraId="252F3B6A" w14:textId="63D5F16C" w:rsidR="009F2BE1" w:rsidRDefault="009F2BE1" w:rsidP="009F2BE1">
      <w:pPr>
        <w:pStyle w:val="Heading2"/>
      </w:pPr>
      <w:bookmarkStart w:id="94" w:name="_Toc72768847"/>
      <w:r>
        <w:t>Overview</w:t>
      </w:r>
      <w:bookmarkEnd w:id="94"/>
    </w:p>
    <w:p w14:paraId="19E5BC18" w14:textId="22A03D45" w:rsidR="009F2BE1" w:rsidRDefault="009F2BE1" w:rsidP="009F2BE1">
      <w:pPr>
        <w:rPr>
          <w:lang w:eastAsia="ja-JP"/>
        </w:rPr>
      </w:pPr>
      <w:r>
        <w:rPr>
          <w:lang w:eastAsia="ja-JP"/>
        </w:rPr>
        <w:t xml:space="preserve">Clauses 7 to 13 of this International Standard use the Unified </w:t>
      </w:r>
      <w:proofErr w:type="spellStart"/>
      <w:r>
        <w:rPr>
          <w:lang w:eastAsia="ja-JP"/>
        </w:rPr>
        <w:t>Modeling</w:t>
      </w:r>
      <w:proofErr w:type="spellEnd"/>
      <w:r>
        <w:rPr>
          <w:lang w:eastAsia="ja-JP"/>
        </w:rPr>
        <w:t xml:space="preserve"> Language (UML) to present conceptual schemas for describing Observations. These schemas define conceptual classes that</w:t>
      </w:r>
      <w:ins w:id="95" w:author="Katharina Schleidt" w:date="2021-07-05T13:56:00Z">
        <w:r w:rsidR="0058722D">
          <w:rPr>
            <w:lang w:eastAsia="ja-JP"/>
          </w:rPr>
          <w:t>:</w:t>
        </w:r>
      </w:ins>
      <w:r>
        <w:rPr>
          <w:lang w:eastAsia="ja-JP"/>
        </w:rPr>
        <w:t xml:space="preserve"> </w:t>
      </w:r>
    </w:p>
    <w:p w14:paraId="1D6D9B92" w14:textId="77777777" w:rsidR="009F2BE1" w:rsidRDefault="009F2BE1" w:rsidP="009F2BE1">
      <w:pPr>
        <w:rPr>
          <w:lang w:eastAsia="ja-JP"/>
        </w:rPr>
      </w:pPr>
      <w:r>
        <w:rPr>
          <w:lang w:eastAsia="ja-JP"/>
        </w:rPr>
        <w:t>a)</w:t>
      </w:r>
      <w:r>
        <w:rPr>
          <w:lang w:eastAsia="ja-JP"/>
        </w:rPr>
        <w:tab/>
        <w:t xml:space="preserve">may be considered to comprise a cross-domain application schema, or </w:t>
      </w:r>
    </w:p>
    <w:p w14:paraId="10F5E205" w14:textId="77777777" w:rsidR="009F2BE1" w:rsidRDefault="009F2BE1" w:rsidP="009F2BE1">
      <w:pPr>
        <w:rPr>
          <w:lang w:eastAsia="ja-JP"/>
        </w:rPr>
      </w:pPr>
      <w:r>
        <w:rPr>
          <w:lang w:eastAsia="ja-JP"/>
        </w:rPr>
        <w:t>b)</w:t>
      </w:r>
      <w:r>
        <w:rPr>
          <w:lang w:eastAsia="ja-JP"/>
        </w:rPr>
        <w:tab/>
        <w:t>may be used in application schemas, profiles and implementation specifications.</w:t>
      </w:r>
    </w:p>
    <w:p w14:paraId="43EC9336" w14:textId="77777777" w:rsidR="009F2BE1" w:rsidRDefault="009F2BE1" w:rsidP="009F2BE1">
      <w:pPr>
        <w:rPr>
          <w:lang w:eastAsia="ja-JP"/>
        </w:rPr>
      </w:pPr>
      <w:r>
        <w:rPr>
          <w:lang w:eastAsia="ja-JP"/>
        </w:rPr>
        <w:t>This flexibility is controlled by a set of UML types that can be implemented in a variety of manners. Use of alternative names that are more familiar in a particular application is acceptable, provided that there is a one-to-one mapping to classes and properties in this International Standard.</w:t>
      </w:r>
    </w:p>
    <w:p w14:paraId="65D85DB3" w14:textId="0D061BAF" w:rsidR="009F2BE1" w:rsidRDefault="009F2BE1" w:rsidP="009F2BE1">
      <w:pPr>
        <w:rPr>
          <w:lang w:eastAsia="ja-JP"/>
        </w:rPr>
      </w:pPr>
      <w:r>
        <w:rPr>
          <w:lang w:eastAsia="ja-JP"/>
        </w:rPr>
        <w:t>The UML model in this International Standard defines conceptual classes</w:t>
      </w:r>
      <w:del w:id="96" w:author="Katharina Schleidt" w:date="2021-07-05T13:57:00Z">
        <w:r w:rsidDel="0058722D">
          <w:rPr>
            <w:lang w:eastAsia="ja-JP"/>
          </w:rPr>
          <w:delText xml:space="preserve">; </w:delText>
        </w:r>
      </w:del>
      <w:ins w:id="97" w:author="Katharina Schleidt" w:date="2021-07-05T13:57:00Z">
        <w:r w:rsidR="0058722D">
          <w:rPr>
            <w:lang w:eastAsia="ja-JP"/>
          </w:rPr>
          <w:t>.</w:t>
        </w:r>
        <w:r w:rsidR="0058722D">
          <w:rPr>
            <w:lang w:eastAsia="ja-JP"/>
          </w:rPr>
          <w:t xml:space="preserve"> </w:t>
        </w:r>
      </w:ins>
      <w:del w:id="98" w:author="Katharina Schleidt" w:date="2021-07-05T13:57:00Z">
        <w:r w:rsidDel="0058722D">
          <w:rPr>
            <w:lang w:eastAsia="ja-JP"/>
          </w:rPr>
          <w:delText xml:space="preserve">various </w:delText>
        </w:r>
      </w:del>
      <w:ins w:id="99" w:author="Katharina Schleidt" w:date="2021-07-05T13:57:00Z">
        <w:r w:rsidR="0058722D">
          <w:rPr>
            <w:lang w:eastAsia="ja-JP"/>
          </w:rPr>
          <w:t>V</w:t>
        </w:r>
        <w:r w:rsidR="0058722D">
          <w:rPr>
            <w:lang w:eastAsia="ja-JP"/>
          </w:rPr>
          <w:t xml:space="preserve">arious </w:t>
        </w:r>
      </w:ins>
      <w:r>
        <w:rPr>
          <w:lang w:eastAsia="ja-JP"/>
        </w:rPr>
        <w:t xml:space="preserve">software systems define implementation classes or data structures. All of </w:t>
      </w:r>
      <w:proofErr w:type="gramStart"/>
      <w:r>
        <w:rPr>
          <w:lang w:eastAsia="ja-JP"/>
        </w:rPr>
        <w:t>these reference</w:t>
      </w:r>
      <w:proofErr w:type="gramEnd"/>
      <w:r>
        <w:rPr>
          <w:lang w:eastAsia="ja-JP"/>
        </w:rPr>
        <w:t xml:space="preserve"> the same information content. The same name may be used in implementations as in the model, so that types defined in the UML model may be used directly in application schemas.</w:t>
      </w:r>
    </w:p>
    <w:p w14:paraId="219BB3F9" w14:textId="388F8920" w:rsidR="009F2BE1" w:rsidRPr="009F2BE1" w:rsidRDefault="009F2BE1" w:rsidP="009F2BE1">
      <w:pPr>
        <w:rPr>
          <w:lang w:eastAsia="ja-JP"/>
        </w:rPr>
      </w:pPr>
      <w:r>
        <w:rPr>
          <w:lang w:eastAsia="ja-JP"/>
        </w:rPr>
        <w:t>Annex A defines a set of conformance tests that will support applications whose requirements range from the minimum necessary to define data structures to full object implementation.</w:t>
      </w:r>
    </w:p>
    <w:p w14:paraId="2FF0732A" w14:textId="7F7BC09D" w:rsidR="009F2BE1" w:rsidRDefault="009F2BE1" w:rsidP="00020E72">
      <w:pPr>
        <w:pStyle w:val="Heading2"/>
      </w:pPr>
      <w:bookmarkStart w:id="100" w:name="_Toc72768848"/>
      <w:r w:rsidRPr="009F2BE1">
        <w:t xml:space="preserve">Conformance classes related to </w:t>
      </w:r>
      <w:r>
        <w:t>m</w:t>
      </w:r>
      <w:r w:rsidRPr="009F2BE1">
        <w:t xml:space="preserve">odels including </w:t>
      </w:r>
      <w:r w:rsidR="00020E72" w:rsidRPr="00020E72">
        <w:t xml:space="preserve">Observations, </w:t>
      </w:r>
      <w:del w:id="101" w:author="Katharina Schleidt" w:date="2021-07-05T19:42:00Z">
        <w:r w:rsidR="00020E72" w:rsidRPr="00020E72" w:rsidDel="00116C6C">
          <w:delText xml:space="preserve">measurements </w:delText>
        </w:r>
      </w:del>
      <w:ins w:id="102" w:author="Katharina Schleidt" w:date="2021-07-05T19:42:00Z">
        <w:r w:rsidR="00116C6C">
          <w:t>M</w:t>
        </w:r>
        <w:r w:rsidR="00116C6C" w:rsidRPr="00020E72">
          <w:t xml:space="preserve">easurements </w:t>
        </w:r>
      </w:ins>
      <w:r w:rsidR="00020E72" w:rsidRPr="00020E72">
        <w:t xml:space="preserve">and </w:t>
      </w:r>
      <w:del w:id="103" w:author="Katharina Schleidt" w:date="2021-07-05T19:42:00Z">
        <w:r w:rsidR="00020E72" w:rsidRPr="00020E72" w:rsidDel="00116C6C">
          <w:delText>samples</w:delText>
        </w:r>
      </w:del>
      <w:bookmarkEnd w:id="100"/>
      <w:ins w:id="104" w:author="Katharina Schleidt" w:date="2021-07-05T19:42:00Z">
        <w:r w:rsidR="00116C6C">
          <w:t>S</w:t>
        </w:r>
        <w:r w:rsidR="00116C6C" w:rsidRPr="00020E72">
          <w:t>amples</w:t>
        </w:r>
      </w:ins>
    </w:p>
    <w:p w14:paraId="76166BDC" w14:textId="4D26EA11" w:rsidR="009F2BE1" w:rsidRDefault="009F2BE1" w:rsidP="009F2BE1">
      <w:pPr>
        <w:rPr>
          <w:lang w:eastAsia="ja-JP"/>
        </w:rPr>
      </w:pPr>
      <w:r>
        <w:rPr>
          <w:lang w:eastAsia="ja-JP"/>
        </w:rPr>
        <w:t xml:space="preserve">The conformance rules for Models in general are described </w:t>
      </w:r>
      <w:r w:rsidRPr="000F4699">
        <w:rPr>
          <w:lang w:eastAsia="ja-JP"/>
        </w:rPr>
        <w:t>in ISO 19109:2015</w:t>
      </w:r>
      <w:r>
        <w:rPr>
          <w:lang w:eastAsia="ja-JP"/>
        </w:rPr>
        <w:t xml:space="preserve">. Application Schemas also claiming conformance to this International Standard shall also conform to the rules specified in Clauses 7 to 13 and pass all relevant test cases of the Abstract Test Suite in </w:t>
      </w:r>
      <w:r w:rsidRPr="000F4699">
        <w:rPr>
          <w:lang w:eastAsia="ja-JP"/>
        </w:rPr>
        <w:t>Annex A</w:t>
      </w:r>
      <w:r>
        <w:rPr>
          <w:lang w:eastAsia="ja-JP"/>
        </w:rPr>
        <w:t>.</w:t>
      </w:r>
    </w:p>
    <w:p w14:paraId="11FE4CD3" w14:textId="653CC8F2" w:rsidR="009F2BE1" w:rsidRDefault="009F2BE1" w:rsidP="009F2BE1">
      <w:pPr>
        <w:rPr>
          <w:lang w:eastAsia="ja-JP"/>
        </w:rPr>
      </w:pPr>
      <w:r>
        <w:rPr>
          <w:lang w:eastAsia="ja-JP"/>
        </w:rPr>
        <w:t xml:space="preserve">Depending on the characteristics of </w:t>
      </w:r>
      <w:r w:rsidR="00D5670B">
        <w:rPr>
          <w:lang w:eastAsia="ja-JP"/>
        </w:rPr>
        <w:t>the implementing model application</w:t>
      </w:r>
      <w:r>
        <w:rPr>
          <w:lang w:eastAsia="ja-JP"/>
        </w:rPr>
        <w:t xml:space="preserve">, </w:t>
      </w:r>
      <w:r w:rsidR="00D5670B">
        <w:rPr>
          <w:lang w:eastAsia="ja-JP"/>
        </w:rPr>
        <w:t>schema or profile,</w:t>
      </w:r>
      <w:r>
        <w:rPr>
          <w:lang w:eastAsia="ja-JP"/>
        </w:rPr>
        <w:t xml:space="preserve"> </w:t>
      </w:r>
      <w:r w:rsidR="00D5670B">
        <w:rPr>
          <w:lang w:eastAsia="ja-JP"/>
        </w:rPr>
        <w:t xml:space="preserve">one or more of the </w:t>
      </w:r>
      <w:r w:rsidR="00AF32F1">
        <w:rPr>
          <w:lang w:eastAsia="ja-JP"/>
        </w:rPr>
        <w:t xml:space="preserve">declared </w:t>
      </w:r>
      <w:r>
        <w:rPr>
          <w:lang w:eastAsia="ja-JP"/>
        </w:rPr>
        <w:t xml:space="preserve">conformance classes </w:t>
      </w:r>
      <w:r w:rsidR="00D5670B">
        <w:rPr>
          <w:lang w:eastAsia="ja-JP"/>
        </w:rPr>
        <w:t xml:space="preserve">can be chosen for </w:t>
      </w:r>
      <w:r w:rsidR="00AF32F1">
        <w:rPr>
          <w:lang w:eastAsia="ja-JP"/>
        </w:rPr>
        <w:t xml:space="preserve">fine-grained </w:t>
      </w:r>
      <w:r w:rsidR="00020E72" w:rsidRPr="00020E72">
        <w:rPr>
          <w:lang w:eastAsia="ja-JP"/>
        </w:rPr>
        <w:t xml:space="preserve">Observations, </w:t>
      </w:r>
      <w:del w:id="105" w:author="Katharina Schleidt" w:date="2021-07-05T13:57:00Z">
        <w:r w:rsidR="00020E72" w:rsidRPr="00020E72" w:rsidDel="0058722D">
          <w:rPr>
            <w:lang w:eastAsia="ja-JP"/>
          </w:rPr>
          <w:delText xml:space="preserve">measurements </w:delText>
        </w:r>
      </w:del>
      <w:ins w:id="106" w:author="Katharina Schleidt" w:date="2021-07-05T13:57:00Z">
        <w:r w:rsidR="0058722D">
          <w:rPr>
            <w:lang w:eastAsia="ja-JP"/>
          </w:rPr>
          <w:t>M</w:t>
        </w:r>
        <w:r w:rsidR="0058722D" w:rsidRPr="00020E72">
          <w:rPr>
            <w:lang w:eastAsia="ja-JP"/>
          </w:rPr>
          <w:t xml:space="preserve">easurements </w:t>
        </w:r>
      </w:ins>
      <w:r w:rsidR="00020E72" w:rsidRPr="00020E72">
        <w:rPr>
          <w:lang w:eastAsia="ja-JP"/>
        </w:rPr>
        <w:t xml:space="preserve">and </w:t>
      </w:r>
      <w:del w:id="107" w:author="Katharina Schleidt" w:date="2021-07-05T13:57:00Z">
        <w:r w:rsidR="00020E72" w:rsidRPr="00020E72" w:rsidDel="0058722D">
          <w:rPr>
            <w:lang w:eastAsia="ja-JP"/>
          </w:rPr>
          <w:delText>samples</w:delText>
        </w:r>
        <w:r w:rsidR="00020E72" w:rsidDel="0058722D">
          <w:rPr>
            <w:lang w:eastAsia="ja-JP"/>
          </w:rPr>
          <w:delText xml:space="preserve"> </w:delText>
        </w:r>
      </w:del>
      <w:proofErr w:type="gramStart"/>
      <w:ins w:id="108" w:author="Katharina Schleidt" w:date="2021-07-05T13:57:00Z">
        <w:r w:rsidR="0058722D">
          <w:rPr>
            <w:lang w:eastAsia="ja-JP"/>
          </w:rPr>
          <w:t>S</w:t>
        </w:r>
        <w:r w:rsidR="0058722D" w:rsidRPr="00020E72">
          <w:rPr>
            <w:lang w:eastAsia="ja-JP"/>
          </w:rPr>
          <w:t>amples</w:t>
        </w:r>
        <w:proofErr w:type="gramEnd"/>
        <w:r w:rsidR="0058722D">
          <w:rPr>
            <w:lang w:eastAsia="ja-JP"/>
          </w:rPr>
          <w:t xml:space="preserve"> </w:t>
        </w:r>
      </w:ins>
      <w:r w:rsidR="00D5670B">
        <w:rPr>
          <w:lang w:eastAsia="ja-JP"/>
        </w:rPr>
        <w:t>conformance</w:t>
      </w:r>
      <w:r>
        <w:rPr>
          <w:lang w:eastAsia="ja-JP"/>
        </w:rPr>
        <w:t>.</w:t>
      </w:r>
      <w:r w:rsidR="00D471BA">
        <w:rPr>
          <w:lang w:eastAsia="ja-JP"/>
        </w:rPr>
        <w:t xml:space="preserve"> </w:t>
      </w:r>
      <w:r w:rsidR="00D471BA">
        <w:rPr>
          <w:lang w:eastAsia="ja-JP"/>
        </w:rPr>
        <w:fldChar w:fldCharType="begin"/>
      </w:r>
      <w:r w:rsidR="00D471BA">
        <w:rPr>
          <w:lang w:eastAsia="ja-JP"/>
        </w:rPr>
        <w:instrText xml:space="preserve"> REF _Ref53002413 \h </w:instrText>
      </w:r>
      <w:r w:rsidR="00D471BA">
        <w:rPr>
          <w:lang w:eastAsia="ja-JP"/>
        </w:rPr>
      </w:r>
      <w:r w:rsidR="00D471BA">
        <w:rPr>
          <w:lang w:eastAsia="ja-JP"/>
        </w:rPr>
        <w:fldChar w:fldCharType="separate"/>
      </w:r>
      <w:r w:rsidR="00821F18" w:rsidRPr="00740AD6">
        <w:rPr>
          <w:b/>
          <w:bCs/>
          <w:sz w:val="20"/>
          <w:szCs w:val="20"/>
        </w:rPr>
        <w:t xml:space="preserve">Table  </w:t>
      </w:r>
      <w:r w:rsidR="00821F18">
        <w:rPr>
          <w:b/>
          <w:bCs/>
          <w:noProof/>
          <w:sz w:val="20"/>
          <w:szCs w:val="20"/>
        </w:rPr>
        <w:t>1</w:t>
      </w:r>
      <w:r w:rsidR="00D471BA">
        <w:rPr>
          <w:lang w:eastAsia="ja-JP"/>
        </w:rPr>
        <w:fldChar w:fldCharType="end"/>
      </w:r>
      <w:r w:rsidR="00D5670B">
        <w:rPr>
          <w:lang w:eastAsia="ja-JP"/>
        </w:rPr>
        <w:t>,</w:t>
      </w:r>
      <w:r w:rsidR="00D471BA">
        <w:rPr>
          <w:lang w:eastAsia="ja-JP"/>
        </w:rPr>
        <w:t xml:space="preserve"> </w:t>
      </w:r>
      <w:r w:rsidR="00D471BA">
        <w:rPr>
          <w:lang w:eastAsia="ja-JP"/>
        </w:rPr>
        <w:fldChar w:fldCharType="begin"/>
      </w:r>
      <w:r w:rsidR="00D471BA">
        <w:rPr>
          <w:lang w:eastAsia="ja-JP"/>
        </w:rPr>
        <w:instrText xml:space="preserve"> REF _Ref52472075 \h </w:instrText>
      </w:r>
      <w:r w:rsidR="00D471BA">
        <w:rPr>
          <w:lang w:eastAsia="ja-JP"/>
        </w:rPr>
      </w:r>
      <w:r w:rsidR="00D471BA">
        <w:rPr>
          <w:lang w:eastAsia="ja-JP"/>
        </w:rPr>
        <w:fldChar w:fldCharType="separate"/>
      </w:r>
      <w:r w:rsidR="00821F18" w:rsidRPr="0087292F">
        <w:rPr>
          <w:b/>
          <w:bCs/>
          <w:sz w:val="20"/>
          <w:szCs w:val="20"/>
        </w:rPr>
        <w:t xml:space="preserve">Table </w:t>
      </w:r>
      <w:r w:rsidR="00821F18">
        <w:rPr>
          <w:b/>
          <w:bCs/>
          <w:noProof/>
          <w:sz w:val="20"/>
          <w:szCs w:val="20"/>
        </w:rPr>
        <w:t>2</w:t>
      </w:r>
      <w:r w:rsidR="00D471BA">
        <w:rPr>
          <w:lang w:eastAsia="ja-JP"/>
        </w:rPr>
        <w:fldChar w:fldCharType="end"/>
      </w:r>
      <w:r w:rsidR="00D471BA">
        <w:rPr>
          <w:lang w:eastAsia="ja-JP"/>
        </w:rPr>
        <w:t xml:space="preserve">, </w:t>
      </w:r>
      <w:r w:rsidR="00D471BA">
        <w:rPr>
          <w:lang w:eastAsia="ja-JP"/>
        </w:rPr>
        <w:fldChar w:fldCharType="begin"/>
      </w:r>
      <w:r w:rsidR="00D471BA">
        <w:rPr>
          <w:lang w:eastAsia="ja-JP"/>
        </w:rPr>
        <w:instrText xml:space="preserve"> REF _Ref52472084 \h </w:instrText>
      </w:r>
      <w:r w:rsidR="00D471BA">
        <w:rPr>
          <w:lang w:eastAsia="ja-JP"/>
        </w:rPr>
      </w:r>
      <w:r w:rsidR="00D471BA">
        <w:rPr>
          <w:lang w:eastAsia="ja-JP"/>
        </w:rPr>
        <w:fldChar w:fldCharType="separate"/>
      </w:r>
      <w:r w:rsidR="00821F18" w:rsidRPr="001A72C4">
        <w:rPr>
          <w:b/>
          <w:bCs/>
          <w:sz w:val="20"/>
          <w:szCs w:val="20"/>
        </w:rPr>
        <w:t xml:space="preserve">Table </w:t>
      </w:r>
      <w:r w:rsidR="00821F18">
        <w:rPr>
          <w:b/>
          <w:bCs/>
          <w:noProof/>
          <w:sz w:val="20"/>
          <w:szCs w:val="20"/>
        </w:rPr>
        <w:t>3</w:t>
      </w:r>
      <w:r w:rsidR="00D471BA">
        <w:rPr>
          <w:lang w:eastAsia="ja-JP"/>
        </w:rPr>
        <w:fldChar w:fldCharType="end"/>
      </w:r>
      <w:r w:rsidR="00D471BA">
        <w:rPr>
          <w:lang w:eastAsia="ja-JP"/>
        </w:rPr>
        <w:t xml:space="preserve">, </w:t>
      </w:r>
      <w:r w:rsidR="00D471BA">
        <w:rPr>
          <w:lang w:eastAsia="ja-JP"/>
        </w:rPr>
        <w:fldChar w:fldCharType="begin"/>
      </w:r>
      <w:r w:rsidR="00D471BA">
        <w:rPr>
          <w:lang w:eastAsia="ja-JP"/>
        </w:rPr>
        <w:instrText xml:space="preserve"> REF _Ref52472091 \h </w:instrText>
      </w:r>
      <w:r w:rsidR="00D471BA">
        <w:rPr>
          <w:lang w:eastAsia="ja-JP"/>
        </w:rPr>
      </w:r>
      <w:r w:rsidR="00D471BA">
        <w:rPr>
          <w:lang w:eastAsia="ja-JP"/>
        </w:rPr>
        <w:fldChar w:fldCharType="separate"/>
      </w:r>
      <w:r w:rsidR="00821F18" w:rsidRPr="00A5522C">
        <w:rPr>
          <w:b/>
          <w:bCs/>
          <w:sz w:val="20"/>
          <w:szCs w:val="20"/>
        </w:rPr>
        <w:t xml:space="preserve">Table </w:t>
      </w:r>
      <w:r w:rsidR="00821F18">
        <w:rPr>
          <w:b/>
          <w:bCs/>
          <w:noProof/>
          <w:sz w:val="20"/>
          <w:szCs w:val="20"/>
        </w:rPr>
        <w:t>4</w:t>
      </w:r>
      <w:r w:rsidR="00D471BA">
        <w:rPr>
          <w:lang w:eastAsia="ja-JP"/>
        </w:rPr>
        <w:fldChar w:fldCharType="end"/>
      </w:r>
      <w:r w:rsidR="00D471BA">
        <w:rPr>
          <w:lang w:eastAsia="ja-JP"/>
        </w:rPr>
        <w:t xml:space="preserve">, </w:t>
      </w:r>
      <w:r w:rsidR="00D471BA">
        <w:rPr>
          <w:lang w:eastAsia="ja-JP"/>
        </w:rPr>
        <w:fldChar w:fldCharType="begin"/>
      </w:r>
      <w:r w:rsidR="00D471BA">
        <w:rPr>
          <w:lang w:eastAsia="ja-JP"/>
        </w:rPr>
        <w:instrText xml:space="preserve"> REF _Ref52472114 \h </w:instrText>
      </w:r>
      <w:r w:rsidR="00D471BA">
        <w:rPr>
          <w:lang w:eastAsia="ja-JP"/>
        </w:rPr>
      </w:r>
      <w:r w:rsidR="00D471BA">
        <w:rPr>
          <w:lang w:eastAsia="ja-JP"/>
        </w:rPr>
        <w:fldChar w:fldCharType="separate"/>
      </w:r>
      <w:r w:rsidR="00821F18" w:rsidRPr="009B3BAC">
        <w:rPr>
          <w:b/>
          <w:bCs/>
          <w:sz w:val="20"/>
          <w:szCs w:val="20"/>
        </w:rPr>
        <w:t xml:space="preserve">Table </w:t>
      </w:r>
      <w:r w:rsidR="00821F18">
        <w:rPr>
          <w:b/>
          <w:bCs/>
          <w:noProof/>
          <w:sz w:val="20"/>
          <w:szCs w:val="20"/>
        </w:rPr>
        <w:t>5</w:t>
      </w:r>
      <w:r w:rsidR="00D471BA">
        <w:rPr>
          <w:lang w:eastAsia="ja-JP"/>
        </w:rPr>
        <w:fldChar w:fldCharType="end"/>
      </w:r>
      <w:r w:rsidR="00D471BA">
        <w:rPr>
          <w:lang w:eastAsia="ja-JP"/>
        </w:rPr>
        <w:t xml:space="preserve">, and </w:t>
      </w:r>
      <w:r w:rsidR="00D471BA">
        <w:rPr>
          <w:lang w:eastAsia="ja-JP"/>
        </w:rPr>
        <w:fldChar w:fldCharType="begin"/>
      </w:r>
      <w:r w:rsidR="00D471BA">
        <w:rPr>
          <w:lang w:eastAsia="ja-JP"/>
        </w:rPr>
        <w:instrText xml:space="preserve"> REF _Ref52472123 \h </w:instrText>
      </w:r>
      <w:r w:rsidR="00D471BA">
        <w:rPr>
          <w:lang w:eastAsia="ja-JP"/>
        </w:rPr>
      </w:r>
      <w:r w:rsidR="00D471BA">
        <w:rPr>
          <w:lang w:eastAsia="ja-JP"/>
        </w:rPr>
        <w:fldChar w:fldCharType="separate"/>
      </w:r>
      <w:r w:rsidR="00821F18" w:rsidRPr="00FD5E24">
        <w:rPr>
          <w:b/>
          <w:bCs/>
          <w:sz w:val="20"/>
          <w:szCs w:val="20"/>
        </w:rPr>
        <w:t xml:space="preserve">Table </w:t>
      </w:r>
      <w:r w:rsidR="00821F18">
        <w:rPr>
          <w:b/>
          <w:bCs/>
          <w:noProof/>
          <w:sz w:val="20"/>
          <w:szCs w:val="20"/>
        </w:rPr>
        <w:t>6</w:t>
      </w:r>
      <w:r w:rsidR="00D471BA">
        <w:rPr>
          <w:lang w:eastAsia="ja-JP"/>
        </w:rPr>
        <w:fldChar w:fldCharType="end"/>
      </w:r>
      <w:r w:rsidR="00D471BA">
        <w:rPr>
          <w:lang w:eastAsia="ja-JP"/>
        </w:rPr>
        <w:t xml:space="preserve"> </w:t>
      </w:r>
      <w:r w:rsidR="00D5670B">
        <w:rPr>
          <w:lang w:eastAsia="ja-JP"/>
        </w:rPr>
        <w:t xml:space="preserve">list all of these </w:t>
      </w:r>
      <w:r>
        <w:rPr>
          <w:lang w:eastAsia="ja-JP"/>
        </w:rPr>
        <w:t>the classes</w:t>
      </w:r>
      <w:r w:rsidR="00D5670B">
        <w:rPr>
          <w:lang w:eastAsia="ja-JP"/>
        </w:rPr>
        <w:t xml:space="preserve"> by package, their </w:t>
      </w:r>
      <w:r w:rsidR="00DE6899">
        <w:rPr>
          <w:lang w:eastAsia="ja-JP"/>
        </w:rPr>
        <w:t xml:space="preserve">relative </w:t>
      </w:r>
      <w:r w:rsidR="00D5670B">
        <w:rPr>
          <w:lang w:eastAsia="ja-JP"/>
        </w:rPr>
        <w:t>identifiers</w:t>
      </w:r>
      <w:r>
        <w:rPr>
          <w:lang w:eastAsia="ja-JP"/>
        </w:rPr>
        <w:t xml:space="preserve"> and the corresponding subclause</w:t>
      </w:r>
      <w:r w:rsidR="00D5670B">
        <w:rPr>
          <w:lang w:eastAsia="ja-JP"/>
        </w:rPr>
        <w:t>s</w:t>
      </w:r>
      <w:r>
        <w:rPr>
          <w:lang w:eastAsia="ja-JP"/>
        </w:rPr>
        <w:t xml:space="preserve"> of the Abstract Test Suite.</w:t>
      </w:r>
      <w:r w:rsidR="00DE6899">
        <w:rPr>
          <w:lang w:eastAsia="ja-JP"/>
        </w:rPr>
        <w:t xml:space="preserve"> The full URIs of the conformance classes is formed by prefixing the relative URI path as described in Clause </w:t>
      </w:r>
      <w:r w:rsidR="00DE6899">
        <w:rPr>
          <w:lang w:eastAsia="ja-JP"/>
        </w:rPr>
        <w:fldChar w:fldCharType="begin"/>
      </w:r>
      <w:r w:rsidR="00DE6899">
        <w:rPr>
          <w:lang w:eastAsia="ja-JP"/>
        </w:rPr>
        <w:instrText xml:space="preserve"> REF _Ref52472430 \r \h </w:instrText>
      </w:r>
      <w:r w:rsidR="00DE6899">
        <w:rPr>
          <w:lang w:eastAsia="ja-JP"/>
        </w:rPr>
      </w:r>
      <w:r w:rsidR="00DE6899">
        <w:rPr>
          <w:lang w:eastAsia="ja-JP"/>
        </w:rPr>
        <w:fldChar w:fldCharType="separate"/>
      </w:r>
      <w:r w:rsidR="00821F18">
        <w:rPr>
          <w:lang w:eastAsia="ja-JP"/>
        </w:rPr>
        <w:t>5.7</w:t>
      </w:r>
      <w:r w:rsidR="00DE6899">
        <w:rPr>
          <w:lang w:eastAsia="ja-JP"/>
        </w:rPr>
        <w:fldChar w:fldCharType="end"/>
      </w:r>
      <w:r w:rsidR="00DE6899">
        <w:rPr>
          <w:lang w:eastAsia="ja-JP"/>
        </w:rPr>
        <w:t xml:space="preserve">. </w:t>
      </w:r>
    </w:p>
    <w:p w14:paraId="6BA135F2" w14:textId="7B778D19" w:rsidR="00740AD6" w:rsidRPr="00740AD6" w:rsidRDefault="00740AD6" w:rsidP="00740AD6">
      <w:pPr>
        <w:jc w:val="center"/>
        <w:rPr>
          <w:b/>
          <w:bCs/>
          <w:sz w:val="20"/>
          <w:szCs w:val="20"/>
        </w:rPr>
      </w:pPr>
      <w:bookmarkStart w:id="109" w:name="_Ref52471713"/>
      <w:bookmarkStart w:id="110" w:name="_Ref53002413"/>
      <w:r w:rsidRPr="00740AD6">
        <w:rPr>
          <w:b/>
          <w:bCs/>
          <w:sz w:val="20"/>
          <w:szCs w:val="20"/>
        </w:rPr>
        <w:t xml:space="preserve">Table </w:t>
      </w:r>
      <w:bookmarkEnd w:id="109"/>
      <w:r w:rsidRPr="00740AD6">
        <w:rPr>
          <w:b/>
          <w:bCs/>
          <w:sz w:val="20"/>
          <w:szCs w:val="20"/>
        </w:rPr>
        <w:t xml:space="preserve"> </w:t>
      </w:r>
      <w:r w:rsidR="00D471BA">
        <w:rPr>
          <w:b/>
          <w:bCs/>
          <w:sz w:val="20"/>
          <w:szCs w:val="20"/>
        </w:rPr>
        <w:fldChar w:fldCharType="begin"/>
      </w:r>
      <w:r w:rsidR="00D471BA">
        <w:rPr>
          <w:b/>
          <w:bCs/>
          <w:sz w:val="20"/>
          <w:szCs w:val="20"/>
        </w:rPr>
        <w:instrText xml:space="preserve"> SEQ Table \* ARABIC </w:instrText>
      </w:r>
      <w:r w:rsidR="00D471BA">
        <w:rPr>
          <w:b/>
          <w:bCs/>
          <w:sz w:val="20"/>
          <w:szCs w:val="20"/>
        </w:rPr>
        <w:fldChar w:fldCharType="separate"/>
      </w:r>
      <w:r w:rsidR="00821F18">
        <w:rPr>
          <w:b/>
          <w:bCs/>
          <w:noProof/>
          <w:sz w:val="20"/>
          <w:szCs w:val="20"/>
        </w:rPr>
        <w:t>1</w:t>
      </w:r>
      <w:r w:rsidR="00D471BA">
        <w:rPr>
          <w:b/>
          <w:bCs/>
          <w:sz w:val="20"/>
          <w:szCs w:val="20"/>
        </w:rPr>
        <w:fldChar w:fldCharType="end"/>
      </w:r>
      <w:bookmarkEnd w:id="110"/>
      <w:r w:rsidR="00D471BA">
        <w:rPr>
          <w:b/>
          <w:bCs/>
          <w:sz w:val="20"/>
          <w:szCs w:val="20"/>
        </w:rPr>
        <w:t xml:space="preserve"> </w:t>
      </w:r>
      <w:r w:rsidRPr="00740AD6">
        <w:rPr>
          <w:b/>
          <w:bCs/>
          <w:sz w:val="20"/>
          <w:szCs w:val="20"/>
        </w:rPr>
        <w:t>— Conceptual Observation schema conformance classes</w:t>
      </w:r>
    </w:p>
    <w:tbl>
      <w:tblPr>
        <w:tblStyle w:val="TableGrid"/>
        <w:tblW w:w="0" w:type="auto"/>
        <w:tblLook w:val="04A0" w:firstRow="1" w:lastRow="0" w:firstColumn="1" w:lastColumn="0" w:noHBand="0" w:noVBand="1"/>
      </w:tblPr>
      <w:tblGrid>
        <w:gridCol w:w="3229"/>
        <w:gridCol w:w="3359"/>
        <w:gridCol w:w="3153"/>
      </w:tblGrid>
      <w:tr w:rsidR="00740AD6" w:rsidRPr="00740AD6" w14:paraId="1D1E94BF" w14:textId="77777777" w:rsidTr="00345B12">
        <w:tc>
          <w:tcPr>
            <w:tcW w:w="3229" w:type="dxa"/>
          </w:tcPr>
          <w:p w14:paraId="29198798" w14:textId="77777777" w:rsidR="00740AD6" w:rsidRPr="00740AD6" w:rsidRDefault="00740AD6" w:rsidP="00345B12">
            <w:pPr>
              <w:jc w:val="left"/>
              <w:rPr>
                <w:b/>
                <w:bCs/>
                <w:sz w:val="20"/>
                <w:szCs w:val="20"/>
              </w:rPr>
            </w:pPr>
            <w:r w:rsidRPr="00740AD6">
              <w:rPr>
                <w:b/>
                <w:bCs/>
                <w:sz w:val="20"/>
                <w:szCs w:val="20"/>
              </w:rPr>
              <w:t>Conformance class</w:t>
            </w:r>
          </w:p>
        </w:tc>
        <w:tc>
          <w:tcPr>
            <w:tcW w:w="3359" w:type="dxa"/>
          </w:tcPr>
          <w:p w14:paraId="5373AB4F" w14:textId="77777777" w:rsidR="00740AD6" w:rsidRPr="00740AD6" w:rsidRDefault="00740AD6" w:rsidP="00345B12">
            <w:pPr>
              <w:jc w:val="left"/>
              <w:rPr>
                <w:b/>
                <w:bCs/>
                <w:sz w:val="20"/>
                <w:szCs w:val="20"/>
              </w:rPr>
            </w:pPr>
            <w:r w:rsidRPr="00740AD6">
              <w:rPr>
                <w:b/>
                <w:bCs/>
                <w:sz w:val="20"/>
                <w:szCs w:val="20"/>
              </w:rPr>
              <w:t>Identifier</w:t>
            </w:r>
          </w:p>
        </w:tc>
        <w:tc>
          <w:tcPr>
            <w:tcW w:w="3153" w:type="dxa"/>
          </w:tcPr>
          <w:p w14:paraId="177FCE6B" w14:textId="77777777" w:rsidR="00740AD6" w:rsidRPr="00740AD6" w:rsidRDefault="00740AD6" w:rsidP="00345B12">
            <w:pPr>
              <w:jc w:val="left"/>
              <w:rPr>
                <w:b/>
                <w:bCs/>
                <w:sz w:val="20"/>
                <w:szCs w:val="20"/>
              </w:rPr>
            </w:pPr>
            <w:r w:rsidRPr="00740AD6">
              <w:rPr>
                <w:b/>
                <w:bCs/>
                <w:sz w:val="20"/>
                <w:szCs w:val="20"/>
              </w:rPr>
              <w:t>Annex A clause</w:t>
            </w:r>
          </w:p>
        </w:tc>
      </w:tr>
      <w:tr w:rsidR="00740AD6" w:rsidRPr="00740AD6" w14:paraId="56E6842A" w14:textId="77777777" w:rsidTr="00345B12">
        <w:tc>
          <w:tcPr>
            <w:tcW w:w="3229" w:type="dxa"/>
          </w:tcPr>
          <w:p w14:paraId="393D2DDE" w14:textId="003CB9E5" w:rsidR="00740AD6" w:rsidRPr="00740AD6" w:rsidRDefault="00740AD6" w:rsidP="00345B12">
            <w:pPr>
              <w:jc w:val="left"/>
              <w:rPr>
                <w:sz w:val="20"/>
                <w:szCs w:val="20"/>
              </w:rPr>
            </w:pPr>
            <w:r>
              <w:rPr>
                <w:sz w:val="20"/>
                <w:szCs w:val="20"/>
              </w:rPr>
              <w:t>Conceptual Observation schema</w:t>
            </w:r>
            <w:r w:rsidRPr="00740AD6">
              <w:rPr>
                <w:sz w:val="20"/>
                <w:szCs w:val="20"/>
              </w:rPr>
              <w:t xml:space="preserve"> package</w:t>
            </w:r>
          </w:p>
        </w:tc>
        <w:tc>
          <w:tcPr>
            <w:tcW w:w="3359" w:type="dxa"/>
          </w:tcPr>
          <w:p w14:paraId="7B156640" w14:textId="607201B1" w:rsidR="00740AD6" w:rsidRPr="00740AD6" w:rsidRDefault="00740AD6" w:rsidP="00345B12">
            <w:pPr>
              <w:jc w:val="left"/>
              <w:rPr>
                <w:sz w:val="20"/>
                <w:szCs w:val="20"/>
              </w:rPr>
            </w:pPr>
            <w:r w:rsidRPr="00740AD6">
              <w:rPr>
                <w:sz w:val="20"/>
                <w:szCs w:val="20"/>
              </w:rPr>
              <w:t>/conf/</w:t>
            </w:r>
            <w:proofErr w:type="spellStart"/>
            <w:r w:rsidR="005C46DD">
              <w:rPr>
                <w:sz w:val="20"/>
                <w:szCs w:val="20"/>
              </w:rPr>
              <w:t>obs-cpt</w:t>
            </w:r>
            <w:proofErr w:type="spellEnd"/>
          </w:p>
        </w:tc>
        <w:tc>
          <w:tcPr>
            <w:tcW w:w="3153" w:type="dxa"/>
          </w:tcPr>
          <w:p w14:paraId="7F00A5D3" w14:textId="6626001F" w:rsidR="00740AD6" w:rsidRPr="00740AD6" w:rsidRDefault="00740AD6" w:rsidP="00345B12">
            <w:pPr>
              <w:jc w:val="left"/>
              <w:rPr>
                <w:sz w:val="20"/>
                <w:szCs w:val="20"/>
              </w:rPr>
            </w:pPr>
            <w:r w:rsidRPr="00740AD6">
              <w:rPr>
                <w:sz w:val="20"/>
                <w:szCs w:val="20"/>
              </w:rPr>
              <w:t>A.</w:t>
            </w:r>
            <w:r w:rsidR="0087292F">
              <w:rPr>
                <w:sz w:val="20"/>
                <w:szCs w:val="20"/>
              </w:rPr>
              <w:t>1</w:t>
            </w:r>
            <w:r w:rsidRPr="00740AD6">
              <w:rPr>
                <w:sz w:val="20"/>
                <w:szCs w:val="20"/>
              </w:rPr>
              <w:t>.1</w:t>
            </w:r>
          </w:p>
        </w:tc>
      </w:tr>
      <w:tr w:rsidR="00740AD6" w:rsidRPr="00740AD6" w14:paraId="4099F021" w14:textId="77777777" w:rsidTr="00345B12">
        <w:tc>
          <w:tcPr>
            <w:tcW w:w="3229" w:type="dxa"/>
          </w:tcPr>
          <w:p w14:paraId="64692A7A" w14:textId="746FB66E" w:rsidR="00740AD6" w:rsidRPr="00740AD6" w:rsidRDefault="009204AF" w:rsidP="00345B12">
            <w:pPr>
              <w:jc w:val="left"/>
              <w:rPr>
                <w:sz w:val="20"/>
                <w:szCs w:val="20"/>
              </w:rPr>
            </w:pPr>
            <w:r>
              <w:rPr>
                <w:sz w:val="20"/>
                <w:szCs w:val="20"/>
              </w:rPr>
              <w:t xml:space="preserve">Conceptual Observation </w:t>
            </w:r>
            <w:r w:rsidR="00740AD6" w:rsidRPr="00740AD6">
              <w:rPr>
                <w:sz w:val="20"/>
                <w:szCs w:val="20"/>
              </w:rPr>
              <w:t>- Deployment</w:t>
            </w:r>
          </w:p>
        </w:tc>
        <w:tc>
          <w:tcPr>
            <w:tcW w:w="3359" w:type="dxa"/>
          </w:tcPr>
          <w:p w14:paraId="318F87C0" w14:textId="172E3E33" w:rsidR="00740AD6" w:rsidRPr="00740AD6" w:rsidRDefault="00740AD6" w:rsidP="00345B12">
            <w:pPr>
              <w:jc w:val="left"/>
              <w:rPr>
                <w:sz w:val="20"/>
                <w:szCs w:val="20"/>
              </w:rPr>
            </w:pPr>
            <w:r w:rsidRPr="00740AD6">
              <w:rPr>
                <w:sz w:val="20"/>
                <w:szCs w:val="20"/>
              </w:rPr>
              <w:t>/conf/</w:t>
            </w:r>
            <w:proofErr w:type="spellStart"/>
            <w:r w:rsidR="009204AF">
              <w:rPr>
                <w:sz w:val="20"/>
                <w:szCs w:val="20"/>
              </w:rPr>
              <w:t>obs</w:t>
            </w:r>
            <w:r w:rsidR="00A94DDF">
              <w:rPr>
                <w:sz w:val="20"/>
                <w:szCs w:val="20"/>
              </w:rPr>
              <w:t>-cpt</w:t>
            </w:r>
            <w:proofErr w:type="spellEnd"/>
            <w:r w:rsidRPr="00740AD6">
              <w:rPr>
                <w:sz w:val="20"/>
                <w:szCs w:val="20"/>
              </w:rPr>
              <w:t>/Deployment</w:t>
            </w:r>
          </w:p>
        </w:tc>
        <w:tc>
          <w:tcPr>
            <w:tcW w:w="3153" w:type="dxa"/>
          </w:tcPr>
          <w:p w14:paraId="6A57AD22" w14:textId="52E9B7CF" w:rsidR="00740AD6" w:rsidRPr="00740AD6" w:rsidRDefault="00740AD6" w:rsidP="00345B12">
            <w:pPr>
              <w:jc w:val="left"/>
              <w:rPr>
                <w:sz w:val="20"/>
                <w:szCs w:val="20"/>
              </w:rPr>
            </w:pPr>
            <w:r w:rsidRPr="00740AD6">
              <w:rPr>
                <w:sz w:val="20"/>
                <w:szCs w:val="20"/>
              </w:rPr>
              <w:t>A.</w:t>
            </w:r>
            <w:r w:rsidR="0087292F">
              <w:rPr>
                <w:sz w:val="20"/>
                <w:szCs w:val="20"/>
              </w:rPr>
              <w:t>1</w:t>
            </w:r>
            <w:r w:rsidRPr="00740AD6">
              <w:rPr>
                <w:sz w:val="20"/>
                <w:szCs w:val="20"/>
              </w:rPr>
              <w:t>.2</w:t>
            </w:r>
          </w:p>
        </w:tc>
      </w:tr>
      <w:tr w:rsidR="00740AD6" w:rsidRPr="00740AD6" w14:paraId="1908695C" w14:textId="77777777" w:rsidTr="00345B12">
        <w:tc>
          <w:tcPr>
            <w:tcW w:w="3229" w:type="dxa"/>
          </w:tcPr>
          <w:p w14:paraId="6C9E08B6" w14:textId="298740B4" w:rsidR="00740AD6" w:rsidRPr="00740AD6" w:rsidRDefault="009204AF" w:rsidP="00345B12">
            <w:pPr>
              <w:jc w:val="left"/>
              <w:rPr>
                <w:sz w:val="20"/>
                <w:szCs w:val="20"/>
              </w:rPr>
            </w:pPr>
            <w:r w:rsidRPr="009204AF">
              <w:rPr>
                <w:sz w:val="20"/>
                <w:szCs w:val="20"/>
              </w:rPr>
              <w:t>Conceptual Observation - Host</w:t>
            </w:r>
          </w:p>
        </w:tc>
        <w:tc>
          <w:tcPr>
            <w:tcW w:w="3359" w:type="dxa"/>
          </w:tcPr>
          <w:p w14:paraId="05C12F73" w14:textId="38761FEC" w:rsidR="00740AD6" w:rsidRPr="00740AD6" w:rsidRDefault="009204AF" w:rsidP="00345B12">
            <w:pPr>
              <w:jc w:val="left"/>
              <w:rPr>
                <w:sz w:val="20"/>
                <w:szCs w:val="20"/>
              </w:rPr>
            </w:pPr>
            <w:r w:rsidRPr="009204AF">
              <w:rPr>
                <w:sz w:val="20"/>
                <w:szCs w:val="20"/>
              </w:rPr>
              <w:t>/conf/</w:t>
            </w:r>
            <w:proofErr w:type="spellStart"/>
            <w:r w:rsidRPr="009204AF">
              <w:rPr>
                <w:sz w:val="20"/>
                <w:szCs w:val="20"/>
              </w:rPr>
              <w:t>obs-cpt</w:t>
            </w:r>
            <w:proofErr w:type="spellEnd"/>
            <w:r w:rsidRPr="009204AF">
              <w:rPr>
                <w:sz w:val="20"/>
                <w:szCs w:val="20"/>
              </w:rPr>
              <w:t>/Host</w:t>
            </w:r>
          </w:p>
        </w:tc>
        <w:tc>
          <w:tcPr>
            <w:tcW w:w="3153" w:type="dxa"/>
          </w:tcPr>
          <w:p w14:paraId="5F45EFAB" w14:textId="2C497C95" w:rsidR="00740AD6" w:rsidRPr="00740AD6" w:rsidRDefault="00740AD6" w:rsidP="00345B12">
            <w:pPr>
              <w:jc w:val="left"/>
              <w:rPr>
                <w:sz w:val="20"/>
                <w:szCs w:val="20"/>
              </w:rPr>
            </w:pPr>
            <w:r w:rsidRPr="00740AD6">
              <w:rPr>
                <w:sz w:val="20"/>
                <w:szCs w:val="20"/>
              </w:rPr>
              <w:t>A.</w:t>
            </w:r>
            <w:r w:rsidR="0087292F">
              <w:rPr>
                <w:sz w:val="20"/>
                <w:szCs w:val="20"/>
              </w:rPr>
              <w:t>1</w:t>
            </w:r>
            <w:r w:rsidRPr="00740AD6">
              <w:rPr>
                <w:sz w:val="20"/>
                <w:szCs w:val="20"/>
              </w:rPr>
              <w:t>.3</w:t>
            </w:r>
          </w:p>
        </w:tc>
      </w:tr>
      <w:tr w:rsidR="00740AD6" w:rsidRPr="00740AD6" w14:paraId="60F0F662" w14:textId="77777777" w:rsidTr="00345B12">
        <w:tc>
          <w:tcPr>
            <w:tcW w:w="3229" w:type="dxa"/>
          </w:tcPr>
          <w:p w14:paraId="72BEBA06" w14:textId="0C85F31E" w:rsidR="00740AD6" w:rsidRPr="00740AD6" w:rsidRDefault="009204AF" w:rsidP="00345B12">
            <w:pPr>
              <w:jc w:val="left"/>
              <w:rPr>
                <w:sz w:val="20"/>
                <w:szCs w:val="20"/>
              </w:rPr>
            </w:pPr>
            <w:r w:rsidRPr="009204AF">
              <w:rPr>
                <w:sz w:val="20"/>
                <w:szCs w:val="20"/>
              </w:rPr>
              <w:t xml:space="preserve">Conceptual Observation - </w:t>
            </w:r>
            <w:proofErr w:type="spellStart"/>
            <w:r w:rsidRPr="009204AF">
              <w:rPr>
                <w:sz w:val="20"/>
                <w:szCs w:val="20"/>
              </w:rPr>
              <w:t>ObservableProperty</w:t>
            </w:r>
            <w:proofErr w:type="spellEnd"/>
          </w:p>
        </w:tc>
        <w:tc>
          <w:tcPr>
            <w:tcW w:w="3359" w:type="dxa"/>
          </w:tcPr>
          <w:p w14:paraId="19F35C96" w14:textId="54A7447B" w:rsidR="00740AD6" w:rsidRPr="00740AD6" w:rsidRDefault="009204AF" w:rsidP="00345B12">
            <w:pPr>
              <w:jc w:val="left"/>
              <w:rPr>
                <w:sz w:val="20"/>
                <w:szCs w:val="20"/>
              </w:rPr>
            </w:pPr>
            <w:r w:rsidRPr="009204AF">
              <w:rPr>
                <w:sz w:val="20"/>
                <w:szCs w:val="20"/>
              </w:rPr>
              <w:t>/conf/</w:t>
            </w:r>
            <w:proofErr w:type="spellStart"/>
            <w:r w:rsidRPr="009204AF">
              <w:rPr>
                <w:sz w:val="20"/>
                <w:szCs w:val="20"/>
              </w:rPr>
              <w:t>obs-cpt</w:t>
            </w:r>
            <w:proofErr w:type="spellEnd"/>
            <w:r w:rsidRPr="009204AF">
              <w:rPr>
                <w:sz w:val="20"/>
                <w:szCs w:val="20"/>
              </w:rPr>
              <w:t>/</w:t>
            </w:r>
            <w:proofErr w:type="spellStart"/>
            <w:r w:rsidRPr="009204AF">
              <w:rPr>
                <w:sz w:val="20"/>
                <w:szCs w:val="20"/>
              </w:rPr>
              <w:t>ObservableProperty</w:t>
            </w:r>
            <w:proofErr w:type="spellEnd"/>
          </w:p>
        </w:tc>
        <w:tc>
          <w:tcPr>
            <w:tcW w:w="3153" w:type="dxa"/>
          </w:tcPr>
          <w:p w14:paraId="2833A941" w14:textId="367BD815" w:rsidR="00740AD6" w:rsidRPr="00740AD6" w:rsidRDefault="00740AD6" w:rsidP="00345B12">
            <w:pPr>
              <w:jc w:val="left"/>
              <w:rPr>
                <w:sz w:val="20"/>
                <w:szCs w:val="20"/>
              </w:rPr>
            </w:pPr>
            <w:r w:rsidRPr="00740AD6">
              <w:rPr>
                <w:sz w:val="20"/>
                <w:szCs w:val="20"/>
              </w:rPr>
              <w:t>A.</w:t>
            </w:r>
            <w:r w:rsidR="0087292F">
              <w:rPr>
                <w:sz w:val="20"/>
                <w:szCs w:val="20"/>
              </w:rPr>
              <w:t>1</w:t>
            </w:r>
            <w:r w:rsidRPr="00740AD6">
              <w:rPr>
                <w:sz w:val="20"/>
                <w:szCs w:val="20"/>
              </w:rPr>
              <w:t>.4</w:t>
            </w:r>
          </w:p>
        </w:tc>
      </w:tr>
      <w:tr w:rsidR="00740AD6" w:rsidRPr="00740AD6" w14:paraId="4A40F083" w14:textId="77777777" w:rsidTr="00345B12">
        <w:tc>
          <w:tcPr>
            <w:tcW w:w="3229" w:type="dxa"/>
          </w:tcPr>
          <w:p w14:paraId="1728EA4A" w14:textId="605182F9" w:rsidR="00740AD6" w:rsidRPr="00740AD6" w:rsidRDefault="009204AF" w:rsidP="00345B12">
            <w:pPr>
              <w:jc w:val="left"/>
              <w:rPr>
                <w:sz w:val="20"/>
                <w:szCs w:val="20"/>
              </w:rPr>
            </w:pPr>
            <w:r w:rsidRPr="009204AF">
              <w:rPr>
                <w:sz w:val="20"/>
                <w:szCs w:val="20"/>
              </w:rPr>
              <w:t>Conceptual Observation - Observation</w:t>
            </w:r>
          </w:p>
        </w:tc>
        <w:tc>
          <w:tcPr>
            <w:tcW w:w="3359" w:type="dxa"/>
          </w:tcPr>
          <w:p w14:paraId="17B0E6D0" w14:textId="2E8B739E" w:rsidR="00740AD6" w:rsidRPr="00740AD6" w:rsidRDefault="009204AF" w:rsidP="00345B12">
            <w:pPr>
              <w:jc w:val="left"/>
              <w:rPr>
                <w:sz w:val="20"/>
                <w:szCs w:val="20"/>
              </w:rPr>
            </w:pPr>
            <w:r w:rsidRPr="009204AF">
              <w:rPr>
                <w:sz w:val="20"/>
                <w:szCs w:val="20"/>
              </w:rPr>
              <w:t>/conf/</w:t>
            </w:r>
            <w:proofErr w:type="spellStart"/>
            <w:r w:rsidRPr="009204AF">
              <w:rPr>
                <w:sz w:val="20"/>
                <w:szCs w:val="20"/>
              </w:rPr>
              <w:t>obs-cpt</w:t>
            </w:r>
            <w:proofErr w:type="spellEnd"/>
            <w:r w:rsidRPr="009204AF">
              <w:rPr>
                <w:sz w:val="20"/>
                <w:szCs w:val="20"/>
              </w:rPr>
              <w:t>/Observation</w:t>
            </w:r>
          </w:p>
        </w:tc>
        <w:tc>
          <w:tcPr>
            <w:tcW w:w="3153" w:type="dxa"/>
          </w:tcPr>
          <w:p w14:paraId="78936970" w14:textId="2B71DFCE" w:rsidR="00740AD6" w:rsidRPr="00740AD6" w:rsidRDefault="00740AD6" w:rsidP="00345B12">
            <w:pPr>
              <w:jc w:val="left"/>
              <w:rPr>
                <w:sz w:val="20"/>
                <w:szCs w:val="20"/>
              </w:rPr>
            </w:pPr>
            <w:r w:rsidRPr="00740AD6">
              <w:rPr>
                <w:sz w:val="20"/>
                <w:szCs w:val="20"/>
              </w:rPr>
              <w:t>A.</w:t>
            </w:r>
            <w:r w:rsidR="0087292F">
              <w:rPr>
                <w:sz w:val="20"/>
                <w:szCs w:val="20"/>
              </w:rPr>
              <w:t>1</w:t>
            </w:r>
            <w:r w:rsidRPr="00740AD6">
              <w:rPr>
                <w:sz w:val="20"/>
                <w:szCs w:val="20"/>
              </w:rPr>
              <w:t>.5</w:t>
            </w:r>
          </w:p>
        </w:tc>
      </w:tr>
      <w:tr w:rsidR="00740AD6" w:rsidRPr="00740AD6" w14:paraId="5C235428" w14:textId="77777777" w:rsidTr="00345B12">
        <w:tc>
          <w:tcPr>
            <w:tcW w:w="3229" w:type="dxa"/>
          </w:tcPr>
          <w:p w14:paraId="3857B120" w14:textId="1CFCFF54" w:rsidR="00740AD6" w:rsidRPr="00740AD6" w:rsidRDefault="009204AF" w:rsidP="00345B12">
            <w:pPr>
              <w:jc w:val="left"/>
              <w:rPr>
                <w:sz w:val="20"/>
                <w:szCs w:val="20"/>
              </w:rPr>
            </w:pPr>
            <w:r w:rsidRPr="009204AF">
              <w:rPr>
                <w:sz w:val="20"/>
                <w:szCs w:val="20"/>
              </w:rPr>
              <w:lastRenderedPageBreak/>
              <w:t>Conceptual Observation - Observer</w:t>
            </w:r>
          </w:p>
        </w:tc>
        <w:tc>
          <w:tcPr>
            <w:tcW w:w="3359" w:type="dxa"/>
          </w:tcPr>
          <w:p w14:paraId="1732E2CF" w14:textId="5DA56E75" w:rsidR="00740AD6" w:rsidRPr="00740AD6" w:rsidRDefault="009204AF" w:rsidP="00345B12">
            <w:pPr>
              <w:jc w:val="left"/>
              <w:rPr>
                <w:sz w:val="20"/>
                <w:szCs w:val="20"/>
              </w:rPr>
            </w:pPr>
            <w:r w:rsidRPr="009204AF">
              <w:rPr>
                <w:sz w:val="20"/>
                <w:szCs w:val="20"/>
              </w:rPr>
              <w:t>/conf/</w:t>
            </w:r>
            <w:proofErr w:type="spellStart"/>
            <w:r w:rsidRPr="009204AF">
              <w:rPr>
                <w:sz w:val="20"/>
                <w:szCs w:val="20"/>
              </w:rPr>
              <w:t>obs-cpt</w:t>
            </w:r>
            <w:proofErr w:type="spellEnd"/>
            <w:r w:rsidRPr="009204AF">
              <w:rPr>
                <w:sz w:val="20"/>
                <w:szCs w:val="20"/>
              </w:rPr>
              <w:t>/Observer</w:t>
            </w:r>
          </w:p>
        </w:tc>
        <w:tc>
          <w:tcPr>
            <w:tcW w:w="3153" w:type="dxa"/>
          </w:tcPr>
          <w:p w14:paraId="1633CBEF" w14:textId="03BD4C0B" w:rsidR="00740AD6" w:rsidRPr="00740AD6" w:rsidRDefault="00740AD6" w:rsidP="00345B12">
            <w:pPr>
              <w:jc w:val="left"/>
              <w:rPr>
                <w:sz w:val="20"/>
                <w:szCs w:val="20"/>
              </w:rPr>
            </w:pPr>
            <w:r w:rsidRPr="00740AD6">
              <w:rPr>
                <w:sz w:val="20"/>
                <w:szCs w:val="20"/>
              </w:rPr>
              <w:t>A.</w:t>
            </w:r>
            <w:r w:rsidR="0087292F">
              <w:rPr>
                <w:sz w:val="20"/>
                <w:szCs w:val="20"/>
              </w:rPr>
              <w:t>1</w:t>
            </w:r>
            <w:r w:rsidRPr="00740AD6">
              <w:rPr>
                <w:sz w:val="20"/>
                <w:szCs w:val="20"/>
              </w:rPr>
              <w:t>.6</w:t>
            </w:r>
          </w:p>
        </w:tc>
      </w:tr>
      <w:tr w:rsidR="00740AD6" w:rsidRPr="00740AD6" w14:paraId="24AF8596" w14:textId="77777777" w:rsidTr="00345B12">
        <w:tc>
          <w:tcPr>
            <w:tcW w:w="3229" w:type="dxa"/>
          </w:tcPr>
          <w:p w14:paraId="5260758C" w14:textId="79AD089E" w:rsidR="00740AD6" w:rsidRPr="00740AD6" w:rsidRDefault="009204AF" w:rsidP="00345B12">
            <w:pPr>
              <w:jc w:val="left"/>
              <w:rPr>
                <w:sz w:val="20"/>
                <w:szCs w:val="20"/>
              </w:rPr>
            </w:pPr>
            <w:r w:rsidRPr="009204AF">
              <w:rPr>
                <w:sz w:val="20"/>
                <w:szCs w:val="20"/>
              </w:rPr>
              <w:t xml:space="preserve">Conceptual Observation - </w:t>
            </w:r>
            <w:proofErr w:type="spellStart"/>
            <w:r w:rsidRPr="009204AF">
              <w:rPr>
                <w:sz w:val="20"/>
                <w:szCs w:val="20"/>
              </w:rPr>
              <w:t>ObservingProcedure</w:t>
            </w:r>
            <w:proofErr w:type="spellEnd"/>
          </w:p>
        </w:tc>
        <w:tc>
          <w:tcPr>
            <w:tcW w:w="3359" w:type="dxa"/>
          </w:tcPr>
          <w:p w14:paraId="598A4EBB" w14:textId="3993207C" w:rsidR="00740AD6" w:rsidRPr="00740AD6" w:rsidRDefault="009204AF" w:rsidP="00345B12">
            <w:pPr>
              <w:jc w:val="left"/>
              <w:rPr>
                <w:sz w:val="20"/>
                <w:szCs w:val="20"/>
              </w:rPr>
            </w:pPr>
            <w:r w:rsidRPr="009204AF">
              <w:rPr>
                <w:sz w:val="20"/>
                <w:szCs w:val="20"/>
              </w:rPr>
              <w:t>/conf/</w:t>
            </w:r>
            <w:proofErr w:type="spellStart"/>
            <w:r w:rsidRPr="009204AF">
              <w:rPr>
                <w:sz w:val="20"/>
                <w:szCs w:val="20"/>
              </w:rPr>
              <w:t>obs-cpt</w:t>
            </w:r>
            <w:proofErr w:type="spellEnd"/>
            <w:r w:rsidRPr="009204AF">
              <w:rPr>
                <w:sz w:val="20"/>
                <w:szCs w:val="20"/>
              </w:rPr>
              <w:t>/</w:t>
            </w:r>
            <w:proofErr w:type="spellStart"/>
            <w:r w:rsidRPr="009204AF">
              <w:rPr>
                <w:sz w:val="20"/>
                <w:szCs w:val="20"/>
              </w:rPr>
              <w:t>ObservingProcedure</w:t>
            </w:r>
            <w:proofErr w:type="spellEnd"/>
          </w:p>
        </w:tc>
        <w:tc>
          <w:tcPr>
            <w:tcW w:w="3153" w:type="dxa"/>
          </w:tcPr>
          <w:p w14:paraId="29FB31BA" w14:textId="773C1E20" w:rsidR="00740AD6" w:rsidRPr="00740AD6" w:rsidRDefault="00740AD6" w:rsidP="00345B12">
            <w:pPr>
              <w:jc w:val="left"/>
              <w:rPr>
                <w:sz w:val="20"/>
                <w:szCs w:val="20"/>
              </w:rPr>
            </w:pPr>
            <w:r w:rsidRPr="00740AD6">
              <w:rPr>
                <w:sz w:val="20"/>
                <w:szCs w:val="20"/>
              </w:rPr>
              <w:t>A.</w:t>
            </w:r>
            <w:r w:rsidR="0087292F">
              <w:rPr>
                <w:sz w:val="20"/>
                <w:szCs w:val="20"/>
              </w:rPr>
              <w:t>1</w:t>
            </w:r>
            <w:r w:rsidRPr="00740AD6">
              <w:rPr>
                <w:sz w:val="20"/>
                <w:szCs w:val="20"/>
              </w:rPr>
              <w:t>.7</w:t>
            </w:r>
          </w:p>
        </w:tc>
      </w:tr>
      <w:tr w:rsidR="00740AD6" w:rsidRPr="00740AD6" w14:paraId="4371C81A" w14:textId="77777777" w:rsidTr="00345B12">
        <w:tc>
          <w:tcPr>
            <w:tcW w:w="3229" w:type="dxa"/>
          </w:tcPr>
          <w:p w14:paraId="7CA49D3C" w14:textId="75565D35" w:rsidR="00740AD6" w:rsidRPr="00740AD6" w:rsidRDefault="009204AF" w:rsidP="00345B12">
            <w:pPr>
              <w:jc w:val="left"/>
              <w:rPr>
                <w:sz w:val="20"/>
                <w:szCs w:val="20"/>
              </w:rPr>
            </w:pPr>
            <w:r w:rsidRPr="009204AF">
              <w:rPr>
                <w:sz w:val="20"/>
                <w:szCs w:val="20"/>
              </w:rPr>
              <w:t>Conceptual Observation - Procedure</w:t>
            </w:r>
          </w:p>
        </w:tc>
        <w:tc>
          <w:tcPr>
            <w:tcW w:w="3359" w:type="dxa"/>
          </w:tcPr>
          <w:p w14:paraId="52310D84" w14:textId="4F19880A" w:rsidR="00740AD6" w:rsidRPr="00740AD6" w:rsidRDefault="009204AF" w:rsidP="00345B12">
            <w:pPr>
              <w:jc w:val="left"/>
              <w:rPr>
                <w:sz w:val="20"/>
                <w:szCs w:val="20"/>
              </w:rPr>
            </w:pPr>
            <w:r w:rsidRPr="009204AF">
              <w:rPr>
                <w:sz w:val="20"/>
                <w:szCs w:val="20"/>
              </w:rPr>
              <w:t>/conf/</w:t>
            </w:r>
            <w:proofErr w:type="spellStart"/>
            <w:r w:rsidRPr="009204AF">
              <w:rPr>
                <w:sz w:val="20"/>
                <w:szCs w:val="20"/>
              </w:rPr>
              <w:t>obs-cpt</w:t>
            </w:r>
            <w:proofErr w:type="spellEnd"/>
            <w:r w:rsidRPr="009204AF">
              <w:rPr>
                <w:sz w:val="20"/>
                <w:szCs w:val="20"/>
              </w:rPr>
              <w:t>/Procedure</w:t>
            </w:r>
          </w:p>
        </w:tc>
        <w:tc>
          <w:tcPr>
            <w:tcW w:w="3153" w:type="dxa"/>
          </w:tcPr>
          <w:p w14:paraId="3EE07192" w14:textId="73141251" w:rsidR="00740AD6" w:rsidRPr="00740AD6" w:rsidRDefault="00740AD6" w:rsidP="00345B12">
            <w:pPr>
              <w:jc w:val="left"/>
              <w:rPr>
                <w:sz w:val="20"/>
                <w:szCs w:val="20"/>
              </w:rPr>
            </w:pPr>
            <w:r w:rsidRPr="00740AD6">
              <w:rPr>
                <w:sz w:val="20"/>
                <w:szCs w:val="20"/>
              </w:rPr>
              <w:t>A.</w:t>
            </w:r>
            <w:r w:rsidR="0087292F">
              <w:rPr>
                <w:sz w:val="20"/>
                <w:szCs w:val="20"/>
              </w:rPr>
              <w:t>1</w:t>
            </w:r>
            <w:r w:rsidRPr="00740AD6">
              <w:rPr>
                <w:sz w:val="20"/>
                <w:szCs w:val="20"/>
              </w:rPr>
              <w:t>.8</w:t>
            </w:r>
          </w:p>
        </w:tc>
      </w:tr>
    </w:tbl>
    <w:p w14:paraId="46FB1320" w14:textId="75AD4FF7" w:rsidR="00740AD6" w:rsidRDefault="00740AD6" w:rsidP="009F2BE1">
      <w:pPr>
        <w:rPr>
          <w:lang w:eastAsia="ja-JP"/>
        </w:rPr>
      </w:pPr>
    </w:p>
    <w:p w14:paraId="2A6E4499" w14:textId="7240179D" w:rsidR="0087292F" w:rsidRPr="005B21D1" w:rsidRDefault="0087292F" w:rsidP="0087292F">
      <w:pPr>
        <w:jc w:val="center"/>
        <w:rPr>
          <w:b/>
          <w:bCs/>
          <w:sz w:val="20"/>
          <w:szCs w:val="20"/>
          <w:lang w:val="fr-FR"/>
        </w:rPr>
      </w:pPr>
      <w:bookmarkStart w:id="111" w:name="_Ref52472075"/>
      <w:r w:rsidRPr="005B21D1">
        <w:rPr>
          <w:b/>
          <w:bCs/>
          <w:sz w:val="20"/>
          <w:szCs w:val="20"/>
          <w:lang w:val="fr-FR"/>
        </w:rPr>
        <w:t xml:space="preserve">Table </w:t>
      </w:r>
      <w:r w:rsidR="00D471BA">
        <w:rPr>
          <w:b/>
          <w:bCs/>
          <w:sz w:val="20"/>
          <w:szCs w:val="20"/>
        </w:rPr>
        <w:fldChar w:fldCharType="begin"/>
      </w:r>
      <w:r w:rsidR="00D471BA" w:rsidRPr="005B21D1">
        <w:rPr>
          <w:b/>
          <w:bCs/>
          <w:sz w:val="20"/>
          <w:szCs w:val="20"/>
          <w:lang w:val="fr-FR"/>
        </w:rPr>
        <w:instrText xml:space="preserve"> SEQ Table \* ARABIC </w:instrText>
      </w:r>
      <w:r w:rsidR="00D471BA">
        <w:rPr>
          <w:b/>
          <w:bCs/>
          <w:sz w:val="20"/>
          <w:szCs w:val="20"/>
        </w:rPr>
        <w:fldChar w:fldCharType="separate"/>
      </w:r>
      <w:r w:rsidR="00821F18" w:rsidRPr="005B21D1">
        <w:rPr>
          <w:b/>
          <w:bCs/>
          <w:noProof/>
          <w:sz w:val="20"/>
          <w:szCs w:val="20"/>
          <w:lang w:val="fr-FR"/>
        </w:rPr>
        <w:t>2</w:t>
      </w:r>
      <w:r w:rsidR="00D471BA">
        <w:rPr>
          <w:b/>
          <w:bCs/>
          <w:sz w:val="20"/>
          <w:szCs w:val="20"/>
        </w:rPr>
        <w:fldChar w:fldCharType="end"/>
      </w:r>
      <w:bookmarkEnd w:id="111"/>
      <w:r w:rsidRPr="005B21D1">
        <w:rPr>
          <w:b/>
          <w:bCs/>
          <w:sz w:val="20"/>
          <w:szCs w:val="20"/>
          <w:lang w:val="fr-FR"/>
        </w:rPr>
        <w:t xml:space="preserve"> — Abstract Observation </w:t>
      </w:r>
      <w:proofErr w:type="spellStart"/>
      <w:r w:rsidRPr="005B21D1">
        <w:rPr>
          <w:b/>
          <w:bCs/>
          <w:sz w:val="20"/>
          <w:szCs w:val="20"/>
          <w:lang w:val="fr-FR"/>
        </w:rPr>
        <w:t>core</w:t>
      </w:r>
      <w:proofErr w:type="spellEnd"/>
      <w:r w:rsidRPr="005B21D1">
        <w:rPr>
          <w:b/>
          <w:bCs/>
          <w:sz w:val="20"/>
          <w:szCs w:val="20"/>
          <w:lang w:val="fr-FR"/>
        </w:rPr>
        <w:t xml:space="preserve"> </w:t>
      </w:r>
      <w:proofErr w:type="spellStart"/>
      <w:r w:rsidRPr="005B21D1">
        <w:rPr>
          <w:b/>
          <w:bCs/>
          <w:sz w:val="20"/>
          <w:szCs w:val="20"/>
          <w:lang w:val="fr-FR"/>
        </w:rPr>
        <w:t>conformance</w:t>
      </w:r>
      <w:proofErr w:type="spellEnd"/>
      <w:r w:rsidRPr="005B21D1">
        <w:rPr>
          <w:b/>
          <w:bCs/>
          <w:sz w:val="20"/>
          <w:szCs w:val="20"/>
          <w:lang w:val="fr-FR"/>
        </w:rPr>
        <w:t xml:space="preserve"> classes</w:t>
      </w:r>
    </w:p>
    <w:tbl>
      <w:tblPr>
        <w:tblStyle w:val="TableGrid"/>
        <w:tblW w:w="0" w:type="auto"/>
        <w:tblLook w:val="04A0" w:firstRow="1" w:lastRow="0" w:firstColumn="1" w:lastColumn="0" w:noHBand="0" w:noVBand="1"/>
      </w:tblPr>
      <w:tblGrid>
        <w:gridCol w:w="3715"/>
        <w:gridCol w:w="3735"/>
        <w:gridCol w:w="2291"/>
      </w:tblGrid>
      <w:tr w:rsidR="0087292F" w:rsidRPr="00740AD6" w14:paraId="0C89A2A6" w14:textId="77777777" w:rsidTr="00B519FE">
        <w:tc>
          <w:tcPr>
            <w:tcW w:w="3715" w:type="dxa"/>
          </w:tcPr>
          <w:p w14:paraId="3108CE06" w14:textId="77777777" w:rsidR="0087292F" w:rsidRPr="00740AD6" w:rsidRDefault="0087292F" w:rsidP="00345B12">
            <w:pPr>
              <w:jc w:val="left"/>
              <w:rPr>
                <w:b/>
                <w:bCs/>
                <w:sz w:val="20"/>
                <w:szCs w:val="20"/>
              </w:rPr>
            </w:pPr>
            <w:r w:rsidRPr="00740AD6">
              <w:rPr>
                <w:b/>
                <w:bCs/>
                <w:sz w:val="20"/>
                <w:szCs w:val="20"/>
              </w:rPr>
              <w:t>Conformance class</w:t>
            </w:r>
          </w:p>
        </w:tc>
        <w:tc>
          <w:tcPr>
            <w:tcW w:w="3735" w:type="dxa"/>
          </w:tcPr>
          <w:p w14:paraId="39D47CC5" w14:textId="77777777" w:rsidR="0087292F" w:rsidRPr="00740AD6" w:rsidRDefault="0087292F" w:rsidP="00345B12">
            <w:pPr>
              <w:jc w:val="left"/>
              <w:rPr>
                <w:b/>
                <w:bCs/>
                <w:sz w:val="20"/>
                <w:szCs w:val="20"/>
              </w:rPr>
            </w:pPr>
            <w:r w:rsidRPr="00740AD6">
              <w:rPr>
                <w:b/>
                <w:bCs/>
                <w:sz w:val="20"/>
                <w:szCs w:val="20"/>
              </w:rPr>
              <w:t>Identifier</w:t>
            </w:r>
          </w:p>
        </w:tc>
        <w:tc>
          <w:tcPr>
            <w:tcW w:w="2291" w:type="dxa"/>
          </w:tcPr>
          <w:p w14:paraId="27C35B13" w14:textId="77777777" w:rsidR="0087292F" w:rsidRPr="00740AD6" w:rsidRDefault="0087292F" w:rsidP="00345B12">
            <w:pPr>
              <w:jc w:val="left"/>
              <w:rPr>
                <w:b/>
                <w:bCs/>
                <w:sz w:val="20"/>
                <w:szCs w:val="20"/>
              </w:rPr>
            </w:pPr>
            <w:r w:rsidRPr="00740AD6">
              <w:rPr>
                <w:b/>
                <w:bCs/>
                <w:sz w:val="20"/>
                <w:szCs w:val="20"/>
              </w:rPr>
              <w:t>Annex A clause</w:t>
            </w:r>
          </w:p>
        </w:tc>
      </w:tr>
      <w:tr w:rsidR="0087292F" w:rsidRPr="00740AD6" w14:paraId="71C1CAAE" w14:textId="77777777" w:rsidTr="00B519FE">
        <w:tc>
          <w:tcPr>
            <w:tcW w:w="3715" w:type="dxa"/>
          </w:tcPr>
          <w:p w14:paraId="17317D5E" w14:textId="54295B38" w:rsidR="0087292F" w:rsidRPr="00740AD6" w:rsidRDefault="00B519FE" w:rsidP="00345B12">
            <w:pPr>
              <w:jc w:val="left"/>
              <w:rPr>
                <w:sz w:val="20"/>
                <w:szCs w:val="20"/>
              </w:rPr>
            </w:pPr>
            <w:r w:rsidRPr="00B519FE">
              <w:rPr>
                <w:sz w:val="20"/>
                <w:szCs w:val="20"/>
              </w:rPr>
              <w:t>Abstract Observation core package</w:t>
            </w:r>
          </w:p>
        </w:tc>
        <w:tc>
          <w:tcPr>
            <w:tcW w:w="3735" w:type="dxa"/>
          </w:tcPr>
          <w:p w14:paraId="60A3486D" w14:textId="5F6336F8" w:rsidR="0087292F" w:rsidRPr="00740AD6" w:rsidRDefault="0087292F" w:rsidP="00345B12">
            <w:pPr>
              <w:jc w:val="left"/>
              <w:rPr>
                <w:sz w:val="20"/>
                <w:szCs w:val="20"/>
              </w:rPr>
            </w:pPr>
            <w:r w:rsidRPr="00740AD6">
              <w:rPr>
                <w:sz w:val="20"/>
                <w:szCs w:val="20"/>
              </w:rPr>
              <w:t>/conf/</w:t>
            </w:r>
            <w:proofErr w:type="spellStart"/>
            <w:r w:rsidRPr="00740AD6">
              <w:rPr>
                <w:sz w:val="20"/>
                <w:szCs w:val="20"/>
              </w:rPr>
              <w:t>obs</w:t>
            </w:r>
            <w:proofErr w:type="spellEnd"/>
            <w:r w:rsidRPr="00740AD6">
              <w:rPr>
                <w:sz w:val="20"/>
                <w:szCs w:val="20"/>
              </w:rPr>
              <w:t>-</w:t>
            </w:r>
            <w:r w:rsidR="00B519FE">
              <w:rPr>
                <w:sz w:val="20"/>
                <w:szCs w:val="20"/>
              </w:rPr>
              <w:t>core</w:t>
            </w:r>
          </w:p>
        </w:tc>
        <w:tc>
          <w:tcPr>
            <w:tcW w:w="2291" w:type="dxa"/>
          </w:tcPr>
          <w:p w14:paraId="731E7029" w14:textId="571279AD" w:rsidR="0087292F" w:rsidRPr="00740AD6" w:rsidRDefault="0087292F" w:rsidP="00345B12">
            <w:pPr>
              <w:jc w:val="left"/>
              <w:rPr>
                <w:sz w:val="20"/>
                <w:szCs w:val="20"/>
              </w:rPr>
            </w:pPr>
            <w:r w:rsidRPr="00740AD6">
              <w:rPr>
                <w:sz w:val="20"/>
                <w:szCs w:val="20"/>
              </w:rPr>
              <w:t>A.</w:t>
            </w:r>
            <w:r w:rsidR="00B519FE">
              <w:rPr>
                <w:sz w:val="20"/>
                <w:szCs w:val="20"/>
              </w:rPr>
              <w:t>2</w:t>
            </w:r>
            <w:r w:rsidRPr="00740AD6">
              <w:rPr>
                <w:sz w:val="20"/>
                <w:szCs w:val="20"/>
              </w:rPr>
              <w:t>.1</w:t>
            </w:r>
          </w:p>
        </w:tc>
      </w:tr>
      <w:tr w:rsidR="0087292F" w:rsidRPr="00740AD6" w14:paraId="58E1D0B5" w14:textId="77777777" w:rsidTr="00B519FE">
        <w:tc>
          <w:tcPr>
            <w:tcW w:w="3715" w:type="dxa"/>
          </w:tcPr>
          <w:p w14:paraId="328963BB" w14:textId="5FF3F241" w:rsidR="0087292F" w:rsidRPr="00740AD6" w:rsidRDefault="00B519FE" w:rsidP="00345B12">
            <w:pPr>
              <w:jc w:val="left"/>
              <w:rPr>
                <w:sz w:val="20"/>
                <w:szCs w:val="20"/>
              </w:rPr>
            </w:pPr>
            <w:r w:rsidRPr="00B519FE">
              <w:rPr>
                <w:sz w:val="20"/>
                <w:szCs w:val="20"/>
              </w:rPr>
              <w:t xml:space="preserve">Abstract Observation core - </w:t>
            </w:r>
            <w:proofErr w:type="spellStart"/>
            <w:r w:rsidRPr="00B519FE">
              <w:rPr>
                <w:sz w:val="20"/>
                <w:szCs w:val="20"/>
              </w:rPr>
              <w:t>AbstractDeployment</w:t>
            </w:r>
            <w:proofErr w:type="spellEnd"/>
          </w:p>
        </w:tc>
        <w:tc>
          <w:tcPr>
            <w:tcW w:w="3735" w:type="dxa"/>
          </w:tcPr>
          <w:p w14:paraId="5BC3D3C6" w14:textId="4CB51479" w:rsidR="0087292F" w:rsidRPr="00740AD6" w:rsidRDefault="00B519FE" w:rsidP="00345B12">
            <w:pPr>
              <w:jc w:val="left"/>
              <w:rPr>
                <w:sz w:val="20"/>
                <w:szCs w:val="20"/>
              </w:rPr>
            </w:pPr>
            <w:r w:rsidRPr="00B519FE">
              <w:rPr>
                <w:sz w:val="20"/>
                <w:szCs w:val="20"/>
              </w:rPr>
              <w:t>/conf/</w:t>
            </w:r>
            <w:proofErr w:type="spellStart"/>
            <w:r w:rsidRPr="00B519FE">
              <w:rPr>
                <w:sz w:val="20"/>
                <w:szCs w:val="20"/>
              </w:rPr>
              <w:t>obs</w:t>
            </w:r>
            <w:proofErr w:type="spellEnd"/>
            <w:r w:rsidRPr="00B519FE">
              <w:rPr>
                <w:sz w:val="20"/>
                <w:szCs w:val="20"/>
              </w:rPr>
              <w:t>-core/</w:t>
            </w:r>
            <w:proofErr w:type="spellStart"/>
            <w:r w:rsidRPr="00B519FE">
              <w:rPr>
                <w:sz w:val="20"/>
                <w:szCs w:val="20"/>
              </w:rPr>
              <w:t>AbstractDeployment</w:t>
            </w:r>
            <w:proofErr w:type="spellEnd"/>
          </w:p>
        </w:tc>
        <w:tc>
          <w:tcPr>
            <w:tcW w:w="2291" w:type="dxa"/>
          </w:tcPr>
          <w:p w14:paraId="02A040C7" w14:textId="08638759" w:rsidR="0087292F" w:rsidRPr="00740AD6" w:rsidRDefault="0087292F" w:rsidP="00345B12">
            <w:pPr>
              <w:jc w:val="left"/>
              <w:rPr>
                <w:sz w:val="20"/>
                <w:szCs w:val="20"/>
              </w:rPr>
            </w:pPr>
            <w:r w:rsidRPr="00740AD6">
              <w:rPr>
                <w:sz w:val="20"/>
                <w:szCs w:val="20"/>
              </w:rPr>
              <w:t>A.</w:t>
            </w:r>
            <w:r w:rsidR="00B519FE">
              <w:rPr>
                <w:sz w:val="20"/>
                <w:szCs w:val="20"/>
              </w:rPr>
              <w:t>2</w:t>
            </w:r>
            <w:r w:rsidRPr="00740AD6">
              <w:rPr>
                <w:sz w:val="20"/>
                <w:szCs w:val="20"/>
              </w:rPr>
              <w:t>.2</w:t>
            </w:r>
          </w:p>
        </w:tc>
      </w:tr>
      <w:tr w:rsidR="0087292F" w:rsidRPr="00740AD6" w14:paraId="2084D7D7" w14:textId="77777777" w:rsidTr="00B519FE">
        <w:tc>
          <w:tcPr>
            <w:tcW w:w="3715" w:type="dxa"/>
          </w:tcPr>
          <w:p w14:paraId="6A10955B" w14:textId="3A390891" w:rsidR="0087292F" w:rsidRPr="00740AD6" w:rsidRDefault="00B519FE" w:rsidP="00345B12">
            <w:pPr>
              <w:jc w:val="left"/>
              <w:rPr>
                <w:sz w:val="20"/>
                <w:szCs w:val="20"/>
              </w:rPr>
            </w:pPr>
            <w:r w:rsidRPr="00B519FE">
              <w:rPr>
                <w:sz w:val="20"/>
                <w:szCs w:val="20"/>
              </w:rPr>
              <w:t xml:space="preserve">Abstract Observation core - </w:t>
            </w:r>
            <w:proofErr w:type="spellStart"/>
            <w:r w:rsidRPr="00B519FE">
              <w:rPr>
                <w:sz w:val="20"/>
                <w:szCs w:val="20"/>
              </w:rPr>
              <w:t>AbstractHost</w:t>
            </w:r>
            <w:proofErr w:type="spellEnd"/>
          </w:p>
        </w:tc>
        <w:tc>
          <w:tcPr>
            <w:tcW w:w="3735" w:type="dxa"/>
          </w:tcPr>
          <w:p w14:paraId="193EC098" w14:textId="59DF3203" w:rsidR="0087292F" w:rsidRPr="00740AD6" w:rsidRDefault="00B519FE" w:rsidP="00345B12">
            <w:pPr>
              <w:jc w:val="left"/>
              <w:rPr>
                <w:sz w:val="20"/>
                <w:szCs w:val="20"/>
              </w:rPr>
            </w:pPr>
            <w:r w:rsidRPr="00B519FE">
              <w:rPr>
                <w:sz w:val="20"/>
                <w:szCs w:val="20"/>
              </w:rPr>
              <w:t>/conf/</w:t>
            </w:r>
            <w:proofErr w:type="spellStart"/>
            <w:r w:rsidRPr="00B519FE">
              <w:rPr>
                <w:sz w:val="20"/>
                <w:szCs w:val="20"/>
              </w:rPr>
              <w:t>obs</w:t>
            </w:r>
            <w:proofErr w:type="spellEnd"/>
            <w:r w:rsidRPr="00B519FE">
              <w:rPr>
                <w:sz w:val="20"/>
                <w:szCs w:val="20"/>
              </w:rPr>
              <w:t>-core/</w:t>
            </w:r>
            <w:proofErr w:type="spellStart"/>
            <w:r w:rsidRPr="00B519FE">
              <w:rPr>
                <w:sz w:val="20"/>
                <w:szCs w:val="20"/>
              </w:rPr>
              <w:t>AbstractHost</w:t>
            </w:r>
            <w:proofErr w:type="spellEnd"/>
          </w:p>
        </w:tc>
        <w:tc>
          <w:tcPr>
            <w:tcW w:w="2291" w:type="dxa"/>
          </w:tcPr>
          <w:p w14:paraId="176F365A" w14:textId="0E419C77" w:rsidR="0087292F" w:rsidRPr="00740AD6" w:rsidRDefault="0087292F" w:rsidP="00345B12">
            <w:pPr>
              <w:jc w:val="left"/>
              <w:rPr>
                <w:sz w:val="20"/>
                <w:szCs w:val="20"/>
              </w:rPr>
            </w:pPr>
            <w:r w:rsidRPr="00740AD6">
              <w:rPr>
                <w:sz w:val="20"/>
                <w:szCs w:val="20"/>
              </w:rPr>
              <w:t>A.</w:t>
            </w:r>
            <w:r w:rsidR="00B519FE">
              <w:rPr>
                <w:sz w:val="20"/>
                <w:szCs w:val="20"/>
              </w:rPr>
              <w:t>2</w:t>
            </w:r>
            <w:r w:rsidRPr="00740AD6">
              <w:rPr>
                <w:sz w:val="20"/>
                <w:szCs w:val="20"/>
              </w:rPr>
              <w:t>.3</w:t>
            </w:r>
          </w:p>
        </w:tc>
      </w:tr>
      <w:tr w:rsidR="0087292F" w:rsidRPr="00740AD6" w14:paraId="6E40DB38" w14:textId="77777777" w:rsidTr="00B519FE">
        <w:tc>
          <w:tcPr>
            <w:tcW w:w="3715" w:type="dxa"/>
          </w:tcPr>
          <w:p w14:paraId="23590EFA" w14:textId="0C16DCDC" w:rsidR="0087292F" w:rsidRPr="00740AD6" w:rsidRDefault="00B519FE" w:rsidP="00345B12">
            <w:pPr>
              <w:jc w:val="left"/>
              <w:rPr>
                <w:sz w:val="20"/>
                <w:szCs w:val="20"/>
              </w:rPr>
            </w:pPr>
            <w:r w:rsidRPr="00B519FE">
              <w:rPr>
                <w:sz w:val="20"/>
                <w:szCs w:val="20"/>
              </w:rPr>
              <w:t xml:space="preserve">Abstract Observation core - </w:t>
            </w:r>
            <w:proofErr w:type="spellStart"/>
            <w:r w:rsidRPr="00B519FE">
              <w:rPr>
                <w:sz w:val="20"/>
                <w:szCs w:val="20"/>
              </w:rPr>
              <w:t>AbstractObservableProperty</w:t>
            </w:r>
            <w:proofErr w:type="spellEnd"/>
          </w:p>
        </w:tc>
        <w:tc>
          <w:tcPr>
            <w:tcW w:w="3735" w:type="dxa"/>
          </w:tcPr>
          <w:p w14:paraId="2AA04551" w14:textId="73EA8230" w:rsidR="0087292F" w:rsidRPr="00740AD6" w:rsidRDefault="00B519FE" w:rsidP="00345B12">
            <w:pPr>
              <w:jc w:val="left"/>
              <w:rPr>
                <w:sz w:val="20"/>
                <w:szCs w:val="20"/>
              </w:rPr>
            </w:pPr>
            <w:r w:rsidRPr="00B519FE">
              <w:rPr>
                <w:sz w:val="20"/>
                <w:szCs w:val="20"/>
              </w:rPr>
              <w:t>/conf/</w:t>
            </w:r>
            <w:proofErr w:type="spellStart"/>
            <w:r w:rsidRPr="00B519FE">
              <w:rPr>
                <w:sz w:val="20"/>
                <w:szCs w:val="20"/>
              </w:rPr>
              <w:t>obs</w:t>
            </w:r>
            <w:proofErr w:type="spellEnd"/>
            <w:r w:rsidRPr="00B519FE">
              <w:rPr>
                <w:sz w:val="20"/>
                <w:szCs w:val="20"/>
              </w:rPr>
              <w:t>-core/</w:t>
            </w:r>
            <w:proofErr w:type="spellStart"/>
            <w:r w:rsidRPr="00B519FE">
              <w:rPr>
                <w:sz w:val="20"/>
                <w:szCs w:val="20"/>
              </w:rPr>
              <w:t>AbstractObservableProperty</w:t>
            </w:r>
            <w:proofErr w:type="spellEnd"/>
          </w:p>
        </w:tc>
        <w:tc>
          <w:tcPr>
            <w:tcW w:w="2291" w:type="dxa"/>
          </w:tcPr>
          <w:p w14:paraId="61900C9D" w14:textId="3ACC0F2A" w:rsidR="0087292F" w:rsidRPr="00740AD6" w:rsidRDefault="0087292F" w:rsidP="00345B12">
            <w:pPr>
              <w:jc w:val="left"/>
              <w:rPr>
                <w:sz w:val="20"/>
                <w:szCs w:val="20"/>
              </w:rPr>
            </w:pPr>
            <w:r w:rsidRPr="00740AD6">
              <w:rPr>
                <w:sz w:val="20"/>
                <w:szCs w:val="20"/>
              </w:rPr>
              <w:t>A.</w:t>
            </w:r>
            <w:r w:rsidR="00B519FE">
              <w:rPr>
                <w:sz w:val="20"/>
                <w:szCs w:val="20"/>
              </w:rPr>
              <w:t>2</w:t>
            </w:r>
            <w:r w:rsidRPr="00740AD6">
              <w:rPr>
                <w:sz w:val="20"/>
                <w:szCs w:val="20"/>
              </w:rPr>
              <w:t>.4</w:t>
            </w:r>
          </w:p>
        </w:tc>
      </w:tr>
      <w:tr w:rsidR="0087292F" w:rsidRPr="00740AD6" w14:paraId="25E7C40F" w14:textId="77777777" w:rsidTr="00B519FE">
        <w:tc>
          <w:tcPr>
            <w:tcW w:w="3715" w:type="dxa"/>
          </w:tcPr>
          <w:p w14:paraId="4926DAAB" w14:textId="030BA8F0" w:rsidR="0087292F" w:rsidRPr="00740AD6" w:rsidRDefault="00B519FE" w:rsidP="00345B12">
            <w:pPr>
              <w:jc w:val="left"/>
              <w:rPr>
                <w:sz w:val="20"/>
                <w:szCs w:val="20"/>
              </w:rPr>
            </w:pPr>
            <w:r w:rsidRPr="00B519FE">
              <w:rPr>
                <w:sz w:val="20"/>
                <w:szCs w:val="20"/>
              </w:rPr>
              <w:t xml:space="preserve">Abstract Observation core - </w:t>
            </w:r>
            <w:proofErr w:type="spellStart"/>
            <w:r w:rsidRPr="00B519FE">
              <w:rPr>
                <w:sz w:val="20"/>
                <w:szCs w:val="20"/>
              </w:rPr>
              <w:t>AbstractObservation</w:t>
            </w:r>
            <w:proofErr w:type="spellEnd"/>
          </w:p>
        </w:tc>
        <w:tc>
          <w:tcPr>
            <w:tcW w:w="3735" w:type="dxa"/>
          </w:tcPr>
          <w:p w14:paraId="729FBE8A" w14:textId="002DB0F6" w:rsidR="0087292F" w:rsidRPr="00740AD6" w:rsidRDefault="00B519FE" w:rsidP="00345B12">
            <w:pPr>
              <w:jc w:val="left"/>
              <w:rPr>
                <w:sz w:val="20"/>
                <w:szCs w:val="20"/>
              </w:rPr>
            </w:pPr>
            <w:r w:rsidRPr="00B519FE">
              <w:rPr>
                <w:sz w:val="20"/>
                <w:szCs w:val="20"/>
              </w:rPr>
              <w:t>/conf/</w:t>
            </w:r>
            <w:proofErr w:type="spellStart"/>
            <w:r w:rsidRPr="00B519FE">
              <w:rPr>
                <w:sz w:val="20"/>
                <w:szCs w:val="20"/>
              </w:rPr>
              <w:t>obs</w:t>
            </w:r>
            <w:proofErr w:type="spellEnd"/>
            <w:r w:rsidRPr="00B519FE">
              <w:rPr>
                <w:sz w:val="20"/>
                <w:szCs w:val="20"/>
              </w:rPr>
              <w:t>-core/</w:t>
            </w:r>
            <w:proofErr w:type="spellStart"/>
            <w:r w:rsidRPr="00B519FE">
              <w:rPr>
                <w:sz w:val="20"/>
                <w:szCs w:val="20"/>
              </w:rPr>
              <w:t>AbstractObservation</w:t>
            </w:r>
            <w:proofErr w:type="spellEnd"/>
          </w:p>
        </w:tc>
        <w:tc>
          <w:tcPr>
            <w:tcW w:w="2291" w:type="dxa"/>
          </w:tcPr>
          <w:p w14:paraId="755DADF7" w14:textId="142EAEE4" w:rsidR="0087292F" w:rsidRPr="00740AD6" w:rsidRDefault="0087292F" w:rsidP="00345B12">
            <w:pPr>
              <w:jc w:val="left"/>
              <w:rPr>
                <w:sz w:val="20"/>
                <w:szCs w:val="20"/>
              </w:rPr>
            </w:pPr>
            <w:r w:rsidRPr="00740AD6">
              <w:rPr>
                <w:sz w:val="20"/>
                <w:szCs w:val="20"/>
              </w:rPr>
              <w:t>A.</w:t>
            </w:r>
            <w:r w:rsidR="00B519FE">
              <w:rPr>
                <w:sz w:val="20"/>
                <w:szCs w:val="20"/>
              </w:rPr>
              <w:t>2</w:t>
            </w:r>
            <w:r w:rsidRPr="00740AD6">
              <w:rPr>
                <w:sz w:val="20"/>
                <w:szCs w:val="20"/>
              </w:rPr>
              <w:t>.5</w:t>
            </w:r>
          </w:p>
        </w:tc>
      </w:tr>
      <w:tr w:rsidR="0087292F" w:rsidRPr="00740AD6" w14:paraId="4498D884" w14:textId="77777777" w:rsidTr="00B519FE">
        <w:tc>
          <w:tcPr>
            <w:tcW w:w="3715" w:type="dxa"/>
          </w:tcPr>
          <w:p w14:paraId="47593982" w14:textId="6E2EFC95" w:rsidR="0087292F" w:rsidRPr="00740AD6" w:rsidRDefault="00B519FE" w:rsidP="00345B12">
            <w:pPr>
              <w:jc w:val="left"/>
              <w:rPr>
                <w:sz w:val="20"/>
                <w:szCs w:val="20"/>
              </w:rPr>
            </w:pPr>
            <w:r w:rsidRPr="00B519FE">
              <w:rPr>
                <w:sz w:val="20"/>
                <w:szCs w:val="20"/>
              </w:rPr>
              <w:t xml:space="preserve">Abstract Observation core - </w:t>
            </w:r>
            <w:proofErr w:type="spellStart"/>
            <w:r w:rsidRPr="00B519FE">
              <w:rPr>
                <w:sz w:val="20"/>
                <w:szCs w:val="20"/>
              </w:rPr>
              <w:t>AbstractObservationCharacteristics</w:t>
            </w:r>
            <w:proofErr w:type="spellEnd"/>
          </w:p>
        </w:tc>
        <w:tc>
          <w:tcPr>
            <w:tcW w:w="3735" w:type="dxa"/>
          </w:tcPr>
          <w:p w14:paraId="450003B2" w14:textId="1FF6D89B" w:rsidR="0087292F" w:rsidRPr="00740AD6" w:rsidRDefault="00B519FE" w:rsidP="00345B12">
            <w:pPr>
              <w:jc w:val="left"/>
              <w:rPr>
                <w:sz w:val="20"/>
                <w:szCs w:val="20"/>
              </w:rPr>
            </w:pPr>
            <w:r w:rsidRPr="00B519FE">
              <w:rPr>
                <w:sz w:val="20"/>
                <w:szCs w:val="20"/>
              </w:rPr>
              <w:t>/conf/</w:t>
            </w:r>
            <w:proofErr w:type="spellStart"/>
            <w:r w:rsidRPr="00B519FE">
              <w:rPr>
                <w:sz w:val="20"/>
                <w:szCs w:val="20"/>
              </w:rPr>
              <w:t>obs</w:t>
            </w:r>
            <w:proofErr w:type="spellEnd"/>
            <w:r w:rsidRPr="00B519FE">
              <w:rPr>
                <w:sz w:val="20"/>
                <w:szCs w:val="20"/>
              </w:rPr>
              <w:t>-core/</w:t>
            </w:r>
            <w:proofErr w:type="spellStart"/>
            <w:r w:rsidRPr="00B519FE">
              <w:rPr>
                <w:sz w:val="20"/>
                <w:szCs w:val="20"/>
              </w:rPr>
              <w:t>AbstractObservationCharacteristics</w:t>
            </w:r>
            <w:proofErr w:type="spellEnd"/>
          </w:p>
        </w:tc>
        <w:tc>
          <w:tcPr>
            <w:tcW w:w="2291" w:type="dxa"/>
          </w:tcPr>
          <w:p w14:paraId="2C9AAAD8" w14:textId="4CCFC91E" w:rsidR="0087292F" w:rsidRPr="00740AD6" w:rsidRDefault="0087292F" w:rsidP="00345B12">
            <w:pPr>
              <w:jc w:val="left"/>
              <w:rPr>
                <w:sz w:val="20"/>
                <w:szCs w:val="20"/>
              </w:rPr>
            </w:pPr>
            <w:r w:rsidRPr="00740AD6">
              <w:rPr>
                <w:sz w:val="20"/>
                <w:szCs w:val="20"/>
              </w:rPr>
              <w:t>A.</w:t>
            </w:r>
            <w:r w:rsidR="00B519FE">
              <w:rPr>
                <w:sz w:val="20"/>
                <w:szCs w:val="20"/>
              </w:rPr>
              <w:t>2</w:t>
            </w:r>
            <w:r w:rsidRPr="00740AD6">
              <w:rPr>
                <w:sz w:val="20"/>
                <w:szCs w:val="20"/>
              </w:rPr>
              <w:t>.6</w:t>
            </w:r>
          </w:p>
        </w:tc>
      </w:tr>
      <w:tr w:rsidR="0087292F" w:rsidRPr="00740AD6" w14:paraId="59F306C7" w14:textId="77777777" w:rsidTr="00B519FE">
        <w:tc>
          <w:tcPr>
            <w:tcW w:w="3715" w:type="dxa"/>
          </w:tcPr>
          <w:p w14:paraId="36B714B3" w14:textId="4A0BFA68" w:rsidR="0087292F" w:rsidRPr="00740AD6" w:rsidRDefault="00B519FE" w:rsidP="00345B12">
            <w:pPr>
              <w:jc w:val="left"/>
              <w:rPr>
                <w:sz w:val="20"/>
                <w:szCs w:val="20"/>
              </w:rPr>
            </w:pPr>
            <w:r w:rsidRPr="00B519FE">
              <w:rPr>
                <w:sz w:val="20"/>
                <w:szCs w:val="20"/>
              </w:rPr>
              <w:t xml:space="preserve">Abstract Observation core - </w:t>
            </w:r>
            <w:proofErr w:type="spellStart"/>
            <w:r w:rsidRPr="00B519FE">
              <w:rPr>
                <w:sz w:val="20"/>
                <w:szCs w:val="20"/>
              </w:rPr>
              <w:t>AbstractObserver</w:t>
            </w:r>
            <w:proofErr w:type="spellEnd"/>
          </w:p>
        </w:tc>
        <w:tc>
          <w:tcPr>
            <w:tcW w:w="3735" w:type="dxa"/>
          </w:tcPr>
          <w:p w14:paraId="28A1DB37" w14:textId="31F9C28F" w:rsidR="0087292F" w:rsidRPr="00740AD6" w:rsidRDefault="00B519FE" w:rsidP="00345B12">
            <w:pPr>
              <w:jc w:val="left"/>
              <w:rPr>
                <w:sz w:val="20"/>
                <w:szCs w:val="20"/>
              </w:rPr>
            </w:pPr>
            <w:r w:rsidRPr="00B519FE">
              <w:rPr>
                <w:sz w:val="20"/>
                <w:szCs w:val="20"/>
              </w:rPr>
              <w:t>/conf/</w:t>
            </w:r>
            <w:proofErr w:type="spellStart"/>
            <w:r w:rsidRPr="00B519FE">
              <w:rPr>
                <w:sz w:val="20"/>
                <w:szCs w:val="20"/>
              </w:rPr>
              <w:t>obs</w:t>
            </w:r>
            <w:proofErr w:type="spellEnd"/>
            <w:r w:rsidRPr="00B519FE">
              <w:rPr>
                <w:sz w:val="20"/>
                <w:szCs w:val="20"/>
              </w:rPr>
              <w:t>-core/</w:t>
            </w:r>
            <w:proofErr w:type="spellStart"/>
            <w:r w:rsidRPr="00B519FE">
              <w:rPr>
                <w:sz w:val="20"/>
                <w:szCs w:val="20"/>
              </w:rPr>
              <w:t>AbstractObserver</w:t>
            </w:r>
            <w:proofErr w:type="spellEnd"/>
          </w:p>
        </w:tc>
        <w:tc>
          <w:tcPr>
            <w:tcW w:w="2291" w:type="dxa"/>
          </w:tcPr>
          <w:p w14:paraId="64638BB2" w14:textId="6C28D7CD" w:rsidR="0087292F" w:rsidRPr="00740AD6" w:rsidRDefault="0087292F" w:rsidP="00345B12">
            <w:pPr>
              <w:jc w:val="left"/>
              <w:rPr>
                <w:sz w:val="20"/>
                <w:szCs w:val="20"/>
              </w:rPr>
            </w:pPr>
            <w:r w:rsidRPr="00740AD6">
              <w:rPr>
                <w:sz w:val="20"/>
                <w:szCs w:val="20"/>
              </w:rPr>
              <w:t>A.</w:t>
            </w:r>
            <w:r w:rsidR="00B519FE">
              <w:rPr>
                <w:sz w:val="20"/>
                <w:szCs w:val="20"/>
              </w:rPr>
              <w:t>2</w:t>
            </w:r>
            <w:r w:rsidRPr="00740AD6">
              <w:rPr>
                <w:sz w:val="20"/>
                <w:szCs w:val="20"/>
              </w:rPr>
              <w:t>.7</w:t>
            </w:r>
          </w:p>
        </w:tc>
      </w:tr>
      <w:tr w:rsidR="0087292F" w:rsidRPr="00740AD6" w14:paraId="50410149" w14:textId="77777777" w:rsidTr="00B519FE">
        <w:tc>
          <w:tcPr>
            <w:tcW w:w="3715" w:type="dxa"/>
          </w:tcPr>
          <w:p w14:paraId="5B57D556" w14:textId="47AE54E4" w:rsidR="0087292F" w:rsidRPr="00740AD6" w:rsidRDefault="00B519FE" w:rsidP="00345B12">
            <w:pPr>
              <w:jc w:val="left"/>
              <w:rPr>
                <w:sz w:val="20"/>
                <w:szCs w:val="20"/>
              </w:rPr>
            </w:pPr>
            <w:r w:rsidRPr="00B519FE">
              <w:rPr>
                <w:sz w:val="20"/>
                <w:szCs w:val="20"/>
              </w:rPr>
              <w:t xml:space="preserve">Abstract Observation core - </w:t>
            </w:r>
            <w:proofErr w:type="spellStart"/>
            <w:r w:rsidRPr="00B519FE">
              <w:rPr>
                <w:sz w:val="20"/>
                <w:szCs w:val="20"/>
              </w:rPr>
              <w:t>AbstractObservingProcedure</w:t>
            </w:r>
            <w:proofErr w:type="spellEnd"/>
          </w:p>
        </w:tc>
        <w:tc>
          <w:tcPr>
            <w:tcW w:w="3735" w:type="dxa"/>
          </w:tcPr>
          <w:p w14:paraId="53A0244D" w14:textId="1481FC74" w:rsidR="0087292F" w:rsidRPr="00740AD6" w:rsidRDefault="00B519FE" w:rsidP="00345B12">
            <w:pPr>
              <w:jc w:val="left"/>
              <w:rPr>
                <w:sz w:val="20"/>
                <w:szCs w:val="20"/>
              </w:rPr>
            </w:pPr>
            <w:r w:rsidRPr="00B519FE">
              <w:rPr>
                <w:sz w:val="20"/>
                <w:szCs w:val="20"/>
              </w:rPr>
              <w:t>/conf/</w:t>
            </w:r>
            <w:proofErr w:type="spellStart"/>
            <w:r w:rsidRPr="00B519FE">
              <w:rPr>
                <w:sz w:val="20"/>
                <w:szCs w:val="20"/>
              </w:rPr>
              <w:t>obs</w:t>
            </w:r>
            <w:proofErr w:type="spellEnd"/>
            <w:r w:rsidRPr="00B519FE">
              <w:rPr>
                <w:sz w:val="20"/>
                <w:szCs w:val="20"/>
              </w:rPr>
              <w:t>-core/</w:t>
            </w:r>
            <w:proofErr w:type="spellStart"/>
            <w:r w:rsidRPr="00B519FE">
              <w:rPr>
                <w:sz w:val="20"/>
                <w:szCs w:val="20"/>
              </w:rPr>
              <w:t>AbstractObservingProcedure</w:t>
            </w:r>
            <w:proofErr w:type="spellEnd"/>
          </w:p>
        </w:tc>
        <w:tc>
          <w:tcPr>
            <w:tcW w:w="2291" w:type="dxa"/>
          </w:tcPr>
          <w:p w14:paraId="419D7291" w14:textId="73984A38" w:rsidR="0087292F" w:rsidRPr="00740AD6" w:rsidRDefault="0087292F" w:rsidP="00345B12">
            <w:pPr>
              <w:jc w:val="left"/>
              <w:rPr>
                <w:sz w:val="20"/>
                <w:szCs w:val="20"/>
              </w:rPr>
            </w:pPr>
            <w:r w:rsidRPr="00740AD6">
              <w:rPr>
                <w:sz w:val="20"/>
                <w:szCs w:val="20"/>
              </w:rPr>
              <w:t>A.</w:t>
            </w:r>
            <w:r w:rsidR="00B519FE">
              <w:rPr>
                <w:sz w:val="20"/>
                <w:szCs w:val="20"/>
              </w:rPr>
              <w:t>2</w:t>
            </w:r>
            <w:r w:rsidRPr="00740AD6">
              <w:rPr>
                <w:sz w:val="20"/>
                <w:szCs w:val="20"/>
              </w:rPr>
              <w:t>.8</w:t>
            </w:r>
          </w:p>
        </w:tc>
      </w:tr>
      <w:tr w:rsidR="0087292F" w:rsidRPr="00740AD6" w14:paraId="338A551E" w14:textId="77777777" w:rsidTr="00B519FE">
        <w:tc>
          <w:tcPr>
            <w:tcW w:w="3715" w:type="dxa"/>
          </w:tcPr>
          <w:p w14:paraId="68DB3AD6" w14:textId="1BCE722C" w:rsidR="0087292F" w:rsidRPr="00740AD6" w:rsidRDefault="00B519FE" w:rsidP="00345B12">
            <w:pPr>
              <w:jc w:val="left"/>
              <w:rPr>
                <w:sz w:val="20"/>
                <w:szCs w:val="20"/>
              </w:rPr>
            </w:pPr>
            <w:r w:rsidRPr="00B519FE">
              <w:rPr>
                <w:sz w:val="20"/>
                <w:szCs w:val="20"/>
              </w:rPr>
              <w:t xml:space="preserve">Abstract Observation core - </w:t>
            </w:r>
            <w:proofErr w:type="spellStart"/>
            <w:r w:rsidRPr="00B519FE">
              <w:rPr>
                <w:sz w:val="20"/>
                <w:szCs w:val="20"/>
              </w:rPr>
              <w:t>NamedValue</w:t>
            </w:r>
            <w:proofErr w:type="spellEnd"/>
          </w:p>
        </w:tc>
        <w:tc>
          <w:tcPr>
            <w:tcW w:w="3735" w:type="dxa"/>
          </w:tcPr>
          <w:p w14:paraId="3D6D2478" w14:textId="4F6C9AF8" w:rsidR="0087292F" w:rsidRPr="00740AD6" w:rsidRDefault="00B519FE" w:rsidP="00345B12">
            <w:pPr>
              <w:jc w:val="left"/>
              <w:rPr>
                <w:sz w:val="20"/>
                <w:szCs w:val="20"/>
              </w:rPr>
            </w:pPr>
            <w:r w:rsidRPr="00B519FE">
              <w:rPr>
                <w:sz w:val="20"/>
                <w:szCs w:val="20"/>
              </w:rPr>
              <w:t>/conf/</w:t>
            </w:r>
            <w:proofErr w:type="spellStart"/>
            <w:r w:rsidRPr="00B519FE">
              <w:rPr>
                <w:sz w:val="20"/>
                <w:szCs w:val="20"/>
              </w:rPr>
              <w:t>obs</w:t>
            </w:r>
            <w:proofErr w:type="spellEnd"/>
            <w:r w:rsidRPr="00B519FE">
              <w:rPr>
                <w:sz w:val="20"/>
                <w:szCs w:val="20"/>
              </w:rPr>
              <w:t>-core/</w:t>
            </w:r>
            <w:proofErr w:type="spellStart"/>
            <w:r w:rsidRPr="00B519FE">
              <w:rPr>
                <w:sz w:val="20"/>
                <w:szCs w:val="20"/>
              </w:rPr>
              <w:t>NamedValue</w:t>
            </w:r>
            <w:proofErr w:type="spellEnd"/>
          </w:p>
        </w:tc>
        <w:tc>
          <w:tcPr>
            <w:tcW w:w="2291" w:type="dxa"/>
          </w:tcPr>
          <w:p w14:paraId="1F1CEBAF" w14:textId="04AF1505" w:rsidR="0087292F" w:rsidRPr="00740AD6" w:rsidRDefault="0087292F" w:rsidP="00345B12">
            <w:pPr>
              <w:jc w:val="left"/>
              <w:rPr>
                <w:sz w:val="20"/>
                <w:szCs w:val="20"/>
              </w:rPr>
            </w:pPr>
            <w:r w:rsidRPr="00740AD6">
              <w:rPr>
                <w:sz w:val="20"/>
                <w:szCs w:val="20"/>
              </w:rPr>
              <w:t>A.</w:t>
            </w:r>
            <w:r w:rsidR="00B519FE">
              <w:rPr>
                <w:sz w:val="20"/>
                <w:szCs w:val="20"/>
              </w:rPr>
              <w:t>2</w:t>
            </w:r>
            <w:r w:rsidRPr="00740AD6">
              <w:rPr>
                <w:sz w:val="20"/>
                <w:szCs w:val="20"/>
              </w:rPr>
              <w:t>.9</w:t>
            </w:r>
          </w:p>
        </w:tc>
      </w:tr>
    </w:tbl>
    <w:p w14:paraId="14E1AF25" w14:textId="77777777" w:rsidR="0087292F" w:rsidRDefault="0087292F" w:rsidP="009F2BE1">
      <w:pPr>
        <w:rPr>
          <w:lang w:eastAsia="ja-JP"/>
        </w:rPr>
      </w:pPr>
    </w:p>
    <w:p w14:paraId="5DEAA95C" w14:textId="686D82C6" w:rsidR="000F4699" w:rsidRPr="000F4699" w:rsidRDefault="000F4699" w:rsidP="000F4699">
      <w:pPr>
        <w:jc w:val="center"/>
        <w:rPr>
          <w:b/>
          <w:bCs/>
          <w:sz w:val="20"/>
          <w:szCs w:val="20"/>
        </w:rPr>
      </w:pPr>
      <w:bookmarkStart w:id="112" w:name="_Ref52472084"/>
      <w:r w:rsidRPr="001A72C4">
        <w:rPr>
          <w:b/>
          <w:bCs/>
          <w:sz w:val="20"/>
          <w:szCs w:val="20"/>
        </w:rPr>
        <w:t xml:space="preserve">Table </w:t>
      </w:r>
      <w:r w:rsidR="00D471BA">
        <w:rPr>
          <w:b/>
          <w:bCs/>
          <w:sz w:val="20"/>
          <w:szCs w:val="20"/>
        </w:rPr>
        <w:fldChar w:fldCharType="begin"/>
      </w:r>
      <w:r w:rsidR="00D471BA">
        <w:rPr>
          <w:b/>
          <w:bCs/>
          <w:sz w:val="20"/>
          <w:szCs w:val="20"/>
        </w:rPr>
        <w:instrText xml:space="preserve"> SEQ Table \* ARABIC </w:instrText>
      </w:r>
      <w:r w:rsidR="00D471BA">
        <w:rPr>
          <w:b/>
          <w:bCs/>
          <w:sz w:val="20"/>
          <w:szCs w:val="20"/>
        </w:rPr>
        <w:fldChar w:fldCharType="separate"/>
      </w:r>
      <w:r w:rsidR="00821F18">
        <w:rPr>
          <w:b/>
          <w:bCs/>
          <w:noProof/>
          <w:sz w:val="20"/>
          <w:szCs w:val="20"/>
        </w:rPr>
        <w:t>3</w:t>
      </w:r>
      <w:r w:rsidR="00D471BA">
        <w:rPr>
          <w:b/>
          <w:bCs/>
          <w:sz w:val="20"/>
          <w:szCs w:val="20"/>
        </w:rPr>
        <w:fldChar w:fldCharType="end"/>
      </w:r>
      <w:bookmarkEnd w:id="112"/>
      <w:r w:rsidRPr="001A72C4">
        <w:rPr>
          <w:b/>
          <w:bCs/>
          <w:sz w:val="20"/>
          <w:szCs w:val="20"/>
        </w:rPr>
        <w:t xml:space="preserve"> — </w:t>
      </w:r>
      <w:r w:rsidR="00995B20" w:rsidRPr="001A72C4">
        <w:rPr>
          <w:b/>
          <w:bCs/>
          <w:sz w:val="20"/>
          <w:szCs w:val="20"/>
        </w:rPr>
        <w:t xml:space="preserve">Basic </w:t>
      </w:r>
      <w:r w:rsidRPr="001A72C4">
        <w:rPr>
          <w:b/>
          <w:bCs/>
          <w:sz w:val="20"/>
          <w:szCs w:val="20"/>
        </w:rPr>
        <w:t>Observations conformance classes</w:t>
      </w:r>
      <w:r w:rsidRPr="000F4699">
        <w:rPr>
          <w:b/>
          <w:bCs/>
          <w:sz w:val="20"/>
          <w:szCs w:val="20"/>
        </w:rPr>
        <w:t xml:space="preserve"> </w:t>
      </w:r>
    </w:p>
    <w:tbl>
      <w:tblPr>
        <w:tblStyle w:val="TableGrid"/>
        <w:tblW w:w="0" w:type="auto"/>
        <w:tblLook w:val="04A0" w:firstRow="1" w:lastRow="0" w:firstColumn="1" w:lastColumn="0" w:noHBand="0" w:noVBand="1"/>
      </w:tblPr>
      <w:tblGrid>
        <w:gridCol w:w="3229"/>
        <w:gridCol w:w="3359"/>
        <w:gridCol w:w="3153"/>
      </w:tblGrid>
      <w:tr w:rsidR="00351E51" w:rsidRPr="00740AD6" w14:paraId="39556BC1" w14:textId="77777777" w:rsidTr="00740AD6">
        <w:tc>
          <w:tcPr>
            <w:tcW w:w="3229" w:type="dxa"/>
          </w:tcPr>
          <w:p w14:paraId="15D869EF" w14:textId="78A3BBD7" w:rsidR="00351E51" w:rsidRPr="00740AD6" w:rsidRDefault="00351E51" w:rsidP="00740AD6">
            <w:pPr>
              <w:jc w:val="left"/>
              <w:rPr>
                <w:b/>
                <w:bCs/>
                <w:sz w:val="20"/>
                <w:szCs w:val="20"/>
              </w:rPr>
            </w:pPr>
            <w:r w:rsidRPr="00740AD6">
              <w:rPr>
                <w:b/>
                <w:bCs/>
                <w:sz w:val="20"/>
                <w:szCs w:val="20"/>
              </w:rPr>
              <w:t>Conformance class</w:t>
            </w:r>
          </w:p>
        </w:tc>
        <w:tc>
          <w:tcPr>
            <w:tcW w:w="3359" w:type="dxa"/>
          </w:tcPr>
          <w:p w14:paraId="2A64AD1F" w14:textId="564D31AB" w:rsidR="00351E51" w:rsidRPr="00740AD6" w:rsidRDefault="009B0326" w:rsidP="00740AD6">
            <w:pPr>
              <w:jc w:val="left"/>
              <w:rPr>
                <w:b/>
                <w:bCs/>
                <w:sz w:val="20"/>
                <w:szCs w:val="20"/>
              </w:rPr>
            </w:pPr>
            <w:r w:rsidRPr="00740AD6">
              <w:rPr>
                <w:b/>
                <w:bCs/>
                <w:sz w:val="20"/>
                <w:szCs w:val="20"/>
              </w:rPr>
              <w:t>Identifier</w:t>
            </w:r>
          </w:p>
        </w:tc>
        <w:tc>
          <w:tcPr>
            <w:tcW w:w="3153" w:type="dxa"/>
          </w:tcPr>
          <w:p w14:paraId="73525A0C" w14:textId="7659A157" w:rsidR="00351E51" w:rsidRPr="00740AD6" w:rsidRDefault="009B0326" w:rsidP="00740AD6">
            <w:pPr>
              <w:jc w:val="left"/>
              <w:rPr>
                <w:b/>
                <w:bCs/>
                <w:sz w:val="20"/>
                <w:szCs w:val="20"/>
              </w:rPr>
            </w:pPr>
            <w:r w:rsidRPr="00740AD6">
              <w:rPr>
                <w:b/>
                <w:bCs/>
                <w:sz w:val="20"/>
                <w:szCs w:val="20"/>
              </w:rPr>
              <w:t>Annex A clause</w:t>
            </w:r>
          </w:p>
        </w:tc>
      </w:tr>
      <w:tr w:rsidR="00351E51" w:rsidRPr="00740AD6" w14:paraId="6F5968A4" w14:textId="77777777" w:rsidTr="00740AD6">
        <w:tc>
          <w:tcPr>
            <w:tcW w:w="3229" w:type="dxa"/>
          </w:tcPr>
          <w:p w14:paraId="1D13AC73" w14:textId="44AA71E8" w:rsidR="00351E51" w:rsidRPr="00740AD6" w:rsidRDefault="005D1FAA" w:rsidP="00740AD6">
            <w:pPr>
              <w:jc w:val="left"/>
              <w:rPr>
                <w:sz w:val="20"/>
                <w:szCs w:val="20"/>
              </w:rPr>
            </w:pPr>
            <w:r w:rsidRPr="00740AD6">
              <w:rPr>
                <w:sz w:val="20"/>
                <w:szCs w:val="20"/>
              </w:rPr>
              <w:t>Basic Observations package</w:t>
            </w:r>
          </w:p>
        </w:tc>
        <w:tc>
          <w:tcPr>
            <w:tcW w:w="3359" w:type="dxa"/>
          </w:tcPr>
          <w:p w14:paraId="16CB6962" w14:textId="7C577043" w:rsidR="00351E51" w:rsidRPr="00740AD6" w:rsidRDefault="005D1FAA" w:rsidP="00740AD6">
            <w:pPr>
              <w:jc w:val="left"/>
              <w:rPr>
                <w:sz w:val="20"/>
                <w:szCs w:val="20"/>
              </w:rPr>
            </w:pPr>
            <w:r w:rsidRPr="00740AD6">
              <w:rPr>
                <w:sz w:val="20"/>
                <w:szCs w:val="20"/>
              </w:rPr>
              <w:t>/conf/</w:t>
            </w:r>
            <w:proofErr w:type="spellStart"/>
            <w:r w:rsidRPr="00740AD6">
              <w:rPr>
                <w:sz w:val="20"/>
                <w:szCs w:val="20"/>
              </w:rPr>
              <w:t>obs</w:t>
            </w:r>
            <w:proofErr w:type="spellEnd"/>
            <w:r w:rsidRPr="00740AD6">
              <w:rPr>
                <w:sz w:val="20"/>
                <w:szCs w:val="20"/>
              </w:rPr>
              <w:t>-basic</w:t>
            </w:r>
          </w:p>
        </w:tc>
        <w:tc>
          <w:tcPr>
            <w:tcW w:w="3153" w:type="dxa"/>
          </w:tcPr>
          <w:p w14:paraId="14969185" w14:textId="151A81BD" w:rsidR="00351E51" w:rsidRPr="00740AD6" w:rsidRDefault="00FA549D" w:rsidP="00740AD6">
            <w:pPr>
              <w:jc w:val="left"/>
              <w:rPr>
                <w:sz w:val="20"/>
                <w:szCs w:val="20"/>
              </w:rPr>
            </w:pPr>
            <w:r w:rsidRPr="00740AD6">
              <w:rPr>
                <w:sz w:val="20"/>
                <w:szCs w:val="20"/>
              </w:rPr>
              <w:t>A.3.1</w:t>
            </w:r>
          </w:p>
        </w:tc>
      </w:tr>
      <w:tr w:rsidR="00FA549D" w:rsidRPr="00740AD6" w14:paraId="1AD9F7A0" w14:textId="77777777" w:rsidTr="00740AD6">
        <w:tc>
          <w:tcPr>
            <w:tcW w:w="3229" w:type="dxa"/>
          </w:tcPr>
          <w:p w14:paraId="541046CD" w14:textId="417AB6CC" w:rsidR="00FA549D" w:rsidRPr="00740AD6" w:rsidRDefault="00FA549D" w:rsidP="00740AD6">
            <w:pPr>
              <w:jc w:val="left"/>
              <w:rPr>
                <w:sz w:val="20"/>
                <w:szCs w:val="20"/>
              </w:rPr>
            </w:pPr>
            <w:r w:rsidRPr="00740AD6">
              <w:rPr>
                <w:sz w:val="20"/>
                <w:szCs w:val="20"/>
              </w:rPr>
              <w:t>Basic Observations - Deployment</w:t>
            </w:r>
          </w:p>
        </w:tc>
        <w:tc>
          <w:tcPr>
            <w:tcW w:w="3359" w:type="dxa"/>
          </w:tcPr>
          <w:p w14:paraId="0F78FD9E" w14:textId="0214B042" w:rsidR="00FA549D" w:rsidRPr="00740AD6" w:rsidRDefault="00FA549D" w:rsidP="00740AD6">
            <w:pPr>
              <w:jc w:val="left"/>
              <w:rPr>
                <w:sz w:val="20"/>
                <w:szCs w:val="20"/>
              </w:rPr>
            </w:pPr>
            <w:r w:rsidRPr="00740AD6">
              <w:rPr>
                <w:sz w:val="20"/>
                <w:szCs w:val="20"/>
              </w:rPr>
              <w:t>/conf/</w:t>
            </w:r>
            <w:proofErr w:type="spellStart"/>
            <w:r w:rsidRPr="00740AD6">
              <w:rPr>
                <w:sz w:val="20"/>
                <w:szCs w:val="20"/>
              </w:rPr>
              <w:t>obs</w:t>
            </w:r>
            <w:proofErr w:type="spellEnd"/>
            <w:r w:rsidRPr="00740AD6">
              <w:rPr>
                <w:sz w:val="20"/>
                <w:szCs w:val="20"/>
              </w:rPr>
              <w:t>-basic/Deployment</w:t>
            </w:r>
          </w:p>
        </w:tc>
        <w:tc>
          <w:tcPr>
            <w:tcW w:w="3153" w:type="dxa"/>
          </w:tcPr>
          <w:p w14:paraId="2FA65364" w14:textId="0DCD6B23" w:rsidR="00FA549D" w:rsidRPr="00740AD6" w:rsidRDefault="00FA549D" w:rsidP="00740AD6">
            <w:pPr>
              <w:jc w:val="left"/>
              <w:rPr>
                <w:sz w:val="20"/>
                <w:szCs w:val="20"/>
              </w:rPr>
            </w:pPr>
            <w:r w:rsidRPr="00740AD6">
              <w:rPr>
                <w:sz w:val="20"/>
                <w:szCs w:val="20"/>
              </w:rPr>
              <w:t>A.3.2</w:t>
            </w:r>
          </w:p>
        </w:tc>
      </w:tr>
      <w:tr w:rsidR="00FA549D" w:rsidRPr="00740AD6" w14:paraId="198A0A80" w14:textId="77777777" w:rsidTr="00740AD6">
        <w:tc>
          <w:tcPr>
            <w:tcW w:w="3229" w:type="dxa"/>
          </w:tcPr>
          <w:p w14:paraId="36FD75DD" w14:textId="667D5B0A" w:rsidR="00FA549D" w:rsidRPr="00740AD6" w:rsidRDefault="00FA549D" w:rsidP="00740AD6">
            <w:pPr>
              <w:jc w:val="left"/>
              <w:rPr>
                <w:sz w:val="20"/>
                <w:szCs w:val="20"/>
              </w:rPr>
            </w:pPr>
            <w:r w:rsidRPr="00740AD6">
              <w:rPr>
                <w:sz w:val="20"/>
                <w:szCs w:val="20"/>
              </w:rPr>
              <w:t xml:space="preserve">Basic Observations - </w:t>
            </w:r>
            <w:proofErr w:type="spellStart"/>
            <w:r w:rsidRPr="00740AD6">
              <w:rPr>
                <w:sz w:val="20"/>
                <w:szCs w:val="20"/>
              </w:rPr>
              <w:t>GenericDomainFeature</w:t>
            </w:r>
            <w:proofErr w:type="spellEnd"/>
          </w:p>
        </w:tc>
        <w:tc>
          <w:tcPr>
            <w:tcW w:w="3359" w:type="dxa"/>
          </w:tcPr>
          <w:p w14:paraId="349F76BA" w14:textId="0A11BE40" w:rsidR="00FA549D" w:rsidRPr="00740AD6" w:rsidRDefault="00FA549D" w:rsidP="00740AD6">
            <w:pPr>
              <w:jc w:val="left"/>
              <w:rPr>
                <w:sz w:val="20"/>
                <w:szCs w:val="20"/>
              </w:rPr>
            </w:pPr>
            <w:r w:rsidRPr="00740AD6">
              <w:rPr>
                <w:sz w:val="20"/>
                <w:szCs w:val="20"/>
              </w:rPr>
              <w:t>/conf/</w:t>
            </w:r>
            <w:proofErr w:type="spellStart"/>
            <w:r w:rsidRPr="00740AD6">
              <w:rPr>
                <w:sz w:val="20"/>
                <w:szCs w:val="20"/>
              </w:rPr>
              <w:t>obs</w:t>
            </w:r>
            <w:proofErr w:type="spellEnd"/>
            <w:r w:rsidRPr="00740AD6">
              <w:rPr>
                <w:sz w:val="20"/>
                <w:szCs w:val="20"/>
              </w:rPr>
              <w:t>-basic/</w:t>
            </w:r>
            <w:proofErr w:type="spellStart"/>
            <w:r w:rsidRPr="00740AD6">
              <w:rPr>
                <w:sz w:val="20"/>
                <w:szCs w:val="20"/>
              </w:rPr>
              <w:t>GenericDomainFeature</w:t>
            </w:r>
            <w:proofErr w:type="spellEnd"/>
          </w:p>
        </w:tc>
        <w:tc>
          <w:tcPr>
            <w:tcW w:w="3153" w:type="dxa"/>
          </w:tcPr>
          <w:p w14:paraId="649A966F" w14:textId="05BF15BA" w:rsidR="00FA549D" w:rsidRPr="00740AD6" w:rsidRDefault="00FA549D" w:rsidP="00740AD6">
            <w:pPr>
              <w:jc w:val="left"/>
              <w:rPr>
                <w:sz w:val="20"/>
                <w:szCs w:val="20"/>
              </w:rPr>
            </w:pPr>
            <w:r w:rsidRPr="00740AD6">
              <w:rPr>
                <w:sz w:val="20"/>
                <w:szCs w:val="20"/>
              </w:rPr>
              <w:t>A.3.3</w:t>
            </w:r>
          </w:p>
        </w:tc>
      </w:tr>
      <w:tr w:rsidR="00FA549D" w:rsidRPr="00740AD6" w14:paraId="6CD7D76D" w14:textId="77777777" w:rsidTr="00740AD6">
        <w:tc>
          <w:tcPr>
            <w:tcW w:w="3229" w:type="dxa"/>
          </w:tcPr>
          <w:p w14:paraId="5FC192BC" w14:textId="4D1347AB" w:rsidR="00FA549D" w:rsidRPr="00740AD6" w:rsidRDefault="00FA549D" w:rsidP="00740AD6">
            <w:pPr>
              <w:jc w:val="left"/>
              <w:rPr>
                <w:sz w:val="20"/>
                <w:szCs w:val="20"/>
              </w:rPr>
            </w:pPr>
            <w:r w:rsidRPr="00740AD6">
              <w:rPr>
                <w:sz w:val="20"/>
                <w:szCs w:val="20"/>
              </w:rPr>
              <w:t>Basic Observations - Host</w:t>
            </w:r>
          </w:p>
        </w:tc>
        <w:tc>
          <w:tcPr>
            <w:tcW w:w="3359" w:type="dxa"/>
          </w:tcPr>
          <w:p w14:paraId="20272604" w14:textId="333FAED3" w:rsidR="00FA549D" w:rsidRPr="00740AD6" w:rsidRDefault="00FA549D" w:rsidP="00740AD6">
            <w:pPr>
              <w:jc w:val="left"/>
              <w:rPr>
                <w:sz w:val="20"/>
                <w:szCs w:val="20"/>
              </w:rPr>
            </w:pPr>
            <w:r w:rsidRPr="00740AD6">
              <w:rPr>
                <w:sz w:val="20"/>
                <w:szCs w:val="20"/>
              </w:rPr>
              <w:t>/conf/</w:t>
            </w:r>
            <w:proofErr w:type="spellStart"/>
            <w:r w:rsidRPr="00740AD6">
              <w:rPr>
                <w:sz w:val="20"/>
                <w:szCs w:val="20"/>
              </w:rPr>
              <w:t>obs</w:t>
            </w:r>
            <w:proofErr w:type="spellEnd"/>
            <w:r w:rsidRPr="00740AD6">
              <w:rPr>
                <w:sz w:val="20"/>
                <w:szCs w:val="20"/>
              </w:rPr>
              <w:t>-basic/Host</w:t>
            </w:r>
          </w:p>
        </w:tc>
        <w:tc>
          <w:tcPr>
            <w:tcW w:w="3153" w:type="dxa"/>
          </w:tcPr>
          <w:p w14:paraId="18EA3AA0" w14:textId="35E00196" w:rsidR="00FA549D" w:rsidRPr="00740AD6" w:rsidRDefault="00FA549D" w:rsidP="00740AD6">
            <w:pPr>
              <w:jc w:val="left"/>
              <w:rPr>
                <w:sz w:val="20"/>
                <w:szCs w:val="20"/>
              </w:rPr>
            </w:pPr>
            <w:r w:rsidRPr="00740AD6">
              <w:rPr>
                <w:sz w:val="20"/>
                <w:szCs w:val="20"/>
              </w:rPr>
              <w:t>A.3.4</w:t>
            </w:r>
          </w:p>
        </w:tc>
      </w:tr>
      <w:tr w:rsidR="00FA549D" w:rsidRPr="00740AD6" w14:paraId="369A38C4" w14:textId="77777777" w:rsidTr="00740AD6">
        <w:tc>
          <w:tcPr>
            <w:tcW w:w="3229" w:type="dxa"/>
          </w:tcPr>
          <w:p w14:paraId="2F705F7E" w14:textId="1567AAD2" w:rsidR="00FA549D" w:rsidRPr="00740AD6" w:rsidRDefault="00FA549D" w:rsidP="00740AD6">
            <w:pPr>
              <w:jc w:val="left"/>
              <w:rPr>
                <w:sz w:val="20"/>
                <w:szCs w:val="20"/>
              </w:rPr>
            </w:pPr>
            <w:r w:rsidRPr="00740AD6">
              <w:rPr>
                <w:sz w:val="20"/>
                <w:szCs w:val="20"/>
              </w:rPr>
              <w:t xml:space="preserve">Basic Observations - </w:t>
            </w:r>
            <w:proofErr w:type="spellStart"/>
            <w:r w:rsidRPr="00740AD6">
              <w:rPr>
                <w:sz w:val="20"/>
                <w:szCs w:val="20"/>
              </w:rPr>
              <w:t>ObservableProperty</w:t>
            </w:r>
            <w:proofErr w:type="spellEnd"/>
          </w:p>
        </w:tc>
        <w:tc>
          <w:tcPr>
            <w:tcW w:w="3359" w:type="dxa"/>
          </w:tcPr>
          <w:p w14:paraId="050C3806" w14:textId="1389CEE1" w:rsidR="00FA549D" w:rsidRPr="00740AD6" w:rsidRDefault="00FA549D" w:rsidP="00740AD6">
            <w:pPr>
              <w:jc w:val="left"/>
              <w:rPr>
                <w:sz w:val="20"/>
                <w:szCs w:val="20"/>
              </w:rPr>
            </w:pPr>
            <w:r w:rsidRPr="00740AD6">
              <w:rPr>
                <w:sz w:val="20"/>
                <w:szCs w:val="20"/>
              </w:rPr>
              <w:t>/conf/</w:t>
            </w:r>
            <w:proofErr w:type="spellStart"/>
            <w:r w:rsidRPr="00740AD6">
              <w:rPr>
                <w:sz w:val="20"/>
                <w:szCs w:val="20"/>
              </w:rPr>
              <w:t>obs</w:t>
            </w:r>
            <w:proofErr w:type="spellEnd"/>
            <w:r w:rsidRPr="00740AD6">
              <w:rPr>
                <w:sz w:val="20"/>
                <w:szCs w:val="20"/>
              </w:rPr>
              <w:t>-basic/</w:t>
            </w:r>
            <w:proofErr w:type="spellStart"/>
            <w:r w:rsidRPr="00740AD6">
              <w:rPr>
                <w:sz w:val="20"/>
                <w:szCs w:val="20"/>
              </w:rPr>
              <w:t>ObservableProperty</w:t>
            </w:r>
            <w:proofErr w:type="spellEnd"/>
          </w:p>
        </w:tc>
        <w:tc>
          <w:tcPr>
            <w:tcW w:w="3153" w:type="dxa"/>
          </w:tcPr>
          <w:p w14:paraId="40CDEA17" w14:textId="66336A09" w:rsidR="00FA549D" w:rsidRPr="00740AD6" w:rsidRDefault="00FA549D" w:rsidP="00740AD6">
            <w:pPr>
              <w:jc w:val="left"/>
              <w:rPr>
                <w:sz w:val="20"/>
                <w:szCs w:val="20"/>
              </w:rPr>
            </w:pPr>
            <w:r w:rsidRPr="00740AD6">
              <w:rPr>
                <w:sz w:val="20"/>
                <w:szCs w:val="20"/>
              </w:rPr>
              <w:t>A.3.5</w:t>
            </w:r>
          </w:p>
        </w:tc>
      </w:tr>
      <w:tr w:rsidR="00FA549D" w:rsidRPr="00740AD6" w14:paraId="7153A7FC" w14:textId="77777777" w:rsidTr="00740AD6">
        <w:tc>
          <w:tcPr>
            <w:tcW w:w="3229" w:type="dxa"/>
          </w:tcPr>
          <w:p w14:paraId="55808AD2" w14:textId="139B1575" w:rsidR="00FA549D" w:rsidRPr="00740AD6" w:rsidRDefault="00FA549D" w:rsidP="00740AD6">
            <w:pPr>
              <w:jc w:val="left"/>
              <w:rPr>
                <w:sz w:val="20"/>
                <w:szCs w:val="20"/>
              </w:rPr>
            </w:pPr>
            <w:r w:rsidRPr="00740AD6">
              <w:rPr>
                <w:sz w:val="20"/>
                <w:szCs w:val="20"/>
              </w:rPr>
              <w:lastRenderedPageBreak/>
              <w:t>Basic Observations - Observation</w:t>
            </w:r>
          </w:p>
        </w:tc>
        <w:tc>
          <w:tcPr>
            <w:tcW w:w="3359" w:type="dxa"/>
          </w:tcPr>
          <w:p w14:paraId="3F5A8F67" w14:textId="5BB9EB27" w:rsidR="00FA549D" w:rsidRPr="00740AD6" w:rsidRDefault="00FA549D" w:rsidP="00740AD6">
            <w:pPr>
              <w:jc w:val="left"/>
              <w:rPr>
                <w:sz w:val="20"/>
                <w:szCs w:val="20"/>
              </w:rPr>
            </w:pPr>
            <w:r w:rsidRPr="00740AD6">
              <w:rPr>
                <w:sz w:val="20"/>
                <w:szCs w:val="20"/>
              </w:rPr>
              <w:t>/conf/</w:t>
            </w:r>
            <w:proofErr w:type="spellStart"/>
            <w:r w:rsidRPr="00740AD6">
              <w:rPr>
                <w:sz w:val="20"/>
                <w:szCs w:val="20"/>
              </w:rPr>
              <w:t>obs</w:t>
            </w:r>
            <w:proofErr w:type="spellEnd"/>
            <w:r w:rsidRPr="00740AD6">
              <w:rPr>
                <w:sz w:val="20"/>
                <w:szCs w:val="20"/>
              </w:rPr>
              <w:t>-basic/Observation</w:t>
            </w:r>
          </w:p>
        </w:tc>
        <w:tc>
          <w:tcPr>
            <w:tcW w:w="3153" w:type="dxa"/>
          </w:tcPr>
          <w:p w14:paraId="103C3897" w14:textId="44E06242" w:rsidR="00FA549D" w:rsidRPr="00740AD6" w:rsidRDefault="00FA549D" w:rsidP="00740AD6">
            <w:pPr>
              <w:jc w:val="left"/>
              <w:rPr>
                <w:sz w:val="20"/>
                <w:szCs w:val="20"/>
              </w:rPr>
            </w:pPr>
            <w:r w:rsidRPr="00740AD6">
              <w:rPr>
                <w:sz w:val="20"/>
                <w:szCs w:val="20"/>
              </w:rPr>
              <w:t>A.3.6</w:t>
            </w:r>
          </w:p>
        </w:tc>
      </w:tr>
      <w:tr w:rsidR="00FA549D" w:rsidRPr="00740AD6" w14:paraId="7CA967B0" w14:textId="77777777" w:rsidTr="00740AD6">
        <w:tc>
          <w:tcPr>
            <w:tcW w:w="3229" w:type="dxa"/>
          </w:tcPr>
          <w:p w14:paraId="3160520E" w14:textId="1C96FF58" w:rsidR="00FA549D" w:rsidRPr="00740AD6" w:rsidRDefault="00FA549D" w:rsidP="00740AD6">
            <w:pPr>
              <w:jc w:val="left"/>
              <w:rPr>
                <w:sz w:val="20"/>
                <w:szCs w:val="20"/>
              </w:rPr>
            </w:pPr>
            <w:r w:rsidRPr="00740AD6">
              <w:rPr>
                <w:sz w:val="20"/>
                <w:szCs w:val="20"/>
              </w:rPr>
              <w:t xml:space="preserve">Basic Observations - </w:t>
            </w:r>
            <w:proofErr w:type="spellStart"/>
            <w:r w:rsidRPr="00740AD6">
              <w:rPr>
                <w:sz w:val="20"/>
                <w:szCs w:val="20"/>
              </w:rPr>
              <w:t>ObservationCharacteristics</w:t>
            </w:r>
            <w:proofErr w:type="spellEnd"/>
          </w:p>
        </w:tc>
        <w:tc>
          <w:tcPr>
            <w:tcW w:w="3359" w:type="dxa"/>
          </w:tcPr>
          <w:p w14:paraId="57389EF4" w14:textId="5CEC777A" w:rsidR="00FA549D" w:rsidRPr="00740AD6" w:rsidRDefault="00FA549D" w:rsidP="00740AD6">
            <w:pPr>
              <w:jc w:val="left"/>
              <w:rPr>
                <w:sz w:val="20"/>
                <w:szCs w:val="20"/>
              </w:rPr>
            </w:pPr>
            <w:r w:rsidRPr="00740AD6">
              <w:rPr>
                <w:sz w:val="20"/>
                <w:szCs w:val="20"/>
              </w:rPr>
              <w:t>/conf/</w:t>
            </w:r>
            <w:proofErr w:type="spellStart"/>
            <w:r w:rsidRPr="00740AD6">
              <w:rPr>
                <w:sz w:val="20"/>
                <w:szCs w:val="20"/>
              </w:rPr>
              <w:t>obs</w:t>
            </w:r>
            <w:proofErr w:type="spellEnd"/>
            <w:r w:rsidRPr="00740AD6">
              <w:rPr>
                <w:sz w:val="20"/>
                <w:szCs w:val="20"/>
              </w:rPr>
              <w:t>-basic/</w:t>
            </w:r>
            <w:proofErr w:type="spellStart"/>
            <w:r w:rsidRPr="00740AD6">
              <w:rPr>
                <w:sz w:val="20"/>
                <w:szCs w:val="20"/>
              </w:rPr>
              <w:t>ObservationCharacteristics</w:t>
            </w:r>
            <w:proofErr w:type="spellEnd"/>
          </w:p>
        </w:tc>
        <w:tc>
          <w:tcPr>
            <w:tcW w:w="3153" w:type="dxa"/>
          </w:tcPr>
          <w:p w14:paraId="3236D580" w14:textId="52300501" w:rsidR="00FA549D" w:rsidRPr="00740AD6" w:rsidRDefault="00FA549D" w:rsidP="00740AD6">
            <w:pPr>
              <w:jc w:val="left"/>
              <w:rPr>
                <w:sz w:val="20"/>
                <w:szCs w:val="20"/>
              </w:rPr>
            </w:pPr>
            <w:r w:rsidRPr="00740AD6">
              <w:rPr>
                <w:sz w:val="20"/>
                <w:szCs w:val="20"/>
              </w:rPr>
              <w:t>A.3.7</w:t>
            </w:r>
          </w:p>
        </w:tc>
      </w:tr>
      <w:tr w:rsidR="00FA549D" w:rsidRPr="00740AD6" w14:paraId="7C92CD9B" w14:textId="77777777" w:rsidTr="00740AD6">
        <w:tc>
          <w:tcPr>
            <w:tcW w:w="3229" w:type="dxa"/>
          </w:tcPr>
          <w:p w14:paraId="09FBC320" w14:textId="543AE10C" w:rsidR="00FA549D" w:rsidRPr="00740AD6" w:rsidRDefault="00FA549D" w:rsidP="00740AD6">
            <w:pPr>
              <w:jc w:val="left"/>
              <w:rPr>
                <w:sz w:val="20"/>
                <w:szCs w:val="20"/>
              </w:rPr>
            </w:pPr>
            <w:r w:rsidRPr="00740AD6">
              <w:rPr>
                <w:sz w:val="20"/>
                <w:szCs w:val="20"/>
              </w:rPr>
              <w:t xml:space="preserve">Basic Observations - </w:t>
            </w:r>
            <w:proofErr w:type="spellStart"/>
            <w:r w:rsidRPr="00740AD6">
              <w:rPr>
                <w:sz w:val="20"/>
                <w:szCs w:val="20"/>
              </w:rPr>
              <w:t>ObservationCollection</w:t>
            </w:r>
            <w:proofErr w:type="spellEnd"/>
          </w:p>
        </w:tc>
        <w:tc>
          <w:tcPr>
            <w:tcW w:w="3359" w:type="dxa"/>
          </w:tcPr>
          <w:p w14:paraId="1A796397" w14:textId="758C1954" w:rsidR="00FA549D" w:rsidRPr="00740AD6" w:rsidRDefault="00FA549D" w:rsidP="00740AD6">
            <w:pPr>
              <w:jc w:val="left"/>
              <w:rPr>
                <w:sz w:val="20"/>
                <w:szCs w:val="20"/>
              </w:rPr>
            </w:pPr>
            <w:r w:rsidRPr="00740AD6">
              <w:rPr>
                <w:sz w:val="20"/>
                <w:szCs w:val="20"/>
              </w:rPr>
              <w:t>/conf/</w:t>
            </w:r>
            <w:proofErr w:type="spellStart"/>
            <w:r w:rsidRPr="00740AD6">
              <w:rPr>
                <w:sz w:val="20"/>
                <w:szCs w:val="20"/>
              </w:rPr>
              <w:t>obs</w:t>
            </w:r>
            <w:proofErr w:type="spellEnd"/>
            <w:r w:rsidRPr="00740AD6">
              <w:rPr>
                <w:sz w:val="20"/>
                <w:szCs w:val="20"/>
              </w:rPr>
              <w:t>-basic/</w:t>
            </w:r>
            <w:proofErr w:type="spellStart"/>
            <w:r w:rsidRPr="00740AD6">
              <w:rPr>
                <w:sz w:val="20"/>
                <w:szCs w:val="20"/>
              </w:rPr>
              <w:t>ObservationCollection</w:t>
            </w:r>
            <w:proofErr w:type="spellEnd"/>
          </w:p>
        </w:tc>
        <w:tc>
          <w:tcPr>
            <w:tcW w:w="3153" w:type="dxa"/>
          </w:tcPr>
          <w:p w14:paraId="3DEE5DD7" w14:textId="368B324B" w:rsidR="00FA549D" w:rsidRPr="00740AD6" w:rsidRDefault="00FA549D" w:rsidP="00740AD6">
            <w:pPr>
              <w:jc w:val="left"/>
              <w:rPr>
                <w:sz w:val="20"/>
                <w:szCs w:val="20"/>
              </w:rPr>
            </w:pPr>
            <w:r w:rsidRPr="00740AD6">
              <w:rPr>
                <w:sz w:val="20"/>
                <w:szCs w:val="20"/>
              </w:rPr>
              <w:t>A.3.8</w:t>
            </w:r>
          </w:p>
        </w:tc>
      </w:tr>
      <w:tr w:rsidR="00FA549D" w:rsidRPr="00740AD6" w14:paraId="55BAACBC" w14:textId="77777777" w:rsidTr="00740AD6">
        <w:tc>
          <w:tcPr>
            <w:tcW w:w="3229" w:type="dxa"/>
          </w:tcPr>
          <w:p w14:paraId="26E69E9C" w14:textId="57CA570C" w:rsidR="00FA549D" w:rsidRPr="00740AD6" w:rsidRDefault="00FA549D" w:rsidP="00740AD6">
            <w:pPr>
              <w:jc w:val="left"/>
              <w:rPr>
                <w:sz w:val="20"/>
                <w:szCs w:val="20"/>
              </w:rPr>
            </w:pPr>
            <w:r w:rsidRPr="00740AD6">
              <w:rPr>
                <w:sz w:val="20"/>
                <w:szCs w:val="20"/>
              </w:rPr>
              <w:t>Basic Observations - Observer</w:t>
            </w:r>
          </w:p>
        </w:tc>
        <w:tc>
          <w:tcPr>
            <w:tcW w:w="3359" w:type="dxa"/>
          </w:tcPr>
          <w:p w14:paraId="785F7E57" w14:textId="04379562" w:rsidR="00FA549D" w:rsidRPr="00740AD6" w:rsidRDefault="00FA549D" w:rsidP="00740AD6">
            <w:pPr>
              <w:jc w:val="left"/>
              <w:rPr>
                <w:sz w:val="20"/>
                <w:szCs w:val="20"/>
              </w:rPr>
            </w:pPr>
            <w:r w:rsidRPr="00740AD6">
              <w:rPr>
                <w:sz w:val="20"/>
                <w:szCs w:val="20"/>
              </w:rPr>
              <w:t>/conf/</w:t>
            </w:r>
            <w:proofErr w:type="spellStart"/>
            <w:r w:rsidRPr="00740AD6">
              <w:rPr>
                <w:sz w:val="20"/>
                <w:szCs w:val="20"/>
              </w:rPr>
              <w:t>obs</w:t>
            </w:r>
            <w:proofErr w:type="spellEnd"/>
            <w:r w:rsidRPr="00740AD6">
              <w:rPr>
                <w:sz w:val="20"/>
                <w:szCs w:val="20"/>
              </w:rPr>
              <w:t>-basic/Observer</w:t>
            </w:r>
          </w:p>
        </w:tc>
        <w:tc>
          <w:tcPr>
            <w:tcW w:w="3153" w:type="dxa"/>
          </w:tcPr>
          <w:p w14:paraId="027ECE3D" w14:textId="31A41257" w:rsidR="00FA549D" w:rsidRPr="00740AD6" w:rsidRDefault="00FA549D" w:rsidP="00740AD6">
            <w:pPr>
              <w:jc w:val="left"/>
              <w:rPr>
                <w:sz w:val="20"/>
                <w:szCs w:val="20"/>
              </w:rPr>
            </w:pPr>
            <w:r w:rsidRPr="00740AD6">
              <w:rPr>
                <w:sz w:val="20"/>
                <w:szCs w:val="20"/>
              </w:rPr>
              <w:t>A.3.9</w:t>
            </w:r>
          </w:p>
        </w:tc>
      </w:tr>
      <w:tr w:rsidR="00FA549D" w:rsidRPr="00740AD6" w14:paraId="765F89C6" w14:textId="77777777" w:rsidTr="00740AD6">
        <w:tc>
          <w:tcPr>
            <w:tcW w:w="3229" w:type="dxa"/>
          </w:tcPr>
          <w:p w14:paraId="75819970" w14:textId="20258181" w:rsidR="00FA549D" w:rsidRPr="00740AD6" w:rsidRDefault="00FA549D" w:rsidP="00740AD6">
            <w:pPr>
              <w:jc w:val="left"/>
              <w:rPr>
                <w:sz w:val="20"/>
                <w:szCs w:val="20"/>
              </w:rPr>
            </w:pPr>
            <w:r w:rsidRPr="00740AD6">
              <w:rPr>
                <w:sz w:val="20"/>
                <w:szCs w:val="20"/>
              </w:rPr>
              <w:t xml:space="preserve">Basic Observations - </w:t>
            </w:r>
            <w:proofErr w:type="spellStart"/>
            <w:r w:rsidRPr="00740AD6">
              <w:rPr>
                <w:sz w:val="20"/>
                <w:szCs w:val="20"/>
              </w:rPr>
              <w:t>ObservingCapability</w:t>
            </w:r>
            <w:proofErr w:type="spellEnd"/>
          </w:p>
        </w:tc>
        <w:tc>
          <w:tcPr>
            <w:tcW w:w="3359" w:type="dxa"/>
          </w:tcPr>
          <w:p w14:paraId="07E8592C" w14:textId="7B57736C" w:rsidR="00FA549D" w:rsidRPr="00740AD6" w:rsidRDefault="00FA549D" w:rsidP="00740AD6">
            <w:pPr>
              <w:jc w:val="left"/>
              <w:rPr>
                <w:sz w:val="20"/>
                <w:szCs w:val="20"/>
              </w:rPr>
            </w:pPr>
            <w:r w:rsidRPr="00740AD6">
              <w:rPr>
                <w:sz w:val="20"/>
                <w:szCs w:val="20"/>
              </w:rPr>
              <w:t>/conf/</w:t>
            </w:r>
            <w:proofErr w:type="spellStart"/>
            <w:r w:rsidRPr="00740AD6">
              <w:rPr>
                <w:sz w:val="20"/>
                <w:szCs w:val="20"/>
              </w:rPr>
              <w:t>obs</w:t>
            </w:r>
            <w:proofErr w:type="spellEnd"/>
            <w:r w:rsidRPr="00740AD6">
              <w:rPr>
                <w:sz w:val="20"/>
                <w:szCs w:val="20"/>
              </w:rPr>
              <w:t>-basic/</w:t>
            </w:r>
            <w:proofErr w:type="spellStart"/>
            <w:r w:rsidRPr="00740AD6">
              <w:rPr>
                <w:sz w:val="20"/>
                <w:szCs w:val="20"/>
              </w:rPr>
              <w:t>ObservingCapability</w:t>
            </w:r>
            <w:proofErr w:type="spellEnd"/>
          </w:p>
        </w:tc>
        <w:tc>
          <w:tcPr>
            <w:tcW w:w="3153" w:type="dxa"/>
          </w:tcPr>
          <w:p w14:paraId="77B1ADA5" w14:textId="7CB92CFB" w:rsidR="00FA549D" w:rsidRPr="00740AD6" w:rsidRDefault="00FA549D" w:rsidP="00740AD6">
            <w:pPr>
              <w:jc w:val="left"/>
              <w:rPr>
                <w:sz w:val="20"/>
                <w:szCs w:val="20"/>
              </w:rPr>
            </w:pPr>
            <w:r w:rsidRPr="00740AD6">
              <w:rPr>
                <w:sz w:val="20"/>
                <w:szCs w:val="20"/>
              </w:rPr>
              <w:t>A.3.10</w:t>
            </w:r>
          </w:p>
        </w:tc>
      </w:tr>
      <w:tr w:rsidR="00FA549D" w:rsidRPr="00740AD6" w14:paraId="6005343A" w14:textId="77777777" w:rsidTr="00740AD6">
        <w:tc>
          <w:tcPr>
            <w:tcW w:w="3229" w:type="dxa"/>
          </w:tcPr>
          <w:p w14:paraId="4A35746E" w14:textId="7DC2F707" w:rsidR="00FA549D" w:rsidRPr="00740AD6" w:rsidRDefault="00FA549D" w:rsidP="00740AD6">
            <w:pPr>
              <w:jc w:val="left"/>
              <w:rPr>
                <w:sz w:val="20"/>
                <w:szCs w:val="20"/>
              </w:rPr>
            </w:pPr>
            <w:r w:rsidRPr="00740AD6">
              <w:rPr>
                <w:sz w:val="20"/>
                <w:szCs w:val="20"/>
              </w:rPr>
              <w:t xml:space="preserve">Basic Observations - </w:t>
            </w:r>
            <w:proofErr w:type="spellStart"/>
            <w:r w:rsidRPr="00740AD6">
              <w:rPr>
                <w:sz w:val="20"/>
                <w:szCs w:val="20"/>
              </w:rPr>
              <w:t>ObservingProcedure</w:t>
            </w:r>
            <w:proofErr w:type="spellEnd"/>
          </w:p>
        </w:tc>
        <w:tc>
          <w:tcPr>
            <w:tcW w:w="3359" w:type="dxa"/>
          </w:tcPr>
          <w:p w14:paraId="7FC07168" w14:textId="27B59665" w:rsidR="00FA549D" w:rsidRPr="00740AD6" w:rsidRDefault="00FA549D" w:rsidP="00740AD6">
            <w:pPr>
              <w:jc w:val="left"/>
              <w:rPr>
                <w:sz w:val="20"/>
                <w:szCs w:val="20"/>
              </w:rPr>
            </w:pPr>
            <w:r w:rsidRPr="00740AD6">
              <w:rPr>
                <w:sz w:val="20"/>
                <w:szCs w:val="20"/>
              </w:rPr>
              <w:t>/conf/</w:t>
            </w:r>
            <w:proofErr w:type="spellStart"/>
            <w:r w:rsidRPr="00740AD6">
              <w:rPr>
                <w:sz w:val="20"/>
                <w:szCs w:val="20"/>
              </w:rPr>
              <w:t>obs</w:t>
            </w:r>
            <w:proofErr w:type="spellEnd"/>
            <w:r w:rsidRPr="00740AD6">
              <w:rPr>
                <w:sz w:val="20"/>
                <w:szCs w:val="20"/>
              </w:rPr>
              <w:t>-basic/</w:t>
            </w:r>
            <w:proofErr w:type="spellStart"/>
            <w:r w:rsidRPr="00740AD6">
              <w:rPr>
                <w:sz w:val="20"/>
                <w:szCs w:val="20"/>
              </w:rPr>
              <w:t>ObservingProcedure</w:t>
            </w:r>
            <w:proofErr w:type="spellEnd"/>
          </w:p>
        </w:tc>
        <w:tc>
          <w:tcPr>
            <w:tcW w:w="3153" w:type="dxa"/>
          </w:tcPr>
          <w:p w14:paraId="14CB8DA2" w14:textId="756D27B0" w:rsidR="00FA549D" w:rsidRPr="00740AD6" w:rsidRDefault="00FA549D" w:rsidP="00740AD6">
            <w:pPr>
              <w:jc w:val="left"/>
              <w:rPr>
                <w:sz w:val="20"/>
                <w:szCs w:val="20"/>
              </w:rPr>
            </w:pPr>
            <w:r w:rsidRPr="00740AD6">
              <w:rPr>
                <w:sz w:val="20"/>
                <w:szCs w:val="20"/>
              </w:rPr>
              <w:t>A.3.11</w:t>
            </w:r>
          </w:p>
        </w:tc>
      </w:tr>
    </w:tbl>
    <w:p w14:paraId="5E0F68B7" w14:textId="667B27B6" w:rsidR="00351E51" w:rsidRDefault="00351E51" w:rsidP="009F2BE1">
      <w:pPr>
        <w:rPr>
          <w:lang w:eastAsia="ja-JP"/>
        </w:rPr>
      </w:pPr>
    </w:p>
    <w:p w14:paraId="13387CE7" w14:textId="606CB51F" w:rsidR="00A5522C" w:rsidRPr="00A5522C" w:rsidRDefault="00A5522C" w:rsidP="00A5522C">
      <w:pPr>
        <w:jc w:val="center"/>
        <w:rPr>
          <w:b/>
          <w:bCs/>
          <w:sz w:val="20"/>
          <w:szCs w:val="20"/>
        </w:rPr>
      </w:pPr>
      <w:bookmarkStart w:id="113" w:name="_Ref52472091"/>
      <w:r w:rsidRPr="00A5522C">
        <w:rPr>
          <w:b/>
          <w:bCs/>
          <w:sz w:val="20"/>
          <w:szCs w:val="20"/>
        </w:rPr>
        <w:t xml:space="preserve">Table </w:t>
      </w:r>
      <w:r w:rsidR="00D471BA">
        <w:rPr>
          <w:b/>
          <w:bCs/>
          <w:sz w:val="20"/>
          <w:szCs w:val="20"/>
        </w:rPr>
        <w:fldChar w:fldCharType="begin"/>
      </w:r>
      <w:r w:rsidR="00D471BA">
        <w:rPr>
          <w:b/>
          <w:bCs/>
          <w:sz w:val="20"/>
          <w:szCs w:val="20"/>
        </w:rPr>
        <w:instrText xml:space="preserve"> SEQ Table \* ARABIC </w:instrText>
      </w:r>
      <w:r w:rsidR="00D471BA">
        <w:rPr>
          <w:b/>
          <w:bCs/>
          <w:sz w:val="20"/>
          <w:szCs w:val="20"/>
        </w:rPr>
        <w:fldChar w:fldCharType="separate"/>
      </w:r>
      <w:r w:rsidR="00821F18">
        <w:rPr>
          <w:b/>
          <w:bCs/>
          <w:noProof/>
          <w:sz w:val="20"/>
          <w:szCs w:val="20"/>
        </w:rPr>
        <w:t>4</w:t>
      </w:r>
      <w:r w:rsidR="00D471BA">
        <w:rPr>
          <w:b/>
          <w:bCs/>
          <w:sz w:val="20"/>
          <w:szCs w:val="20"/>
        </w:rPr>
        <w:fldChar w:fldCharType="end"/>
      </w:r>
      <w:bookmarkEnd w:id="113"/>
      <w:r w:rsidRPr="00A5522C">
        <w:rPr>
          <w:b/>
          <w:bCs/>
          <w:sz w:val="20"/>
          <w:szCs w:val="20"/>
        </w:rPr>
        <w:t xml:space="preserve"> — Conceptual Sample schema conformance classes</w:t>
      </w:r>
    </w:p>
    <w:tbl>
      <w:tblPr>
        <w:tblStyle w:val="TableGrid"/>
        <w:tblW w:w="0" w:type="auto"/>
        <w:tblLook w:val="04A0" w:firstRow="1" w:lastRow="0" w:firstColumn="1" w:lastColumn="0" w:noHBand="0" w:noVBand="1"/>
      </w:tblPr>
      <w:tblGrid>
        <w:gridCol w:w="3229"/>
        <w:gridCol w:w="3359"/>
        <w:gridCol w:w="3153"/>
      </w:tblGrid>
      <w:tr w:rsidR="00A5522C" w:rsidRPr="00740AD6" w14:paraId="61F08A43" w14:textId="77777777" w:rsidTr="00345B12">
        <w:tc>
          <w:tcPr>
            <w:tcW w:w="3229" w:type="dxa"/>
          </w:tcPr>
          <w:p w14:paraId="6A73984F" w14:textId="77777777" w:rsidR="00A5522C" w:rsidRPr="00740AD6" w:rsidRDefault="00A5522C" w:rsidP="00345B12">
            <w:pPr>
              <w:jc w:val="left"/>
              <w:rPr>
                <w:b/>
                <w:bCs/>
                <w:sz w:val="20"/>
                <w:szCs w:val="20"/>
              </w:rPr>
            </w:pPr>
            <w:r w:rsidRPr="00740AD6">
              <w:rPr>
                <w:b/>
                <w:bCs/>
                <w:sz w:val="20"/>
                <w:szCs w:val="20"/>
              </w:rPr>
              <w:t>Conformance class</w:t>
            </w:r>
          </w:p>
        </w:tc>
        <w:tc>
          <w:tcPr>
            <w:tcW w:w="3359" w:type="dxa"/>
          </w:tcPr>
          <w:p w14:paraId="6FA704B5" w14:textId="77777777" w:rsidR="00A5522C" w:rsidRPr="00740AD6" w:rsidRDefault="00A5522C" w:rsidP="00345B12">
            <w:pPr>
              <w:jc w:val="left"/>
              <w:rPr>
                <w:b/>
                <w:bCs/>
                <w:sz w:val="20"/>
                <w:szCs w:val="20"/>
              </w:rPr>
            </w:pPr>
            <w:r w:rsidRPr="00740AD6">
              <w:rPr>
                <w:b/>
                <w:bCs/>
                <w:sz w:val="20"/>
                <w:szCs w:val="20"/>
              </w:rPr>
              <w:t>Identifier</w:t>
            </w:r>
          </w:p>
        </w:tc>
        <w:tc>
          <w:tcPr>
            <w:tcW w:w="3153" w:type="dxa"/>
          </w:tcPr>
          <w:p w14:paraId="756C972D" w14:textId="77777777" w:rsidR="00A5522C" w:rsidRPr="00740AD6" w:rsidRDefault="00A5522C" w:rsidP="00345B12">
            <w:pPr>
              <w:jc w:val="left"/>
              <w:rPr>
                <w:b/>
                <w:bCs/>
                <w:sz w:val="20"/>
                <w:szCs w:val="20"/>
              </w:rPr>
            </w:pPr>
            <w:r w:rsidRPr="00740AD6">
              <w:rPr>
                <w:b/>
                <w:bCs/>
                <w:sz w:val="20"/>
                <w:szCs w:val="20"/>
              </w:rPr>
              <w:t>Annex A clause</w:t>
            </w:r>
          </w:p>
        </w:tc>
      </w:tr>
      <w:tr w:rsidR="00A5522C" w:rsidRPr="00740AD6" w14:paraId="4ECA16BD" w14:textId="77777777" w:rsidTr="00345B12">
        <w:tc>
          <w:tcPr>
            <w:tcW w:w="3229" w:type="dxa"/>
          </w:tcPr>
          <w:p w14:paraId="63F5225A" w14:textId="6E192662" w:rsidR="00A5522C" w:rsidRPr="00740AD6" w:rsidRDefault="006C1E19" w:rsidP="00345B12">
            <w:pPr>
              <w:jc w:val="left"/>
              <w:rPr>
                <w:sz w:val="20"/>
                <w:szCs w:val="20"/>
              </w:rPr>
            </w:pPr>
            <w:r w:rsidRPr="006C1E19">
              <w:rPr>
                <w:sz w:val="20"/>
                <w:szCs w:val="20"/>
              </w:rPr>
              <w:t>Conceptual Sample schema package</w:t>
            </w:r>
          </w:p>
        </w:tc>
        <w:tc>
          <w:tcPr>
            <w:tcW w:w="3359" w:type="dxa"/>
          </w:tcPr>
          <w:p w14:paraId="4E33B3C1" w14:textId="37F7A6D0" w:rsidR="00A5522C" w:rsidRPr="00740AD6" w:rsidRDefault="006C1E19" w:rsidP="00345B12">
            <w:pPr>
              <w:jc w:val="left"/>
              <w:rPr>
                <w:sz w:val="20"/>
                <w:szCs w:val="20"/>
              </w:rPr>
            </w:pPr>
            <w:r w:rsidRPr="006C1E19">
              <w:rPr>
                <w:sz w:val="20"/>
                <w:szCs w:val="20"/>
              </w:rPr>
              <w:t>/conf/</w:t>
            </w:r>
            <w:proofErr w:type="spellStart"/>
            <w:r w:rsidRPr="006C1E19">
              <w:rPr>
                <w:sz w:val="20"/>
                <w:szCs w:val="20"/>
              </w:rPr>
              <w:t>sam-cpt</w:t>
            </w:r>
            <w:proofErr w:type="spellEnd"/>
          </w:p>
        </w:tc>
        <w:tc>
          <w:tcPr>
            <w:tcW w:w="3153" w:type="dxa"/>
          </w:tcPr>
          <w:p w14:paraId="3083E3E2" w14:textId="23F426CC" w:rsidR="00A5522C" w:rsidRPr="00740AD6" w:rsidRDefault="00A5522C" w:rsidP="00345B12">
            <w:pPr>
              <w:jc w:val="left"/>
              <w:rPr>
                <w:sz w:val="20"/>
                <w:szCs w:val="20"/>
              </w:rPr>
            </w:pPr>
            <w:r w:rsidRPr="00740AD6">
              <w:rPr>
                <w:sz w:val="20"/>
                <w:szCs w:val="20"/>
              </w:rPr>
              <w:t>A.</w:t>
            </w:r>
            <w:r w:rsidR="006C1E19">
              <w:rPr>
                <w:sz w:val="20"/>
                <w:szCs w:val="20"/>
              </w:rPr>
              <w:t>4</w:t>
            </w:r>
            <w:r w:rsidRPr="00740AD6">
              <w:rPr>
                <w:sz w:val="20"/>
                <w:szCs w:val="20"/>
              </w:rPr>
              <w:t>.1</w:t>
            </w:r>
          </w:p>
        </w:tc>
      </w:tr>
      <w:tr w:rsidR="00A5522C" w:rsidRPr="00740AD6" w14:paraId="5DF7DC44" w14:textId="77777777" w:rsidTr="00345B12">
        <w:tc>
          <w:tcPr>
            <w:tcW w:w="3229" w:type="dxa"/>
          </w:tcPr>
          <w:p w14:paraId="39D72EFF" w14:textId="0FFE8C46" w:rsidR="00A5522C" w:rsidRPr="00740AD6" w:rsidRDefault="006C1E19" w:rsidP="00345B12">
            <w:pPr>
              <w:jc w:val="left"/>
              <w:rPr>
                <w:sz w:val="20"/>
                <w:szCs w:val="20"/>
              </w:rPr>
            </w:pPr>
            <w:r w:rsidRPr="006C1E19">
              <w:rPr>
                <w:sz w:val="20"/>
                <w:szCs w:val="20"/>
              </w:rPr>
              <w:t xml:space="preserve">Conceptual Sample - </w:t>
            </w:r>
            <w:proofErr w:type="spellStart"/>
            <w:r w:rsidRPr="006C1E19">
              <w:rPr>
                <w:sz w:val="20"/>
                <w:szCs w:val="20"/>
              </w:rPr>
              <w:t>PreparationProcedure</w:t>
            </w:r>
            <w:proofErr w:type="spellEnd"/>
          </w:p>
        </w:tc>
        <w:tc>
          <w:tcPr>
            <w:tcW w:w="3359" w:type="dxa"/>
          </w:tcPr>
          <w:p w14:paraId="0F32BA6A" w14:textId="09CAAC2D" w:rsidR="00A5522C" w:rsidRPr="00740AD6" w:rsidRDefault="006C1E19" w:rsidP="00345B12">
            <w:pPr>
              <w:jc w:val="left"/>
              <w:rPr>
                <w:sz w:val="20"/>
                <w:szCs w:val="20"/>
              </w:rPr>
            </w:pPr>
            <w:r w:rsidRPr="006C1E19">
              <w:rPr>
                <w:sz w:val="20"/>
                <w:szCs w:val="20"/>
              </w:rPr>
              <w:t>/conf/</w:t>
            </w:r>
            <w:proofErr w:type="spellStart"/>
            <w:r w:rsidRPr="006C1E19">
              <w:rPr>
                <w:sz w:val="20"/>
                <w:szCs w:val="20"/>
              </w:rPr>
              <w:t>sam-cpt</w:t>
            </w:r>
            <w:proofErr w:type="spellEnd"/>
            <w:r w:rsidRPr="006C1E19">
              <w:rPr>
                <w:sz w:val="20"/>
                <w:szCs w:val="20"/>
              </w:rPr>
              <w:t>/</w:t>
            </w:r>
            <w:proofErr w:type="spellStart"/>
            <w:r w:rsidRPr="006C1E19">
              <w:rPr>
                <w:sz w:val="20"/>
                <w:szCs w:val="20"/>
              </w:rPr>
              <w:t>PreparationProcedure</w:t>
            </w:r>
            <w:proofErr w:type="spellEnd"/>
          </w:p>
        </w:tc>
        <w:tc>
          <w:tcPr>
            <w:tcW w:w="3153" w:type="dxa"/>
          </w:tcPr>
          <w:p w14:paraId="28263CD1" w14:textId="7AC8F62E" w:rsidR="00A5522C" w:rsidRPr="00740AD6" w:rsidRDefault="00A5522C" w:rsidP="00345B12">
            <w:pPr>
              <w:jc w:val="left"/>
              <w:rPr>
                <w:sz w:val="20"/>
                <w:szCs w:val="20"/>
              </w:rPr>
            </w:pPr>
            <w:r w:rsidRPr="00740AD6">
              <w:rPr>
                <w:sz w:val="20"/>
                <w:szCs w:val="20"/>
              </w:rPr>
              <w:t>A.</w:t>
            </w:r>
            <w:r w:rsidR="006C1E19">
              <w:rPr>
                <w:sz w:val="20"/>
                <w:szCs w:val="20"/>
              </w:rPr>
              <w:t>4</w:t>
            </w:r>
            <w:r w:rsidRPr="00740AD6">
              <w:rPr>
                <w:sz w:val="20"/>
                <w:szCs w:val="20"/>
              </w:rPr>
              <w:t>.2</w:t>
            </w:r>
          </w:p>
        </w:tc>
      </w:tr>
      <w:tr w:rsidR="00A5522C" w:rsidRPr="00740AD6" w14:paraId="5660B14A" w14:textId="77777777" w:rsidTr="00345B12">
        <w:tc>
          <w:tcPr>
            <w:tcW w:w="3229" w:type="dxa"/>
          </w:tcPr>
          <w:p w14:paraId="08C9FB57" w14:textId="56F3766F" w:rsidR="00A5522C" w:rsidRPr="00740AD6" w:rsidRDefault="006C1E19" w:rsidP="00345B12">
            <w:pPr>
              <w:jc w:val="left"/>
              <w:rPr>
                <w:sz w:val="20"/>
                <w:szCs w:val="20"/>
              </w:rPr>
            </w:pPr>
            <w:r w:rsidRPr="006C1E19">
              <w:rPr>
                <w:sz w:val="20"/>
                <w:szCs w:val="20"/>
              </w:rPr>
              <w:t xml:space="preserve">Conceptual Sample - </w:t>
            </w:r>
            <w:proofErr w:type="spellStart"/>
            <w:r w:rsidRPr="006C1E19">
              <w:rPr>
                <w:sz w:val="20"/>
                <w:szCs w:val="20"/>
              </w:rPr>
              <w:t>PreparationStep</w:t>
            </w:r>
            <w:proofErr w:type="spellEnd"/>
          </w:p>
        </w:tc>
        <w:tc>
          <w:tcPr>
            <w:tcW w:w="3359" w:type="dxa"/>
          </w:tcPr>
          <w:p w14:paraId="47BBFBE4" w14:textId="241C6FC0" w:rsidR="00A5522C" w:rsidRPr="00740AD6" w:rsidRDefault="006C1E19" w:rsidP="00345B12">
            <w:pPr>
              <w:jc w:val="left"/>
              <w:rPr>
                <w:sz w:val="20"/>
                <w:szCs w:val="20"/>
              </w:rPr>
            </w:pPr>
            <w:r w:rsidRPr="006C1E19">
              <w:rPr>
                <w:sz w:val="20"/>
                <w:szCs w:val="20"/>
              </w:rPr>
              <w:t>/conf/</w:t>
            </w:r>
            <w:proofErr w:type="spellStart"/>
            <w:r w:rsidRPr="006C1E19">
              <w:rPr>
                <w:sz w:val="20"/>
                <w:szCs w:val="20"/>
              </w:rPr>
              <w:t>sam-cpt</w:t>
            </w:r>
            <w:proofErr w:type="spellEnd"/>
            <w:r w:rsidRPr="006C1E19">
              <w:rPr>
                <w:sz w:val="20"/>
                <w:szCs w:val="20"/>
              </w:rPr>
              <w:t>/</w:t>
            </w:r>
            <w:proofErr w:type="spellStart"/>
            <w:r w:rsidRPr="006C1E19">
              <w:rPr>
                <w:sz w:val="20"/>
                <w:szCs w:val="20"/>
              </w:rPr>
              <w:t>PreparationStep</w:t>
            </w:r>
            <w:proofErr w:type="spellEnd"/>
          </w:p>
        </w:tc>
        <w:tc>
          <w:tcPr>
            <w:tcW w:w="3153" w:type="dxa"/>
          </w:tcPr>
          <w:p w14:paraId="11BB3804" w14:textId="4B0F16FB" w:rsidR="00A5522C" w:rsidRPr="00740AD6" w:rsidRDefault="00A5522C" w:rsidP="00345B12">
            <w:pPr>
              <w:jc w:val="left"/>
              <w:rPr>
                <w:sz w:val="20"/>
                <w:szCs w:val="20"/>
              </w:rPr>
            </w:pPr>
            <w:r w:rsidRPr="00740AD6">
              <w:rPr>
                <w:sz w:val="20"/>
                <w:szCs w:val="20"/>
              </w:rPr>
              <w:t>A.</w:t>
            </w:r>
            <w:r w:rsidR="006C1E19">
              <w:rPr>
                <w:sz w:val="20"/>
                <w:szCs w:val="20"/>
              </w:rPr>
              <w:t>4</w:t>
            </w:r>
            <w:r w:rsidRPr="00740AD6">
              <w:rPr>
                <w:sz w:val="20"/>
                <w:szCs w:val="20"/>
              </w:rPr>
              <w:t>.3</w:t>
            </w:r>
          </w:p>
        </w:tc>
      </w:tr>
      <w:tr w:rsidR="00A5522C" w:rsidRPr="00740AD6" w14:paraId="320186E3" w14:textId="77777777" w:rsidTr="00345B12">
        <w:tc>
          <w:tcPr>
            <w:tcW w:w="3229" w:type="dxa"/>
          </w:tcPr>
          <w:p w14:paraId="567E5ACB" w14:textId="5AAA85EB" w:rsidR="00A5522C" w:rsidRPr="00740AD6" w:rsidRDefault="006C1E19" w:rsidP="00345B12">
            <w:pPr>
              <w:jc w:val="left"/>
              <w:rPr>
                <w:sz w:val="20"/>
                <w:szCs w:val="20"/>
              </w:rPr>
            </w:pPr>
            <w:r w:rsidRPr="006C1E19">
              <w:rPr>
                <w:sz w:val="20"/>
                <w:szCs w:val="20"/>
              </w:rPr>
              <w:t>Conceptual Sample - Sample</w:t>
            </w:r>
          </w:p>
        </w:tc>
        <w:tc>
          <w:tcPr>
            <w:tcW w:w="3359" w:type="dxa"/>
          </w:tcPr>
          <w:p w14:paraId="486E01B3" w14:textId="2A4F9744" w:rsidR="00A5522C" w:rsidRPr="00740AD6" w:rsidRDefault="006C1E19" w:rsidP="00345B12">
            <w:pPr>
              <w:jc w:val="left"/>
              <w:rPr>
                <w:sz w:val="20"/>
                <w:szCs w:val="20"/>
              </w:rPr>
            </w:pPr>
            <w:r w:rsidRPr="006C1E19">
              <w:rPr>
                <w:sz w:val="20"/>
                <w:szCs w:val="20"/>
              </w:rPr>
              <w:t>/conf/</w:t>
            </w:r>
            <w:proofErr w:type="spellStart"/>
            <w:r w:rsidRPr="006C1E19">
              <w:rPr>
                <w:sz w:val="20"/>
                <w:szCs w:val="20"/>
              </w:rPr>
              <w:t>sam-cpt</w:t>
            </w:r>
            <w:proofErr w:type="spellEnd"/>
            <w:r w:rsidRPr="006C1E19">
              <w:rPr>
                <w:sz w:val="20"/>
                <w:szCs w:val="20"/>
              </w:rPr>
              <w:t>/Sample</w:t>
            </w:r>
          </w:p>
        </w:tc>
        <w:tc>
          <w:tcPr>
            <w:tcW w:w="3153" w:type="dxa"/>
          </w:tcPr>
          <w:p w14:paraId="3F4415B5" w14:textId="7EC19C06" w:rsidR="00A5522C" w:rsidRPr="00740AD6" w:rsidRDefault="00A5522C" w:rsidP="00345B12">
            <w:pPr>
              <w:jc w:val="left"/>
              <w:rPr>
                <w:sz w:val="20"/>
                <w:szCs w:val="20"/>
              </w:rPr>
            </w:pPr>
            <w:r w:rsidRPr="00740AD6">
              <w:rPr>
                <w:sz w:val="20"/>
                <w:szCs w:val="20"/>
              </w:rPr>
              <w:t>A.</w:t>
            </w:r>
            <w:r w:rsidR="006C1E19">
              <w:rPr>
                <w:sz w:val="20"/>
                <w:szCs w:val="20"/>
              </w:rPr>
              <w:t>4</w:t>
            </w:r>
            <w:r w:rsidRPr="00740AD6">
              <w:rPr>
                <w:sz w:val="20"/>
                <w:szCs w:val="20"/>
              </w:rPr>
              <w:t>.4</w:t>
            </w:r>
          </w:p>
        </w:tc>
      </w:tr>
      <w:tr w:rsidR="00A5522C" w:rsidRPr="00740AD6" w14:paraId="289F2A7D" w14:textId="77777777" w:rsidTr="00345B12">
        <w:tc>
          <w:tcPr>
            <w:tcW w:w="3229" w:type="dxa"/>
          </w:tcPr>
          <w:p w14:paraId="7FA08CE6" w14:textId="4A387C93" w:rsidR="00A5522C" w:rsidRPr="00740AD6" w:rsidRDefault="006C1E19" w:rsidP="00345B12">
            <w:pPr>
              <w:jc w:val="left"/>
              <w:rPr>
                <w:sz w:val="20"/>
                <w:szCs w:val="20"/>
              </w:rPr>
            </w:pPr>
            <w:r w:rsidRPr="006C1E19">
              <w:rPr>
                <w:sz w:val="20"/>
                <w:szCs w:val="20"/>
              </w:rPr>
              <w:t>Conceptual Sample - Sampler</w:t>
            </w:r>
          </w:p>
        </w:tc>
        <w:tc>
          <w:tcPr>
            <w:tcW w:w="3359" w:type="dxa"/>
          </w:tcPr>
          <w:p w14:paraId="4D4A5CF9" w14:textId="3EEC74E1" w:rsidR="00A5522C" w:rsidRPr="00740AD6" w:rsidRDefault="006C1E19" w:rsidP="00345B12">
            <w:pPr>
              <w:jc w:val="left"/>
              <w:rPr>
                <w:sz w:val="20"/>
                <w:szCs w:val="20"/>
              </w:rPr>
            </w:pPr>
            <w:r w:rsidRPr="006C1E19">
              <w:rPr>
                <w:sz w:val="20"/>
                <w:szCs w:val="20"/>
              </w:rPr>
              <w:t>/conf/</w:t>
            </w:r>
            <w:proofErr w:type="spellStart"/>
            <w:r w:rsidRPr="006C1E19">
              <w:rPr>
                <w:sz w:val="20"/>
                <w:szCs w:val="20"/>
              </w:rPr>
              <w:t>sam-cpt</w:t>
            </w:r>
            <w:proofErr w:type="spellEnd"/>
            <w:r w:rsidRPr="006C1E19">
              <w:rPr>
                <w:sz w:val="20"/>
                <w:szCs w:val="20"/>
              </w:rPr>
              <w:t>/Sampler</w:t>
            </w:r>
          </w:p>
        </w:tc>
        <w:tc>
          <w:tcPr>
            <w:tcW w:w="3153" w:type="dxa"/>
          </w:tcPr>
          <w:p w14:paraId="38DD9B64" w14:textId="67C258C0" w:rsidR="00A5522C" w:rsidRPr="00740AD6" w:rsidRDefault="00A5522C" w:rsidP="00345B12">
            <w:pPr>
              <w:jc w:val="left"/>
              <w:rPr>
                <w:sz w:val="20"/>
                <w:szCs w:val="20"/>
              </w:rPr>
            </w:pPr>
            <w:r w:rsidRPr="00740AD6">
              <w:rPr>
                <w:sz w:val="20"/>
                <w:szCs w:val="20"/>
              </w:rPr>
              <w:t>A.</w:t>
            </w:r>
            <w:r w:rsidR="006C1E19">
              <w:rPr>
                <w:sz w:val="20"/>
                <w:szCs w:val="20"/>
              </w:rPr>
              <w:t>4</w:t>
            </w:r>
            <w:r w:rsidRPr="00740AD6">
              <w:rPr>
                <w:sz w:val="20"/>
                <w:szCs w:val="20"/>
              </w:rPr>
              <w:t>.5</w:t>
            </w:r>
          </w:p>
        </w:tc>
      </w:tr>
      <w:tr w:rsidR="00A5522C" w:rsidRPr="00740AD6" w14:paraId="6BB1AF00" w14:textId="77777777" w:rsidTr="00345B12">
        <w:tc>
          <w:tcPr>
            <w:tcW w:w="3229" w:type="dxa"/>
          </w:tcPr>
          <w:p w14:paraId="7D2DCB1B" w14:textId="733E1067" w:rsidR="00A5522C" w:rsidRPr="00740AD6" w:rsidRDefault="006C1E19" w:rsidP="00345B12">
            <w:pPr>
              <w:jc w:val="left"/>
              <w:rPr>
                <w:sz w:val="20"/>
                <w:szCs w:val="20"/>
              </w:rPr>
            </w:pPr>
            <w:r w:rsidRPr="006C1E19">
              <w:rPr>
                <w:sz w:val="20"/>
                <w:szCs w:val="20"/>
              </w:rPr>
              <w:t>Conceptual Sample - Sampling</w:t>
            </w:r>
          </w:p>
        </w:tc>
        <w:tc>
          <w:tcPr>
            <w:tcW w:w="3359" w:type="dxa"/>
          </w:tcPr>
          <w:p w14:paraId="60D5D8DF" w14:textId="77D5C7DF" w:rsidR="00A5522C" w:rsidRPr="00740AD6" w:rsidRDefault="006C1E19" w:rsidP="00345B12">
            <w:pPr>
              <w:jc w:val="left"/>
              <w:rPr>
                <w:sz w:val="20"/>
                <w:szCs w:val="20"/>
              </w:rPr>
            </w:pPr>
            <w:r w:rsidRPr="006C1E19">
              <w:rPr>
                <w:sz w:val="20"/>
                <w:szCs w:val="20"/>
              </w:rPr>
              <w:t>/conf/</w:t>
            </w:r>
            <w:proofErr w:type="spellStart"/>
            <w:r w:rsidRPr="006C1E19">
              <w:rPr>
                <w:sz w:val="20"/>
                <w:szCs w:val="20"/>
              </w:rPr>
              <w:t>sam-cpt</w:t>
            </w:r>
            <w:proofErr w:type="spellEnd"/>
            <w:r w:rsidRPr="006C1E19">
              <w:rPr>
                <w:sz w:val="20"/>
                <w:szCs w:val="20"/>
              </w:rPr>
              <w:t>/Sampling</w:t>
            </w:r>
          </w:p>
        </w:tc>
        <w:tc>
          <w:tcPr>
            <w:tcW w:w="3153" w:type="dxa"/>
          </w:tcPr>
          <w:p w14:paraId="06EDCBD7" w14:textId="437863A4" w:rsidR="00A5522C" w:rsidRPr="00740AD6" w:rsidRDefault="00A5522C" w:rsidP="00345B12">
            <w:pPr>
              <w:jc w:val="left"/>
              <w:rPr>
                <w:sz w:val="20"/>
                <w:szCs w:val="20"/>
              </w:rPr>
            </w:pPr>
            <w:r w:rsidRPr="00740AD6">
              <w:rPr>
                <w:sz w:val="20"/>
                <w:szCs w:val="20"/>
              </w:rPr>
              <w:t>A.</w:t>
            </w:r>
            <w:r w:rsidR="006C1E19">
              <w:rPr>
                <w:sz w:val="20"/>
                <w:szCs w:val="20"/>
              </w:rPr>
              <w:t>4</w:t>
            </w:r>
            <w:r w:rsidRPr="00740AD6">
              <w:rPr>
                <w:sz w:val="20"/>
                <w:szCs w:val="20"/>
              </w:rPr>
              <w:t>.6</w:t>
            </w:r>
          </w:p>
        </w:tc>
      </w:tr>
      <w:tr w:rsidR="00A5522C" w:rsidRPr="00740AD6" w14:paraId="127A9202" w14:textId="77777777" w:rsidTr="00345B12">
        <w:tc>
          <w:tcPr>
            <w:tcW w:w="3229" w:type="dxa"/>
          </w:tcPr>
          <w:p w14:paraId="1A93802C" w14:textId="286FAF91" w:rsidR="00A5522C" w:rsidRPr="00740AD6" w:rsidRDefault="006C1E19" w:rsidP="00345B12">
            <w:pPr>
              <w:jc w:val="left"/>
              <w:rPr>
                <w:sz w:val="20"/>
                <w:szCs w:val="20"/>
              </w:rPr>
            </w:pPr>
            <w:r w:rsidRPr="006C1E19">
              <w:rPr>
                <w:sz w:val="20"/>
                <w:szCs w:val="20"/>
              </w:rPr>
              <w:t xml:space="preserve">Conceptual Sample - </w:t>
            </w:r>
            <w:proofErr w:type="spellStart"/>
            <w:r w:rsidRPr="006C1E19">
              <w:rPr>
                <w:sz w:val="20"/>
                <w:szCs w:val="20"/>
              </w:rPr>
              <w:t>SamplingProcedure</w:t>
            </w:r>
            <w:proofErr w:type="spellEnd"/>
          </w:p>
        </w:tc>
        <w:tc>
          <w:tcPr>
            <w:tcW w:w="3359" w:type="dxa"/>
          </w:tcPr>
          <w:p w14:paraId="27A8E47D" w14:textId="3B95247D" w:rsidR="00A5522C" w:rsidRPr="00740AD6" w:rsidRDefault="006C1E19" w:rsidP="00345B12">
            <w:pPr>
              <w:jc w:val="left"/>
              <w:rPr>
                <w:sz w:val="20"/>
                <w:szCs w:val="20"/>
              </w:rPr>
            </w:pPr>
            <w:r w:rsidRPr="006C1E19">
              <w:rPr>
                <w:sz w:val="20"/>
                <w:szCs w:val="20"/>
              </w:rPr>
              <w:t>/conf/</w:t>
            </w:r>
            <w:proofErr w:type="spellStart"/>
            <w:r w:rsidRPr="006C1E19">
              <w:rPr>
                <w:sz w:val="20"/>
                <w:szCs w:val="20"/>
              </w:rPr>
              <w:t>sam-cpt</w:t>
            </w:r>
            <w:proofErr w:type="spellEnd"/>
            <w:r w:rsidRPr="006C1E19">
              <w:rPr>
                <w:sz w:val="20"/>
                <w:szCs w:val="20"/>
              </w:rPr>
              <w:t>/</w:t>
            </w:r>
            <w:proofErr w:type="spellStart"/>
            <w:r w:rsidRPr="006C1E19">
              <w:rPr>
                <w:sz w:val="20"/>
                <w:szCs w:val="20"/>
              </w:rPr>
              <w:t>SamplingProcedure</w:t>
            </w:r>
            <w:proofErr w:type="spellEnd"/>
          </w:p>
        </w:tc>
        <w:tc>
          <w:tcPr>
            <w:tcW w:w="3153" w:type="dxa"/>
          </w:tcPr>
          <w:p w14:paraId="15525459" w14:textId="62331243" w:rsidR="00A5522C" w:rsidRPr="00740AD6" w:rsidRDefault="00A5522C" w:rsidP="00345B12">
            <w:pPr>
              <w:jc w:val="left"/>
              <w:rPr>
                <w:sz w:val="20"/>
                <w:szCs w:val="20"/>
              </w:rPr>
            </w:pPr>
            <w:r w:rsidRPr="00740AD6">
              <w:rPr>
                <w:sz w:val="20"/>
                <w:szCs w:val="20"/>
              </w:rPr>
              <w:t>A.</w:t>
            </w:r>
            <w:r w:rsidR="006C1E19">
              <w:rPr>
                <w:sz w:val="20"/>
                <w:szCs w:val="20"/>
              </w:rPr>
              <w:t>4</w:t>
            </w:r>
            <w:r w:rsidRPr="00740AD6">
              <w:rPr>
                <w:sz w:val="20"/>
                <w:szCs w:val="20"/>
              </w:rPr>
              <w:t>.7</w:t>
            </w:r>
          </w:p>
        </w:tc>
      </w:tr>
    </w:tbl>
    <w:p w14:paraId="1DAF5599" w14:textId="71BC7A3B" w:rsidR="00A5522C" w:rsidRDefault="00A5522C" w:rsidP="009F2BE1">
      <w:pPr>
        <w:rPr>
          <w:lang w:eastAsia="ja-JP"/>
        </w:rPr>
      </w:pPr>
    </w:p>
    <w:p w14:paraId="772FECF3" w14:textId="74D3D3F7" w:rsidR="009B3BAC" w:rsidRPr="009B3BAC" w:rsidRDefault="009B3BAC" w:rsidP="009B3BAC">
      <w:pPr>
        <w:jc w:val="center"/>
        <w:rPr>
          <w:b/>
          <w:bCs/>
          <w:sz w:val="20"/>
          <w:szCs w:val="20"/>
        </w:rPr>
      </w:pPr>
      <w:bookmarkStart w:id="114" w:name="_Ref52472114"/>
      <w:r w:rsidRPr="009B3BAC">
        <w:rPr>
          <w:b/>
          <w:bCs/>
          <w:sz w:val="20"/>
          <w:szCs w:val="20"/>
        </w:rPr>
        <w:t xml:space="preserve">Table </w:t>
      </w:r>
      <w:r w:rsidR="00D471BA">
        <w:rPr>
          <w:b/>
          <w:bCs/>
          <w:sz w:val="20"/>
          <w:szCs w:val="20"/>
        </w:rPr>
        <w:fldChar w:fldCharType="begin"/>
      </w:r>
      <w:r w:rsidR="00D471BA">
        <w:rPr>
          <w:b/>
          <w:bCs/>
          <w:sz w:val="20"/>
          <w:szCs w:val="20"/>
        </w:rPr>
        <w:instrText xml:space="preserve"> SEQ Table \* ARABIC </w:instrText>
      </w:r>
      <w:r w:rsidR="00D471BA">
        <w:rPr>
          <w:b/>
          <w:bCs/>
          <w:sz w:val="20"/>
          <w:szCs w:val="20"/>
        </w:rPr>
        <w:fldChar w:fldCharType="separate"/>
      </w:r>
      <w:r w:rsidR="00821F18">
        <w:rPr>
          <w:b/>
          <w:bCs/>
          <w:noProof/>
          <w:sz w:val="20"/>
          <w:szCs w:val="20"/>
        </w:rPr>
        <w:t>5</w:t>
      </w:r>
      <w:r w:rsidR="00D471BA">
        <w:rPr>
          <w:b/>
          <w:bCs/>
          <w:sz w:val="20"/>
          <w:szCs w:val="20"/>
        </w:rPr>
        <w:fldChar w:fldCharType="end"/>
      </w:r>
      <w:bookmarkEnd w:id="114"/>
      <w:r w:rsidRPr="009B3BAC">
        <w:rPr>
          <w:b/>
          <w:bCs/>
          <w:sz w:val="20"/>
          <w:szCs w:val="20"/>
        </w:rPr>
        <w:t xml:space="preserve"> – Abstract Sample core conformance classes</w:t>
      </w:r>
    </w:p>
    <w:tbl>
      <w:tblPr>
        <w:tblStyle w:val="TableGrid"/>
        <w:tblW w:w="0" w:type="auto"/>
        <w:tblLook w:val="04A0" w:firstRow="1" w:lastRow="0" w:firstColumn="1" w:lastColumn="0" w:noHBand="0" w:noVBand="1"/>
      </w:tblPr>
      <w:tblGrid>
        <w:gridCol w:w="3229"/>
        <w:gridCol w:w="3359"/>
        <w:gridCol w:w="3153"/>
      </w:tblGrid>
      <w:tr w:rsidR="009B3BAC" w:rsidRPr="00740AD6" w14:paraId="70055158" w14:textId="77777777" w:rsidTr="00345B12">
        <w:tc>
          <w:tcPr>
            <w:tcW w:w="3229" w:type="dxa"/>
          </w:tcPr>
          <w:p w14:paraId="63BA2D50" w14:textId="77777777" w:rsidR="009B3BAC" w:rsidRPr="00740AD6" w:rsidRDefault="009B3BAC" w:rsidP="00345B12">
            <w:pPr>
              <w:jc w:val="left"/>
              <w:rPr>
                <w:b/>
                <w:bCs/>
                <w:sz w:val="20"/>
                <w:szCs w:val="20"/>
              </w:rPr>
            </w:pPr>
            <w:r w:rsidRPr="00740AD6">
              <w:rPr>
                <w:b/>
                <w:bCs/>
                <w:sz w:val="20"/>
                <w:szCs w:val="20"/>
              </w:rPr>
              <w:t>Conformance class</w:t>
            </w:r>
          </w:p>
        </w:tc>
        <w:tc>
          <w:tcPr>
            <w:tcW w:w="3359" w:type="dxa"/>
          </w:tcPr>
          <w:p w14:paraId="786943C1" w14:textId="77777777" w:rsidR="009B3BAC" w:rsidRPr="00740AD6" w:rsidRDefault="009B3BAC" w:rsidP="00345B12">
            <w:pPr>
              <w:jc w:val="left"/>
              <w:rPr>
                <w:b/>
                <w:bCs/>
                <w:sz w:val="20"/>
                <w:szCs w:val="20"/>
              </w:rPr>
            </w:pPr>
            <w:r w:rsidRPr="00740AD6">
              <w:rPr>
                <w:b/>
                <w:bCs/>
                <w:sz w:val="20"/>
                <w:szCs w:val="20"/>
              </w:rPr>
              <w:t>Identifier</w:t>
            </w:r>
          </w:p>
        </w:tc>
        <w:tc>
          <w:tcPr>
            <w:tcW w:w="3153" w:type="dxa"/>
          </w:tcPr>
          <w:p w14:paraId="79594051" w14:textId="77777777" w:rsidR="009B3BAC" w:rsidRPr="00740AD6" w:rsidRDefault="009B3BAC" w:rsidP="00345B12">
            <w:pPr>
              <w:jc w:val="left"/>
              <w:rPr>
                <w:b/>
                <w:bCs/>
                <w:sz w:val="20"/>
                <w:szCs w:val="20"/>
              </w:rPr>
            </w:pPr>
            <w:r w:rsidRPr="00740AD6">
              <w:rPr>
                <w:b/>
                <w:bCs/>
                <w:sz w:val="20"/>
                <w:szCs w:val="20"/>
              </w:rPr>
              <w:t>Annex A clause</w:t>
            </w:r>
          </w:p>
        </w:tc>
      </w:tr>
      <w:tr w:rsidR="009B3BAC" w:rsidRPr="00740AD6" w14:paraId="3CB5E033" w14:textId="77777777" w:rsidTr="00345B12">
        <w:tc>
          <w:tcPr>
            <w:tcW w:w="3229" w:type="dxa"/>
          </w:tcPr>
          <w:p w14:paraId="170E88CB" w14:textId="6772EA9F" w:rsidR="009B3BAC" w:rsidRPr="00740AD6" w:rsidRDefault="002A61E5" w:rsidP="00345B12">
            <w:pPr>
              <w:jc w:val="left"/>
              <w:rPr>
                <w:sz w:val="20"/>
                <w:szCs w:val="20"/>
              </w:rPr>
            </w:pPr>
            <w:r w:rsidRPr="002A61E5">
              <w:rPr>
                <w:sz w:val="20"/>
                <w:szCs w:val="20"/>
              </w:rPr>
              <w:t>Abstract Sample core package</w:t>
            </w:r>
          </w:p>
        </w:tc>
        <w:tc>
          <w:tcPr>
            <w:tcW w:w="3359" w:type="dxa"/>
          </w:tcPr>
          <w:p w14:paraId="23A295E9" w14:textId="2968B793" w:rsidR="009B3BAC" w:rsidRPr="00740AD6" w:rsidRDefault="002A61E5" w:rsidP="00345B12">
            <w:pPr>
              <w:jc w:val="left"/>
              <w:rPr>
                <w:sz w:val="20"/>
                <w:szCs w:val="20"/>
              </w:rPr>
            </w:pPr>
            <w:r w:rsidRPr="002A61E5">
              <w:rPr>
                <w:sz w:val="20"/>
                <w:szCs w:val="20"/>
              </w:rPr>
              <w:t>/conf/</w:t>
            </w:r>
            <w:proofErr w:type="spellStart"/>
            <w:r w:rsidRPr="002A61E5">
              <w:rPr>
                <w:sz w:val="20"/>
                <w:szCs w:val="20"/>
              </w:rPr>
              <w:t>sam</w:t>
            </w:r>
            <w:proofErr w:type="spellEnd"/>
            <w:r w:rsidRPr="002A61E5">
              <w:rPr>
                <w:sz w:val="20"/>
                <w:szCs w:val="20"/>
              </w:rPr>
              <w:t>-core</w:t>
            </w:r>
          </w:p>
        </w:tc>
        <w:tc>
          <w:tcPr>
            <w:tcW w:w="3153" w:type="dxa"/>
          </w:tcPr>
          <w:p w14:paraId="2F5DCE08" w14:textId="7EB1513F" w:rsidR="009B3BAC" w:rsidRPr="00740AD6" w:rsidRDefault="009B3BAC" w:rsidP="00345B12">
            <w:pPr>
              <w:jc w:val="left"/>
              <w:rPr>
                <w:sz w:val="20"/>
                <w:szCs w:val="20"/>
              </w:rPr>
            </w:pPr>
            <w:r w:rsidRPr="00740AD6">
              <w:rPr>
                <w:sz w:val="20"/>
                <w:szCs w:val="20"/>
              </w:rPr>
              <w:t>A.</w:t>
            </w:r>
            <w:r w:rsidR="002A61E5">
              <w:rPr>
                <w:sz w:val="20"/>
                <w:szCs w:val="20"/>
              </w:rPr>
              <w:t>5</w:t>
            </w:r>
            <w:r w:rsidRPr="00740AD6">
              <w:rPr>
                <w:sz w:val="20"/>
                <w:szCs w:val="20"/>
              </w:rPr>
              <w:t>.1</w:t>
            </w:r>
          </w:p>
        </w:tc>
      </w:tr>
      <w:tr w:rsidR="009B3BAC" w:rsidRPr="00740AD6" w14:paraId="1D10AB17" w14:textId="77777777" w:rsidTr="00345B12">
        <w:tc>
          <w:tcPr>
            <w:tcW w:w="3229" w:type="dxa"/>
          </w:tcPr>
          <w:p w14:paraId="2866CF75" w14:textId="158431D2" w:rsidR="009B3BAC" w:rsidRPr="00740AD6" w:rsidRDefault="00264063" w:rsidP="00345B12">
            <w:pPr>
              <w:jc w:val="left"/>
              <w:rPr>
                <w:sz w:val="20"/>
                <w:szCs w:val="20"/>
              </w:rPr>
            </w:pPr>
            <w:r w:rsidRPr="00264063">
              <w:rPr>
                <w:sz w:val="20"/>
                <w:szCs w:val="20"/>
              </w:rPr>
              <w:t xml:space="preserve">Abstract Sample core - </w:t>
            </w:r>
            <w:proofErr w:type="spellStart"/>
            <w:r w:rsidRPr="00264063">
              <w:rPr>
                <w:sz w:val="20"/>
                <w:szCs w:val="20"/>
              </w:rPr>
              <w:t>AbstractPreparationProcedure</w:t>
            </w:r>
            <w:proofErr w:type="spellEnd"/>
          </w:p>
        </w:tc>
        <w:tc>
          <w:tcPr>
            <w:tcW w:w="3359" w:type="dxa"/>
          </w:tcPr>
          <w:p w14:paraId="0B31878F" w14:textId="0D84CC76" w:rsidR="009B3BAC" w:rsidRPr="00740AD6" w:rsidRDefault="00264063" w:rsidP="00345B12">
            <w:pPr>
              <w:jc w:val="left"/>
              <w:rPr>
                <w:sz w:val="20"/>
                <w:szCs w:val="20"/>
              </w:rPr>
            </w:pPr>
            <w:r w:rsidRPr="00264063">
              <w:rPr>
                <w:sz w:val="20"/>
                <w:szCs w:val="20"/>
              </w:rPr>
              <w:t>/conf/</w:t>
            </w:r>
            <w:proofErr w:type="spellStart"/>
            <w:r w:rsidRPr="00264063">
              <w:rPr>
                <w:sz w:val="20"/>
                <w:szCs w:val="20"/>
              </w:rPr>
              <w:t>sam</w:t>
            </w:r>
            <w:proofErr w:type="spellEnd"/>
            <w:r w:rsidRPr="00264063">
              <w:rPr>
                <w:sz w:val="20"/>
                <w:szCs w:val="20"/>
              </w:rPr>
              <w:t>-core/</w:t>
            </w:r>
            <w:proofErr w:type="spellStart"/>
            <w:r w:rsidRPr="00264063">
              <w:rPr>
                <w:sz w:val="20"/>
                <w:szCs w:val="20"/>
              </w:rPr>
              <w:t>AbstractPreparationProcedure</w:t>
            </w:r>
            <w:proofErr w:type="spellEnd"/>
          </w:p>
        </w:tc>
        <w:tc>
          <w:tcPr>
            <w:tcW w:w="3153" w:type="dxa"/>
          </w:tcPr>
          <w:p w14:paraId="062A3A71" w14:textId="55E5ACBD" w:rsidR="009B3BAC" w:rsidRPr="00740AD6" w:rsidRDefault="009B3BAC" w:rsidP="00345B12">
            <w:pPr>
              <w:jc w:val="left"/>
              <w:rPr>
                <w:sz w:val="20"/>
                <w:szCs w:val="20"/>
              </w:rPr>
            </w:pPr>
            <w:r w:rsidRPr="00740AD6">
              <w:rPr>
                <w:sz w:val="20"/>
                <w:szCs w:val="20"/>
              </w:rPr>
              <w:t>A.</w:t>
            </w:r>
            <w:r w:rsidR="00264063">
              <w:rPr>
                <w:sz w:val="20"/>
                <w:szCs w:val="20"/>
              </w:rPr>
              <w:t>5</w:t>
            </w:r>
            <w:r w:rsidRPr="00740AD6">
              <w:rPr>
                <w:sz w:val="20"/>
                <w:szCs w:val="20"/>
              </w:rPr>
              <w:t>.2</w:t>
            </w:r>
          </w:p>
        </w:tc>
      </w:tr>
      <w:tr w:rsidR="009B3BAC" w:rsidRPr="00740AD6" w14:paraId="4CD0016B" w14:textId="77777777" w:rsidTr="00345B12">
        <w:tc>
          <w:tcPr>
            <w:tcW w:w="3229" w:type="dxa"/>
          </w:tcPr>
          <w:p w14:paraId="23804103" w14:textId="7009B0CD" w:rsidR="009B3BAC" w:rsidRPr="00740AD6" w:rsidRDefault="00264063" w:rsidP="00345B12">
            <w:pPr>
              <w:jc w:val="left"/>
              <w:rPr>
                <w:sz w:val="20"/>
                <w:szCs w:val="20"/>
              </w:rPr>
            </w:pPr>
            <w:r w:rsidRPr="00264063">
              <w:rPr>
                <w:sz w:val="20"/>
                <w:szCs w:val="20"/>
              </w:rPr>
              <w:t xml:space="preserve">Abstract Sample core - </w:t>
            </w:r>
            <w:proofErr w:type="spellStart"/>
            <w:r w:rsidRPr="00264063">
              <w:rPr>
                <w:sz w:val="20"/>
                <w:szCs w:val="20"/>
              </w:rPr>
              <w:t>AbstractPreparationStep</w:t>
            </w:r>
            <w:proofErr w:type="spellEnd"/>
          </w:p>
        </w:tc>
        <w:tc>
          <w:tcPr>
            <w:tcW w:w="3359" w:type="dxa"/>
          </w:tcPr>
          <w:p w14:paraId="0A4AD7A6" w14:textId="30355BF3" w:rsidR="009B3BAC" w:rsidRPr="00740AD6" w:rsidRDefault="00264063" w:rsidP="00345B12">
            <w:pPr>
              <w:jc w:val="left"/>
              <w:rPr>
                <w:sz w:val="20"/>
                <w:szCs w:val="20"/>
              </w:rPr>
            </w:pPr>
            <w:r w:rsidRPr="00264063">
              <w:rPr>
                <w:sz w:val="20"/>
                <w:szCs w:val="20"/>
              </w:rPr>
              <w:t>/conf/</w:t>
            </w:r>
            <w:proofErr w:type="spellStart"/>
            <w:r w:rsidRPr="00264063">
              <w:rPr>
                <w:sz w:val="20"/>
                <w:szCs w:val="20"/>
              </w:rPr>
              <w:t>sam</w:t>
            </w:r>
            <w:proofErr w:type="spellEnd"/>
            <w:r w:rsidRPr="00264063">
              <w:rPr>
                <w:sz w:val="20"/>
                <w:szCs w:val="20"/>
              </w:rPr>
              <w:t>-core/</w:t>
            </w:r>
            <w:proofErr w:type="spellStart"/>
            <w:r w:rsidRPr="00264063">
              <w:rPr>
                <w:sz w:val="20"/>
                <w:szCs w:val="20"/>
              </w:rPr>
              <w:t>AbstractPreparationStep</w:t>
            </w:r>
            <w:proofErr w:type="spellEnd"/>
          </w:p>
        </w:tc>
        <w:tc>
          <w:tcPr>
            <w:tcW w:w="3153" w:type="dxa"/>
          </w:tcPr>
          <w:p w14:paraId="743FC0AF" w14:textId="0FD23406" w:rsidR="009B3BAC" w:rsidRPr="00740AD6" w:rsidRDefault="009B3BAC" w:rsidP="00345B12">
            <w:pPr>
              <w:jc w:val="left"/>
              <w:rPr>
                <w:sz w:val="20"/>
                <w:szCs w:val="20"/>
              </w:rPr>
            </w:pPr>
            <w:r w:rsidRPr="00740AD6">
              <w:rPr>
                <w:sz w:val="20"/>
                <w:szCs w:val="20"/>
              </w:rPr>
              <w:t>A.</w:t>
            </w:r>
            <w:r w:rsidR="00264063">
              <w:rPr>
                <w:sz w:val="20"/>
                <w:szCs w:val="20"/>
              </w:rPr>
              <w:t>5</w:t>
            </w:r>
            <w:r w:rsidRPr="00740AD6">
              <w:rPr>
                <w:sz w:val="20"/>
                <w:szCs w:val="20"/>
              </w:rPr>
              <w:t>.3</w:t>
            </w:r>
          </w:p>
        </w:tc>
      </w:tr>
      <w:tr w:rsidR="009B3BAC" w:rsidRPr="00740AD6" w14:paraId="6F606B00" w14:textId="77777777" w:rsidTr="00345B12">
        <w:tc>
          <w:tcPr>
            <w:tcW w:w="3229" w:type="dxa"/>
          </w:tcPr>
          <w:p w14:paraId="62D34BD9" w14:textId="21929FB5" w:rsidR="009B3BAC" w:rsidRPr="00740AD6" w:rsidRDefault="00264063" w:rsidP="00345B12">
            <w:pPr>
              <w:jc w:val="left"/>
              <w:rPr>
                <w:sz w:val="20"/>
                <w:szCs w:val="20"/>
              </w:rPr>
            </w:pPr>
            <w:r w:rsidRPr="00264063">
              <w:rPr>
                <w:sz w:val="20"/>
                <w:szCs w:val="20"/>
              </w:rPr>
              <w:t xml:space="preserve">Abstract Sample core - </w:t>
            </w:r>
            <w:proofErr w:type="spellStart"/>
            <w:r w:rsidRPr="00264063">
              <w:rPr>
                <w:sz w:val="20"/>
                <w:szCs w:val="20"/>
              </w:rPr>
              <w:t>AbstractSample</w:t>
            </w:r>
            <w:proofErr w:type="spellEnd"/>
          </w:p>
        </w:tc>
        <w:tc>
          <w:tcPr>
            <w:tcW w:w="3359" w:type="dxa"/>
          </w:tcPr>
          <w:p w14:paraId="5F11A5D6" w14:textId="736F032D" w:rsidR="009B3BAC" w:rsidRPr="00740AD6" w:rsidRDefault="00264063" w:rsidP="00345B12">
            <w:pPr>
              <w:jc w:val="left"/>
              <w:rPr>
                <w:sz w:val="20"/>
                <w:szCs w:val="20"/>
              </w:rPr>
            </w:pPr>
            <w:r w:rsidRPr="00264063">
              <w:rPr>
                <w:sz w:val="20"/>
                <w:szCs w:val="20"/>
              </w:rPr>
              <w:t>/conf/</w:t>
            </w:r>
            <w:proofErr w:type="spellStart"/>
            <w:r w:rsidRPr="00264063">
              <w:rPr>
                <w:sz w:val="20"/>
                <w:szCs w:val="20"/>
              </w:rPr>
              <w:t>sam</w:t>
            </w:r>
            <w:proofErr w:type="spellEnd"/>
            <w:r w:rsidRPr="00264063">
              <w:rPr>
                <w:sz w:val="20"/>
                <w:szCs w:val="20"/>
              </w:rPr>
              <w:t>-core/</w:t>
            </w:r>
            <w:proofErr w:type="spellStart"/>
            <w:r w:rsidRPr="00264063">
              <w:rPr>
                <w:sz w:val="20"/>
                <w:szCs w:val="20"/>
              </w:rPr>
              <w:t>AbstractSample</w:t>
            </w:r>
            <w:proofErr w:type="spellEnd"/>
          </w:p>
        </w:tc>
        <w:tc>
          <w:tcPr>
            <w:tcW w:w="3153" w:type="dxa"/>
          </w:tcPr>
          <w:p w14:paraId="4313F30F" w14:textId="31A08E0A" w:rsidR="009B3BAC" w:rsidRPr="00740AD6" w:rsidRDefault="009B3BAC" w:rsidP="00345B12">
            <w:pPr>
              <w:jc w:val="left"/>
              <w:rPr>
                <w:sz w:val="20"/>
                <w:szCs w:val="20"/>
              </w:rPr>
            </w:pPr>
            <w:r w:rsidRPr="00740AD6">
              <w:rPr>
                <w:sz w:val="20"/>
                <w:szCs w:val="20"/>
              </w:rPr>
              <w:t>A.</w:t>
            </w:r>
            <w:r w:rsidR="00264063">
              <w:rPr>
                <w:sz w:val="20"/>
                <w:szCs w:val="20"/>
              </w:rPr>
              <w:t>5</w:t>
            </w:r>
            <w:r w:rsidRPr="00740AD6">
              <w:rPr>
                <w:sz w:val="20"/>
                <w:szCs w:val="20"/>
              </w:rPr>
              <w:t>.4</w:t>
            </w:r>
          </w:p>
        </w:tc>
      </w:tr>
      <w:tr w:rsidR="009B3BAC" w:rsidRPr="00740AD6" w14:paraId="151F68C6" w14:textId="77777777" w:rsidTr="00345B12">
        <w:tc>
          <w:tcPr>
            <w:tcW w:w="3229" w:type="dxa"/>
          </w:tcPr>
          <w:p w14:paraId="60F5D60F" w14:textId="06AAAFE5" w:rsidR="009B3BAC" w:rsidRPr="00740AD6" w:rsidRDefault="00264063" w:rsidP="00345B12">
            <w:pPr>
              <w:jc w:val="left"/>
              <w:rPr>
                <w:sz w:val="20"/>
                <w:szCs w:val="20"/>
              </w:rPr>
            </w:pPr>
            <w:r w:rsidRPr="00264063">
              <w:rPr>
                <w:sz w:val="20"/>
                <w:szCs w:val="20"/>
              </w:rPr>
              <w:lastRenderedPageBreak/>
              <w:t xml:space="preserve">Abstract Sample core - </w:t>
            </w:r>
            <w:proofErr w:type="spellStart"/>
            <w:r w:rsidRPr="00264063">
              <w:rPr>
                <w:sz w:val="20"/>
                <w:szCs w:val="20"/>
              </w:rPr>
              <w:t>AbstractSampler</w:t>
            </w:r>
            <w:proofErr w:type="spellEnd"/>
          </w:p>
        </w:tc>
        <w:tc>
          <w:tcPr>
            <w:tcW w:w="3359" w:type="dxa"/>
          </w:tcPr>
          <w:p w14:paraId="5221EF6A" w14:textId="2E23A709" w:rsidR="009B3BAC" w:rsidRPr="00740AD6" w:rsidRDefault="00264063" w:rsidP="00345B12">
            <w:pPr>
              <w:jc w:val="left"/>
              <w:rPr>
                <w:sz w:val="20"/>
                <w:szCs w:val="20"/>
              </w:rPr>
            </w:pPr>
            <w:r w:rsidRPr="00264063">
              <w:rPr>
                <w:sz w:val="20"/>
                <w:szCs w:val="20"/>
              </w:rPr>
              <w:t>/conf/</w:t>
            </w:r>
            <w:proofErr w:type="spellStart"/>
            <w:r w:rsidRPr="00264063">
              <w:rPr>
                <w:sz w:val="20"/>
                <w:szCs w:val="20"/>
              </w:rPr>
              <w:t>sam</w:t>
            </w:r>
            <w:proofErr w:type="spellEnd"/>
            <w:r w:rsidRPr="00264063">
              <w:rPr>
                <w:sz w:val="20"/>
                <w:szCs w:val="20"/>
              </w:rPr>
              <w:t>-core/</w:t>
            </w:r>
            <w:proofErr w:type="spellStart"/>
            <w:r w:rsidRPr="00264063">
              <w:rPr>
                <w:sz w:val="20"/>
                <w:szCs w:val="20"/>
              </w:rPr>
              <w:t>AbstractSampler</w:t>
            </w:r>
            <w:proofErr w:type="spellEnd"/>
          </w:p>
        </w:tc>
        <w:tc>
          <w:tcPr>
            <w:tcW w:w="3153" w:type="dxa"/>
          </w:tcPr>
          <w:p w14:paraId="7AEA99E9" w14:textId="2C2976FB" w:rsidR="009B3BAC" w:rsidRPr="00740AD6" w:rsidRDefault="009B3BAC" w:rsidP="00345B12">
            <w:pPr>
              <w:jc w:val="left"/>
              <w:rPr>
                <w:sz w:val="20"/>
                <w:szCs w:val="20"/>
              </w:rPr>
            </w:pPr>
            <w:r w:rsidRPr="00740AD6">
              <w:rPr>
                <w:sz w:val="20"/>
                <w:szCs w:val="20"/>
              </w:rPr>
              <w:t>A.</w:t>
            </w:r>
            <w:r w:rsidR="00264063">
              <w:rPr>
                <w:sz w:val="20"/>
                <w:szCs w:val="20"/>
              </w:rPr>
              <w:t>5</w:t>
            </w:r>
            <w:r w:rsidRPr="00740AD6">
              <w:rPr>
                <w:sz w:val="20"/>
                <w:szCs w:val="20"/>
              </w:rPr>
              <w:t>.5</w:t>
            </w:r>
          </w:p>
        </w:tc>
      </w:tr>
      <w:tr w:rsidR="009B3BAC" w:rsidRPr="00740AD6" w14:paraId="54EAF027" w14:textId="77777777" w:rsidTr="00345B12">
        <w:tc>
          <w:tcPr>
            <w:tcW w:w="3229" w:type="dxa"/>
          </w:tcPr>
          <w:p w14:paraId="71032169" w14:textId="5F2506AC" w:rsidR="009B3BAC" w:rsidRPr="00740AD6" w:rsidRDefault="006A786D" w:rsidP="00345B12">
            <w:pPr>
              <w:jc w:val="left"/>
              <w:rPr>
                <w:sz w:val="20"/>
                <w:szCs w:val="20"/>
              </w:rPr>
            </w:pPr>
            <w:r w:rsidRPr="006A786D">
              <w:rPr>
                <w:sz w:val="20"/>
                <w:szCs w:val="20"/>
              </w:rPr>
              <w:t xml:space="preserve">Abstract Sample core - </w:t>
            </w:r>
            <w:proofErr w:type="spellStart"/>
            <w:r w:rsidRPr="006A786D">
              <w:rPr>
                <w:sz w:val="20"/>
                <w:szCs w:val="20"/>
              </w:rPr>
              <w:t>AbstractSampling</w:t>
            </w:r>
            <w:proofErr w:type="spellEnd"/>
          </w:p>
        </w:tc>
        <w:tc>
          <w:tcPr>
            <w:tcW w:w="3359" w:type="dxa"/>
          </w:tcPr>
          <w:p w14:paraId="20259CCD" w14:textId="3699FC16" w:rsidR="009B3BAC" w:rsidRPr="00740AD6" w:rsidRDefault="006A786D" w:rsidP="00345B12">
            <w:pPr>
              <w:jc w:val="left"/>
              <w:rPr>
                <w:sz w:val="20"/>
                <w:szCs w:val="20"/>
              </w:rPr>
            </w:pPr>
            <w:r w:rsidRPr="006A786D">
              <w:rPr>
                <w:sz w:val="20"/>
                <w:szCs w:val="20"/>
              </w:rPr>
              <w:t>/conf/</w:t>
            </w:r>
            <w:proofErr w:type="spellStart"/>
            <w:r w:rsidRPr="006A786D">
              <w:rPr>
                <w:sz w:val="20"/>
                <w:szCs w:val="20"/>
              </w:rPr>
              <w:t>sam</w:t>
            </w:r>
            <w:proofErr w:type="spellEnd"/>
            <w:r w:rsidRPr="006A786D">
              <w:rPr>
                <w:sz w:val="20"/>
                <w:szCs w:val="20"/>
              </w:rPr>
              <w:t>-core/</w:t>
            </w:r>
            <w:proofErr w:type="spellStart"/>
            <w:r w:rsidRPr="006A786D">
              <w:rPr>
                <w:sz w:val="20"/>
                <w:szCs w:val="20"/>
              </w:rPr>
              <w:t>AbstractSampling</w:t>
            </w:r>
            <w:proofErr w:type="spellEnd"/>
          </w:p>
        </w:tc>
        <w:tc>
          <w:tcPr>
            <w:tcW w:w="3153" w:type="dxa"/>
          </w:tcPr>
          <w:p w14:paraId="5DFD2E6D" w14:textId="67CE664C" w:rsidR="009B3BAC" w:rsidRPr="00740AD6" w:rsidRDefault="009B3BAC" w:rsidP="00345B12">
            <w:pPr>
              <w:jc w:val="left"/>
              <w:rPr>
                <w:sz w:val="20"/>
                <w:szCs w:val="20"/>
              </w:rPr>
            </w:pPr>
            <w:r w:rsidRPr="00740AD6">
              <w:rPr>
                <w:sz w:val="20"/>
                <w:szCs w:val="20"/>
              </w:rPr>
              <w:t>A.</w:t>
            </w:r>
            <w:r w:rsidR="006A786D">
              <w:rPr>
                <w:sz w:val="20"/>
                <w:szCs w:val="20"/>
              </w:rPr>
              <w:t>5</w:t>
            </w:r>
            <w:r w:rsidRPr="00740AD6">
              <w:rPr>
                <w:sz w:val="20"/>
                <w:szCs w:val="20"/>
              </w:rPr>
              <w:t>.6</w:t>
            </w:r>
          </w:p>
        </w:tc>
      </w:tr>
      <w:tr w:rsidR="009B3BAC" w:rsidRPr="00740AD6" w14:paraId="1041FCE8" w14:textId="77777777" w:rsidTr="00345B12">
        <w:tc>
          <w:tcPr>
            <w:tcW w:w="3229" w:type="dxa"/>
          </w:tcPr>
          <w:p w14:paraId="540BD8DD" w14:textId="54CCB66B" w:rsidR="009B3BAC" w:rsidRPr="00740AD6" w:rsidRDefault="00BC3B29" w:rsidP="00345B12">
            <w:pPr>
              <w:jc w:val="left"/>
              <w:rPr>
                <w:sz w:val="20"/>
                <w:szCs w:val="20"/>
              </w:rPr>
            </w:pPr>
            <w:r w:rsidRPr="00BC3B29">
              <w:rPr>
                <w:sz w:val="20"/>
                <w:szCs w:val="20"/>
              </w:rPr>
              <w:t xml:space="preserve">Abstract Sample core - </w:t>
            </w:r>
            <w:proofErr w:type="spellStart"/>
            <w:r w:rsidRPr="00BC3B29">
              <w:rPr>
                <w:sz w:val="20"/>
                <w:szCs w:val="20"/>
              </w:rPr>
              <w:t>AbstractSamplingProcedure</w:t>
            </w:r>
            <w:proofErr w:type="spellEnd"/>
          </w:p>
        </w:tc>
        <w:tc>
          <w:tcPr>
            <w:tcW w:w="3359" w:type="dxa"/>
          </w:tcPr>
          <w:p w14:paraId="658B882D" w14:textId="2C42B566" w:rsidR="009B3BAC" w:rsidRPr="00740AD6" w:rsidRDefault="00BC3B29" w:rsidP="00345B12">
            <w:pPr>
              <w:jc w:val="left"/>
              <w:rPr>
                <w:sz w:val="20"/>
                <w:szCs w:val="20"/>
              </w:rPr>
            </w:pPr>
            <w:r w:rsidRPr="00BC3B29">
              <w:rPr>
                <w:sz w:val="20"/>
                <w:szCs w:val="20"/>
              </w:rPr>
              <w:t>/conf/</w:t>
            </w:r>
            <w:proofErr w:type="spellStart"/>
            <w:r w:rsidRPr="00BC3B29">
              <w:rPr>
                <w:sz w:val="20"/>
                <w:szCs w:val="20"/>
              </w:rPr>
              <w:t>sam</w:t>
            </w:r>
            <w:proofErr w:type="spellEnd"/>
            <w:r w:rsidRPr="00BC3B29">
              <w:rPr>
                <w:sz w:val="20"/>
                <w:szCs w:val="20"/>
              </w:rPr>
              <w:t>-core/</w:t>
            </w:r>
            <w:proofErr w:type="spellStart"/>
            <w:r w:rsidRPr="00BC3B29">
              <w:rPr>
                <w:sz w:val="20"/>
                <w:szCs w:val="20"/>
              </w:rPr>
              <w:t>AbstractSamplingProcedure</w:t>
            </w:r>
            <w:proofErr w:type="spellEnd"/>
          </w:p>
        </w:tc>
        <w:tc>
          <w:tcPr>
            <w:tcW w:w="3153" w:type="dxa"/>
          </w:tcPr>
          <w:p w14:paraId="34F403C9" w14:textId="2B04AA6B" w:rsidR="009B3BAC" w:rsidRPr="00740AD6" w:rsidRDefault="009B3BAC" w:rsidP="00345B12">
            <w:pPr>
              <w:jc w:val="left"/>
              <w:rPr>
                <w:sz w:val="20"/>
                <w:szCs w:val="20"/>
              </w:rPr>
            </w:pPr>
            <w:r w:rsidRPr="00740AD6">
              <w:rPr>
                <w:sz w:val="20"/>
                <w:szCs w:val="20"/>
              </w:rPr>
              <w:t>A.</w:t>
            </w:r>
            <w:r w:rsidR="00BC3B29">
              <w:rPr>
                <w:sz w:val="20"/>
                <w:szCs w:val="20"/>
              </w:rPr>
              <w:t>5</w:t>
            </w:r>
            <w:r w:rsidRPr="00740AD6">
              <w:rPr>
                <w:sz w:val="20"/>
                <w:szCs w:val="20"/>
              </w:rPr>
              <w:t>.7</w:t>
            </w:r>
          </w:p>
        </w:tc>
      </w:tr>
    </w:tbl>
    <w:p w14:paraId="66AA2DFB" w14:textId="3BEA0C86" w:rsidR="009B3BAC" w:rsidRDefault="009B3BAC" w:rsidP="009F2BE1">
      <w:pPr>
        <w:rPr>
          <w:lang w:eastAsia="ja-JP"/>
        </w:rPr>
      </w:pPr>
    </w:p>
    <w:p w14:paraId="048FD077" w14:textId="61A57F3D" w:rsidR="00FD5E24" w:rsidRPr="00FD5E24" w:rsidRDefault="00FD5E24" w:rsidP="00FD5E24">
      <w:pPr>
        <w:jc w:val="center"/>
        <w:rPr>
          <w:b/>
          <w:bCs/>
          <w:sz w:val="20"/>
          <w:szCs w:val="20"/>
        </w:rPr>
      </w:pPr>
      <w:bookmarkStart w:id="115" w:name="_Ref52472123"/>
      <w:r w:rsidRPr="00FD5E24">
        <w:rPr>
          <w:b/>
          <w:bCs/>
          <w:sz w:val="20"/>
          <w:szCs w:val="20"/>
        </w:rPr>
        <w:t xml:space="preserve">Table </w:t>
      </w:r>
      <w:r w:rsidR="00D471BA">
        <w:rPr>
          <w:b/>
          <w:bCs/>
          <w:sz w:val="20"/>
          <w:szCs w:val="20"/>
        </w:rPr>
        <w:fldChar w:fldCharType="begin"/>
      </w:r>
      <w:r w:rsidR="00D471BA">
        <w:rPr>
          <w:b/>
          <w:bCs/>
          <w:sz w:val="20"/>
          <w:szCs w:val="20"/>
        </w:rPr>
        <w:instrText xml:space="preserve"> SEQ Table \* ARABIC </w:instrText>
      </w:r>
      <w:r w:rsidR="00D471BA">
        <w:rPr>
          <w:b/>
          <w:bCs/>
          <w:sz w:val="20"/>
          <w:szCs w:val="20"/>
        </w:rPr>
        <w:fldChar w:fldCharType="separate"/>
      </w:r>
      <w:r w:rsidR="00821F18">
        <w:rPr>
          <w:b/>
          <w:bCs/>
          <w:noProof/>
          <w:sz w:val="20"/>
          <w:szCs w:val="20"/>
        </w:rPr>
        <w:t>6</w:t>
      </w:r>
      <w:r w:rsidR="00D471BA">
        <w:rPr>
          <w:b/>
          <w:bCs/>
          <w:sz w:val="20"/>
          <w:szCs w:val="20"/>
        </w:rPr>
        <w:fldChar w:fldCharType="end"/>
      </w:r>
      <w:bookmarkEnd w:id="115"/>
      <w:r w:rsidRPr="00FD5E24">
        <w:rPr>
          <w:b/>
          <w:bCs/>
          <w:sz w:val="20"/>
          <w:szCs w:val="20"/>
        </w:rPr>
        <w:t xml:space="preserve"> — Basic Samples conformance classes</w:t>
      </w:r>
    </w:p>
    <w:tbl>
      <w:tblPr>
        <w:tblStyle w:val="TableGrid"/>
        <w:tblW w:w="0" w:type="auto"/>
        <w:tblLook w:val="04A0" w:firstRow="1" w:lastRow="0" w:firstColumn="1" w:lastColumn="0" w:noHBand="0" w:noVBand="1"/>
      </w:tblPr>
      <w:tblGrid>
        <w:gridCol w:w="3229"/>
        <w:gridCol w:w="3359"/>
        <w:gridCol w:w="3153"/>
      </w:tblGrid>
      <w:tr w:rsidR="00FD5E24" w:rsidRPr="00740AD6" w14:paraId="59D35289" w14:textId="77777777" w:rsidTr="00345B12">
        <w:tc>
          <w:tcPr>
            <w:tcW w:w="3229" w:type="dxa"/>
          </w:tcPr>
          <w:p w14:paraId="21DCCF92" w14:textId="77777777" w:rsidR="00FD5E24" w:rsidRPr="00740AD6" w:rsidRDefault="00FD5E24" w:rsidP="00345B12">
            <w:pPr>
              <w:jc w:val="left"/>
              <w:rPr>
                <w:b/>
                <w:bCs/>
                <w:sz w:val="20"/>
                <w:szCs w:val="20"/>
              </w:rPr>
            </w:pPr>
            <w:r w:rsidRPr="00740AD6">
              <w:rPr>
                <w:b/>
                <w:bCs/>
                <w:sz w:val="20"/>
                <w:szCs w:val="20"/>
              </w:rPr>
              <w:t>Conformance class</w:t>
            </w:r>
          </w:p>
        </w:tc>
        <w:tc>
          <w:tcPr>
            <w:tcW w:w="3359" w:type="dxa"/>
          </w:tcPr>
          <w:p w14:paraId="2F13D1C8" w14:textId="77777777" w:rsidR="00FD5E24" w:rsidRPr="00740AD6" w:rsidRDefault="00FD5E24" w:rsidP="00345B12">
            <w:pPr>
              <w:jc w:val="left"/>
              <w:rPr>
                <w:b/>
                <w:bCs/>
                <w:sz w:val="20"/>
                <w:szCs w:val="20"/>
              </w:rPr>
            </w:pPr>
            <w:r w:rsidRPr="00740AD6">
              <w:rPr>
                <w:b/>
                <w:bCs/>
                <w:sz w:val="20"/>
                <w:szCs w:val="20"/>
              </w:rPr>
              <w:t>Identifier</w:t>
            </w:r>
          </w:p>
        </w:tc>
        <w:tc>
          <w:tcPr>
            <w:tcW w:w="3153" w:type="dxa"/>
          </w:tcPr>
          <w:p w14:paraId="2663B2E9" w14:textId="77777777" w:rsidR="00FD5E24" w:rsidRPr="00740AD6" w:rsidRDefault="00FD5E24" w:rsidP="00345B12">
            <w:pPr>
              <w:jc w:val="left"/>
              <w:rPr>
                <w:b/>
                <w:bCs/>
                <w:sz w:val="20"/>
                <w:szCs w:val="20"/>
              </w:rPr>
            </w:pPr>
            <w:r w:rsidRPr="00740AD6">
              <w:rPr>
                <w:b/>
                <w:bCs/>
                <w:sz w:val="20"/>
                <w:szCs w:val="20"/>
              </w:rPr>
              <w:t>Annex A clause</w:t>
            </w:r>
          </w:p>
        </w:tc>
      </w:tr>
      <w:tr w:rsidR="00FD5E24" w:rsidRPr="00740AD6" w14:paraId="0C8B994D" w14:textId="77777777" w:rsidTr="00345B12">
        <w:tc>
          <w:tcPr>
            <w:tcW w:w="3229" w:type="dxa"/>
          </w:tcPr>
          <w:p w14:paraId="1B122CF6" w14:textId="694A51A7" w:rsidR="00FD5E24" w:rsidRPr="00740AD6" w:rsidRDefault="00475740" w:rsidP="00B60127">
            <w:pPr>
              <w:jc w:val="left"/>
              <w:rPr>
                <w:sz w:val="20"/>
                <w:szCs w:val="20"/>
              </w:rPr>
            </w:pPr>
            <w:r w:rsidRPr="00475740">
              <w:rPr>
                <w:sz w:val="20"/>
                <w:szCs w:val="20"/>
              </w:rPr>
              <w:t>Basic Samples package</w:t>
            </w:r>
          </w:p>
        </w:tc>
        <w:tc>
          <w:tcPr>
            <w:tcW w:w="3359" w:type="dxa"/>
          </w:tcPr>
          <w:p w14:paraId="23538F05" w14:textId="57C7BD77" w:rsidR="00FD5E24" w:rsidRPr="00740AD6" w:rsidRDefault="00475740" w:rsidP="00B60127">
            <w:pPr>
              <w:jc w:val="left"/>
              <w:rPr>
                <w:sz w:val="20"/>
                <w:szCs w:val="20"/>
              </w:rPr>
            </w:pPr>
            <w:r w:rsidRPr="00475740">
              <w:rPr>
                <w:sz w:val="20"/>
                <w:szCs w:val="20"/>
              </w:rPr>
              <w:t>/conf/</w:t>
            </w:r>
            <w:proofErr w:type="spellStart"/>
            <w:r w:rsidRPr="00475740">
              <w:rPr>
                <w:sz w:val="20"/>
                <w:szCs w:val="20"/>
              </w:rPr>
              <w:t>sam</w:t>
            </w:r>
            <w:proofErr w:type="spellEnd"/>
            <w:r w:rsidRPr="00475740">
              <w:rPr>
                <w:sz w:val="20"/>
                <w:szCs w:val="20"/>
              </w:rPr>
              <w:t>-basic</w:t>
            </w:r>
          </w:p>
        </w:tc>
        <w:tc>
          <w:tcPr>
            <w:tcW w:w="3153" w:type="dxa"/>
          </w:tcPr>
          <w:p w14:paraId="57A26864" w14:textId="6899DB90" w:rsidR="00FD5E24" w:rsidRPr="00740AD6" w:rsidRDefault="00FD5E24" w:rsidP="00B60127">
            <w:pPr>
              <w:jc w:val="left"/>
              <w:rPr>
                <w:sz w:val="20"/>
                <w:szCs w:val="20"/>
              </w:rPr>
            </w:pPr>
            <w:r w:rsidRPr="00740AD6">
              <w:rPr>
                <w:sz w:val="20"/>
                <w:szCs w:val="20"/>
              </w:rPr>
              <w:t>A.</w:t>
            </w:r>
            <w:r w:rsidR="00475740">
              <w:rPr>
                <w:sz w:val="20"/>
                <w:szCs w:val="20"/>
              </w:rPr>
              <w:t>6</w:t>
            </w:r>
            <w:r w:rsidRPr="00740AD6">
              <w:rPr>
                <w:sz w:val="20"/>
                <w:szCs w:val="20"/>
              </w:rPr>
              <w:t>.1</w:t>
            </w:r>
          </w:p>
        </w:tc>
      </w:tr>
      <w:tr w:rsidR="00FD5E24" w:rsidRPr="00740AD6" w14:paraId="3EFD0DD2" w14:textId="77777777" w:rsidTr="00345B12">
        <w:tc>
          <w:tcPr>
            <w:tcW w:w="3229" w:type="dxa"/>
          </w:tcPr>
          <w:p w14:paraId="6284D1B3" w14:textId="5AD6A429" w:rsidR="00FD5E24" w:rsidRPr="00740AD6" w:rsidRDefault="009A483C" w:rsidP="00B60127">
            <w:pPr>
              <w:jc w:val="left"/>
              <w:rPr>
                <w:sz w:val="20"/>
                <w:szCs w:val="20"/>
              </w:rPr>
            </w:pPr>
            <w:r w:rsidRPr="009A483C">
              <w:rPr>
                <w:sz w:val="20"/>
                <w:szCs w:val="20"/>
              </w:rPr>
              <w:t xml:space="preserve">Basic Samples - </w:t>
            </w:r>
            <w:proofErr w:type="spellStart"/>
            <w:r w:rsidRPr="009A483C">
              <w:rPr>
                <w:sz w:val="20"/>
                <w:szCs w:val="20"/>
              </w:rPr>
              <w:t>MaterialSample</w:t>
            </w:r>
            <w:proofErr w:type="spellEnd"/>
          </w:p>
        </w:tc>
        <w:tc>
          <w:tcPr>
            <w:tcW w:w="3359" w:type="dxa"/>
          </w:tcPr>
          <w:p w14:paraId="1C6D98BF" w14:textId="2854596A" w:rsidR="00FD5E24" w:rsidRPr="00740AD6" w:rsidRDefault="009A483C" w:rsidP="00B60127">
            <w:pPr>
              <w:jc w:val="left"/>
              <w:rPr>
                <w:sz w:val="20"/>
                <w:szCs w:val="20"/>
              </w:rPr>
            </w:pPr>
            <w:r w:rsidRPr="009A483C">
              <w:rPr>
                <w:sz w:val="20"/>
                <w:szCs w:val="20"/>
              </w:rPr>
              <w:t>/conf/</w:t>
            </w:r>
            <w:proofErr w:type="spellStart"/>
            <w:r w:rsidRPr="009A483C">
              <w:rPr>
                <w:sz w:val="20"/>
                <w:szCs w:val="20"/>
              </w:rPr>
              <w:t>sam</w:t>
            </w:r>
            <w:proofErr w:type="spellEnd"/>
            <w:r w:rsidRPr="009A483C">
              <w:rPr>
                <w:sz w:val="20"/>
                <w:szCs w:val="20"/>
              </w:rPr>
              <w:t>-basic/</w:t>
            </w:r>
            <w:proofErr w:type="spellStart"/>
            <w:r w:rsidRPr="009A483C">
              <w:rPr>
                <w:sz w:val="20"/>
                <w:szCs w:val="20"/>
              </w:rPr>
              <w:t>MaterialSample</w:t>
            </w:r>
            <w:proofErr w:type="spellEnd"/>
          </w:p>
        </w:tc>
        <w:tc>
          <w:tcPr>
            <w:tcW w:w="3153" w:type="dxa"/>
          </w:tcPr>
          <w:p w14:paraId="33898D43" w14:textId="0A3E7795" w:rsidR="00FD5E24" w:rsidRPr="00740AD6" w:rsidRDefault="00FD5E24" w:rsidP="00B60127">
            <w:pPr>
              <w:jc w:val="left"/>
              <w:rPr>
                <w:sz w:val="20"/>
                <w:szCs w:val="20"/>
              </w:rPr>
            </w:pPr>
            <w:r w:rsidRPr="00740AD6">
              <w:rPr>
                <w:sz w:val="20"/>
                <w:szCs w:val="20"/>
              </w:rPr>
              <w:t>A.</w:t>
            </w:r>
            <w:r w:rsidR="00B60127">
              <w:rPr>
                <w:sz w:val="20"/>
                <w:szCs w:val="20"/>
              </w:rPr>
              <w:t>6</w:t>
            </w:r>
            <w:r w:rsidRPr="00740AD6">
              <w:rPr>
                <w:sz w:val="20"/>
                <w:szCs w:val="20"/>
              </w:rPr>
              <w:t>.2</w:t>
            </w:r>
          </w:p>
        </w:tc>
      </w:tr>
      <w:tr w:rsidR="00FD5E24" w:rsidRPr="00740AD6" w14:paraId="21AA2C9C" w14:textId="77777777" w:rsidTr="00345B12">
        <w:tc>
          <w:tcPr>
            <w:tcW w:w="3229" w:type="dxa"/>
          </w:tcPr>
          <w:p w14:paraId="0D07F9E6" w14:textId="4DBD0D97" w:rsidR="00FD5E24" w:rsidRPr="00740AD6" w:rsidRDefault="00B60127" w:rsidP="00B60127">
            <w:pPr>
              <w:jc w:val="left"/>
              <w:rPr>
                <w:sz w:val="20"/>
                <w:szCs w:val="20"/>
              </w:rPr>
            </w:pPr>
            <w:r w:rsidRPr="00B60127">
              <w:rPr>
                <w:sz w:val="20"/>
                <w:szCs w:val="20"/>
              </w:rPr>
              <w:t xml:space="preserve">Basic Samples - </w:t>
            </w:r>
            <w:proofErr w:type="spellStart"/>
            <w:r w:rsidRPr="00B60127">
              <w:rPr>
                <w:sz w:val="20"/>
                <w:szCs w:val="20"/>
              </w:rPr>
              <w:t>NamedLocation</w:t>
            </w:r>
            <w:proofErr w:type="spellEnd"/>
          </w:p>
        </w:tc>
        <w:tc>
          <w:tcPr>
            <w:tcW w:w="3359" w:type="dxa"/>
          </w:tcPr>
          <w:p w14:paraId="060AA069" w14:textId="1A5CDAB4" w:rsidR="00FD5E24" w:rsidRPr="00740AD6" w:rsidRDefault="00B60127" w:rsidP="00B60127">
            <w:pPr>
              <w:jc w:val="left"/>
              <w:rPr>
                <w:sz w:val="20"/>
                <w:szCs w:val="20"/>
              </w:rPr>
            </w:pPr>
            <w:r w:rsidRPr="00B60127">
              <w:rPr>
                <w:sz w:val="20"/>
                <w:szCs w:val="20"/>
              </w:rPr>
              <w:t>/conf/</w:t>
            </w:r>
            <w:proofErr w:type="spellStart"/>
            <w:r w:rsidRPr="00B60127">
              <w:rPr>
                <w:sz w:val="20"/>
                <w:szCs w:val="20"/>
              </w:rPr>
              <w:t>sam</w:t>
            </w:r>
            <w:proofErr w:type="spellEnd"/>
            <w:r w:rsidRPr="00B60127">
              <w:rPr>
                <w:sz w:val="20"/>
                <w:szCs w:val="20"/>
              </w:rPr>
              <w:t>-basic/</w:t>
            </w:r>
            <w:proofErr w:type="spellStart"/>
            <w:r w:rsidRPr="00B60127">
              <w:rPr>
                <w:sz w:val="20"/>
                <w:szCs w:val="20"/>
              </w:rPr>
              <w:t>NamedLocation</w:t>
            </w:r>
            <w:proofErr w:type="spellEnd"/>
          </w:p>
        </w:tc>
        <w:tc>
          <w:tcPr>
            <w:tcW w:w="3153" w:type="dxa"/>
          </w:tcPr>
          <w:p w14:paraId="60B883EE" w14:textId="6E14FD55" w:rsidR="00FD5E24" w:rsidRPr="00740AD6" w:rsidRDefault="00FD5E24" w:rsidP="00B60127">
            <w:pPr>
              <w:jc w:val="left"/>
              <w:rPr>
                <w:sz w:val="20"/>
                <w:szCs w:val="20"/>
              </w:rPr>
            </w:pPr>
            <w:r w:rsidRPr="00740AD6">
              <w:rPr>
                <w:sz w:val="20"/>
                <w:szCs w:val="20"/>
              </w:rPr>
              <w:t>A.</w:t>
            </w:r>
            <w:r w:rsidR="00B60127">
              <w:rPr>
                <w:sz w:val="20"/>
                <w:szCs w:val="20"/>
              </w:rPr>
              <w:t>6</w:t>
            </w:r>
            <w:r w:rsidRPr="00740AD6">
              <w:rPr>
                <w:sz w:val="20"/>
                <w:szCs w:val="20"/>
              </w:rPr>
              <w:t>.3</w:t>
            </w:r>
          </w:p>
        </w:tc>
      </w:tr>
      <w:tr w:rsidR="00FD5E24" w:rsidRPr="00740AD6" w14:paraId="5072E9CC" w14:textId="77777777" w:rsidTr="00345B12">
        <w:tc>
          <w:tcPr>
            <w:tcW w:w="3229" w:type="dxa"/>
          </w:tcPr>
          <w:p w14:paraId="187E2CC6" w14:textId="73AC9F52" w:rsidR="00FD5E24" w:rsidRPr="00740AD6" w:rsidRDefault="00B60127" w:rsidP="00B60127">
            <w:pPr>
              <w:jc w:val="left"/>
              <w:rPr>
                <w:sz w:val="20"/>
                <w:szCs w:val="20"/>
              </w:rPr>
            </w:pPr>
            <w:r w:rsidRPr="00B60127">
              <w:rPr>
                <w:sz w:val="20"/>
                <w:szCs w:val="20"/>
              </w:rPr>
              <w:t xml:space="preserve">Basic Samples - </w:t>
            </w:r>
            <w:proofErr w:type="spellStart"/>
            <w:r w:rsidRPr="00B60127">
              <w:rPr>
                <w:sz w:val="20"/>
                <w:szCs w:val="20"/>
              </w:rPr>
              <w:t>PhysicalDimension</w:t>
            </w:r>
            <w:proofErr w:type="spellEnd"/>
          </w:p>
        </w:tc>
        <w:tc>
          <w:tcPr>
            <w:tcW w:w="3359" w:type="dxa"/>
          </w:tcPr>
          <w:p w14:paraId="3B886213" w14:textId="773ED8F2" w:rsidR="00FD5E24" w:rsidRPr="00740AD6" w:rsidRDefault="00B60127" w:rsidP="00B60127">
            <w:pPr>
              <w:jc w:val="left"/>
              <w:rPr>
                <w:sz w:val="20"/>
                <w:szCs w:val="20"/>
              </w:rPr>
            </w:pPr>
            <w:r w:rsidRPr="00B60127">
              <w:rPr>
                <w:sz w:val="20"/>
                <w:szCs w:val="20"/>
              </w:rPr>
              <w:t>/conf/</w:t>
            </w:r>
            <w:proofErr w:type="spellStart"/>
            <w:r w:rsidRPr="00B60127">
              <w:rPr>
                <w:sz w:val="20"/>
                <w:szCs w:val="20"/>
              </w:rPr>
              <w:t>sam</w:t>
            </w:r>
            <w:proofErr w:type="spellEnd"/>
            <w:r w:rsidRPr="00B60127">
              <w:rPr>
                <w:sz w:val="20"/>
                <w:szCs w:val="20"/>
              </w:rPr>
              <w:t>-basic/</w:t>
            </w:r>
            <w:proofErr w:type="spellStart"/>
            <w:r w:rsidRPr="00B60127">
              <w:rPr>
                <w:sz w:val="20"/>
                <w:szCs w:val="20"/>
              </w:rPr>
              <w:t>PhysicalDimension</w:t>
            </w:r>
            <w:proofErr w:type="spellEnd"/>
          </w:p>
        </w:tc>
        <w:tc>
          <w:tcPr>
            <w:tcW w:w="3153" w:type="dxa"/>
          </w:tcPr>
          <w:p w14:paraId="7A274AF1" w14:textId="0AC4440B" w:rsidR="00FD5E24" w:rsidRPr="00740AD6" w:rsidRDefault="00FD5E24" w:rsidP="00B60127">
            <w:pPr>
              <w:jc w:val="left"/>
              <w:rPr>
                <w:sz w:val="20"/>
                <w:szCs w:val="20"/>
              </w:rPr>
            </w:pPr>
            <w:r w:rsidRPr="00740AD6">
              <w:rPr>
                <w:sz w:val="20"/>
                <w:szCs w:val="20"/>
              </w:rPr>
              <w:t>A.</w:t>
            </w:r>
            <w:r w:rsidR="00B60127">
              <w:rPr>
                <w:sz w:val="20"/>
                <w:szCs w:val="20"/>
              </w:rPr>
              <w:t>6</w:t>
            </w:r>
            <w:r w:rsidRPr="00740AD6">
              <w:rPr>
                <w:sz w:val="20"/>
                <w:szCs w:val="20"/>
              </w:rPr>
              <w:t>.4</w:t>
            </w:r>
          </w:p>
        </w:tc>
      </w:tr>
      <w:tr w:rsidR="00FD5E24" w:rsidRPr="00740AD6" w14:paraId="743FE38D" w14:textId="77777777" w:rsidTr="00345B12">
        <w:tc>
          <w:tcPr>
            <w:tcW w:w="3229" w:type="dxa"/>
          </w:tcPr>
          <w:p w14:paraId="638026D3" w14:textId="29873311" w:rsidR="00FD5E24" w:rsidRPr="00740AD6" w:rsidRDefault="00B60127" w:rsidP="00B60127">
            <w:pPr>
              <w:jc w:val="left"/>
              <w:rPr>
                <w:sz w:val="20"/>
                <w:szCs w:val="20"/>
              </w:rPr>
            </w:pPr>
            <w:r w:rsidRPr="00B60127">
              <w:rPr>
                <w:sz w:val="20"/>
                <w:szCs w:val="20"/>
              </w:rPr>
              <w:t>Basic Samples - Sample</w:t>
            </w:r>
          </w:p>
        </w:tc>
        <w:tc>
          <w:tcPr>
            <w:tcW w:w="3359" w:type="dxa"/>
          </w:tcPr>
          <w:p w14:paraId="465E6630" w14:textId="4115A68A" w:rsidR="00FD5E24" w:rsidRPr="00740AD6" w:rsidRDefault="00B60127" w:rsidP="00B60127">
            <w:pPr>
              <w:jc w:val="left"/>
              <w:rPr>
                <w:sz w:val="20"/>
                <w:szCs w:val="20"/>
              </w:rPr>
            </w:pPr>
            <w:r w:rsidRPr="00B60127">
              <w:rPr>
                <w:sz w:val="20"/>
                <w:szCs w:val="20"/>
              </w:rPr>
              <w:t>/conf/</w:t>
            </w:r>
            <w:proofErr w:type="spellStart"/>
            <w:r w:rsidRPr="00B60127">
              <w:rPr>
                <w:sz w:val="20"/>
                <w:szCs w:val="20"/>
              </w:rPr>
              <w:t>sam</w:t>
            </w:r>
            <w:proofErr w:type="spellEnd"/>
            <w:r w:rsidRPr="00B60127">
              <w:rPr>
                <w:sz w:val="20"/>
                <w:szCs w:val="20"/>
              </w:rPr>
              <w:t>-basic/Sample</w:t>
            </w:r>
          </w:p>
        </w:tc>
        <w:tc>
          <w:tcPr>
            <w:tcW w:w="3153" w:type="dxa"/>
          </w:tcPr>
          <w:p w14:paraId="2E830ABE" w14:textId="72F753EE" w:rsidR="00FD5E24" w:rsidRPr="00740AD6" w:rsidRDefault="00FD5E24" w:rsidP="00B60127">
            <w:pPr>
              <w:jc w:val="left"/>
              <w:rPr>
                <w:sz w:val="20"/>
                <w:szCs w:val="20"/>
              </w:rPr>
            </w:pPr>
            <w:r w:rsidRPr="00740AD6">
              <w:rPr>
                <w:sz w:val="20"/>
                <w:szCs w:val="20"/>
              </w:rPr>
              <w:t>A.</w:t>
            </w:r>
            <w:r w:rsidR="00B60127">
              <w:rPr>
                <w:sz w:val="20"/>
                <w:szCs w:val="20"/>
              </w:rPr>
              <w:t>6</w:t>
            </w:r>
            <w:r w:rsidRPr="00740AD6">
              <w:rPr>
                <w:sz w:val="20"/>
                <w:szCs w:val="20"/>
              </w:rPr>
              <w:t>.5</w:t>
            </w:r>
          </w:p>
        </w:tc>
      </w:tr>
      <w:tr w:rsidR="00FD5E24" w:rsidRPr="00740AD6" w14:paraId="795435C6" w14:textId="77777777" w:rsidTr="00345B12">
        <w:tc>
          <w:tcPr>
            <w:tcW w:w="3229" w:type="dxa"/>
          </w:tcPr>
          <w:p w14:paraId="520991D5" w14:textId="36BABC48" w:rsidR="00FD5E24" w:rsidRPr="00740AD6" w:rsidRDefault="00B60127" w:rsidP="00B60127">
            <w:pPr>
              <w:jc w:val="left"/>
              <w:rPr>
                <w:sz w:val="20"/>
                <w:szCs w:val="20"/>
              </w:rPr>
            </w:pPr>
            <w:r w:rsidRPr="00B60127">
              <w:rPr>
                <w:sz w:val="20"/>
                <w:szCs w:val="20"/>
              </w:rPr>
              <w:t xml:space="preserve">Basic Samples - </w:t>
            </w:r>
            <w:proofErr w:type="spellStart"/>
            <w:r w:rsidRPr="00B60127">
              <w:rPr>
                <w:sz w:val="20"/>
                <w:szCs w:val="20"/>
              </w:rPr>
              <w:t>SampleCollection</w:t>
            </w:r>
            <w:proofErr w:type="spellEnd"/>
          </w:p>
        </w:tc>
        <w:tc>
          <w:tcPr>
            <w:tcW w:w="3359" w:type="dxa"/>
          </w:tcPr>
          <w:p w14:paraId="542C6AB9" w14:textId="76A2C1E3" w:rsidR="00FD5E24" w:rsidRPr="00740AD6" w:rsidRDefault="00B60127" w:rsidP="00B60127">
            <w:pPr>
              <w:jc w:val="left"/>
              <w:rPr>
                <w:sz w:val="20"/>
                <w:szCs w:val="20"/>
              </w:rPr>
            </w:pPr>
            <w:r w:rsidRPr="00B60127">
              <w:rPr>
                <w:sz w:val="20"/>
                <w:szCs w:val="20"/>
              </w:rPr>
              <w:t>/conf/</w:t>
            </w:r>
            <w:proofErr w:type="spellStart"/>
            <w:r w:rsidRPr="00B60127">
              <w:rPr>
                <w:sz w:val="20"/>
                <w:szCs w:val="20"/>
              </w:rPr>
              <w:t>sam</w:t>
            </w:r>
            <w:proofErr w:type="spellEnd"/>
            <w:r w:rsidRPr="00B60127">
              <w:rPr>
                <w:sz w:val="20"/>
                <w:szCs w:val="20"/>
              </w:rPr>
              <w:t>-basic/</w:t>
            </w:r>
            <w:proofErr w:type="spellStart"/>
            <w:r w:rsidRPr="00B60127">
              <w:rPr>
                <w:sz w:val="20"/>
                <w:szCs w:val="20"/>
              </w:rPr>
              <w:t>SampleCollection</w:t>
            </w:r>
            <w:proofErr w:type="spellEnd"/>
          </w:p>
        </w:tc>
        <w:tc>
          <w:tcPr>
            <w:tcW w:w="3153" w:type="dxa"/>
          </w:tcPr>
          <w:p w14:paraId="47072CF3" w14:textId="2E182786" w:rsidR="00FD5E24" w:rsidRPr="00740AD6" w:rsidRDefault="00FD5E24" w:rsidP="00B60127">
            <w:pPr>
              <w:jc w:val="left"/>
              <w:rPr>
                <w:sz w:val="20"/>
                <w:szCs w:val="20"/>
              </w:rPr>
            </w:pPr>
            <w:r w:rsidRPr="00740AD6">
              <w:rPr>
                <w:sz w:val="20"/>
                <w:szCs w:val="20"/>
              </w:rPr>
              <w:t>A.</w:t>
            </w:r>
            <w:r w:rsidR="00B60127">
              <w:rPr>
                <w:sz w:val="20"/>
                <w:szCs w:val="20"/>
              </w:rPr>
              <w:t>6</w:t>
            </w:r>
            <w:r w:rsidRPr="00740AD6">
              <w:rPr>
                <w:sz w:val="20"/>
                <w:szCs w:val="20"/>
              </w:rPr>
              <w:t>.6</w:t>
            </w:r>
          </w:p>
        </w:tc>
      </w:tr>
      <w:tr w:rsidR="00FD5E24" w:rsidRPr="00740AD6" w14:paraId="63F4A044" w14:textId="77777777" w:rsidTr="00345B12">
        <w:tc>
          <w:tcPr>
            <w:tcW w:w="3229" w:type="dxa"/>
          </w:tcPr>
          <w:p w14:paraId="2E9FE26B" w14:textId="7BA52810" w:rsidR="00FD5E24" w:rsidRPr="00740AD6" w:rsidRDefault="00B60127" w:rsidP="00B60127">
            <w:pPr>
              <w:jc w:val="left"/>
              <w:rPr>
                <w:sz w:val="20"/>
                <w:szCs w:val="20"/>
              </w:rPr>
            </w:pPr>
            <w:r w:rsidRPr="00B60127">
              <w:rPr>
                <w:sz w:val="20"/>
                <w:szCs w:val="20"/>
              </w:rPr>
              <w:t>Basic Samples - Sampler</w:t>
            </w:r>
          </w:p>
        </w:tc>
        <w:tc>
          <w:tcPr>
            <w:tcW w:w="3359" w:type="dxa"/>
          </w:tcPr>
          <w:p w14:paraId="46BDF584" w14:textId="5CF525C9" w:rsidR="00FD5E24" w:rsidRPr="00740AD6" w:rsidRDefault="00B60127" w:rsidP="00B60127">
            <w:pPr>
              <w:jc w:val="left"/>
              <w:rPr>
                <w:sz w:val="20"/>
                <w:szCs w:val="20"/>
              </w:rPr>
            </w:pPr>
            <w:r w:rsidRPr="00B60127">
              <w:rPr>
                <w:sz w:val="20"/>
                <w:szCs w:val="20"/>
              </w:rPr>
              <w:t>/conf/</w:t>
            </w:r>
            <w:proofErr w:type="spellStart"/>
            <w:r w:rsidRPr="00B60127">
              <w:rPr>
                <w:sz w:val="20"/>
                <w:szCs w:val="20"/>
              </w:rPr>
              <w:t>sam</w:t>
            </w:r>
            <w:proofErr w:type="spellEnd"/>
            <w:r w:rsidRPr="00B60127">
              <w:rPr>
                <w:sz w:val="20"/>
                <w:szCs w:val="20"/>
              </w:rPr>
              <w:t>-basic/Sampler</w:t>
            </w:r>
          </w:p>
        </w:tc>
        <w:tc>
          <w:tcPr>
            <w:tcW w:w="3153" w:type="dxa"/>
          </w:tcPr>
          <w:p w14:paraId="0080B035" w14:textId="12A9EB3A" w:rsidR="00FD5E24" w:rsidRPr="00740AD6" w:rsidRDefault="00FD5E24" w:rsidP="00B60127">
            <w:pPr>
              <w:jc w:val="left"/>
              <w:rPr>
                <w:sz w:val="20"/>
                <w:szCs w:val="20"/>
              </w:rPr>
            </w:pPr>
            <w:r w:rsidRPr="00740AD6">
              <w:rPr>
                <w:sz w:val="20"/>
                <w:szCs w:val="20"/>
              </w:rPr>
              <w:t>A.</w:t>
            </w:r>
            <w:r w:rsidR="00B60127">
              <w:rPr>
                <w:sz w:val="20"/>
                <w:szCs w:val="20"/>
              </w:rPr>
              <w:t>6</w:t>
            </w:r>
            <w:r w:rsidRPr="00740AD6">
              <w:rPr>
                <w:sz w:val="20"/>
                <w:szCs w:val="20"/>
              </w:rPr>
              <w:t>.7</w:t>
            </w:r>
          </w:p>
        </w:tc>
      </w:tr>
      <w:tr w:rsidR="00B60127" w:rsidRPr="00740AD6" w14:paraId="08E66002" w14:textId="77777777" w:rsidTr="00345B12">
        <w:tc>
          <w:tcPr>
            <w:tcW w:w="3229" w:type="dxa"/>
          </w:tcPr>
          <w:p w14:paraId="412B9344" w14:textId="2FE5F044" w:rsidR="00B60127" w:rsidRPr="00B60127" w:rsidRDefault="00B60127" w:rsidP="00B60127">
            <w:pPr>
              <w:tabs>
                <w:tab w:val="clear" w:pos="403"/>
                <w:tab w:val="left" w:pos="2180"/>
              </w:tabs>
              <w:jc w:val="left"/>
              <w:rPr>
                <w:sz w:val="20"/>
                <w:szCs w:val="20"/>
              </w:rPr>
            </w:pPr>
            <w:r w:rsidRPr="00B60127">
              <w:rPr>
                <w:sz w:val="20"/>
                <w:szCs w:val="20"/>
              </w:rPr>
              <w:t>Basic Samples - Sampling</w:t>
            </w:r>
          </w:p>
        </w:tc>
        <w:tc>
          <w:tcPr>
            <w:tcW w:w="3359" w:type="dxa"/>
          </w:tcPr>
          <w:p w14:paraId="3FBD67F4" w14:textId="43B787D4" w:rsidR="00B60127" w:rsidRPr="00B60127" w:rsidRDefault="00B60127" w:rsidP="00B60127">
            <w:pPr>
              <w:jc w:val="left"/>
              <w:rPr>
                <w:sz w:val="20"/>
                <w:szCs w:val="20"/>
              </w:rPr>
            </w:pPr>
            <w:r w:rsidRPr="00B60127">
              <w:rPr>
                <w:sz w:val="20"/>
                <w:szCs w:val="20"/>
              </w:rPr>
              <w:t>/conf/</w:t>
            </w:r>
            <w:proofErr w:type="spellStart"/>
            <w:r w:rsidRPr="00B60127">
              <w:rPr>
                <w:sz w:val="20"/>
                <w:szCs w:val="20"/>
              </w:rPr>
              <w:t>sam</w:t>
            </w:r>
            <w:proofErr w:type="spellEnd"/>
            <w:r w:rsidRPr="00B60127">
              <w:rPr>
                <w:sz w:val="20"/>
                <w:szCs w:val="20"/>
              </w:rPr>
              <w:t>-basic/Sampling</w:t>
            </w:r>
          </w:p>
        </w:tc>
        <w:tc>
          <w:tcPr>
            <w:tcW w:w="3153" w:type="dxa"/>
          </w:tcPr>
          <w:p w14:paraId="6049C3B8" w14:textId="6B7A4F51" w:rsidR="00B60127" w:rsidRPr="00740AD6" w:rsidRDefault="00B60127" w:rsidP="00B60127">
            <w:pPr>
              <w:jc w:val="left"/>
              <w:rPr>
                <w:sz w:val="20"/>
                <w:szCs w:val="20"/>
              </w:rPr>
            </w:pPr>
            <w:r w:rsidRPr="00740AD6">
              <w:rPr>
                <w:sz w:val="20"/>
                <w:szCs w:val="20"/>
              </w:rPr>
              <w:t>A.</w:t>
            </w:r>
            <w:r>
              <w:rPr>
                <w:sz w:val="20"/>
                <w:szCs w:val="20"/>
              </w:rPr>
              <w:t>6</w:t>
            </w:r>
            <w:r w:rsidRPr="00740AD6">
              <w:rPr>
                <w:sz w:val="20"/>
                <w:szCs w:val="20"/>
              </w:rPr>
              <w:t>.</w:t>
            </w:r>
            <w:r>
              <w:rPr>
                <w:sz w:val="20"/>
                <w:szCs w:val="20"/>
              </w:rPr>
              <w:t>8</w:t>
            </w:r>
          </w:p>
        </w:tc>
      </w:tr>
      <w:tr w:rsidR="00B60127" w:rsidRPr="00740AD6" w14:paraId="06F725AF" w14:textId="77777777" w:rsidTr="00345B12">
        <w:tc>
          <w:tcPr>
            <w:tcW w:w="3229" w:type="dxa"/>
          </w:tcPr>
          <w:p w14:paraId="6AFCF1FA" w14:textId="7A1CD0F7" w:rsidR="00B60127" w:rsidRPr="00B60127" w:rsidRDefault="00B60127" w:rsidP="00B60127">
            <w:pPr>
              <w:jc w:val="left"/>
              <w:rPr>
                <w:sz w:val="20"/>
                <w:szCs w:val="20"/>
              </w:rPr>
            </w:pPr>
            <w:r w:rsidRPr="00B60127">
              <w:rPr>
                <w:sz w:val="20"/>
                <w:szCs w:val="20"/>
              </w:rPr>
              <w:t xml:space="preserve">Basic Samples - </w:t>
            </w:r>
            <w:proofErr w:type="spellStart"/>
            <w:r w:rsidRPr="00B60127">
              <w:rPr>
                <w:sz w:val="20"/>
                <w:szCs w:val="20"/>
              </w:rPr>
              <w:t>SpatialSample</w:t>
            </w:r>
            <w:proofErr w:type="spellEnd"/>
          </w:p>
        </w:tc>
        <w:tc>
          <w:tcPr>
            <w:tcW w:w="3359" w:type="dxa"/>
          </w:tcPr>
          <w:p w14:paraId="04DBFB8F" w14:textId="72E2BADC" w:rsidR="00B60127" w:rsidRPr="00B60127" w:rsidRDefault="00B60127" w:rsidP="00B60127">
            <w:pPr>
              <w:tabs>
                <w:tab w:val="clear" w:pos="403"/>
                <w:tab w:val="left" w:pos="925"/>
              </w:tabs>
              <w:jc w:val="left"/>
              <w:rPr>
                <w:sz w:val="20"/>
                <w:szCs w:val="20"/>
              </w:rPr>
            </w:pPr>
            <w:r w:rsidRPr="00B60127">
              <w:rPr>
                <w:sz w:val="20"/>
                <w:szCs w:val="20"/>
              </w:rPr>
              <w:t>/conf/</w:t>
            </w:r>
            <w:proofErr w:type="spellStart"/>
            <w:r w:rsidRPr="00B60127">
              <w:rPr>
                <w:sz w:val="20"/>
                <w:szCs w:val="20"/>
              </w:rPr>
              <w:t>sam</w:t>
            </w:r>
            <w:proofErr w:type="spellEnd"/>
            <w:r w:rsidRPr="00B60127">
              <w:rPr>
                <w:sz w:val="20"/>
                <w:szCs w:val="20"/>
              </w:rPr>
              <w:t>-basic/</w:t>
            </w:r>
            <w:proofErr w:type="spellStart"/>
            <w:r w:rsidRPr="00B60127">
              <w:rPr>
                <w:sz w:val="20"/>
                <w:szCs w:val="20"/>
              </w:rPr>
              <w:t>SpatialSample</w:t>
            </w:r>
            <w:proofErr w:type="spellEnd"/>
          </w:p>
        </w:tc>
        <w:tc>
          <w:tcPr>
            <w:tcW w:w="3153" w:type="dxa"/>
          </w:tcPr>
          <w:p w14:paraId="064E5A9E" w14:textId="4ACE9E89" w:rsidR="00B60127" w:rsidRPr="00740AD6" w:rsidRDefault="00B60127" w:rsidP="00B60127">
            <w:pPr>
              <w:jc w:val="left"/>
              <w:rPr>
                <w:sz w:val="20"/>
                <w:szCs w:val="20"/>
              </w:rPr>
            </w:pPr>
            <w:r w:rsidRPr="00740AD6">
              <w:rPr>
                <w:sz w:val="20"/>
                <w:szCs w:val="20"/>
              </w:rPr>
              <w:t>A.</w:t>
            </w:r>
            <w:r>
              <w:rPr>
                <w:sz w:val="20"/>
                <w:szCs w:val="20"/>
              </w:rPr>
              <w:t>6</w:t>
            </w:r>
            <w:r w:rsidRPr="00740AD6">
              <w:rPr>
                <w:sz w:val="20"/>
                <w:szCs w:val="20"/>
              </w:rPr>
              <w:t>.</w:t>
            </w:r>
            <w:r>
              <w:rPr>
                <w:sz w:val="20"/>
                <w:szCs w:val="20"/>
              </w:rPr>
              <w:t>9</w:t>
            </w:r>
          </w:p>
        </w:tc>
      </w:tr>
      <w:tr w:rsidR="00B60127" w:rsidRPr="00740AD6" w14:paraId="575C10B1" w14:textId="77777777" w:rsidTr="00345B12">
        <w:tc>
          <w:tcPr>
            <w:tcW w:w="3229" w:type="dxa"/>
          </w:tcPr>
          <w:p w14:paraId="086AFB0E" w14:textId="64022AD1" w:rsidR="00B60127" w:rsidRPr="00B60127" w:rsidRDefault="00B60127" w:rsidP="00B60127">
            <w:pPr>
              <w:jc w:val="left"/>
              <w:rPr>
                <w:sz w:val="20"/>
                <w:szCs w:val="20"/>
              </w:rPr>
            </w:pPr>
            <w:r w:rsidRPr="00B60127">
              <w:rPr>
                <w:sz w:val="20"/>
                <w:szCs w:val="20"/>
              </w:rPr>
              <w:t xml:space="preserve">Basic Samples - </w:t>
            </w:r>
            <w:proofErr w:type="spellStart"/>
            <w:r w:rsidRPr="00B60127">
              <w:rPr>
                <w:sz w:val="20"/>
                <w:szCs w:val="20"/>
              </w:rPr>
              <w:t>StatisticalClassification</w:t>
            </w:r>
            <w:proofErr w:type="spellEnd"/>
          </w:p>
        </w:tc>
        <w:tc>
          <w:tcPr>
            <w:tcW w:w="3359" w:type="dxa"/>
          </w:tcPr>
          <w:p w14:paraId="0B2DECA8" w14:textId="7F278ADF" w:rsidR="00B60127" w:rsidRPr="00B60127" w:rsidRDefault="00B60127" w:rsidP="00B60127">
            <w:pPr>
              <w:jc w:val="left"/>
              <w:rPr>
                <w:sz w:val="20"/>
                <w:szCs w:val="20"/>
              </w:rPr>
            </w:pPr>
            <w:r w:rsidRPr="00B60127">
              <w:rPr>
                <w:sz w:val="20"/>
                <w:szCs w:val="20"/>
              </w:rPr>
              <w:t>/conf/</w:t>
            </w:r>
            <w:proofErr w:type="spellStart"/>
            <w:r w:rsidRPr="00B60127">
              <w:rPr>
                <w:sz w:val="20"/>
                <w:szCs w:val="20"/>
              </w:rPr>
              <w:t>sam</w:t>
            </w:r>
            <w:proofErr w:type="spellEnd"/>
            <w:r w:rsidRPr="00B60127">
              <w:rPr>
                <w:sz w:val="20"/>
                <w:szCs w:val="20"/>
              </w:rPr>
              <w:t>-basic/</w:t>
            </w:r>
            <w:proofErr w:type="spellStart"/>
            <w:r w:rsidRPr="00B60127">
              <w:rPr>
                <w:sz w:val="20"/>
                <w:szCs w:val="20"/>
              </w:rPr>
              <w:t>StatisticalClassification</w:t>
            </w:r>
            <w:proofErr w:type="spellEnd"/>
          </w:p>
        </w:tc>
        <w:tc>
          <w:tcPr>
            <w:tcW w:w="3153" w:type="dxa"/>
          </w:tcPr>
          <w:p w14:paraId="7BDC8EB8" w14:textId="7C6E7150" w:rsidR="00B60127" w:rsidRPr="00740AD6" w:rsidRDefault="00B60127" w:rsidP="00B60127">
            <w:pPr>
              <w:jc w:val="left"/>
              <w:rPr>
                <w:sz w:val="20"/>
                <w:szCs w:val="20"/>
              </w:rPr>
            </w:pPr>
            <w:r w:rsidRPr="00740AD6">
              <w:rPr>
                <w:sz w:val="20"/>
                <w:szCs w:val="20"/>
              </w:rPr>
              <w:t>A.</w:t>
            </w:r>
            <w:r>
              <w:rPr>
                <w:sz w:val="20"/>
                <w:szCs w:val="20"/>
              </w:rPr>
              <w:t>6</w:t>
            </w:r>
            <w:r w:rsidRPr="00740AD6">
              <w:rPr>
                <w:sz w:val="20"/>
                <w:szCs w:val="20"/>
              </w:rPr>
              <w:t>.</w:t>
            </w:r>
            <w:r>
              <w:rPr>
                <w:sz w:val="20"/>
                <w:szCs w:val="20"/>
              </w:rPr>
              <w:t>10</w:t>
            </w:r>
          </w:p>
        </w:tc>
      </w:tr>
      <w:tr w:rsidR="00B60127" w:rsidRPr="00740AD6" w14:paraId="1434DBFA" w14:textId="77777777" w:rsidTr="00345B12">
        <w:tc>
          <w:tcPr>
            <w:tcW w:w="3229" w:type="dxa"/>
          </w:tcPr>
          <w:p w14:paraId="144566D9" w14:textId="7E7C4CAE" w:rsidR="00B60127" w:rsidRPr="00B60127" w:rsidRDefault="00B60127" w:rsidP="00B60127">
            <w:pPr>
              <w:jc w:val="left"/>
              <w:rPr>
                <w:sz w:val="20"/>
                <w:szCs w:val="20"/>
              </w:rPr>
            </w:pPr>
            <w:r w:rsidRPr="00B60127">
              <w:rPr>
                <w:sz w:val="20"/>
                <w:szCs w:val="20"/>
              </w:rPr>
              <w:t xml:space="preserve">Basic Samples - </w:t>
            </w:r>
            <w:proofErr w:type="spellStart"/>
            <w:r w:rsidRPr="00B60127">
              <w:rPr>
                <w:sz w:val="20"/>
                <w:szCs w:val="20"/>
              </w:rPr>
              <w:t>StatisticalSample</w:t>
            </w:r>
            <w:proofErr w:type="spellEnd"/>
          </w:p>
        </w:tc>
        <w:tc>
          <w:tcPr>
            <w:tcW w:w="3359" w:type="dxa"/>
          </w:tcPr>
          <w:p w14:paraId="45875C30" w14:textId="2B077E15" w:rsidR="00B60127" w:rsidRPr="00B60127" w:rsidRDefault="00B60127" w:rsidP="00B60127">
            <w:pPr>
              <w:jc w:val="left"/>
              <w:rPr>
                <w:sz w:val="20"/>
                <w:szCs w:val="20"/>
              </w:rPr>
            </w:pPr>
            <w:r w:rsidRPr="00B60127">
              <w:rPr>
                <w:sz w:val="20"/>
                <w:szCs w:val="20"/>
              </w:rPr>
              <w:t>/conf/</w:t>
            </w:r>
            <w:proofErr w:type="spellStart"/>
            <w:r w:rsidRPr="00B60127">
              <w:rPr>
                <w:sz w:val="20"/>
                <w:szCs w:val="20"/>
              </w:rPr>
              <w:t>sam</w:t>
            </w:r>
            <w:proofErr w:type="spellEnd"/>
            <w:r w:rsidRPr="00B60127">
              <w:rPr>
                <w:sz w:val="20"/>
                <w:szCs w:val="20"/>
              </w:rPr>
              <w:t>-basic/</w:t>
            </w:r>
            <w:proofErr w:type="spellStart"/>
            <w:r w:rsidRPr="00B60127">
              <w:rPr>
                <w:sz w:val="20"/>
                <w:szCs w:val="20"/>
              </w:rPr>
              <w:t>StatisticalSample</w:t>
            </w:r>
            <w:proofErr w:type="spellEnd"/>
          </w:p>
        </w:tc>
        <w:tc>
          <w:tcPr>
            <w:tcW w:w="3153" w:type="dxa"/>
          </w:tcPr>
          <w:p w14:paraId="74E8709B" w14:textId="368D753E" w:rsidR="00B60127" w:rsidRPr="00740AD6" w:rsidRDefault="00B60127" w:rsidP="00B60127">
            <w:pPr>
              <w:jc w:val="left"/>
              <w:rPr>
                <w:sz w:val="20"/>
                <w:szCs w:val="20"/>
              </w:rPr>
            </w:pPr>
            <w:r w:rsidRPr="00740AD6">
              <w:rPr>
                <w:sz w:val="20"/>
                <w:szCs w:val="20"/>
              </w:rPr>
              <w:t>A.</w:t>
            </w:r>
            <w:r>
              <w:rPr>
                <w:sz w:val="20"/>
                <w:szCs w:val="20"/>
              </w:rPr>
              <w:t>6</w:t>
            </w:r>
            <w:r w:rsidRPr="00740AD6">
              <w:rPr>
                <w:sz w:val="20"/>
                <w:szCs w:val="20"/>
              </w:rPr>
              <w:t>.</w:t>
            </w:r>
            <w:r>
              <w:rPr>
                <w:sz w:val="20"/>
                <w:szCs w:val="20"/>
              </w:rPr>
              <w:t>11</w:t>
            </w:r>
          </w:p>
        </w:tc>
      </w:tr>
    </w:tbl>
    <w:p w14:paraId="1CEF42A7" w14:textId="77777777" w:rsidR="00FD5E24" w:rsidRPr="009F2BE1" w:rsidRDefault="00FD5E24" w:rsidP="009F2BE1">
      <w:pPr>
        <w:rPr>
          <w:lang w:eastAsia="ja-JP"/>
        </w:rPr>
      </w:pPr>
    </w:p>
    <w:p w14:paraId="106A5702" w14:textId="0B0EF84A" w:rsidR="00247DE8" w:rsidRDefault="00247DE8" w:rsidP="001A33D0">
      <w:pPr>
        <w:pStyle w:val="Heading1"/>
        <w:numPr>
          <w:ilvl w:val="0"/>
          <w:numId w:val="1"/>
        </w:numPr>
        <w:tabs>
          <w:tab w:val="clear" w:pos="432"/>
        </w:tabs>
        <w:ind w:left="0" w:firstLine="0"/>
      </w:pPr>
      <w:bookmarkStart w:id="116" w:name="_Toc72768849"/>
      <w:commentRangeStart w:id="117"/>
      <w:r>
        <w:t>Document conventions</w:t>
      </w:r>
      <w:commentRangeEnd w:id="117"/>
      <w:r w:rsidR="009940F8">
        <w:rPr>
          <w:rStyle w:val="CommentReference"/>
          <w:rFonts w:eastAsia="Calibri"/>
          <w:b w:val="0"/>
          <w:lang w:eastAsia="en-US"/>
        </w:rPr>
        <w:commentReference w:id="117"/>
      </w:r>
      <w:bookmarkEnd w:id="116"/>
    </w:p>
    <w:p w14:paraId="59BB259F" w14:textId="1AF78D38" w:rsidR="00CE109A" w:rsidRDefault="00247DE8" w:rsidP="00CE109A">
      <w:pPr>
        <w:pStyle w:val="Heading2"/>
      </w:pPr>
      <w:bookmarkStart w:id="118" w:name="_Toc72768850"/>
      <w:r w:rsidRPr="00247DE8">
        <w:t>Abbreviated terms and acronyms</w:t>
      </w:r>
      <w:bookmarkEnd w:id="118"/>
    </w:p>
    <w:p w14:paraId="21B95361" w14:textId="62513626" w:rsidR="00CE109A" w:rsidRDefault="00CE109A" w:rsidP="00CE109A">
      <w:pPr>
        <w:rPr>
          <w:lang w:eastAsia="ja-JP"/>
        </w:rPr>
      </w:pPr>
      <w:r>
        <w:rPr>
          <w:lang w:eastAsia="ja-JP"/>
        </w:rPr>
        <w:t>GFM</w:t>
      </w:r>
      <w:r>
        <w:rPr>
          <w:lang w:eastAsia="ja-JP"/>
        </w:rPr>
        <w:tab/>
      </w:r>
      <w:r>
        <w:rPr>
          <w:lang w:eastAsia="ja-JP"/>
        </w:rPr>
        <w:tab/>
        <w:t>General Feature Model</w:t>
      </w:r>
    </w:p>
    <w:p w14:paraId="5DC0747F" w14:textId="64209683" w:rsidR="00CE109A" w:rsidRDefault="00CE109A" w:rsidP="00CE109A">
      <w:pPr>
        <w:rPr>
          <w:lang w:eastAsia="ja-JP"/>
        </w:rPr>
      </w:pPr>
      <w:r>
        <w:rPr>
          <w:lang w:eastAsia="ja-JP"/>
        </w:rPr>
        <w:t>GML</w:t>
      </w:r>
      <w:r>
        <w:rPr>
          <w:lang w:eastAsia="ja-JP"/>
        </w:rPr>
        <w:tab/>
      </w:r>
      <w:r>
        <w:rPr>
          <w:lang w:eastAsia="ja-JP"/>
        </w:rPr>
        <w:tab/>
        <w:t>Geography Markup Language</w:t>
      </w:r>
    </w:p>
    <w:p w14:paraId="7F10DA3A" w14:textId="77777777" w:rsidR="00CE109A" w:rsidRDefault="00CE109A" w:rsidP="00CE109A">
      <w:pPr>
        <w:rPr>
          <w:lang w:eastAsia="ja-JP"/>
        </w:rPr>
      </w:pPr>
      <w:r>
        <w:rPr>
          <w:lang w:eastAsia="ja-JP"/>
        </w:rPr>
        <w:t>INSPIRE</w:t>
      </w:r>
      <w:r>
        <w:rPr>
          <w:lang w:eastAsia="ja-JP"/>
        </w:rPr>
        <w:tab/>
      </w:r>
      <w:proofErr w:type="spellStart"/>
      <w:r>
        <w:rPr>
          <w:lang w:eastAsia="ja-JP"/>
        </w:rPr>
        <w:t>INfrastructure</w:t>
      </w:r>
      <w:proofErr w:type="spellEnd"/>
      <w:r>
        <w:rPr>
          <w:lang w:eastAsia="ja-JP"/>
        </w:rPr>
        <w:t xml:space="preserve"> for </w:t>
      </w:r>
      <w:proofErr w:type="spellStart"/>
      <w:r>
        <w:rPr>
          <w:lang w:eastAsia="ja-JP"/>
        </w:rPr>
        <w:t>SPatial</w:t>
      </w:r>
      <w:proofErr w:type="spellEnd"/>
      <w:r>
        <w:rPr>
          <w:lang w:eastAsia="ja-JP"/>
        </w:rPr>
        <w:t xml:space="preserve"> </w:t>
      </w:r>
      <w:proofErr w:type="spellStart"/>
      <w:r>
        <w:rPr>
          <w:lang w:eastAsia="ja-JP"/>
        </w:rPr>
        <w:t>InfoRmation</w:t>
      </w:r>
      <w:proofErr w:type="spellEnd"/>
      <w:r>
        <w:rPr>
          <w:lang w:eastAsia="ja-JP"/>
        </w:rPr>
        <w:t xml:space="preserve"> in Europe</w:t>
      </w:r>
    </w:p>
    <w:p w14:paraId="24AEEA2C" w14:textId="0ED6FB77" w:rsidR="00CE109A" w:rsidRDefault="00CE109A" w:rsidP="00CE109A">
      <w:pPr>
        <w:rPr>
          <w:lang w:eastAsia="ja-JP"/>
        </w:rPr>
      </w:pPr>
      <w:r>
        <w:rPr>
          <w:lang w:eastAsia="ja-JP"/>
        </w:rPr>
        <w:t>O&amp;M</w:t>
      </w:r>
      <w:r>
        <w:rPr>
          <w:lang w:eastAsia="ja-JP"/>
        </w:rPr>
        <w:tab/>
      </w:r>
      <w:r>
        <w:rPr>
          <w:lang w:eastAsia="ja-JP"/>
        </w:rPr>
        <w:tab/>
        <w:t>Observations and Measurements</w:t>
      </w:r>
      <w:r w:rsidR="00020E72">
        <w:rPr>
          <w:lang w:eastAsia="ja-JP"/>
        </w:rPr>
        <w:t xml:space="preserve"> (ISO 19156:2011)</w:t>
      </w:r>
    </w:p>
    <w:p w14:paraId="15E4B3B3" w14:textId="59958D52" w:rsidR="00020E72" w:rsidRDefault="00020E72" w:rsidP="00020E72">
      <w:pPr>
        <w:rPr>
          <w:lang w:eastAsia="ja-JP"/>
        </w:rPr>
      </w:pPr>
      <w:r>
        <w:rPr>
          <w:lang w:eastAsia="ja-JP"/>
        </w:rPr>
        <w:t>OMS</w:t>
      </w:r>
      <w:r>
        <w:rPr>
          <w:lang w:eastAsia="ja-JP"/>
        </w:rPr>
        <w:tab/>
      </w:r>
      <w:r>
        <w:rPr>
          <w:lang w:eastAsia="ja-JP"/>
        </w:rPr>
        <w:tab/>
      </w:r>
      <w:r w:rsidRPr="00020E72">
        <w:rPr>
          <w:lang w:eastAsia="ja-JP"/>
        </w:rPr>
        <w:t xml:space="preserve">Observations, </w:t>
      </w:r>
      <w:del w:id="119" w:author="Katharina Schleidt" w:date="2021-07-05T19:42:00Z">
        <w:r w:rsidRPr="00020E72" w:rsidDel="00116C6C">
          <w:rPr>
            <w:lang w:eastAsia="ja-JP"/>
          </w:rPr>
          <w:delText xml:space="preserve">measurements </w:delText>
        </w:r>
      </w:del>
      <w:ins w:id="120" w:author="Katharina Schleidt" w:date="2021-07-05T19:42:00Z">
        <w:r w:rsidR="00116C6C">
          <w:rPr>
            <w:lang w:eastAsia="ja-JP"/>
          </w:rPr>
          <w:t>M</w:t>
        </w:r>
        <w:r w:rsidR="00116C6C" w:rsidRPr="00020E72">
          <w:rPr>
            <w:lang w:eastAsia="ja-JP"/>
          </w:rPr>
          <w:t xml:space="preserve">easurements </w:t>
        </w:r>
      </w:ins>
      <w:r w:rsidRPr="00020E72">
        <w:rPr>
          <w:lang w:eastAsia="ja-JP"/>
        </w:rPr>
        <w:t xml:space="preserve">and </w:t>
      </w:r>
      <w:del w:id="121" w:author="Katharina Schleidt" w:date="2021-07-05T19:42:00Z">
        <w:r w:rsidRPr="00020E72" w:rsidDel="00116C6C">
          <w:rPr>
            <w:lang w:eastAsia="ja-JP"/>
          </w:rPr>
          <w:delText>samples</w:delText>
        </w:r>
        <w:r w:rsidDel="00116C6C">
          <w:rPr>
            <w:lang w:eastAsia="ja-JP"/>
          </w:rPr>
          <w:delText xml:space="preserve"> </w:delText>
        </w:r>
      </w:del>
      <w:ins w:id="122" w:author="Katharina Schleidt" w:date="2021-07-05T19:42:00Z">
        <w:r w:rsidR="00116C6C">
          <w:rPr>
            <w:lang w:eastAsia="ja-JP"/>
          </w:rPr>
          <w:t>S</w:t>
        </w:r>
        <w:r w:rsidR="00116C6C" w:rsidRPr="00020E72">
          <w:rPr>
            <w:lang w:eastAsia="ja-JP"/>
          </w:rPr>
          <w:t>amples</w:t>
        </w:r>
        <w:r w:rsidR="00116C6C">
          <w:rPr>
            <w:lang w:eastAsia="ja-JP"/>
          </w:rPr>
          <w:t xml:space="preserve"> </w:t>
        </w:r>
      </w:ins>
      <w:r>
        <w:rPr>
          <w:lang w:eastAsia="ja-JP"/>
        </w:rPr>
        <w:t>(this current version of ISO 19156)</w:t>
      </w:r>
    </w:p>
    <w:p w14:paraId="48B60208" w14:textId="77777777" w:rsidR="00CE109A" w:rsidRDefault="00CE109A" w:rsidP="00CE109A">
      <w:pPr>
        <w:rPr>
          <w:lang w:eastAsia="ja-JP"/>
        </w:rPr>
      </w:pPr>
      <w:r>
        <w:rPr>
          <w:lang w:eastAsia="ja-JP"/>
        </w:rPr>
        <w:lastRenderedPageBreak/>
        <w:t>OGC</w:t>
      </w:r>
      <w:r>
        <w:rPr>
          <w:lang w:eastAsia="ja-JP"/>
        </w:rPr>
        <w:tab/>
      </w:r>
      <w:r>
        <w:rPr>
          <w:lang w:eastAsia="ja-JP"/>
        </w:rPr>
        <w:tab/>
      </w:r>
      <w:r>
        <w:rPr>
          <w:lang w:eastAsia="ja-JP"/>
        </w:rPr>
        <w:tab/>
        <w:t>Open Geospatial Consortium</w:t>
      </w:r>
    </w:p>
    <w:p w14:paraId="75FB034F" w14:textId="77777777" w:rsidR="00CE109A" w:rsidRDefault="00CE109A" w:rsidP="00CE109A">
      <w:pPr>
        <w:rPr>
          <w:lang w:eastAsia="ja-JP"/>
        </w:rPr>
      </w:pPr>
      <w:proofErr w:type="spellStart"/>
      <w:r>
        <w:rPr>
          <w:lang w:eastAsia="ja-JP"/>
        </w:rPr>
        <w:t>SensorML</w:t>
      </w:r>
      <w:proofErr w:type="spellEnd"/>
      <w:r>
        <w:rPr>
          <w:lang w:eastAsia="ja-JP"/>
        </w:rPr>
        <w:tab/>
        <w:t>OGC Sensor Model Language</w:t>
      </w:r>
    </w:p>
    <w:p w14:paraId="5132AF02" w14:textId="77777777" w:rsidR="00CE109A" w:rsidRDefault="00CE109A" w:rsidP="00CE109A">
      <w:pPr>
        <w:rPr>
          <w:lang w:eastAsia="ja-JP"/>
        </w:rPr>
      </w:pPr>
      <w:r>
        <w:rPr>
          <w:lang w:eastAsia="ja-JP"/>
        </w:rPr>
        <w:t>SOS</w:t>
      </w:r>
      <w:r>
        <w:rPr>
          <w:lang w:eastAsia="ja-JP"/>
        </w:rPr>
        <w:tab/>
      </w:r>
      <w:r>
        <w:rPr>
          <w:lang w:eastAsia="ja-JP"/>
        </w:rPr>
        <w:tab/>
      </w:r>
      <w:r>
        <w:rPr>
          <w:lang w:eastAsia="ja-JP"/>
        </w:rPr>
        <w:tab/>
        <w:t>OGC Sensor Observation Service</w:t>
      </w:r>
    </w:p>
    <w:p w14:paraId="24C0FEAC" w14:textId="77777777" w:rsidR="00CE109A" w:rsidRDefault="00CE109A" w:rsidP="00CE109A">
      <w:pPr>
        <w:rPr>
          <w:lang w:eastAsia="ja-JP"/>
        </w:rPr>
      </w:pPr>
      <w:r>
        <w:rPr>
          <w:lang w:eastAsia="ja-JP"/>
        </w:rPr>
        <w:t>STA</w:t>
      </w:r>
      <w:r>
        <w:rPr>
          <w:lang w:eastAsia="ja-JP"/>
        </w:rPr>
        <w:tab/>
      </w:r>
      <w:r>
        <w:rPr>
          <w:lang w:eastAsia="ja-JP"/>
        </w:rPr>
        <w:tab/>
      </w:r>
      <w:r>
        <w:rPr>
          <w:lang w:eastAsia="ja-JP"/>
        </w:rPr>
        <w:tab/>
        <w:t>OGC SensorThings API</w:t>
      </w:r>
    </w:p>
    <w:p w14:paraId="71EE0697" w14:textId="77777777" w:rsidR="00CE109A" w:rsidRDefault="00CE109A" w:rsidP="00CE109A">
      <w:pPr>
        <w:rPr>
          <w:lang w:eastAsia="ja-JP"/>
        </w:rPr>
      </w:pPr>
      <w:r>
        <w:rPr>
          <w:lang w:eastAsia="ja-JP"/>
        </w:rPr>
        <w:t>SWE</w:t>
      </w:r>
      <w:r>
        <w:rPr>
          <w:lang w:eastAsia="ja-JP"/>
        </w:rPr>
        <w:tab/>
      </w:r>
      <w:r>
        <w:rPr>
          <w:lang w:eastAsia="ja-JP"/>
        </w:rPr>
        <w:tab/>
        <w:t>OGC Sensor Web Enablement</w:t>
      </w:r>
    </w:p>
    <w:p w14:paraId="7DD82178" w14:textId="041D7CBA" w:rsidR="00CE109A" w:rsidRDefault="00CE109A" w:rsidP="00CE109A">
      <w:pPr>
        <w:rPr>
          <w:lang w:eastAsia="ja-JP"/>
        </w:rPr>
      </w:pPr>
      <w:r>
        <w:rPr>
          <w:lang w:eastAsia="ja-JP"/>
        </w:rPr>
        <w:t>UML</w:t>
      </w:r>
      <w:r>
        <w:rPr>
          <w:lang w:eastAsia="ja-JP"/>
        </w:rPr>
        <w:tab/>
      </w:r>
      <w:r>
        <w:rPr>
          <w:lang w:eastAsia="ja-JP"/>
        </w:rPr>
        <w:tab/>
        <w:t xml:space="preserve">Unified </w:t>
      </w:r>
      <w:proofErr w:type="spellStart"/>
      <w:r>
        <w:rPr>
          <w:lang w:eastAsia="ja-JP"/>
        </w:rPr>
        <w:t>Modeling</w:t>
      </w:r>
      <w:proofErr w:type="spellEnd"/>
      <w:r>
        <w:rPr>
          <w:lang w:eastAsia="ja-JP"/>
        </w:rPr>
        <w:t xml:space="preserve"> Language</w:t>
      </w:r>
    </w:p>
    <w:p w14:paraId="41287398" w14:textId="73EA6C25" w:rsidR="00CE109A" w:rsidRDefault="00CE109A" w:rsidP="00CE109A">
      <w:pPr>
        <w:rPr>
          <w:lang w:eastAsia="ja-JP"/>
        </w:rPr>
      </w:pPr>
      <w:r>
        <w:rPr>
          <w:lang w:eastAsia="ja-JP"/>
        </w:rPr>
        <w:t>XML</w:t>
      </w:r>
      <w:r>
        <w:rPr>
          <w:lang w:eastAsia="ja-JP"/>
        </w:rPr>
        <w:tab/>
      </w:r>
      <w:r>
        <w:rPr>
          <w:lang w:eastAsia="ja-JP"/>
        </w:rPr>
        <w:tab/>
        <w:t>Extensible Markup Language</w:t>
      </w:r>
    </w:p>
    <w:p w14:paraId="14C08B6A" w14:textId="205FDEBB" w:rsidR="00CE109A" w:rsidRDefault="00CE109A" w:rsidP="00CE109A">
      <w:pPr>
        <w:rPr>
          <w:lang w:eastAsia="ja-JP"/>
        </w:rPr>
      </w:pPr>
      <w:r>
        <w:rPr>
          <w:lang w:eastAsia="ja-JP"/>
        </w:rPr>
        <w:t>2-D</w:t>
      </w:r>
      <w:r>
        <w:rPr>
          <w:lang w:eastAsia="ja-JP"/>
        </w:rPr>
        <w:tab/>
      </w:r>
      <w:r>
        <w:rPr>
          <w:lang w:eastAsia="ja-JP"/>
        </w:rPr>
        <w:tab/>
      </w:r>
      <w:r>
        <w:rPr>
          <w:lang w:eastAsia="ja-JP"/>
        </w:rPr>
        <w:tab/>
        <w:t>Two Dimensional</w:t>
      </w:r>
    </w:p>
    <w:p w14:paraId="40DD68EE" w14:textId="30E0A8C3" w:rsidR="00CE109A" w:rsidRPr="00CE109A" w:rsidRDefault="00CE109A" w:rsidP="00CE109A">
      <w:pPr>
        <w:rPr>
          <w:lang w:eastAsia="ja-JP"/>
        </w:rPr>
      </w:pPr>
      <w:r>
        <w:rPr>
          <w:lang w:eastAsia="ja-JP"/>
        </w:rPr>
        <w:t>3-D</w:t>
      </w:r>
      <w:r>
        <w:rPr>
          <w:lang w:eastAsia="ja-JP"/>
        </w:rPr>
        <w:tab/>
      </w:r>
      <w:r>
        <w:rPr>
          <w:lang w:eastAsia="ja-JP"/>
        </w:rPr>
        <w:tab/>
      </w:r>
      <w:r>
        <w:rPr>
          <w:lang w:eastAsia="ja-JP"/>
        </w:rPr>
        <w:tab/>
        <w:t>Three Dimensional</w:t>
      </w:r>
    </w:p>
    <w:p w14:paraId="69AB29DA" w14:textId="25F167E6" w:rsidR="00247DE8" w:rsidRDefault="00247DE8" w:rsidP="00247DE8">
      <w:pPr>
        <w:pStyle w:val="Heading2"/>
      </w:pPr>
      <w:bookmarkStart w:id="123" w:name="_Toc72768851"/>
      <w:r>
        <w:t>Schema language</w:t>
      </w:r>
      <w:bookmarkEnd w:id="123"/>
    </w:p>
    <w:p w14:paraId="54B81824" w14:textId="257BAB5F" w:rsidR="00CE109A" w:rsidRDefault="00CE109A" w:rsidP="00CE109A">
      <w:pPr>
        <w:rPr>
          <w:lang w:eastAsia="ja-JP"/>
        </w:rPr>
      </w:pPr>
      <w:r>
        <w:rPr>
          <w:lang w:eastAsia="ja-JP"/>
        </w:rPr>
        <w:t>The conceptual schema specified in this International Standard is in accordance with the Unified Modelling Language (UML) ISO/IEC 19501, following the guidance of ISO 19103:2015.</w:t>
      </w:r>
    </w:p>
    <w:p w14:paraId="3582F57F" w14:textId="711C4705" w:rsidR="00CE109A" w:rsidRDefault="00CE109A" w:rsidP="00CE109A">
      <w:pPr>
        <w:rPr>
          <w:lang w:eastAsia="ja-JP"/>
        </w:rPr>
      </w:pPr>
      <w:r>
        <w:rPr>
          <w:lang w:eastAsia="ja-JP"/>
        </w:rPr>
        <w:t xml:space="preserve">The UML in Abstract Core and Basic packages is conformant with the profile described in </w:t>
      </w:r>
      <w:r w:rsidR="000F44D4" w:rsidRPr="000F44D4">
        <w:rPr>
          <w:lang w:eastAsia="ja-JP"/>
        </w:rPr>
        <w:t>ISO 19136-1:2020</w:t>
      </w:r>
      <w:r>
        <w:rPr>
          <w:lang w:eastAsia="ja-JP"/>
        </w:rPr>
        <w:t>, Annex E. Use of this restricted idiom supports direct transformation into a GML Application Schema. ISO 19136 introduces some additional stereotypes. In particular «</w:t>
      </w:r>
      <w:proofErr w:type="spellStart"/>
      <w:r>
        <w:rPr>
          <w:lang w:eastAsia="ja-JP"/>
        </w:rPr>
        <w:t>FeatureType</w:t>
      </w:r>
      <w:proofErr w:type="spellEnd"/>
      <w:r>
        <w:rPr>
          <w:lang w:eastAsia="ja-JP"/>
        </w:rPr>
        <w:t>» implies that a class is an instance of the «</w:t>
      </w:r>
      <w:proofErr w:type="spellStart"/>
      <w:r>
        <w:rPr>
          <w:lang w:eastAsia="ja-JP"/>
        </w:rPr>
        <w:t>metaclass</w:t>
      </w:r>
      <w:proofErr w:type="spellEnd"/>
      <w:r>
        <w:rPr>
          <w:lang w:eastAsia="ja-JP"/>
        </w:rPr>
        <w:t xml:space="preserve">» </w:t>
      </w:r>
      <w:proofErr w:type="spellStart"/>
      <w:r>
        <w:rPr>
          <w:lang w:eastAsia="ja-JP"/>
        </w:rPr>
        <w:t>GF_FeatureType</w:t>
      </w:r>
      <w:proofErr w:type="spellEnd"/>
      <w:r>
        <w:rPr>
          <w:lang w:eastAsia="ja-JP"/>
        </w:rPr>
        <w:t xml:space="preserve"> (ISO 19109), and therefore represents a feature type.</w:t>
      </w:r>
    </w:p>
    <w:p w14:paraId="392BB221" w14:textId="368B1E1D" w:rsidR="00CE109A" w:rsidRPr="00CE109A" w:rsidRDefault="00CE109A" w:rsidP="00CE109A">
      <w:pPr>
        <w:rPr>
          <w:lang w:eastAsia="ja-JP"/>
        </w:rPr>
      </w:pPr>
      <w:r>
        <w:rPr>
          <w:lang w:eastAsia="ja-JP"/>
        </w:rPr>
        <w:t xml:space="preserve">The prose explanation of the model uses the term “property” to refer to both class attributes and association roles. This is consistent with the General Feature Model described in ISO 19109. In the context of properties, the term “value” refers to either a literal (for attributes whose type is simple), or to an instance of the class providing the type of the attribute or target of the association. Within the explanation, the property names </w:t>
      </w:r>
      <w:r w:rsidR="00AF32F1">
        <w:rPr>
          <w:lang w:eastAsia="ja-JP"/>
        </w:rPr>
        <w:t>(</w:t>
      </w:r>
      <w:r>
        <w:rPr>
          <w:lang w:eastAsia="ja-JP"/>
        </w:rPr>
        <w:t>property types) are sometimes used as natural language words where this assists in constructing a readable text.</w:t>
      </w:r>
    </w:p>
    <w:p w14:paraId="0FEDFB8E" w14:textId="5C5D7214" w:rsidR="00247DE8" w:rsidRDefault="00247DE8" w:rsidP="00247DE8">
      <w:pPr>
        <w:pStyle w:val="Heading2"/>
      </w:pPr>
      <w:bookmarkStart w:id="124" w:name="_Toc72768852"/>
      <w:r>
        <w:t>Model element names</w:t>
      </w:r>
      <w:bookmarkEnd w:id="124"/>
    </w:p>
    <w:p w14:paraId="07EE5E28" w14:textId="0D91391B" w:rsidR="00CE109A" w:rsidRPr="00CE109A" w:rsidRDefault="00CE109A" w:rsidP="00CE109A">
      <w:pPr>
        <w:rPr>
          <w:lang w:eastAsia="ja-JP"/>
        </w:rPr>
      </w:pPr>
      <w:r w:rsidRPr="00CE109A">
        <w:rPr>
          <w:lang w:eastAsia="ja-JP"/>
        </w:rPr>
        <w:t xml:space="preserve">This International Standard specifies a model for observations using terminology that is based on current practice in a variety of scientific and technical disciplines. It is designed to apply across disciplines, so the best or "most neutral" term has been used in naming the classes, attributes and associations provided. The terminology does not, however, correspond precisely with any single discipline. As an aid to implementers, a mapping from the element names specified in this International Standard to common terminology in some application domains is provided in </w:t>
      </w:r>
      <w:r w:rsidRPr="00B82ACF">
        <w:rPr>
          <w:lang w:eastAsia="ja-JP"/>
        </w:rPr>
        <w:t>Annex B.</w:t>
      </w:r>
    </w:p>
    <w:p w14:paraId="60E43F29" w14:textId="5E9EE5CB" w:rsidR="00247DE8" w:rsidRDefault="00247DE8" w:rsidP="00247DE8">
      <w:pPr>
        <w:pStyle w:val="Heading2"/>
      </w:pPr>
      <w:bookmarkStart w:id="125" w:name="_Toc72768853"/>
      <w:r>
        <w:t>Requirements and recommendations</w:t>
      </w:r>
      <w:bookmarkEnd w:id="125"/>
    </w:p>
    <w:p w14:paraId="715B9EA9" w14:textId="77777777" w:rsidR="00CE109A" w:rsidRPr="00CE109A" w:rsidRDefault="00CE109A" w:rsidP="00CE109A">
      <w:pPr>
        <w:tabs>
          <w:tab w:val="clear" w:pos="403"/>
          <w:tab w:val="left" w:pos="400"/>
          <w:tab w:val="left" w:pos="560"/>
        </w:tabs>
        <w:spacing w:before="240"/>
        <w:rPr>
          <w:shd w:val="clear" w:color="auto" w:fill="93C47D"/>
        </w:rPr>
      </w:pPr>
      <w:r w:rsidRPr="00FF42B7">
        <w:t xml:space="preserve">All requirements are </w:t>
      </w:r>
      <w:r w:rsidRPr="00FF42B7">
        <w:rPr>
          <w:b/>
        </w:rPr>
        <w:t>normative</w:t>
      </w:r>
      <w:r w:rsidRPr="00FF42B7">
        <w:t>, and each is presented with the following template:</w:t>
      </w:r>
    </w:p>
    <w:tbl>
      <w:tblPr>
        <w:tblW w:w="86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890"/>
        <w:gridCol w:w="3720"/>
      </w:tblGrid>
      <w:tr w:rsidR="00CE109A" w:rsidRPr="00CE109A" w14:paraId="50E2FC98" w14:textId="77777777" w:rsidTr="00FF42B7">
        <w:trPr>
          <w:trHeight w:val="515"/>
        </w:trPr>
        <w:tc>
          <w:tcPr>
            <w:tcW w:w="4890" w:type="dxa"/>
            <w:shd w:val="clear" w:color="auto" w:fill="auto"/>
            <w:tcMar>
              <w:top w:w="100" w:type="dxa"/>
              <w:left w:w="100" w:type="dxa"/>
              <w:bottom w:w="100" w:type="dxa"/>
              <w:right w:w="100" w:type="dxa"/>
            </w:tcMar>
          </w:tcPr>
          <w:p w14:paraId="62E2C0A3" w14:textId="77777777" w:rsidR="00CE109A" w:rsidRPr="00CE109A" w:rsidRDefault="00CE109A" w:rsidP="00351E51">
            <w:pPr>
              <w:tabs>
                <w:tab w:val="clear" w:pos="403"/>
                <w:tab w:val="left" w:pos="400"/>
                <w:tab w:val="left" w:pos="560"/>
              </w:tabs>
              <w:rPr>
                <w:b/>
                <w:shd w:val="clear" w:color="auto" w:fill="93C47D"/>
              </w:rPr>
            </w:pPr>
            <w:r w:rsidRPr="00FF42B7">
              <w:rPr>
                <w:b/>
              </w:rPr>
              <w:t>Requirement /</w:t>
            </w:r>
            <w:proofErr w:type="spellStart"/>
            <w:r w:rsidRPr="00FF42B7">
              <w:rPr>
                <w:b/>
              </w:rPr>
              <w:t>req</w:t>
            </w:r>
            <w:proofErr w:type="spellEnd"/>
            <w:r w:rsidRPr="00FF42B7">
              <w:rPr>
                <w:b/>
              </w:rPr>
              <w:t>/{</w:t>
            </w:r>
            <w:proofErr w:type="spellStart"/>
            <w:r w:rsidRPr="00FF42B7">
              <w:rPr>
                <w:b/>
              </w:rPr>
              <w:t>pkg</w:t>
            </w:r>
            <w:proofErr w:type="spellEnd"/>
            <w:r w:rsidRPr="00FF42B7">
              <w:rPr>
                <w:b/>
              </w:rPr>
              <w:t>}/{</w:t>
            </w:r>
            <w:proofErr w:type="spellStart"/>
            <w:r w:rsidRPr="00FF42B7">
              <w:rPr>
                <w:b/>
              </w:rPr>
              <w:t>classM</w:t>
            </w:r>
            <w:proofErr w:type="spellEnd"/>
            <w:r w:rsidRPr="00FF42B7">
              <w:rPr>
                <w:b/>
              </w:rPr>
              <w:t>}/{</w:t>
            </w:r>
            <w:proofErr w:type="spellStart"/>
            <w:r w:rsidRPr="00FF42B7">
              <w:rPr>
                <w:b/>
              </w:rPr>
              <w:t>reqN</w:t>
            </w:r>
            <w:proofErr w:type="spellEnd"/>
            <w:r w:rsidRPr="00FF42B7">
              <w:rPr>
                <w:b/>
              </w:rPr>
              <w:t>}</w:t>
            </w:r>
          </w:p>
        </w:tc>
        <w:tc>
          <w:tcPr>
            <w:tcW w:w="3720" w:type="dxa"/>
            <w:shd w:val="clear" w:color="auto" w:fill="auto"/>
            <w:tcMar>
              <w:top w:w="100" w:type="dxa"/>
              <w:left w:w="100" w:type="dxa"/>
              <w:bottom w:w="100" w:type="dxa"/>
              <w:right w:w="100" w:type="dxa"/>
            </w:tcMar>
          </w:tcPr>
          <w:p w14:paraId="3005282C" w14:textId="5F5569C0" w:rsidR="00CE109A" w:rsidRPr="00CE109A" w:rsidRDefault="00CE109A" w:rsidP="00351E51">
            <w:pPr>
              <w:tabs>
                <w:tab w:val="clear" w:pos="403"/>
                <w:tab w:val="left" w:pos="400"/>
                <w:tab w:val="left" w:pos="560"/>
              </w:tabs>
              <w:rPr>
                <w:b/>
                <w:shd w:val="clear" w:color="auto" w:fill="93C47D"/>
              </w:rPr>
            </w:pPr>
            <w:r w:rsidRPr="00FF42B7">
              <w:t>[Normative statement]</w:t>
            </w:r>
          </w:p>
        </w:tc>
      </w:tr>
    </w:tbl>
    <w:p w14:paraId="5E15C87F" w14:textId="6FD32F1F" w:rsidR="00CE109A" w:rsidRPr="00CE109A" w:rsidRDefault="00CE109A" w:rsidP="00FF42B7">
      <w:pPr>
        <w:tabs>
          <w:tab w:val="clear" w:pos="403"/>
          <w:tab w:val="left" w:pos="400"/>
          <w:tab w:val="left" w:pos="560"/>
        </w:tabs>
        <w:spacing w:before="240"/>
        <w:rPr>
          <w:shd w:val="clear" w:color="auto" w:fill="93C47D"/>
        </w:rPr>
      </w:pPr>
      <w:r w:rsidRPr="00FF42B7">
        <w:lastRenderedPageBreak/>
        <w:t xml:space="preserve">where </w:t>
      </w:r>
      <w:r w:rsidRPr="00FF42B7">
        <w:rPr>
          <w:b/>
        </w:rPr>
        <w:t>/</w:t>
      </w:r>
      <w:proofErr w:type="spellStart"/>
      <w:r w:rsidRPr="00FF42B7">
        <w:rPr>
          <w:b/>
        </w:rPr>
        <w:t>req</w:t>
      </w:r>
      <w:proofErr w:type="spellEnd"/>
      <w:r w:rsidRPr="00FF42B7">
        <w:rPr>
          <w:b/>
        </w:rPr>
        <w:t>/{</w:t>
      </w:r>
      <w:proofErr w:type="spellStart"/>
      <w:r w:rsidRPr="00FF42B7">
        <w:rPr>
          <w:b/>
        </w:rPr>
        <w:t>pkg</w:t>
      </w:r>
      <w:proofErr w:type="spellEnd"/>
      <w:r w:rsidRPr="00FF42B7">
        <w:rPr>
          <w:b/>
        </w:rPr>
        <w:t>}/{</w:t>
      </w:r>
      <w:proofErr w:type="spellStart"/>
      <w:r w:rsidRPr="00FF42B7">
        <w:rPr>
          <w:b/>
        </w:rPr>
        <w:t>classM</w:t>
      </w:r>
      <w:proofErr w:type="spellEnd"/>
      <w:r w:rsidRPr="00FF42B7">
        <w:rPr>
          <w:b/>
        </w:rPr>
        <w:t>}/{</w:t>
      </w:r>
      <w:proofErr w:type="spellStart"/>
      <w:r w:rsidRPr="00FF42B7">
        <w:rPr>
          <w:b/>
        </w:rPr>
        <w:t>reqN</w:t>
      </w:r>
      <w:proofErr w:type="spellEnd"/>
      <w:r w:rsidRPr="00FF42B7">
        <w:rPr>
          <w:b/>
        </w:rPr>
        <w:t>}</w:t>
      </w:r>
      <w:r w:rsidRPr="00FF42B7">
        <w:t xml:space="preserve"> identifies the requirement. The use of this layout convention allows the normative provisions of this standard to be easily located by implementers. </w:t>
      </w:r>
    </w:p>
    <w:p w14:paraId="5D45499C" w14:textId="47305313" w:rsidR="00CE109A" w:rsidRPr="00CE109A" w:rsidRDefault="00CE109A" w:rsidP="00CE109A">
      <w:pPr>
        <w:tabs>
          <w:tab w:val="clear" w:pos="403"/>
          <w:tab w:val="left" w:pos="400"/>
          <w:tab w:val="left" w:pos="560"/>
        </w:tabs>
        <w:spacing w:before="240"/>
        <w:rPr>
          <w:shd w:val="clear" w:color="auto" w:fill="93C47D"/>
        </w:rPr>
      </w:pPr>
      <w:r w:rsidRPr="00FF42B7">
        <w:t xml:space="preserve">All defined classes, attributes and associations mentioned within requirements or recommendations are shown in </w:t>
      </w:r>
      <w:r w:rsidRPr="00FF42B7">
        <w:rPr>
          <w:b/>
        </w:rPr>
        <w:t>bold</w:t>
      </w:r>
      <w:r w:rsidRPr="00FF42B7">
        <w:t xml:space="preserve"> correspond to references to the definition of the referenced element.</w:t>
      </w:r>
    </w:p>
    <w:p w14:paraId="4625DCE2" w14:textId="25495D5B" w:rsidR="00CE109A" w:rsidRPr="00FF42B7" w:rsidRDefault="00CE109A" w:rsidP="00FF42B7">
      <w:r w:rsidRPr="00FF42B7">
        <w:t>The following base</w:t>
      </w:r>
      <w:r w:rsidR="005C46DD" w:rsidRPr="005C46DD">
        <w:t xml:space="preserve"> (/</w:t>
      </w:r>
      <w:proofErr w:type="spellStart"/>
      <w:r w:rsidR="005C46DD" w:rsidRPr="005C46DD">
        <w:t>req</w:t>
      </w:r>
      <w:proofErr w:type="spellEnd"/>
      <w:r w:rsidR="005C46DD" w:rsidRPr="005C46DD">
        <w:t>/{</w:t>
      </w:r>
      <w:proofErr w:type="spellStart"/>
      <w:r w:rsidR="005C46DD" w:rsidRPr="005C46DD">
        <w:t>pkg</w:t>
      </w:r>
      <w:proofErr w:type="spellEnd"/>
      <w:r w:rsidR="005C46DD" w:rsidRPr="005C46DD">
        <w:t>}/)</w:t>
      </w:r>
      <w:r w:rsidRPr="00FF42B7">
        <w:t xml:space="preserve"> </w:t>
      </w:r>
      <w:r w:rsidR="00FF42B7" w:rsidRPr="00FF42B7">
        <w:t>h</w:t>
      </w:r>
      <w:r w:rsidRPr="00FF42B7">
        <w:t>as been used per package:</w:t>
      </w:r>
    </w:p>
    <w:p w14:paraId="3597A391" w14:textId="77777777" w:rsidR="00CE109A" w:rsidRPr="00FF42B7" w:rsidRDefault="00CE109A" w:rsidP="00220B53">
      <w:pPr>
        <w:pStyle w:val="ListParagraph"/>
        <w:numPr>
          <w:ilvl w:val="0"/>
          <w:numId w:val="5"/>
        </w:numPr>
      </w:pPr>
      <w:r w:rsidRPr="00A411C8">
        <w:rPr>
          <w:b/>
          <w:bCs/>
        </w:rPr>
        <w:t>/</w:t>
      </w:r>
      <w:proofErr w:type="spellStart"/>
      <w:r w:rsidRPr="00A411C8">
        <w:rPr>
          <w:b/>
          <w:bCs/>
        </w:rPr>
        <w:t>req</w:t>
      </w:r>
      <w:proofErr w:type="spellEnd"/>
      <w:r w:rsidRPr="00A411C8">
        <w:rPr>
          <w:b/>
          <w:bCs/>
        </w:rPr>
        <w:t>/</w:t>
      </w:r>
      <w:proofErr w:type="spellStart"/>
      <w:r w:rsidRPr="00A411C8">
        <w:rPr>
          <w:b/>
          <w:bCs/>
        </w:rPr>
        <w:t>obs-cpt</w:t>
      </w:r>
      <w:proofErr w:type="spellEnd"/>
      <w:r w:rsidRPr="00FF42B7">
        <w:t>: Conceptual Observation schema,</w:t>
      </w:r>
    </w:p>
    <w:p w14:paraId="156AC6DF" w14:textId="77777777" w:rsidR="00CE109A" w:rsidRPr="00FF42B7" w:rsidRDefault="00CE109A" w:rsidP="00220B53">
      <w:pPr>
        <w:pStyle w:val="ListParagraph"/>
        <w:numPr>
          <w:ilvl w:val="0"/>
          <w:numId w:val="5"/>
        </w:numPr>
      </w:pPr>
      <w:r w:rsidRPr="00A411C8">
        <w:rPr>
          <w:b/>
          <w:bCs/>
        </w:rPr>
        <w:t>/</w:t>
      </w:r>
      <w:proofErr w:type="spellStart"/>
      <w:r w:rsidRPr="00A411C8">
        <w:rPr>
          <w:b/>
          <w:bCs/>
        </w:rPr>
        <w:t>req</w:t>
      </w:r>
      <w:proofErr w:type="spellEnd"/>
      <w:r w:rsidRPr="00A411C8">
        <w:rPr>
          <w:b/>
          <w:bCs/>
        </w:rPr>
        <w:t>/</w:t>
      </w:r>
      <w:proofErr w:type="spellStart"/>
      <w:r w:rsidRPr="00A411C8">
        <w:rPr>
          <w:b/>
          <w:bCs/>
        </w:rPr>
        <w:t>obs</w:t>
      </w:r>
      <w:proofErr w:type="spellEnd"/>
      <w:r w:rsidRPr="00A411C8">
        <w:rPr>
          <w:b/>
          <w:bCs/>
        </w:rPr>
        <w:t>-core</w:t>
      </w:r>
      <w:r w:rsidRPr="00FF42B7">
        <w:t>: Abstract Observation Core,</w:t>
      </w:r>
    </w:p>
    <w:p w14:paraId="3C5C20A5" w14:textId="77777777" w:rsidR="00CE109A" w:rsidRPr="00FF42B7" w:rsidRDefault="00CE109A" w:rsidP="00220B53">
      <w:pPr>
        <w:pStyle w:val="ListParagraph"/>
        <w:numPr>
          <w:ilvl w:val="0"/>
          <w:numId w:val="5"/>
        </w:numPr>
      </w:pPr>
      <w:r w:rsidRPr="00A411C8">
        <w:rPr>
          <w:b/>
          <w:bCs/>
        </w:rPr>
        <w:t>/</w:t>
      </w:r>
      <w:proofErr w:type="spellStart"/>
      <w:r w:rsidRPr="00A411C8">
        <w:rPr>
          <w:b/>
          <w:bCs/>
        </w:rPr>
        <w:t>req</w:t>
      </w:r>
      <w:proofErr w:type="spellEnd"/>
      <w:r w:rsidRPr="00A411C8">
        <w:rPr>
          <w:b/>
          <w:bCs/>
        </w:rPr>
        <w:t>/</w:t>
      </w:r>
      <w:proofErr w:type="spellStart"/>
      <w:r w:rsidRPr="00A411C8">
        <w:rPr>
          <w:b/>
          <w:bCs/>
        </w:rPr>
        <w:t>obs</w:t>
      </w:r>
      <w:proofErr w:type="spellEnd"/>
      <w:r w:rsidRPr="00A411C8">
        <w:rPr>
          <w:b/>
          <w:bCs/>
        </w:rPr>
        <w:t>-basic</w:t>
      </w:r>
      <w:r w:rsidRPr="00FF42B7">
        <w:t>: Basic Observations,</w:t>
      </w:r>
    </w:p>
    <w:p w14:paraId="355D264B" w14:textId="77777777" w:rsidR="00CE109A" w:rsidRPr="00FF42B7" w:rsidRDefault="00CE109A" w:rsidP="00220B53">
      <w:pPr>
        <w:pStyle w:val="ListParagraph"/>
        <w:numPr>
          <w:ilvl w:val="0"/>
          <w:numId w:val="5"/>
        </w:numPr>
      </w:pPr>
      <w:r w:rsidRPr="00A411C8">
        <w:rPr>
          <w:b/>
          <w:bCs/>
        </w:rPr>
        <w:t>/</w:t>
      </w:r>
      <w:proofErr w:type="spellStart"/>
      <w:r w:rsidRPr="00A411C8">
        <w:rPr>
          <w:b/>
          <w:bCs/>
        </w:rPr>
        <w:t>req</w:t>
      </w:r>
      <w:proofErr w:type="spellEnd"/>
      <w:r w:rsidRPr="00A411C8">
        <w:rPr>
          <w:b/>
          <w:bCs/>
        </w:rPr>
        <w:t>/</w:t>
      </w:r>
      <w:proofErr w:type="spellStart"/>
      <w:r w:rsidRPr="00A411C8">
        <w:rPr>
          <w:b/>
          <w:bCs/>
        </w:rPr>
        <w:t>sam-cpt</w:t>
      </w:r>
      <w:proofErr w:type="spellEnd"/>
      <w:r w:rsidRPr="00FF42B7">
        <w:t>: Conceptual Sample schema,</w:t>
      </w:r>
    </w:p>
    <w:p w14:paraId="5192E89B" w14:textId="77777777" w:rsidR="00CE109A" w:rsidRPr="00FF42B7" w:rsidRDefault="00CE109A" w:rsidP="00220B53">
      <w:pPr>
        <w:pStyle w:val="ListParagraph"/>
        <w:numPr>
          <w:ilvl w:val="0"/>
          <w:numId w:val="5"/>
        </w:numPr>
      </w:pPr>
      <w:r w:rsidRPr="00A411C8">
        <w:rPr>
          <w:b/>
          <w:bCs/>
        </w:rPr>
        <w:t>/</w:t>
      </w:r>
      <w:proofErr w:type="spellStart"/>
      <w:r w:rsidRPr="00A411C8">
        <w:rPr>
          <w:b/>
          <w:bCs/>
        </w:rPr>
        <w:t>req</w:t>
      </w:r>
      <w:proofErr w:type="spellEnd"/>
      <w:r w:rsidRPr="00A411C8">
        <w:rPr>
          <w:b/>
          <w:bCs/>
        </w:rPr>
        <w:t>/</w:t>
      </w:r>
      <w:proofErr w:type="spellStart"/>
      <w:r w:rsidRPr="00A411C8">
        <w:rPr>
          <w:b/>
          <w:bCs/>
        </w:rPr>
        <w:t>sam</w:t>
      </w:r>
      <w:proofErr w:type="spellEnd"/>
      <w:r w:rsidRPr="00A411C8">
        <w:rPr>
          <w:b/>
          <w:bCs/>
        </w:rPr>
        <w:t>-core</w:t>
      </w:r>
      <w:r w:rsidRPr="00FF42B7">
        <w:t>: Abstract Sample core,</w:t>
      </w:r>
    </w:p>
    <w:p w14:paraId="0BF26897" w14:textId="77777777" w:rsidR="00CE109A" w:rsidRPr="00FF42B7" w:rsidRDefault="00CE109A" w:rsidP="00220B53">
      <w:pPr>
        <w:pStyle w:val="ListParagraph"/>
        <w:numPr>
          <w:ilvl w:val="0"/>
          <w:numId w:val="5"/>
        </w:numPr>
      </w:pPr>
      <w:r w:rsidRPr="00A411C8">
        <w:rPr>
          <w:b/>
          <w:bCs/>
        </w:rPr>
        <w:t>/</w:t>
      </w:r>
      <w:proofErr w:type="spellStart"/>
      <w:r w:rsidRPr="00A411C8">
        <w:rPr>
          <w:b/>
          <w:bCs/>
        </w:rPr>
        <w:t>req</w:t>
      </w:r>
      <w:proofErr w:type="spellEnd"/>
      <w:r w:rsidRPr="00A411C8">
        <w:rPr>
          <w:b/>
          <w:bCs/>
        </w:rPr>
        <w:t>/</w:t>
      </w:r>
      <w:proofErr w:type="spellStart"/>
      <w:r w:rsidRPr="00A411C8">
        <w:rPr>
          <w:b/>
          <w:bCs/>
        </w:rPr>
        <w:t>sam</w:t>
      </w:r>
      <w:proofErr w:type="spellEnd"/>
      <w:r w:rsidRPr="00A411C8">
        <w:rPr>
          <w:b/>
          <w:bCs/>
        </w:rPr>
        <w:t>-basic</w:t>
      </w:r>
      <w:r w:rsidRPr="00FF42B7">
        <w:t>: Basic Samples</w:t>
      </w:r>
    </w:p>
    <w:p w14:paraId="355F7B64" w14:textId="2A47B8CD" w:rsidR="005C46DD" w:rsidRDefault="005C46DD" w:rsidP="00FF42B7">
      <w:r w:rsidRPr="005C46DD">
        <w:t>In the lines below, the base (/</w:t>
      </w:r>
      <w:proofErr w:type="spellStart"/>
      <w:r w:rsidRPr="005C46DD">
        <w:t>req</w:t>
      </w:r>
      <w:proofErr w:type="spellEnd"/>
      <w:r w:rsidRPr="005C46DD">
        <w:t>/{</w:t>
      </w:r>
      <w:proofErr w:type="spellStart"/>
      <w:r w:rsidRPr="005C46DD">
        <w:t>pkg</w:t>
      </w:r>
      <w:proofErr w:type="spellEnd"/>
      <w:r w:rsidRPr="005C46DD">
        <w:t>}/) has been left out for better readability.</w:t>
      </w:r>
    </w:p>
    <w:p w14:paraId="6DA31A02" w14:textId="0A8F453A" w:rsidR="00CE109A" w:rsidRPr="00FF42B7" w:rsidRDefault="00CE109A" w:rsidP="00FF42B7">
      <w:r w:rsidRPr="00FF42B7">
        <w:t>For naming of individual requirements pertaining to classes, the following syntax is used:</w:t>
      </w:r>
    </w:p>
    <w:p w14:paraId="25299E90" w14:textId="77777777" w:rsidR="00CE109A" w:rsidRPr="00FF42B7" w:rsidRDefault="00CE109A" w:rsidP="00220B53">
      <w:pPr>
        <w:pStyle w:val="ListParagraph"/>
        <w:numPr>
          <w:ilvl w:val="0"/>
          <w:numId w:val="6"/>
        </w:numPr>
      </w:pPr>
      <w:r w:rsidRPr="00FF42B7">
        <w:rPr>
          <w:b/>
          <w:bCs/>
        </w:rPr>
        <w:t>{Class Name}-</w:t>
      </w:r>
      <w:proofErr w:type="spellStart"/>
      <w:r w:rsidRPr="00FF42B7">
        <w:rPr>
          <w:b/>
          <w:bCs/>
        </w:rPr>
        <w:t>sem</w:t>
      </w:r>
      <w:proofErr w:type="spellEnd"/>
      <w:r w:rsidRPr="00FF42B7">
        <w:t>: The semantic definition of the concept, together with the naming of the Class.</w:t>
      </w:r>
    </w:p>
    <w:p w14:paraId="48B4BA14" w14:textId="3D5B5B4A" w:rsidR="00CE109A" w:rsidRPr="00FF42B7" w:rsidRDefault="00CE109A" w:rsidP="00FF42B7">
      <w:r w:rsidRPr="00FF42B7">
        <w:t>For naming of individual requirements pertaining to attribute or associations, the following syntax is used:</w:t>
      </w:r>
    </w:p>
    <w:p w14:paraId="58535AD8" w14:textId="77777777" w:rsidR="00CE109A" w:rsidRPr="00FF42B7" w:rsidRDefault="00CE109A" w:rsidP="00220B53">
      <w:pPr>
        <w:pStyle w:val="ListParagraph"/>
        <w:numPr>
          <w:ilvl w:val="0"/>
          <w:numId w:val="6"/>
        </w:numPr>
      </w:pPr>
      <w:r w:rsidRPr="00FF42B7">
        <w:rPr>
          <w:b/>
          <w:bCs/>
        </w:rPr>
        <w:t>{Attribute/Association Name}-</w:t>
      </w:r>
      <w:proofErr w:type="spellStart"/>
      <w:r w:rsidRPr="00FF42B7">
        <w:rPr>
          <w:b/>
          <w:bCs/>
        </w:rPr>
        <w:t>sem</w:t>
      </w:r>
      <w:proofErr w:type="spellEnd"/>
      <w:r w:rsidRPr="00FF42B7">
        <w:t xml:space="preserve">: The semantic definition of the concept, together with the naming of the attribute or association role. Except for cases where concepts are mandatory within all packages, these statements are phrased to be cardinality neutral, e.g. they also apply to cardinality </w:t>
      </w:r>
      <w:proofErr w:type="gramStart"/>
      <w:r w:rsidRPr="00FF42B7">
        <w:t>0..</w:t>
      </w:r>
      <w:proofErr w:type="gramEnd"/>
      <w:r w:rsidRPr="00FF42B7">
        <w:t>*;</w:t>
      </w:r>
    </w:p>
    <w:p w14:paraId="10D0F88C" w14:textId="77777777" w:rsidR="00CE109A" w:rsidRPr="00FF42B7" w:rsidRDefault="00CE109A" w:rsidP="00220B53">
      <w:pPr>
        <w:pStyle w:val="ListParagraph"/>
        <w:numPr>
          <w:ilvl w:val="0"/>
          <w:numId w:val="6"/>
        </w:numPr>
      </w:pPr>
      <w:r w:rsidRPr="00FF42B7">
        <w:rPr>
          <w:b/>
          <w:bCs/>
        </w:rPr>
        <w:t>{Attribute/Association Name}-type</w:t>
      </w:r>
      <w:r w:rsidRPr="00FF42B7">
        <w:t>: Type information pertaining to the attribute or association when the type is constrained within one model package;</w:t>
      </w:r>
    </w:p>
    <w:p w14:paraId="3BDBD1CD" w14:textId="77777777" w:rsidR="00CE109A" w:rsidRPr="00FF42B7" w:rsidRDefault="00CE109A" w:rsidP="00220B53">
      <w:pPr>
        <w:pStyle w:val="ListParagraph"/>
        <w:numPr>
          <w:ilvl w:val="0"/>
          <w:numId w:val="6"/>
        </w:numPr>
      </w:pPr>
      <w:r w:rsidRPr="00FF42B7">
        <w:rPr>
          <w:b/>
          <w:bCs/>
        </w:rPr>
        <w:t>{Attribute/Association Name}-card</w:t>
      </w:r>
      <w:r w:rsidRPr="00FF42B7">
        <w:t>: Cardinality information pertaining to the attribute or association;</w:t>
      </w:r>
    </w:p>
    <w:p w14:paraId="7B0C6F20" w14:textId="77777777" w:rsidR="00CE109A" w:rsidRPr="00FF42B7" w:rsidRDefault="00CE109A" w:rsidP="00220B53">
      <w:pPr>
        <w:pStyle w:val="ListParagraph"/>
        <w:numPr>
          <w:ilvl w:val="0"/>
          <w:numId w:val="6"/>
        </w:numPr>
      </w:pPr>
      <w:r w:rsidRPr="00FF42B7">
        <w:rPr>
          <w:b/>
          <w:bCs/>
        </w:rPr>
        <w:t>{Attribute/Association Name}-con</w:t>
      </w:r>
      <w:r w:rsidRPr="00FF42B7">
        <w:t>: Additional constraints. As these sometimes pertain to multiple attributes or associations, this part of the name may become more complex.</w:t>
      </w:r>
    </w:p>
    <w:p w14:paraId="7DD18BB4" w14:textId="67E18708" w:rsidR="005438D7" w:rsidRDefault="005438D7" w:rsidP="00FF42B7">
      <w:r>
        <w:t>Please note that the i</w:t>
      </w:r>
      <w:r w:rsidRPr="005438D7">
        <w:t xml:space="preserve">ndividual requirements are case sensitive, following UML </w:t>
      </w:r>
      <w:r>
        <w:t xml:space="preserve">naming conventions. Requirements pertaining to classes contain the class name in </w:t>
      </w:r>
      <w:proofErr w:type="spellStart"/>
      <w:r>
        <w:t>UpperCamelCase</w:t>
      </w:r>
      <w:proofErr w:type="spellEnd"/>
      <w:r>
        <w:t xml:space="preserve">, requirements pertaining to associations utilize the association role name in </w:t>
      </w:r>
      <w:proofErr w:type="spellStart"/>
      <w:r>
        <w:t>lowerCamelCase</w:t>
      </w:r>
      <w:proofErr w:type="spellEnd"/>
      <w:r>
        <w:t>.</w:t>
      </w:r>
    </w:p>
    <w:p w14:paraId="27100DAC" w14:textId="1AAD1A2A" w:rsidR="00CE109A" w:rsidRPr="00FF42B7" w:rsidRDefault="00CE109A" w:rsidP="00FF42B7">
      <w:r w:rsidRPr="00FF42B7">
        <w:t xml:space="preserve">All recommendations are </w:t>
      </w:r>
      <w:r w:rsidRPr="00FF42B7">
        <w:rPr>
          <w:b/>
          <w:bCs/>
        </w:rPr>
        <w:t>informative</w:t>
      </w:r>
      <w:r w:rsidRPr="00FF42B7">
        <w:t>, and each is presented with the following template:</w:t>
      </w:r>
    </w:p>
    <w:tbl>
      <w:tblPr>
        <w:tblW w:w="86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890"/>
        <w:gridCol w:w="3720"/>
      </w:tblGrid>
      <w:tr w:rsidR="00CE109A" w:rsidRPr="00CE109A" w14:paraId="73988B16" w14:textId="77777777" w:rsidTr="00FF42B7">
        <w:trPr>
          <w:trHeight w:val="515"/>
        </w:trPr>
        <w:tc>
          <w:tcPr>
            <w:tcW w:w="4890" w:type="dxa"/>
            <w:shd w:val="clear" w:color="auto" w:fill="auto"/>
            <w:tcMar>
              <w:top w:w="100" w:type="dxa"/>
              <w:left w:w="100" w:type="dxa"/>
              <w:bottom w:w="100" w:type="dxa"/>
              <w:right w:w="100" w:type="dxa"/>
            </w:tcMar>
          </w:tcPr>
          <w:p w14:paraId="2DE93A74" w14:textId="77777777" w:rsidR="00CE109A" w:rsidRPr="00FF42B7" w:rsidRDefault="00CE109A" w:rsidP="00FF42B7">
            <w:pPr>
              <w:rPr>
                <w:b/>
                <w:bCs/>
              </w:rPr>
            </w:pPr>
            <w:r w:rsidRPr="00FF42B7">
              <w:rPr>
                <w:b/>
                <w:bCs/>
              </w:rPr>
              <w:t>Recommendation /rec/{</w:t>
            </w:r>
            <w:proofErr w:type="spellStart"/>
            <w:r w:rsidRPr="00FF42B7">
              <w:rPr>
                <w:b/>
                <w:bCs/>
              </w:rPr>
              <w:t>pkg</w:t>
            </w:r>
            <w:proofErr w:type="spellEnd"/>
            <w:r w:rsidRPr="00FF42B7">
              <w:rPr>
                <w:b/>
                <w:bCs/>
              </w:rPr>
              <w:t>}/{</w:t>
            </w:r>
            <w:proofErr w:type="spellStart"/>
            <w:r w:rsidRPr="00FF42B7">
              <w:rPr>
                <w:b/>
                <w:bCs/>
              </w:rPr>
              <w:t>classM</w:t>
            </w:r>
            <w:proofErr w:type="spellEnd"/>
            <w:r w:rsidRPr="00FF42B7">
              <w:rPr>
                <w:b/>
                <w:bCs/>
              </w:rPr>
              <w:t>}/{</w:t>
            </w:r>
            <w:proofErr w:type="spellStart"/>
            <w:r w:rsidRPr="00FF42B7">
              <w:rPr>
                <w:b/>
                <w:bCs/>
              </w:rPr>
              <w:t>reqN</w:t>
            </w:r>
            <w:proofErr w:type="spellEnd"/>
            <w:r w:rsidRPr="00FF42B7">
              <w:rPr>
                <w:b/>
                <w:bCs/>
              </w:rPr>
              <w:t>}</w:t>
            </w:r>
          </w:p>
        </w:tc>
        <w:tc>
          <w:tcPr>
            <w:tcW w:w="3720" w:type="dxa"/>
            <w:tcMar>
              <w:top w:w="100" w:type="dxa"/>
              <w:left w:w="100" w:type="dxa"/>
              <w:bottom w:w="100" w:type="dxa"/>
              <w:right w:w="100" w:type="dxa"/>
            </w:tcMar>
          </w:tcPr>
          <w:p w14:paraId="67744C1B" w14:textId="77777777" w:rsidR="00CE109A" w:rsidRPr="00FF42B7" w:rsidRDefault="00CE109A" w:rsidP="00FF42B7">
            <w:r w:rsidRPr="00FF42B7">
              <w:t>[Informative statement]</w:t>
            </w:r>
          </w:p>
        </w:tc>
      </w:tr>
    </w:tbl>
    <w:p w14:paraId="5881641E" w14:textId="77777777" w:rsidR="00FF42B7" w:rsidRDefault="00FF42B7" w:rsidP="00FF42B7"/>
    <w:p w14:paraId="10E27E9B" w14:textId="76EAB979" w:rsidR="00CE109A" w:rsidRPr="00CE109A" w:rsidRDefault="00CE109A" w:rsidP="00CE109A">
      <w:r w:rsidRPr="00FF42B7">
        <w:t xml:space="preserve">where </w:t>
      </w:r>
      <w:r w:rsidRPr="00FF42B7">
        <w:rPr>
          <w:b/>
          <w:bCs/>
        </w:rPr>
        <w:t>/rec/{</w:t>
      </w:r>
      <w:proofErr w:type="spellStart"/>
      <w:r w:rsidRPr="00FF42B7">
        <w:rPr>
          <w:b/>
          <w:bCs/>
        </w:rPr>
        <w:t>pkg</w:t>
      </w:r>
      <w:proofErr w:type="spellEnd"/>
      <w:r w:rsidRPr="00FF42B7">
        <w:rPr>
          <w:b/>
          <w:bCs/>
        </w:rPr>
        <w:t>}/{</w:t>
      </w:r>
      <w:proofErr w:type="spellStart"/>
      <w:r w:rsidRPr="00FF42B7">
        <w:rPr>
          <w:b/>
          <w:bCs/>
        </w:rPr>
        <w:t>classM</w:t>
      </w:r>
      <w:proofErr w:type="spellEnd"/>
      <w:r w:rsidRPr="00FF42B7">
        <w:rPr>
          <w:b/>
          <w:bCs/>
        </w:rPr>
        <w:t>}/{</w:t>
      </w:r>
      <w:proofErr w:type="spellStart"/>
      <w:r w:rsidRPr="00FF42B7">
        <w:rPr>
          <w:b/>
          <w:bCs/>
        </w:rPr>
        <w:t>reqN</w:t>
      </w:r>
      <w:proofErr w:type="spellEnd"/>
      <w:r w:rsidRPr="00FF42B7">
        <w:rPr>
          <w:b/>
          <w:bCs/>
        </w:rPr>
        <w:t>}</w:t>
      </w:r>
      <w:r w:rsidRPr="00FF42B7">
        <w:t xml:space="preserve"> identifies the recommendation. The use of this layout convention allows the informative provisions of this standard to be easily located by implementers.</w:t>
      </w:r>
    </w:p>
    <w:p w14:paraId="5FD019F2" w14:textId="5C1FBC53" w:rsidR="00247DE8" w:rsidRDefault="00247DE8" w:rsidP="00247DE8">
      <w:pPr>
        <w:pStyle w:val="Heading2"/>
      </w:pPr>
      <w:bookmarkStart w:id="126" w:name="_Toc72768854"/>
      <w:r>
        <w:t>Requirements classes</w:t>
      </w:r>
      <w:bookmarkEnd w:id="126"/>
    </w:p>
    <w:p w14:paraId="65B427FB" w14:textId="77777777" w:rsidR="00FF42B7" w:rsidRDefault="00FF42B7" w:rsidP="00FF42B7">
      <w:pPr>
        <w:rPr>
          <w:lang w:eastAsia="ja-JP"/>
        </w:rPr>
      </w:pPr>
      <w:r>
        <w:rPr>
          <w:lang w:eastAsia="ja-JP"/>
        </w:rPr>
        <w:t xml:space="preserve">Each statement (requirement or recommendation) in this standard is a member of a requirements class. </w:t>
      </w:r>
    </w:p>
    <w:p w14:paraId="4B6EBFFE" w14:textId="77777777" w:rsidR="00FF42B7" w:rsidRDefault="00FF42B7" w:rsidP="00FF42B7">
      <w:pPr>
        <w:rPr>
          <w:lang w:eastAsia="ja-JP"/>
        </w:rPr>
      </w:pPr>
      <w:r>
        <w:rPr>
          <w:lang w:eastAsia="ja-JP"/>
        </w:rPr>
        <w:lastRenderedPageBreak/>
        <w:t xml:space="preserve">All requirement classes are normative. </w:t>
      </w:r>
    </w:p>
    <w:p w14:paraId="4888A8F3" w14:textId="76225A81" w:rsidR="00CE109A" w:rsidRDefault="00FF42B7" w:rsidP="00FF42B7">
      <w:pPr>
        <w:rPr>
          <w:lang w:eastAsia="ja-JP"/>
        </w:rPr>
      </w:pPr>
      <w:r>
        <w:rPr>
          <w:lang w:eastAsia="ja-JP"/>
        </w:rPr>
        <w:t>Each requirements class is described in a discrete clause, and summarized using the following template:</w:t>
      </w:r>
    </w:p>
    <w:tbl>
      <w:tblPr>
        <w:tblW w:w="77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500"/>
        <w:gridCol w:w="4235"/>
      </w:tblGrid>
      <w:tr w:rsidR="00FF42B7" w14:paraId="112C3E01" w14:textId="77777777" w:rsidTr="00351E51">
        <w:trPr>
          <w:trHeight w:val="515"/>
        </w:trPr>
        <w:tc>
          <w:tcPr>
            <w:tcW w:w="3500" w:type="dxa"/>
            <w:tcMar>
              <w:top w:w="100" w:type="dxa"/>
              <w:left w:w="100" w:type="dxa"/>
              <w:bottom w:w="100" w:type="dxa"/>
              <w:right w:w="100" w:type="dxa"/>
            </w:tcMar>
          </w:tcPr>
          <w:p w14:paraId="24DEE3C3" w14:textId="77777777" w:rsidR="00FF42B7" w:rsidRPr="00FF42B7" w:rsidRDefault="00FF42B7" w:rsidP="00FF42B7">
            <w:pPr>
              <w:rPr>
                <w:b/>
                <w:bCs/>
              </w:rPr>
            </w:pPr>
            <w:r w:rsidRPr="00FF42B7">
              <w:rPr>
                <w:b/>
                <w:bCs/>
              </w:rPr>
              <w:t>Requirements class</w:t>
            </w:r>
          </w:p>
        </w:tc>
        <w:tc>
          <w:tcPr>
            <w:tcW w:w="4235" w:type="dxa"/>
            <w:tcMar>
              <w:top w:w="100" w:type="dxa"/>
              <w:left w:w="100" w:type="dxa"/>
              <w:bottom w:w="100" w:type="dxa"/>
              <w:right w:w="100" w:type="dxa"/>
            </w:tcMar>
          </w:tcPr>
          <w:p w14:paraId="15D46B7C" w14:textId="77777777" w:rsidR="00FF42B7" w:rsidRPr="00FF42B7" w:rsidRDefault="00FF42B7" w:rsidP="00FF42B7">
            <w:pPr>
              <w:rPr>
                <w:b/>
                <w:bCs/>
              </w:rPr>
            </w:pPr>
            <w:r w:rsidRPr="00FF42B7">
              <w:rPr>
                <w:b/>
                <w:bCs/>
              </w:rPr>
              <w:t>/</w:t>
            </w:r>
            <w:proofErr w:type="spellStart"/>
            <w:r w:rsidRPr="00FF42B7">
              <w:rPr>
                <w:b/>
                <w:bCs/>
              </w:rPr>
              <w:t>req</w:t>
            </w:r>
            <w:proofErr w:type="spellEnd"/>
            <w:r w:rsidRPr="00FF42B7">
              <w:rPr>
                <w:b/>
                <w:bCs/>
              </w:rPr>
              <w:t>/{</w:t>
            </w:r>
            <w:proofErr w:type="spellStart"/>
            <w:r w:rsidRPr="00FF42B7">
              <w:rPr>
                <w:b/>
                <w:bCs/>
              </w:rPr>
              <w:t>pkg</w:t>
            </w:r>
            <w:proofErr w:type="spellEnd"/>
            <w:r w:rsidRPr="00FF42B7">
              <w:rPr>
                <w:b/>
                <w:bCs/>
              </w:rPr>
              <w:t>}/{</w:t>
            </w:r>
            <w:proofErr w:type="spellStart"/>
            <w:r w:rsidRPr="00FF42B7">
              <w:rPr>
                <w:b/>
                <w:bCs/>
              </w:rPr>
              <w:t>classM</w:t>
            </w:r>
            <w:proofErr w:type="spellEnd"/>
            <w:r w:rsidRPr="00FF42B7">
              <w:rPr>
                <w:b/>
                <w:bCs/>
              </w:rPr>
              <w:t>}</w:t>
            </w:r>
          </w:p>
        </w:tc>
      </w:tr>
      <w:tr w:rsidR="00FF42B7" w14:paraId="63CAAE0C" w14:textId="77777777" w:rsidTr="00351E51">
        <w:trPr>
          <w:trHeight w:val="515"/>
        </w:trPr>
        <w:tc>
          <w:tcPr>
            <w:tcW w:w="3500" w:type="dxa"/>
            <w:tcMar>
              <w:top w:w="100" w:type="dxa"/>
              <w:left w:w="100" w:type="dxa"/>
              <w:bottom w:w="100" w:type="dxa"/>
              <w:right w:w="100" w:type="dxa"/>
            </w:tcMar>
          </w:tcPr>
          <w:p w14:paraId="69536A8D" w14:textId="77777777" w:rsidR="00FF42B7" w:rsidRPr="003A54D1" w:rsidRDefault="00FF42B7" w:rsidP="00FF42B7">
            <w:r w:rsidRPr="003A54D1">
              <w:t>Target type</w:t>
            </w:r>
          </w:p>
        </w:tc>
        <w:tc>
          <w:tcPr>
            <w:tcW w:w="4235" w:type="dxa"/>
            <w:tcMar>
              <w:top w:w="100" w:type="dxa"/>
              <w:left w:w="100" w:type="dxa"/>
              <w:bottom w:w="100" w:type="dxa"/>
              <w:right w:w="100" w:type="dxa"/>
            </w:tcMar>
          </w:tcPr>
          <w:p w14:paraId="402B9A49" w14:textId="77777777" w:rsidR="00FF42B7" w:rsidRPr="00FF42B7" w:rsidRDefault="00FF42B7" w:rsidP="00FF42B7">
            <w:r w:rsidRPr="00FF42B7">
              <w:t>[artefact or technology type]</w:t>
            </w:r>
          </w:p>
        </w:tc>
      </w:tr>
      <w:tr w:rsidR="00FF42B7" w14:paraId="462EF2D2" w14:textId="77777777" w:rsidTr="00351E51">
        <w:trPr>
          <w:trHeight w:val="515"/>
        </w:trPr>
        <w:tc>
          <w:tcPr>
            <w:tcW w:w="3500" w:type="dxa"/>
            <w:tcMar>
              <w:top w:w="100" w:type="dxa"/>
              <w:left w:w="100" w:type="dxa"/>
              <w:bottom w:w="100" w:type="dxa"/>
              <w:right w:w="100" w:type="dxa"/>
            </w:tcMar>
          </w:tcPr>
          <w:p w14:paraId="7183DFCB" w14:textId="77777777" w:rsidR="00FF42B7" w:rsidRPr="003A54D1" w:rsidRDefault="00FF42B7" w:rsidP="00FF42B7">
            <w:r w:rsidRPr="003A54D1">
              <w:t>Name</w:t>
            </w:r>
          </w:p>
        </w:tc>
        <w:tc>
          <w:tcPr>
            <w:tcW w:w="4235" w:type="dxa"/>
            <w:tcMar>
              <w:top w:w="100" w:type="dxa"/>
              <w:left w:w="100" w:type="dxa"/>
              <w:bottom w:w="100" w:type="dxa"/>
              <w:right w:w="100" w:type="dxa"/>
            </w:tcMar>
          </w:tcPr>
          <w:p w14:paraId="6B2D5BFD" w14:textId="77777777" w:rsidR="00FF42B7" w:rsidRPr="00FF42B7" w:rsidRDefault="00FF42B7" w:rsidP="00FF42B7">
            <w:r w:rsidRPr="00FF42B7">
              <w:t>Name of the requirements class</w:t>
            </w:r>
          </w:p>
        </w:tc>
      </w:tr>
      <w:tr w:rsidR="00FF42B7" w14:paraId="6FD9DA06" w14:textId="77777777" w:rsidTr="00351E51">
        <w:trPr>
          <w:trHeight w:val="515"/>
        </w:trPr>
        <w:tc>
          <w:tcPr>
            <w:tcW w:w="3500" w:type="dxa"/>
            <w:tcMar>
              <w:top w:w="100" w:type="dxa"/>
              <w:left w:w="100" w:type="dxa"/>
              <w:bottom w:w="100" w:type="dxa"/>
              <w:right w:w="100" w:type="dxa"/>
            </w:tcMar>
          </w:tcPr>
          <w:p w14:paraId="12262A26" w14:textId="77777777" w:rsidR="00FF42B7" w:rsidRPr="003A54D1" w:rsidRDefault="00FF42B7" w:rsidP="00FF42B7">
            <w:r w:rsidRPr="003A54D1">
              <w:t>Imports</w:t>
            </w:r>
          </w:p>
        </w:tc>
        <w:tc>
          <w:tcPr>
            <w:tcW w:w="4235" w:type="dxa"/>
            <w:tcMar>
              <w:top w:w="100" w:type="dxa"/>
              <w:left w:w="100" w:type="dxa"/>
              <w:bottom w:w="100" w:type="dxa"/>
              <w:right w:w="100" w:type="dxa"/>
            </w:tcMar>
          </w:tcPr>
          <w:p w14:paraId="5D2BAEB2" w14:textId="77777777" w:rsidR="00FF42B7" w:rsidRPr="00FF42B7" w:rsidRDefault="00FF42B7" w:rsidP="00FF42B7">
            <w:r w:rsidRPr="00FF42B7">
              <w:t>/</w:t>
            </w:r>
            <w:proofErr w:type="spellStart"/>
            <w:r w:rsidRPr="00FF42B7">
              <w:t>req</w:t>
            </w:r>
            <w:proofErr w:type="spellEnd"/>
            <w:r w:rsidRPr="00FF42B7">
              <w:t>/{</w:t>
            </w:r>
            <w:proofErr w:type="spellStart"/>
            <w:r w:rsidRPr="00FF42B7">
              <w:t>pkg</w:t>
            </w:r>
            <w:proofErr w:type="spellEnd"/>
            <w:r w:rsidRPr="00FF42B7">
              <w:t>}/{</w:t>
            </w:r>
            <w:proofErr w:type="spellStart"/>
            <w:r w:rsidRPr="00FF42B7">
              <w:t>classZ</w:t>
            </w:r>
            <w:proofErr w:type="spellEnd"/>
            <w:r w:rsidRPr="00FF42B7">
              <w:t>}</w:t>
            </w:r>
          </w:p>
        </w:tc>
      </w:tr>
      <w:tr w:rsidR="00FF42B7" w14:paraId="1E792203" w14:textId="77777777" w:rsidTr="00351E51">
        <w:trPr>
          <w:trHeight w:val="515"/>
        </w:trPr>
        <w:tc>
          <w:tcPr>
            <w:tcW w:w="3500" w:type="dxa"/>
            <w:tcMar>
              <w:top w:w="100" w:type="dxa"/>
              <w:left w:w="100" w:type="dxa"/>
              <w:bottom w:w="100" w:type="dxa"/>
              <w:right w:w="100" w:type="dxa"/>
            </w:tcMar>
          </w:tcPr>
          <w:p w14:paraId="138DFF95" w14:textId="77777777" w:rsidR="00FF42B7" w:rsidRPr="003A54D1" w:rsidRDefault="00FF42B7" w:rsidP="00FF42B7">
            <w:r w:rsidRPr="003A54D1">
              <w:t>Requirement</w:t>
            </w:r>
          </w:p>
        </w:tc>
        <w:tc>
          <w:tcPr>
            <w:tcW w:w="4235" w:type="dxa"/>
            <w:tcMar>
              <w:top w:w="100" w:type="dxa"/>
              <w:left w:w="100" w:type="dxa"/>
              <w:bottom w:w="100" w:type="dxa"/>
              <w:right w:w="100" w:type="dxa"/>
            </w:tcMar>
          </w:tcPr>
          <w:p w14:paraId="4992C414" w14:textId="77777777" w:rsidR="00FF42B7" w:rsidRPr="00FF42B7" w:rsidRDefault="00FF42B7" w:rsidP="00FF42B7">
            <w:r w:rsidRPr="00FF42B7">
              <w:t>/</w:t>
            </w:r>
            <w:proofErr w:type="spellStart"/>
            <w:r w:rsidRPr="00FF42B7">
              <w:t>req</w:t>
            </w:r>
            <w:proofErr w:type="spellEnd"/>
            <w:r w:rsidRPr="00FF42B7">
              <w:t>/{</w:t>
            </w:r>
            <w:proofErr w:type="spellStart"/>
            <w:r w:rsidRPr="00FF42B7">
              <w:t>pkg</w:t>
            </w:r>
            <w:proofErr w:type="spellEnd"/>
            <w:r w:rsidRPr="00FF42B7">
              <w:t>}/{</w:t>
            </w:r>
            <w:proofErr w:type="spellStart"/>
            <w:r w:rsidRPr="00FF42B7">
              <w:t>classM</w:t>
            </w:r>
            <w:proofErr w:type="spellEnd"/>
            <w:r w:rsidRPr="00FF42B7">
              <w:t>}/{</w:t>
            </w:r>
            <w:proofErr w:type="spellStart"/>
            <w:r w:rsidRPr="00FF42B7">
              <w:t>reqN</w:t>
            </w:r>
            <w:proofErr w:type="spellEnd"/>
            <w:r w:rsidRPr="00FF42B7">
              <w:t>}</w:t>
            </w:r>
          </w:p>
        </w:tc>
      </w:tr>
      <w:tr w:rsidR="00FF42B7" w14:paraId="2A33FDB3" w14:textId="77777777" w:rsidTr="00351E51">
        <w:trPr>
          <w:trHeight w:val="515"/>
        </w:trPr>
        <w:tc>
          <w:tcPr>
            <w:tcW w:w="3500" w:type="dxa"/>
            <w:tcMar>
              <w:top w:w="100" w:type="dxa"/>
              <w:left w:w="100" w:type="dxa"/>
              <w:bottom w:w="100" w:type="dxa"/>
              <w:right w:w="100" w:type="dxa"/>
            </w:tcMar>
          </w:tcPr>
          <w:p w14:paraId="281A9266" w14:textId="77777777" w:rsidR="00FF42B7" w:rsidRPr="003A54D1" w:rsidRDefault="00FF42B7" w:rsidP="00FF42B7">
            <w:r w:rsidRPr="003A54D1">
              <w:t>Recommendation</w:t>
            </w:r>
          </w:p>
        </w:tc>
        <w:tc>
          <w:tcPr>
            <w:tcW w:w="4235" w:type="dxa"/>
            <w:tcMar>
              <w:top w:w="100" w:type="dxa"/>
              <w:left w:w="100" w:type="dxa"/>
              <w:bottom w:w="100" w:type="dxa"/>
              <w:right w:w="100" w:type="dxa"/>
            </w:tcMar>
          </w:tcPr>
          <w:p w14:paraId="1E6F2D92" w14:textId="77777777" w:rsidR="00FF42B7" w:rsidRPr="00FF42B7" w:rsidRDefault="00FF42B7" w:rsidP="00FF42B7">
            <w:r w:rsidRPr="00FF42B7">
              <w:t>/rec/{</w:t>
            </w:r>
            <w:proofErr w:type="spellStart"/>
            <w:r w:rsidRPr="00FF42B7">
              <w:t>pkg</w:t>
            </w:r>
            <w:proofErr w:type="spellEnd"/>
            <w:r w:rsidRPr="00FF42B7">
              <w:t>}/{</w:t>
            </w:r>
            <w:proofErr w:type="spellStart"/>
            <w:r w:rsidRPr="00FF42B7">
              <w:t>classM</w:t>
            </w:r>
            <w:proofErr w:type="spellEnd"/>
            <w:r w:rsidRPr="00FF42B7">
              <w:t>}/{</w:t>
            </w:r>
            <w:proofErr w:type="spellStart"/>
            <w:r w:rsidRPr="00FF42B7">
              <w:t>recO</w:t>
            </w:r>
            <w:proofErr w:type="spellEnd"/>
            <w:r w:rsidRPr="00FF42B7">
              <w:t>}</w:t>
            </w:r>
          </w:p>
        </w:tc>
      </w:tr>
      <w:tr w:rsidR="00FF42B7" w14:paraId="76EFAAF9" w14:textId="77777777" w:rsidTr="00351E51">
        <w:trPr>
          <w:trHeight w:val="515"/>
        </w:trPr>
        <w:tc>
          <w:tcPr>
            <w:tcW w:w="3500" w:type="dxa"/>
            <w:tcMar>
              <w:top w:w="100" w:type="dxa"/>
              <w:left w:w="100" w:type="dxa"/>
              <w:bottom w:w="100" w:type="dxa"/>
              <w:right w:w="100" w:type="dxa"/>
            </w:tcMar>
          </w:tcPr>
          <w:p w14:paraId="279896B1" w14:textId="77777777" w:rsidR="00FF42B7" w:rsidRPr="003A54D1" w:rsidRDefault="00FF42B7" w:rsidP="00FF42B7">
            <w:r w:rsidRPr="003A54D1">
              <w:t>Requirement</w:t>
            </w:r>
          </w:p>
        </w:tc>
        <w:tc>
          <w:tcPr>
            <w:tcW w:w="4235" w:type="dxa"/>
            <w:tcMar>
              <w:top w:w="100" w:type="dxa"/>
              <w:left w:w="100" w:type="dxa"/>
              <w:bottom w:w="100" w:type="dxa"/>
              <w:right w:w="100" w:type="dxa"/>
            </w:tcMar>
          </w:tcPr>
          <w:p w14:paraId="23D9D5E6" w14:textId="77777777" w:rsidR="00FF42B7" w:rsidRPr="00FF42B7" w:rsidRDefault="00FF42B7" w:rsidP="00FF42B7">
            <w:r w:rsidRPr="00FF42B7">
              <w:t>/</w:t>
            </w:r>
            <w:proofErr w:type="spellStart"/>
            <w:r w:rsidRPr="00FF42B7">
              <w:t>req</w:t>
            </w:r>
            <w:proofErr w:type="spellEnd"/>
            <w:r w:rsidRPr="00FF42B7">
              <w:t>/{</w:t>
            </w:r>
            <w:proofErr w:type="spellStart"/>
            <w:r w:rsidRPr="00FF42B7">
              <w:t>pkg</w:t>
            </w:r>
            <w:proofErr w:type="spellEnd"/>
            <w:r w:rsidRPr="00FF42B7">
              <w:t>}/{</w:t>
            </w:r>
            <w:proofErr w:type="spellStart"/>
            <w:r w:rsidRPr="00FF42B7">
              <w:t>classM</w:t>
            </w:r>
            <w:proofErr w:type="spellEnd"/>
            <w:r w:rsidRPr="00FF42B7">
              <w:t>}/{</w:t>
            </w:r>
            <w:proofErr w:type="spellStart"/>
            <w:r w:rsidRPr="00FF42B7">
              <w:t>reqP</w:t>
            </w:r>
            <w:proofErr w:type="spellEnd"/>
            <w:r w:rsidRPr="00FF42B7">
              <w:t>}</w:t>
            </w:r>
          </w:p>
        </w:tc>
      </w:tr>
      <w:tr w:rsidR="00FF42B7" w14:paraId="6AF97B5E" w14:textId="77777777" w:rsidTr="00351E51">
        <w:trPr>
          <w:trHeight w:val="515"/>
        </w:trPr>
        <w:tc>
          <w:tcPr>
            <w:tcW w:w="3500" w:type="dxa"/>
            <w:tcMar>
              <w:top w:w="100" w:type="dxa"/>
              <w:left w:w="100" w:type="dxa"/>
              <w:bottom w:w="100" w:type="dxa"/>
              <w:right w:w="100" w:type="dxa"/>
            </w:tcMar>
          </w:tcPr>
          <w:p w14:paraId="637F0B2A" w14:textId="77777777" w:rsidR="00FF42B7" w:rsidRPr="003A54D1" w:rsidRDefault="00FF42B7" w:rsidP="00FF42B7">
            <w:r w:rsidRPr="003A54D1">
              <w:t>Requirement /Recommendation</w:t>
            </w:r>
          </w:p>
        </w:tc>
        <w:tc>
          <w:tcPr>
            <w:tcW w:w="4235" w:type="dxa"/>
            <w:tcMar>
              <w:top w:w="100" w:type="dxa"/>
              <w:left w:w="100" w:type="dxa"/>
              <w:bottom w:w="100" w:type="dxa"/>
              <w:right w:w="100" w:type="dxa"/>
            </w:tcMar>
          </w:tcPr>
          <w:p w14:paraId="1BDC3C14" w14:textId="77777777" w:rsidR="00FF42B7" w:rsidRPr="00FF42B7" w:rsidRDefault="00FF42B7" w:rsidP="00FF42B7">
            <w:r w:rsidRPr="00FF42B7">
              <w:t>[repeat as necessary]</w:t>
            </w:r>
          </w:p>
        </w:tc>
      </w:tr>
    </w:tbl>
    <w:p w14:paraId="1EF70C3D" w14:textId="7D28296B" w:rsidR="00FF42B7" w:rsidRDefault="00FF42B7" w:rsidP="00FF42B7">
      <w:pPr>
        <w:rPr>
          <w:lang w:eastAsia="ja-JP"/>
        </w:rPr>
      </w:pPr>
    </w:p>
    <w:p w14:paraId="3737B57C" w14:textId="77777777" w:rsidR="00FF42B7" w:rsidRDefault="00FF42B7" w:rsidP="00FF42B7">
      <w:pPr>
        <w:rPr>
          <w:lang w:eastAsia="ja-JP"/>
        </w:rPr>
      </w:pPr>
      <w:r>
        <w:rPr>
          <w:lang w:eastAsia="ja-JP"/>
        </w:rPr>
        <w:t xml:space="preserve">All requirements in a class must be satisfied. Hence, the requirements class is the unit of re-use and dependency. </w:t>
      </w:r>
    </w:p>
    <w:p w14:paraId="6F3A1F2D" w14:textId="77777777" w:rsidR="00FF42B7" w:rsidRDefault="00FF42B7" w:rsidP="00FF42B7">
      <w:pPr>
        <w:rPr>
          <w:lang w:eastAsia="ja-JP"/>
        </w:rPr>
      </w:pPr>
      <w:r>
        <w:rPr>
          <w:lang w:eastAsia="ja-JP"/>
        </w:rPr>
        <w:t xml:space="preserve">Dependency to another requirement class (and the requirements and recommendations defined in it) is done using the “Imports” keyword. All requirements in a dependency SHALL also be satisfied by a conforming implementation. </w:t>
      </w:r>
    </w:p>
    <w:p w14:paraId="08C9E9BB" w14:textId="23CAE5FA" w:rsidR="00FF42B7" w:rsidRPr="00CE109A" w:rsidRDefault="00FF42B7" w:rsidP="00FF42B7">
      <w:pPr>
        <w:rPr>
          <w:lang w:eastAsia="ja-JP"/>
        </w:rPr>
      </w:pPr>
      <w:r>
        <w:rPr>
          <w:lang w:eastAsia="ja-JP"/>
        </w:rPr>
        <w:t>A requirements class may consist only of dependencies and introduce no new requirements.</w:t>
      </w:r>
    </w:p>
    <w:p w14:paraId="05566264" w14:textId="3DC6423A" w:rsidR="00247DE8" w:rsidRDefault="00247DE8" w:rsidP="00247DE8">
      <w:pPr>
        <w:pStyle w:val="Heading2"/>
      </w:pPr>
      <w:bookmarkStart w:id="127" w:name="_Toc72768855"/>
      <w:r>
        <w:t>Conformance classes</w:t>
      </w:r>
      <w:bookmarkEnd w:id="127"/>
    </w:p>
    <w:p w14:paraId="79E77DA3" w14:textId="5C8F81AE" w:rsidR="00CE109A" w:rsidRDefault="002E57C8" w:rsidP="002E57C8">
      <w:pPr>
        <w:rPr>
          <w:lang w:eastAsia="ja-JP"/>
        </w:rPr>
      </w:pPr>
      <w:r>
        <w:rPr>
          <w:lang w:eastAsia="ja-JP"/>
        </w:rPr>
        <w:t>Conformance to this standard is possible at a number of levels, specified by conformance classes (</w:t>
      </w:r>
      <w:r w:rsidRPr="00B82ACF">
        <w:rPr>
          <w:lang w:eastAsia="ja-JP"/>
        </w:rPr>
        <w:t>Annex A</w:t>
      </w:r>
      <w:r>
        <w:rPr>
          <w:lang w:eastAsia="ja-JP"/>
        </w:rPr>
        <w:t>). Each conformance class is summarized using the following template:</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41"/>
        <w:gridCol w:w="6881"/>
      </w:tblGrid>
      <w:tr w:rsidR="002E57C8" w14:paraId="0B8F6AC7" w14:textId="77777777" w:rsidTr="00351E51">
        <w:trPr>
          <w:trHeight w:val="400"/>
        </w:trPr>
        <w:tc>
          <w:tcPr>
            <w:tcW w:w="3440" w:type="dxa"/>
            <w:shd w:val="clear" w:color="auto" w:fill="auto"/>
            <w:tcMar>
              <w:top w:w="100" w:type="dxa"/>
              <w:left w:w="100" w:type="dxa"/>
              <w:bottom w:w="100" w:type="dxa"/>
              <w:right w:w="100" w:type="dxa"/>
            </w:tcMar>
          </w:tcPr>
          <w:p w14:paraId="7D9F261F" w14:textId="77777777" w:rsidR="002E57C8" w:rsidRPr="002E57C8" w:rsidRDefault="002E57C8" w:rsidP="002E57C8">
            <w:pPr>
              <w:rPr>
                <w:b/>
                <w:bCs/>
              </w:rPr>
            </w:pPr>
            <w:r w:rsidRPr="002E57C8">
              <w:rPr>
                <w:b/>
                <w:bCs/>
              </w:rPr>
              <w:t>Conformance Class</w:t>
            </w:r>
          </w:p>
        </w:tc>
        <w:tc>
          <w:tcPr>
            <w:tcW w:w="6880" w:type="dxa"/>
            <w:shd w:val="clear" w:color="auto" w:fill="auto"/>
            <w:tcMar>
              <w:top w:w="100" w:type="dxa"/>
              <w:left w:w="100" w:type="dxa"/>
              <w:bottom w:w="100" w:type="dxa"/>
              <w:right w:w="100" w:type="dxa"/>
            </w:tcMar>
          </w:tcPr>
          <w:p w14:paraId="5D867DA7" w14:textId="7AF7C3CB" w:rsidR="002E57C8" w:rsidRPr="002E57C8" w:rsidRDefault="002E57C8" w:rsidP="002E57C8">
            <w:r w:rsidRPr="00FF42B7">
              <w:rPr>
                <w:b/>
                <w:bCs/>
              </w:rPr>
              <w:t>/</w:t>
            </w:r>
            <w:r>
              <w:rPr>
                <w:b/>
                <w:bCs/>
              </w:rPr>
              <w:t>conf</w:t>
            </w:r>
            <w:r w:rsidRPr="00FF42B7">
              <w:rPr>
                <w:b/>
                <w:bCs/>
              </w:rPr>
              <w:t>/{</w:t>
            </w:r>
            <w:proofErr w:type="spellStart"/>
            <w:r w:rsidRPr="00FF42B7">
              <w:rPr>
                <w:b/>
                <w:bCs/>
              </w:rPr>
              <w:t>pkg</w:t>
            </w:r>
            <w:proofErr w:type="spellEnd"/>
            <w:r w:rsidRPr="00FF42B7">
              <w:rPr>
                <w:b/>
                <w:bCs/>
              </w:rPr>
              <w:t>}/{</w:t>
            </w:r>
            <w:proofErr w:type="spellStart"/>
            <w:r w:rsidRPr="00FF42B7">
              <w:rPr>
                <w:b/>
                <w:bCs/>
              </w:rPr>
              <w:t>classM</w:t>
            </w:r>
            <w:proofErr w:type="spellEnd"/>
            <w:r w:rsidRPr="00FF42B7">
              <w:rPr>
                <w:b/>
                <w:bCs/>
              </w:rPr>
              <w:t>}</w:t>
            </w:r>
          </w:p>
        </w:tc>
      </w:tr>
      <w:tr w:rsidR="002E57C8" w14:paraId="67E8552A" w14:textId="77777777" w:rsidTr="00351E51">
        <w:trPr>
          <w:trHeight w:val="400"/>
        </w:trPr>
        <w:tc>
          <w:tcPr>
            <w:tcW w:w="3440" w:type="dxa"/>
            <w:shd w:val="clear" w:color="auto" w:fill="auto"/>
            <w:tcMar>
              <w:top w:w="100" w:type="dxa"/>
              <w:left w:w="100" w:type="dxa"/>
              <w:bottom w:w="100" w:type="dxa"/>
              <w:right w:w="100" w:type="dxa"/>
            </w:tcMar>
          </w:tcPr>
          <w:p w14:paraId="1800187B" w14:textId="77777777" w:rsidR="002E57C8" w:rsidRPr="003A54D1" w:rsidRDefault="002E57C8" w:rsidP="002E57C8">
            <w:r w:rsidRPr="003A54D1">
              <w:t>Requirements</w:t>
            </w:r>
          </w:p>
        </w:tc>
        <w:tc>
          <w:tcPr>
            <w:tcW w:w="6880" w:type="dxa"/>
            <w:shd w:val="clear" w:color="auto" w:fill="auto"/>
            <w:tcMar>
              <w:top w:w="100" w:type="dxa"/>
              <w:left w:w="100" w:type="dxa"/>
              <w:bottom w:w="100" w:type="dxa"/>
              <w:right w:w="100" w:type="dxa"/>
            </w:tcMar>
          </w:tcPr>
          <w:p w14:paraId="56B7E566" w14:textId="77777777" w:rsidR="002E57C8" w:rsidRPr="002E57C8" w:rsidRDefault="002E57C8" w:rsidP="002E57C8">
            <w:r w:rsidRPr="002E57C8">
              <w:t>[identifier for the requirements class]</w:t>
            </w:r>
          </w:p>
        </w:tc>
      </w:tr>
      <w:tr w:rsidR="002E57C8" w14:paraId="267E3D6B" w14:textId="77777777" w:rsidTr="00351E51">
        <w:trPr>
          <w:trHeight w:val="435"/>
        </w:trPr>
        <w:tc>
          <w:tcPr>
            <w:tcW w:w="3440" w:type="dxa"/>
            <w:shd w:val="clear" w:color="auto" w:fill="auto"/>
            <w:tcMar>
              <w:top w:w="100" w:type="dxa"/>
              <w:left w:w="100" w:type="dxa"/>
              <w:bottom w:w="100" w:type="dxa"/>
              <w:right w:w="100" w:type="dxa"/>
            </w:tcMar>
          </w:tcPr>
          <w:p w14:paraId="571827AA" w14:textId="77777777" w:rsidR="002E57C8" w:rsidRPr="003A54D1" w:rsidRDefault="002E57C8" w:rsidP="002E57C8">
            <w:r w:rsidRPr="003A54D1">
              <w:t>Test purpose</w:t>
            </w:r>
          </w:p>
        </w:tc>
        <w:tc>
          <w:tcPr>
            <w:tcW w:w="6880" w:type="dxa"/>
            <w:shd w:val="clear" w:color="auto" w:fill="auto"/>
            <w:tcMar>
              <w:top w:w="100" w:type="dxa"/>
              <w:left w:w="100" w:type="dxa"/>
              <w:bottom w:w="100" w:type="dxa"/>
              <w:right w:w="100" w:type="dxa"/>
            </w:tcMar>
          </w:tcPr>
          <w:p w14:paraId="46903CED" w14:textId="086EDF42" w:rsidR="002E57C8" w:rsidRPr="002E57C8" w:rsidRDefault="002E57C8" w:rsidP="002E57C8">
            <w:r w:rsidRPr="002E57C8">
              <w:t>[Reason for test]</w:t>
            </w:r>
          </w:p>
        </w:tc>
      </w:tr>
      <w:tr w:rsidR="002E57C8" w14:paraId="51B90202" w14:textId="77777777" w:rsidTr="00351E51">
        <w:trPr>
          <w:trHeight w:val="435"/>
        </w:trPr>
        <w:tc>
          <w:tcPr>
            <w:tcW w:w="3440" w:type="dxa"/>
            <w:shd w:val="clear" w:color="auto" w:fill="auto"/>
            <w:tcMar>
              <w:top w:w="100" w:type="dxa"/>
              <w:left w:w="100" w:type="dxa"/>
              <w:bottom w:w="100" w:type="dxa"/>
              <w:right w:w="100" w:type="dxa"/>
            </w:tcMar>
          </w:tcPr>
          <w:p w14:paraId="54070C3C" w14:textId="77777777" w:rsidR="002E57C8" w:rsidRPr="003A54D1" w:rsidRDefault="002E57C8" w:rsidP="002E57C8">
            <w:r w:rsidRPr="003A54D1">
              <w:t>Test method</w:t>
            </w:r>
          </w:p>
        </w:tc>
        <w:tc>
          <w:tcPr>
            <w:tcW w:w="6880" w:type="dxa"/>
            <w:shd w:val="clear" w:color="auto" w:fill="auto"/>
            <w:tcMar>
              <w:top w:w="100" w:type="dxa"/>
              <w:left w:w="100" w:type="dxa"/>
              <w:bottom w:w="100" w:type="dxa"/>
              <w:right w:w="100" w:type="dxa"/>
            </w:tcMar>
          </w:tcPr>
          <w:p w14:paraId="2D6D35E3" w14:textId="77777777" w:rsidR="002E57C8" w:rsidRPr="002E57C8" w:rsidRDefault="002E57C8" w:rsidP="002E57C8">
            <w:r w:rsidRPr="002E57C8">
              <w:t>[Method to determine if test fulfilled]</w:t>
            </w:r>
          </w:p>
        </w:tc>
      </w:tr>
      <w:tr w:rsidR="002E57C8" w14:paraId="7AFB48D7" w14:textId="77777777" w:rsidTr="00351E51">
        <w:trPr>
          <w:trHeight w:val="435"/>
        </w:trPr>
        <w:tc>
          <w:tcPr>
            <w:tcW w:w="3440" w:type="dxa"/>
            <w:shd w:val="clear" w:color="auto" w:fill="auto"/>
            <w:tcMar>
              <w:top w:w="100" w:type="dxa"/>
              <w:left w:w="100" w:type="dxa"/>
              <w:bottom w:w="100" w:type="dxa"/>
              <w:right w:w="100" w:type="dxa"/>
            </w:tcMar>
          </w:tcPr>
          <w:p w14:paraId="418ED793" w14:textId="77777777" w:rsidR="002E57C8" w:rsidRPr="003A54D1" w:rsidRDefault="002E57C8" w:rsidP="002E57C8">
            <w:r w:rsidRPr="003A54D1">
              <w:lastRenderedPageBreak/>
              <w:t>Test Type</w:t>
            </w:r>
          </w:p>
        </w:tc>
        <w:tc>
          <w:tcPr>
            <w:tcW w:w="6880" w:type="dxa"/>
            <w:shd w:val="clear" w:color="auto" w:fill="auto"/>
            <w:tcMar>
              <w:top w:w="100" w:type="dxa"/>
              <w:left w:w="100" w:type="dxa"/>
              <w:bottom w:w="100" w:type="dxa"/>
              <w:right w:w="100" w:type="dxa"/>
            </w:tcMar>
          </w:tcPr>
          <w:p w14:paraId="1FF0FBDE" w14:textId="77777777" w:rsidR="002E57C8" w:rsidRPr="002E57C8" w:rsidRDefault="002E57C8" w:rsidP="002E57C8">
            <w:r w:rsidRPr="002E57C8">
              <w:t>[Type of test]</w:t>
            </w:r>
          </w:p>
        </w:tc>
      </w:tr>
    </w:tbl>
    <w:p w14:paraId="002A9B94" w14:textId="5844FF3C" w:rsidR="002E57C8" w:rsidRDefault="002E57C8" w:rsidP="002E57C8">
      <w:pPr>
        <w:rPr>
          <w:lang w:eastAsia="ja-JP"/>
        </w:rPr>
      </w:pPr>
    </w:p>
    <w:p w14:paraId="6A0093BC" w14:textId="2F538D1A" w:rsidR="002E57C8" w:rsidRPr="00CE109A" w:rsidRDefault="002E57C8" w:rsidP="002E57C8">
      <w:pPr>
        <w:rPr>
          <w:lang w:eastAsia="ja-JP"/>
        </w:rPr>
      </w:pPr>
      <w:r w:rsidRPr="002E57C8">
        <w:rPr>
          <w:lang w:eastAsia="ja-JP"/>
        </w:rPr>
        <w:t>All tests in a class must be passed. Each conformance class tests conformance to a set of requirements packaged in a requirements class.</w:t>
      </w:r>
    </w:p>
    <w:p w14:paraId="3A171E01" w14:textId="77777777" w:rsidR="00247DE8" w:rsidRDefault="00247DE8" w:rsidP="00247DE8">
      <w:pPr>
        <w:pStyle w:val="Heading2"/>
      </w:pPr>
      <w:bookmarkStart w:id="128" w:name="_Ref52472430"/>
      <w:bookmarkStart w:id="129" w:name="_Toc72768856"/>
      <w:r>
        <w:t>Identifiers</w:t>
      </w:r>
      <w:bookmarkEnd w:id="128"/>
      <w:bookmarkEnd w:id="129"/>
    </w:p>
    <w:p w14:paraId="4DA35143" w14:textId="3102C4F5" w:rsidR="002E57C8" w:rsidRPr="002E57C8" w:rsidRDefault="002E57C8" w:rsidP="002E57C8">
      <w:r w:rsidRPr="002E57C8">
        <w:t xml:space="preserve">Each requirements class, requirement and recommendation </w:t>
      </w:r>
      <w:proofErr w:type="gramStart"/>
      <w:r w:rsidRPr="002E57C8">
        <w:t>is</w:t>
      </w:r>
      <w:proofErr w:type="gramEnd"/>
      <w:r w:rsidRPr="002E57C8">
        <w:t xml:space="preserve"> identified by a unique identifier. This allows cross-referencing of class membership, dependencies, and links from each conformance test to the requirements tested. Appended to a base URI that identifies the specification as a whole, it enables the construction of a complete URI for identification in an external context.</w:t>
      </w:r>
    </w:p>
    <w:p w14:paraId="0D715D19" w14:textId="77777777" w:rsidR="002E57C8" w:rsidRPr="002E57C8" w:rsidRDefault="002E57C8" w:rsidP="002E57C8">
      <w:r w:rsidRPr="002E57C8">
        <w:t>The entire Requirements and Conformance Structure, consisting of the individual requirements and definitions together with the information on how these are linked together for the creation of Requirements and Conformance classes, will be exposed in a machine actionable format (such as the one provided by the OGC Definitions Server).</w:t>
      </w:r>
    </w:p>
    <w:p w14:paraId="510D2ED2" w14:textId="77777777" w:rsidR="002E57C8" w:rsidRPr="002E57C8" w:rsidRDefault="002E57C8" w:rsidP="002E57C8">
      <w:r w:rsidRPr="002E57C8">
        <w:t>The URI for each requirements class has the form:</w:t>
      </w:r>
    </w:p>
    <w:p w14:paraId="01CA049C" w14:textId="73DF6D1B" w:rsidR="002E57C8" w:rsidRPr="002E57C8" w:rsidRDefault="00A94DDF" w:rsidP="002E57C8">
      <w:r w:rsidRPr="005322A0">
        <w:rPr>
          <w:b/>
          <w:bCs/>
        </w:rPr>
        <w:t>http://www.opengis.net/spec/om/3.0</w:t>
      </w:r>
      <w:r w:rsidR="002E57C8" w:rsidRPr="002E57C8">
        <w:rPr>
          <w:b/>
          <w:bCs/>
        </w:rPr>
        <w:t>/req/{pkg}/{classM}</w:t>
      </w:r>
    </w:p>
    <w:p w14:paraId="3E1F91BD" w14:textId="4AC9F4F0" w:rsidR="002E57C8" w:rsidRPr="002E57C8" w:rsidRDefault="002E57C8" w:rsidP="002E57C8">
      <w:r w:rsidRPr="002E57C8">
        <w:t>The URI for each requirement has the form:</w:t>
      </w:r>
    </w:p>
    <w:p w14:paraId="5C26DAEC" w14:textId="36A78FF6" w:rsidR="002E57C8" w:rsidRDefault="00A94DDF" w:rsidP="002E57C8">
      <w:pPr>
        <w:rPr>
          <w:b/>
          <w:bCs/>
        </w:rPr>
      </w:pPr>
      <w:r w:rsidRPr="007A561B">
        <w:rPr>
          <w:b/>
          <w:bCs/>
        </w:rPr>
        <w:t>http://www.opengis.net/spec/om/3.0</w:t>
      </w:r>
      <w:r>
        <w:rPr>
          <w:b/>
          <w:bCs/>
        </w:rPr>
        <w:t>/</w:t>
      </w:r>
      <w:r w:rsidR="002E57C8" w:rsidRPr="002E57C8">
        <w:rPr>
          <w:b/>
          <w:bCs/>
        </w:rPr>
        <w:t>req/{pkg}/{classM}/{reqN}</w:t>
      </w:r>
    </w:p>
    <w:p w14:paraId="3C8EF4B9" w14:textId="065B6BDC" w:rsidR="002E57C8" w:rsidRPr="002E57C8" w:rsidRDefault="002E57C8" w:rsidP="002E57C8">
      <w:r w:rsidRPr="002E57C8">
        <w:t>The URI for each recommendation has the form:</w:t>
      </w:r>
    </w:p>
    <w:p w14:paraId="55EB3CF9" w14:textId="4F15DACC" w:rsidR="002E57C8" w:rsidRPr="002E57C8" w:rsidRDefault="00A94DDF" w:rsidP="002E57C8">
      <w:r w:rsidRPr="007A561B">
        <w:rPr>
          <w:b/>
          <w:bCs/>
        </w:rPr>
        <w:t>http://www.opengis.net/spec/om/3.0</w:t>
      </w:r>
      <w:r>
        <w:rPr>
          <w:b/>
          <w:bCs/>
        </w:rPr>
        <w:t>/</w:t>
      </w:r>
      <w:r w:rsidR="002E57C8" w:rsidRPr="002E57C8">
        <w:rPr>
          <w:b/>
          <w:bCs/>
        </w:rPr>
        <w:t>re</w:t>
      </w:r>
      <w:r w:rsidR="002E57C8">
        <w:rPr>
          <w:b/>
          <w:bCs/>
        </w:rPr>
        <w:t>c</w:t>
      </w:r>
      <w:r w:rsidR="002E57C8" w:rsidRPr="002E57C8">
        <w:rPr>
          <w:b/>
          <w:bCs/>
        </w:rPr>
        <w:t>/{pkg}/{classM}/{</w:t>
      </w:r>
      <w:r w:rsidR="00D3575B" w:rsidRPr="002E57C8">
        <w:rPr>
          <w:b/>
          <w:bCs/>
        </w:rPr>
        <w:t>re</w:t>
      </w:r>
      <w:r w:rsidR="005C46DD">
        <w:rPr>
          <w:b/>
          <w:bCs/>
        </w:rPr>
        <w:t>c</w:t>
      </w:r>
      <w:r w:rsidR="00D3575B">
        <w:rPr>
          <w:b/>
          <w:bCs/>
        </w:rPr>
        <w:t>O</w:t>
      </w:r>
      <w:r w:rsidR="002E57C8" w:rsidRPr="002E57C8">
        <w:rPr>
          <w:b/>
          <w:bCs/>
        </w:rPr>
        <w:t>}</w:t>
      </w:r>
    </w:p>
    <w:p w14:paraId="59A989B7" w14:textId="77777777" w:rsidR="002E57C8" w:rsidRPr="002E57C8" w:rsidRDefault="002E57C8" w:rsidP="002E57C8">
      <w:r w:rsidRPr="002E57C8">
        <w:t>The URI for each conformance class has the form:</w:t>
      </w:r>
    </w:p>
    <w:p w14:paraId="58152698" w14:textId="3E51F90D" w:rsidR="002E57C8" w:rsidRPr="002E57C8" w:rsidRDefault="00A94DDF" w:rsidP="002E57C8">
      <w:r w:rsidRPr="007A561B">
        <w:rPr>
          <w:b/>
          <w:bCs/>
        </w:rPr>
        <w:t>http://www.opengis.net/spec/om/3.0</w:t>
      </w:r>
      <w:r>
        <w:rPr>
          <w:b/>
          <w:bCs/>
        </w:rPr>
        <w:t>/</w:t>
      </w:r>
      <w:r w:rsidR="002E57C8" w:rsidRPr="002E57C8">
        <w:rPr>
          <w:b/>
          <w:bCs/>
        </w:rPr>
        <w:t>conf/{pkg}/{classM}</w:t>
      </w:r>
    </w:p>
    <w:p w14:paraId="00B268D1" w14:textId="3E766B63" w:rsidR="00247DE8" w:rsidRDefault="00247DE8" w:rsidP="001A33D0"/>
    <w:p w14:paraId="6DF5170A" w14:textId="23B0BBFA" w:rsidR="001A33D0" w:rsidRDefault="00247DE8" w:rsidP="001A33D0">
      <w:pPr>
        <w:pStyle w:val="Heading1"/>
        <w:numPr>
          <w:ilvl w:val="0"/>
          <w:numId w:val="1"/>
        </w:numPr>
        <w:tabs>
          <w:tab w:val="clear" w:pos="432"/>
        </w:tabs>
        <w:ind w:left="0" w:firstLine="0"/>
      </w:pPr>
      <w:bookmarkStart w:id="130" w:name="_Toc353798250"/>
      <w:bookmarkStart w:id="131" w:name="_Toc72768857"/>
      <w:r w:rsidRPr="00247DE8">
        <w:t xml:space="preserve">Packaging, </w:t>
      </w:r>
      <w:r>
        <w:t>r</w:t>
      </w:r>
      <w:r w:rsidRPr="00247DE8">
        <w:t xml:space="preserve">equirements and </w:t>
      </w:r>
      <w:r>
        <w:t>d</w:t>
      </w:r>
      <w:r w:rsidRPr="00247DE8">
        <w:t>ependencies</w:t>
      </w:r>
      <w:bookmarkEnd w:id="130"/>
      <w:bookmarkEnd w:id="131"/>
    </w:p>
    <w:p w14:paraId="4E2829B4" w14:textId="36D3559C" w:rsidR="00393BE0" w:rsidRPr="00393BE0" w:rsidRDefault="00393BE0" w:rsidP="00EF48D9">
      <w:pPr>
        <w:pStyle w:val="Heading2"/>
      </w:pPr>
      <w:bookmarkStart w:id="132" w:name="_Toc72768858"/>
      <w:r>
        <w:t>Requirements</w:t>
      </w:r>
      <w:bookmarkEnd w:id="132"/>
    </w:p>
    <w:p w14:paraId="6E81DB35" w14:textId="40C676D3" w:rsidR="001A33D0" w:rsidRDefault="00247DE8" w:rsidP="00EF48D9">
      <w:pPr>
        <w:pStyle w:val="Heading3"/>
      </w:pPr>
      <w:r>
        <w:t>R</w:t>
      </w:r>
      <w:r w:rsidRPr="00247DE8">
        <w:t xml:space="preserve">equirement and </w:t>
      </w:r>
      <w:r>
        <w:t>c</w:t>
      </w:r>
      <w:r w:rsidRPr="00247DE8">
        <w:t xml:space="preserve">onformance </w:t>
      </w:r>
      <w:r>
        <w:t>class s</w:t>
      </w:r>
      <w:r w:rsidRPr="00247DE8">
        <w:t>tructure</w:t>
      </w:r>
    </w:p>
    <w:p w14:paraId="12F12A6C" w14:textId="7E8BA924" w:rsidR="002E57C8" w:rsidRDefault="002E57C8" w:rsidP="002E57C8">
      <w:pPr>
        <w:rPr>
          <w:lang w:eastAsia="ja-JP"/>
        </w:rPr>
      </w:pPr>
      <w:r>
        <w:rPr>
          <w:lang w:eastAsia="ja-JP"/>
        </w:rPr>
        <w:t>As OM</w:t>
      </w:r>
      <w:r w:rsidR="00B63E0B">
        <w:rPr>
          <w:lang w:eastAsia="ja-JP"/>
        </w:rPr>
        <w:t>S</w:t>
      </w:r>
      <w:r>
        <w:rPr>
          <w:lang w:eastAsia="ja-JP"/>
        </w:rPr>
        <w:t xml:space="preserve"> implementations often seamlessly integrate with existing data ecosystems, a very flexible requirements and conformance structure is defined. </w:t>
      </w:r>
      <w:ins w:id="133" w:author="Katharina Schleidt" w:date="2021-07-05T13:58:00Z">
        <w:r w:rsidR="0058722D">
          <w:rPr>
            <w:lang w:eastAsia="ja-JP"/>
          </w:rPr>
          <w:t xml:space="preserve">This </w:t>
        </w:r>
        <w:proofErr w:type="spellStart"/>
        <w:r w:rsidR="0058722D">
          <w:rPr>
            <w:lang w:eastAsia="ja-JP"/>
          </w:rPr>
          <w:t>structure</w:t>
        </w:r>
      </w:ins>
      <w:del w:id="134" w:author="Katharina Schleidt" w:date="2021-07-05T13:58:00Z">
        <w:r w:rsidDel="0058722D">
          <w:rPr>
            <w:lang w:eastAsia="ja-JP"/>
          </w:rPr>
          <w:delText xml:space="preserve">It </w:delText>
        </w:r>
      </w:del>
      <w:r>
        <w:rPr>
          <w:lang w:eastAsia="ja-JP"/>
        </w:rPr>
        <w:t>enables</w:t>
      </w:r>
      <w:proofErr w:type="spellEnd"/>
      <w:r>
        <w:rPr>
          <w:lang w:eastAsia="ja-JP"/>
        </w:rPr>
        <w:t xml:space="preserve"> users to selectively mix and match elements as required for their purposes from the OM</w:t>
      </w:r>
      <w:r w:rsidR="00B63E0B">
        <w:rPr>
          <w:lang w:eastAsia="ja-JP"/>
        </w:rPr>
        <w:t>S</w:t>
      </w:r>
      <w:r>
        <w:rPr>
          <w:lang w:eastAsia="ja-JP"/>
        </w:rPr>
        <w:t xml:space="preserve"> data model without the necessity of achieving compliance with the entire data model. </w:t>
      </w:r>
    </w:p>
    <w:p w14:paraId="48F53DD0" w14:textId="77777777" w:rsidR="002E57C8" w:rsidRDefault="002E57C8" w:rsidP="002E57C8">
      <w:pPr>
        <w:rPr>
          <w:lang w:eastAsia="ja-JP"/>
        </w:rPr>
      </w:pPr>
      <w:r>
        <w:rPr>
          <w:lang w:eastAsia="ja-JP"/>
        </w:rPr>
        <w:t>Such flexibility is becoming increasingly relevant with the shift to Linked Data practices, where different organizations maintain and expose only certain aspects of a larger distributed dataset.</w:t>
      </w:r>
    </w:p>
    <w:p w14:paraId="03512078" w14:textId="77777777" w:rsidR="002E57C8" w:rsidRDefault="002E57C8" w:rsidP="002E57C8">
      <w:pPr>
        <w:rPr>
          <w:lang w:eastAsia="ja-JP"/>
        </w:rPr>
      </w:pPr>
      <w:r>
        <w:rPr>
          <w:lang w:eastAsia="ja-JP"/>
        </w:rPr>
        <w:lastRenderedPageBreak/>
        <w:t>EXAMPLE</w:t>
      </w:r>
      <w:r>
        <w:rPr>
          <w:lang w:eastAsia="ja-JP"/>
        </w:rPr>
        <w:tab/>
        <w:t>A provider may only serve information on Observable Properties or Monitoring Facilities, while relying on other partners to provide information on measurement procedures. These could claim compliance to those parts falling under their responsibility, while letting other data providers link to these resources.</w:t>
      </w:r>
    </w:p>
    <w:p w14:paraId="5A574F25" w14:textId="78289F67" w:rsidR="002E57C8" w:rsidRDefault="002E57C8" w:rsidP="002E57C8">
      <w:pPr>
        <w:rPr>
          <w:lang w:eastAsia="ja-JP"/>
        </w:rPr>
      </w:pPr>
      <w:r>
        <w:rPr>
          <w:lang w:eastAsia="ja-JP"/>
        </w:rPr>
        <w:t xml:space="preserve">For this purpose, a </w:t>
      </w:r>
      <w:proofErr w:type="gramStart"/>
      <w:r>
        <w:rPr>
          <w:lang w:eastAsia="ja-JP"/>
        </w:rPr>
        <w:t>fine grained</w:t>
      </w:r>
      <w:proofErr w:type="gramEnd"/>
      <w:r>
        <w:rPr>
          <w:lang w:eastAsia="ja-JP"/>
        </w:rPr>
        <w:t xml:space="preserve"> structure for requirements and recommendations, requirements classes and conformance classes has been defined. As far as possible, patterns from the OGC Modular Specification</w:t>
      </w:r>
      <w:r w:rsidR="00D43E04">
        <w:rPr>
          <w:lang w:eastAsia="ja-JP"/>
        </w:rPr>
        <w:t xml:space="preserve"> </w:t>
      </w:r>
      <w:r w:rsidR="00345B12">
        <w:rPr>
          <w:lang w:eastAsia="ja-JP"/>
        </w:rPr>
        <w:fldChar w:fldCharType="begin"/>
      </w:r>
      <w:r w:rsidR="00345B12">
        <w:rPr>
          <w:lang w:eastAsia="ja-JP"/>
        </w:rPr>
        <w:instrText xml:space="preserve"> REF _Ref52486267 \r \h </w:instrText>
      </w:r>
      <w:r w:rsidR="00345B12">
        <w:rPr>
          <w:lang w:eastAsia="ja-JP"/>
        </w:rPr>
      </w:r>
      <w:r w:rsidR="00345B12">
        <w:rPr>
          <w:lang w:eastAsia="ja-JP"/>
        </w:rPr>
        <w:fldChar w:fldCharType="separate"/>
      </w:r>
      <w:r w:rsidR="00821F18">
        <w:rPr>
          <w:lang w:eastAsia="ja-JP"/>
        </w:rPr>
        <w:t>[24]</w:t>
      </w:r>
      <w:r w:rsidR="00345B12">
        <w:rPr>
          <w:lang w:eastAsia="ja-JP"/>
        </w:rPr>
        <w:fldChar w:fldCharType="end"/>
      </w:r>
      <w:r w:rsidR="00345B12">
        <w:rPr>
          <w:lang w:eastAsia="ja-JP"/>
        </w:rPr>
        <w:t xml:space="preserve"> </w:t>
      </w:r>
      <w:r>
        <w:rPr>
          <w:lang w:eastAsia="ja-JP"/>
        </w:rPr>
        <w:t>have been taken into account. However, pertaining to the alignment between UML Packages and Conformance Classes, a relaxation of the requirement on one-to-one alignment between UML Package and Conformance Class has been proposed as follows:</w:t>
      </w:r>
    </w:p>
    <w:p w14:paraId="62841715" w14:textId="3EE9B8D8" w:rsidR="002E57C8" w:rsidRDefault="002E57C8" w:rsidP="00220B53">
      <w:pPr>
        <w:pStyle w:val="ListParagraph"/>
        <w:numPr>
          <w:ilvl w:val="0"/>
          <w:numId w:val="7"/>
        </w:numPr>
        <w:rPr>
          <w:lang w:eastAsia="ja-JP"/>
        </w:rPr>
      </w:pPr>
      <w:r>
        <w:rPr>
          <w:lang w:eastAsia="ja-JP"/>
        </w:rPr>
        <w:t>For each UML Package, both a Requirements Class as well as a Conformance Class have been defined;</w:t>
      </w:r>
    </w:p>
    <w:p w14:paraId="00766CE8" w14:textId="0A8764AF" w:rsidR="002E57C8" w:rsidRDefault="002E57C8" w:rsidP="00220B53">
      <w:pPr>
        <w:pStyle w:val="ListParagraph"/>
        <w:numPr>
          <w:ilvl w:val="0"/>
          <w:numId w:val="7"/>
        </w:numPr>
        <w:rPr>
          <w:lang w:eastAsia="ja-JP"/>
        </w:rPr>
      </w:pPr>
      <w:r>
        <w:rPr>
          <w:lang w:eastAsia="ja-JP"/>
        </w:rPr>
        <w:t xml:space="preserve">Additional Requirements Classes have been created for each Class appearing in the data model, Conformance Classes are added accordingly to enable grouping of the formers and support references to either a group or an individual Requirement Class depending on the need; </w:t>
      </w:r>
    </w:p>
    <w:p w14:paraId="18C95C1D" w14:textId="2E95B606" w:rsidR="002E57C8" w:rsidRDefault="002E57C8" w:rsidP="00220B53">
      <w:pPr>
        <w:pStyle w:val="ListParagraph"/>
        <w:numPr>
          <w:ilvl w:val="0"/>
          <w:numId w:val="7"/>
        </w:numPr>
        <w:rPr>
          <w:lang w:eastAsia="ja-JP"/>
        </w:rPr>
      </w:pPr>
      <w:r>
        <w:rPr>
          <w:lang w:eastAsia="ja-JP"/>
        </w:rPr>
        <w:t>Thematic Domains may create additional Requirements and Conformance Classes reflecting their domain profiles by reference to existing Requirements and Requirements Classes.</w:t>
      </w:r>
    </w:p>
    <w:p w14:paraId="247238E6" w14:textId="64E9D1C2" w:rsidR="002E57C8" w:rsidRDefault="001B2AFB" w:rsidP="002E57C8">
      <w:pPr>
        <w:rPr>
          <w:lang w:eastAsia="ja-JP"/>
        </w:rPr>
      </w:pPr>
      <w:r>
        <w:rPr>
          <w:lang w:eastAsia="ja-JP"/>
        </w:rPr>
        <w:t>As mentioned, a</w:t>
      </w:r>
      <w:r w:rsidR="002E57C8">
        <w:rPr>
          <w:lang w:eastAsia="ja-JP"/>
        </w:rPr>
        <w:t xml:space="preserve">s data provision paradigms increasingly shift towards distributed and linked approaches, </w:t>
      </w:r>
      <w:del w:id="135" w:author="Katharina Schleidt" w:date="2021-07-05T13:59:00Z">
        <w:r w:rsidR="002E57C8" w:rsidDel="0058722D">
          <w:rPr>
            <w:lang w:eastAsia="ja-JP"/>
          </w:rPr>
          <w:delText xml:space="preserve">it becomes increasingly difficult to </w:delText>
        </w:r>
      </w:del>
      <w:r w:rsidR="002E57C8">
        <w:rPr>
          <w:lang w:eastAsia="ja-JP"/>
        </w:rPr>
        <w:t>stipulat</w:t>
      </w:r>
      <w:ins w:id="136" w:author="Katharina Schleidt" w:date="2021-07-05T13:59:00Z">
        <w:r w:rsidR="0058722D">
          <w:rPr>
            <w:lang w:eastAsia="ja-JP"/>
          </w:rPr>
          <w:t>ing</w:t>
        </w:r>
      </w:ins>
      <w:del w:id="137" w:author="Katharina Schleidt" w:date="2021-07-05T13:59:00Z">
        <w:r w:rsidR="002E57C8" w:rsidDel="0058722D">
          <w:rPr>
            <w:lang w:eastAsia="ja-JP"/>
          </w:rPr>
          <w:delText>e</w:delText>
        </w:r>
      </w:del>
      <w:r w:rsidR="002E57C8">
        <w:rPr>
          <w:lang w:eastAsia="ja-JP"/>
        </w:rPr>
        <w:t xml:space="preserve"> that all aspects of an information system conform explicitly to the same underlying standards</w:t>
      </w:r>
      <w:ins w:id="138" w:author="Katharina Schleidt" w:date="2021-07-05T13:59:00Z">
        <w:r w:rsidR="0058722D">
          <w:rPr>
            <w:lang w:eastAsia="ja-JP"/>
          </w:rPr>
          <w:t xml:space="preserve"> </w:t>
        </w:r>
        <w:r w:rsidR="0058722D">
          <w:rPr>
            <w:lang w:eastAsia="ja-JP"/>
          </w:rPr>
          <w:t>becomes increasingly difficult</w:t>
        </w:r>
      </w:ins>
      <w:r w:rsidR="002E57C8">
        <w:rPr>
          <w:lang w:eastAsia="ja-JP"/>
        </w:rPr>
        <w:t xml:space="preserve">. Simultaneously, as distributed data provision becomes increasingly ubiquitous, ever more communities are emerging dedicated to individual aspects of the wider data provision landscape. </w:t>
      </w:r>
    </w:p>
    <w:p w14:paraId="4CFDA74C" w14:textId="393643F9" w:rsidR="002E57C8" w:rsidRDefault="002E57C8" w:rsidP="002E57C8">
      <w:pPr>
        <w:rPr>
          <w:lang w:eastAsia="ja-JP"/>
        </w:rPr>
      </w:pPr>
      <w:r>
        <w:rPr>
          <w:lang w:eastAsia="ja-JP"/>
        </w:rPr>
        <w:t xml:space="preserve">One example of such external definition and hosting pertains to the provision of observable properties. In previous versions of the O&amp;M Model, </w:t>
      </w:r>
      <w:ins w:id="139" w:author="Katharina Schleidt" w:date="2021-07-05T14:00:00Z">
        <w:r w:rsidR="0058722D">
          <w:rPr>
            <w:lang w:eastAsia="ja-JP"/>
          </w:rPr>
          <w:t xml:space="preserve">the </w:t>
        </w:r>
        <w:r w:rsidR="0058722D">
          <w:rPr>
            <w:lang w:eastAsia="ja-JP"/>
          </w:rPr>
          <w:t xml:space="preserve">observable properties </w:t>
        </w:r>
      </w:ins>
      <w:del w:id="140" w:author="Katharina Schleidt" w:date="2021-07-05T14:00:00Z">
        <w:r w:rsidDel="0058722D">
          <w:rPr>
            <w:lang w:eastAsia="ja-JP"/>
          </w:rPr>
          <w:delText xml:space="preserve">this </w:delText>
        </w:r>
      </w:del>
      <w:r>
        <w:rPr>
          <w:lang w:eastAsia="ja-JP"/>
        </w:rPr>
        <w:t xml:space="preserve">concept was only included as a </w:t>
      </w:r>
      <w:proofErr w:type="spellStart"/>
      <w:r>
        <w:rPr>
          <w:lang w:eastAsia="ja-JP"/>
        </w:rPr>
        <w:t>metaclass</w:t>
      </w:r>
      <w:proofErr w:type="spellEnd"/>
      <w:r>
        <w:rPr>
          <w:lang w:eastAsia="ja-JP"/>
        </w:rPr>
        <w:t>, with the assumption that a reference to an existing code list will be provided. Within the current OM</w:t>
      </w:r>
      <w:r w:rsidR="00B63E0B">
        <w:rPr>
          <w:lang w:eastAsia="ja-JP"/>
        </w:rPr>
        <w:t>S</w:t>
      </w:r>
      <w:r>
        <w:rPr>
          <w:lang w:eastAsia="ja-JP"/>
        </w:rPr>
        <w:t xml:space="preserve"> Model, the observable property has been upgraded to a </w:t>
      </w:r>
      <w:proofErr w:type="spellStart"/>
      <w:r>
        <w:rPr>
          <w:lang w:eastAsia="ja-JP"/>
        </w:rPr>
        <w:t>featureType</w:t>
      </w:r>
      <w:proofErr w:type="spellEnd"/>
      <w:ins w:id="141" w:author="Katharina Schleidt" w:date="2021-07-05T14:00:00Z">
        <w:r w:rsidR="0058722D">
          <w:rPr>
            <w:lang w:eastAsia="ja-JP"/>
          </w:rPr>
          <w:t>. This is because</w:t>
        </w:r>
      </w:ins>
      <w:del w:id="142" w:author="Katharina Schleidt" w:date="2021-07-05T14:00:00Z">
        <w:r w:rsidDel="0058722D">
          <w:rPr>
            <w:lang w:eastAsia="ja-JP"/>
          </w:rPr>
          <w:delText>, as</w:delText>
        </w:r>
      </w:del>
      <w:r>
        <w:rPr>
          <w:lang w:eastAsia="ja-JP"/>
        </w:rPr>
        <w:t xml:space="preserve"> emerging requirements show the need for a more detailed model for this concept. Simultaneously, other communities</w:t>
      </w:r>
      <w:ins w:id="143" w:author="Katharina Schleidt" w:date="2021-07-05T14:00:00Z">
        <w:r w:rsidR="0058722D">
          <w:rPr>
            <w:lang w:eastAsia="ja-JP"/>
          </w:rPr>
          <w:t>,</w:t>
        </w:r>
      </w:ins>
      <w:r>
        <w:rPr>
          <w:lang w:eastAsia="ja-JP"/>
        </w:rPr>
        <w:t xml:space="preserve"> such as the Research Data Alliance (RDA)</w:t>
      </w:r>
      <w:ins w:id="144" w:author="Katharina Schleidt" w:date="2021-07-05T14:01:00Z">
        <w:r w:rsidR="0058722D">
          <w:rPr>
            <w:lang w:eastAsia="ja-JP"/>
          </w:rPr>
          <w:t>,</w:t>
        </w:r>
      </w:ins>
      <w:r>
        <w:rPr>
          <w:lang w:eastAsia="ja-JP"/>
        </w:rPr>
        <w:t xml:space="preserve"> are also working on observable property models. The same rationale can be applied to most concepts from the OM</w:t>
      </w:r>
      <w:r w:rsidR="00B63E0B">
        <w:rPr>
          <w:lang w:eastAsia="ja-JP"/>
        </w:rPr>
        <w:t>S</w:t>
      </w:r>
      <w:r>
        <w:rPr>
          <w:lang w:eastAsia="ja-JP"/>
        </w:rPr>
        <w:t xml:space="preserve"> Model.</w:t>
      </w:r>
    </w:p>
    <w:p w14:paraId="4074E357" w14:textId="23C71245" w:rsidR="002E57C8" w:rsidRDefault="002E57C8" w:rsidP="002E57C8">
      <w:pPr>
        <w:rPr>
          <w:lang w:eastAsia="ja-JP"/>
        </w:rPr>
      </w:pPr>
      <w:r>
        <w:rPr>
          <w:lang w:eastAsia="ja-JP"/>
        </w:rPr>
        <w:t xml:space="preserve">In order to expose this flexibility beyond the package structure described above, a </w:t>
      </w:r>
      <w:proofErr w:type="gramStart"/>
      <w:r>
        <w:rPr>
          <w:lang w:eastAsia="ja-JP"/>
        </w:rPr>
        <w:t>fine grained</w:t>
      </w:r>
      <w:proofErr w:type="gramEnd"/>
      <w:r>
        <w:rPr>
          <w:lang w:eastAsia="ja-JP"/>
        </w:rPr>
        <w:t xml:space="preserve"> hierarchical requirements class structure </w:t>
      </w:r>
      <w:del w:id="145" w:author="Katharina Schleidt" w:date="2021-07-05T14:01:00Z">
        <w:r w:rsidDel="0058722D">
          <w:rPr>
            <w:lang w:eastAsia="ja-JP"/>
          </w:rPr>
          <w:delText xml:space="preserve">has been </w:delText>
        </w:r>
      </w:del>
      <w:ins w:id="146" w:author="Katharina Schleidt" w:date="2021-07-05T14:01:00Z">
        <w:r w:rsidR="0058722D">
          <w:rPr>
            <w:lang w:eastAsia="ja-JP"/>
          </w:rPr>
          <w:t xml:space="preserve">was </w:t>
        </w:r>
      </w:ins>
      <w:r>
        <w:rPr>
          <w:lang w:eastAsia="ja-JP"/>
        </w:rPr>
        <w:t>created. A modular requirements class is provided for each concept at all three levels of the model. In addition, a further requirements class that imports all the modular classes provided for the individual concepts has been provided for each package.</w:t>
      </w:r>
    </w:p>
    <w:p w14:paraId="5EBC3ADF" w14:textId="2DCC5D17" w:rsidR="003A5DDA" w:rsidRDefault="003A5DDA" w:rsidP="003A5DDA">
      <w:pPr>
        <w:pStyle w:val="Heading3"/>
      </w:pPr>
      <w:r>
        <w:t>Requirements class dependency graphs</w:t>
      </w:r>
    </w:p>
    <w:p w14:paraId="4D76084D" w14:textId="005F054D" w:rsidR="003A5DDA" w:rsidRDefault="003A5DDA" w:rsidP="003A5DDA">
      <w:pPr>
        <w:rPr>
          <w:lang w:eastAsia="ja-JP"/>
        </w:rPr>
      </w:pPr>
      <w:r>
        <w:rPr>
          <w:lang w:eastAsia="ja-JP"/>
        </w:rPr>
        <w:t xml:space="preserve">The graphs </w:t>
      </w:r>
      <w:r w:rsidR="002A2967">
        <w:rPr>
          <w:lang w:eastAsia="ja-JP"/>
        </w:rPr>
        <w:t xml:space="preserve">in </w:t>
      </w:r>
      <w:r w:rsidR="00D40B05">
        <w:rPr>
          <w:lang w:eastAsia="ja-JP"/>
        </w:rPr>
        <w:fldChar w:fldCharType="begin"/>
      </w:r>
      <w:r w:rsidR="00D40B05">
        <w:rPr>
          <w:lang w:eastAsia="ja-JP"/>
        </w:rPr>
        <w:instrText xml:space="preserve"> REF _Ref52381673 \h </w:instrText>
      </w:r>
      <w:r w:rsidR="00D40B05">
        <w:rPr>
          <w:lang w:eastAsia="ja-JP"/>
        </w:rPr>
      </w:r>
      <w:r w:rsidR="00D40B05">
        <w:rPr>
          <w:lang w:eastAsia="ja-JP"/>
        </w:rPr>
        <w:fldChar w:fldCharType="separate"/>
      </w:r>
      <w:r w:rsidR="00821F18" w:rsidRPr="00C63000">
        <w:rPr>
          <w:b/>
          <w:bCs/>
          <w:sz w:val="20"/>
          <w:szCs w:val="20"/>
        </w:rPr>
        <w:t xml:space="preserve">Figure </w:t>
      </w:r>
      <w:r w:rsidR="00821F18">
        <w:rPr>
          <w:b/>
          <w:bCs/>
          <w:noProof/>
          <w:sz w:val="20"/>
          <w:szCs w:val="20"/>
        </w:rPr>
        <w:t>1</w:t>
      </w:r>
      <w:r w:rsidR="00D40B05">
        <w:rPr>
          <w:lang w:eastAsia="ja-JP"/>
        </w:rPr>
        <w:fldChar w:fldCharType="end"/>
      </w:r>
      <w:r w:rsidR="00D40B05">
        <w:rPr>
          <w:lang w:eastAsia="ja-JP"/>
        </w:rPr>
        <w:t xml:space="preserve"> </w:t>
      </w:r>
      <w:r w:rsidR="002A2967">
        <w:rPr>
          <w:lang w:eastAsia="ja-JP"/>
        </w:rPr>
        <w:t xml:space="preserve">and </w:t>
      </w:r>
      <w:r w:rsidR="00D40B05">
        <w:rPr>
          <w:lang w:eastAsia="ja-JP"/>
        </w:rPr>
        <w:fldChar w:fldCharType="begin"/>
      </w:r>
      <w:r w:rsidR="00D40B05">
        <w:rPr>
          <w:lang w:eastAsia="ja-JP"/>
        </w:rPr>
        <w:instrText xml:space="preserve"> REF _Ref52380630 \h </w:instrText>
      </w:r>
      <w:r w:rsidR="00D40B05">
        <w:rPr>
          <w:lang w:eastAsia="ja-JP"/>
        </w:rPr>
      </w:r>
      <w:r w:rsidR="00D40B05">
        <w:rPr>
          <w:lang w:eastAsia="ja-JP"/>
        </w:rPr>
        <w:fldChar w:fldCharType="separate"/>
      </w:r>
      <w:r w:rsidR="00821F18" w:rsidRPr="00C63000">
        <w:rPr>
          <w:b/>
          <w:bCs/>
          <w:sz w:val="20"/>
          <w:szCs w:val="20"/>
        </w:rPr>
        <w:t xml:space="preserve">Figure </w:t>
      </w:r>
      <w:r w:rsidR="00821F18">
        <w:rPr>
          <w:b/>
          <w:bCs/>
          <w:noProof/>
          <w:sz w:val="20"/>
          <w:szCs w:val="20"/>
        </w:rPr>
        <w:t>2</w:t>
      </w:r>
      <w:r w:rsidR="00D40B05">
        <w:rPr>
          <w:lang w:eastAsia="ja-JP"/>
        </w:rPr>
        <w:fldChar w:fldCharType="end"/>
      </w:r>
      <w:r w:rsidR="00D40B05">
        <w:rPr>
          <w:lang w:eastAsia="ja-JP"/>
        </w:rPr>
        <w:t xml:space="preserve"> </w:t>
      </w:r>
      <w:r w:rsidR="002A2967">
        <w:rPr>
          <w:lang w:eastAsia="ja-JP"/>
        </w:rPr>
        <w:t>have been</w:t>
      </w:r>
      <w:r>
        <w:rPr>
          <w:lang w:eastAsia="ja-JP"/>
        </w:rPr>
        <w:t xml:space="preserve"> </w:t>
      </w:r>
      <w:r w:rsidR="002A2967">
        <w:rPr>
          <w:lang w:eastAsia="ja-JP"/>
        </w:rPr>
        <w:t>auto-</w:t>
      </w:r>
      <w:r>
        <w:rPr>
          <w:lang w:eastAsia="ja-JP"/>
        </w:rPr>
        <w:t xml:space="preserve">generated by parsing the </w:t>
      </w:r>
      <w:r w:rsidR="002A2967">
        <w:rPr>
          <w:lang w:eastAsia="ja-JP"/>
        </w:rPr>
        <w:t xml:space="preserve">requirements class </w:t>
      </w:r>
      <w:r>
        <w:rPr>
          <w:lang w:eastAsia="ja-JP"/>
        </w:rPr>
        <w:t xml:space="preserve">tables </w:t>
      </w:r>
      <w:r w:rsidR="002A2967">
        <w:rPr>
          <w:lang w:eastAsia="ja-JP"/>
        </w:rPr>
        <w:t xml:space="preserve">contained </w:t>
      </w:r>
      <w:r>
        <w:rPr>
          <w:lang w:eastAsia="ja-JP"/>
        </w:rPr>
        <w:t>in this document</w:t>
      </w:r>
      <w:r w:rsidR="002A2967">
        <w:rPr>
          <w:lang w:eastAsia="ja-JP"/>
        </w:rPr>
        <w:t>, and are provided here for the reader convenience.</w:t>
      </w:r>
      <w:r>
        <w:rPr>
          <w:lang w:eastAsia="ja-JP"/>
        </w:rPr>
        <w:t xml:space="preserve"> </w:t>
      </w:r>
    </w:p>
    <w:p w14:paraId="141C0550" w14:textId="2BBE7417" w:rsidR="003A5DDA" w:rsidRDefault="003A5DDA" w:rsidP="003A5DDA">
      <w:pPr>
        <w:rPr>
          <w:lang w:eastAsia="ja-JP"/>
        </w:rPr>
      </w:pPr>
      <w:r>
        <w:rPr>
          <w:lang w:eastAsia="ja-JP"/>
        </w:rPr>
        <w:t xml:space="preserve">Double-bordered boxes are </w:t>
      </w:r>
      <w:r w:rsidR="002A2967">
        <w:rPr>
          <w:lang w:eastAsia="ja-JP"/>
        </w:rPr>
        <w:t>r</w:t>
      </w:r>
      <w:r>
        <w:rPr>
          <w:lang w:eastAsia="ja-JP"/>
        </w:rPr>
        <w:t>equirement</w:t>
      </w:r>
      <w:r w:rsidR="002A2967">
        <w:rPr>
          <w:lang w:eastAsia="ja-JP"/>
        </w:rPr>
        <w:t>s</w:t>
      </w:r>
      <w:r>
        <w:rPr>
          <w:lang w:eastAsia="ja-JP"/>
        </w:rPr>
        <w:t xml:space="preserve"> </w:t>
      </w:r>
      <w:r w:rsidR="002A2967">
        <w:rPr>
          <w:lang w:eastAsia="ja-JP"/>
        </w:rPr>
        <w:t>c</w:t>
      </w:r>
      <w:r>
        <w:rPr>
          <w:lang w:eastAsia="ja-JP"/>
        </w:rPr>
        <w:t>lasses, simple boxes are individual requirements or recommendations</w:t>
      </w:r>
      <w:r w:rsidR="002A2967">
        <w:rPr>
          <w:lang w:eastAsia="ja-JP"/>
        </w:rPr>
        <w:t xml:space="preserve">. </w:t>
      </w:r>
      <w:r>
        <w:rPr>
          <w:lang w:eastAsia="ja-JP"/>
        </w:rPr>
        <w:t>Arrows with solid lines show inclusion of requirements, dotted lines are dependencies showing where other requirement classes have been imported.</w:t>
      </w:r>
    </w:p>
    <w:p w14:paraId="494DA951" w14:textId="77777777" w:rsidR="00D40B05" w:rsidRDefault="002A2967" w:rsidP="00D40B05">
      <w:pPr>
        <w:keepNext/>
      </w:pPr>
      <w:r>
        <w:rPr>
          <w:noProof/>
          <w:lang w:val="fr-FR" w:eastAsia="fr-FR"/>
        </w:rPr>
        <w:lastRenderedPageBreak/>
        <w:drawing>
          <wp:inline distT="0" distB="0" distL="0" distR="0" wp14:anchorId="107B9593" wp14:editId="3B02F4DC">
            <wp:extent cx="6191885" cy="3077845"/>
            <wp:effectExtent l="0" t="0" r="5715" b="0"/>
            <wp:docPr id="3"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pic:cNvPicPr/>
                  </pic:nvPicPr>
                  <pic:blipFill>
                    <a:blip r:embed="rId31" cstate="print">
                      <a:extLst>
                        <a:ext uri="{28A0092B-C50C-407E-A947-70E740481C1C}">
                          <a14:useLocalDpi xmlns:a14="http://schemas.microsoft.com/office/drawing/2010/main"/>
                        </a:ext>
                        <a:ext uri="{96DAC541-7B7A-43D3-8B79-37D633B846F1}">
                          <asvg:svgBlip xmlns:asvg="http://schemas.microsoft.com/office/drawing/2016/SVG/main" r:embed="rId32"/>
                        </a:ext>
                      </a:extLst>
                    </a:blip>
                    <a:stretch>
                      <a:fillRect/>
                    </a:stretch>
                  </pic:blipFill>
                  <pic:spPr>
                    <a:xfrm>
                      <a:off x="0" y="0"/>
                      <a:ext cx="6191885" cy="3077845"/>
                    </a:xfrm>
                    <a:prstGeom prst="rect">
                      <a:avLst/>
                    </a:prstGeom>
                  </pic:spPr>
                </pic:pic>
              </a:graphicData>
            </a:graphic>
          </wp:inline>
        </w:drawing>
      </w:r>
    </w:p>
    <w:p w14:paraId="6F59B78E" w14:textId="47DBED67" w:rsidR="002A2967" w:rsidRPr="00C63000" w:rsidRDefault="00D40B05" w:rsidP="00D40B05">
      <w:pPr>
        <w:jc w:val="center"/>
        <w:rPr>
          <w:b/>
          <w:bCs/>
          <w:sz w:val="20"/>
          <w:szCs w:val="20"/>
        </w:rPr>
      </w:pPr>
      <w:bookmarkStart w:id="147" w:name="_Ref52381673"/>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1</w:t>
      </w:r>
      <w:r w:rsidR="00D471BA">
        <w:rPr>
          <w:b/>
          <w:bCs/>
          <w:sz w:val="20"/>
          <w:szCs w:val="20"/>
        </w:rPr>
        <w:fldChar w:fldCharType="end"/>
      </w:r>
      <w:bookmarkEnd w:id="147"/>
      <w:r w:rsidRPr="00C63000">
        <w:rPr>
          <w:b/>
          <w:bCs/>
          <w:sz w:val="20"/>
          <w:szCs w:val="20"/>
        </w:rPr>
        <w:t xml:space="preserve"> — Requirements class dependencies of the Observation packages</w:t>
      </w:r>
      <w:r w:rsidR="00C63000" w:rsidRPr="00C63000">
        <w:rPr>
          <w:b/>
          <w:bCs/>
          <w:sz w:val="20"/>
          <w:szCs w:val="20"/>
        </w:rPr>
        <w:t>.</w:t>
      </w:r>
    </w:p>
    <w:p w14:paraId="7C7CC6EC" w14:textId="77777777" w:rsidR="002A2967" w:rsidRPr="002A2967" w:rsidRDefault="002A2967" w:rsidP="002A2967">
      <w:pPr>
        <w:jc w:val="center"/>
        <w:rPr>
          <w:b/>
          <w:bCs/>
        </w:rPr>
      </w:pPr>
    </w:p>
    <w:p w14:paraId="4C32058B" w14:textId="77777777" w:rsidR="002A2967" w:rsidRDefault="002A2967" w:rsidP="002A2967">
      <w:pPr>
        <w:keepNext/>
      </w:pPr>
      <w:r>
        <w:rPr>
          <w:noProof/>
          <w:lang w:val="fr-FR" w:eastAsia="fr-FR"/>
        </w:rPr>
        <w:drawing>
          <wp:inline distT="0" distB="0" distL="0" distR="0" wp14:anchorId="1936DC3A" wp14:editId="442DCF92">
            <wp:extent cx="6191885" cy="2534285"/>
            <wp:effectExtent l="0" t="0" r="5715" b="5715"/>
            <wp:docPr id="4"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phic 4"/>
                    <pic:cNvPicPr/>
                  </pic:nvPicPr>
                  <pic:blipFill>
                    <a:blip r:embed="rId33" cstate="print">
                      <a:extLst>
                        <a:ext uri="{28A0092B-C50C-407E-A947-70E740481C1C}">
                          <a14:useLocalDpi xmlns:a14="http://schemas.microsoft.com/office/drawing/2010/main"/>
                        </a:ext>
                        <a:ext uri="{96DAC541-7B7A-43D3-8B79-37D633B846F1}">
                          <asvg:svgBlip xmlns:asvg="http://schemas.microsoft.com/office/drawing/2016/SVG/main" r:embed="rId34"/>
                        </a:ext>
                      </a:extLst>
                    </a:blip>
                    <a:stretch>
                      <a:fillRect/>
                    </a:stretch>
                  </pic:blipFill>
                  <pic:spPr>
                    <a:xfrm>
                      <a:off x="0" y="0"/>
                      <a:ext cx="6191885" cy="2534285"/>
                    </a:xfrm>
                    <a:prstGeom prst="rect">
                      <a:avLst/>
                    </a:prstGeom>
                  </pic:spPr>
                </pic:pic>
              </a:graphicData>
            </a:graphic>
          </wp:inline>
        </w:drawing>
      </w:r>
    </w:p>
    <w:p w14:paraId="44FF6CC2" w14:textId="1F59002A" w:rsidR="002A2967" w:rsidRPr="00C63000" w:rsidRDefault="002A2967" w:rsidP="002A2967">
      <w:pPr>
        <w:jc w:val="center"/>
        <w:rPr>
          <w:b/>
          <w:bCs/>
          <w:sz w:val="20"/>
          <w:szCs w:val="20"/>
        </w:rPr>
      </w:pPr>
      <w:bookmarkStart w:id="148" w:name="_Ref52380630"/>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2</w:t>
      </w:r>
      <w:r w:rsidR="00D471BA">
        <w:rPr>
          <w:b/>
          <w:bCs/>
          <w:sz w:val="20"/>
          <w:szCs w:val="20"/>
        </w:rPr>
        <w:fldChar w:fldCharType="end"/>
      </w:r>
      <w:bookmarkEnd w:id="148"/>
      <w:r w:rsidRPr="00C63000">
        <w:rPr>
          <w:b/>
          <w:bCs/>
          <w:sz w:val="20"/>
          <w:szCs w:val="20"/>
        </w:rPr>
        <w:t xml:space="preserve"> — Requirement class dependencies of the Sample packages</w:t>
      </w:r>
      <w:r w:rsidR="00C63000" w:rsidRPr="00C63000">
        <w:rPr>
          <w:b/>
          <w:bCs/>
          <w:sz w:val="20"/>
          <w:szCs w:val="20"/>
        </w:rPr>
        <w:t>.</w:t>
      </w:r>
    </w:p>
    <w:p w14:paraId="3157311F" w14:textId="77777777" w:rsidR="002A2967" w:rsidRPr="002A2967" w:rsidRDefault="002A2967" w:rsidP="002A2967">
      <w:pPr>
        <w:jc w:val="center"/>
        <w:rPr>
          <w:b/>
          <w:bCs/>
        </w:rPr>
      </w:pPr>
    </w:p>
    <w:p w14:paraId="6661440E" w14:textId="727B2D90" w:rsidR="00393BE0" w:rsidRDefault="00393BE0" w:rsidP="00920189">
      <w:pPr>
        <w:pStyle w:val="Heading2"/>
      </w:pPr>
      <w:bookmarkStart w:id="149" w:name="_Toc72768859"/>
      <w:r>
        <w:t>UML</w:t>
      </w:r>
      <w:bookmarkEnd w:id="149"/>
    </w:p>
    <w:p w14:paraId="7180BC3F" w14:textId="0AD4F418" w:rsidR="00247DE8" w:rsidRDefault="00393BE0" w:rsidP="00EF48D9">
      <w:pPr>
        <w:pStyle w:val="Heading3"/>
      </w:pPr>
      <w:r>
        <w:t xml:space="preserve">UML </w:t>
      </w:r>
      <w:r w:rsidR="00247DE8">
        <w:t>package structure</w:t>
      </w:r>
    </w:p>
    <w:p w14:paraId="13AC86C3" w14:textId="31F32104" w:rsidR="003A5DDA" w:rsidRDefault="003A5DDA" w:rsidP="003A5DDA">
      <w:pPr>
        <w:rPr>
          <w:lang w:eastAsia="ja-JP"/>
        </w:rPr>
      </w:pPr>
      <w:r>
        <w:rPr>
          <w:lang w:eastAsia="ja-JP"/>
        </w:rPr>
        <w:t>OM</w:t>
      </w:r>
      <w:r w:rsidR="00130432">
        <w:rPr>
          <w:lang w:eastAsia="ja-JP"/>
        </w:rPr>
        <w:t>S</w:t>
      </w:r>
      <w:r>
        <w:rPr>
          <w:lang w:eastAsia="ja-JP"/>
        </w:rPr>
        <w:t xml:space="preserve"> provides the relevant concepts for the structured description of observations, including the sampling structure often essential for true understanding of the nature of the observations being provided. As data provision mechanisms are transitioning towards highly distributed linked approaches, the model structure and packaging has been significantly abstracted. This approach allows implementers to explicitly select the concepts to be supported based on their requirements, while clearly stating to </w:t>
      </w:r>
      <w:r>
        <w:rPr>
          <w:lang w:eastAsia="ja-JP"/>
        </w:rPr>
        <w:lastRenderedPageBreak/>
        <w:t>which requirements and Conformance Classes their implementation complies. Both the Observation and Sample sections of this model have been structured using the following layering of packages:</w:t>
      </w:r>
    </w:p>
    <w:p w14:paraId="5CBA996A" w14:textId="1166D5CE" w:rsidR="003A5DDA" w:rsidRDefault="003A5DDA" w:rsidP="00EF48D9">
      <w:pPr>
        <w:pStyle w:val="ListParagraph"/>
        <w:numPr>
          <w:ilvl w:val="0"/>
          <w:numId w:val="8"/>
        </w:numPr>
        <w:contextualSpacing w:val="0"/>
        <w:jc w:val="both"/>
        <w:rPr>
          <w:lang w:eastAsia="ja-JP"/>
        </w:rPr>
      </w:pPr>
      <w:r w:rsidRPr="003A5DDA">
        <w:rPr>
          <w:b/>
          <w:bCs/>
          <w:lang w:eastAsia="ja-JP"/>
        </w:rPr>
        <w:t>Conceptual</w:t>
      </w:r>
      <w:r>
        <w:rPr>
          <w:lang w:eastAsia="ja-JP"/>
        </w:rPr>
        <w:t xml:space="preserve">: Within the Conceptual Model Packages, only Interfaces </w:t>
      </w:r>
      <w:del w:id="150" w:author="Katharina Schleidt" w:date="2021-07-05T14:01:00Z">
        <w:r w:rsidDel="0058722D">
          <w:rPr>
            <w:lang w:eastAsia="ja-JP"/>
          </w:rPr>
          <w:delText xml:space="preserve">have been </w:delText>
        </w:r>
      </w:del>
      <w:ins w:id="151" w:author="Katharina Schleidt" w:date="2021-07-05T14:01:00Z">
        <w:r w:rsidR="0058722D">
          <w:rPr>
            <w:lang w:eastAsia="ja-JP"/>
          </w:rPr>
          <w:t xml:space="preserve">are </w:t>
        </w:r>
      </w:ins>
      <w:r>
        <w:rPr>
          <w:lang w:eastAsia="ja-JP"/>
        </w:rPr>
        <w:t xml:space="preserve">provided. These models provide a very abstract view </w:t>
      </w:r>
      <w:del w:id="152" w:author="Katharina Schleidt" w:date="2021-07-05T14:01:00Z">
        <w:r w:rsidDel="0058722D">
          <w:rPr>
            <w:lang w:eastAsia="ja-JP"/>
          </w:rPr>
          <w:delText xml:space="preserve">on </w:delText>
        </w:r>
      </w:del>
      <w:ins w:id="153" w:author="Katharina Schleidt" w:date="2021-07-05T14:01:00Z">
        <w:r w:rsidR="0058722D">
          <w:rPr>
            <w:lang w:eastAsia="ja-JP"/>
          </w:rPr>
          <w:t>o</w:t>
        </w:r>
        <w:r w:rsidR="0058722D">
          <w:rPr>
            <w:lang w:eastAsia="ja-JP"/>
          </w:rPr>
          <w:t>f</w:t>
        </w:r>
        <w:r w:rsidR="0058722D">
          <w:rPr>
            <w:lang w:eastAsia="ja-JP"/>
          </w:rPr>
          <w:t xml:space="preserve"> </w:t>
        </w:r>
      </w:ins>
      <w:r>
        <w:rPr>
          <w:lang w:eastAsia="ja-JP"/>
        </w:rPr>
        <w:t xml:space="preserve">the individual concepts they contain without reference to specific implementations. This approach allows for the inclusion of semantically aligned objects from external sources, that while not having been created under the </w:t>
      </w:r>
      <w:r w:rsidR="00C44FEC" w:rsidRPr="00C44FEC">
        <w:rPr>
          <w:lang w:eastAsia="ja-JP"/>
        </w:rPr>
        <w:t xml:space="preserve">Observations, </w:t>
      </w:r>
      <w:del w:id="154" w:author="Katharina Schleidt" w:date="2021-07-05T14:02:00Z">
        <w:r w:rsidR="00C44FEC" w:rsidRPr="00C44FEC" w:rsidDel="0058722D">
          <w:rPr>
            <w:lang w:eastAsia="ja-JP"/>
          </w:rPr>
          <w:delText xml:space="preserve">measurements </w:delText>
        </w:r>
      </w:del>
      <w:ins w:id="155" w:author="Katharina Schleidt" w:date="2021-07-05T14:02:00Z">
        <w:r w:rsidR="0058722D">
          <w:rPr>
            <w:lang w:eastAsia="ja-JP"/>
          </w:rPr>
          <w:t>M</w:t>
        </w:r>
        <w:r w:rsidR="0058722D" w:rsidRPr="00C44FEC">
          <w:rPr>
            <w:lang w:eastAsia="ja-JP"/>
          </w:rPr>
          <w:t xml:space="preserve">easurements </w:t>
        </w:r>
      </w:ins>
      <w:r w:rsidR="00C44FEC" w:rsidRPr="00C44FEC">
        <w:rPr>
          <w:lang w:eastAsia="ja-JP"/>
        </w:rPr>
        <w:t xml:space="preserve">and </w:t>
      </w:r>
      <w:del w:id="156" w:author="Katharina Schleidt" w:date="2021-07-05T14:02:00Z">
        <w:r w:rsidR="00C44FEC" w:rsidRPr="00C44FEC" w:rsidDel="0058722D">
          <w:rPr>
            <w:lang w:eastAsia="ja-JP"/>
          </w:rPr>
          <w:delText>samples</w:delText>
        </w:r>
        <w:r w:rsidR="00C44FEC" w:rsidDel="0058722D">
          <w:rPr>
            <w:lang w:eastAsia="ja-JP"/>
          </w:rPr>
          <w:delText xml:space="preserve"> </w:delText>
        </w:r>
      </w:del>
      <w:ins w:id="157" w:author="Katharina Schleidt" w:date="2021-07-05T14:02:00Z">
        <w:r w:rsidR="0058722D">
          <w:rPr>
            <w:lang w:eastAsia="ja-JP"/>
          </w:rPr>
          <w:t>S</w:t>
        </w:r>
        <w:r w:rsidR="0058722D" w:rsidRPr="00C44FEC">
          <w:rPr>
            <w:lang w:eastAsia="ja-JP"/>
          </w:rPr>
          <w:t>amples</w:t>
        </w:r>
        <w:r w:rsidR="0058722D">
          <w:rPr>
            <w:lang w:eastAsia="ja-JP"/>
          </w:rPr>
          <w:t xml:space="preserve"> </w:t>
        </w:r>
      </w:ins>
      <w:r>
        <w:rPr>
          <w:lang w:eastAsia="ja-JP"/>
        </w:rPr>
        <w:t>Model</w:t>
      </w:r>
      <w:ins w:id="158" w:author="Katharina Schleidt" w:date="2021-07-05T14:02:00Z">
        <w:r w:rsidR="0058722D">
          <w:rPr>
            <w:lang w:eastAsia="ja-JP"/>
          </w:rPr>
          <w:t>,</w:t>
        </w:r>
      </w:ins>
      <w:r>
        <w:rPr>
          <w:lang w:eastAsia="ja-JP"/>
        </w:rPr>
        <w:t xml:space="preserve"> do provide concepts sharing the same semantic meaning as the concepts from the Conceptual Models;</w:t>
      </w:r>
    </w:p>
    <w:p w14:paraId="7D9C68A5" w14:textId="6E1D4BE2" w:rsidR="003A5DDA" w:rsidRDefault="003A5DDA" w:rsidP="00EF48D9">
      <w:pPr>
        <w:pStyle w:val="ListParagraph"/>
        <w:numPr>
          <w:ilvl w:val="0"/>
          <w:numId w:val="8"/>
        </w:numPr>
        <w:ind w:left="714" w:hanging="357"/>
        <w:contextualSpacing w:val="0"/>
        <w:jc w:val="both"/>
        <w:rPr>
          <w:lang w:eastAsia="ja-JP"/>
        </w:rPr>
      </w:pPr>
      <w:r w:rsidRPr="003A5DDA">
        <w:rPr>
          <w:b/>
          <w:bCs/>
          <w:lang w:eastAsia="ja-JP"/>
        </w:rPr>
        <w:t>Abstract Core</w:t>
      </w:r>
      <w:r>
        <w:rPr>
          <w:lang w:eastAsia="ja-JP"/>
        </w:rPr>
        <w:t xml:space="preserve">: Within the Abstract Core Model Packages, only abstract </w:t>
      </w:r>
      <w:proofErr w:type="spellStart"/>
      <w:r>
        <w:rPr>
          <w:lang w:eastAsia="ja-JP"/>
        </w:rPr>
        <w:t>featureTypes</w:t>
      </w:r>
      <w:proofErr w:type="spellEnd"/>
      <w:r>
        <w:rPr>
          <w:lang w:eastAsia="ja-JP"/>
        </w:rPr>
        <w:t xml:space="preserve"> </w:t>
      </w:r>
      <w:del w:id="159" w:author="Katharina Schleidt" w:date="2021-07-05T14:02:00Z">
        <w:r w:rsidDel="0058722D">
          <w:rPr>
            <w:lang w:eastAsia="ja-JP"/>
          </w:rPr>
          <w:delText xml:space="preserve">have been </w:delText>
        </w:r>
      </w:del>
      <w:ins w:id="160" w:author="Katharina Schleidt" w:date="2021-07-05T14:02:00Z">
        <w:r w:rsidR="0058722D">
          <w:rPr>
            <w:lang w:eastAsia="ja-JP"/>
          </w:rPr>
          <w:t xml:space="preserve">are </w:t>
        </w:r>
      </w:ins>
      <w:r>
        <w:rPr>
          <w:lang w:eastAsia="ja-JP"/>
        </w:rPr>
        <w:t>provided following the semantic structure of the Conceptual model (</w:t>
      </w:r>
      <w:proofErr w:type="spellStart"/>
      <w:r>
        <w:rPr>
          <w:lang w:eastAsia="ja-JP"/>
        </w:rPr>
        <w:t>i.e</w:t>
      </w:r>
      <w:proofErr w:type="spellEnd"/>
      <w:r>
        <w:rPr>
          <w:lang w:eastAsia="ja-JP"/>
        </w:rPr>
        <w:t>: realizing the interfaces provided by the Conceptual</w:t>
      </w:r>
      <w:r w:rsidR="005C46DD">
        <w:rPr>
          <w:lang w:eastAsia="ja-JP"/>
        </w:rPr>
        <w:t xml:space="preserve"> </w:t>
      </w:r>
      <w:r w:rsidR="005C46DD" w:rsidRPr="005C46DD">
        <w:rPr>
          <w:lang w:eastAsia="ja-JP"/>
        </w:rPr>
        <w:t>Model Packages</w:t>
      </w:r>
      <w:r>
        <w:rPr>
          <w:lang w:eastAsia="ja-JP"/>
        </w:rPr>
        <w:t xml:space="preserve">). A consistent approach to metadata provision </w:t>
      </w:r>
      <w:del w:id="161" w:author="Katharina Schleidt" w:date="2021-07-05T14:03:00Z">
        <w:r w:rsidR="00953EFA" w:rsidRPr="00953EFA" w:rsidDel="00BC3B35">
          <w:rPr>
            <w:lang w:eastAsia="ja-JP"/>
          </w:rPr>
          <w:delText xml:space="preserve">has been </w:delText>
        </w:r>
      </w:del>
      <w:ins w:id="162" w:author="Katharina Schleidt" w:date="2021-07-05T14:03:00Z">
        <w:r w:rsidR="00BC3B35">
          <w:rPr>
            <w:lang w:eastAsia="ja-JP"/>
          </w:rPr>
          <w:t xml:space="preserve">is </w:t>
        </w:r>
      </w:ins>
      <w:r w:rsidR="00953EFA" w:rsidRPr="00953EFA">
        <w:rPr>
          <w:lang w:eastAsia="ja-JP"/>
        </w:rPr>
        <w:t>introduced</w:t>
      </w:r>
      <w:r>
        <w:rPr>
          <w:lang w:eastAsia="ja-JP"/>
        </w:rPr>
        <w:t xml:space="preserve">. All associations from the abstract </w:t>
      </w:r>
      <w:proofErr w:type="spellStart"/>
      <w:r>
        <w:rPr>
          <w:lang w:eastAsia="ja-JP"/>
        </w:rPr>
        <w:t>featureTypes</w:t>
      </w:r>
      <w:proofErr w:type="spellEnd"/>
      <w:r>
        <w:rPr>
          <w:lang w:eastAsia="ja-JP"/>
        </w:rPr>
        <w:t xml:space="preserve"> reference the conceptual Interfaces for </w:t>
      </w:r>
      <w:r w:rsidR="00953EFA" w:rsidRPr="00953EFA">
        <w:rPr>
          <w:lang w:eastAsia="ja-JP"/>
        </w:rPr>
        <w:t>greater implementation flexibility</w:t>
      </w:r>
      <w:r>
        <w:rPr>
          <w:lang w:eastAsia="ja-JP"/>
        </w:rPr>
        <w:t>. The Abstract Core Model Packages are foreseen for the creation of domain models providing an Abstract Core ready for Extension;</w:t>
      </w:r>
    </w:p>
    <w:p w14:paraId="3D67819B" w14:textId="516F7E11" w:rsidR="002E57C8" w:rsidRPr="002E57C8" w:rsidRDefault="003A5DDA" w:rsidP="00EF48D9">
      <w:pPr>
        <w:pStyle w:val="ListParagraph"/>
        <w:numPr>
          <w:ilvl w:val="0"/>
          <w:numId w:val="8"/>
        </w:numPr>
        <w:ind w:left="714" w:hanging="357"/>
        <w:contextualSpacing w:val="0"/>
        <w:jc w:val="both"/>
        <w:rPr>
          <w:lang w:eastAsia="ja-JP"/>
        </w:rPr>
      </w:pPr>
      <w:r w:rsidRPr="003A5DDA">
        <w:rPr>
          <w:b/>
          <w:bCs/>
          <w:lang w:eastAsia="ja-JP"/>
        </w:rPr>
        <w:t>Basic</w:t>
      </w:r>
      <w:r>
        <w:rPr>
          <w:lang w:eastAsia="ja-JP"/>
        </w:rPr>
        <w:t xml:space="preserve">: Within the Basic Packages, simple concrete </w:t>
      </w:r>
      <w:proofErr w:type="spellStart"/>
      <w:r>
        <w:rPr>
          <w:lang w:eastAsia="ja-JP"/>
        </w:rPr>
        <w:t>featureTypes</w:t>
      </w:r>
      <w:proofErr w:type="spellEnd"/>
      <w:r>
        <w:rPr>
          <w:lang w:eastAsia="ja-JP"/>
        </w:rPr>
        <w:t xml:space="preserve"> (specializing the abstract ones from the Abstract Core model) have been defined with some basic utility attributes added for rapid out-of-the-box deployment. A few additional concepts pertaining to collections and potential observations are introduced at this level.</w:t>
      </w:r>
    </w:p>
    <w:p w14:paraId="3BF38415" w14:textId="456C9E41" w:rsidR="00247DE8" w:rsidRDefault="00247DE8" w:rsidP="003A5DDA">
      <w:pPr>
        <w:pStyle w:val="Heading3"/>
      </w:pPr>
      <w:r>
        <w:t>UML package dependencies</w:t>
      </w:r>
    </w:p>
    <w:p w14:paraId="37AB8637" w14:textId="189029A7" w:rsidR="005256EF" w:rsidRPr="00767B2F" w:rsidRDefault="003A5DDA" w:rsidP="00767B2F">
      <w:pPr>
        <w:rPr>
          <w:lang w:eastAsia="ja-JP"/>
        </w:rPr>
      </w:pPr>
      <w:r w:rsidRPr="003A5DDA">
        <w:rPr>
          <w:lang w:eastAsia="ja-JP"/>
        </w:rPr>
        <w:t xml:space="preserve">Some model elements used in the schema are defined in other International Standards. </w:t>
      </w:r>
      <w:r w:rsidR="005256EF">
        <w:rPr>
          <w:lang w:eastAsia="ja-JP"/>
        </w:rPr>
        <w:t xml:space="preserve">The </w:t>
      </w:r>
      <w:r w:rsidR="00D471BA">
        <w:rPr>
          <w:lang w:eastAsia="ja-JP"/>
        </w:rPr>
        <w:fldChar w:fldCharType="begin"/>
      </w:r>
      <w:r w:rsidR="00D471BA">
        <w:rPr>
          <w:lang w:eastAsia="ja-JP"/>
        </w:rPr>
        <w:instrText xml:space="preserve"> REF _Ref52381566 \h </w:instrText>
      </w:r>
      <w:r w:rsidR="00D471BA">
        <w:rPr>
          <w:lang w:eastAsia="ja-JP"/>
        </w:rPr>
      </w:r>
      <w:r w:rsidR="00D471BA">
        <w:rPr>
          <w:lang w:eastAsia="ja-JP"/>
        </w:rPr>
        <w:fldChar w:fldCharType="separate"/>
      </w:r>
      <w:r w:rsidR="00821F18" w:rsidRPr="00C63000">
        <w:rPr>
          <w:b/>
          <w:bCs/>
          <w:sz w:val="20"/>
          <w:szCs w:val="20"/>
        </w:rPr>
        <w:t xml:space="preserve">Table </w:t>
      </w:r>
      <w:r w:rsidR="00821F18">
        <w:rPr>
          <w:b/>
          <w:bCs/>
          <w:noProof/>
          <w:sz w:val="20"/>
          <w:szCs w:val="20"/>
        </w:rPr>
        <w:t>7</w:t>
      </w:r>
      <w:r w:rsidR="00D471BA">
        <w:rPr>
          <w:lang w:eastAsia="ja-JP"/>
        </w:rPr>
        <w:fldChar w:fldCharType="end"/>
      </w:r>
      <w:r w:rsidR="00D471BA">
        <w:rPr>
          <w:lang w:eastAsia="ja-JP"/>
        </w:rPr>
        <w:t xml:space="preserve"> </w:t>
      </w:r>
      <w:r w:rsidRPr="003A5DDA">
        <w:rPr>
          <w:lang w:eastAsia="ja-JP"/>
        </w:rPr>
        <w:t>lists the dependencies between the UML packages defined in this International Standard and other International Standards</w:t>
      </w:r>
      <w:r w:rsidR="00DD3CBC">
        <w:rPr>
          <w:lang w:eastAsia="ja-JP"/>
        </w:rPr>
        <w:t xml:space="preserve">, and the </w:t>
      </w:r>
      <w:r w:rsidR="00DD3CBC">
        <w:rPr>
          <w:lang w:eastAsia="ja-JP"/>
        </w:rPr>
        <w:fldChar w:fldCharType="begin"/>
      </w:r>
      <w:r w:rsidR="00DD3CBC">
        <w:rPr>
          <w:lang w:eastAsia="ja-JP"/>
        </w:rPr>
        <w:instrText xml:space="preserve"> REF _Ref52381738 \h </w:instrText>
      </w:r>
      <w:r w:rsidR="00DD3CBC">
        <w:rPr>
          <w:lang w:eastAsia="ja-JP"/>
        </w:rPr>
      </w:r>
      <w:r w:rsidR="00DD3CBC">
        <w:rPr>
          <w:lang w:eastAsia="ja-JP"/>
        </w:rPr>
        <w:fldChar w:fldCharType="separate"/>
      </w:r>
      <w:r w:rsidR="00821F18" w:rsidRPr="00C63000">
        <w:rPr>
          <w:b/>
          <w:bCs/>
          <w:sz w:val="20"/>
          <w:szCs w:val="20"/>
        </w:rPr>
        <w:t xml:space="preserve">Figure </w:t>
      </w:r>
      <w:r w:rsidR="00821F18">
        <w:rPr>
          <w:b/>
          <w:bCs/>
          <w:noProof/>
          <w:sz w:val="20"/>
          <w:szCs w:val="20"/>
        </w:rPr>
        <w:t>3</w:t>
      </w:r>
      <w:r w:rsidR="00DD3CBC">
        <w:rPr>
          <w:lang w:eastAsia="ja-JP"/>
        </w:rPr>
        <w:fldChar w:fldCharType="end"/>
      </w:r>
      <w:r w:rsidR="00DD3CBC">
        <w:rPr>
          <w:lang w:eastAsia="ja-JP"/>
        </w:rPr>
        <w:t xml:space="preserve"> show the dependencies of the entire </w:t>
      </w:r>
      <w:del w:id="163" w:author="Katharina Schleidt" w:date="2021-07-05T19:38:00Z">
        <w:r w:rsidR="00174114" w:rsidRPr="00174114" w:rsidDel="00116C6C">
          <w:rPr>
            <w:lang w:eastAsia="ja-JP"/>
          </w:rPr>
          <w:delText>Observations, measurements and samples</w:delText>
        </w:r>
      </w:del>
      <w:ins w:id="164" w:author="Katharina Schleidt" w:date="2021-07-05T19:38:00Z">
        <w:r w:rsidR="00116C6C">
          <w:rPr>
            <w:lang w:eastAsia="ja-JP"/>
          </w:rPr>
          <w:t>OMS</w:t>
        </w:r>
      </w:ins>
      <w:r w:rsidR="00174114">
        <w:rPr>
          <w:lang w:eastAsia="ja-JP"/>
        </w:rPr>
        <w:t xml:space="preserve"> </w:t>
      </w:r>
      <w:r w:rsidR="00DD3CBC">
        <w:rPr>
          <w:lang w:eastAsia="ja-JP"/>
        </w:rPr>
        <w:t>UML model package to the other International Standards</w:t>
      </w:r>
      <w:r w:rsidR="0033464A">
        <w:rPr>
          <w:lang w:eastAsia="ja-JP"/>
        </w:rPr>
        <w:t xml:space="preserve"> in a graphical form</w:t>
      </w:r>
      <w:r w:rsidRPr="003A5DDA">
        <w:rPr>
          <w:lang w:eastAsia="ja-JP"/>
        </w:rPr>
        <w:t>.</w:t>
      </w:r>
    </w:p>
    <w:p w14:paraId="1E7A4FA0" w14:textId="0EA13AF8" w:rsidR="00767B2F" w:rsidRPr="00C63000" w:rsidRDefault="00767B2F" w:rsidP="00767B2F">
      <w:pPr>
        <w:jc w:val="center"/>
        <w:rPr>
          <w:b/>
          <w:bCs/>
          <w:sz w:val="20"/>
          <w:szCs w:val="20"/>
        </w:rPr>
      </w:pPr>
      <w:bookmarkStart w:id="165" w:name="_Ref52381566"/>
      <w:r w:rsidRPr="00C63000">
        <w:rPr>
          <w:b/>
          <w:bCs/>
          <w:sz w:val="20"/>
          <w:szCs w:val="20"/>
        </w:rPr>
        <w:t xml:space="preserve">Table </w:t>
      </w:r>
      <w:r w:rsidR="00D471BA">
        <w:rPr>
          <w:b/>
          <w:bCs/>
          <w:sz w:val="20"/>
          <w:szCs w:val="20"/>
        </w:rPr>
        <w:fldChar w:fldCharType="begin"/>
      </w:r>
      <w:r w:rsidR="00D471BA">
        <w:rPr>
          <w:b/>
          <w:bCs/>
          <w:sz w:val="20"/>
          <w:szCs w:val="20"/>
        </w:rPr>
        <w:instrText xml:space="preserve"> SEQ Table \* ARABIC </w:instrText>
      </w:r>
      <w:r w:rsidR="00D471BA">
        <w:rPr>
          <w:b/>
          <w:bCs/>
          <w:sz w:val="20"/>
          <w:szCs w:val="20"/>
        </w:rPr>
        <w:fldChar w:fldCharType="separate"/>
      </w:r>
      <w:r w:rsidR="00821F18">
        <w:rPr>
          <w:b/>
          <w:bCs/>
          <w:noProof/>
          <w:sz w:val="20"/>
          <w:szCs w:val="20"/>
        </w:rPr>
        <w:t>7</w:t>
      </w:r>
      <w:r w:rsidR="00D471BA">
        <w:rPr>
          <w:b/>
          <w:bCs/>
          <w:sz w:val="20"/>
          <w:szCs w:val="20"/>
        </w:rPr>
        <w:fldChar w:fldCharType="end"/>
      </w:r>
      <w:bookmarkEnd w:id="165"/>
      <w:r w:rsidRPr="00C63000">
        <w:rPr>
          <w:b/>
          <w:bCs/>
          <w:sz w:val="20"/>
          <w:szCs w:val="20"/>
        </w:rPr>
        <w:t xml:space="preserve"> — UML package level dependencies</w:t>
      </w:r>
    </w:p>
    <w:tbl>
      <w:tblPr>
        <w:tblW w:w="9239" w:type="dxa"/>
        <w:tblInd w:w="53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719"/>
        <w:gridCol w:w="2268"/>
        <w:gridCol w:w="2693"/>
        <w:gridCol w:w="1559"/>
      </w:tblGrid>
      <w:tr w:rsidR="003A5DDA" w14:paraId="7501BC96" w14:textId="77777777" w:rsidTr="00774AF7">
        <w:tc>
          <w:tcPr>
            <w:tcW w:w="2719" w:type="dxa"/>
            <w:shd w:val="clear" w:color="auto" w:fill="auto"/>
            <w:tcMar>
              <w:top w:w="100" w:type="dxa"/>
              <w:left w:w="100" w:type="dxa"/>
              <w:bottom w:w="100" w:type="dxa"/>
              <w:right w:w="100" w:type="dxa"/>
            </w:tcMar>
          </w:tcPr>
          <w:p w14:paraId="1F13793A" w14:textId="77777777" w:rsidR="003A5DDA" w:rsidRPr="005256EF" w:rsidRDefault="003A5DDA" w:rsidP="005256EF">
            <w:pPr>
              <w:jc w:val="left"/>
              <w:rPr>
                <w:b/>
                <w:sz w:val="20"/>
                <w:szCs w:val="20"/>
              </w:rPr>
            </w:pPr>
            <w:r w:rsidRPr="005256EF">
              <w:rPr>
                <w:b/>
                <w:sz w:val="20"/>
                <w:szCs w:val="20"/>
              </w:rPr>
              <w:t>Dependency from package</w:t>
            </w:r>
          </w:p>
        </w:tc>
        <w:tc>
          <w:tcPr>
            <w:tcW w:w="2268" w:type="dxa"/>
            <w:shd w:val="clear" w:color="auto" w:fill="auto"/>
            <w:tcMar>
              <w:top w:w="100" w:type="dxa"/>
              <w:left w:w="100" w:type="dxa"/>
              <w:bottom w:w="100" w:type="dxa"/>
              <w:right w:w="100" w:type="dxa"/>
            </w:tcMar>
          </w:tcPr>
          <w:p w14:paraId="491E65D6" w14:textId="77777777" w:rsidR="003A5DDA" w:rsidRPr="005256EF" w:rsidRDefault="003A5DDA" w:rsidP="005256EF">
            <w:pPr>
              <w:jc w:val="left"/>
              <w:rPr>
                <w:b/>
                <w:sz w:val="20"/>
                <w:szCs w:val="20"/>
                <w:shd w:val="clear" w:color="auto" w:fill="93C47D"/>
              </w:rPr>
            </w:pPr>
            <w:r w:rsidRPr="005256EF">
              <w:rPr>
                <w:b/>
                <w:sz w:val="20"/>
                <w:szCs w:val="20"/>
              </w:rPr>
              <w:t>to package</w:t>
            </w:r>
          </w:p>
        </w:tc>
        <w:tc>
          <w:tcPr>
            <w:tcW w:w="2693" w:type="dxa"/>
            <w:shd w:val="clear" w:color="auto" w:fill="auto"/>
            <w:tcMar>
              <w:top w:w="100" w:type="dxa"/>
              <w:left w:w="100" w:type="dxa"/>
              <w:bottom w:w="100" w:type="dxa"/>
              <w:right w:w="100" w:type="dxa"/>
            </w:tcMar>
          </w:tcPr>
          <w:p w14:paraId="2E358C53" w14:textId="77777777" w:rsidR="003A5DDA" w:rsidRPr="005256EF" w:rsidRDefault="003A5DDA" w:rsidP="005256EF">
            <w:pPr>
              <w:jc w:val="left"/>
              <w:rPr>
                <w:b/>
                <w:sz w:val="20"/>
                <w:szCs w:val="20"/>
                <w:shd w:val="clear" w:color="auto" w:fill="93C47D"/>
              </w:rPr>
            </w:pPr>
            <w:r w:rsidRPr="005256EF">
              <w:rPr>
                <w:b/>
                <w:sz w:val="20"/>
                <w:szCs w:val="20"/>
              </w:rPr>
              <w:t>in an International Standard</w:t>
            </w:r>
          </w:p>
        </w:tc>
        <w:tc>
          <w:tcPr>
            <w:tcW w:w="1559" w:type="dxa"/>
            <w:shd w:val="clear" w:color="auto" w:fill="auto"/>
            <w:tcMar>
              <w:top w:w="100" w:type="dxa"/>
              <w:left w:w="100" w:type="dxa"/>
              <w:bottom w:w="100" w:type="dxa"/>
              <w:right w:w="100" w:type="dxa"/>
            </w:tcMar>
          </w:tcPr>
          <w:p w14:paraId="57550DDD" w14:textId="77777777" w:rsidR="003A5DDA" w:rsidRPr="005256EF" w:rsidRDefault="003A5DDA" w:rsidP="005256EF">
            <w:pPr>
              <w:jc w:val="left"/>
              <w:rPr>
                <w:b/>
                <w:bCs/>
                <w:sz w:val="20"/>
                <w:szCs w:val="20"/>
              </w:rPr>
            </w:pPr>
            <w:r w:rsidRPr="005256EF">
              <w:rPr>
                <w:b/>
                <w:bCs/>
                <w:sz w:val="20"/>
                <w:szCs w:val="20"/>
              </w:rPr>
              <w:t>Notes</w:t>
            </w:r>
          </w:p>
        </w:tc>
      </w:tr>
      <w:tr w:rsidR="003A5DDA" w14:paraId="3A2ABC85" w14:textId="77777777" w:rsidTr="00774AF7">
        <w:tc>
          <w:tcPr>
            <w:tcW w:w="2719" w:type="dxa"/>
            <w:shd w:val="clear" w:color="auto" w:fill="auto"/>
            <w:tcMar>
              <w:top w:w="100" w:type="dxa"/>
              <w:left w:w="100" w:type="dxa"/>
              <w:bottom w:w="100" w:type="dxa"/>
              <w:right w:w="100" w:type="dxa"/>
            </w:tcMar>
          </w:tcPr>
          <w:p w14:paraId="5EACB682" w14:textId="77777777" w:rsidR="003A5DDA" w:rsidRPr="005256EF" w:rsidRDefault="003A5DDA" w:rsidP="005256EF">
            <w:pPr>
              <w:jc w:val="left"/>
              <w:rPr>
                <w:sz w:val="20"/>
                <w:szCs w:val="20"/>
              </w:rPr>
            </w:pPr>
            <w:r w:rsidRPr="005256EF">
              <w:rPr>
                <w:sz w:val="20"/>
                <w:szCs w:val="20"/>
              </w:rPr>
              <w:t>Conceptual Observation schema</w:t>
            </w:r>
          </w:p>
        </w:tc>
        <w:tc>
          <w:tcPr>
            <w:tcW w:w="2268" w:type="dxa"/>
            <w:shd w:val="clear" w:color="auto" w:fill="auto"/>
            <w:tcMar>
              <w:top w:w="100" w:type="dxa"/>
              <w:left w:w="100" w:type="dxa"/>
              <w:bottom w:w="100" w:type="dxa"/>
              <w:right w:w="100" w:type="dxa"/>
            </w:tcMar>
          </w:tcPr>
          <w:p w14:paraId="22E28859" w14:textId="77777777" w:rsidR="003A5DDA" w:rsidRPr="005256EF" w:rsidRDefault="003A5DDA" w:rsidP="005256EF">
            <w:pPr>
              <w:jc w:val="left"/>
              <w:rPr>
                <w:sz w:val="20"/>
                <w:szCs w:val="20"/>
              </w:rPr>
            </w:pPr>
            <w:r w:rsidRPr="005256EF">
              <w:rPr>
                <w:sz w:val="20"/>
                <w:szCs w:val="20"/>
              </w:rPr>
              <w:t>Any type</w:t>
            </w:r>
          </w:p>
        </w:tc>
        <w:tc>
          <w:tcPr>
            <w:tcW w:w="2693" w:type="dxa"/>
            <w:shd w:val="clear" w:color="auto" w:fill="auto"/>
            <w:tcMar>
              <w:top w:w="100" w:type="dxa"/>
              <w:left w:w="100" w:type="dxa"/>
              <w:bottom w:w="100" w:type="dxa"/>
              <w:right w:w="100" w:type="dxa"/>
            </w:tcMar>
          </w:tcPr>
          <w:p w14:paraId="6795801E"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6D60EB2B" w14:textId="77777777" w:rsidR="003A5DDA" w:rsidRPr="005256EF" w:rsidRDefault="003A5DDA" w:rsidP="005256EF">
            <w:pPr>
              <w:jc w:val="left"/>
              <w:rPr>
                <w:sz w:val="20"/>
                <w:szCs w:val="20"/>
              </w:rPr>
            </w:pPr>
            <w:r w:rsidRPr="005256EF">
              <w:rPr>
                <w:sz w:val="20"/>
                <w:szCs w:val="20"/>
              </w:rPr>
              <w:t>Any</w:t>
            </w:r>
          </w:p>
        </w:tc>
      </w:tr>
      <w:tr w:rsidR="003A5DDA" w14:paraId="068368B4" w14:textId="77777777" w:rsidTr="00774AF7">
        <w:tc>
          <w:tcPr>
            <w:tcW w:w="2719" w:type="dxa"/>
            <w:shd w:val="clear" w:color="auto" w:fill="auto"/>
            <w:tcMar>
              <w:top w:w="100" w:type="dxa"/>
              <w:left w:w="100" w:type="dxa"/>
              <w:bottom w:w="100" w:type="dxa"/>
              <w:right w:w="100" w:type="dxa"/>
            </w:tcMar>
          </w:tcPr>
          <w:p w14:paraId="148F0360" w14:textId="77777777" w:rsidR="003A5DDA" w:rsidRPr="005256EF" w:rsidRDefault="003A5DDA" w:rsidP="005256EF">
            <w:pPr>
              <w:jc w:val="left"/>
              <w:rPr>
                <w:sz w:val="20"/>
                <w:szCs w:val="20"/>
              </w:rPr>
            </w:pPr>
            <w:r w:rsidRPr="005256EF">
              <w:rPr>
                <w:sz w:val="20"/>
                <w:szCs w:val="20"/>
              </w:rPr>
              <w:t>Conceptual Observation schema</w:t>
            </w:r>
          </w:p>
        </w:tc>
        <w:tc>
          <w:tcPr>
            <w:tcW w:w="2268" w:type="dxa"/>
            <w:shd w:val="clear" w:color="auto" w:fill="auto"/>
            <w:tcMar>
              <w:top w:w="100" w:type="dxa"/>
              <w:left w:w="100" w:type="dxa"/>
              <w:bottom w:w="100" w:type="dxa"/>
              <w:right w:w="100" w:type="dxa"/>
            </w:tcMar>
          </w:tcPr>
          <w:p w14:paraId="4D81312C" w14:textId="77777777" w:rsidR="003A5DDA" w:rsidRPr="005256EF" w:rsidRDefault="003A5DDA" w:rsidP="005256EF">
            <w:pPr>
              <w:jc w:val="left"/>
              <w:rPr>
                <w:sz w:val="20"/>
                <w:szCs w:val="20"/>
              </w:rPr>
            </w:pPr>
            <w:r w:rsidRPr="005256EF">
              <w:rPr>
                <w:sz w:val="20"/>
                <w:szCs w:val="20"/>
              </w:rPr>
              <w:t>Temporal Objects</w:t>
            </w:r>
          </w:p>
        </w:tc>
        <w:tc>
          <w:tcPr>
            <w:tcW w:w="2693" w:type="dxa"/>
            <w:shd w:val="clear" w:color="auto" w:fill="auto"/>
            <w:tcMar>
              <w:top w:w="100" w:type="dxa"/>
              <w:left w:w="100" w:type="dxa"/>
              <w:bottom w:w="100" w:type="dxa"/>
              <w:right w:w="100" w:type="dxa"/>
            </w:tcMar>
          </w:tcPr>
          <w:p w14:paraId="704840C5" w14:textId="77777777" w:rsidR="003A5DDA" w:rsidRPr="005256EF" w:rsidRDefault="003A5DDA" w:rsidP="005256EF">
            <w:pPr>
              <w:jc w:val="left"/>
              <w:rPr>
                <w:sz w:val="20"/>
                <w:szCs w:val="20"/>
              </w:rPr>
            </w:pPr>
            <w:r w:rsidRPr="005256EF">
              <w:rPr>
                <w:sz w:val="20"/>
                <w:szCs w:val="20"/>
              </w:rPr>
              <w:t>ISO 19108:2002 (Edition 1)</w:t>
            </w:r>
          </w:p>
        </w:tc>
        <w:tc>
          <w:tcPr>
            <w:tcW w:w="1559" w:type="dxa"/>
            <w:shd w:val="clear" w:color="auto" w:fill="auto"/>
            <w:tcMar>
              <w:top w:w="100" w:type="dxa"/>
              <w:left w:w="100" w:type="dxa"/>
              <w:bottom w:w="100" w:type="dxa"/>
              <w:right w:w="100" w:type="dxa"/>
            </w:tcMar>
          </w:tcPr>
          <w:p w14:paraId="1EE9B2F7" w14:textId="77777777" w:rsidR="003A5DDA" w:rsidRPr="005256EF" w:rsidRDefault="003A5DDA" w:rsidP="005256EF">
            <w:pPr>
              <w:jc w:val="left"/>
              <w:rPr>
                <w:sz w:val="20"/>
                <w:szCs w:val="20"/>
              </w:rPr>
            </w:pPr>
            <w:proofErr w:type="spellStart"/>
            <w:r w:rsidRPr="005256EF">
              <w:rPr>
                <w:sz w:val="20"/>
                <w:szCs w:val="20"/>
              </w:rPr>
              <w:t>TM_Object</w:t>
            </w:r>
            <w:proofErr w:type="spellEnd"/>
          </w:p>
        </w:tc>
      </w:tr>
      <w:tr w:rsidR="003A5DDA" w14:paraId="1D9E6B9C" w14:textId="77777777" w:rsidTr="00774AF7">
        <w:tc>
          <w:tcPr>
            <w:tcW w:w="2719" w:type="dxa"/>
            <w:shd w:val="clear" w:color="auto" w:fill="auto"/>
            <w:tcMar>
              <w:top w:w="100" w:type="dxa"/>
              <w:left w:w="100" w:type="dxa"/>
              <w:bottom w:w="100" w:type="dxa"/>
              <w:right w:w="100" w:type="dxa"/>
            </w:tcMar>
          </w:tcPr>
          <w:p w14:paraId="7A5472FD" w14:textId="77777777" w:rsidR="003A5DDA" w:rsidRPr="005256EF" w:rsidRDefault="003A5DDA" w:rsidP="005256EF">
            <w:pPr>
              <w:jc w:val="left"/>
              <w:rPr>
                <w:sz w:val="20"/>
                <w:szCs w:val="20"/>
              </w:rPr>
            </w:pPr>
            <w:r w:rsidRPr="005256EF">
              <w:rPr>
                <w:sz w:val="20"/>
                <w:szCs w:val="20"/>
              </w:rPr>
              <w:t>Conceptual Observation schema</w:t>
            </w:r>
          </w:p>
        </w:tc>
        <w:tc>
          <w:tcPr>
            <w:tcW w:w="2268" w:type="dxa"/>
            <w:shd w:val="clear" w:color="auto" w:fill="auto"/>
            <w:tcMar>
              <w:top w:w="100" w:type="dxa"/>
              <w:left w:w="100" w:type="dxa"/>
              <w:bottom w:w="100" w:type="dxa"/>
              <w:right w:w="100" w:type="dxa"/>
            </w:tcMar>
          </w:tcPr>
          <w:p w14:paraId="14CC5D8E" w14:textId="77777777" w:rsidR="003A5DDA" w:rsidRPr="005256EF" w:rsidRDefault="003A5DDA" w:rsidP="005256EF">
            <w:pPr>
              <w:jc w:val="left"/>
              <w:rPr>
                <w:sz w:val="20"/>
                <w:szCs w:val="20"/>
              </w:rPr>
            </w:pPr>
            <w:r w:rsidRPr="005256EF">
              <w:rPr>
                <w:sz w:val="20"/>
                <w:szCs w:val="20"/>
              </w:rPr>
              <w:t>Name types</w:t>
            </w:r>
          </w:p>
        </w:tc>
        <w:tc>
          <w:tcPr>
            <w:tcW w:w="2693" w:type="dxa"/>
            <w:shd w:val="clear" w:color="auto" w:fill="auto"/>
            <w:tcMar>
              <w:top w:w="100" w:type="dxa"/>
              <w:left w:w="100" w:type="dxa"/>
              <w:bottom w:w="100" w:type="dxa"/>
              <w:right w:w="100" w:type="dxa"/>
            </w:tcMar>
          </w:tcPr>
          <w:p w14:paraId="7F2DDDFC"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1DA9FEBD" w14:textId="77777777" w:rsidR="003A5DDA" w:rsidRPr="005256EF" w:rsidRDefault="003A5DDA" w:rsidP="005256EF">
            <w:pPr>
              <w:jc w:val="left"/>
              <w:rPr>
                <w:sz w:val="20"/>
                <w:szCs w:val="20"/>
              </w:rPr>
            </w:pPr>
            <w:proofErr w:type="spellStart"/>
            <w:r w:rsidRPr="005256EF">
              <w:rPr>
                <w:sz w:val="20"/>
                <w:szCs w:val="20"/>
              </w:rPr>
              <w:t>GenericName</w:t>
            </w:r>
            <w:proofErr w:type="spellEnd"/>
          </w:p>
        </w:tc>
      </w:tr>
      <w:tr w:rsidR="003A5DDA" w14:paraId="7361EA1C" w14:textId="77777777" w:rsidTr="00774AF7">
        <w:tc>
          <w:tcPr>
            <w:tcW w:w="2719" w:type="dxa"/>
            <w:shd w:val="clear" w:color="auto" w:fill="auto"/>
            <w:tcMar>
              <w:top w:w="100" w:type="dxa"/>
              <w:left w:w="100" w:type="dxa"/>
              <w:bottom w:w="100" w:type="dxa"/>
              <w:right w:w="100" w:type="dxa"/>
            </w:tcMar>
          </w:tcPr>
          <w:p w14:paraId="6192F611" w14:textId="77777777" w:rsidR="003A5DDA" w:rsidRPr="005256EF" w:rsidRDefault="003A5DDA" w:rsidP="005256EF">
            <w:pPr>
              <w:jc w:val="left"/>
              <w:rPr>
                <w:sz w:val="20"/>
                <w:szCs w:val="20"/>
              </w:rPr>
            </w:pPr>
            <w:r w:rsidRPr="005256EF">
              <w:rPr>
                <w:sz w:val="20"/>
                <w:szCs w:val="20"/>
              </w:rPr>
              <w:t>Abstract Observation core</w:t>
            </w:r>
          </w:p>
        </w:tc>
        <w:tc>
          <w:tcPr>
            <w:tcW w:w="2268" w:type="dxa"/>
            <w:shd w:val="clear" w:color="auto" w:fill="auto"/>
            <w:tcMar>
              <w:top w:w="100" w:type="dxa"/>
              <w:left w:w="100" w:type="dxa"/>
              <w:bottom w:w="100" w:type="dxa"/>
              <w:right w:w="100" w:type="dxa"/>
            </w:tcMar>
          </w:tcPr>
          <w:p w14:paraId="5DF6E56E" w14:textId="77777777" w:rsidR="003A5DDA" w:rsidRPr="005256EF" w:rsidRDefault="003A5DDA" w:rsidP="005256EF">
            <w:pPr>
              <w:jc w:val="left"/>
              <w:rPr>
                <w:sz w:val="20"/>
                <w:szCs w:val="20"/>
              </w:rPr>
            </w:pPr>
            <w:r w:rsidRPr="005256EF">
              <w:rPr>
                <w:sz w:val="20"/>
                <w:szCs w:val="20"/>
              </w:rPr>
              <w:t>Conceptual Observation schema</w:t>
            </w:r>
          </w:p>
        </w:tc>
        <w:tc>
          <w:tcPr>
            <w:tcW w:w="2693" w:type="dxa"/>
            <w:shd w:val="clear" w:color="auto" w:fill="auto"/>
            <w:tcMar>
              <w:top w:w="100" w:type="dxa"/>
              <w:left w:w="100" w:type="dxa"/>
              <w:bottom w:w="100" w:type="dxa"/>
              <w:right w:w="100" w:type="dxa"/>
            </w:tcMar>
          </w:tcPr>
          <w:p w14:paraId="63CCA572" w14:textId="77777777" w:rsidR="003A5DDA" w:rsidRPr="005256EF" w:rsidRDefault="003A5DDA" w:rsidP="005256EF">
            <w:pPr>
              <w:jc w:val="left"/>
              <w:rPr>
                <w:sz w:val="20"/>
                <w:szCs w:val="20"/>
              </w:rPr>
            </w:pPr>
            <w:r w:rsidRPr="005256EF">
              <w:rPr>
                <w:sz w:val="20"/>
                <w:szCs w:val="20"/>
              </w:rPr>
              <w:t>This International Standard</w:t>
            </w:r>
          </w:p>
        </w:tc>
        <w:tc>
          <w:tcPr>
            <w:tcW w:w="1559" w:type="dxa"/>
            <w:shd w:val="clear" w:color="auto" w:fill="auto"/>
            <w:tcMar>
              <w:top w:w="100" w:type="dxa"/>
              <w:left w:w="100" w:type="dxa"/>
              <w:bottom w:w="100" w:type="dxa"/>
              <w:right w:w="100" w:type="dxa"/>
            </w:tcMar>
          </w:tcPr>
          <w:p w14:paraId="3CF3E340" w14:textId="77777777" w:rsidR="003A5DDA" w:rsidRPr="005256EF" w:rsidRDefault="003A5DDA" w:rsidP="005256EF">
            <w:pPr>
              <w:jc w:val="left"/>
              <w:rPr>
                <w:sz w:val="20"/>
                <w:szCs w:val="20"/>
              </w:rPr>
            </w:pPr>
            <w:proofErr w:type="spellStart"/>
            <w:r w:rsidRPr="005256EF">
              <w:rPr>
                <w:sz w:val="20"/>
                <w:szCs w:val="20"/>
              </w:rPr>
              <w:t>TM_Instant</w:t>
            </w:r>
            <w:proofErr w:type="spellEnd"/>
            <w:r w:rsidRPr="005256EF">
              <w:rPr>
                <w:sz w:val="20"/>
                <w:szCs w:val="20"/>
              </w:rPr>
              <w:t xml:space="preserve">, </w:t>
            </w:r>
            <w:proofErr w:type="spellStart"/>
            <w:r w:rsidRPr="005256EF">
              <w:rPr>
                <w:sz w:val="20"/>
                <w:szCs w:val="20"/>
              </w:rPr>
              <w:t>TM_Period</w:t>
            </w:r>
            <w:proofErr w:type="spellEnd"/>
            <w:r w:rsidRPr="005256EF">
              <w:rPr>
                <w:sz w:val="20"/>
                <w:szCs w:val="20"/>
              </w:rPr>
              <w:t xml:space="preserve"> via the Temporal Objects dependency</w:t>
            </w:r>
          </w:p>
        </w:tc>
      </w:tr>
      <w:tr w:rsidR="003A5DDA" w14:paraId="522814F9" w14:textId="77777777" w:rsidTr="00774AF7">
        <w:tc>
          <w:tcPr>
            <w:tcW w:w="2719" w:type="dxa"/>
            <w:shd w:val="clear" w:color="auto" w:fill="auto"/>
            <w:tcMar>
              <w:top w:w="100" w:type="dxa"/>
              <w:left w:w="100" w:type="dxa"/>
              <w:bottom w:w="100" w:type="dxa"/>
              <w:right w:w="100" w:type="dxa"/>
            </w:tcMar>
          </w:tcPr>
          <w:p w14:paraId="0E5F288A" w14:textId="77777777" w:rsidR="003A5DDA" w:rsidRPr="005256EF" w:rsidRDefault="003A5DDA" w:rsidP="005256EF">
            <w:pPr>
              <w:jc w:val="left"/>
              <w:rPr>
                <w:sz w:val="20"/>
                <w:szCs w:val="20"/>
              </w:rPr>
            </w:pPr>
            <w:r w:rsidRPr="005256EF">
              <w:rPr>
                <w:sz w:val="20"/>
                <w:szCs w:val="20"/>
              </w:rPr>
              <w:lastRenderedPageBreak/>
              <w:t>Abstract Observation core</w:t>
            </w:r>
          </w:p>
        </w:tc>
        <w:tc>
          <w:tcPr>
            <w:tcW w:w="2268" w:type="dxa"/>
            <w:shd w:val="clear" w:color="auto" w:fill="auto"/>
            <w:tcMar>
              <w:top w:w="100" w:type="dxa"/>
              <w:left w:w="100" w:type="dxa"/>
              <w:bottom w:w="100" w:type="dxa"/>
              <w:right w:w="100" w:type="dxa"/>
            </w:tcMar>
          </w:tcPr>
          <w:p w14:paraId="73A2ED0D" w14:textId="77777777" w:rsidR="003A5DDA" w:rsidRPr="005256EF" w:rsidRDefault="003A5DDA" w:rsidP="005256EF">
            <w:pPr>
              <w:jc w:val="left"/>
              <w:rPr>
                <w:sz w:val="20"/>
                <w:szCs w:val="20"/>
              </w:rPr>
            </w:pPr>
            <w:r w:rsidRPr="005256EF">
              <w:rPr>
                <w:sz w:val="20"/>
                <w:szCs w:val="20"/>
              </w:rPr>
              <w:t>General Feature Model</w:t>
            </w:r>
          </w:p>
        </w:tc>
        <w:tc>
          <w:tcPr>
            <w:tcW w:w="2693" w:type="dxa"/>
            <w:shd w:val="clear" w:color="auto" w:fill="auto"/>
            <w:tcMar>
              <w:top w:w="100" w:type="dxa"/>
              <w:left w:w="100" w:type="dxa"/>
              <w:bottom w:w="100" w:type="dxa"/>
              <w:right w:w="100" w:type="dxa"/>
            </w:tcMar>
          </w:tcPr>
          <w:p w14:paraId="4C6D1165" w14:textId="77777777" w:rsidR="003A5DDA" w:rsidRPr="005256EF" w:rsidRDefault="003A5DDA" w:rsidP="005256EF">
            <w:pPr>
              <w:jc w:val="left"/>
              <w:rPr>
                <w:sz w:val="20"/>
                <w:szCs w:val="20"/>
              </w:rPr>
            </w:pPr>
            <w:r w:rsidRPr="005256EF">
              <w:rPr>
                <w:sz w:val="20"/>
                <w:szCs w:val="20"/>
              </w:rPr>
              <w:t>ISO 19109:2015 (Edition 2)</w:t>
            </w:r>
          </w:p>
        </w:tc>
        <w:tc>
          <w:tcPr>
            <w:tcW w:w="1559" w:type="dxa"/>
            <w:shd w:val="clear" w:color="auto" w:fill="auto"/>
            <w:tcMar>
              <w:top w:w="100" w:type="dxa"/>
              <w:left w:w="100" w:type="dxa"/>
              <w:bottom w:w="100" w:type="dxa"/>
              <w:right w:w="100" w:type="dxa"/>
            </w:tcMar>
          </w:tcPr>
          <w:p w14:paraId="0F412B55" w14:textId="77777777" w:rsidR="003A5DDA" w:rsidRPr="005256EF" w:rsidRDefault="003A5DDA" w:rsidP="005256EF">
            <w:pPr>
              <w:jc w:val="left"/>
              <w:rPr>
                <w:sz w:val="20"/>
                <w:szCs w:val="20"/>
              </w:rPr>
            </w:pPr>
            <w:r w:rsidRPr="005256EF">
              <w:rPr>
                <w:sz w:val="20"/>
                <w:szCs w:val="20"/>
              </w:rPr>
              <w:t>Feature concepts</w:t>
            </w:r>
          </w:p>
        </w:tc>
      </w:tr>
      <w:tr w:rsidR="003A5DDA" w14:paraId="188B7A1B" w14:textId="77777777" w:rsidTr="00774AF7">
        <w:tc>
          <w:tcPr>
            <w:tcW w:w="2719" w:type="dxa"/>
            <w:shd w:val="clear" w:color="auto" w:fill="auto"/>
            <w:tcMar>
              <w:top w:w="100" w:type="dxa"/>
              <w:left w:w="100" w:type="dxa"/>
              <w:bottom w:w="100" w:type="dxa"/>
              <w:right w:w="100" w:type="dxa"/>
            </w:tcMar>
          </w:tcPr>
          <w:p w14:paraId="66B97E07" w14:textId="77777777" w:rsidR="003A5DDA" w:rsidRPr="005256EF" w:rsidRDefault="003A5DDA" w:rsidP="005256EF">
            <w:pPr>
              <w:jc w:val="left"/>
              <w:rPr>
                <w:sz w:val="20"/>
                <w:szCs w:val="20"/>
              </w:rPr>
            </w:pPr>
            <w:r w:rsidRPr="005256EF">
              <w:rPr>
                <w:sz w:val="20"/>
                <w:szCs w:val="20"/>
              </w:rPr>
              <w:t>Abstract Observation core</w:t>
            </w:r>
          </w:p>
        </w:tc>
        <w:tc>
          <w:tcPr>
            <w:tcW w:w="2268" w:type="dxa"/>
            <w:shd w:val="clear" w:color="auto" w:fill="auto"/>
            <w:tcMar>
              <w:top w:w="100" w:type="dxa"/>
              <w:left w:w="100" w:type="dxa"/>
              <w:bottom w:w="100" w:type="dxa"/>
              <w:right w:w="100" w:type="dxa"/>
            </w:tcMar>
          </w:tcPr>
          <w:p w14:paraId="7524D01F" w14:textId="77777777" w:rsidR="003A5DDA" w:rsidRPr="005256EF" w:rsidRDefault="003A5DDA" w:rsidP="005256EF">
            <w:pPr>
              <w:jc w:val="left"/>
              <w:rPr>
                <w:sz w:val="20"/>
                <w:szCs w:val="20"/>
              </w:rPr>
            </w:pPr>
            <w:r w:rsidRPr="005256EF">
              <w:rPr>
                <w:sz w:val="20"/>
                <w:szCs w:val="20"/>
              </w:rPr>
              <w:t>Text</w:t>
            </w:r>
          </w:p>
        </w:tc>
        <w:tc>
          <w:tcPr>
            <w:tcW w:w="2693" w:type="dxa"/>
            <w:shd w:val="clear" w:color="auto" w:fill="auto"/>
            <w:tcMar>
              <w:top w:w="100" w:type="dxa"/>
              <w:left w:w="100" w:type="dxa"/>
              <w:bottom w:w="100" w:type="dxa"/>
              <w:right w:w="100" w:type="dxa"/>
            </w:tcMar>
          </w:tcPr>
          <w:p w14:paraId="20511F96"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63358DBD" w14:textId="77777777" w:rsidR="003A5DDA" w:rsidRPr="005256EF" w:rsidRDefault="003A5DDA" w:rsidP="005256EF">
            <w:pPr>
              <w:jc w:val="left"/>
              <w:rPr>
                <w:sz w:val="20"/>
                <w:szCs w:val="20"/>
              </w:rPr>
            </w:pPr>
            <w:proofErr w:type="spellStart"/>
            <w:r w:rsidRPr="005256EF">
              <w:rPr>
                <w:sz w:val="20"/>
                <w:szCs w:val="20"/>
              </w:rPr>
              <w:t>CharacterString</w:t>
            </w:r>
            <w:proofErr w:type="spellEnd"/>
          </w:p>
        </w:tc>
      </w:tr>
      <w:tr w:rsidR="003A5DDA" w14:paraId="37CCCBED" w14:textId="77777777" w:rsidTr="00774AF7">
        <w:tc>
          <w:tcPr>
            <w:tcW w:w="2719" w:type="dxa"/>
            <w:shd w:val="clear" w:color="auto" w:fill="auto"/>
            <w:tcMar>
              <w:top w:w="100" w:type="dxa"/>
              <w:left w:w="100" w:type="dxa"/>
              <w:bottom w:w="100" w:type="dxa"/>
              <w:right w:w="100" w:type="dxa"/>
            </w:tcMar>
          </w:tcPr>
          <w:p w14:paraId="39D82D9C" w14:textId="77777777" w:rsidR="003A5DDA" w:rsidRPr="005256EF" w:rsidRDefault="003A5DDA" w:rsidP="005256EF">
            <w:pPr>
              <w:jc w:val="left"/>
              <w:rPr>
                <w:sz w:val="20"/>
                <w:szCs w:val="20"/>
              </w:rPr>
            </w:pPr>
            <w:r w:rsidRPr="005256EF">
              <w:rPr>
                <w:sz w:val="20"/>
                <w:szCs w:val="20"/>
              </w:rPr>
              <w:t>Basic Observations</w:t>
            </w:r>
          </w:p>
        </w:tc>
        <w:tc>
          <w:tcPr>
            <w:tcW w:w="2268" w:type="dxa"/>
            <w:shd w:val="clear" w:color="auto" w:fill="auto"/>
            <w:tcMar>
              <w:top w:w="100" w:type="dxa"/>
              <w:left w:w="100" w:type="dxa"/>
              <w:bottom w:w="100" w:type="dxa"/>
              <w:right w:w="100" w:type="dxa"/>
            </w:tcMar>
          </w:tcPr>
          <w:p w14:paraId="355A7E4F" w14:textId="77777777" w:rsidR="003A5DDA" w:rsidRPr="005256EF" w:rsidRDefault="003A5DDA" w:rsidP="005256EF">
            <w:pPr>
              <w:jc w:val="left"/>
              <w:rPr>
                <w:sz w:val="20"/>
                <w:szCs w:val="20"/>
              </w:rPr>
            </w:pPr>
            <w:r w:rsidRPr="005256EF">
              <w:rPr>
                <w:sz w:val="20"/>
                <w:szCs w:val="20"/>
              </w:rPr>
              <w:t>Abstract Observation core</w:t>
            </w:r>
          </w:p>
        </w:tc>
        <w:tc>
          <w:tcPr>
            <w:tcW w:w="2693" w:type="dxa"/>
            <w:shd w:val="clear" w:color="auto" w:fill="auto"/>
            <w:tcMar>
              <w:top w:w="100" w:type="dxa"/>
              <w:left w:w="100" w:type="dxa"/>
              <w:bottom w:w="100" w:type="dxa"/>
              <w:right w:w="100" w:type="dxa"/>
            </w:tcMar>
          </w:tcPr>
          <w:p w14:paraId="6BAC5EDC" w14:textId="77777777" w:rsidR="003A5DDA" w:rsidRPr="005256EF" w:rsidRDefault="003A5DDA" w:rsidP="005256EF">
            <w:pPr>
              <w:jc w:val="left"/>
              <w:rPr>
                <w:sz w:val="20"/>
                <w:szCs w:val="20"/>
              </w:rPr>
            </w:pPr>
            <w:r w:rsidRPr="005256EF">
              <w:rPr>
                <w:sz w:val="20"/>
                <w:szCs w:val="20"/>
              </w:rPr>
              <w:t>This International Standard</w:t>
            </w:r>
          </w:p>
        </w:tc>
        <w:tc>
          <w:tcPr>
            <w:tcW w:w="1559" w:type="dxa"/>
            <w:shd w:val="clear" w:color="auto" w:fill="auto"/>
            <w:tcMar>
              <w:top w:w="100" w:type="dxa"/>
              <w:left w:w="100" w:type="dxa"/>
              <w:bottom w:w="100" w:type="dxa"/>
              <w:right w:w="100" w:type="dxa"/>
            </w:tcMar>
          </w:tcPr>
          <w:p w14:paraId="4EC006AC" w14:textId="77777777" w:rsidR="003A5DDA" w:rsidRPr="005256EF" w:rsidRDefault="003A5DDA" w:rsidP="005256EF">
            <w:pPr>
              <w:jc w:val="left"/>
              <w:rPr>
                <w:sz w:val="20"/>
                <w:szCs w:val="20"/>
              </w:rPr>
            </w:pPr>
          </w:p>
        </w:tc>
      </w:tr>
      <w:tr w:rsidR="003A5DDA" w14:paraId="301D8EEA" w14:textId="77777777" w:rsidTr="00774AF7">
        <w:tc>
          <w:tcPr>
            <w:tcW w:w="2719" w:type="dxa"/>
            <w:shd w:val="clear" w:color="auto" w:fill="auto"/>
            <w:tcMar>
              <w:top w:w="100" w:type="dxa"/>
              <w:left w:w="100" w:type="dxa"/>
              <w:bottom w:w="100" w:type="dxa"/>
              <w:right w:w="100" w:type="dxa"/>
            </w:tcMar>
          </w:tcPr>
          <w:p w14:paraId="46B81BF6" w14:textId="77777777" w:rsidR="003A5DDA" w:rsidRPr="005256EF" w:rsidRDefault="003A5DDA" w:rsidP="005256EF">
            <w:pPr>
              <w:jc w:val="left"/>
              <w:rPr>
                <w:sz w:val="20"/>
                <w:szCs w:val="20"/>
              </w:rPr>
            </w:pPr>
            <w:r w:rsidRPr="005256EF">
              <w:rPr>
                <w:sz w:val="20"/>
                <w:szCs w:val="20"/>
              </w:rPr>
              <w:t>Basic Observations</w:t>
            </w:r>
          </w:p>
        </w:tc>
        <w:tc>
          <w:tcPr>
            <w:tcW w:w="2268" w:type="dxa"/>
            <w:shd w:val="clear" w:color="auto" w:fill="auto"/>
            <w:tcMar>
              <w:top w:w="100" w:type="dxa"/>
              <w:left w:w="100" w:type="dxa"/>
              <w:bottom w:w="100" w:type="dxa"/>
              <w:right w:w="100" w:type="dxa"/>
            </w:tcMar>
          </w:tcPr>
          <w:p w14:paraId="2015968B" w14:textId="77777777" w:rsidR="003A5DDA" w:rsidRPr="005256EF" w:rsidRDefault="003A5DDA" w:rsidP="005256EF">
            <w:pPr>
              <w:jc w:val="left"/>
              <w:rPr>
                <w:sz w:val="20"/>
                <w:szCs w:val="20"/>
              </w:rPr>
            </w:pPr>
            <w:r w:rsidRPr="005256EF">
              <w:rPr>
                <w:sz w:val="20"/>
                <w:szCs w:val="20"/>
              </w:rPr>
              <w:t>Web environment</w:t>
            </w:r>
          </w:p>
        </w:tc>
        <w:tc>
          <w:tcPr>
            <w:tcW w:w="2693" w:type="dxa"/>
            <w:shd w:val="clear" w:color="auto" w:fill="auto"/>
            <w:tcMar>
              <w:top w:w="100" w:type="dxa"/>
              <w:left w:w="100" w:type="dxa"/>
              <w:bottom w:w="100" w:type="dxa"/>
              <w:right w:w="100" w:type="dxa"/>
            </w:tcMar>
          </w:tcPr>
          <w:p w14:paraId="773D14BB"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7D5139A6" w14:textId="77777777" w:rsidR="003A5DDA" w:rsidRPr="005256EF" w:rsidRDefault="003A5DDA" w:rsidP="005256EF">
            <w:pPr>
              <w:jc w:val="left"/>
              <w:rPr>
                <w:sz w:val="20"/>
                <w:szCs w:val="20"/>
              </w:rPr>
            </w:pPr>
            <w:r w:rsidRPr="005256EF">
              <w:rPr>
                <w:sz w:val="20"/>
                <w:szCs w:val="20"/>
              </w:rPr>
              <w:t>URI</w:t>
            </w:r>
          </w:p>
        </w:tc>
      </w:tr>
      <w:tr w:rsidR="003A5DDA" w14:paraId="42ED81BE" w14:textId="77777777" w:rsidTr="00774AF7">
        <w:tc>
          <w:tcPr>
            <w:tcW w:w="2719" w:type="dxa"/>
            <w:shd w:val="clear" w:color="auto" w:fill="auto"/>
            <w:tcMar>
              <w:top w:w="100" w:type="dxa"/>
              <w:left w:w="100" w:type="dxa"/>
              <w:bottom w:w="100" w:type="dxa"/>
              <w:right w:w="100" w:type="dxa"/>
            </w:tcMar>
          </w:tcPr>
          <w:p w14:paraId="7900795A" w14:textId="77777777" w:rsidR="003A5DDA" w:rsidRPr="005256EF" w:rsidRDefault="003A5DDA" w:rsidP="005256EF">
            <w:pPr>
              <w:jc w:val="left"/>
              <w:rPr>
                <w:sz w:val="20"/>
                <w:szCs w:val="20"/>
              </w:rPr>
            </w:pPr>
            <w:r w:rsidRPr="005256EF">
              <w:rPr>
                <w:sz w:val="20"/>
                <w:szCs w:val="20"/>
              </w:rPr>
              <w:t>Basic Observations</w:t>
            </w:r>
          </w:p>
        </w:tc>
        <w:tc>
          <w:tcPr>
            <w:tcW w:w="2268" w:type="dxa"/>
            <w:shd w:val="clear" w:color="auto" w:fill="auto"/>
            <w:tcMar>
              <w:top w:w="100" w:type="dxa"/>
              <w:left w:w="100" w:type="dxa"/>
              <w:bottom w:w="100" w:type="dxa"/>
              <w:right w:w="100" w:type="dxa"/>
            </w:tcMar>
          </w:tcPr>
          <w:p w14:paraId="223C6370" w14:textId="77777777" w:rsidR="003A5DDA" w:rsidRPr="005256EF" w:rsidRDefault="003A5DDA" w:rsidP="005256EF">
            <w:pPr>
              <w:jc w:val="left"/>
              <w:rPr>
                <w:sz w:val="20"/>
                <w:szCs w:val="20"/>
              </w:rPr>
            </w:pPr>
            <w:r w:rsidRPr="005256EF">
              <w:rPr>
                <w:sz w:val="20"/>
                <w:szCs w:val="20"/>
              </w:rPr>
              <w:t>Geometry</w:t>
            </w:r>
          </w:p>
        </w:tc>
        <w:tc>
          <w:tcPr>
            <w:tcW w:w="2693" w:type="dxa"/>
            <w:shd w:val="clear" w:color="auto" w:fill="auto"/>
            <w:tcMar>
              <w:top w:w="100" w:type="dxa"/>
              <w:left w:w="100" w:type="dxa"/>
              <w:bottom w:w="100" w:type="dxa"/>
              <w:right w:w="100" w:type="dxa"/>
            </w:tcMar>
          </w:tcPr>
          <w:p w14:paraId="01BF8F57" w14:textId="77777777" w:rsidR="003A5DDA" w:rsidRPr="005256EF" w:rsidRDefault="003A5DDA" w:rsidP="005256EF">
            <w:pPr>
              <w:jc w:val="left"/>
              <w:rPr>
                <w:sz w:val="20"/>
                <w:szCs w:val="20"/>
              </w:rPr>
            </w:pPr>
            <w:r w:rsidRPr="005256EF">
              <w:rPr>
                <w:sz w:val="20"/>
                <w:szCs w:val="20"/>
              </w:rPr>
              <w:t>ISO 19107:2019 (Edition 2)</w:t>
            </w:r>
          </w:p>
        </w:tc>
        <w:tc>
          <w:tcPr>
            <w:tcW w:w="1559" w:type="dxa"/>
            <w:shd w:val="clear" w:color="auto" w:fill="auto"/>
            <w:tcMar>
              <w:top w:w="100" w:type="dxa"/>
              <w:left w:w="100" w:type="dxa"/>
              <w:bottom w:w="100" w:type="dxa"/>
              <w:right w:w="100" w:type="dxa"/>
            </w:tcMar>
          </w:tcPr>
          <w:p w14:paraId="2CEAB34E" w14:textId="77777777" w:rsidR="003A5DDA" w:rsidRPr="005256EF" w:rsidRDefault="003A5DDA" w:rsidP="005256EF">
            <w:pPr>
              <w:jc w:val="left"/>
              <w:rPr>
                <w:sz w:val="20"/>
                <w:szCs w:val="20"/>
              </w:rPr>
            </w:pPr>
            <w:r w:rsidRPr="005256EF">
              <w:rPr>
                <w:sz w:val="20"/>
                <w:szCs w:val="20"/>
              </w:rPr>
              <w:t>Geometry</w:t>
            </w:r>
          </w:p>
        </w:tc>
      </w:tr>
      <w:tr w:rsidR="003A5DDA" w14:paraId="1416D739" w14:textId="77777777" w:rsidTr="00774AF7">
        <w:tc>
          <w:tcPr>
            <w:tcW w:w="2719" w:type="dxa"/>
            <w:shd w:val="clear" w:color="auto" w:fill="auto"/>
            <w:tcMar>
              <w:top w:w="100" w:type="dxa"/>
              <w:left w:w="100" w:type="dxa"/>
              <w:bottom w:w="100" w:type="dxa"/>
              <w:right w:w="100" w:type="dxa"/>
            </w:tcMar>
          </w:tcPr>
          <w:p w14:paraId="2C972EAA" w14:textId="77777777" w:rsidR="003A5DDA" w:rsidRPr="005256EF" w:rsidRDefault="003A5DDA" w:rsidP="005256EF">
            <w:pPr>
              <w:jc w:val="left"/>
              <w:rPr>
                <w:sz w:val="20"/>
                <w:szCs w:val="20"/>
              </w:rPr>
            </w:pPr>
            <w:r w:rsidRPr="005256EF">
              <w:rPr>
                <w:sz w:val="20"/>
                <w:szCs w:val="20"/>
              </w:rPr>
              <w:t>Conceptual Sample schema</w:t>
            </w:r>
          </w:p>
        </w:tc>
        <w:tc>
          <w:tcPr>
            <w:tcW w:w="2268" w:type="dxa"/>
            <w:shd w:val="clear" w:color="auto" w:fill="auto"/>
            <w:tcMar>
              <w:top w:w="100" w:type="dxa"/>
              <w:left w:w="100" w:type="dxa"/>
              <w:bottom w:w="100" w:type="dxa"/>
              <w:right w:w="100" w:type="dxa"/>
            </w:tcMar>
          </w:tcPr>
          <w:p w14:paraId="3EE60507" w14:textId="77777777" w:rsidR="003A5DDA" w:rsidRPr="005256EF" w:rsidRDefault="003A5DDA" w:rsidP="005256EF">
            <w:pPr>
              <w:jc w:val="left"/>
              <w:rPr>
                <w:sz w:val="20"/>
                <w:szCs w:val="20"/>
              </w:rPr>
            </w:pPr>
            <w:r w:rsidRPr="005256EF">
              <w:rPr>
                <w:sz w:val="20"/>
                <w:szCs w:val="20"/>
              </w:rPr>
              <w:t>Any type</w:t>
            </w:r>
          </w:p>
        </w:tc>
        <w:tc>
          <w:tcPr>
            <w:tcW w:w="2693" w:type="dxa"/>
            <w:shd w:val="clear" w:color="auto" w:fill="auto"/>
            <w:tcMar>
              <w:top w:w="100" w:type="dxa"/>
              <w:left w:w="100" w:type="dxa"/>
              <w:bottom w:w="100" w:type="dxa"/>
              <w:right w:w="100" w:type="dxa"/>
            </w:tcMar>
          </w:tcPr>
          <w:p w14:paraId="195BAC25"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6CE7CFAB" w14:textId="77777777" w:rsidR="003A5DDA" w:rsidRPr="005256EF" w:rsidRDefault="003A5DDA" w:rsidP="005256EF">
            <w:pPr>
              <w:jc w:val="left"/>
              <w:rPr>
                <w:sz w:val="20"/>
                <w:szCs w:val="20"/>
              </w:rPr>
            </w:pPr>
            <w:r w:rsidRPr="005256EF">
              <w:rPr>
                <w:sz w:val="20"/>
                <w:szCs w:val="20"/>
              </w:rPr>
              <w:t>Any</w:t>
            </w:r>
          </w:p>
        </w:tc>
      </w:tr>
      <w:tr w:rsidR="003A5DDA" w14:paraId="2A7EFB5A" w14:textId="77777777" w:rsidTr="00774AF7">
        <w:tc>
          <w:tcPr>
            <w:tcW w:w="2719" w:type="dxa"/>
            <w:shd w:val="clear" w:color="auto" w:fill="auto"/>
            <w:tcMar>
              <w:top w:w="100" w:type="dxa"/>
              <w:left w:w="100" w:type="dxa"/>
              <w:bottom w:w="100" w:type="dxa"/>
              <w:right w:w="100" w:type="dxa"/>
            </w:tcMar>
          </w:tcPr>
          <w:p w14:paraId="4B4B622C" w14:textId="77777777" w:rsidR="003A5DDA" w:rsidRPr="005256EF" w:rsidRDefault="003A5DDA" w:rsidP="005256EF">
            <w:pPr>
              <w:jc w:val="left"/>
              <w:rPr>
                <w:sz w:val="20"/>
                <w:szCs w:val="20"/>
              </w:rPr>
            </w:pPr>
            <w:r w:rsidRPr="005256EF">
              <w:rPr>
                <w:sz w:val="20"/>
                <w:szCs w:val="20"/>
              </w:rPr>
              <w:t>Conceptual Sample schema</w:t>
            </w:r>
          </w:p>
        </w:tc>
        <w:tc>
          <w:tcPr>
            <w:tcW w:w="2268" w:type="dxa"/>
            <w:shd w:val="clear" w:color="auto" w:fill="auto"/>
            <w:tcMar>
              <w:top w:w="100" w:type="dxa"/>
              <w:left w:w="100" w:type="dxa"/>
              <w:bottom w:w="100" w:type="dxa"/>
              <w:right w:w="100" w:type="dxa"/>
            </w:tcMar>
          </w:tcPr>
          <w:p w14:paraId="2602223B" w14:textId="77777777" w:rsidR="003A5DDA" w:rsidRPr="005256EF" w:rsidRDefault="003A5DDA" w:rsidP="005256EF">
            <w:pPr>
              <w:jc w:val="left"/>
              <w:rPr>
                <w:sz w:val="20"/>
                <w:szCs w:val="20"/>
              </w:rPr>
            </w:pPr>
            <w:r w:rsidRPr="005256EF">
              <w:rPr>
                <w:sz w:val="20"/>
                <w:szCs w:val="20"/>
              </w:rPr>
              <w:t>Temporal Objects</w:t>
            </w:r>
          </w:p>
        </w:tc>
        <w:tc>
          <w:tcPr>
            <w:tcW w:w="2693" w:type="dxa"/>
            <w:shd w:val="clear" w:color="auto" w:fill="auto"/>
            <w:tcMar>
              <w:top w:w="100" w:type="dxa"/>
              <w:left w:w="100" w:type="dxa"/>
              <w:bottom w:w="100" w:type="dxa"/>
              <w:right w:w="100" w:type="dxa"/>
            </w:tcMar>
          </w:tcPr>
          <w:p w14:paraId="3AE7E8A8" w14:textId="77777777" w:rsidR="003A5DDA" w:rsidRPr="005256EF" w:rsidRDefault="003A5DDA" w:rsidP="005256EF">
            <w:pPr>
              <w:jc w:val="left"/>
              <w:rPr>
                <w:sz w:val="20"/>
                <w:szCs w:val="20"/>
              </w:rPr>
            </w:pPr>
            <w:r w:rsidRPr="005256EF">
              <w:rPr>
                <w:sz w:val="20"/>
                <w:szCs w:val="20"/>
              </w:rPr>
              <w:t>ISO 19108:2002 (Edition 1)</w:t>
            </w:r>
          </w:p>
        </w:tc>
        <w:tc>
          <w:tcPr>
            <w:tcW w:w="1559" w:type="dxa"/>
            <w:shd w:val="clear" w:color="auto" w:fill="auto"/>
            <w:tcMar>
              <w:top w:w="100" w:type="dxa"/>
              <w:left w:w="100" w:type="dxa"/>
              <w:bottom w:w="100" w:type="dxa"/>
              <w:right w:w="100" w:type="dxa"/>
            </w:tcMar>
          </w:tcPr>
          <w:p w14:paraId="6DD549D9" w14:textId="77777777" w:rsidR="003A5DDA" w:rsidRPr="005256EF" w:rsidRDefault="003A5DDA" w:rsidP="005256EF">
            <w:pPr>
              <w:jc w:val="left"/>
              <w:rPr>
                <w:sz w:val="20"/>
                <w:szCs w:val="20"/>
              </w:rPr>
            </w:pPr>
            <w:proofErr w:type="spellStart"/>
            <w:r w:rsidRPr="005256EF">
              <w:rPr>
                <w:sz w:val="20"/>
                <w:szCs w:val="20"/>
              </w:rPr>
              <w:t>TM_Object</w:t>
            </w:r>
            <w:proofErr w:type="spellEnd"/>
          </w:p>
        </w:tc>
      </w:tr>
      <w:tr w:rsidR="003A5DDA" w14:paraId="33CA790B" w14:textId="77777777" w:rsidTr="00774AF7">
        <w:tc>
          <w:tcPr>
            <w:tcW w:w="2719" w:type="dxa"/>
            <w:shd w:val="clear" w:color="auto" w:fill="auto"/>
            <w:tcMar>
              <w:top w:w="100" w:type="dxa"/>
              <w:left w:w="100" w:type="dxa"/>
              <w:bottom w:w="100" w:type="dxa"/>
              <w:right w:w="100" w:type="dxa"/>
            </w:tcMar>
          </w:tcPr>
          <w:p w14:paraId="647D665D" w14:textId="77777777" w:rsidR="003A5DDA" w:rsidRPr="005256EF" w:rsidRDefault="003A5DDA" w:rsidP="005256EF">
            <w:pPr>
              <w:jc w:val="left"/>
              <w:rPr>
                <w:sz w:val="20"/>
                <w:szCs w:val="20"/>
              </w:rPr>
            </w:pPr>
            <w:r w:rsidRPr="005256EF">
              <w:rPr>
                <w:sz w:val="20"/>
                <w:szCs w:val="20"/>
              </w:rPr>
              <w:t>Conceptual Sample schema</w:t>
            </w:r>
          </w:p>
        </w:tc>
        <w:tc>
          <w:tcPr>
            <w:tcW w:w="2268" w:type="dxa"/>
            <w:shd w:val="clear" w:color="auto" w:fill="auto"/>
            <w:tcMar>
              <w:top w:w="100" w:type="dxa"/>
              <w:left w:w="100" w:type="dxa"/>
              <w:bottom w:w="100" w:type="dxa"/>
              <w:right w:w="100" w:type="dxa"/>
            </w:tcMar>
          </w:tcPr>
          <w:p w14:paraId="39CCE03E" w14:textId="77777777" w:rsidR="003A5DDA" w:rsidRPr="005256EF" w:rsidRDefault="003A5DDA" w:rsidP="005256EF">
            <w:pPr>
              <w:jc w:val="left"/>
              <w:rPr>
                <w:sz w:val="20"/>
                <w:szCs w:val="20"/>
              </w:rPr>
            </w:pPr>
            <w:r w:rsidRPr="005256EF">
              <w:rPr>
                <w:sz w:val="20"/>
                <w:szCs w:val="20"/>
              </w:rPr>
              <w:t>Name types</w:t>
            </w:r>
          </w:p>
        </w:tc>
        <w:tc>
          <w:tcPr>
            <w:tcW w:w="2693" w:type="dxa"/>
            <w:shd w:val="clear" w:color="auto" w:fill="auto"/>
            <w:tcMar>
              <w:top w:w="100" w:type="dxa"/>
              <w:left w:w="100" w:type="dxa"/>
              <w:bottom w:w="100" w:type="dxa"/>
              <w:right w:w="100" w:type="dxa"/>
            </w:tcMar>
          </w:tcPr>
          <w:p w14:paraId="03C377EE"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7CDC8AEC" w14:textId="77777777" w:rsidR="003A5DDA" w:rsidRPr="005256EF" w:rsidRDefault="003A5DDA" w:rsidP="005256EF">
            <w:pPr>
              <w:jc w:val="left"/>
              <w:rPr>
                <w:sz w:val="20"/>
                <w:szCs w:val="20"/>
              </w:rPr>
            </w:pPr>
            <w:proofErr w:type="spellStart"/>
            <w:r w:rsidRPr="005256EF">
              <w:rPr>
                <w:sz w:val="20"/>
                <w:szCs w:val="20"/>
              </w:rPr>
              <w:t>GenericName</w:t>
            </w:r>
            <w:proofErr w:type="spellEnd"/>
          </w:p>
        </w:tc>
      </w:tr>
      <w:tr w:rsidR="003A5DDA" w14:paraId="49565D07" w14:textId="77777777" w:rsidTr="00774AF7">
        <w:tc>
          <w:tcPr>
            <w:tcW w:w="2719" w:type="dxa"/>
            <w:shd w:val="clear" w:color="auto" w:fill="auto"/>
            <w:tcMar>
              <w:top w:w="100" w:type="dxa"/>
              <w:left w:w="100" w:type="dxa"/>
              <w:bottom w:w="100" w:type="dxa"/>
              <w:right w:w="100" w:type="dxa"/>
            </w:tcMar>
          </w:tcPr>
          <w:p w14:paraId="799277D4" w14:textId="77777777" w:rsidR="003A5DDA" w:rsidRPr="005256EF" w:rsidRDefault="003A5DDA" w:rsidP="005256EF">
            <w:pPr>
              <w:jc w:val="left"/>
              <w:rPr>
                <w:sz w:val="20"/>
                <w:szCs w:val="20"/>
              </w:rPr>
            </w:pPr>
            <w:r w:rsidRPr="005256EF">
              <w:rPr>
                <w:sz w:val="20"/>
                <w:szCs w:val="20"/>
              </w:rPr>
              <w:t>Conceptual Sample schema</w:t>
            </w:r>
          </w:p>
        </w:tc>
        <w:tc>
          <w:tcPr>
            <w:tcW w:w="2268" w:type="dxa"/>
            <w:shd w:val="clear" w:color="auto" w:fill="auto"/>
            <w:tcMar>
              <w:top w:w="100" w:type="dxa"/>
              <w:left w:w="100" w:type="dxa"/>
              <w:bottom w:w="100" w:type="dxa"/>
              <w:right w:w="100" w:type="dxa"/>
            </w:tcMar>
          </w:tcPr>
          <w:p w14:paraId="030C023F" w14:textId="77777777" w:rsidR="003A5DDA" w:rsidRPr="005256EF" w:rsidRDefault="003A5DDA" w:rsidP="005256EF">
            <w:pPr>
              <w:jc w:val="left"/>
              <w:rPr>
                <w:sz w:val="20"/>
                <w:szCs w:val="20"/>
              </w:rPr>
            </w:pPr>
            <w:r w:rsidRPr="005256EF">
              <w:rPr>
                <w:sz w:val="20"/>
                <w:szCs w:val="20"/>
              </w:rPr>
              <w:t>Conceptual Observation schema</w:t>
            </w:r>
          </w:p>
        </w:tc>
        <w:tc>
          <w:tcPr>
            <w:tcW w:w="2693" w:type="dxa"/>
            <w:shd w:val="clear" w:color="auto" w:fill="auto"/>
            <w:tcMar>
              <w:top w:w="100" w:type="dxa"/>
              <w:left w:w="100" w:type="dxa"/>
              <w:bottom w:w="100" w:type="dxa"/>
              <w:right w:w="100" w:type="dxa"/>
            </w:tcMar>
          </w:tcPr>
          <w:p w14:paraId="7EBED2AC" w14:textId="77777777" w:rsidR="003A5DDA" w:rsidRPr="005256EF" w:rsidRDefault="003A5DDA" w:rsidP="005256EF">
            <w:pPr>
              <w:jc w:val="left"/>
              <w:rPr>
                <w:sz w:val="20"/>
                <w:szCs w:val="20"/>
              </w:rPr>
            </w:pPr>
            <w:r w:rsidRPr="005256EF">
              <w:rPr>
                <w:sz w:val="20"/>
                <w:szCs w:val="20"/>
              </w:rPr>
              <w:t>This International Standard</w:t>
            </w:r>
          </w:p>
        </w:tc>
        <w:tc>
          <w:tcPr>
            <w:tcW w:w="1559" w:type="dxa"/>
            <w:shd w:val="clear" w:color="auto" w:fill="auto"/>
            <w:tcMar>
              <w:top w:w="100" w:type="dxa"/>
              <w:left w:w="100" w:type="dxa"/>
              <w:bottom w:w="100" w:type="dxa"/>
              <w:right w:w="100" w:type="dxa"/>
            </w:tcMar>
          </w:tcPr>
          <w:p w14:paraId="79A4FBA2" w14:textId="77777777" w:rsidR="003A5DDA" w:rsidRPr="005256EF" w:rsidRDefault="003A5DDA" w:rsidP="005256EF">
            <w:pPr>
              <w:jc w:val="left"/>
              <w:rPr>
                <w:sz w:val="20"/>
                <w:szCs w:val="20"/>
              </w:rPr>
            </w:pPr>
            <w:r w:rsidRPr="005256EF">
              <w:rPr>
                <w:sz w:val="20"/>
                <w:szCs w:val="20"/>
              </w:rPr>
              <w:t>Observation, Procedure</w:t>
            </w:r>
          </w:p>
        </w:tc>
      </w:tr>
      <w:tr w:rsidR="003A5DDA" w14:paraId="1DD31496" w14:textId="77777777" w:rsidTr="00774AF7">
        <w:tc>
          <w:tcPr>
            <w:tcW w:w="2719" w:type="dxa"/>
            <w:shd w:val="clear" w:color="auto" w:fill="auto"/>
            <w:tcMar>
              <w:top w:w="100" w:type="dxa"/>
              <w:left w:w="100" w:type="dxa"/>
              <w:bottom w:w="100" w:type="dxa"/>
              <w:right w:w="100" w:type="dxa"/>
            </w:tcMar>
          </w:tcPr>
          <w:p w14:paraId="113BB408" w14:textId="77777777" w:rsidR="003A5DDA" w:rsidRPr="005256EF" w:rsidRDefault="003A5DDA" w:rsidP="005256EF">
            <w:pPr>
              <w:jc w:val="left"/>
              <w:rPr>
                <w:sz w:val="20"/>
                <w:szCs w:val="20"/>
              </w:rPr>
            </w:pPr>
            <w:r w:rsidRPr="005256EF">
              <w:rPr>
                <w:sz w:val="20"/>
                <w:szCs w:val="20"/>
              </w:rPr>
              <w:t>Abstract Sample core</w:t>
            </w:r>
          </w:p>
        </w:tc>
        <w:tc>
          <w:tcPr>
            <w:tcW w:w="2268" w:type="dxa"/>
            <w:shd w:val="clear" w:color="auto" w:fill="auto"/>
            <w:tcMar>
              <w:top w:w="100" w:type="dxa"/>
              <w:left w:w="100" w:type="dxa"/>
              <w:bottom w:w="100" w:type="dxa"/>
              <w:right w:w="100" w:type="dxa"/>
            </w:tcMar>
          </w:tcPr>
          <w:p w14:paraId="3A764C42" w14:textId="77777777" w:rsidR="003A5DDA" w:rsidRPr="005256EF" w:rsidRDefault="003A5DDA" w:rsidP="005256EF">
            <w:pPr>
              <w:jc w:val="left"/>
              <w:rPr>
                <w:sz w:val="20"/>
                <w:szCs w:val="20"/>
              </w:rPr>
            </w:pPr>
            <w:r w:rsidRPr="005256EF">
              <w:rPr>
                <w:sz w:val="20"/>
                <w:szCs w:val="20"/>
              </w:rPr>
              <w:t>Conceptual Sample schema</w:t>
            </w:r>
          </w:p>
        </w:tc>
        <w:tc>
          <w:tcPr>
            <w:tcW w:w="2693" w:type="dxa"/>
            <w:shd w:val="clear" w:color="auto" w:fill="auto"/>
            <w:tcMar>
              <w:top w:w="100" w:type="dxa"/>
              <w:left w:w="100" w:type="dxa"/>
              <w:bottom w:w="100" w:type="dxa"/>
              <w:right w:w="100" w:type="dxa"/>
            </w:tcMar>
          </w:tcPr>
          <w:p w14:paraId="6758400A" w14:textId="77777777" w:rsidR="003A5DDA" w:rsidRPr="005256EF" w:rsidRDefault="003A5DDA" w:rsidP="005256EF">
            <w:pPr>
              <w:jc w:val="left"/>
              <w:rPr>
                <w:sz w:val="20"/>
                <w:szCs w:val="20"/>
              </w:rPr>
            </w:pPr>
            <w:r w:rsidRPr="005256EF">
              <w:rPr>
                <w:sz w:val="20"/>
                <w:szCs w:val="20"/>
              </w:rPr>
              <w:t>This International Standard</w:t>
            </w:r>
          </w:p>
        </w:tc>
        <w:tc>
          <w:tcPr>
            <w:tcW w:w="1559" w:type="dxa"/>
            <w:shd w:val="clear" w:color="auto" w:fill="auto"/>
            <w:tcMar>
              <w:top w:w="100" w:type="dxa"/>
              <w:left w:w="100" w:type="dxa"/>
              <w:bottom w:w="100" w:type="dxa"/>
              <w:right w:w="100" w:type="dxa"/>
            </w:tcMar>
          </w:tcPr>
          <w:p w14:paraId="3F9DA516" w14:textId="77777777" w:rsidR="003A5DDA" w:rsidRPr="005256EF" w:rsidRDefault="003A5DDA" w:rsidP="005256EF">
            <w:pPr>
              <w:jc w:val="left"/>
              <w:rPr>
                <w:sz w:val="20"/>
                <w:szCs w:val="20"/>
              </w:rPr>
            </w:pPr>
          </w:p>
        </w:tc>
      </w:tr>
      <w:tr w:rsidR="003A5DDA" w14:paraId="1C56AD01" w14:textId="77777777" w:rsidTr="00774AF7">
        <w:tc>
          <w:tcPr>
            <w:tcW w:w="2719" w:type="dxa"/>
            <w:shd w:val="clear" w:color="auto" w:fill="auto"/>
            <w:tcMar>
              <w:top w:w="100" w:type="dxa"/>
              <w:left w:w="100" w:type="dxa"/>
              <w:bottom w:w="100" w:type="dxa"/>
              <w:right w:w="100" w:type="dxa"/>
            </w:tcMar>
          </w:tcPr>
          <w:p w14:paraId="45C97EEE" w14:textId="77777777" w:rsidR="003A5DDA" w:rsidRPr="005256EF" w:rsidRDefault="003A5DDA" w:rsidP="005256EF">
            <w:pPr>
              <w:jc w:val="left"/>
              <w:rPr>
                <w:sz w:val="20"/>
                <w:szCs w:val="20"/>
              </w:rPr>
            </w:pPr>
            <w:r w:rsidRPr="005256EF">
              <w:rPr>
                <w:sz w:val="20"/>
                <w:szCs w:val="20"/>
              </w:rPr>
              <w:t>Abstract Sample core</w:t>
            </w:r>
          </w:p>
        </w:tc>
        <w:tc>
          <w:tcPr>
            <w:tcW w:w="2268" w:type="dxa"/>
            <w:shd w:val="clear" w:color="auto" w:fill="auto"/>
            <w:tcMar>
              <w:top w:w="100" w:type="dxa"/>
              <w:left w:w="100" w:type="dxa"/>
              <w:bottom w:w="100" w:type="dxa"/>
              <w:right w:w="100" w:type="dxa"/>
            </w:tcMar>
          </w:tcPr>
          <w:p w14:paraId="5E175264" w14:textId="77777777" w:rsidR="003A5DDA" w:rsidRPr="005256EF" w:rsidRDefault="003A5DDA" w:rsidP="005256EF">
            <w:pPr>
              <w:jc w:val="left"/>
              <w:rPr>
                <w:sz w:val="20"/>
                <w:szCs w:val="20"/>
              </w:rPr>
            </w:pPr>
            <w:r w:rsidRPr="005256EF">
              <w:rPr>
                <w:sz w:val="20"/>
                <w:szCs w:val="20"/>
              </w:rPr>
              <w:t>General Feature Model</w:t>
            </w:r>
          </w:p>
        </w:tc>
        <w:tc>
          <w:tcPr>
            <w:tcW w:w="2693" w:type="dxa"/>
            <w:shd w:val="clear" w:color="auto" w:fill="auto"/>
            <w:tcMar>
              <w:top w:w="100" w:type="dxa"/>
              <w:left w:w="100" w:type="dxa"/>
              <w:bottom w:w="100" w:type="dxa"/>
              <w:right w:w="100" w:type="dxa"/>
            </w:tcMar>
          </w:tcPr>
          <w:p w14:paraId="3FC0AFAD" w14:textId="77777777" w:rsidR="003A5DDA" w:rsidRPr="005256EF" w:rsidRDefault="003A5DDA" w:rsidP="005256EF">
            <w:pPr>
              <w:jc w:val="left"/>
              <w:rPr>
                <w:sz w:val="20"/>
                <w:szCs w:val="20"/>
              </w:rPr>
            </w:pPr>
            <w:r w:rsidRPr="005256EF">
              <w:rPr>
                <w:sz w:val="20"/>
                <w:szCs w:val="20"/>
              </w:rPr>
              <w:t>ISO 19109:2015 (Edition 2)</w:t>
            </w:r>
          </w:p>
        </w:tc>
        <w:tc>
          <w:tcPr>
            <w:tcW w:w="1559" w:type="dxa"/>
            <w:shd w:val="clear" w:color="auto" w:fill="auto"/>
            <w:tcMar>
              <w:top w:w="100" w:type="dxa"/>
              <w:left w:w="100" w:type="dxa"/>
              <w:bottom w:w="100" w:type="dxa"/>
              <w:right w:w="100" w:type="dxa"/>
            </w:tcMar>
          </w:tcPr>
          <w:p w14:paraId="5E206885" w14:textId="77777777" w:rsidR="003A5DDA" w:rsidRPr="005256EF" w:rsidRDefault="003A5DDA" w:rsidP="005256EF">
            <w:pPr>
              <w:jc w:val="left"/>
              <w:rPr>
                <w:sz w:val="20"/>
                <w:szCs w:val="20"/>
              </w:rPr>
            </w:pPr>
            <w:r w:rsidRPr="005256EF">
              <w:rPr>
                <w:sz w:val="20"/>
                <w:szCs w:val="20"/>
              </w:rPr>
              <w:t>Feature concepts</w:t>
            </w:r>
          </w:p>
        </w:tc>
      </w:tr>
      <w:tr w:rsidR="003A5DDA" w14:paraId="30576904" w14:textId="77777777" w:rsidTr="00774AF7">
        <w:tc>
          <w:tcPr>
            <w:tcW w:w="2719" w:type="dxa"/>
            <w:shd w:val="clear" w:color="auto" w:fill="auto"/>
            <w:tcMar>
              <w:top w:w="100" w:type="dxa"/>
              <w:left w:w="100" w:type="dxa"/>
              <w:bottom w:w="100" w:type="dxa"/>
              <w:right w:w="100" w:type="dxa"/>
            </w:tcMar>
          </w:tcPr>
          <w:p w14:paraId="4437CE6A" w14:textId="77777777" w:rsidR="003A5DDA" w:rsidRPr="005256EF" w:rsidRDefault="003A5DDA" w:rsidP="005256EF">
            <w:pPr>
              <w:jc w:val="left"/>
              <w:rPr>
                <w:sz w:val="20"/>
                <w:szCs w:val="20"/>
              </w:rPr>
            </w:pPr>
            <w:r w:rsidRPr="005256EF">
              <w:rPr>
                <w:sz w:val="20"/>
                <w:szCs w:val="20"/>
              </w:rPr>
              <w:t>Abstract Sample core</w:t>
            </w:r>
          </w:p>
        </w:tc>
        <w:tc>
          <w:tcPr>
            <w:tcW w:w="2268" w:type="dxa"/>
            <w:shd w:val="clear" w:color="auto" w:fill="auto"/>
            <w:tcMar>
              <w:top w:w="100" w:type="dxa"/>
              <w:left w:w="100" w:type="dxa"/>
              <w:bottom w:w="100" w:type="dxa"/>
              <w:right w:w="100" w:type="dxa"/>
            </w:tcMar>
          </w:tcPr>
          <w:p w14:paraId="2BF68430" w14:textId="77777777" w:rsidR="003A5DDA" w:rsidRPr="005256EF" w:rsidRDefault="003A5DDA" w:rsidP="005256EF">
            <w:pPr>
              <w:jc w:val="left"/>
              <w:rPr>
                <w:sz w:val="20"/>
                <w:szCs w:val="20"/>
              </w:rPr>
            </w:pPr>
            <w:r w:rsidRPr="005256EF">
              <w:rPr>
                <w:sz w:val="20"/>
                <w:szCs w:val="20"/>
              </w:rPr>
              <w:t>Geometry</w:t>
            </w:r>
          </w:p>
        </w:tc>
        <w:tc>
          <w:tcPr>
            <w:tcW w:w="2693" w:type="dxa"/>
            <w:shd w:val="clear" w:color="auto" w:fill="auto"/>
            <w:tcMar>
              <w:top w:w="100" w:type="dxa"/>
              <w:left w:w="100" w:type="dxa"/>
              <w:bottom w:w="100" w:type="dxa"/>
              <w:right w:w="100" w:type="dxa"/>
            </w:tcMar>
          </w:tcPr>
          <w:p w14:paraId="2B39EA73" w14:textId="77777777" w:rsidR="003A5DDA" w:rsidRPr="005256EF" w:rsidRDefault="003A5DDA" w:rsidP="005256EF">
            <w:pPr>
              <w:jc w:val="left"/>
              <w:rPr>
                <w:sz w:val="20"/>
                <w:szCs w:val="20"/>
              </w:rPr>
            </w:pPr>
            <w:r w:rsidRPr="005256EF">
              <w:rPr>
                <w:sz w:val="20"/>
                <w:szCs w:val="20"/>
              </w:rPr>
              <w:t>ISO 19107:2019 (Edition 2)</w:t>
            </w:r>
          </w:p>
        </w:tc>
        <w:tc>
          <w:tcPr>
            <w:tcW w:w="1559" w:type="dxa"/>
            <w:shd w:val="clear" w:color="auto" w:fill="auto"/>
            <w:tcMar>
              <w:top w:w="100" w:type="dxa"/>
              <w:left w:w="100" w:type="dxa"/>
              <w:bottom w:w="100" w:type="dxa"/>
              <w:right w:w="100" w:type="dxa"/>
            </w:tcMar>
          </w:tcPr>
          <w:p w14:paraId="67E3FC6A" w14:textId="77777777" w:rsidR="003A5DDA" w:rsidRPr="005256EF" w:rsidRDefault="003A5DDA" w:rsidP="005256EF">
            <w:pPr>
              <w:jc w:val="left"/>
              <w:rPr>
                <w:sz w:val="20"/>
                <w:szCs w:val="20"/>
              </w:rPr>
            </w:pPr>
            <w:r w:rsidRPr="005256EF">
              <w:rPr>
                <w:sz w:val="20"/>
                <w:szCs w:val="20"/>
              </w:rPr>
              <w:t>Geometry</w:t>
            </w:r>
          </w:p>
        </w:tc>
      </w:tr>
      <w:tr w:rsidR="003A5DDA" w14:paraId="4AF33E9B" w14:textId="77777777" w:rsidTr="00774AF7">
        <w:tc>
          <w:tcPr>
            <w:tcW w:w="2719" w:type="dxa"/>
            <w:shd w:val="clear" w:color="auto" w:fill="auto"/>
            <w:tcMar>
              <w:top w:w="100" w:type="dxa"/>
              <w:left w:w="100" w:type="dxa"/>
              <w:bottom w:w="100" w:type="dxa"/>
              <w:right w:w="100" w:type="dxa"/>
            </w:tcMar>
          </w:tcPr>
          <w:p w14:paraId="2464979F" w14:textId="77777777" w:rsidR="003A5DDA" w:rsidRPr="005256EF" w:rsidRDefault="003A5DDA" w:rsidP="005256EF">
            <w:pPr>
              <w:jc w:val="left"/>
              <w:rPr>
                <w:sz w:val="20"/>
                <w:szCs w:val="20"/>
              </w:rPr>
            </w:pPr>
            <w:r w:rsidRPr="005256EF">
              <w:rPr>
                <w:sz w:val="20"/>
                <w:szCs w:val="20"/>
              </w:rPr>
              <w:t>Abstract Sample core</w:t>
            </w:r>
          </w:p>
        </w:tc>
        <w:tc>
          <w:tcPr>
            <w:tcW w:w="2268" w:type="dxa"/>
            <w:shd w:val="clear" w:color="auto" w:fill="auto"/>
            <w:tcMar>
              <w:top w:w="100" w:type="dxa"/>
              <w:left w:w="100" w:type="dxa"/>
              <w:bottom w:w="100" w:type="dxa"/>
              <w:right w:w="100" w:type="dxa"/>
            </w:tcMar>
          </w:tcPr>
          <w:p w14:paraId="42196815" w14:textId="77777777" w:rsidR="003A5DDA" w:rsidRPr="005256EF" w:rsidRDefault="003A5DDA" w:rsidP="005256EF">
            <w:pPr>
              <w:jc w:val="left"/>
              <w:rPr>
                <w:sz w:val="20"/>
                <w:szCs w:val="20"/>
              </w:rPr>
            </w:pPr>
            <w:r w:rsidRPr="005256EF">
              <w:rPr>
                <w:sz w:val="20"/>
                <w:szCs w:val="20"/>
              </w:rPr>
              <w:t>Text</w:t>
            </w:r>
          </w:p>
        </w:tc>
        <w:tc>
          <w:tcPr>
            <w:tcW w:w="2693" w:type="dxa"/>
            <w:shd w:val="clear" w:color="auto" w:fill="auto"/>
            <w:tcMar>
              <w:top w:w="100" w:type="dxa"/>
              <w:left w:w="100" w:type="dxa"/>
              <w:bottom w:w="100" w:type="dxa"/>
              <w:right w:w="100" w:type="dxa"/>
            </w:tcMar>
          </w:tcPr>
          <w:p w14:paraId="63BAC5BE"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0F40FB3E" w14:textId="77777777" w:rsidR="003A5DDA" w:rsidRPr="005256EF" w:rsidRDefault="003A5DDA" w:rsidP="005256EF">
            <w:pPr>
              <w:jc w:val="left"/>
              <w:rPr>
                <w:sz w:val="20"/>
                <w:szCs w:val="20"/>
              </w:rPr>
            </w:pPr>
            <w:proofErr w:type="spellStart"/>
            <w:r w:rsidRPr="005256EF">
              <w:rPr>
                <w:sz w:val="20"/>
                <w:szCs w:val="20"/>
              </w:rPr>
              <w:t>CharacterString</w:t>
            </w:r>
            <w:proofErr w:type="spellEnd"/>
          </w:p>
        </w:tc>
      </w:tr>
      <w:tr w:rsidR="003A5DDA" w14:paraId="61680904" w14:textId="77777777" w:rsidTr="00774AF7">
        <w:tc>
          <w:tcPr>
            <w:tcW w:w="2719" w:type="dxa"/>
            <w:shd w:val="clear" w:color="auto" w:fill="auto"/>
            <w:tcMar>
              <w:top w:w="100" w:type="dxa"/>
              <w:left w:w="100" w:type="dxa"/>
              <w:bottom w:w="100" w:type="dxa"/>
              <w:right w:w="100" w:type="dxa"/>
            </w:tcMar>
          </w:tcPr>
          <w:p w14:paraId="70B5AC47" w14:textId="77777777" w:rsidR="003A5DDA" w:rsidRPr="005256EF" w:rsidRDefault="003A5DDA" w:rsidP="005256EF">
            <w:pPr>
              <w:jc w:val="left"/>
              <w:rPr>
                <w:sz w:val="20"/>
                <w:szCs w:val="20"/>
              </w:rPr>
            </w:pPr>
            <w:r w:rsidRPr="005256EF">
              <w:rPr>
                <w:sz w:val="20"/>
                <w:szCs w:val="20"/>
              </w:rPr>
              <w:t>Abstract Sample core</w:t>
            </w:r>
          </w:p>
        </w:tc>
        <w:tc>
          <w:tcPr>
            <w:tcW w:w="2268" w:type="dxa"/>
            <w:shd w:val="clear" w:color="auto" w:fill="auto"/>
            <w:tcMar>
              <w:top w:w="100" w:type="dxa"/>
              <w:left w:w="100" w:type="dxa"/>
              <w:bottom w:w="100" w:type="dxa"/>
              <w:right w:w="100" w:type="dxa"/>
            </w:tcMar>
          </w:tcPr>
          <w:p w14:paraId="049F162F" w14:textId="77777777" w:rsidR="003A5DDA" w:rsidRPr="005256EF" w:rsidRDefault="003A5DDA" w:rsidP="005256EF">
            <w:pPr>
              <w:jc w:val="left"/>
              <w:rPr>
                <w:sz w:val="20"/>
                <w:szCs w:val="20"/>
              </w:rPr>
            </w:pPr>
            <w:r w:rsidRPr="005256EF">
              <w:rPr>
                <w:sz w:val="20"/>
                <w:szCs w:val="20"/>
              </w:rPr>
              <w:t>Abstract Observation core</w:t>
            </w:r>
          </w:p>
        </w:tc>
        <w:tc>
          <w:tcPr>
            <w:tcW w:w="2693" w:type="dxa"/>
            <w:shd w:val="clear" w:color="auto" w:fill="auto"/>
            <w:tcMar>
              <w:top w:w="100" w:type="dxa"/>
              <w:left w:w="100" w:type="dxa"/>
              <w:bottom w:w="100" w:type="dxa"/>
              <w:right w:w="100" w:type="dxa"/>
            </w:tcMar>
          </w:tcPr>
          <w:p w14:paraId="6622BC40" w14:textId="77777777" w:rsidR="003A5DDA" w:rsidRPr="005256EF" w:rsidRDefault="003A5DDA" w:rsidP="005256EF">
            <w:pPr>
              <w:jc w:val="left"/>
              <w:rPr>
                <w:sz w:val="20"/>
                <w:szCs w:val="20"/>
              </w:rPr>
            </w:pPr>
            <w:r w:rsidRPr="005256EF">
              <w:rPr>
                <w:sz w:val="20"/>
                <w:szCs w:val="20"/>
              </w:rPr>
              <w:t>This International Standard</w:t>
            </w:r>
          </w:p>
        </w:tc>
        <w:tc>
          <w:tcPr>
            <w:tcW w:w="1559" w:type="dxa"/>
            <w:shd w:val="clear" w:color="auto" w:fill="auto"/>
            <w:tcMar>
              <w:top w:w="100" w:type="dxa"/>
              <w:left w:w="100" w:type="dxa"/>
              <w:bottom w:w="100" w:type="dxa"/>
              <w:right w:w="100" w:type="dxa"/>
            </w:tcMar>
          </w:tcPr>
          <w:p w14:paraId="5D9CBF69" w14:textId="77777777" w:rsidR="003A5DDA" w:rsidRPr="005256EF" w:rsidRDefault="003A5DDA" w:rsidP="005256EF">
            <w:pPr>
              <w:jc w:val="left"/>
              <w:rPr>
                <w:sz w:val="20"/>
                <w:szCs w:val="20"/>
              </w:rPr>
            </w:pPr>
            <w:proofErr w:type="spellStart"/>
            <w:r w:rsidRPr="005256EF">
              <w:rPr>
                <w:sz w:val="20"/>
                <w:szCs w:val="20"/>
              </w:rPr>
              <w:t>NamedValue</w:t>
            </w:r>
            <w:proofErr w:type="spellEnd"/>
          </w:p>
        </w:tc>
      </w:tr>
      <w:tr w:rsidR="003A5DDA" w14:paraId="1083BE0B" w14:textId="77777777" w:rsidTr="00774AF7">
        <w:tc>
          <w:tcPr>
            <w:tcW w:w="2719" w:type="dxa"/>
            <w:shd w:val="clear" w:color="auto" w:fill="auto"/>
            <w:tcMar>
              <w:top w:w="100" w:type="dxa"/>
              <w:left w:w="100" w:type="dxa"/>
              <w:bottom w:w="100" w:type="dxa"/>
              <w:right w:w="100" w:type="dxa"/>
            </w:tcMar>
          </w:tcPr>
          <w:p w14:paraId="6F2ED18A" w14:textId="77777777" w:rsidR="003A5DDA" w:rsidRPr="005256EF" w:rsidRDefault="003A5DDA" w:rsidP="005256EF">
            <w:pPr>
              <w:jc w:val="left"/>
              <w:rPr>
                <w:sz w:val="20"/>
                <w:szCs w:val="20"/>
              </w:rPr>
            </w:pPr>
            <w:r w:rsidRPr="005256EF">
              <w:rPr>
                <w:sz w:val="20"/>
                <w:szCs w:val="20"/>
              </w:rPr>
              <w:t>Basic Samples</w:t>
            </w:r>
          </w:p>
        </w:tc>
        <w:tc>
          <w:tcPr>
            <w:tcW w:w="2268" w:type="dxa"/>
            <w:shd w:val="clear" w:color="auto" w:fill="auto"/>
            <w:tcMar>
              <w:top w:w="100" w:type="dxa"/>
              <w:left w:w="100" w:type="dxa"/>
              <w:bottom w:w="100" w:type="dxa"/>
              <w:right w:w="100" w:type="dxa"/>
            </w:tcMar>
          </w:tcPr>
          <w:p w14:paraId="72299B55" w14:textId="77777777" w:rsidR="003A5DDA" w:rsidRPr="005256EF" w:rsidRDefault="003A5DDA" w:rsidP="005256EF">
            <w:pPr>
              <w:jc w:val="left"/>
              <w:rPr>
                <w:sz w:val="20"/>
                <w:szCs w:val="20"/>
              </w:rPr>
            </w:pPr>
            <w:r w:rsidRPr="005256EF">
              <w:rPr>
                <w:sz w:val="20"/>
                <w:szCs w:val="20"/>
              </w:rPr>
              <w:t>Abstract Sample core</w:t>
            </w:r>
          </w:p>
        </w:tc>
        <w:tc>
          <w:tcPr>
            <w:tcW w:w="2693" w:type="dxa"/>
            <w:shd w:val="clear" w:color="auto" w:fill="auto"/>
            <w:tcMar>
              <w:top w:w="100" w:type="dxa"/>
              <w:left w:w="100" w:type="dxa"/>
              <w:bottom w:w="100" w:type="dxa"/>
              <w:right w:w="100" w:type="dxa"/>
            </w:tcMar>
          </w:tcPr>
          <w:p w14:paraId="413903FD" w14:textId="77777777" w:rsidR="003A5DDA" w:rsidRPr="005256EF" w:rsidRDefault="003A5DDA" w:rsidP="005256EF">
            <w:pPr>
              <w:jc w:val="left"/>
              <w:rPr>
                <w:sz w:val="20"/>
                <w:szCs w:val="20"/>
              </w:rPr>
            </w:pPr>
            <w:r w:rsidRPr="005256EF">
              <w:rPr>
                <w:sz w:val="20"/>
                <w:szCs w:val="20"/>
              </w:rPr>
              <w:t>This International Standard</w:t>
            </w:r>
          </w:p>
        </w:tc>
        <w:tc>
          <w:tcPr>
            <w:tcW w:w="1559" w:type="dxa"/>
            <w:shd w:val="clear" w:color="auto" w:fill="auto"/>
            <w:tcMar>
              <w:top w:w="100" w:type="dxa"/>
              <w:left w:w="100" w:type="dxa"/>
              <w:bottom w:w="100" w:type="dxa"/>
              <w:right w:w="100" w:type="dxa"/>
            </w:tcMar>
          </w:tcPr>
          <w:p w14:paraId="435AE158" w14:textId="77777777" w:rsidR="003A5DDA" w:rsidRPr="005256EF" w:rsidRDefault="003A5DDA" w:rsidP="005256EF">
            <w:pPr>
              <w:jc w:val="left"/>
              <w:rPr>
                <w:sz w:val="20"/>
                <w:szCs w:val="20"/>
              </w:rPr>
            </w:pPr>
          </w:p>
        </w:tc>
      </w:tr>
      <w:tr w:rsidR="003A5DDA" w14:paraId="06507297" w14:textId="77777777" w:rsidTr="00774AF7">
        <w:tc>
          <w:tcPr>
            <w:tcW w:w="2719" w:type="dxa"/>
            <w:shd w:val="clear" w:color="auto" w:fill="auto"/>
            <w:tcMar>
              <w:top w:w="100" w:type="dxa"/>
              <w:left w:w="100" w:type="dxa"/>
              <w:bottom w:w="100" w:type="dxa"/>
              <w:right w:w="100" w:type="dxa"/>
            </w:tcMar>
          </w:tcPr>
          <w:p w14:paraId="291E7401" w14:textId="77777777" w:rsidR="003A5DDA" w:rsidRPr="005256EF" w:rsidRDefault="003A5DDA" w:rsidP="005256EF">
            <w:pPr>
              <w:jc w:val="left"/>
              <w:rPr>
                <w:sz w:val="20"/>
                <w:szCs w:val="20"/>
              </w:rPr>
            </w:pPr>
            <w:r w:rsidRPr="005256EF">
              <w:rPr>
                <w:sz w:val="20"/>
                <w:szCs w:val="20"/>
              </w:rPr>
              <w:t>Basic Samples</w:t>
            </w:r>
          </w:p>
        </w:tc>
        <w:tc>
          <w:tcPr>
            <w:tcW w:w="2268" w:type="dxa"/>
            <w:shd w:val="clear" w:color="auto" w:fill="auto"/>
            <w:tcMar>
              <w:top w:w="100" w:type="dxa"/>
              <w:left w:w="100" w:type="dxa"/>
              <w:bottom w:w="100" w:type="dxa"/>
              <w:right w:w="100" w:type="dxa"/>
            </w:tcMar>
          </w:tcPr>
          <w:p w14:paraId="10551332" w14:textId="77777777" w:rsidR="003A5DDA" w:rsidRPr="005256EF" w:rsidRDefault="003A5DDA" w:rsidP="005256EF">
            <w:pPr>
              <w:jc w:val="left"/>
              <w:rPr>
                <w:sz w:val="20"/>
                <w:szCs w:val="20"/>
              </w:rPr>
            </w:pPr>
            <w:r w:rsidRPr="005256EF">
              <w:rPr>
                <w:sz w:val="20"/>
                <w:szCs w:val="20"/>
              </w:rPr>
              <w:t>Web environment</w:t>
            </w:r>
          </w:p>
        </w:tc>
        <w:tc>
          <w:tcPr>
            <w:tcW w:w="2693" w:type="dxa"/>
            <w:shd w:val="clear" w:color="auto" w:fill="auto"/>
            <w:tcMar>
              <w:top w:w="100" w:type="dxa"/>
              <w:left w:w="100" w:type="dxa"/>
              <w:bottom w:w="100" w:type="dxa"/>
              <w:right w:w="100" w:type="dxa"/>
            </w:tcMar>
          </w:tcPr>
          <w:p w14:paraId="2ACE2DEC"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42C47886" w14:textId="77777777" w:rsidR="003A5DDA" w:rsidRPr="005256EF" w:rsidRDefault="003A5DDA" w:rsidP="005256EF">
            <w:pPr>
              <w:jc w:val="left"/>
              <w:rPr>
                <w:sz w:val="20"/>
                <w:szCs w:val="20"/>
              </w:rPr>
            </w:pPr>
            <w:r w:rsidRPr="005256EF">
              <w:rPr>
                <w:sz w:val="20"/>
                <w:szCs w:val="20"/>
              </w:rPr>
              <w:t>URI</w:t>
            </w:r>
          </w:p>
        </w:tc>
      </w:tr>
      <w:tr w:rsidR="003A5DDA" w14:paraId="51D6A505" w14:textId="77777777" w:rsidTr="00774AF7">
        <w:tc>
          <w:tcPr>
            <w:tcW w:w="2719" w:type="dxa"/>
            <w:shd w:val="clear" w:color="auto" w:fill="auto"/>
            <w:tcMar>
              <w:top w:w="100" w:type="dxa"/>
              <w:left w:w="100" w:type="dxa"/>
              <w:bottom w:w="100" w:type="dxa"/>
              <w:right w:w="100" w:type="dxa"/>
            </w:tcMar>
          </w:tcPr>
          <w:p w14:paraId="5748D063" w14:textId="77777777" w:rsidR="003A5DDA" w:rsidRPr="005256EF" w:rsidRDefault="003A5DDA" w:rsidP="005256EF">
            <w:pPr>
              <w:jc w:val="left"/>
              <w:rPr>
                <w:sz w:val="20"/>
                <w:szCs w:val="20"/>
              </w:rPr>
            </w:pPr>
            <w:r w:rsidRPr="005256EF">
              <w:rPr>
                <w:sz w:val="20"/>
                <w:szCs w:val="20"/>
              </w:rPr>
              <w:t>Basic Samples</w:t>
            </w:r>
          </w:p>
        </w:tc>
        <w:tc>
          <w:tcPr>
            <w:tcW w:w="2268" w:type="dxa"/>
            <w:shd w:val="clear" w:color="auto" w:fill="auto"/>
            <w:tcMar>
              <w:top w:w="100" w:type="dxa"/>
              <w:left w:w="100" w:type="dxa"/>
              <w:bottom w:w="100" w:type="dxa"/>
              <w:right w:w="100" w:type="dxa"/>
            </w:tcMar>
          </w:tcPr>
          <w:p w14:paraId="1F6F5563" w14:textId="77777777" w:rsidR="003A5DDA" w:rsidRPr="005256EF" w:rsidRDefault="003A5DDA" w:rsidP="005256EF">
            <w:pPr>
              <w:jc w:val="left"/>
              <w:rPr>
                <w:sz w:val="20"/>
                <w:szCs w:val="20"/>
              </w:rPr>
            </w:pPr>
            <w:r w:rsidRPr="005256EF">
              <w:rPr>
                <w:sz w:val="20"/>
                <w:szCs w:val="20"/>
              </w:rPr>
              <w:t>Measure types</w:t>
            </w:r>
          </w:p>
        </w:tc>
        <w:tc>
          <w:tcPr>
            <w:tcW w:w="2693" w:type="dxa"/>
            <w:shd w:val="clear" w:color="auto" w:fill="auto"/>
            <w:tcMar>
              <w:top w:w="100" w:type="dxa"/>
              <w:left w:w="100" w:type="dxa"/>
              <w:bottom w:w="100" w:type="dxa"/>
              <w:right w:w="100" w:type="dxa"/>
            </w:tcMar>
          </w:tcPr>
          <w:p w14:paraId="0D2B6E44" w14:textId="77777777" w:rsidR="003A5DDA" w:rsidRPr="005256EF" w:rsidRDefault="003A5DDA" w:rsidP="005256EF">
            <w:pPr>
              <w:jc w:val="left"/>
              <w:rPr>
                <w:sz w:val="20"/>
                <w:szCs w:val="20"/>
              </w:rPr>
            </w:pPr>
            <w:r w:rsidRPr="005256EF">
              <w:rPr>
                <w:sz w:val="20"/>
                <w:szCs w:val="20"/>
              </w:rPr>
              <w:t>ISO 19103:2015 (Edition 1)</w:t>
            </w:r>
          </w:p>
        </w:tc>
        <w:tc>
          <w:tcPr>
            <w:tcW w:w="1559" w:type="dxa"/>
            <w:shd w:val="clear" w:color="auto" w:fill="auto"/>
            <w:tcMar>
              <w:top w:w="100" w:type="dxa"/>
              <w:left w:w="100" w:type="dxa"/>
              <w:bottom w:w="100" w:type="dxa"/>
              <w:right w:w="100" w:type="dxa"/>
            </w:tcMar>
          </w:tcPr>
          <w:p w14:paraId="5631DC20" w14:textId="77777777" w:rsidR="003A5DDA" w:rsidRPr="005256EF" w:rsidRDefault="003A5DDA" w:rsidP="005256EF">
            <w:pPr>
              <w:jc w:val="left"/>
              <w:rPr>
                <w:sz w:val="20"/>
                <w:szCs w:val="20"/>
              </w:rPr>
            </w:pPr>
            <w:r w:rsidRPr="005256EF">
              <w:rPr>
                <w:sz w:val="20"/>
                <w:szCs w:val="20"/>
              </w:rPr>
              <w:t>Measure</w:t>
            </w:r>
          </w:p>
        </w:tc>
      </w:tr>
    </w:tbl>
    <w:p w14:paraId="32859226" w14:textId="77777777" w:rsidR="003A5DDA" w:rsidRDefault="003A5DDA" w:rsidP="003A5DDA"/>
    <w:p w14:paraId="428ABF37" w14:textId="77777777" w:rsidR="00767B2F" w:rsidRDefault="00767B2F" w:rsidP="00767B2F">
      <w:pPr>
        <w:keepNext/>
      </w:pPr>
      <w:r>
        <w:rPr>
          <w:noProof/>
          <w:lang w:val="fr-FR" w:eastAsia="fr-FR"/>
        </w:rPr>
        <w:lastRenderedPageBreak/>
        <w:drawing>
          <wp:inline distT="0" distB="0" distL="0" distR="0" wp14:anchorId="436CFAD5" wp14:editId="5EBBE05D">
            <wp:extent cx="6150825" cy="500443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35">
                      <a:extLst>
                        <a:ext uri="{28A0092B-C50C-407E-A947-70E740481C1C}">
                          <a14:useLocalDpi xmlns:a14="http://schemas.microsoft.com/office/drawing/2010/main" val="0"/>
                        </a:ext>
                      </a:extLst>
                    </a:blip>
                    <a:stretch>
                      <a:fillRect/>
                    </a:stretch>
                  </pic:blipFill>
                  <pic:spPr>
                    <a:xfrm>
                      <a:off x="0" y="0"/>
                      <a:ext cx="6150825" cy="5004435"/>
                    </a:xfrm>
                    <a:prstGeom prst="rect">
                      <a:avLst/>
                    </a:prstGeom>
                  </pic:spPr>
                </pic:pic>
              </a:graphicData>
            </a:graphic>
          </wp:inline>
        </w:drawing>
      </w:r>
    </w:p>
    <w:p w14:paraId="4471E7A7" w14:textId="368C7274" w:rsidR="00767B2F" w:rsidRPr="00C63000" w:rsidRDefault="00767B2F" w:rsidP="00767B2F">
      <w:pPr>
        <w:jc w:val="center"/>
        <w:rPr>
          <w:b/>
          <w:bCs/>
          <w:sz w:val="20"/>
          <w:szCs w:val="20"/>
        </w:rPr>
      </w:pPr>
      <w:bookmarkStart w:id="166" w:name="_Ref52381738"/>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3</w:t>
      </w:r>
      <w:r w:rsidR="00D471BA">
        <w:rPr>
          <w:b/>
          <w:bCs/>
          <w:sz w:val="20"/>
          <w:szCs w:val="20"/>
        </w:rPr>
        <w:fldChar w:fldCharType="end"/>
      </w:r>
      <w:bookmarkEnd w:id="166"/>
      <w:r w:rsidRPr="00C63000">
        <w:rPr>
          <w:b/>
          <w:bCs/>
          <w:sz w:val="20"/>
          <w:szCs w:val="20"/>
        </w:rPr>
        <w:t xml:space="preserve"> - External UML package dependencies</w:t>
      </w:r>
    </w:p>
    <w:p w14:paraId="10B45614" w14:textId="77777777" w:rsidR="00767B2F" w:rsidRDefault="00767B2F" w:rsidP="00767B2F">
      <w:pPr>
        <w:keepNext/>
      </w:pPr>
    </w:p>
    <w:p w14:paraId="53A7E445" w14:textId="68018E3A" w:rsidR="00247DE8" w:rsidRDefault="00914D4D" w:rsidP="00920189">
      <w:pPr>
        <w:pStyle w:val="Heading2"/>
      </w:pPr>
      <w:bookmarkStart w:id="167" w:name="_Toc72768860"/>
      <w:r>
        <w:t>Note o</w:t>
      </w:r>
      <w:r w:rsidR="00AF32F1">
        <w:t>n</w:t>
      </w:r>
      <w:r>
        <w:t xml:space="preserve"> the u</w:t>
      </w:r>
      <w:r w:rsidR="00247DE8">
        <w:t>se of Any</w:t>
      </w:r>
      <w:bookmarkEnd w:id="167"/>
    </w:p>
    <w:p w14:paraId="13AC3715" w14:textId="08FAE629" w:rsidR="001B2AFB" w:rsidRDefault="00914D4D" w:rsidP="001B2AFB">
      <w:pPr>
        <w:rPr>
          <w:lang w:eastAsia="ja-JP"/>
        </w:rPr>
      </w:pPr>
      <w:r>
        <w:rPr>
          <w:lang w:eastAsia="ja-JP"/>
        </w:rPr>
        <w:t xml:space="preserve">The UML models defined in this International Standard make extensive use of the Any interface defined in </w:t>
      </w:r>
      <w:r w:rsidRPr="00914D4D">
        <w:rPr>
          <w:lang w:eastAsia="ja-JP"/>
        </w:rPr>
        <w:t xml:space="preserve">ISO 19103:2015 </w:t>
      </w:r>
      <w:r>
        <w:rPr>
          <w:lang w:eastAsia="ja-JP"/>
        </w:rPr>
        <w:t xml:space="preserve">Any type package. </w:t>
      </w:r>
      <w:r w:rsidR="001B2AFB">
        <w:rPr>
          <w:lang w:eastAsia="ja-JP"/>
        </w:rPr>
        <w:t xml:space="preserve">The realized Any values of the </w:t>
      </w:r>
      <w:r>
        <w:rPr>
          <w:lang w:eastAsia="ja-JP"/>
        </w:rPr>
        <w:t xml:space="preserve">associations with role names </w:t>
      </w:r>
      <w:proofErr w:type="spellStart"/>
      <w:r w:rsidR="001B2AFB" w:rsidRPr="001B2AFB">
        <w:rPr>
          <w:b/>
          <w:bCs/>
          <w:lang w:eastAsia="ja-JP"/>
        </w:rPr>
        <w:t>proximateFeatureOfInterest</w:t>
      </w:r>
      <w:proofErr w:type="spellEnd"/>
      <w:r w:rsidR="001B2AFB">
        <w:rPr>
          <w:lang w:eastAsia="ja-JP"/>
        </w:rPr>
        <w:t xml:space="preserve">, </w:t>
      </w:r>
      <w:proofErr w:type="spellStart"/>
      <w:r w:rsidR="001B2AFB" w:rsidRPr="001B2AFB">
        <w:rPr>
          <w:b/>
          <w:bCs/>
          <w:lang w:eastAsia="ja-JP"/>
        </w:rPr>
        <w:t>ultimateFeatureOfInterest</w:t>
      </w:r>
      <w:proofErr w:type="spellEnd"/>
      <w:r w:rsidR="001B2AFB">
        <w:rPr>
          <w:lang w:eastAsia="ja-JP"/>
        </w:rPr>
        <w:t xml:space="preserve">, </w:t>
      </w:r>
      <w:r w:rsidR="001B2AFB" w:rsidRPr="001B2AFB">
        <w:rPr>
          <w:b/>
          <w:bCs/>
          <w:lang w:eastAsia="ja-JP"/>
        </w:rPr>
        <w:t>result</w:t>
      </w:r>
      <w:r w:rsidR="001B2AFB">
        <w:rPr>
          <w:lang w:eastAsia="ja-JP"/>
        </w:rPr>
        <w:t xml:space="preserve">, </w:t>
      </w:r>
      <w:r w:rsidR="001B2AFB" w:rsidRPr="001B2AFB">
        <w:rPr>
          <w:b/>
          <w:bCs/>
          <w:lang w:eastAsia="ja-JP"/>
        </w:rPr>
        <w:t>metadata</w:t>
      </w:r>
      <w:r w:rsidR="001B2AFB">
        <w:rPr>
          <w:lang w:eastAsia="ja-JP"/>
        </w:rPr>
        <w:t xml:space="preserve">, </w:t>
      </w:r>
      <w:proofErr w:type="spellStart"/>
      <w:r w:rsidR="001B2AFB" w:rsidRPr="001B2AFB">
        <w:rPr>
          <w:b/>
          <w:bCs/>
          <w:lang w:eastAsia="ja-JP"/>
        </w:rPr>
        <w:t>featureOfInterest</w:t>
      </w:r>
      <w:proofErr w:type="spellEnd"/>
      <w:r w:rsidR="001B2AFB">
        <w:rPr>
          <w:lang w:eastAsia="ja-JP"/>
        </w:rPr>
        <w:t xml:space="preserve"> and </w:t>
      </w:r>
      <w:proofErr w:type="spellStart"/>
      <w:r w:rsidR="001B2AFB" w:rsidRPr="001B2AFB">
        <w:rPr>
          <w:b/>
          <w:bCs/>
          <w:lang w:eastAsia="ja-JP"/>
        </w:rPr>
        <w:t>sampledFeature</w:t>
      </w:r>
      <w:proofErr w:type="spellEnd"/>
      <w:r w:rsidR="001B2AFB">
        <w:rPr>
          <w:lang w:eastAsia="ja-JP"/>
        </w:rPr>
        <w:t xml:space="preserve"> MAY be of any type or a reference to </w:t>
      </w:r>
      <w:proofErr w:type="gramStart"/>
      <w:r w:rsidR="001B2AFB">
        <w:rPr>
          <w:lang w:eastAsia="ja-JP"/>
        </w:rPr>
        <w:t>an</w:t>
      </w:r>
      <w:proofErr w:type="gramEnd"/>
      <w:r w:rsidR="001B2AFB">
        <w:rPr>
          <w:lang w:eastAsia="ja-JP"/>
        </w:rPr>
        <w:t xml:space="preserve"> digital representation of an appropriate concept. In the case they are of feature type, the values are not owned by the instances of referring classes, they may have an independent life span from the referring classes, and they may be associated with more than one instance of referring classes.</w:t>
      </w:r>
    </w:p>
    <w:p w14:paraId="50C9CA5D" w14:textId="2301F8B1" w:rsidR="001B2AFB" w:rsidRDefault="001B2AFB" w:rsidP="001B2AFB">
      <w:pPr>
        <w:rPr>
          <w:lang w:eastAsia="ja-JP"/>
        </w:rPr>
      </w:pPr>
      <w:r>
        <w:rPr>
          <w:lang w:eastAsia="ja-JP"/>
        </w:rPr>
        <w:t>NOTE</w:t>
      </w:r>
      <w:r>
        <w:rPr>
          <w:lang w:eastAsia="ja-JP"/>
        </w:rPr>
        <w:tab/>
      </w:r>
      <w:r>
        <w:rPr>
          <w:lang w:eastAsia="ja-JP"/>
        </w:rPr>
        <w:tab/>
        <w:t xml:space="preserve">any type can be </w:t>
      </w:r>
      <w:proofErr w:type="spellStart"/>
      <w:proofErr w:type="gramStart"/>
      <w:r>
        <w:rPr>
          <w:lang w:eastAsia="ja-JP"/>
        </w:rPr>
        <w:t>owl:Thing</w:t>
      </w:r>
      <w:proofErr w:type="spellEnd"/>
      <w:proofErr w:type="gramEnd"/>
      <w:r>
        <w:rPr>
          <w:lang w:eastAsia="ja-JP"/>
        </w:rPr>
        <w:t xml:space="preserve">, </w:t>
      </w:r>
      <w:proofErr w:type="spellStart"/>
      <w:r>
        <w:rPr>
          <w:lang w:eastAsia="ja-JP"/>
        </w:rPr>
        <w:t>featureType</w:t>
      </w:r>
      <w:proofErr w:type="spellEnd"/>
      <w:r>
        <w:rPr>
          <w:lang w:eastAsia="ja-JP"/>
        </w:rPr>
        <w:t xml:space="preserve">, </w:t>
      </w:r>
      <w:proofErr w:type="spellStart"/>
      <w:r>
        <w:rPr>
          <w:lang w:eastAsia="ja-JP"/>
        </w:rPr>
        <w:t>dataType</w:t>
      </w:r>
      <w:proofErr w:type="spellEnd"/>
      <w:r>
        <w:rPr>
          <w:lang w:eastAsia="ja-JP"/>
        </w:rPr>
        <w:t xml:space="preserve"> </w:t>
      </w:r>
    </w:p>
    <w:p w14:paraId="6865324A" w14:textId="77777777" w:rsidR="001B2AFB" w:rsidRDefault="001B2AFB" w:rsidP="001B2AFB">
      <w:pPr>
        <w:rPr>
          <w:lang w:eastAsia="ja-JP"/>
        </w:rPr>
      </w:pPr>
      <w:r>
        <w:rPr>
          <w:lang w:eastAsia="ja-JP"/>
        </w:rPr>
        <w:t xml:space="preserve">EXAMPLES: </w:t>
      </w:r>
    </w:p>
    <w:p w14:paraId="0D473F4A" w14:textId="06BF54FB" w:rsidR="001B2AFB" w:rsidRDefault="001B2AFB" w:rsidP="00220B53">
      <w:pPr>
        <w:pStyle w:val="ListParagraph"/>
        <w:numPr>
          <w:ilvl w:val="0"/>
          <w:numId w:val="9"/>
        </w:numPr>
        <w:rPr>
          <w:lang w:eastAsia="ja-JP"/>
        </w:rPr>
      </w:pPr>
      <w:r>
        <w:rPr>
          <w:lang w:eastAsia="ja-JP"/>
        </w:rPr>
        <w:t>Reference to SWEET Ontology: http://sweetontology.net/realmAtmoBoundaryLayer#planetaryboundarylayer</w:t>
      </w:r>
    </w:p>
    <w:p w14:paraId="0153BDC6" w14:textId="29BBE045" w:rsidR="001B2AFB" w:rsidRDefault="001B2AFB" w:rsidP="00220B53">
      <w:pPr>
        <w:pStyle w:val="ListParagraph"/>
        <w:numPr>
          <w:ilvl w:val="0"/>
          <w:numId w:val="9"/>
        </w:numPr>
        <w:rPr>
          <w:lang w:eastAsia="ja-JP"/>
        </w:rPr>
      </w:pPr>
      <w:r>
        <w:rPr>
          <w:lang w:eastAsia="ja-JP"/>
        </w:rPr>
        <w:t xml:space="preserve">Reference to SensorThings deployment: </w:t>
      </w:r>
      <w:hyperlink r:id="rId36" w:history="1">
        <w:r w:rsidR="00944710" w:rsidRPr="006E508A">
          <w:rPr>
            <w:rStyle w:val="Hyperlink"/>
            <w:lang w:val="en-GB" w:eastAsia="ja-JP"/>
          </w:rPr>
          <w:t>https://lubw-frost.docker01.ilt-dmz.iosb.fraunhofer.de/v1.1/Locations(269)</w:t>
        </w:r>
      </w:hyperlink>
    </w:p>
    <w:p w14:paraId="04A3F7C6" w14:textId="49B9A200" w:rsidR="001B2AFB" w:rsidRDefault="001B2AFB" w:rsidP="00220B53">
      <w:pPr>
        <w:pStyle w:val="ListParagraph"/>
        <w:numPr>
          <w:ilvl w:val="0"/>
          <w:numId w:val="9"/>
        </w:numPr>
        <w:rPr>
          <w:lang w:eastAsia="ja-JP"/>
        </w:rPr>
      </w:pPr>
      <w:r>
        <w:rPr>
          <w:lang w:eastAsia="ja-JP"/>
        </w:rPr>
        <w:lastRenderedPageBreak/>
        <w:t xml:space="preserve">Reference to 19115 </w:t>
      </w:r>
      <w:commentRangeStart w:id="168"/>
      <w:r>
        <w:rPr>
          <w:lang w:eastAsia="ja-JP"/>
        </w:rPr>
        <w:t>Metadata</w:t>
      </w:r>
      <w:commentRangeEnd w:id="168"/>
      <w:r w:rsidR="00621028">
        <w:rPr>
          <w:rStyle w:val="CommentReference"/>
        </w:rPr>
        <w:commentReference w:id="168"/>
      </w:r>
      <w:r>
        <w:rPr>
          <w:lang w:eastAsia="ja-JP"/>
        </w:rPr>
        <w:t xml:space="preserve">: </w:t>
      </w:r>
      <w:r w:rsidR="005F4F8B" w:rsidRPr="005F4F8B">
        <w:t>https://inspire-geoportal.ec.europa.eu/resources/INSPIRE-61494ff5-6fad-11e8-b649-52540023a883_20210415-080302/services/1/PullResults/701-750/43.iso19139.xml</w:t>
      </w:r>
    </w:p>
    <w:p w14:paraId="21652C2B" w14:textId="788B74E5" w:rsidR="001B2AFB" w:rsidRDefault="001B2AFB" w:rsidP="00220B53">
      <w:pPr>
        <w:pStyle w:val="ListParagraph"/>
        <w:numPr>
          <w:ilvl w:val="0"/>
          <w:numId w:val="9"/>
        </w:numPr>
        <w:rPr>
          <w:lang w:eastAsia="ja-JP"/>
        </w:rPr>
      </w:pPr>
      <w:r>
        <w:rPr>
          <w:lang w:eastAsia="ja-JP"/>
        </w:rPr>
        <w:t xml:space="preserve">Reference to an instance of </w:t>
      </w:r>
      <w:proofErr w:type="gramStart"/>
      <w:r>
        <w:rPr>
          <w:lang w:eastAsia="ja-JP"/>
        </w:rPr>
        <w:t>Borehole :</w:t>
      </w:r>
      <w:proofErr w:type="gramEnd"/>
      <w:r>
        <w:rPr>
          <w:lang w:eastAsia="ja-JP"/>
        </w:rPr>
        <w:t xml:space="preserve"> </w:t>
      </w:r>
      <w:hyperlink r:id="rId37" w:history="1">
        <w:r w:rsidR="00944710" w:rsidRPr="006E508A">
          <w:rPr>
            <w:rStyle w:val="Hyperlink"/>
            <w:lang w:val="en-GB" w:eastAsia="ja-JP"/>
          </w:rPr>
          <w:t>https://data.geoscience.fr/id/borehole/BSS001REWW</w:t>
        </w:r>
      </w:hyperlink>
    </w:p>
    <w:p w14:paraId="415C264D" w14:textId="191074B9" w:rsidR="001B2AFB" w:rsidRDefault="001B2AFB" w:rsidP="00220B53">
      <w:pPr>
        <w:pStyle w:val="ListParagraph"/>
        <w:numPr>
          <w:ilvl w:val="0"/>
          <w:numId w:val="9"/>
        </w:numPr>
        <w:rPr>
          <w:lang w:eastAsia="ja-JP"/>
        </w:rPr>
      </w:pPr>
      <w:r>
        <w:rPr>
          <w:lang w:eastAsia="ja-JP"/>
        </w:rPr>
        <w:t xml:space="preserve">Reference to an hydro </w:t>
      </w:r>
      <w:proofErr w:type="gramStart"/>
      <w:r>
        <w:rPr>
          <w:lang w:eastAsia="ja-JP"/>
        </w:rPr>
        <w:t>station :</w:t>
      </w:r>
      <w:proofErr w:type="gramEnd"/>
      <w:r>
        <w:rPr>
          <w:lang w:eastAsia="ja-JP"/>
        </w:rPr>
        <w:t xml:space="preserve"> </w:t>
      </w:r>
      <w:hyperlink r:id="rId38" w:history="1">
        <w:r w:rsidR="00944710" w:rsidRPr="006E508A">
          <w:rPr>
            <w:rStyle w:val="Hyperlink"/>
            <w:lang w:val="en-GB" w:eastAsia="ja-JP"/>
          </w:rPr>
          <w:t>https://iddata.eaufrance.fr/id/HydroStation/Y251002001</w:t>
        </w:r>
      </w:hyperlink>
    </w:p>
    <w:p w14:paraId="073626C3" w14:textId="275A96AE" w:rsidR="001B2AFB" w:rsidRDefault="001B2AFB" w:rsidP="00220B53">
      <w:pPr>
        <w:pStyle w:val="ListParagraph"/>
        <w:numPr>
          <w:ilvl w:val="0"/>
          <w:numId w:val="9"/>
        </w:numPr>
        <w:rPr>
          <w:lang w:eastAsia="ja-JP"/>
        </w:rPr>
      </w:pPr>
      <w:r>
        <w:rPr>
          <w:lang w:eastAsia="ja-JP"/>
        </w:rPr>
        <w:t xml:space="preserve">Reference to a river </w:t>
      </w:r>
      <w:proofErr w:type="gramStart"/>
      <w:r>
        <w:rPr>
          <w:lang w:eastAsia="ja-JP"/>
        </w:rPr>
        <w:t>segment :</w:t>
      </w:r>
      <w:proofErr w:type="gramEnd"/>
      <w:r>
        <w:rPr>
          <w:lang w:eastAsia="ja-JP"/>
        </w:rPr>
        <w:t xml:space="preserve"> </w:t>
      </w:r>
      <w:hyperlink r:id="rId39" w:history="1">
        <w:r w:rsidR="00944710" w:rsidRPr="006E508A">
          <w:rPr>
            <w:rStyle w:val="Hyperlink"/>
            <w:lang w:val="en-GB" w:eastAsia="ja-JP"/>
          </w:rPr>
          <w:t>https://iddata.eaufrance.fr/id/WatercourseLinkSequence/A0080300</w:t>
        </w:r>
      </w:hyperlink>
    </w:p>
    <w:p w14:paraId="4379CD46" w14:textId="0DECF7B6" w:rsidR="001B2AFB" w:rsidRDefault="001B2AFB" w:rsidP="00220B53">
      <w:pPr>
        <w:pStyle w:val="ListParagraph"/>
        <w:numPr>
          <w:ilvl w:val="0"/>
          <w:numId w:val="9"/>
        </w:numPr>
        <w:rPr>
          <w:lang w:eastAsia="ja-JP"/>
        </w:rPr>
      </w:pPr>
      <w:r>
        <w:rPr>
          <w:lang w:eastAsia="ja-JP"/>
        </w:rPr>
        <w:t>An (embedded) Boolean value as Result</w:t>
      </w:r>
    </w:p>
    <w:p w14:paraId="32C4C661" w14:textId="11A92129" w:rsidR="001B2AFB" w:rsidRDefault="001B2AFB" w:rsidP="00220B53">
      <w:pPr>
        <w:pStyle w:val="ListParagraph"/>
        <w:numPr>
          <w:ilvl w:val="0"/>
          <w:numId w:val="9"/>
        </w:numPr>
        <w:rPr>
          <w:lang w:eastAsia="ja-JP"/>
        </w:rPr>
      </w:pPr>
      <w:r>
        <w:rPr>
          <w:lang w:eastAsia="ja-JP"/>
        </w:rPr>
        <w:t xml:space="preserve">An (embedded) SWE </w:t>
      </w:r>
      <w:proofErr w:type="spellStart"/>
      <w:r>
        <w:rPr>
          <w:lang w:eastAsia="ja-JP"/>
        </w:rPr>
        <w:t>DataRecord</w:t>
      </w:r>
      <w:proofErr w:type="spellEnd"/>
    </w:p>
    <w:p w14:paraId="7EC6EF85" w14:textId="595350E6" w:rsidR="00944710" w:rsidRDefault="001B2AFB" w:rsidP="00220B53">
      <w:pPr>
        <w:pStyle w:val="ListParagraph"/>
        <w:numPr>
          <w:ilvl w:val="0"/>
          <w:numId w:val="9"/>
        </w:numPr>
        <w:rPr>
          <w:lang w:eastAsia="ja-JP"/>
        </w:rPr>
      </w:pPr>
      <w:r>
        <w:rPr>
          <w:lang w:eastAsia="ja-JP"/>
        </w:rPr>
        <w:t xml:space="preserve">Elevation Coverage from an external WCS as an observation Result: </w:t>
      </w:r>
      <w:hyperlink r:id="rId40" w:history="1">
        <w:r w:rsidR="00944710" w:rsidRPr="006E508A">
          <w:rPr>
            <w:rStyle w:val="Hyperlink"/>
            <w:lang w:val="en-GB" w:eastAsia="ja-JP"/>
          </w:rPr>
          <w:t>https://inspire.rasdaman.org/rasdaman/ows?service=WCS&amp;version=2.0.1&amp;request=GetCoverage&amp;coverageId=INSPIRE_EL&amp;subset=E(494500,496000)&amp;subset=N(4654300,4655000)&amp;format=image/jpeg</w:t>
        </w:r>
      </w:hyperlink>
    </w:p>
    <w:p w14:paraId="3EFB6DE0" w14:textId="05FD27B3" w:rsidR="00CE109A" w:rsidRDefault="001B2AFB" w:rsidP="00220B53">
      <w:pPr>
        <w:pStyle w:val="ListParagraph"/>
        <w:numPr>
          <w:ilvl w:val="0"/>
          <w:numId w:val="9"/>
        </w:numPr>
        <w:rPr>
          <w:lang w:eastAsia="ja-JP"/>
        </w:rPr>
      </w:pPr>
      <w:r>
        <w:rPr>
          <w:lang w:eastAsia="ja-JP"/>
        </w:rPr>
        <w:t>OM</w:t>
      </w:r>
      <w:r w:rsidR="00130432">
        <w:rPr>
          <w:lang w:eastAsia="ja-JP"/>
        </w:rPr>
        <w:t>S</w:t>
      </w:r>
      <w:r>
        <w:rPr>
          <w:lang w:eastAsia="ja-JP"/>
        </w:rPr>
        <w:t xml:space="preserve"> </w:t>
      </w:r>
      <w:proofErr w:type="spellStart"/>
      <w:r>
        <w:rPr>
          <w:lang w:eastAsia="ja-JP"/>
        </w:rPr>
        <w:t>MaterialSample</w:t>
      </w:r>
      <w:proofErr w:type="spellEnd"/>
      <w:r>
        <w:rPr>
          <w:lang w:eastAsia="ja-JP"/>
        </w:rPr>
        <w:t xml:space="preserve"> -&gt; Reference to a rock </w:t>
      </w:r>
      <w:proofErr w:type="gramStart"/>
      <w:r>
        <w:rPr>
          <w:lang w:eastAsia="ja-JP"/>
        </w:rPr>
        <w:t>sample :</w:t>
      </w:r>
      <w:proofErr w:type="gramEnd"/>
      <w:r>
        <w:rPr>
          <w:lang w:eastAsia="ja-JP"/>
        </w:rPr>
        <w:t xml:space="preserve"> </w:t>
      </w:r>
      <w:hyperlink r:id="rId41" w:history="1">
        <w:r w:rsidR="00944710" w:rsidRPr="006E508A">
          <w:rPr>
            <w:rStyle w:val="Hyperlink"/>
            <w:lang w:val="en-GB" w:eastAsia="ja-JP"/>
          </w:rPr>
          <w:t>https://www.geodata.rocks/Samples/SD-5054_1_A_564_7WR_20-40</w:t>
        </w:r>
      </w:hyperlink>
    </w:p>
    <w:p w14:paraId="12B9A0F2" w14:textId="77777777" w:rsidR="00944710" w:rsidRPr="00CE109A" w:rsidRDefault="00944710" w:rsidP="00944710">
      <w:pPr>
        <w:jc w:val="left"/>
        <w:rPr>
          <w:lang w:eastAsia="ja-JP"/>
        </w:rPr>
      </w:pPr>
    </w:p>
    <w:p w14:paraId="79AEAB8C" w14:textId="4EB2FB26" w:rsidR="001A33D0" w:rsidRDefault="00920189" w:rsidP="001A33D0">
      <w:pPr>
        <w:pStyle w:val="Heading1"/>
        <w:numPr>
          <w:ilvl w:val="0"/>
          <w:numId w:val="1"/>
        </w:numPr>
        <w:tabs>
          <w:tab w:val="clear" w:pos="432"/>
        </w:tabs>
        <w:ind w:left="0" w:firstLine="0"/>
      </w:pPr>
      <w:bookmarkStart w:id="169" w:name="_Toc353798251"/>
      <w:bookmarkStart w:id="170" w:name="_Toc72768861"/>
      <w:r w:rsidRPr="00920189">
        <w:t>Fundamental characteristics of observations and samples (informative)</w:t>
      </w:r>
      <w:bookmarkEnd w:id="169"/>
      <w:bookmarkEnd w:id="170"/>
    </w:p>
    <w:p w14:paraId="4359B34D" w14:textId="62C77FAD" w:rsidR="00CE109A" w:rsidRDefault="00B125A5" w:rsidP="00114E5B">
      <w:pPr>
        <w:pStyle w:val="Heading2"/>
      </w:pPr>
      <w:bookmarkStart w:id="171" w:name="_Toc72768862"/>
      <w:r>
        <w:t>Observation schema</w:t>
      </w:r>
      <w:bookmarkEnd w:id="171"/>
    </w:p>
    <w:p w14:paraId="1A79EF02" w14:textId="3C5FA2DA" w:rsidR="00B125A5" w:rsidRDefault="00B125A5" w:rsidP="00114E5B">
      <w:pPr>
        <w:pStyle w:val="Heading3"/>
      </w:pPr>
      <w:r>
        <w:t>Property evaluation</w:t>
      </w:r>
    </w:p>
    <w:p w14:paraId="3204C4E4" w14:textId="77777777" w:rsidR="00114E5B" w:rsidRDefault="00114E5B" w:rsidP="00114E5B">
      <w:pPr>
        <w:rPr>
          <w:lang w:eastAsia="ja-JP"/>
        </w:rPr>
      </w:pPr>
      <w:r>
        <w:rPr>
          <w:lang w:eastAsia="ja-JP"/>
        </w:rPr>
        <w:t>Properties of a feature fall into two basic categories:</w:t>
      </w:r>
    </w:p>
    <w:p w14:paraId="7C022927" w14:textId="56DC9ED7" w:rsidR="00114E5B" w:rsidRDefault="00114E5B" w:rsidP="00220B53">
      <w:pPr>
        <w:pStyle w:val="ListParagraph"/>
        <w:numPr>
          <w:ilvl w:val="0"/>
          <w:numId w:val="10"/>
        </w:numPr>
        <w:rPr>
          <w:lang w:eastAsia="ja-JP"/>
        </w:rPr>
      </w:pPr>
      <w:r>
        <w:rPr>
          <w:lang w:eastAsia="ja-JP"/>
        </w:rPr>
        <w:t>Value (</w:t>
      </w:r>
      <w:proofErr w:type="gramStart"/>
      <w:r>
        <w:rPr>
          <w:lang w:eastAsia="ja-JP"/>
        </w:rPr>
        <w:t>e.g.</w:t>
      </w:r>
      <w:proofErr w:type="gramEnd"/>
      <w:r>
        <w:rPr>
          <w:lang w:eastAsia="ja-JP"/>
        </w:rPr>
        <w:t xml:space="preserve"> name, price, legal boundary) assigned by some authority. These are exact.</w:t>
      </w:r>
    </w:p>
    <w:p w14:paraId="480C83AF" w14:textId="48B69861" w:rsidR="00114E5B" w:rsidRDefault="00114E5B" w:rsidP="00220B53">
      <w:pPr>
        <w:pStyle w:val="ListParagraph"/>
        <w:numPr>
          <w:ilvl w:val="0"/>
          <w:numId w:val="10"/>
        </w:numPr>
        <w:rPr>
          <w:lang w:eastAsia="ja-JP"/>
        </w:rPr>
      </w:pPr>
      <w:r>
        <w:rPr>
          <w:lang w:eastAsia="ja-JP"/>
        </w:rPr>
        <w:t>Value (</w:t>
      </w:r>
      <w:proofErr w:type="gramStart"/>
      <w:r>
        <w:rPr>
          <w:lang w:eastAsia="ja-JP"/>
        </w:rPr>
        <w:t>e.g.</w:t>
      </w:r>
      <w:proofErr w:type="gramEnd"/>
      <w:r>
        <w:rPr>
          <w:lang w:eastAsia="ja-JP"/>
        </w:rPr>
        <w:t xml:space="preserve"> height, classification, colour) determined by application of an observation procedure. </w:t>
      </w:r>
    </w:p>
    <w:p w14:paraId="79F1C48F" w14:textId="0CBCF4EB" w:rsidR="00114E5B" w:rsidRDefault="00114E5B" w:rsidP="00114E5B">
      <w:pPr>
        <w:rPr>
          <w:lang w:eastAsia="ja-JP"/>
        </w:rPr>
      </w:pPr>
      <w:r>
        <w:rPr>
          <w:lang w:eastAsia="ja-JP"/>
        </w:rPr>
        <w:t>These are estimates, with a finite error associated with the value.</w:t>
      </w:r>
    </w:p>
    <w:p w14:paraId="3BF75897" w14:textId="4B0EAAD8" w:rsidR="00114E5B" w:rsidRPr="00114E5B" w:rsidRDefault="00114E5B" w:rsidP="00114E5B">
      <w:pPr>
        <w:rPr>
          <w:lang w:eastAsia="ja-JP"/>
        </w:rPr>
      </w:pPr>
      <w:r>
        <w:rPr>
          <w:lang w:eastAsia="ja-JP"/>
        </w:rPr>
        <w:t>The observation error typically has a systematic component, which is similar for all estimates made using the same procedure, and a random component, associated with the particular application instance of the observation procedure. If potential errors in a property value are important in the context of a data analysis or processing application, then the details of the act of observation which provided the estimate of the value are required.</w:t>
      </w:r>
    </w:p>
    <w:p w14:paraId="0FD5F582" w14:textId="7C41196F" w:rsidR="00114E5B" w:rsidRDefault="00114E5B" w:rsidP="00114E5B">
      <w:pPr>
        <w:pStyle w:val="Heading3"/>
      </w:pPr>
      <w:r>
        <w:t>Observation</w:t>
      </w:r>
    </w:p>
    <w:p w14:paraId="30685EB7" w14:textId="65CD19B6" w:rsidR="00114E5B" w:rsidRPr="00F24D49" w:rsidRDefault="00114E5B" w:rsidP="00114E5B">
      <w:pPr>
        <w:rPr>
          <w:lang w:eastAsia="ja-JP"/>
        </w:rPr>
      </w:pPr>
      <w:r>
        <w:rPr>
          <w:lang w:eastAsia="ja-JP"/>
        </w:rPr>
        <w:t xml:space="preserve">An observation is an act associated with a discrete time instant or period through which a number, term or other symbol is assigned to a </w:t>
      </w:r>
      <w:r w:rsidR="001B02F3">
        <w:rPr>
          <w:lang w:eastAsia="ja-JP"/>
        </w:rPr>
        <w:t>characteristic</w:t>
      </w:r>
      <w:r w:rsidRPr="00F24D49">
        <w:rPr>
          <w:lang w:eastAsia="ja-JP"/>
        </w:rPr>
        <w:t xml:space="preserve"> </w:t>
      </w:r>
      <w:commentRangeStart w:id="172"/>
      <w:r w:rsidR="00345B12">
        <w:rPr>
          <w:lang w:eastAsia="ja-JP"/>
        </w:rPr>
        <w:fldChar w:fldCharType="begin"/>
      </w:r>
      <w:r w:rsidR="00345B12">
        <w:rPr>
          <w:lang w:eastAsia="ja-JP"/>
        </w:rPr>
        <w:instrText xml:space="preserve"> REF _Ref52486311 \r \h </w:instrText>
      </w:r>
      <w:r w:rsidR="00345B12">
        <w:rPr>
          <w:lang w:eastAsia="ja-JP"/>
        </w:rPr>
      </w:r>
      <w:r w:rsidR="00345B12">
        <w:rPr>
          <w:lang w:eastAsia="ja-JP"/>
        </w:rPr>
        <w:fldChar w:fldCharType="separate"/>
      </w:r>
      <w:r w:rsidR="00821F18">
        <w:rPr>
          <w:lang w:eastAsia="ja-JP"/>
        </w:rPr>
        <w:t>[2]</w:t>
      </w:r>
      <w:r w:rsidR="00345B12">
        <w:rPr>
          <w:lang w:eastAsia="ja-JP"/>
        </w:rPr>
        <w:fldChar w:fldCharType="end"/>
      </w:r>
      <w:commentRangeEnd w:id="172"/>
      <w:r w:rsidR="001B02F3">
        <w:rPr>
          <w:rStyle w:val="CommentReference"/>
        </w:rPr>
        <w:commentReference w:id="172"/>
      </w:r>
      <w:r w:rsidRPr="00F24D49">
        <w:rPr>
          <w:lang w:eastAsia="ja-JP"/>
        </w:rPr>
        <w:t xml:space="preserve">. </w:t>
      </w:r>
      <w:del w:id="173" w:author="Katharina Schleidt" w:date="2021-07-05T14:03:00Z">
        <w:r w:rsidRPr="00F24D49" w:rsidDel="00BC3B35">
          <w:rPr>
            <w:lang w:eastAsia="ja-JP"/>
          </w:rPr>
          <w:delText xml:space="preserve">It </w:delText>
        </w:r>
      </w:del>
      <w:ins w:id="174" w:author="Katharina Schleidt" w:date="2021-07-05T14:03:00Z">
        <w:r w:rsidR="00BC3B35">
          <w:rPr>
            <w:lang w:eastAsia="ja-JP"/>
          </w:rPr>
          <w:t>This ac</w:t>
        </w:r>
      </w:ins>
      <w:ins w:id="175" w:author="Katharina Schleidt" w:date="2021-07-05T14:04:00Z">
        <w:r w:rsidR="00BC3B35">
          <w:rPr>
            <w:lang w:eastAsia="ja-JP"/>
          </w:rPr>
          <w:t>t</w:t>
        </w:r>
      </w:ins>
      <w:ins w:id="176" w:author="Katharina Schleidt" w:date="2021-07-05T14:03:00Z">
        <w:r w:rsidR="00BC3B35" w:rsidRPr="00F24D49">
          <w:rPr>
            <w:lang w:eastAsia="ja-JP"/>
          </w:rPr>
          <w:t xml:space="preserve"> </w:t>
        </w:r>
      </w:ins>
      <w:r w:rsidRPr="00F24D49">
        <w:rPr>
          <w:lang w:eastAsia="ja-JP"/>
        </w:rPr>
        <w:t>involves application of a specified procedure, such as a sensor, instrument, algorithm or process chain. The procedure may be applied in-situ, remotely, or ex-situ with respect to the sampling location. The result of an observation is an estimate of the value of a property of some feature</w:t>
      </w:r>
      <w:r w:rsidR="00054C95" w:rsidRPr="00054C95">
        <w:rPr>
          <w:lang w:eastAsia="ja-JP"/>
        </w:rPr>
        <w:t>; an observation is a property-value-provider for a feature-of-interest.</w:t>
      </w:r>
      <w:r w:rsidRPr="00F24D49">
        <w:rPr>
          <w:lang w:eastAsia="ja-JP"/>
        </w:rPr>
        <w:t xml:space="preserve"> Use of a common model allows observation data using different procedures to be combined unambiguously.</w:t>
      </w:r>
    </w:p>
    <w:p w14:paraId="2F06576B" w14:textId="08857528" w:rsidR="00114E5B" w:rsidRDefault="00114E5B" w:rsidP="00114E5B">
      <w:pPr>
        <w:rPr>
          <w:lang w:eastAsia="ja-JP"/>
        </w:rPr>
      </w:pPr>
      <w:r w:rsidRPr="00F24D49">
        <w:rPr>
          <w:lang w:eastAsia="ja-JP"/>
        </w:rPr>
        <w:t xml:space="preserve">In conventional measurement theory (e.g. </w:t>
      </w:r>
      <w:r w:rsidR="00345B12">
        <w:rPr>
          <w:lang w:eastAsia="ja-JP"/>
        </w:rPr>
        <w:fldChar w:fldCharType="begin"/>
      </w:r>
      <w:r w:rsidR="00345B12">
        <w:rPr>
          <w:lang w:eastAsia="ja-JP"/>
        </w:rPr>
        <w:instrText xml:space="preserve"> REF _Ref52486356 \r \h </w:instrText>
      </w:r>
      <w:r w:rsidR="00345B12">
        <w:rPr>
          <w:lang w:eastAsia="ja-JP"/>
        </w:rPr>
      </w:r>
      <w:r w:rsidR="00345B12">
        <w:rPr>
          <w:lang w:eastAsia="ja-JP"/>
        </w:rPr>
        <w:fldChar w:fldCharType="separate"/>
      </w:r>
      <w:r w:rsidR="00821F18">
        <w:rPr>
          <w:lang w:eastAsia="ja-JP"/>
        </w:rPr>
        <w:t>[1]</w:t>
      </w:r>
      <w:r w:rsidR="00345B12">
        <w:rPr>
          <w:lang w:eastAsia="ja-JP"/>
        </w:rPr>
        <w:fldChar w:fldCharType="end"/>
      </w:r>
      <w:r w:rsidR="00345B12">
        <w:rPr>
          <w:lang w:eastAsia="ja-JP"/>
        </w:rPr>
        <w:fldChar w:fldCharType="begin"/>
      </w:r>
      <w:r w:rsidR="00345B12">
        <w:rPr>
          <w:lang w:eastAsia="ja-JP"/>
        </w:rPr>
        <w:instrText xml:space="preserve"> REF _Ref52486369 \r \h </w:instrText>
      </w:r>
      <w:r w:rsidR="00345B12">
        <w:rPr>
          <w:lang w:eastAsia="ja-JP"/>
        </w:rPr>
      </w:r>
      <w:r w:rsidR="00345B12">
        <w:rPr>
          <w:lang w:eastAsia="ja-JP"/>
        </w:rPr>
        <w:fldChar w:fldCharType="separate"/>
      </w:r>
      <w:r w:rsidR="00821F18">
        <w:rPr>
          <w:lang w:eastAsia="ja-JP"/>
        </w:rPr>
        <w:t>[5]</w:t>
      </w:r>
      <w:r w:rsidR="00345B12">
        <w:rPr>
          <w:lang w:eastAsia="ja-JP"/>
        </w:rPr>
        <w:fldChar w:fldCharType="end"/>
      </w:r>
      <w:r w:rsidR="00345B12">
        <w:rPr>
          <w:lang w:eastAsia="ja-JP"/>
        </w:rPr>
        <w:fldChar w:fldCharType="begin"/>
      </w:r>
      <w:r w:rsidR="00345B12">
        <w:rPr>
          <w:lang w:eastAsia="ja-JP"/>
        </w:rPr>
        <w:instrText xml:space="preserve"> REF _Ref52486381 \r \h </w:instrText>
      </w:r>
      <w:r w:rsidR="00345B12">
        <w:rPr>
          <w:lang w:eastAsia="ja-JP"/>
        </w:rPr>
      </w:r>
      <w:r w:rsidR="00345B12">
        <w:rPr>
          <w:lang w:eastAsia="ja-JP"/>
        </w:rPr>
        <w:fldChar w:fldCharType="separate"/>
      </w:r>
      <w:r w:rsidR="00821F18">
        <w:rPr>
          <w:lang w:eastAsia="ja-JP"/>
        </w:rPr>
        <w:t>[10]</w:t>
      </w:r>
      <w:r w:rsidR="00345B12">
        <w:rPr>
          <w:lang w:eastAsia="ja-JP"/>
        </w:rPr>
        <w:fldChar w:fldCharType="end"/>
      </w:r>
      <w:r w:rsidR="00345B12">
        <w:rPr>
          <w:lang w:eastAsia="ja-JP"/>
        </w:rPr>
        <w:fldChar w:fldCharType="begin"/>
      </w:r>
      <w:r w:rsidR="00345B12">
        <w:rPr>
          <w:lang w:eastAsia="ja-JP"/>
        </w:rPr>
        <w:instrText xml:space="preserve"> REF _Ref52486391 \r \h </w:instrText>
      </w:r>
      <w:r w:rsidR="00345B12">
        <w:rPr>
          <w:lang w:eastAsia="ja-JP"/>
        </w:rPr>
      </w:r>
      <w:r w:rsidR="00345B12">
        <w:rPr>
          <w:lang w:eastAsia="ja-JP"/>
        </w:rPr>
        <w:fldChar w:fldCharType="separate"/>
      </w:r>
      <w:r w:rsidR="00821F18">
        <w:rPr>
          <w:lang w:eastAsia="ja-JP"/>
        </w:rPr>
        <w:t>[11]</w:t>
      </w:r>
      <w:r w:rsidR="00345B12">
        <w:rPr>
          <w:lang w:eastAsia="ja-JP"/>
        </w:rPr>
        <w:fldChar w:fldCharType="end"/>
      </w:r>
      <w:r w:rsidR="00345B12">
        <w:rPr>
          <w:lang w:eastAsia="ja-JP"/>
        </w:rPr>
        <w:fldChar w:fldCharType="begin"/>
      </w:r>
      <w:r w:rsidR="00345B12">
        <w:rPr>
          <w:lang w:eastAsia="ja-JP"/>
        </w:rPr>
        <w:instrText xml:space="preserve"> REF _Ref52486403 \r \h </w:instrText>
      </w:r>
      <w:r w:rsidR="00345B12">
        <w:rPr>
          <w:lang w:eastAsia="ja-JP"/>
        </w:rPr>
      </w:r>
      <w:r w:rsidR="00345B12">
        <w:rPr>
          <w:lang w:eastAsia="ja-JP"/>
        </w:rPr>
        <w:fldChar w:fldCharType="separate"/>
      </w:r>
      <w:r w:rsidR="00821F18">
        <w:rPr>
          <w:lang w:eastAsia="ja-JP"/>
        </w:rPr>
        <w:t>[20]</w:t>
      </w:r>
      <w:r w:rsidR="00345B12">
        <w:rPr>
          <w:lang w:eastAsia="ja-JP"/>
        </w:rPr>
        <w:fldChar w:fldCharType="end"/>
      </w:r>
      <w:r w:rsidRPr="00F24D49">
        <w:rPr>
          <w:lang w:eastAsia="ja-JP"/>
        </w:rPr>
        <w:t xml:space="preserve">) the term “measurement” is used. However, a distinction between measurement and category-observation has been adopted in more recent work </w:t>
      </w:r>
      <w:r w:rsidR="00345B12">
        <w:rPr>
          <w:lang w:eastAsia="ja-JP"/>
        </w:rPr>
        <w:fldChar w:fldCharType="begin"/>
      </w:r>
      <w:r w:rsidR="00345B12">
        <w:rPr>
          <w:lang w:eastAsia="ja-JP"/>
        </w:rPr>
        <w:instrText xml:space="preserve"> REF _Ref52486311 \r \h </w:instrText>
      </w:r>
      <w:r w:rsidR="00345B12">
        <w:rPr>
          <w:lang w:eastAsia="ja-JP"/>
        </w:rPr>
      </w:r>
      <w:r w:rsidR="00345B12">
        <w:rPr>
          <w:lang w:eastAsia="ja-JP"/>
        </w:rPr>
        <w:fldChar w:fldCharType="separate"/>
      </w:r>
      <w:r w:rsidR="00821F18">
        <w:rPr>
          <w:lang w:eastAsia="ja-JP"/>
        </w:rPr>
        <w:t>[2]</w:t>
      </w:r>
      <w:r w:rsidR="00345B12">
        <w:rPr>
          <w:lang w:eastAsia="ja-JP"/>
        </w:rPr>
        <w:fldChar w:fldCharType="end"/>
      </w:r>
      <w:r w:rsidR="00345B12">
        <w:rPr>
          <w:lang w:eastAsia="ja-JP"/>
        </w:rPr>
        <w:fldChar w:fldCharType="begin"/>
      </w:r>
      <w:r w:rsidR="00345B12">
        <w:rPr>
          <w:lang w:eastAsia="ja-JP"/>
        </w:rPr>
        <w:instrText xml:space="preserve"> REF _Ref52486436 \r \h </w:instrText>
      </w:r>
      <w:r w:rsidR="00345B12">
        <w:rPr>
          <w:lang w:eastAsia="ja-JP"/>
        </w:rPr>
      </w:r>
      <w:r w:rsidR="00345B12">
        <w:rPr>
          <w:lang w:eastAsia="ja-JP"/>
        </w:rPr>
        <w:fldChar w:fldCharType="separate"/>
      </w:r>
      <w:r w:rsidR="003A68D3">
        <w:rPr>
          <w:lang w:eastAsia="ja-JP"/>
        </w:rPr>
        <w:t>[12]</w:t>
      </w:r>
      <w:r w:rsidR="00345B12">
        <w:rPr>
          <w:lang w:eastAsia="ja-JP"/>
        </w:rPr>
        <w:fldChar w:fldCharType="end"/>
      </w:r>
      <w:r w:rsidR="00345B12">
        <w:rPr>
          <w:lang w:eastAsia="ja-JP"/>
        </w:rPr>
        <w:fldChar w:fldCharType="begin"/>
      </w:r>
      <w:r w:rsidR="00345B12">
        <w:rPr>
          <w:lang w:eastAsia="ja-JP"/>
        </w:rPr>
        <w:instrText xml:space="preserve"> REF _Ref52486449 \r \h </w:instrText>
      </w:r>
      <w:r w:rsidR="00345B12">
        <w:rPr>
          <w:lang w:eastAsia="ja-JP"/>
        </w:rPr>
      </w:r>
      <w:r w:rsidR="00345B12">
        <w:rPr>
          <w:lang w:eastAsia="ja-JP"/>
        </w:rPr>
        <w:fldChar w:fldCharType="separate"/>
      </w:r>
      <w:r w:rsidR="00821F18">
        <w:rPr>
          <w:lang w:eastAsia="ja-JP"/>
        </w:rPr>
        <w:t>[21]</w:t>
      </w:r>
      <w:r w:rsidR="00345B12">
        <w:rPr>
          <w:lang w:eastAsia="ja-JP"/>
        </w:rPr>
        <w:fldChar w:fldCharType="end"/>
      </w:r>
      <w:r w:rsidRPr="00F24D49">
        <w:rPr>
          <w:lang w:eastAsia="ja-JP"/>
        </w:rPr>
        <w:t xml:space="preserve"> so the term “observation” is used here for the general</w:t>
      </w:r>
      <w:r>
        <w:rPr>
          <w:lang w:eastAsia="ja-JP"/>
        </w:rPr>
        <w:t xml:space="preserve"> concept. “Measurement” may be reserved for cases where the result is a numerical quantity.</w:t>
      </w:r>
    </w:p>
    <w:p w14:paraId="2154670C" w14:textId="77777777" w:rsidR="00114E5B" w:rsidRDefault="00114E5B" w:rsidP="00114E5B">
      <w:pPr>
        <w:rPr>
          <w:lang w:eastAsia="ja-JP"/>
        </w:rPr>
      </w:pPr>
      <w:r>
        <w:rPr>
          <w:lang w:eastAsia="ja-JP"/>
        </w:rPr>
        <w:t>The observation itself is also a feature, since it has properties and identity.</w:t>
      </w:r>
    </w:p>
    <w:p w14:paraId="3E01F7E9" w14:textId="77777777" w:rsidR="00114E5B" w:rsidRDefault="00114E5B" w:rsidP="00114E5B">
      <w:pPr>
        <w:rPr>
          <w:lang w:eastAsia="ja-JP"/>
        </w:rPr>
      </w:pPr>
      <w:r>
        <w:rPr>
          <w:lang w:eastAsia="ja-JP"/>
        </w:rPr>
        <w:lastRenderedPageBreak/>
        <w:t>Observation details are important for data discovery and for data quality estimation.</w:t>
      </w:r>
    </w:p>
    <w:p w14:paraId="6879BDD2" w14:textId="5091F689" w:rsidR="00114E5B" w:rsidRPr="00114E5B" w:rsidRDefault="00114E5B" w:rsidP="00114E5B">
      <w:pPr>
        <w:rPr>
          <w:lang w:eastAsia="ja-JP"/>
        </w:rPr>
      </w:pPr>
      <w:r>
        <w:rPr>
          <w:lang w:eastAsia="ja-JP"/>
        </w:rPr>
        <w:t xml:space="preserve">The observation could be considered to carry “property-level” instance metadata, which complements the dataset-level and feature-level metadata </w:t>
      </w:r>
      <w:r w:rsidR="00897BB1">
        <w:rPr>
          <w:lang w:eastAsia="ja-JP"/>
        </w:rPr>
        <w:t>commonly provided via catalogue services</w:t>
      </w:r>
      <w:r>
        <w:rPr>
          <w:lang w:eastAsia="ja-JP"/>
        </w:rPr>
        <w:t xml:space="preserve"> (</w:t>
      </w:r>
      <w:proofErr w:type="gramStart"/>
      <w:r>
        <w:rPr>
          <w:lang w:eastAsia="ja-JP"/>
        </w:rPr>
        <w:t>e.g.</w:t>
      </w:r>
      <w:proofErr w:type="gramEnd"/>
      <w:r>
        <w:rPr>
          <w:lang w:eastAsia="ja-JP"/>
        </w:rPr>
        <w:t xml:space="preserve"> ISO 19115 or other community agreed one).</w:t>
      </w:r>
    </w:p>
    <w:p w14:paraId="2485AE31" w14:textId="7E5F1ADA" w:rsidR="00114E5B" w:rsidRDefault="00114E5B" w:rsidP="00114E5B">
      <w:pPr>
        <w:pStyle w:val="Heading3"/>
      </w:pPr>
      <w:r w:rsidRPr="00114E5B">
        <w:t>Properties of an Observation</w:t>
      </w:r>
    </w:p>
    <w:p w14:paraId="4D86CF7F" w14:textId="7E935332" w:rsidR="00114E5B" w:rsidRDefault="00114E5B" w:rsidP="00114E5B">
      <w:pPr>
        <w:rPr>
          <w:lang w:eastAsia="ja-JP"/>
        </w:rPr>
      </w:pPr>
      <w:r>
        <w:rPr>
          <w:lang w:eastAsia="ja-JP"/>
        </w:rPr>
        <w:t xml:space="preserve">An observation results in a value being assigned to a </w:t>
      </w:r>
      <w:r w:rsidR="001B02F3">
        <w:rPr>
          <w:lang w:eastAsia="ja-JP"/>
        </w:rPr>
        <w:t>characteristic</w:t>
      </w:r>
      <w:r>
        <w:rPr>
          <w:lang w:eastAsia="ja-JP"/>
        </w:rPr>
        <w:t xml:space="preserve">. The </w:t>
      </w:r>
      <w:r w:rsidR="001B02F3">
        <w:rPr>
          <w:lang w:eastAsia="ja-JP"/>
        </w:rPr>
        <w:t>characteristic</w:t>
      </w:r>
      <w:r>
        <w:rPr>
          <w:lang w:eastAsia="ja-JP"/>
        </w:rPr>
        <w:t xml:space="preserve"> is a property of a feature, the latter being the feature-of-interest of the observation. The observation uses a specified procedure performed by an observer, which is often an instrument </w:t>
      </w:r>
      <w:r w:rsidRPr="00F24D49">
        <w:rPr>
          <w:lang w:eastAsia="ja-JP"/>
        </w:rPr>
        <w:t xml:space="preserve">or sensor </w:t>
      </w:r>
      <w:r w:rsidR="00345B12">
        <w:rPr>
          <w:lang w:eastAsia="ja-JP"/>
        </w:rPr>
        <w:fldChar w:fldCharType="begin"/>
      </w:r>
      <w:r w:rsidR="00345B12">
        <w:rPr>
          <w:lang w:eastAsia="ja-JP"/>
        </w:rPr>
        <w:instrText xml:space="preserve"> REF _Ref52486356 \r \h </w:instrText>
      </w:r>
      <w:r w:rsidR="00345B12">
        <w:rPr>
          <w:lang w:eastAsia="ja-JP"/>
        </w:rPr>
      </w:r>
      <w:r w:rsidR="00345B12">
        <w:rPr>
          <w:lang w:eastAsia="ja-JP"/>
        </w:rPr>
        <w:fldChar w:fldCharType="separate"/>
      </w:r>
      <w:r w:rsidR="00821F18">
        <w:rPr>
          <w:lang w:eastAsia="ja-JP"/>
        </w:rPr>
        <w:t>[1]</w:t>
      </w:r>
      <w:r w:rsidR="00345B12">
        <w:rPr>
          <w:lang w:eastAsia="ja-JP"/>
        </w:rPr>
        <w:fldChar w:fldCharType="end"/>
      </w:r>
      <w:r w:rsidR="00345B12">
        <w:rPr>
          <w:lang w:eastAsia="ja-JP"/>
        </w:rPr>
        <w:fldChar w:fldCharType="begin"/>
      </w:r>
      <w:r w:rsidR="00345B12">
        <w:rPr>
          <w:lang w:eastAsia="ja-JP"/>
        </w:rPr>
        <w:instrText xml:space="preserve"> REF _Ref52486311 \r \h </w:instrText>
      </w:r>
      <w:r w:rsidR="00345B12">
        <w:rPr>
          <w:lang w:eastAsia="ja-JP"/>
        </w:rPr>
      </w:r>
      <w:r w:rsidR="00345B12">
        <w:rPr>
          <w:lang w:eastAsia="ja-JP"/>
        </w:rPr>
        <w:fldChar w:fldCharType="separate"/>
      </w:r>
      <w:r w:rsidR="00821F18">
        <w:rPr>
          <w:lang w:eastAsia="ja-JP"/>
        </w:rPr>
        <w:t>[2]</w:t>
      </w:r>
      <w:r w:rsidR="00345B12">
        <w:rPr>
          <w:lang w:eastAsia="ja-JP"/>
        </w:rPr>
        <w:fldChar w:fldCharType="end"/>
      </w:r>
      <w:r w:rsidRPr="00F24D49">
        <w:rPr>
          <w:lang w:eastAsia="ja-JP"/>
        </w:rPr>
        <w:t>, but may be a process chain, human observer, an algorithm, a computation or simulator. The key idea is that the</w:t>
      </w:r>
      <w:r>
        <w:rPr>
          <w:lang w:eastAsia="ja-JP"/>
        </w:rPr>
        <w:t xml:space="preserve"> observation result is an estimate of the value of some property of the feature-of-interest, and the other properties of the observation provide context or metadata to support evaluation, interpretation and use of the result.</w:t>
      </w:r>
    </w:p>
    <w:p w14:paraId="190046D2" w14:textId="77777777" w:rsidR="0055579A" w:rsidRDefault="0055579A" w:rsidP="00EF48D9">
      <w:pPr>
        <w:keepNext/>
      </w:pPr>
      <w:r>
        <w:rPr>
          <w:noProof/>
          <w:lang w:val="fr-FR" w:eastAsia="fr-FR"/>
        </w:rPr>
        <w:drawing>
          <wp:inline distT="0" distB="0" distL="0" distR="0" wp14:anchorId="5188A5BB" wp14:editId="3550CF7F">
            <wp:extent cx="5048065" cy="2763577"/>
            <wp:effectExtent l="0" t="0" r="63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052980" cy="2766268"/>
                    </a:xfrm>
                    <a:prstGeom prst="rect">
                      <a:avLst/>
                    </a:prstGeom>
                    <a:noFill/>
                    <a:ln>
                      <a:noFill/>
                    </a:ln>
                  </pic:spPr>
                </pic:pic>
              </a:graphicData>
            </a:graphic>
          </wp:inline>
        </w:drawing>
      </w:r>
    </w:p>
    <w:p w14:paraId="12F75D87" w14:textId="4A5B4F09" w:rsidR="0055579A" w:rsidRDefault="0055579A" w:rsidP="00EF48D9">
      <w:pPr>
        <w:pStyle w:val="Caption"/>
        <w:rPr>
          <w:lang w:eastAsia="ja-JP"/>
        </w:rPr>
      </w:pPr>
      <w:r>
        <w:t xml:space="preserve">Figure </w:t>
      </w:r>
      <w:r>
        <w:fldChar w:fldCharType="begin"/>
      </w:r>
      <w:r>
        <w:instrText xml:space="preserve"> SEQ Figure \* ARABIC </w:instrText>
      </w:r>
      <w:r>
        <w:fldChar w:fldCharType="separate"/>
      </w:r>
      <w:r>
        <w:rPr>
          <w:noProof/>
        </w:rPr>
        <w:t>4</w:t>
      </w:r>
      <w:r>
        <w:fldChar w:fldCharType="end"/>
      </w:r>
      <w:r>
        <w:t>: Properties of an Observation</w:t>
      </w:r>
    </w:p>
    <w:p w14:paraId="21961D1A" w14:textId="6D366F95" w:rsidR="00114E5B" w:rsidRPr="00114E5B" w:rsidRDefault="00114E5B" w:rsidP="00114E5B">
      <w:pPr>
        <w:rPr>
          <w:lang w:eastAsia="ja-JP"/>
        </w:rPr>
      </w:pPr>
      <w:r>
        <w:rPr>
          <w:lang w:eastAsia="ja-JP"/>
        </w:rPr>
        <w:t xml:space="preserve">The relationship between the properties of an observation and those of its feature-of-interest is key to the semantics of the </w:t>
      </w:r>
      <w:r w:rsidR="0055579A">
        <w:rPr>
          <w:lang w:eastAsia="ja-JP"/>
        </w:rPr>
        <w:t xml:space="preserve">data </w:t>
      </w:r>
      <w:r>
        <w:rPr>
          <w:lang w:eastAsia="ja-JP"/>
        </w:rPr>
        <w:t>model</w:t>
      </w:r>
      <w:r w:rsidR="0055579A">
        <w:rPr>
          <w:lang w:eastAsia="ja-JP"/>
        </w:rPr>
        <w:t xml:space="preserve"> elaborated in this standard</w:t>
      </w:r>
      <w:r>
        <w:rPr>
          <w:lang w:eastAsia="ja-JP"/>
        </w:rPr>
        <w:t xml:space="preserve">. This is further elaborated </w:t>
      </w:r>
      <w:r w:rsidRPr="002D3D97">
        <w:rPr>
          <w:lang w:eastAsia="ja-JP"/>
        </w:rPr>
        <w:t>in Annex D.3.</w:t>
      </w:r>
    </w:p>
    <w:p w14:paraId="446A631C" w14:textId="18B56A35" w:rsidR="00114E5B" w:rsidRDefault="00114E5B" w:rsidP="00114E5B">
      <w:pPr>
        <w:pStyle w:val="Heading3"/>
      </w:pPr>
      <w:r w:rsidRPr="00114E5B">
        <w:t>Observation location</w:t>
      </w:r>
    </w:p>
    <w:p w14:paraId="1ED97FAC" w14:textId="2629BD68" w:rsidR="00755923" w:rsidRDefault="00755923" w:rsidP="00755923">
      <w:pPr>
        <w:rPr>
          <w:lang w:eastAsia="ja-JP"/>
        </w:rPr>
      </w:pPr>
      <w:r>
        <w:rPr>
          <w:lang w:eastAsia="ja-JP"/>
        </w:rPr>
        <w:t xml:space="preserve">The principal location of interest </w:t>
      </w:r>
      <w:r w:rsidR="0055579A">
        <w:rPr>
          <w:lang w:eastAsia="ja-JP"/>
        </w:rPr>
        <w:t xml:space="preserve">of an observation </w:t>
      </w:r>
      <w:r>
        <w:rPr>
          <w:lang w:eastAsia="ja-JP"/>
        </w:rPr>
        <w:t>is usually associated with the ultimate feature-of-interest.</w:t>
      </w:r>
    </w:p>
    <w:p w14:paraId="1903B850" w14:textId="6740B4BB" w:rsidR="00755923" w:rsidRDefault="00755923" w:rsidP="00755923">
      <w:pPr>
        <w:rPr>
          <w:lang w:eastAsia="ja-JP"/>
        </w:rPr>
      </w:pPr>
      <w:r>
        <w:rPr>
          <w:lang w:eastAsia="ja-JP"/>
        </w:rPr>
        <w:t xml:space="preserve">However, the location of the feature-of-interest may not be </w:t>
      </w:r>
      <w:r w:rsidR="0055579A">
        <w:rPr>
          <w:lang w:eastAsia="ja-JP"/>
        </w:rPr>
        <w:t xml:space="preserve">readily </w:t>
      </w:r>
      <w:r>
        <w:rPr>
          <w:lang w:eastAsia="ja-JP"/>
        </w:rPr>
        <w:t>available. For example</w:t>
      </w:r>
      <w:r w:rsidR="0055579A">
        <w:rPr>
          <w:lang w:eastAsia="ja-JP"/>
        </w:rPr>
        <w:t xml:space="preserve">, </w:t>
      </w:r>
      <w:r>
        <w:rPr>
          <w:lang w:eastAsia="ja-JP"/>
        </w:rPr>
        <w:t>in remote sensing applications, a complex processing chain is required to geolocate the scene or swath</w:t>
      </w:r>
      <w:del w:id="177" w:author="Katharina Schleidt" w:date="2021-07-05T14:47:00Z">
        <w:r w:rsidDel="009C3FA8">
          <w:rPr>
            <w:lang w:eastAsia="ja-JP"/>
          </w:rPr>
          <w:delText xml:space="preserve">; </w:delText>
        </w:r>
      </w:del>
      <w:ins w:id="178" w:author="Katharina Schleidt" w:date="2021-07-05T14:47:00Z">
        <w:r w:rsidR="009C3FA8">
          <w:rPr>
            <w:lang w:eastAsia="ja-JP"/>
          </w:rPr>
          <w:t>.</w:t>
        </w:r>
        <w:r w:rsidR="009C3FA8">
          <w:rPr>
            <w:lang w:eastAsia="ja-JP"/>
          </w:rPr>
          <w:t xml:space="preserve"> </w:t>
        </w:r>
      </w:ins>
      <w:del w:id="179" w:author="Katharina Schleidt" w:date="2021-07-05T14:47:00Z">
        <w:r w:rsidDel="009C3FA8">
          <w:rPr>
            <w:lang w:eastAsia="ja-JP"/>
          </w:rPr>
          <w:delText xml:space="preserve">in </w:delText>
        </w:r>
      </w:del>
      <w:ins w:id="180" w:author="Katharina Schleidt" w:date="2021-07-05T14:47:00Z">
        <w:r w:rsidR="009C3FA8">
          <w:rPr>
            <w:lang w:eastAsia="ja-JP"/>
          </w:rPr>
          <w:t>I</w:t>
        </w:r>
        <w:r w:rsidR="009C3FA8">
          <w:rPr>
            <w:lang w:eastAsia="ja-JP"/>
          </w:rPr>
          <w:t xml:space="preserve">n </w:t>
        </w:r>
      </w:ins>
      <w:r>
        <w:rPr>
          <w:lang w:eastAsia="ja-JP"/>
        </w:rPr>
        <w:t>feature-detection applications the initial observation may be made on a scene, but the entity to be detected, which is the ultimate feature-of-interest, occupies some location within it. The distinction between the proximate and ultimate feature-of-interest is a key consideration in these cases</w:t>
      </w:r>
      <w:commentRangeStart w:id="181"/>
      <w:r>
        <w:rPr>
          <w:lang w:eastAsia="ja-JP"/>
        </w:rPr>
        <w:t>.</w:t>
      </w:r>
      <w:ins w:id="182" w:author="Katharina Schleidt" w:date="2021-07-05T14:49:00Z">
        <w:r w:rsidR="009C3FA8">
          <w:rPr>
            <w:lang w:eastAsia="ja-JP"/>
          </w:rPr>
          <w:t xml:space="preserve"> The proximate </w:t>
        </w:r>
      </w:ins>
      <w:ins w:id="183" w:author="Katharina Schleidt" w:date="2021-07-05T14:50:00Z">
        <w:r w:rsidR="009C3FA8">
          <w:rPr>
            <w:lang w:eastAsia="ja-JP"/>
          </w:rPr>
          <w:t>feature-of-interest</w:t>
        </w:r>
      </w:ins>
      <w:ins w:id="184" w:author="Katharina Schleidt" w:date="2021-07-05T15:04:00Z">
        <w:r w:rsidR="00F95F63">
          <w:rPr>
            <w:lang w:eastAsia="ja-JP"/>
          </w:rPr>
          <w:t xml:space="preserve"> is the object upon which the measurement is directly performed, whereas the ultimate feature-of-interest is the object for which this measurement is ultimately seen as representative o</w:t>
        </w:r>
      </w:ins>
      <w:ins w:id="185" w:author="Katharina Schleidt" w:date="2021-07-05T15:05:00Z">
        <w:r w:rsidR="00F95F63">
          <w:rPr>
            <w:lang w:eastAsia="ja-JP"/>
          </w:rPr>
          <w:t>f.</w:t>
        </w:r>
        <w:commentRangeEnd w:id="181"/>
        <w:r w:rsidR="00F95F63">
          <w:rPr>
            <w:rStyle w:val="CommentReference"/>
          </w:rPr>
          <w:commentReference w:id="181"/>
        </w:r>
      </w:ins>
    </w:p>
    <w:p w14:paraId="3EC28BD6" w14:textId="36A16A6D" w:rsidR="00755923" w:rsidRDefault="00755923" w:rsidP="00755923">
      <w:pPr>
        <w:rPr>
          <w:lang w:eastAsia="ja-JP"/>
        </w:rPr>
      </w:pPr>
      <w:r>
        <w:rPr>
          <w:lang w:eastAsia="ja-JP"/>
        </w:rPr>
        <w:t xml:space="preserve">Other locations </w:t>
      </w:r>
      <w:r w:rsidR="0055579A">
        <w:rPr>
          <w:lang w:eastAsia="ja-JP"/>
        </w:rPr>
        <w:t xml:space="preserve">may be relevant </w:t>
      </w:r>
      <w:r>
        <w:rPr>
          <w:lang w:eastAsia="ja-JP"/>
        </w:rPr>
        <w:t xml:space="preserve">in various scenarios. Sub-sampling at locations within the feature-of-interest may occur. The procedure may involve a sensor located remotely from the ultimate feature-of-interest </w:t>
      </w:r>
      <w:del w:id="186" w:author="Katharina Schleidt" w:date="2021-07-05T14:47:00Z">
        <w:r w:rsidDel="009C3FA8">
          <w:rPr>
            <w:lang w:eastAsia="ja-JP"/>
          </w:rPr>
          <w:delText xml:space="preserve">like </w:delText>
        </w:r>
      </w:del>
      <w:ins w:id="187" w:author="Katharina Schleidt" w:date="2021-07-05T14:47:00Z">
        <w:r w:rsidR="009C3FA8">
          <w:rPr>
            <w:lang w:eastAsia="ja-JP"/>
          </w:rPr>
          <w:t>such as</w:t>
        </w:r>
        <w:r w:rsidR="009C3FA8">
          <w:rPr>
            <w:lang w:eastAsia="ja-JP"/>
          </w:rPr>
          <w:t xml:space="preserve"> </w:t>
        </w:r>
      </w:ins>
      <w:r>
        <w:rPr>
          <w:lang w:eastAsia="ja-JP"/>
        </w:rPr>
        <w:t xml:space="preserve">in remote sensing, or where specimens are removed from their sampling location </w:t>
      </w:r>
      <w:r>
        <w:rPr>
          <w:lang w:eastAsia="ja-JP"/>
        </w:rPr>
        <w:lastRenderedPageBreak/>
        <w:t>and observations made ex-situ (the sampling schema description below elaborates on this). Furthermore, the location of the feature-of-interest may be time-dependent.</w:t>
      </w:r>
    </w:p>
    <w:p w14:paraId="487B621D" w14:textId="77777777" w:rsidR="00755923" w:rsidRDefault="00755923" w:rsidP="00755923">
      <w:pPr>
        <w:rPr>
          <w:lang w:eastAsia="ja-JP"/>
        </w:rPr>
      </w:pPr>
      <w:r>
        <w:rPr>
          <w:lang w:eastAsia="ja-JP"/>
        </w:rPr>
        <w:t>The model is generic. The geospatial location of the feature-of-interest may be of little or no interest for some observations (</w:t>
      </w:r>
      <w:proofErr w:type="gramStart"/>
      <w:r>
        <w:rPr>
          <w:lang w:eastAsia="ja-JP"/>
        </w:rPr>
        <w:t>e.g.</w:t>
      </w:r>
      <w:proofErr w:type="gramEnd"/>
      <w:r>
        <w:rPr>
          <w:lang w:eastAsia="ja-JP"/>
        </w:rPr>
        <w:t xml:space="preserve"> live specimens, observations made on non-located things like chemical species).</w:t>
      </w:r>
    </w:p>
    <w:p w14:paraId="406FD66A" w14:textId="77777777" w:rsidR="00755923" w:rsidRDefault="00755923" w:rsidP="00755923">
      <w:pPr>
        <w:rPr>
          <w:lang w:eastAsia="ja-JP"/>
        </w:rPr>
      </w:pPr>
      <w:r>
        <w:rPr>
          <w:lang w:eastAsia="ja-JP"/>
        </w:rPr>
        <w:t>For these reasons, a generic Observation class does not have an inherent location property. Relevant location information should be provided by the feature-of-interest, by the sampling procedure, or by the observation procedure, according to the specific scenario.</w:t>
      </w:r>
    </w:p>
    <w:p w14:paraId="02B82503" w14:textId="6E9BF4E3" w:rsidR="00114E5B" w:rsidRPr="00114E5B" w:rsidRDefault="00755923" w:rsidP="00755923">
      <w:pPr>
        <w:rPr>
          <w:lang w:eastAsia="ja-JP"/>
        </w:rPr>
      </w:pPr>
      <w:r>
        <w:rPr>
          <w:lang w:eastAsia="ja-JP"/>
        </w:rPr>
        <w:t>NOTE</w:t>
      </w:r>
      <w:r>
        <w:rPr>
          <w:lang w:eastAsia="ja-JP"/>
        </w:rPr>
        <w:tab/>
        <w:t xml:space="preserve">In contrast to spatial properties, some temporal properties are associated directly with an </w:t>
      </w:r>
      <w:r w:rsidRPr="00F24D49">
        <w:rPr>
          <w:lang w:eastAsia="ja-JP"/>
        </w:rPr>
        <w:t>observation (</w:t>
      </w:r>
      <w:r w:rsidR="0051619A">
        <w:rPr>
          <w:lang w:eastAsia="ja-JP"/>
        </w:rPr>
        <w:t xml:space="preserve">Clauses </w:t>
      </w:r>
      <w:r w:rsidR="0051619A">
        <w:rPr>
          <w:lang w:eastAsia="ja-JP"/>
        </w:rPr>
        <w:fldChar w:fldCharType="begin"/>
      </w:r>
      <w:r w:rsidR="0051619A">
        <w:rPr>
          <w:lang w:eastAsia="ja-JP"/>
        </w:rPr>
        <w:instrText xml:space="preserve"> REF _Ref52486584 \r \h </w:instrText>
      </w:r>
      <w:r w:rsidR="0051619A">
        <w:rPr>
          <w:lang w:eastAsia="ja-JP"/>
        </w:rPr>
      </w:r>
      <w:r w:rsidR="0051619A">
        <w:rPr>
          <w:lang w:eastAsia="ja-JP"/>
        </w:rPr>
        <w:fldChar w:fldCharType="separate"/>
      </w:r>
      <w:r w:rsidR="00821F18">
        <w:rPr>
          <w:lang w:eastAsia="ja-JP"/>
        </w:rPr>
        <w:t>8.2.3</w:t>
      </w:r>
      <w:r w:rsidR="0051619A">
        <w:rPr>
          <w:lang w:eastAsia="ja-JP"/>
        </w:rPr>
        <w:fldChar w:fldCharType="end"/>
      </w:r>
      <w:r w:rsidRPr="00F24D49">
        <w:rPr>
          <w:lang w:eastAsia="ja-JP"/>
        </w:rPr>
        <w:t>;</w:t>
      </w:r>
      <w:r w:rsidR="0051619A">
        <w:rPr>
          <w:lang w:eastAsia="ja-JP"/>
        </w:rPr>
        <w:t xml:space="preserve"> </w:t>
      </w:r>
      <w:r w:rsidR="0051619A">
        <w:rPr>
          <w:lang w:eastAsia="ja-JP"/>
        </w:rPr>
        <w:fldChar w:fldCharType="begin"/>
      </w:r>
      <w:r w:rsidR="0051619A">
        <w:rPr>
          <w:lang w:eastAsia="ja-JP"/>
        </w:rPr>
        <w:instrText xml:space="preserve"> REF _Ref52486606 \r \h </w:instrText>
      </w:r>
      <w:r w:rsidR="0051619A">
        <w:rPr>
          <w:lang w:eastAsia="ja-JP"/>
        </w:rPr>
      </w:r>
      <w:r w:rsidR="0051619A">
        <w:rPr>
          <w:lang w:eastAsia="ja-JP"/>
        </w:rPr>
        <w:fldChar w:fldCharType="separate"/>
      </w:r>
      <w:r w:rsidR="00821F18">
        <w:rPr>
          <w:lang w:eastAsia="ja-JP"/>
        </w:rPr>
        <w:t>8.2.4</w:t>
      </w:r>
      <w:r w:rsidR="0051619A">
        <w:rPr>
          <w:lang w:eastAsia="ja-JP"/>
        </w:rPr>
        <w:fldChar w:fldCharType="end"/>
      </w:r>
      <w:r w:rsidRPr="00F24D49">
        <w:rPr>
          <w:lang w:eastAsia="ja-JP"/>
        </w:rPr>
        <w:t xml:space="preserve">). This is </w:t>
      </w:r>
      <w:r w:rsidR="0055579A">
        <w:rPr>
          <w:lang w:eastAsia="ja-JP"/>
        </w:rPr>
        <w:t xml:space="preserve">due to </w:t>
      </w:r>
      <w:r w:rsidRPr="00F24D49">
        <w:rPr>
          <w:lang w:eastAsia="ja-JP"/>
        </w:rPr>
        <w:t>the fact that an observation is a kind of ‘event’ so its temporal characteristics are fundamental</w:t>
      </w:r>
      <w:r>
        <w:rPr>
          <w:lang w:eastAsia="ja-JP"/>
        </w:rPr>
        <w:t>, rather than incidental.</w:t>
      </w:r>
    </w:p>
    <w:p w14:paraId="7A7D8C61" w14:textId="0BFA519A" w:rsidR="00114E5B" w:rsidRDefault="00114E5B" w:rsidP="00114E5B">
      <w:pPr>
        <w:pStyle w:val="Heading3"/>
      </w:pPr>
      <w:r w:rsidRPr="00114E5B">
        <w:t>Result types</w:t>
      </w:r>
    </w:p>
    <w:p w14:paraId="612F57A6" w14:textId="6472C46D" w:rsidR="00755923" w:rsidRDefault="00755923" w:rsidP="00755923">
      <w:pPr>
        <w:rPr>
          <w:lang w:eastAsia="ja-JP"/>
        </w:rPr>
      </w:pPr>
      <w:r>
        <w:rPr>
          <w:lang w:eastAsia="ja-JP"/>
        </w:rPr>
        <w:t xml:space="preserve">Observation results may have many datatypes, including primitive types like category or measure, but also </w:t>
      </w:r>
      <w:ins w:id="188" w:author="Katharina Schleidt" w:date="2021-07-05T15:06:00Z">
        <w:r w:rsidR="00F95F63">
          <w:rPr>
            <w:lang w:eastAsia="ja-JP"/>
          </w:rPr>
          <w:t xml:space="preserve">may have </w:t>
        </w:r>
      </w:ins>
      <w:r>
        <w:rPr>
          <w:lang w:eastAsia="ja-JP"/>
        </w:rPr>
        <w:t xml:space="preserve">more complex types such as time, location and geometry. Complex results are obtained when the observed property requires multiple components for its encoding. Furthermore, if the property varies on the feature-of-interest, then the result is a coverage, whose domain extent is the extent of the feature. In </w:t>
      </w:r>
      <w:r w:rsidR="0055579A">
        <w:rPr>
          <w:lang w:eastAsia="ja-JP"/>
        </w:rPr>
        <w:t>reality</w:t>
      </w:r>
      <w:r>
        <w:rPr>
          <w:lang w:eastAsia="ja-JP"/>
        </w:rPr>
        <w:t>, the result will typically be sampled discret</w:t>
      </w:r>
      <w:r w:rsidR="00953EFA">
        <w:rPr>
          <w:lang w:eastAsia="ja-JP"/>
        </w:rPr>
        <w:t>e</w:t>
      </w:r>
      <w:r>
        <w:rPr>
          <w:lang w:eastAsia="ja-JP"/>
        </w:rPr>
        <w:t>ly on the domain, and may be represented as a discrete coverage.</w:t>
      </w:r>
    </w:p>
    <w:p w14:paraId="1D1934A6" w14:textId="1B8C13E5" w:rsidR="00755923" w:rsidRPr="00755923" w:rsidRDefault="00755923" w:rsidP="00755923">
      <w:pPr>
        <w:rPr>
          <w:lang w:eastAsia="ja-JP"/>
        </w:rPr>
      </w:pPr>
      <w:r>
        <w:rPr>
          <w:lang w:eastAsia="ja-JP"/>
        </w:rPr>
        <w:t xml:space="preserve">Building on this, </w:t>
      </w:r>
      <w:r w:rsidR="0055579A">
        <w:rPr>
          <w:lang w:eastAsia="ja-JP"/>
        </w:rPr>
        <w:t>s</w:t>
      </w:r>
      <w:r>
        <w:rPr>
          <w:lang w:eastAsia="ja-JP"/>
        </w:rPr>
        <w:t xml:space="preserve">pecialized observation types </w:t>
      </w:r>
      <w:r w:rsidR="0055579A">
        <w:rPr>
          <w:lang w:eastAsia="ja-JP"/>
        </w:rPr>
        <w:t xml:space="preserve">can be </w:t>
      </w:r>
      <w:r>
        <w:rPr>
          <w:lang w:eastAsia="ja-JP"/>
        </w:rPr>
        <w:t xml:space="preserve">defined by communities </w:t>
      </w:r>
      <w:r w:rsidR="0055579A">
        <w:rPr>
          <w:lang w:eastAsia="ja-JP"/>
        </w:rPr>
        <w:t xml:space="preserve">to </w:t>
      </w:r>
      <w:r>
        <w:rPr>
          <w:lang w:eastAsia="ja-JP"/>
        </w:rPr>
        <w:t>describe the type of result provided</w:t>
      </w:r>
      <w:r w:rsidR="0055579A">
        <w:rPr>
          <w:lang w:eastAsia="ja-JP"/>
        </w:rPr>
        <w:t>, expressed using a terminology common to that community</w:t>
      </w:r>
      <w:r>
        <w:rPr>
          <w:lang w:eastAsia="ja-JP"/>
        </w:rPr>
        <w:t>.</w:t>
      </w:r>
    </w:p>
    <w:p w14:paraId="70BD05F1" w14:textId="3C7B7618" w:rsidR="00114E5B" w:rsidRDefault="00114E5B" w:rsidP="00114E5B">
      <w:pPr>
        <w:pStyle w:val="Heading3"/>
      </w:pPr>
      <w:r w:rsidRPr="00114E5B">
        <w:t>Use of the observation model</w:t>
      </w:r>
    </w:p>
    <w:p w14:paraId="0687DFB5" w14:textId="5FAE783E" w:rsidR="00755923" w:rsidRDefault="00755923" w:rsidP="00755923">
      <w:pPr>
        <w:rPr>
          <w:lang w:eastAsia="ja-JP"/>
        </w:rPr>
      </w:pPr>
      <w:r>
        <w:rPr>
          <w:lang w:eastAsia="ja-JP"/>
        </w:rPr>
        <w:t xml:space="preserve">The </w:t>
      </w:r>
      <w:r w:rsidR="0055579A">
        <w:rPr>
          <w:lang w:eastAsia="ja-JP"/>
        </w:rPr>
        <w:t xml:space="preserve">observation </w:t>
      </w:r>
      <w:r>
        <w:rPr>
          <w:lang w:eastAsia="ja-JP"/>
        </w:rPr>
        <w:t xml:space="preserve">model takes a data-user-centric viewpoint, emphasizing the semantics of the feature-of-interest and its properties. This contrasts with </w:t>
      </w:r>
      <w:r w:rsidR="0055579A">
        <w:rPr>
          <w:lang w:eastAsia="ja-JP"/>
        </w:rPr>
        <w:t>sensor</w:t>
      </w:r>
      <w:r>
        <w:rPr>
          <w:lang w:eastAsia="ja-JP"/>
        </w:rPr>
        <w:t xml:space="preserve">-oriented models, which take a process- and thus </w:t>
      </w:r>
      <w:r w:rsidR="0055579A">
        <w:rPr>
          <w:lang w:eastAsia="ja-JP"/>
        </w:rPr>
        <w:t xml:space="preserve">a </w:t>
      </w:r>
      <w:r>
        <w:rPr>
          <w:lang w:eastAsia="ja-JP"/>
        </w:rPr>
        <w:t>provider-centric viewpoint.</w:t>
      </w:r>
    </w:p>
    <w:p w14:paraId="259DD914" w14:textId="53628BEE" w:rsidR="00755923" w:rsidRDefault="00054C95" w:rsidP="00755923">
      <w:pPr>
        <w:rPr>
          <w:lang w:eastAsia="ja-JP"/>
        </w:rPr>
      </w:pPr>
      <w:r w:rsidRPr="00054C95">
        <w:rPr>
          <w:lang w:eastAsia="ja-JP"/>
        </w:rPr>
        <w:t>The digital representation of an</w:t>
      </w:r>
      <w:r w:rsidRPr="00054C95" w:rsidDel="00054C95">
        <w:rPr>
          <w:lang w:eastAsia="ja-JP"/>
        </w:rPr>
        <w:t xml:space="preserve"> </w:t>
      </w:r>
      <w:r w:rsidR="00755923">
        <w:rPr>
          <w:lang w:eastAsia="ja-JP"/>
        </w:rPr>
        <w:t xml:space="preserve">observation is a property-value-provider for a feature-of-interest. Aside from the result, the details of the observation event are primarily of interest in applications where an evaluation of errors in the estimate of the value of a property is of concern. The </w:t>
      </w:r>
      <w:r w:rsidR="0055579A">
        <w:rPr>
          <w:lang w:eastAsia="ja-JP"/>
        </w:rPr>
        <w:t xml:space="preserve">observation </w:t>
      </w:r>
      <w:r w:rsidR="00755923">
        <w:rPr>
          <w:lang w:eastAsia="ja-JP"/>
        </w:rPr>
        <w:t>could be considered to carry “property-level” instance metadata, complementing the dataset-level and feature-level metadata that have been conventionally considered (</w:t>
      </w:r>
      <w:proofErr w:type="gramStart"/>
      <w:r w:rsidR="00755923">
        <w:rPr>
          <w:lang w:eastAsia="ja-JP"/>
        </w:rPr>
        <w:t>e.g.</w:t>
      </w:r>
      <w:proofErr w:type="gramEnd"/>
      <w:r w:rsidR="00755923">
        <w:rPr>
          <w:lang w:eastAsia="ja-JP"/>
        </w:rPr>
        <w:t xml:space="preserve"> ISO </w:t>
      </w:r>
      <w:r w:rsidR="00393BE0" w:rsidRPr="00393BE0">
        <w:rPr>
          <w:lang w:eastAsia="ja-JP"/>
        </w:rPr>
        <w:t>19115-1:2014</w:t>
      </w:r>
      <w:r w:rsidR="00755923">
        <w:rPr>
          <w:lang w:eastAsia="ja-JP"/>
        </w:rPr>
        <w:t>).</w:t>
      </w:r>
    </w:p>
    <w:p w14:paraId="676E5D25" w14:textId="2A80A5FC" w:rsidR="00755923" w:rsidRPr="00755923" w:rsidRDefault="00755923" w:rsidP="00755923">
      <w:pPr>
        <w:rPr>
          <w:lang w:eastAsia="ja-JP"/>
        </w:rPr>
      </w:pPr>
      <w:r>
        <w:rPr>
          <w:lang w:eastAsia="ja-JP"/>
        </w:rPr>
        <w:t xml:space="preserve">Additional discussion of the application of the observation and sample models, and nuances within these, is provided in </w:t>
      </w:r>
      <w:r w:rsidRPr="00F24D49">
        <w:rPr>
          <w:lang w:eastAsia="ja-JP"/>
        </w:rPr>
        <w:t xml:space="preserve">Annex </w:t>
      </w:r>
      <w:r w:rsidR="00F24D49" w:rsidRPr="00F24D49">
        <w:rPr>
          <w:lang w:eastAsia="ja-JP"/>
        </w:rPr>
        <w:t>D</w:t>
      </w:r>
      <w:r w:rsidRPr="00F24D49">
        <w:rPr>
          <w:lang w:eastAsia="ja-JP"/>
        </w:rPr>
        <w:t>.</w:t>
      </w:r>
    </w:p>
    <w:p w14:paraId="2717C506" w14:textId="13F23D77" w:rsidR="00114E5B" w:rsidRDefault="00114E5B" w:rsidP="00114E5B">
      <w:pPr>
        <w:pStyle w:val="Heading2"/>
      </w:pPr>
      <w:bookmarkStart w:id="189" w:name="_Toc72768863"/>
      <w:r>
        <w:t>Sample schema</w:t>
      </w:r>
      <w:bookmarkEnd w:id="189"/>
    </w:p>
    <w:p w14:paraId="4F2CB873" w14:textId="4164080B" w:rsidR="00114E5B" w:rsidRDefault="00114E5B" w:rsidP="00114E5B">
      <w:pPr>
        <w:pStyle w:val="Heading3"/>
      </w:pPr>
      <w:r w:rsidRPr="00114E5B">
        <w:t>Role of sampl</w:t>
      </w:r>
      <w:r>
        <w:t>e</w:t>
      </w:r>
      <w:r w:rsidRPr="00114E5B">
        <w:t xml:space="preserve"> features</w:t>
      </w:r>
    </w:p>
    <w:p w14:paraId="35956A75" w14:textId="34DDBE31" w:rsidR="00755923" w:rsidRPr="00755923" w:rsidRDefault="00755923" w:rsidP="00755923">
      <w:pPr>
        <w:rPr>
          <w:lang w:eastAsia="ja-JP"/>
        </w:rPr>
      </w:pPr>
      <w:r w:rsidRPr="00755923">
        <w:rPr>
          <w:lang w:eastAsia="ja-JP"/>
        </w:rPr>
        <w:t xml:space="preserve">A </w:t>
      </w:r>
      <w:r w:rsidR="0055579A">
        <w:rPr>
          <w:lang w:eastAsia="ja-JP"/>
        </w:rPr>
        <w:t>s</w:t>
      </w:r>
      <w:r w:rsidR="0055579A" w:rsidRPr="00755923">
        <w:rPr>
          <w:lang w:eastAsia="ja-JP"/>
        </w:rPr>
        <w:t xml:space="preserve">ample </w:t>
      </w:r>
      <w:r w:rsidRPr="00755923">
        <w:rPr>
          <w:lang w:eastAsia="ja-JP"/>
        </w:rPr>
        <w:t xml:space="preserve">may act as a proxy for the ultimate feature-of-interest of an </w:t>
      </w:r>
      <w:r w:rsidR="0055579A">
        <w:rPr>
          <w:lang w:eastAsia="ja-JP"/>
        </w:rPr>
        <w:t>o</w:t>
      </w:r>
      <w:r w:rsidR="0055579A" w:rsidRPr="00755923">
        <w:rPr>
          <w:lang w:eastAsia="ja-JP"/>
        </w:rPr>
        <w:t>bservation</w:t>
      </w:r>
      <w:r w:rsidRPr="00755923">
        <w:rPr>
          <w:lang w:eastAsia="ja-JP"/>
        </w:rPr>
        <w:t xml:space="preserve">, and be associated with this </w:t>
      </w:r>
      <w:r w:rsidR="0055579A">
        <w:rPr>
          <w:lang w:eastAsia="ja-JP"/>
        </w:rPr>
        <w:t>o</w:t>
      </w:r>
      <w:r w:rsidR="0055579A" w:rsidRPr="00755923">
        <w:rPr>
          <w:lang w:eastAsia="ja-JP"/>
        </w:rPr>
        <w:t xml:space="preserve">bservation </w:t>
      </w:r>
      <w:r w:rsidRPr="00755923">
        <w:rPr>
          <w:lang w:eastAsia="ja-JP"/>
        </w:rPr>
        <w:t xml:space="preserve">by the role </w:t>
      </w:r>
      <w:del w:id="190" w:author="Katharina Schleidt" w:date="2021-07-05T13:55:00Z">
        <w:r w:rsidRPr="00755923" w:rsidDel="0058722D">
          <w:rPr>
            <w:lang w:eastAsia="ja-JP"/>
          </w:rPr>
          <w:delText>feature</w:delText>
        </w:r>
        <w:r w:rsidR="00423449" w:rsidDel="0058722D">
          <w:rPr>
            <w:lang w:eastAsia="ja-JP"/>
          </w:rPr>
          <w:delText xml:space="preserve"> </w:delText>
        </w:r>
        <w:r w:rsidR="0055579A" w:rsidDel="0058722D">
          <w:rPr>
            <w:lang w:eastAsia="ja-JP"/>
          </w:rPr>
          <w:delText>o</w:delText>
        </w:r>
        <w:r w:rsidRPr="00755923" w:rsidDel="0058722D">
          <w:rPr>
            <w:lang w:eastAsia="ja-JP"/>
          </w:rPr>
          <w:delText>f</w:delText>
        </w:r>
        <w:r w:rsidR="00423449" w:rsidDel="0058722D">
          <w:rPr>
            <w:lang w:eastAsia="ja-JP"/>
          </w:rPr>
          <w:delText xml:space="preserve"> </w:delText>
        </w:r>
        <w:r w:rsidR="0055579A" w:rsidDel="0058722D">
          <w:rPr>
            <w:lang w:eastAsia="ja-JP"/>
          </w:rPr>
          <w:delText>i</w:delText>
        </w:r>
        <w:r w:rsidRPr="00755923" w:rsidDel="0058722D">
          <w:rPr>
            <w:lang w:eastAsia="ja-JP"/>
          </w:rPr>
          <w:delText>nterest</w:delText>
        </w:r>
      </w:del>
      <w:ins w:id="191" w:author="Katharina Schleidt" w:date="2021-07-05T13:55:00Z">
        <w:r w:rsidR="0058722D">
          <w:rPr>
            <w:lang w:eastAsia="ja-JP"/>
          </w:rPr>
          <w:t>feature-of-interest</w:t>
        </w:r>
      </w:ins>
      <w:r w:rsidRPr="00755923">
        <w:rPr>
          <w:lang w:eastAsia="ja-JP"/>
        </w:rPr>
        <w:t>. In this case the sampled</w:t>
      </w:r>
      <w:r w:rsidR="003E224E">
        <w:rPr>
          <w:lang w:eastAsia="ja-JP"/>
        </w:rPr>
        <w:t>-f</w:t>
      </w:r>
      <w:r w:rsidRPr="00755923">
        <w:rPr>
          <w:lang w:eastAsia="ja-JP"/>
        </w:rPr>
        <w:t xml:space="preserve">eature association of </w:t>
      </w:r>
      <w:r w:rsidR="003E224E">
        <w:rPr>
          <w:lang w:eastAsia="ja-JP"/>
        </w:rPr>
        <w:t>s</w:t>
      </w:r>
      <w:r w:rsidR="003E224E" w:rsidRPr="00755923">
        <w:rPr>
          <w:lang w:eastAsia="ja-JP"/>
        </w:rPr>
        <w:t xml:space="preserve">ample </w:t>
      </w:r>
      <w:r w:rsidRPr="00755923">
        <w:rPr>
          <w:lang w:eastAsia="ja-JP"/>
        </w:rPr>
        <w:t xml:space="preserve">would point upwards in the chain of sampled features leading to ultimate feature-of-interest of the </w:t>
      </w:r>
      <w:r w:rsidR="003E224E">
        <w:rPr>
          <w:lang w:eastAsia="ja-JP"/>
        </w:rPr>
        <w:t>o</w:t>
      </w:r>
      <w:r w:rsidR="003E224E" w:rsidRPr="00755923">
        <w:rPr>
          <w:lang w:eastAsia="ja-JP"/>
        </w:rPr>
        <w:t>bservation</w:t>
      </w:r>
      <w:r w:rsidRPr="00755923">
        <w:rPr>
          <w:lang w:eastAsia="ja-JP"/>
        </w:rPr>
        <w:t xml:space="preserve">. The </w:t>
      </w:r>
      <w:r w:rsidR="003E224E">
        <w:rPr>
          <w:lang w:eastAsia="ja-JP"/>
        </w:rPr>
        <w:t>s</w:t>
      </w:r>
      <w:r w:rsidR="003E224E" w:rsidRPr="00755923">
        <w:rPr>
          <w:lang w:eastAsia="ja-JP"/>
        </w:rPr>
        <w:t xml:space="preserve">ample </w:t>
      </w:r>
      <w:r w:rsidRPr="00755923">
        <w:rPr>
          <w:lang w:eastAsia="ja-JP"/>
        </w:rPr>
        <w:t xml:space="preserve">may </w:t>
      </w:r>
      <w:r w:rsidR="003E224E">
        <w:rPr>
          <w:lang w:eastAsia="ja-JP"/>
        </w:rPr>
        <w:t xml:space="preserve">also be </w:t>
      </w:r>
      <w:r w:rsidRPr="00755923">
        <w:rPr>
          <w:lang w:eastAsia="ja-JP"/>
        </w:rPr>
        <w:t>associate</w:t>
      </w:r>
      <w:r w:rsidR="003E224E">
        <w:rPr>
          <w:lang w:eastAsia="ja-JP"/>
        </w:rPr>
        <w:t>d</w:t>
      </w:r>
      <w:r w:rsidRPr="00755923">
        <w:rPr>
          <w:lang w:eastAsia="ja-JP"/>
        </w:rPr>
        <w:t xml:space="preserve"> with </w:t>
      </w:r>
      <w:r w:rsidR="003E224E">
        <w:rPr>
          <w:lang w:eastAsia="ja-JP"/>
        </w:rPr>
        <w:t xml:space="preserve">observations, </w:t>
      </w:r>
      <w:commentRangeStart w:id="192"/>
      <w:r w:rsidR="003E224E">
        <w:rPr>
          <w:lang w:eastAsia="ja-JP"/>
        </w:rPr>
        <w:t>both those being made directly on the sample as well as observations on other samples</w:t>
      </w:r>
      <w:r w:rsidRPr="00755923">
        <w:rPr>
          <w:lang w:eastAsia="ja-JP"/>
        </w:rPr>
        <w:t>.</w:t>
      </w:r>
      <w:commentRangeEnd w:id="192"/>
      <w:r w:rsidR="003E224E">
        <w:rPr>
          <w:rStyle w:val="CommentReference"/>
        </w:rPr>
        <w:commentReference w:id="192"/>
      </w:r>
    </w:p>
    <w:p w14:paraId="6DDAEB1F" w14:textId="2D48A11B" w:rsidR="00114E5B" w:rsidRDefault="00114E5B" w:rsidP="00114E5B">
      <w:pPr>
        <w:pStyle w:val="Heading3"/>
      </w:pPr>
      <w:bookmarkStart w:id="193" w:name="_Ref52396733"/>
      <w:r w:rsidRPr="00114E5B">
        <w:lastRenderedPageBreak/>
        <w:t>Proximate vs. ultimate feature-of-interest</w:t>
      </w:r>
      <w:bookmarkEnd w:id="193"/>
    </w:p>
    <w:p w14:paraId="56594B6B" w14:textId="6FFB8B3C" w:rsidR="00114E5B" w:rsidRDefault="00114E5B" w:rsidP="00114E5B">
      <w:pPr>
        <w:pStyle w:val="Heading4"/>
      </w:pPr>
      <w:r w:rsidRPr="00114E5B">
        <w:t>Introduction</w:t>
      </w:r>
    </w:p>
    <w:p w14:paraId="566F41B9" w14:textId="77777777" w:rsidR="00755923" w:rsidRDefault="00755923" w:rsidP="00755923">
      <w:pPr>
        <w:rPr>
          <w:lang w:eastAsia="ja-JP"/>
        </w:rPr>
      </w:pPr>
      <w:r>
        <w:rPr>
          <w:lang w:eastAsia="ja-JP"/>
        </w:rPr>
        <w:t>The observation model maps the result of the application of a procedure to a subject, which plays the role of feature-of-interest of the observation. However, the proximate feature-of-interest of an observation may not be the ultimate domain-specific feature whose properties are of interest in the investigation of which the observation is a part. There are three circumstances that can lead to this:</w:t>
      </w:r>
    </w:p>
    <w:p w14:paraId="05392868" w14:textId="0CA4DC73" w:rsidR="00755923" w:rsidRDefault="00755923" w:rsidP="00220B53">
      <w:pPr>
        <w:pStyle w:val="ListParagraph"/>
        <w:numPr>
          <w:ilvl w:val="0"/>
          <w:numId w:val="11"/>
        </w:numPr>
        <w:rPr>
          <w:lang w:eastAsia="ja-JP"/>
        </w:rPr>
      </w:pPr>
      <w:del w:id="194" w:author="Katharina Schleidt" w:date="2021-07-05T15:07:00Z">
        <w:r w:rsidDel="00F95F63">
          <w:rPr>
            <w:lang w:eastAsia="ja-JP"/>
          </w:rPr>
          <w:delText xml:space="preserve">the </w:delText>
        </w:r>
      </w:del>
      <w:ins w:id="195" w:author="Katharina Schleidt" w:date="2021-07-05T15:07:00Z">
        <w:r w:rsidR="00F95F63">
          <w:rPr>
            <w:lang w:eastAsia="ja-JP"/>
          </w:rPr>
          <w:t>T</w:t>
        </w:r>
        <w:r w:rsidR="00F95F63">
          <w:rPr>
            <w:lang w:eastAsia="ja-JP"/>
          </w:rPr>
          <w:t xml:space="preserve">he </w:t>
        </w:r>
      </w:ins>
      <w:r>
        <w:rPr>
          <w:lang w:eastAsia="ja-JP"/>
        </w:rPr>
        <w:t>observation does not obtain values for the whole of a domain feature;</w:t>
      </w:r>
    </w:p>
    <w:p w14:paraId="7CCFDB38" w14:textId="2DA1ED98" w:rsidR="00755923" w:rsidRDefault="00755923" w:rsidP="00220B53">
      <w:pPr>
        <w:pStyle w:val="ListParagraph"/>
        <w:numPr>
          <w:ilvl w:val="0"/>
          <w:numId w:val="11"/>
        </w:numPr>
        <w:rPr>
          <w:lang w:eastAsia="ja-JP"/>
        </w:rPr>
      </w:pPr>
      <w:del w:id="196" w:author="Katharina Schleidt" w:date="2021-07-05T15:07:00Z">
        <w:r w:rsidDel="00F95F63">
          <w:rPr>
            <w:lang w:eastAsia="ja-JP"/>
          </w:rPr>
          <w:delText xml:space="preserve">the </w:delText>
        </w:r>
      </w:del>
      <w:ins w:id="197" w:author="Katharina Schleidt" w:date="2021-07-05T15:07:00Z">
        <w:r w:rsidR="00F95F63">
          <w:rPr>
            <w:lang w:eastAsia="ja-JP"/>
          </w:rPr>
          <w:t>T</w:t>
        </w:r>
        <w:r w:rsidR="00F95F63">
          <w:rPr>
            <w:lang w:eastAsia="ja-JP"/>
          </w:rPr>
          <w:t xml:space="preserve">he </w:t>
        </w:r>
      </w:ins>
      <w:r>
        <w:rPr>
          <w:lang w:eastAsia="ja-JP"/>
        </w:rPr>
        <w:t>observation is performed on a proxy that is not part of the domain feature;</w:t>
      </w:r>
    </w:p>
    <w:p w14:paraId="4D19F173" w14:textId="053DAFCF" w:rsidR="00755923" w:rsidRDefault="00755923" w:rsidP="00220B53">
      <w:pPr>
        <w:pStyle w:val="ListParagraph"/>
        <w:numPr>
          <w:ilvl w:val="0"/>
          <w:numId w:val="11"/>
        </w:numPr>
        <w:rPr>
          <w:lang w:eastAsia="ja-JP"/>
        </w:rPr>
      </w:pPr>
      <w:del w:id="198" w:author="Katharina Schleidt" w:date="2021-07-05T15:07:00Z">
        <w:r w:rsidDel="00F95F63">
          <w:rPr>
            <w:lang w:eastAsia="ja-JP"/>
          </w:rPr>
          <w:delText xml:space="preserve">the </w:delText>
        </w:r>
      </w:del>
      <w:ins w:id="199" w:author="Katharina Schleidt" w:date="2021-07-05T15:07:00Z">
        <w:r w:rsidR="00F95F63">
          <w:rPr>
            <w:lang w:eastAsia="ja-JP"/>
          </w:rPr>
          <w:t>T</w:t>
        </w:r>
        <w:r w:rsidR="00F95F63">
          <w:rPr>
            <w:lang w:eastAsia="ja-JP"/>
          </w:rPr>
          <w:t xml:space="preserve">he </w:t>
        </w:r>
      </w:ins>
      <w:r>
        <w:rPr>
          <w:lang w:eastAsia="ja-JP"/>
        </w:rPr>
        <w:t>observation procedure obtains values for properties that are not characteristic of the type of the ultimate feature.</w:t>
      </w:r>
    </w:p>
    <w:p w14:paraId="2019683F" w14:textId="77509739" w:rsidR="00755923" w:rsidRPr="00755923" w:rsidRDefault="00755923" w:rsidP="00755923">
      <w:pPr>
        <w:rPr>
          <w:lang w:eastAsia="ja-JP"/>
        </w:rPr>
      </w:pPr>
      <w:r>
        <w:rPr>
          <w:lang w:eastAsia="ja-JP"/>
        </w:rPr>
        <w:t>Furthermore, in some practical situations, multiple differences apply.</w:t>
      </w:r>
    </w:p>
    <w:p w14:paraId="48CB02B2" w14:textId="428D6483" w:rsidR="00114E5B" w:rsidRDefault="00114E5B" w:rsidP="00114E5B">
      <w:pPr>
        <w:pStyle w:val="Heading4"/>
      </w:pPr>
      <w:bookmarkStart w:id="200" w:name="_Ref52423377"/>
      <w:r w:rsidRPr="00114E5B">
        <w:t>Proximate feature-of-interest embodies a sample design</w:t>
      </w:r>
      <w:bookmarkEnd w:id="200"/>
    </w:p>
    <w:p w14:paraId="16DF50C2" w14:textId="77777777" w:rsidR="00755923" w:rsidRDefault="00755923" w:rsidP="00755923">
      <w:pPr>
        <w:rPr>
          <w:lang w:eastAsia="ja-JP"/>
        </w:rPr>
      </w:pPr>
      <w:r>
        <w:rPr>
          <w:lang w:eastAsia="ja-JP"/>
        </w:rPr>
        <w:t>For various reasons, the domain feature may not be fully accessible. In such circumstances, the procedure for estimating the value of a property of the domain feature involves sampling in representative locations. Then the procedure for transforming a property value observed on the sample to an estimate of the property on the ultimate feature-of-interest depends on the sample design.</w:t>
      </w:r>
    </w:p>
    <w:p w14:paraId="1029EB3C" w14:textId="77777777" w:rsidR="00755923" w:rsidRDefault="00755923" w:rsidP="00755923">
      <w:pPr>
        <w:rPr>
          <w:lang w:eastAsia="ja-JP"/>
        </w:rPr>
      </w:pPr>
      <w:r>
        <w:rPr>
          <w:lang w:eastAsia="ja-JP"/>
        </w:rPr>
        <w:t>EXAMPLE 1</w:t>
      </w:r>
      <w:r>
        <w:rPr>
          <w:lang w:eastAsia="ja-JP"/>
        </w:rPr>
        <w:tab/>
        <w:t>The chemistry of water in an underground aquifer is sampled at one or more positions in a well or bore.</w:t>
      </w:r>
    </w:p>
    <w:p w14:paraId="33321E96" w14:textId="77777777" w:rsidR="00755923" w:rsidRDefault="00755923" w:rsidP="00755923">
      <w:pPr>
        <w:rPr>
          <w:lang w:eastAsia="ja-JP"/>
        </w:rPr>
      </w:pPr>
      <w:r>
        <w:rPr>
          <w:lang w:eastAsia="ja-JP"/>
        </w:rPr>
        <w:t>EXAMPLE 2</w:t>
      </w:r>
      <w:r>
        <w:rPr>
          <w:lang w:eastAsia="ja-JP"/>
        </w:rPr>
        <w:tab/>
        <w:t>The magnetic field of the earth is sampled at positions along a flight-line.</w:t>
      </w:r>
    </w:p>
    <w:p w14:paraId="24CC2667" w14:textId="77777777" w:rsidR="00755923" w:rsidRDefault="00755923" w:rsidP="00755923">
      <w:pPr>
        <w:rPr>
          <w:lang w:eastAsia="ja-JP"/>
        </w:rPr>
      </w:pPr>
      <w:r>
        <w:rPr>
          <w:lang w:eastAsia="ja-JP"/>
        </w:rPr>
        <w:t>EXAMPLE 3</w:t>
      </w:r>
      <w:r>
        <w:rPr>
          <w:lang w:eastAsia="ja-JP"/>
        </w:rPr>
        <w:tab/>
        <w:t>The structure of a rock mass is observed on a cross-section exposed in a river bank.</w:t>
      </w:r>
    </w:p>
    <w:p w14:paraId="46EA02F4" w14:textId="77777777" w:rsidR="00755923" w:rsidRDefault="00755923" w:rsidP="00755923">
      <w:pPr>
        <w:rPr>
          <w:lang w:eastAsia="ja-JP"/>
        </w:rPr>
      </w:pPr>
      <w:r>
        <w:rPr>
          <w:lang w:eastAsia="ja-JP"/>
        </w:rPr>
        <w:t>EXAMPLE 4</w:t>
      </w:r>
      <w:r>
        <w:rPr>
          <w:lang w:eastAsia="ja-JP"/>
        </w:rPr>
        <w:tab/>
        <w:t>The bubble of air around the intake of an air quality monitoring station is taken as representative for the wider air around the station.</w:t>
      </w:r>
    </w:p>
    <w:p w14:paraId="2DE783D6" w14:textId="77777777" w:rsidR="00755923" w:rsidRDefault="00755923" w:rsidP="00755923">
      <w:pPr>
        <w:rPr>
          <w:lang w:eastAsia="ja-JP"/>
        </w:rPr>
      </w:pPr>
    </w:p>
    <w:p w14:paraId="1A8013B3" w14:textId="59C32176" w:rsidR="00755923" w:rsidRDefault="00755923" w:rsidP="00755923">
      <w:pPr>
        <w:rPr>
          <w:lang w:eastAsia="ja-JP"/>
        </w:rPr>
      </w:pPr>
      <w:r>
        <w:rPr>
          <w:lang w:eastAsia="ja-JP"/>
        </w:rPr>
        <w:t>In other cases, where direct observation of the domain feature is not possible, the observation may be performed on a proxy.</w:t>
      </w:r>
    </w:p>
    <w:p w14:paraId="3E807153" w14:textId="77777777" w:rsidR="00755923" w:rsidRDefault="00755923" w:rsidP="00755923">
      <w:pPr>
        <w:rPr>
          <w:lang w:eastAsia="ja-JP"/>
        </w:rPr>
      </w:pPr>
      <w:r>
        <w:rPr>
          <w:lang w:eastAsia="ja-JP"/>
        </w:rPr>
        <w:t>EXAMPLE 5</w:t>
      </w:r>
      <w:r>
        <w:rPr>
          <w:lang w:eastAsia="ja-JP"/>
        </w:rPr>
        <w:tab/>
        <w:t>In order to measure the intensity of the sun’s light, the reflectance on a white sheet of paper may be utilized as a proxy for the sun’s intensity.</w:t>
      </w:r>
    </w:p>
    <w:p w14:paraId="608858F0" w14:textId="6D78D83D" w:rsidR="00755923" w:rsidRDefault="00755923" w:rsidP="00755923">
      <w:pPr>
        <w:rPr>
          <w:lang w:eastAsia="ja-JP"/>
        </w:rPr>
      </w:pPr>
      <w:r>
        <w:rPr>
          <w:lang w:eastAsia="ja-JP"/>
        </w:rPr>
        <w:t>In some cases, the observation procedure obtains values for properties that are not characteristic of the type of the ultimate feature</w:t>
      </w:r>
    </w:p>
    <w:p w14:paraId="4555BB20" w14:textId="644BD380" w:rsidR="00755923" w:rsidRPr="00755923" w:rsidRDefault="00755923" w:rsidP="00755923">
      <w:pPr>
        <w:rPr>
          <w:lang w:eastAsia="ja-JP"/>
        </w:rPr>
      </w:pPr>
      <w:r>
        <w:rPr>
          <w:lang w:eastAsia="ja-JP"/>
        </w:rPr>
        <w:t xml:space="preserve">EXAMPLE 6 </w:t>
      </w:r>
      <w:r w:rsidR="004563C2">
        <w:rPr>
          <w:lang w:eastAsia="ja-JP"/>
        </w:rPr>
        <w:tab/>
      </w:r>
      <w:r>
        <w:rPr>
          <w:lang w:eastAsia="ja-JP"/>
        </w:rPr>
        <w:t xml:space="preserve">The salinity of water in a </w:t>
      </w:r>
      <w:r w:rsidR="003E224E">
        <w:rPr>
          <w:lang w:eastAsia="ja-JP"/>
        </w:rPr>
        <w:t xml:space="preserve">well </w:t>
      </w:r>
      <w:r>
        <w:rPr>
          <w:lang w:eastAsia="ja-JP"/>
        </w:rPr>
        <w:t xml:space="preserve">is measured, the </w:t>
      </w:r>
      <w:r w:rsidR="003E224E">
        <w:rPr>
          <w:lang w:eastAsia="ja-JP"/>
        </w:rPr>
        <w:t xml:space="preserve">feature-of-interest </w:t>
      </w:r>
      <w:r>
        <w:rPr>
          <w:lang w:eastAsia="ja-JP"/>
        </w:rPr>
        <w:t xml:space="preserve">of this </w:t>
      </w:r>
      <w:r w:rsidR="003E224E">
        <w:rPr>
          <w:lang w:eastAsia="ja-JP"/>
        </w:rPr>
        <w:t xml:space="preserve">well </w:t>
      </w:r>
      <w:r>
        <w:rPr>
          <w:lang w:eastAsia="ja-JP"/>
        </w:rPr>
        <w:t xml:space="preserve">is an </w:t>
      </w:r>
      <w:r w:rsidR="003E224E">
        <w:rPr>
          <w:lang w:eastAsia="ja-JP"/>
        </w:rPr>
        <w:t>aquifer</w:t>
      </w:r>
      <w:r>
        <w:rPr>
          <w:lang w:eastAsia="ja-JP"/>
        </w:rPr>
        <w:t xml:space="preserve">. However, the final target of the observation is the </w:t>
      </w:r>
      <w:r w:rsidR="003E224E">
        <w:rPr>
          <w:lang w:eastAsia="ja-JP"/>
        </w:rPr>
        <w:t xml:space="preserve">fluid body </w:t>
      </w:r>
      <w:r>
        <w:rPr>
          <w:lang w:eastAsia="ja-JP"/>
        </w:rPr>
        <w:t xml:space="preserve">contained within the </w:t>
      </w:r>
      <w:r w:rsidR="003E224E">
        <w:rPr>
          <w:lang w:eastAsia="ja-JP"/>
        </w:rPr>
        <w:t xml:space="preserve">aquifer </w:t>
      </w:r>
      <w:r w:rsidR="00B93EE2">
        <w:rPr>
          <w:lang w:eastAsia="ja-JP"/>
        </w:rPr>
        <w:t>(s</w:t>
      </w:r>
      <w:r>
        <w:rPr>
          <w:lang w:eastAsia="ja-JP"/>
        </w:rPr>
        <w:t>ee</w:t>
      </w:r>
      <w:r w:rsidR="00985CD7">
        <w:rPr>
          <w:lang w:eastAsia="ja-JP"/>
        </w:rPr>
        <w:t xml:space="preserve"> </w:t>
      </w:r>
      <w:r w:rsidR="00985CD7">
        <w:rPr>
          <w:lang w:eastAsia="ja-JP"/>
        </w:rPr>
        <w:fldChar w:fldCharType="begin"/>
      </w:r>
      <w:r w:rsidR="00985CD7">
        <w:rPr>
          <w:lang w:eastAsia="ja-JP"/>
        </w:rPr>
        <w:instrText xml:space="preserve"> REF _Ref52387856 \h </w:instrText>
      </w:r>
      <w:r w:rsidR="00985CD7">
        <w:rPr>
          <w:lang w:eastAsia="ja-JP"/>
        </w:rPr>
      </w:r>
      <w:r w:rsidR="00985CD7">
        <w:rPr>
          <w:lang w:eastAsia="ja-JP"/>
        </w:rPr>
        <w:fldChar w:fldCharType="separate"/>
      </w:r>
      <w:r w:rsidR="00821F18" w:rsidRPr="00C63000">
        <w:rPr>
          <w:b/>
          <w:bCs/>
          <w:sz w:val="20"/>
          <w:szCs w:val="20"/>
        </w:rPr>
        <w:t xml:space="preserve">Figure </w:t>
      </w:r>
      <w:r w:rsidR="00821F18">
        <w:rPr>
          <w:b/>
          <w:bCs/>
          <w:noProof/>
          <w:sz w:val="20"/>
          <w:szCs w:val="20"/>
        </w:rPr>
        <w:t>8</w:t>
      </w:r>
      <w:r w:rsidR="00985CD7">
        <w:rPr>
          <w:lang w:eastAsia="ja-JP"/>
        </w:rPr>
        <w:fldChar w:fldCharType="end"/>
      </w:r>
      <w:r w:rsidR="00B93EE2">
        <w:rPr>
          <w:lang w:eastAsia="ja-JP"/>
        </w:rPr>
        <w:t>)</w:t>
      </w:r>
      <w:r w:rsidR="00985CD7">
        <w:rPr>
          <w:lang w:eastAsia="ja-JP"/>
        </w:rPr>
        <w:t>.</w:t>
      </w:r>
    </w:p>
    <w:p w14:paraId="061A1188" w14:textId="228849EB" w:rsidR="00114E5B" w:rsidRDefault="00114E5B" w:rsidP="00114E5B">
      <w:pPr>
        <w:pStyle w:val="Heading4"/>
      </w:pPr>
      <w:r w:rsidRPr="00114E5B">
        <w:t>Observed property is a proxy</w:t>
      </w:r>
    </w:p>
    <w:p w14:paraId="6DFF6B17" w14:textId="77777777" w:rsidR="00B93EE2" w:rsidRDefault="00B93EE2" w:rsidP="00B93EE2">
      <w:pPr>
        <w:rPr>
          <w:lang w:eastAsia="ja-JP"/>
        </w:rPr>
      </w:pPr>
      <w:r>
        <w:rPr>
          <w:lang w:eastAsia="ja-JP"/>
        </w:rPr>
        <w:t>The procedure for obtaining values of the property of interest may be indirect, relying on direct observation of a more convenient parameter which is a proxy for the property of interest. Application of an algorithm or processing chain obtains an estimate of the ultimate property of interest.</w:t>
      </w:r>
    </w:p>
    <w:p w14:paraId="7ABC384E" w14:textId="77777777" w:rsidR="00B93EE2" w:rsidRDefault="00B93EE2" w:rsidP="00B93EE2">
      <w:pPr>
        <w:rPr>
          <w:lang w:eastAsia="ja-JP"/>
        </w:rPr>
      </w:pPr>
      <w:r>
        <w:rPr>
          <w:lang w:eastAsia="ja-JP"/>
        </w:rPr>
        <w:lastRenderedPageBreak/>
        <w:t>The observation model requires that the feature-of-interest of the initial observation be of a type that carries the observed property within its properties. Thus, if the proxy property is not a member of the ultimate feature-of-interest, a proxy feature with a suitable model shall be involved.</w:t>
      </w:r>
    </w:p>
    <w:p w14:paraId="21C8F85B" w14:textId="77777777" w:rsidR="00B93EE2" w:rsidRDefault="00B93EE2" w:rsidP="00B93EE2">
      <w:pPr>
        <w:rPr>
          <w:lang w:eastAsia="ja-JP"/>
        </w:rPr>
      </w:pPr>
      <w:r>
        <w:rPr>
          <w:lang w:eastAsia="ja-JP"/>
        </w:rPr>
        <w:t>EXAMPLE 1</w:t>
      </w:r>
      <w:r>
        <w:rPr>
          <w:lang w:eastAsia="ja-JP"/>
        </w:rPr>
        <w:tab/>
        <w:t>A remote sensing observation might obtain the reflectance colour, when the investigation is actually interested in vegetation type and quality. The feature which contains reflectance colour is a scene or swath, while the feature carrying vegetation properties is a parcel or tract.</w:t>
      </w:r>
    </w:p>
    <w:p w14:paraId="61888FD8" w14:textId="35EC83D1" w:rsidR="00B93EE2" w:rsidRPr="00B93EE2" w:rsidRDefault="00B93EE2" w:rsidP="00B93EE2">
      <w:pPr>
        <w:rPr>
          <w:lang w:eastAsia="ja-JP"/>
        </w:rPr>
      </w:pPr>
      <w:r>
        <w:rPr>
          <w:lang w:eastAsia="ja-JP"/>
        </w:rPr>
        <w:t>EXAMPLE 2</w:t>
      </w:r>
      <w:r>
        <w:rPr>
          <w:lang w:eastAsia="ja-JP"/>
        </w:rPr>
        <w:tab/>
        <w:t>The direct value coming from a sensor may be quantified as a voltage, whereas the observed property represented by this voltage is the physiochemical value being observed by the sensor (</w:t>
      </w:r>
      <w:proofErr w:type="gramStart"/>
      <w:r>
        <w:rPr>
          <w:lang w:eastAsia="ja-JP"/>
        </w:rPr>
        <w:t>ex :</w:t>
      </w:r>
      <w:proofErr w:type="gramEnd"/>
      <w:r>
        <w:rPr>
          <w:lang w:eastAsia="ja-JP"/>
        </w:rPr>
        <w:t xml:space="preserve"> pH).</w:t>
      </w:r>
    </w:p>
    <w:p w14:paraId="2BD8C2D9" w14:textId="4D89AAB6" w:rsidR="00114E5B" w:rsidRDefault="00114E5B" w:rsidP="00114E5B">
      <w:pPr>
        <w:pStyle w:val="Heading4"/>
      </w:pPr>
      <w:r w:rsidRPr="00114E5B">
        <w:t>Combination</w:t>
      </w:r>
    </w:p>
    <w:p w14:paraId="64997DE8" w14:textId="77777777" w:rsidR="00B93EE2" w:rsidRDefault="00B93EE2" w:rsidP="00B93EE2">
      <w:pPr>
        <w:rPr>
          <w:lang w:eastAsia="ja-JP"/>
        </w:rPr>
      </w:pPr>
      <w:r>
        <w:rPr>
          <w:lang w:eastAsia="ja-JP"/>
        </w:rPr>
        <w:t>These variations may be combined if exhaustive observation of the domain feature is impractical, and direct measurement is of a proxy property.</w:t>
      </w:r>
    </w:p>
    <w:p w14:paraId="3566F464" w14:textId="6F801401" w:rsidR="00B93EE2" w:rsidRPr="00B93EE2" w:rsidRDefault="00B93EE2" w:rsidP="00B93EE2">
      <w:pPr>
        <w:rPr>
          <w:lang w:eastAsia="ja-JP"/>
        </w:rPr>
      </w:pPr>
      <w:r>
        <w:rPr>
          <w:lang w:eastAsia="ja-JP"/>
        </w:rPr>
        <w:t>EXAMPLE</w:t>
      </w:r>
      <w:r>
        <w:rPr>
          <w:lang w:eastAsia="ja-JP"/>
        </w:rPr>
        <w:tab/>
        <w:t>For certain styles of mineralization, the gold concentration of rocks in a region might be estimated through measurement of a related element (</w:t>
      </w:r>
      <w:proofErr w:type="gramStart"/>
      <w:r>
        <w:rPr>
          <w:lang w:eastAsia="ja-JP"/>
        </w:rPr>
        <w:t>e.g.</w:t>
      </w:r>
      <w:proofErr w:type="gramEnd"/>
      <w:r>
        <w:rPr>
          <w:lang w:eastAsia="ja-JP"/>
        </w:rPr>
        <w:t xml:space="preserve"> copper), in a specimen of gravel collected from a stream that drains part of the region. The gravel samples the rocks in the catchment of the stream, </w:t>
      </w:r>
      <w:proofErr w:type="gramStart"/>
      <w:r>
        <w:rPr>
          <w:lang w:eastAsia="ja-JP"/>
        </w:rPr>
        <w:t>i.e.</w:t>
      </w:r>
      <w:proofErr w:type="gramEnd"/>
      <w:r>
        <w:rPr>
          <w:lang w:eastAsia="ja-JP"/>
        </w:rPr>
        <w:t xml:space="preserve"> in the stream bed and upslope.</w:t>
      </w:r>
    </w:p>
    <w:p w14:paraId="72FA0C6E" w14:textId="1F8C6BB1" w:rsidR="00114E5B" w:rsidRDefault="00114E5B" w:rsidP="00114E5B">
      <w:pPr>
        <w:pStyle w:val="Heading3"/>
      </w:pPr>
      <w:r w:rsidRPr="00114E5B">
        <w:t>Role of Sample</w:t>
      </w:r>
    </w:p>
    <w:p w14:paraId="15353610" w14:textId="6E77B0D3" w:rsidR="00EC0238" w:rsidRDefault="00EC0238" w:rsidP="00EC0238">
      <w:pPr>
        <w:rPr>
          <w:lang w:eastAsia="ja-JP"/>
        </w:rPr>
      </w:pPr>
      <w:r>
        <w:rPr>
          <w:lang w:eastAsia="ja-JP"/>
        </w:rPr>
        <w:t>Samples are artefacts of an observational strategy, and have no significant function outside of their role in the observation process. The physical characteristics of the samples themselves are of little interest, except perhaps to the manager of a sampling campaign.</w:t>
      </w:r>
    </w:p>
    <w:p w14:paraId="3567B8A3" w14:textId="4E02136C" w:rsidR="00EC0238" w:rsidRDefault="00EC0238" w:rsidP="00EC0238">
      <w:pPr>
        <w:rPr>
          <w:lang w:eastAsia="ja-JP"/>
        </w:rPr>
      </w:pPr>
      <w:r>
        <w:rPr>
          <w:lang w:eastAsia="ja-JP"/>
        </w:rPr>
        <w:t>EXAMPLE 1</w:t>
      </w:r>
      <w:r>
        <w:rPr>
          <w:lang w:eastAsia="ja-JP"/>
        </w:rPr>
        <w:tab/>
        <w:t>In various countries/domains, terms like “site</w:t>
      </w:r>
      <w:r w:rsidR="003E224E">
        <w:rPr>
          <w:lang w:eastAsia="ja-JP"/>
        </w:rPr>
        <w:t xml:space="preserve">” and </w:t>
      </w:r>
      <w:r>
        <w:rPr>
          <w:lang w:eastAsia="ja-JP"/>
        </w:rPr>
        <w:t>station” are encountered. These usually correspond to an identifiable locality where a monitoring facility (</w:t>
      </w:r>
      <w:r w:rsidR="003E224E">
        <w:rPr>
          <w:lang w:eastAsia="ja-JP"/>
        </w:rPr>
        <w:t>host</w:t>
      </w:r>
      <w:r>
        <w:rPr>
          <w:lang w:eastAsia="ja-JP"/>
        </w:rPr>
        <w:t xml:space="preserve">, </w:t>
      </w:r>
      <w:r w:rsidR="003E224E">
        <w:rPr>
          <w:lang w:eastAsia="ja-JP"/>
        </w:rPr>
        <w:t>platform</w:t>
      </w:r>
      <w:r>
        <w:rPr>
          <w:lang w:eastAsia="ja-JP"/>
        </w:rPr>
        <w:t>,</w:t>
      </w:r>
      <w:ins w:id="201" w:author="Katharina Schleidt" w:date="2021-07-05T15:08:00Z">
        <w:r w:rsidR="00F95F63">
          <w:rPr>
            <w:lang w:eastAsia="ja-JP"/>
          </w:rPr>
          <w:t xml:space="preserve"> </w:t>
        </w:r>
      </w:ins>
      <w:r>
        <w:rPr>
          <w:lang w:eastAsia="ja-JP"/>
        </w:rPr>
        <w:t>...) has been established, sensors</w:t>
      </w:r>
      <w:ins w:id="202" w:author="Katharina Schleidt" w:date="2021-07-05T15:08:00Z">
        <w:r w:rsidR="00F95F63">
          <w:rPr>
            <w:lang w:eastAsia="ja-JP"/>
          </w:rPr>
          <w:t>,</w:t>
        </w:r>
      </w:ins>
      <w:r>
        <w:rPr>
          <w:lang w:eastAsia="ja-JP"/>
        </w:rPr>
        <w:t xml:space="preserve"> or other measurement devices (</w:t>
      </w:r>
      <w:r w:rsidR="00FA2553">
        <w:rPr>
          <w:lang w:eastAsia="ja-JP"/>
        </w:rPr>
        <w:t>o</w:t>
      </w:r>
      <w:r>
        <w:rPr>
          <w:lang w:eastAsia="ja-JP"/>
        </w:rPr>
        <w:t>bserver</w:t>
      </w:r>
      <w:r w:rsidR="00FA2553">
        <w:rPr>
          <w:lang w:eastAsia="ja-JP"/>
        </w:rPr>
        <w:t>s</w:t>
      </w:r>
      <w:r>
        <w:rPr>
          <w:lang w:eastAsia="ja-JP"/>
        </w:rPr>
        <w:t>) have been deployed</w:t>
      </w:r>
      <w:del w:id="203" w:author="Katharina Schleidt" w:date="2021-07-05T15:08:00Z">
        <w:r w:rsidDel="00F95F63">
          <w:rPr>
            <w:lang w:eastAsia="ja-JP"/>
          </w:rPr>
          <w:delText>,</w:delText>
        </w:r>
      </w:del>
      <w:r>
        <w:rPr>
          <w:lang w:eastAsia="ja-JP"/>
        </w:rPr>
        <w:t xml:space="preserve"> to acquire observations on a given observable property applying a specific procedure. In the context of the observation model, the </w:t>
      </w:r>
      <w:r w:rsidR="00FA2553">
        <w:rPr>
          <w:lang w:eastAsia="ja-JP"/>
        </w:rPr>
        <w:t xml:space="preserve">spatial sample </w:t>
      </w:r>
      <w:r>
        <w:rPr>
          <w:lang w:eastAsia="ja-JP"/>
        </w:rPr>
        <w:t xml:space="preserve">(both proximate and ultimate) connotes the “world in the vicinity of the </w:t>
      </w:r>
      <w:r w:rsidR="00FA2553">
        <w:rPr>
          <w:lang w:eastAsia="ja-JP"/>
        </w:rPr>
        <w:t>observer</w:t>
      </w:r>
      <w:r>
        <w:rPr>
          <w:lang w:eastAsia="ja-JP"/>
        </w:rPr>
        <w:t>/</w:t>
      </w:r>
      <w:r w:rsidR="00FA2553">
        <w:rPr>
          <w:lang w:eastAsia="ja-JP"/>
        </w:rPr>
        <w:t>sampler</w:t>
      </w:r>
      <w:r>
        <w:rPr>
          <w:lang w:eastAsia="ja-JP"/>
        </w:rPr>
        <w:t xml:space="preserve">”, so the observed properties relate to the physical medium at the </w:t>
      </w:r>
      <w:r w:rsidR="00FA2553">
        <w:rPr>
          <w:lang w:eastAsia="ja-JP"/>
        </w:rPr>
        <w:t>observer</w:t>
      </w:r>
      <w:r>
        <w:rPr>
          <w:lang w:eastAsia="ja-JP"/>
        </w:rPr>
        <w:t>/</w:t>
      </w:r>
      <w:r w:rsidR="00FA2553">
        <w:rPr>
          <w:lang w:eastAsia="ja-JP"/>
        </w:rPr>
        <w:t xml:space="preserve">sampler </w:t>
      </w:r>
      <w:r>
        <w:rPr>
          <w:lang w:eastAsia="ja-JP"/>
        </w:rPr>
        <w:t xml:space="preserve">described by the sample, and not to any physical artefact such as a mooring, buoy, benchmark, monument, well, </w:t>
      </w:r>
      <w:del w:id="204" w:author="Katharina Schleidt" w:date="2021-07-05T15:09:00Z">
        <w:r w:rsidDel="00F95F63">
          <w:rPr>
            <w:lang w:eastAsia="ja-JP"/>
          </w:rPr>
          <w:delText>etc,</w:delText>
        </w:r>
      </w:del>
      <w:ins w:id="205" w:author="Katharina Schleidt" w:date="2021-07-05T15:09:00Z">
        <w:r w:rsidR="00F95F63">
          <w:rPr>
            <w:lang w:eastAsia="ja-JP"/>
          </w:rPr>
          <w:t>and so forth</w:t>
        </w:r>
      </w:ins>
      <w:r>
        <w:rPr>
          <w:lang w:eastAsia="ja-JP"/>
        </w:rPr>
        <w:t xml:space="preserve"> that may be described by </w:t>
      </w:r>
      <w:r w:rsidR="00FA2553">
        <w:rPr>
          <w:lang w:eastAsia="ja-JP"/>
        </w:rPr>
        <w:t>Host</w:t>
      </w:r>
      <w:r>
        <w:rPr>
          <w:lang w:eastAsia="ja-JP"/>
        </w:rPr>
        <w:t>.</w:t>
      </w:r>
    </w:p>
    <w:p w14:paraId="6723213A" w14:textId="3F6A9F91" w:rsidR="00EC0238" w:rsidRDefault="00EC0238" w:rsidP="00EC0238">
      <w:pPr>
        <w:rPr>
          <w:lang w:eastAsia="ja-JP"/>
        </w:rPr>
      </w:pPr>
      <w:r>
        <w:rPr>
          <w:lang w:eastAsia="ja-JP"/>
        </w:rPr>
        <w:t xml:space="preserve">EXAMPLE 2 </w:t>
      </w:r>
      <w:r w:rsidR="000416A8">
        <w:rPr>
          <w:lang w:eastAsia="ja-JP"/>
        </w:rPr>
        <w:tab/>
      </w:r>
      <w:r>
        <w:rPr>
          <w:lang w:eastAsia="ja-JP"/>
        </w:rPr>
        <w:t>In some domains, elements are taken from their natural environment (ex-situ) curated and preserved for the purpose of keeping a trace of their existence</w:t>
      </w:r>
      <w:ins w:id="206" w:author="Katharina Schleidt" w:date="2021-07-05T15:09:00Z">
        <w:r w:rsidR="00F95F63">
          <w:rPr>
            <w:lang w:eastAsia="ja-JP"/>
          </w:rPr>
          <w:t>. Examples are</w:t>
        </w:r>
      </w:ins>
      <w:r>
        <w:rPr>
          <w:lang w:eastAsia="ja-JP"/>
        </w:rPr>
        <w:t xml:space="preserve"> </w:t>
      </w:r>
      <w:del w:id="207" w:author="Katharina Schleidt" w:date="2021-07-05T15:09:00Z">
        <w:r w:rsidDel="00F95F63">
          <w:rPr>
            <w:lang w:eastAsia="ja-JP"/>
          </w:rPr>
          <w:delText xml:space="preserve">(ex : </w:delText>
        </w:r>
      </w:del>
      <w:r>
        <w:rPr>
          <w:lang w:eastAsia="ja-JP"/>
        </w:rPr>
        <w:t xml:space="preserve">biodiversity studies, crop seed preservation, </w:t>
      </w:r>
      <w:del w:id="208" w:author="Katharina Schleidt" w:date="2021-07-05T15:09:00Z">
        <w:r w:rsidDel="00F95F63">
          <w:rPr>
            <w:lang w:eastAsia="ja-JP"/>
          </w:rPr>
          <w:delText xml:space="preserve">…). </w:delText>
        </w:r>
      </w:del>
      <w:ins w:id="209" w:author="Katharina Schleidt" w:date="2021-07-05T15:09:00Z">
        <w:r w:rsidR="00F95F63">
          <w:rPr>
            <w:lang w:eastAsia="ja-JP"/>
          </w:rPr>
          <w:t>and so forth</w:t>
        </w:r>
        <w:r w:rsidR="00F95F63">
          <w:rPr>
            <w:lang w:eastAsia="ja-JP"/>
          </w:rPr>
          <w:t xml:space="preserve">. </w:t>
        </w:r>
      </w:ins>
      <w:r>
        <w:rPr>
          <w:lang w:eastAsia="ja-JP"/>
        </w:rPr>
        <w:t>In those cases</w:t>
      </w:r>
      <w:r w:rsidR="00FA2553">
        <w:rPr>
          <w:lang w:eastAsia="ja-JP"/>
        </w:rPr>
        <w:t>,</w:t>
      </w:r>
      <w:r>
        <w:rPr>
          <w:lang w:eastAsia="ja-JP"/>
        </w:rPr>
        <w:t xml:space="preserve"> the </w:t>
      </w:r>
      <w:r w:rsidR="00FA2553">
        <w:rPr>
          <w:lang w:eastAsia="ja-JP"/>
        </w:rPr>
        <w:t xml:space="preserve">material samples </w:t>
      </w:r>
      <w:r>
        <w:rPr>
          <w:lang w:eastAsia="ja-JP"/>
        </w:rPr>
        <w:t xml:space="preserve">considered are called </w:t>
      </w:r>
      <w:r w:rsidR="00FA2553">
        <w:rPr>
          <w:lang w:eastAsia="ja-JP"/>
        </w:rPr>
        <w:t>specimen</w:t>
      </w:r>
      <w:r>
        <w:rPr>
          <w:lang w:eastAsia="ja-JP"/>
        </w:rPr>
        <w:t xml:space="preserve">. That’s why the </w:t>
      </w:r>
      <w:r w:rsidR="00FA2553">
        <w:rPr>
          <w:lang w:eastAsia="ja-JP"/>
        </w:rPr>
        <w:t xml:space="preserve">class named </w:t>
      </w:r>
      <w:proofErr w:type="spellStart"/>
      <w:r>
        <w:rPr>
          <w:lang w:eastAsia="ja-JP"/>
        </w:rPr>
        <w:t>SF_Specimen</w:t>
      </w:r>
      <w:proofErr w:type="spellEnd"/>
      <w:r>
        <w:rPr>
          <w:lang w:eastAsia="ja-JP"/>
        </w:rPr>
        <w:t xml:space="preserve"> in the previous version of the standard is renamed into </w:t>
      </w:r>
      <w:proofErr w:type="spellStart"/>
      <w:r>
        <w:rPr>
          <w:lang w:eastAsia="ja-JP"/>
        </w:rPr>
        <w:t>MaterialSample</w:t>
      </w:r>
      <w:proofErr w:type="spellEnd"/>
      <w:r>
        <w:rPr>
          <w:lang w:eastAsia="ja-JP"/>
        </w:rPr>
        <w:t xml:space="preserve"> in this updated version.</w:t>
      </w:r>
    </w:p>
    <w:p w14:paraId="49BE8A02" w14:textId="15FCB0CB" w:rsidR="00EC0238" w:rsidRDefault="00EC0238" w:rsidP="00EC0238">
      <w:pPr>
        <w:rPr>
          <w:lang w:eastAsia="ja-JP"/>
        </w:rPr>
      </w:pPr>
      <w:r>
        <w:rPr>
          <w:lang w:eastAsia="ja-JP"/>
        </w:rPr>
        <w:t xml:space="preserve">EXAMPLE 3 </w:t>
      </w:r>
      <w:r w:rsidR="000416A8">
        <w:rPr>
          <w:lang w:eastAsia="ja-JP"/>
        </w:rPr>
        <w:tab/>
      </w:r>
      <w:r>
        <w:rPr>
          <w:lang w:eastAsia="ja-JP"/>
        </w:rPr>
        <w:t xml:space="preserve">Statistical </w:t>
      </w:r>
      <w:r w:rsidR="00FA2553">
        <w:rPr>
          <w:lang w:eastAsia="ja-JP"/>
        </w:rPr>
        <w:t xml:space="preserve">samples </w:t>
      </w:r>
      <w:r>
        <w:rPr>
          <w:lang w:eastAsia="ja-JP"/>
        </w:rPr>
        <w:t>usually apply to populations or other sets, of which certain subset may be of specific interest.</w:t>
      </w:r>
    </w:p>
    <w:p w14:paraId="2DC143B2" w14:textId="1E399E9B" w:rsidR="00EC0238" w:rsidRDefault="00EC0238" w:rsidP="00EC0238">
      <w:pPr>
        <w:rPr>
          <w:lang w:eastAsia="ja-JP"/>
        </w:rPr>
      </w:pPr>
      <w:r>
        <w:rPr>
          <w:lang w:eastAsia="ja-JP"/>
        </w:rPr>
        <w:t>NOTE</w:t>
      </w:r>
      <w:r>
        <w:rPr>
          <w:lang w:eastAsia="ja-JP"/>
        </w:rPr>
        <w:tab/>
      </w:r>
      <w:r>
        <w:rPr>
          <w:lang w:eastAsia="ja-JP"/>
        </w:rPr>
        <w:tab/>
        <w:t xml:space="preserve">A transient </w:t>
      </w:r>
      <w:r w:rsidR="00FA2553">
        <w:rPr>
          <w:lang w:eastAsia="ja-JP"/>
        </w:rPr>
        <w:t>spatial sample</w:t>
      </w:r>
      <w:r>
        <w:rPr>
          <w:lang w:eastAsia="ja-JP"/>
        </w:rPr>
        <w:t>, such as a ships-track or flight-line, might be identified and described, but is unlikely to be revisited exactly.</w:t>
      </w:r>
    </w:p>
    <w:p w14:paraId="690C2C8E" w14:textId="535A2F86" w:rsidR="00B93EE2" w:rsidRPr="00B93EE2" w:rsidRDefault="00EC0238" w:rsidP="00EC0238">
      <w:pPr>
        <w:rPr>
          <w:lang w:eastAsia="ja-JP"/>
        </w:rPr>
      </w:pPr>
      <w:r>
        <w:rPr>
          <w:lang w:eastAsia="ja-JP"/>
        </w:rPr>
        <w:t xml:space="preserve">A </w:t>
      </w:r>
      <w:r w:rsidR="00FA2553">
        <w:rPr>
          <w:lang w:eastAsia="ja-JP"/>
        </w:rPr>
        <w:t xml:space="preserve">sample </w:t>
      </w:r>
      <w:r>
        <w:rPr>
          <w:lang w:eastAsia="ja-JP"/>
        </w:rPr>
        <w:t>is intended to sample some object in an application domain. However, in some cases the identity, and even the exact type, of the sampled object may not be known when observations are made using the sample.</w:t>
      </w:r>
    </w:p>
    <w:p w14:paraId="2AAB632F" w14:textId="6C308232" w:rsidR="00114E5B" w:rsidRDefault="00114E5B" w:rsidP="00114E5B">
      <w:pPr>
        <w:pStyle w:val="Heading3"/>
      </w:pPr>
      <w:r w:rsidRPr="00114E5B">
        <w:lastRenderedPageBreak/>
        <w:t xml:space="preserve">Sampling </w:t>
      </w:r>
      <w:r>
        <w:t>p</w:t>
      </w:r>
      <w:r w:rsidRPr="00114E5B">
        <w:t>rocess</w:t>
      </w:r>
    </w:p>
    <w:p w14:paraId="040FFE55" w14:textId="6F1C12C3" w:rsidR="00EC0238" w:rsidRDefault="00EC0238" w:rsidP="00EC0238">
      <w:pPr>
        <w:rPr>
          <w:lang w:eastAsia="ja-JP"/>
        </w:rPr>
      </w:pPr>
      <w:r>
        <w:rPr>
          <w:lang w:eastAsia="ja-JP"/>
        </w:rPr>
        <w:t xml:space="preserve">Understanding the process by which samples </w:t>
      </w:r>
      <w:r w:rsidR="00FA2553">
        <w:rPr>
          <w:lang w:eastAsia="ja-JP"/>
        </w:rPr>
        <w:t xml:space="preserve">are </w:t>
      </w:r>
      <w:r>
        <w:rPr>
          <w:lang w:eastAsia="ja-JP"/>
        </w:rPr>
        <w:t>obtained is often essential to understanding the context of subsequent measurements on this object</w:t>
      </w:r>
      <w:r w:rsidR="00FA2553">
        <w:rPr>
          <w:lang w:eastAsia="ja-JP"/>
        </w:rPr>
        <w:t xml:space="preserve"> (feature-of-interest</w:t>
      </w:r>
      <w:del w:id="210" w:author="Katharina Schleidt" w:date="2021-07-05T15:32:00Z">
        <w:r w:rsidR="00FA2553" w:rsidDel="00266DCF">
          <w:rPr>
            <w:lang w:eastAsia="ja-JP"/>
          </w:rPr>
          <w:delText>)</w:delText>
        </w:r>
        <w:r w:rsidDel="00266DCF">
          <w:rPr>
            <w:lang w:eastAsia="ja-JP"/>
          </w:rPr>
          <w:delText xml:space="preserve">; </w:delText>
        </w:r>
      </w:del>
      <w:ins w:id="211" w:author="Katharina Schleidt" w:date="2021-07-05T15:32:00Z">
        <w:r w:rsidR="00266DCF">
          <w:rPr>
            <w:lang w:eastAsia="ja-JP"/>
          </w:rPr>
          <w:t>)</w:t>
        </w:r>
        <w:r w:rsidR="00266DCF">
          <w:rPr>
            <w:lang w:eastAsia="ja-JP"/>
          </w:rPr>
          <w:t>.</w:t>
        </w:r>
        <w:r w:rsidR="00266DCF">
          <w:rPr>
            <w:lang w:eastAsia="ja-JP"/>
          </w:rPr>
          <w:t xml:space="preserve"> </w:t>
        </w:r>
      </w:ins>
      <w:del w:id="212" w:author="Katharina Schleidt" w:date="2021-07-05T15:32:00Z">
        <w:r w:rsidDel="00266DCF">
          <w:rPr>
            <w:lang w:eastAsia="ja-JP"/>
          </w:rPr>
          <w:delText xml:space="preserve">different </w:delText>
        </w:r>
      </w:del>
      <w:ins w:id="213" w:author="Katharina Schleidt" w:date="2021-07-05T15:32:00Z">
        <w:r w:rsidR="00266DCF">
          <w:rPr>
            <w:lang w:eastAsia="ja-JP"/>
          </w:rPr>
          <w:t>D</w:t>
        </w:r>
        <w:r w:rsidR="00266DCF">
          <w:rPr>
            <w:lang w:eastAsia="ja-JP"/>
          </w:rPr>
          <w:t xml:space="preserve">ifferent </w:t>
        </w:r>
      </w:ins>
      <w:r>
        <w:rPr>
          <w:lang w:eastAsia="ja-JP"/>
        </w:rPr>
        <w:t>sampling strategies can provide vastly different samples, in turn leading to different result values in observations pertaining to these samples.</w:t>
      </w:r>
    </w:p>
    <w:p w14:paraId="749CC364" w14:textId="68073ADA" w:rsidR="00EC0238" w:rsidRDefault="00EC0238" w:rsidP="00EC0238">
      <w:pPr>
        <w:rPr>
          <w:lang w:eastAsia="ja-JP"/>
        </w:rPr>
      </w:pPr>
      <w:r>
        <w:rPr>
          <w:lang w:eastAsia="ja-JP"/>
        </w:rPr>
        <w:t xml:space="preserve">A </w:t>
      </w:r>
      <w:r w:rsidR="00FA2553">
        <w:rPr>
          <w:lang w:eastAsia="ja-JP"/>
        </w:rPr>
        <w:t xml:space="preserve">sample </w:t>
      </w:r>
      <w:r>
        <w:rPr>
          <w:lang w:eastAsia="ja-JP"/>
        </w:rPr>
        <w:t xml:space="preserve">is created through the act of </w:t>
      </w:r>
      <w:r w:rsidR="00FA2553">
        <w:rPr>
          <w:lang w:eastAsia="ja-JP"/>
        </w:rPr>
        <w:t>sampling</w:t>
      </w:r>
      <w:r>
        <w:rPr>
          <w:lang w:eastAsia="ja-JP"/>
        </w:rPr>
        <w:t xml:space="preserve">, whereby a </w:t>
      </w:r>
      <w:r w:rsidR="00FA2553">
        <w:rPr>
          <w:lang w:eastAsia="ja-JP"/>
        </w:rPr>
        <w:t xml:space="preserve">sampler </w:t>
      </w:r>
      <w:r>
        <w:rPr>
          <w:lang w:eastAsia="ja-JP"/>
        </w:rPr>
        <w:t xml:space="preserve">follows a defined </w:t>
      </w:r>
      <w:r w:rsidR="00FA2553">
        <w:rPr>
          <w:lang w:eastAsia="ja-JP"/>
        </w:rPr>
        <w:t xml:space="preserve">procedure </w:t>
      </w:r>
      <w:r>
        <w:rPr>
          <w:lang w:eastAsia="ja-JP"/>
        </w:rPr>
        <w:t xml:space="preserve">in order to identify and/or extract representative </w:t>
      </w:r>
      <w:r w:rsidR="00FA2553">
        <w:rPr>
          <w:lang w:eastAsia="ja-JP"/>
        </w:rPr>
        <w:t xml:space="preserve">samples </w:t>
      </w:r>
      <w:r>
        <w:rPr>
          <w:lang w:eastAsia="ja-JP"/>
        </w:rPr>
        <w:t xml:space="preserve">from the ultimate feature-of-interest. </w:t>
      </w:r>
    </w:p>
    <w:p w14:paraId="3D00BC3A" w14:textId="75D9671A" w:rsidR="00EC0238" w:rsidRDefault="00EC0238" w:rsidP="00EC0238">
      <w:pPr>
        <w:rPr>
          <w:lang w:eastAsia="ja-JP"/>
        </w:rPr>
      </w:pPr>
      <w:r>
        <w:rPr>
          <w:lang w:eastAsia="ja-JP"/>
        </w:rPr>
        <w:t xml:space="preserve">The nature of the </w:t>
      </w:r>
      <w:r w:rsidR="00FA2553">
        <w:rPr>
          <w:lang w:eastAsia="ja-JP"/>
        </w:rPr>
        <w:t xml:space="preserve">sampler </w:t>
      </w:r>
      <w:r>
        <w:rPr>
          <w:lang w:eastAsia="ja-JP"/>
        </w:rPr>
        <w:t xml:space="preserve">varies by sampling strategy; at one end of the spectrum the </w:t>
      </w:r>
      <w:r w:rsidR="00FA2553">
        <w:rPr>
          <w:lang w:eastAsia="ja-JP"/>
        </w:rPr>
        <w:t xml:space="preserve">sampler </w:t>
      </w:r>
      <w:r>
        <w:rPr>
          <w:lang w:eastAsia="ja-JP"/>
        </w:rPr>
        <w:t xml:space="preserve">can be a sensor or other automated measurement device; at the other end of the spectrum the </w:t>
      </w:r>
      <w:r w:rsidR="00FA2553">
        <w:rPr>
          <w:lang w:eastAsia="ja-JP"/>
        </w:rPr>
        <w:t xml:space="preserve">sampler </w:t>
      </w:r>
      <w:r>
        <w:rPr>
          <w:lang w:eastAsia="ja-JP"/>
        </w:rPr>
        <w:t>can be a human being providing observations or taking part in a biodiversity survey campaign.</w:t>
      </w:r>
    </w:p>
    <w:p w14:paraId="6041E24C" w14:textId="2233D1F7" w:rsidR="00EC0238" w:rsidRDefault="00EC0238" w:rsidP="00EC0238">
      <w:pPr>
        <w:rPr>
          <w:lang w:eastAsia="ja-JP"/>
        </w:rPr>
      </w:pPr>
      <w:del w:id="214" w:author="Katharina Schleidt" w:date="2021-07-05T15:35:00Z">
        <w:r w:rsidDel="00266DCF">
          <w:rPr>
            <w:lang w:eastAsia="ja-JP"/>
          </w:rPr>
          <w:delText xml:space="preserve">In </w:delText>
        </w:r>
      </w:del>
      <w:ins w:id="215" w:author="Katharina Schleidt" w:date="2021-07-05T15:35:00Z">
        <w:r w:rsidR="00266DCF">
          <w:rPr>
            <w:lang w:eastAsia="ja-JP"/>
          </w:rPr>
          <w:t>As a</w:t>
        </w:r>
        <w:r w:rsidR="00266DCF">
          <w:rPr>
            <w:lang w:eastAsia="ja-JP"/>
          </w:rPr>
          <w:t xml:space="preserve"> </w:t>
        </w:r>
      </w:ins>
      <w:r>
        <w:rPr>
          <w:lang w:eastAsia="ja-JP"/>
        </w:rPr>
        <w:t xml:space="preserve">dependence on the sampling strategy, a sampling procedure appropriate to the </w:t>
      </w:r>
      <w:r w:rsidR="00FA2553">
        <w:rPr>
          <w:lang w:eastAsia="ja-JP"/>
        </w:rPr>
        <w:t xml:space="preserve">sampling act </w:t>
      </w:r>
      <w:r>
        <w:rPr>
          <w:lang w:eastAsia="ja-JP"/>
        </w:rPr>
        <w:t xml:space="preserve">to be performed must be selected and defined. For the provision of </w:t>
      </w:r>
      <w:r w:rsidR="00FA2553">
        <w:rPr>
          <w:lang w:eastAsia="ja-JP"/>
        </w:rPr>
        <w:t>fine-</w:t>
      </w:r>
      <w:r>
        <w:rPr>
          <w:lang w:eastAsia="ja-JP"/>
        </w:rPr>
        <w:t xml:space="preserve">grained information pertaining to the sampling process, multiple sampling procedures can be applied to one </w:t>
      </w:r>
      <w:r w:rsidR="00FA2553">
        <w:rPr>
          <w:lang w:eastAsia="ja-JP"/>
        </w:rPr>
        <w:t>sampling act</w:t>
      </w:r>
      <w:r>
        <w:rPr>
          <w:lang w:eastAsia="ja-JP"/>
        </w:rPr>
        <w:t>. Multiple sampling procedures may also be required for the case where one sampling process classifies samples in accordance with multiple criteria.</w:t>
      </w:r>
    </w:p>
    <w:p w14:paraId="5A9366A8" w14:textId="4E3982E0" w:rsidR="00EC0238" w:rsidRDefault="00EC0238" w:rsidP="00EC0238">
      <w:pPr>
        <w:rPr>
          <w:lang w:eastAsia="ja-JP"/>
        </w:rPr>
      </w:pPr>
      <w:r>
        <w:rPr>
          <w:lang w:eastAsia="ja-JP"/>
        </w:rPr>
        <w:t>EXAMPLE</w:t>
      </w:r>
      <w:r>
        <w:rPr>
          <w:lang w:eastAsia="ja-JP"/>
        </w:rPr>
        <w:tab/>
        <w:t>When performing observations on populations, these may first be sampled by gender and age. Sampling</w:t>
      </w:r>
      <w:r w:rsidR="00D50C12">
        <w:rPr>
          <w:lang w:eastAsia="ja-JP"/>
        </w:rPr>
        <w:t xml:space="preserve"> </w:t>
      </w:r>
      <w:r>
        <w:rPr>
          <w:lang w:eastAsia="ja-JP"/>
        </w:rPr>
        <w:t>Procedures describing the criteria utilized for gender and age classification can be provided individually.</w:t>
      </w:r>
    </w:p>
    <w:p w14:paraId="63D62E32" w14:textId="7EF56ED0" w:rsidR="00EC0238" w:rsidRDefault="00EC0238" w:rsidP="00EC0238">
      <w:pPr>
        <w:rPr>
          <w:lang w:eastAsia="ja-JP"/>
        </w:rPr>
      </w:pPr>
      <w:r>
        <w:rPr>
          <w:lang w:eastAsia="ja-JP"/>
        </w:rPr>
        <w:t xml:space="preserve">A </w:t>
      </w:r>
      <w:r w:rsidR="00FA2553">
        <w:rPr>
          <w:lang w:eastAsia="ja-JP"/>
        </w:rPr>
        <w:t xml:space="preserve">sampling </w:t>
      </w:r>
      <w:r>
        <w:rPr>
          <w:lang w:eastAsia="ja-JP"/>
        </w:rPr>
        <w:t xml:space="preserve">event may involve very different </w:t>
      </w:r>
      <w:r w:rsidR="00FA2553">
        <w:rPr>
          <w:lang w:eastAsia="ja-JP"/>
        </w:rPr>
        <w:t>samples</w:t>
      </w:r>
      <w:r>
        <w:rPr>
          <w:lang w:eastAsia="ja-JP"/>
        </w:rPr>
        <w:t xml:space="preserve">, whereby some of these samples may serve purely to provide contextual information pertaining to the </w:t>
      </w:r>
      <w:r w:rsidR="00FA2553">
        <w:rPr>
          <w:lang w:eastAsia="ja-JP"/>
        </w:rPr>
        <w:t xml:space="preserve">sampling </w:t>
      </w:r>
      <w:r>
        <w:rPr>
          <w:lang w:eastAsia="ja-JP"/>
        </w:rPr>
        <w:t>event.</w:t>
      </w:r>
    </w:p>
    <w:p w14:paraId="1BFF99C2" w14:textId="2AB714F9" w:rsidR="00EC0238" w:rsidRPr="00EC0238" w:rsidRDefault="00EC0238" w:rsidP="00EC0238">
      <w:pPr>
        <w:rPr>
          <w:lang w:eastAsia="ja-JP"/>
        </w:rPr>
      </w:pPr>
      <w:r>
        <w:rPr>
          <w:lang w:eastAsia="ja-JP"/>
        </w:rPr>
        <w:t>EXAMPLE</w:t>
      </w:r>
      <w:r>
        <w:rPr>
          <w:lang w:eastAsia="ja-JP"/>
        </w:rPr>
        <w:tab/>
        <w:t>When sampling water from a river, information on the meteorology at the time of sampling may be relevant for the interpretation of measurements obtained on the water sample.</w:t>
      </w:r>
    </w:p>
    <w:p w14:paraId="5EAB845A" w14:textId="4CAC6202" w:rsidR="00114E5B" w:rsidRDefault="00114E5B" w:rsidP="00114E5B">
      <w:pPr>
        <w:pStyle w:val="Heading3"/>
      </w:pPr>
      <w:r w:rsidRPr="00114E5B">
        <w:t>Classification of samples</w:t>
      </w:r>
    </w:p>
    <w:p w14:paraId="18ECB189" w14:textId="1E6456D7" w:rsidR="00D50C12" w:rsidRDefault="00032197" w:rsidP="00D50C12">
      <w:pPr>
        <w:rPr>
          <w:lang w:eastAsia="ja-JP"/>
        </w:rPr>
      </w:pPr>
      <w:r>
        <w:t xml:space="preserve">A small number of common sampling patterns, similar across domains, provide a basis for processing and portrayal tools, and depend particularly on the geometry of the sample design. </w:t>
      </w:r>
      <w:r w:rsidR="00D50C12">
        <w:rPr>
          <w:lang w:eastAsia="ja-JP"/>
        </w:rPr>
        <w:t xml:space="preserve">These provide a basis for processing and portrayal tools which are similar across domains, and depend particularly on the geometry of the sample design. Common names for sampling features include specimen, sample, site, profile, transect, path, swath and scene. </w:t>
      </w:r>
    </w:p>
    <w:p w14:paraId="4B63871F" w14:textId="77777777" w:rsidR="00D50C12" w:rsidRDefault="00D50C12" w:rsidP="00D50C12">
      <w:pPr>
        <w:rPr>
          <w:lang w:eastAsia="ja-JP"/>
        </w:rPr>
      </w:pPr>
      <w:r>
        <w:rPr>
          <w:lang w:eastAsia="ja-JP"/>
        </w:rPr>
        <w:t xml:space="preserve">Spatial sampling is classified primarily by the topological dimension. Material samples may provide information on their original source location, but are more often characterized by their size and storage location. </w:t>
      </w:r>
    </w:p>
    <w:p w14:paraId="44438C80" w14:textId="77777777" w:rsidR="00D50C12" w:rsidRDefault="00D50C12" w:rsidP="00D50C12">
      <w:pPr>
        <w:rPr>
          <w:lang w:eastAsia="ja-JP"/>
        </w:rPr>
      </w:pPr>
      <w:r>
        <w:rPr>
          <w:lang w:eastAsia="ja-JP"/>
        </w:rPr>
        <w:t>In addition, various preparation steps may be performed on samples both before and after observations are performed on the sample.</w:t>
      </w:r>
    </w:p>
    <w:p w14:paraId="0C38C07F" w14:textId="246E0353" w:rsidR="00EC0238" w:rsidRPr="00EC0238" w:rsidRDefault="00D50C12" w:rsidP="00D50C12">
      <w:pPr>
        <w:rPr>
          <w:lang w:eastAsia="ja-JP"/>
        </w:rPr>
      </w:pPr>
      <w:r>
        <w:rPr>
          <w:lang w:eastAsia="ja-JP"/>
        </w:rPr>
        <w:t xml:space="preserve">Additional information on provenance, curation and </w:t>
      </w:r>
      <w:r w:rsidR="00FA2553">
        <w:rPr>
          <w:lang w:eastAsia="ja-JP"/>
        </w:rPr>
        <w:t xml:space="preserve">methods of archiving a sample </w:t>
      </w:r>
      <w:r>
        <w:rPr>
          <w:lang w:eastAsia="ja-JP"/>
        </w:rPr>
        <w:t>has been delegated to external standards that may be referenced via the ‘metadata’ association that can be provided for all types contained within the Sampling model.</w:t>
      </w:r>
    </w:p>
    <w:p w14:paraId="794F61EF" w14:textId="0DFC7864" w:rsidR="00114E5B" w:rsidRDefault="00114E5B" w:rsidP="00114E5B">
      <w:pPr>
        <w:pStyle w:val="Heading2"/>
      </w:pPr>
      <w:bookmarkStart w:id="216" w:name="_Toc72768864"/>
      <w:r w:rsidRPr="00114E5B">
        <w:lastRenderedPageBreak/>
        <w:t xml:space="preserve">Alignment between Observation, Sample </w:t>
      </w:r>
      <w:r>
        <w:t>and</w:t>
      </w:r>
      <w:r w:rsidRPr="00114E5B">
        <w:t xml:space="preserve"> </w:t>
      </w:r>
      <w:r>
        <w:t>d</w:t>
      </w:r>
      <w:r w:rsidRPr="00114E5B">
        <w:t xml:space="preserve">omain </w:t>
      </w:r>
      <w:r>
        <w:t>m</w:t>
      </w:r>
      <w:r w:rsidRPr="00114E5B">
        <w:t>odels</w:t>
      </w:r>
      <w:bookmarkEnd w:id="216"/>
    </w:p>
    <w:p w14:paraId="29A35C7C" w14:textId="29646716" w:rsidR="00114E5B" w:rsidRDefault="00114E5B" w:rsidP="00114E5B">
      <w:pPr>
        <w:pStyle w:val="Heading3"/>
      </w:pPr>
      <w:r w:rsidRPr="00114E5B">
        <w:t xml:space="preserve">Model </w:t>
      </w:r>
      <w:r>
        <w:t>c</w:t>
      </w:r>
      <w:r w:rsidRPr="00114E5B">
        <w:t>onsistency</w:t>
      </w:r>
    </w:p>
    <w:p w14:paraId="787633EE" w14:textId="1FD57AEB" w:rsidR="00300AFD" w:rsidRDefault="00300AFD" w:rsidP="00300AFD">
      <w:pPr>
        <w:rPr>
          <w:lang w:eastAsia="ja-JP"/>
        </w:rPr>
      </w:pPr>
      <w:r w:rsidRPr="00300AFD">
        <w:rPr>
          <w:lang w:eastAsia="ja-JP"/>
        </w:rPr>
        <w:t xml:space="preserve">The type of the feature-of-interest is defined in an application schema </w:t>
      </w:r>
      <w:r w:rsidRPr="00F24D49">
        <w:rPr>
          <w:lang w:eastAsia="ja-JP"/>
        </w:rPr>
        <w:t>(ISO 19109).</w:t>
      </w:r>
      <w:r w:rsidRPr="00300AFD">
        <w:rPr>
          <w:lang w:eastAsia="ja-JP"/>
        </w:rPr>
        <w:t xml:space="preserve"> This may be part of a domain model, or may be from a cross-domain model, such as Sampl</w:t>
      </w:r>
      <w:r>
        <w:rPr>
          <w:lang w:eastAsia="ja-JP"/>
        </w:rPr>
        <w:t>e</w:t>
      </w:r>
      <w:r w:rsidRPr="00300AFD">
        <w:rPr>
          <w:lang w:eastAsia="ja-JP"/>
        </w:rPr>
        <w:t xml:space="preserve"> (</w:t>
      </w:r>
      <w:r w:rsidR="003D4D00">
        <w:rPr>
          <w:lang w:eastAsia="ja-JP"/>
        </w:rPr>
        <w:t xml:space="preserve">Clause </w:t>
      </w:r>
      <w:r w:rsidR="003D4D00">
        <w:rPr>
          <w:lang w:eastAsia="ja-JP"/>
        </w:rPr>
        <w:fldChar w:fldCharType="begin"/>
      </w:r>
      <w:r w:rsidR="003D4D00">
        <w:rPr>
          <w:lang w:eastAsia="ja-JP"/>
        </w:rPr>
        <w:instrText xml:space="preserve"> REF _Ref52485755 \r \h </w:instrText>
      </w:r>
      <w:r w:rsidR="003D4D00">
        <w:rPr>
          <w:lang w:eastAsia="ja-JP"/>
        </w:rPr>
      </w:r>
      <w:r w:rsidR="003D4D00">
        <w:rPr>
          <w:lang w:eastAsia="ja-JP"/>
        </w:rPr>
        <w:fldChar w:fldCharType="separate"/>
      </w:r>
      <w:r w:rsidR="00821F18">
        <w:rPr>
          <w:lang w:eastAsia="ja-JP"/>
        </w:rPr>
        <w:t>11</w:t>
      </w:r>
      <w:r w:rsidR="003D4D00">
        <w:rPr>
          <w:lang w:eastAsia="ja-JP"/>
        </w:rPr>
        <w:fldChar w:fldCharType="end"/>
      </w:r>
      <w:r w:rsidRPr="00300AFD">
        <w:rPr>
          <w:lang w:eastAsia="ja-JP"/>
        </w:rPr>
        <w:t xml:space="preserve">). The feature type defines its set of characteristics as properties. For consistency, the feature-of-interest shall carry the observed property as part of the definition of its type </w:t>
      </w:r>
      <w:r w:rsidRPr="001501CE">
        <w:rPr>
          <w:lang w:eastAsia="ja-JP"/>
        </w:rPr>
        <w:t>(</w:t>
      </w:r>
      <w:proofErr w:type="gramStart"/>
      <w:r w:rsidRPr="001501CE">
        <w:rPr>
          <w:lang w:eastAsia="ja-JP"/>
        </w:rPr>
        <w:t>e.g.</w:t>
      </w:r>
      <w:proofErr w:type="gramEnd"/>
      <w:r w:rsidR="001501CE">
        <w:rPr>
          <w:lang w:eastAsia="ja-JP"/>
        </w:rPr>
        <w:t xml:space="preserve"> </w:t>
      </w:r>
      <w:r w:rsidR="001501CE">
        <w:rPr>
          <w:lang w:eastAsia="ja-JP"/>
        </w:rPr>
        <w:fldChar w:fldCharType="begin"/>
      </w:r>
      <w:r w:rsidR="001501CE">
        <w:rPr>
          <w:lang w:eastAsia="ja-JP"/>
        </w:rPr>
        <w:instrText xml:space="preserve"> REF _Ref52386984 \h </w:instrText>
      </w:r>
      <w:r w:rsidR="001501CE">
        <w:rPr>
          <w:lang w:eastAsia="ja-JP"/>
        </w:rPr>
      </w:r>
      <w:r w:rsidR="001501CE">
        <w:rPr>
          <w:lang w:eastAsia="ja-JP"/>
        </w:rPr>
        <w:fldChar w:fldCharType="separate"/>
      </w:r>
      <w:r w:rsidR="00821F18" w:rsidRPr="00C63000">
        <w:rPr>
          <w:b/>
          <w:bCs/>
          <w:sz w:val="20"/>
          <w:szCs w:val="20"/>
        </w:rPr>
        <w:t xml:space="preserve">Figure </w:t>
      </w:r>
      <w:r w:rsidR="00821F18">
        <w:rPr>
          <w:b/>
          <w:bCs/>
          <w:noProof/>
          <w:sz w:val="20"/>
          <w:szCs w:val="20"/>
        </w:rPr>
        <w:t>5</w:t>
      </w:r>
      <w:r w:rsidR="001501CE">
        <w:rPr>
          <w:lang w:eastAsia="ja-JP"/>
        </w:rPr>
        <w:fldChar w:fldCharType="end"/>
      </w:r>
      <w:r w:rsidRPr="001501CE">
        <w:rPr>
          <w:lang w:eastAsia="ja-JP"/>
        </w:rPr>
        <w:t>).</w:t>
      </w:r>
    </w:p>
    <w:p w14:paraId="1DF6342B" w14:textId="77777777" w:rsidR="00FA0795" w:rsidRDefault="00FA0795" w:rsidP="00FA0795">
      <w:pPr>
        <w:tabs>
          <w:tab w:val="left" w:pos="540"/>
          <w:tab w:val="left" w:pos="700"/>
        </w:tabs>
      </w:pPr>
      <w:r>
        <w:t xml:space="preserve">EXAMPLE </w:t>
      </w:r>
    </w:p>
    <w:p w14:paraId="104ABB0A" w14:textId="085D51C1" w:rsidR="00FA0795" w:rsidRDefault="00FA0795" w:rsidP="00FA0795">
      <w:pPr>
        <w:tabs>
          <w:tab w:val="left" w:pos="540"/>
          <w:tab w:val="left" w:pos="700"/>
        </w:tabs>
      </w:pPr>
      <w:r>
        <w:t>A pallet with the characteristic mass is to be described via a feature model. In the simplest form, an interface “Pallet” may be defined as having the attribute “mass” of type “Measure” describing the mass characteristic of the pallet being described (</w:t>
      </w:r>
      <w:r>
        <w:fldChar w:fldCharType="begin"/>
      </w:r>
      <w:r>
        <w:instrText xml:space="preserve"> REF _Ref52386333 \h </w:instrText>
      </w:r>
      <w:r>
        <w:fldChar w:fldCharType="separate"/>
      </w:r>
      <w:r w:rsidR="00821F18" w:rsidRPr="00C63000">
        <w:rPr>
          <w:b/>
          <w:bCs/>
          <w:sz w:val="20"/>
          <w:szCs w:val="20"/>
        </w:rPr>
        <w:t xml:space="preserve">Figure </w:t>
      </w:r>
      <w:r w:rsidR="00821F18">
        <w:rPr>
          <w:b/>
          <w:bCs/>
          <w:noProof/>
          <w:sz w:val="20"/>
          <w:szCs w:val="20"/>
        </w:rPr>
        <w:t>4</w:t>
      </w:r>
      <w:r>
        <w:fldChar w:fldCharType="end"/>
      </w:r>
      <w:r>
        <w:t>). However, when using this direct approach, no further measurement metadata is available, only the numeric mass is provided together with the unit of measurement.</w:t>
      </w:r>
    </w:p>
    <w:p w14:paraId="4380A4DF" w14:textId="61C951D1" w:rsidR="00FA0795" w:rsidRDefault="00FA0795" w:rsidP="00FA0795">
      <w:pPr>
        <w:keepNext/>
        <w:tabs>
          <w:tab w:val="left" w:pos="540"/>
          <w:tab w:val="left" w:pos="700"/>
        </w:tabs>
        <w:jc w:val="center"/>
      </w:pPr>
      <w:r>
        <w:rPr>
          <w:noProof/>
          <w:lang w:val="fr-FR" w:eastAsia="fr-FR"/>
        </w:rPr>
        <w:drawing>
          <wp:inline distT="0" distB="0" distL="0" distR="0" wp14:anchorId="55C3143C" wp14:editId="1EFFD5EC">
            <wp:extent cx="1825842" cy="2808100"/>
            <wp:effectExtent l="0" t="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43">
                      <a:extLst>
                        <a:ext uri="{28A0092B-C50C-407E-A947-70E740481C1C}">
                          <a14:useLocalDpi xmlns:a14="http://schemas.microsoft.com/office/drawing/2010/main" val="0"/>
                        </a:ext>
                      </a:extLst>
                    </a:blip>
                    <a:stretch>
                      <a:fillRect/>
                    </a:stretch>
                  </pic:blipFill>
                  <pic:spPr>
                    <a:xfrm>
                      <a:off x="0" y="0"/>
                      <a:ext cx="1825842" cy="2808100"/>
                    </a:xfrm>
                    <a:prstGeom prst="rect">
                      <a:avLst/>
                    </a:prstGeom>
                  </pic:spPr>
                </pic:pic>
              </a:graphicData>
            </a:graphic>
          </wp:inline>
        </w:drawing>
      </w:r>
    </w:p>
    <w:p w14:paraId="7BA80233" w14:textId="469B650B" w:rsidR="00FA0795" w:rsidRPr="00C63000" w:rsidRDefault="00FA0795" w:rsidP="00FA0795">
      <w:pPr>
        <w:jc w:val="center"/>
        <w:rPr>
          <w:b/>
          <w:bCs/>
          <w:sz w:val="20"/>
          <w:szCs w:val="20"/>
        </w:rPr>
      </w:pPr>
      <w:bookmarkStart w:id="217" w:name="_Ref52386333"/>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5</w:t>
      </w:r>
      <w:r w:rsidR="00D471BA">
        <w:rPr>
          <w:b/>
          <w:bCs/>
          <w:sz w:val="20"/>
          <w:szCs w:val="20"/>
        </w:rPr>
        <w:fldChar w:fldCharType="end"/>
      </w:r>
      <w:bookmarkEnd w:id="217"/>
      <w:r w:rsidRPr="00C63000">
        <w:rPr>
          <w:b/>
          <w:bCs/>
          <w:sz w:val="20"/>
          <w:szCs w:val="20"/>
        </w:rPr>
        <w:t xml:space="preserve"> — </w:t>
      </w:r>
      <w:r w:rsidR="00E22F4E" w:rsidRPr="00C63000">
        <w:rPr>
          <w:b/>
          <w:bCs/>
          <w:sz w:val="20"/>
          <w:szCs w:val="20"/>
        </w:rPr>
        <w:t xml:space="preserve">(Example) </w:t>
      </w:r>
      <w:r w:rsidRPr="00C63000">
        <w:rPr>
          <w:b/>
          <w:bCs/>
          <w:sz w:val="20"/>
          <w:szCs w:val="20"/>
        </w:rPr>
        <w:t>Pallet interface, simple example for model consistency</w:t>
      </w:r>
      <w:r w:rsidR="00C63000" w:rsidRPr="00C63000">
        <w:rPr>
          <w:b/>
          <w:bCs/>
          <w:sz w:val="20"/>
          <w:szCs w:val="20"/>
        </w:rPr>
        <w:t>.</w:t>
      </w:r>
    </w:p>
    <w:p w14:paraId="05F9B54A" w14:textId="68D0C022" w:rsidR="00FA0795" w:rsidRDefault="00917C89" w:rsidP="00917C89">
      <w:pPr>
        <w:pStyle w:val="NormalWeb"/>
        <w:jc w:val="both"/>
      </w:pPr>
      <w:r>
        <w:t>Alternatively,</w:t>
      </w:r>
      <w:r w:rsidR="00FA0795">
        <w:t xml:space="preserve"> through utilization of the </w:t>
      </w:r>
      <w:del w:id="218" w:author="Katharina Schleidt" w:date="2021-07-05T19:38:00Z">
        <w:r w:rsidR="00C44FEC" w:rsidDel="00116C6C">
          <w:delText>Observations, measurements and samples</w:delText>
        </w:r>
      </w:del>
      <w:ins w:id="219" w:author="Katharina Schleidt" w:date="2021-07-05T19:38:00Z">
        <w:r w:rsidR="00116C6C">
          <w:t>OMS</w:t>
        </w:r>
      </w:ins>
      <w:r w:rsidR="00C44FEC">
        <w:t xml:space="preserve"> </w:t>
      </w:r>
      <w:r w:rsidR="00FA0795">
        <w:t>model, an observation providing the value of this property for the feature being investigated may be utilized to fulfil the data requirements ensuing from the Pallet Interface. This approach makes it possible for the information system to ‘describe’ how the result (here mass value) was obtained together with the relevant value.</w:t>
      </w:r>
    </w:p>
    <w:p w14:paraId="09DC1D48" w14:textId="1FBE43A3" w:rsidR="00FA0795" w:rsidRDefault="00FA0795" w:rsidP="00FA0795">
      <w:r>
        <w:t xml:space="preserve">For this purpose, the observation shall have </w:t>
      </w:r>
      <w:proofErr w:type="spellStart"/>
      <w:r>
        <w:t>observedProperty</w:t>
      </w:r>
      <w:proofErr w:type="spellEnd"/>
      <w:r>
        <w:t xml:space="preserve"> “mass”, the result shall be of the type “Measure” and the scale (unit of measure) shall be suitable for mass measurements. Thus, the requirements ensuing from the Pallet Interface are fulfilled, while additional relevant measurement meta-information is also provided; model consistency has been ensured. This approach is illustrated in </w:t>
      </w:r>
      <w:r w:rsidR="001501CE">
        <w:rPr>
          <w:highlight w:val="yellow"/>
        </w:rPr>
        <w:fldChar w:fldCharType="begin"/>
      </w:r>
      <w:r w:rsidR="001501CE">
        <w:instrText xml:space="preserve"> REF _Ref52386984 \h </w:instrText>
      </w:r>
      <w:r w:rsidR="001501CE">
        <w:rPr>
          <w:highlight w:val="yellow"/>
        </w:rPr>
      </w:r>
      <w:r w:rsidR="001501CE">
        <w:rPr>
          <w:highlight w:val="yellow"/>
        </w:rPr>
        <w:fldChar w:fldCharType="separate"/>
      </w:r>
      <w:r w:rsidR="00821F18" w:rsidRPr="00C63000">
        <w:rPr>
          <w:b/>
          <w:bCs/>
          <w:sz w:val="20"/>
          <w:szCs w:val="20"/>
        </w:rPr>
        <w:t xml:space="preserve">Figure </w:t>
      </w:r>
      <w:r w:rsidR="00821F18">
        <w:rPr>
          <w:b/>
          <w:bCs/>
          <w:noProof/>
          <w:sz w:val="20"/>
          <w:szCs w:val="20"/>
        </w:rPr>
        <w:t>5</w:t>
      </w:r>
      <w:r w:rsidR="001501CE">
        <w:rPr>
          <w:highlight w:val="yellow"/>
        </w:rPr>
        <w:fldChar w:fldCharType="end"/>
      </w:r>
      <w:r>
        <w:t>.</w:t>
      </w:r>
    </w:p>
    <w:p w14:paraId="3FDD7CA6" w14:textId="6512FAF1" w:rsidR="001501CE" w:rsidRDefault="001501CE" w:rsidP="001501CE">
      <w:pPr>
        <w:keepNext/>
      </w:pPr>
      <w:r>
        <w:rPr>
          <w:noProof/>
          <w:lang w:val="fr-FR" w:eastAsia="fr-FR"/>
        </w:rPr>
        <w:lastRenderedPageBreak/>
        <w:drawing>
          <wp:inline distT="0" distB="0" distL="0" distR="0" wp14:anchorId="578AA731" wp14:editId="2431D348">
            <wp:extent cx="6175886" cy="303745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44">
                      <a:extLst>
                        <a:ext uri="{28A0092B-C50C-407E-A947-70E740481C1C}">
                          <a14:useLocalDpi xmlns:a14="http://schemas.microsoft.com/office/drawing/2010/main" val="0"/>
                        </a:ext>
                      </a:extLst>
                    </a:blip>
                    <a:stretch>
                      <a:fillRect/>
                    </a:stretch>
                  </pic:blipFill>
                  <pic:spPr>
                    <a:xfrm>
                      <a:off x="0" y="0"/>
                      <a:ext cx="6175886" cy="3037459"/>
                    </a:xfrm>
                    <a:prstGeom prst="rect">
                      <a:avLst/>
                    </a:prstGeom>
                  </pic:spPr>
                </pic:pic>
              </a:graphicData>
            </a:graphic>
          </wp:inline>
        </w:drawing>
      </w:r>
    </w:p>
    <w:p w14:paraId="30F4AE5F" w14:textId="680C88DD" w:rsidR="00FA0795" w:rsidRPr="00C63000" w:rsidRDefault="001501CE" w:rsidP="001501CE">
      <w:pPr>
        <w:jc w:val="center"/>
        <w:rPr>
          <w:b/>
          <w:bCs/>
          <w:sz w:val="20"/>
          <w:szCs w:val="20"/>
        </w:rPr>
      </w:pPr>
      <w:bookmarkStart w:id="220" w:name="_Ref52386984"/>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6</w:t>
      </w:r>
      <w:r w:rsidR="00D471BA">
        <w:rPr>
          <w:b/>
          <w:bCs/>
          <w:sz w:val="20"/>
          <w:szCs w:val="20"/>
        </w:rPr>
        <w:fldChar w:fldCharType="end"/>
      </w:r>
      <w:bookmarkEnd w:id="220"/>
      <w:r w:rsidRPr="00C63000">
        <w:rPr>
          <w:b/>
          <w:bCs/>
          <w:sz w:val="20"/>
          <w:szCs w:val="20"/>
        </w:rPr>
        <w:t xml:space="preserve"> — (Example) An observation with consistent properties: the observed property (mass) is a </w:t>
      </w:r>
      <w:r w:rsidR="001B02F3">
        <w:rPr>
          <w:b/>
          <w:bCs/>
          <w:sz w:val="20"/>
          <w:szCs w:val="20"/>
        </w:rPr>
        <w:t>characteristic</w:t>
      </w:r>
      <w:r w:rsidRPr="00C63000">
        <w:rPr>
          <w:b/>
          <w:bCs/>
          <w:sz w:val="20"/>
          <w:szCs w:val="20"/>
        </w:rPr>
        <w:t xml:space="preserve"> associated with the type of the feature-of-interest (Pallet) and the procedure and result type are also suitable.</w:t>
      </w:r>
    </w:p>
    <w:p w14:paraId="7688F3C2" w14:textId="39AC1866" w:rsidR="00C0258F" w:rsidRDefault="00C0258F" w:rsidP="00181B85">
      <w:r>
        <w:t>The figure below shows a complete representation of a mass observation. In addition to the basic information provided with the observation in the preceding diagram, information on the specific measurement device used is provided together with information on where this device was deployed as the observation was performed.</w:t>
      </w:r>
    </w:p>
    <w:p w14:paraId="42653CCB" w14:textId="77777777" w:rsidR="00A214B2" w:rsidRDefault="00C0258F" w:rsidP="00917C89">
      <w:pPr>
        <w:keepNext/>
      </w:pPr>
      <w:r>
        <w:rPr>
          <w:noProof/>
          <w:lang w:val="fr-FR" w:eastAsia="fr-FR"/>
        </w:rPr>
        <w:drawing>
          <wp:inline distT="0" distB="0" distL="0" distR="0" wp14:anchorId="7B23A960" wp14:editId="148519F6">
            <wp:extent cx="6180558" cy="3860800"/>
            <wp:effectExtent l="0" t="0" r="0" b="635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a:picLocks noChangeAspect="1" noChangeArrowheads="1"/>
                    </pic:cNvPicPr>
                  </pic:nvPicPr>
                  <pic:blipFill>
                    <a:blip r:embed="rId45">
                      <a:extLst>
                        <a:ext uri="{28A0092B-C50C-407E-A947-70E740481C1C}">
                          <a14:useLocalDpi xmlns:a14="http://schemas.microsoft.com/office/drawing/2010/main" val="0"/>
                        </a:ext>
                      </a:extLst>
                    </a:blip>
                    <a:stretch>
                      <a:fillRect/>
                    </a:stretch>
                  </pic:blipFill>
                  <pic:spPr bwMode="auto">
                    <a:xfrm>
                      <a:off x="0" y="0"/>
                      <a:ext cx="6180558" cy="3860800"/>
                    </a:xfrm>
                    <a:prstGeom prst="rect">
                      <a:avLst/>
                    </a:prstGeom>
                    <a:noFill/>
                    <a:ln>
                      <a:noFill/>
                    </a:ln>
                  </pic:spPr>
                </pic:pic>
              </a:graphicData>
            </a:graphic>
          </wp:inline>
        </w:drawing>
      </w:r>
    </w:p>
    <w:p w14:paraId="0E0F82B0" w14:textId="5CB71C0D" w:rsidR="00C0258F" w:rsidRPr="00917C89" w:rsidRDefault="00A214B2" w:rsidP="00917C89">
      <w:pPr>
        <w:jc w:val="center"/>
        <w:rPr>
          <w:b/>
          <w:bCs/>
          <w:sz w:val="20"/>
          <w:szCs w:val="20"/>
        </w:rPr>
      </w:pPr>
      <w:commentRangeStart w:id="221"/>
      <w:r w:rsidRPr="00917C89">
        <w:rPr>
          <w:b/>
          <w:bCs/>
          <w:sz w:val="20"/>
          <w:szCs w:val="20"/>
        </w:rPr>
        <w:t xml:space="preserve">Figure </w:t>
      </w:r>
      <w:r w:rsidRPr="00917C89">
        <w:rPr>
          <w:b/>
          <w:bCs/>
          <w:sz w:val="20"/>
          <w:szCs w:val="20"/>
        </w:rPr>
        <w:fldChar w:fldCharType="begin"/>
      </w:r>
      <w:r w:rsidRPr="00917C89">
        <w:rPr>
          <w:b/>
          <w:bCs/>
          <w:sz w:val="20"/>
          <w:szCs w:val="20"/>
        </w:rPr>
        <w:instrText xml:space="preserve"> SEQ Figure \* ARABIC </w:instrText>
      </w:r>
      <w:r w:rsidRPr="00917C89">
        <w:rPr>
          <w:b/>
          <w:bCs/>
          <w:sz w:val="20"/>
          <w:szCs w:val="20"/>
        </w:rPr>
        <w:fldChar w:fldCharType="separate"/>
      </w:r>
      <w:r w:rsidR="0055579A">
        <w:rPr>
          <w:b/>
          <w:bCs/>
          <w:noProof/>
          <w:sz w:val="20"/>
          <w:szCs w:val="20"/>
        </w:rPr>
        <w:t>7</w:t>
      </w:r>
      <w:r w:rsidRPr="00917C89">
        <w:rPr>
          <w:b/>
          <w:bCs/>
          <w:sz w:val="20"/>
          <w:szCs w:val="20"/>
        </w:rPr>
        <w:fldChar w:fldCharType="end"/>
      </w:r>
      <w:r w:rsidRPr="00917C89">
        <w:rPr>
          <w:b/>
          <w:bCs/>
          <w:sz w:val="20"/>
          <w:szCs w:val="20"/>
        </w:rPr>
        <w:t xml:space="preserve"> — (Example) An observation with complete properties: for additional context, the Observer, Host and Deployment have been added</w:t>
      </w:r>
      <w:commentRangeEnd w:id="221"/>
      <w:r>
        <w:rPr>
          <w:rStyle w:val="CommentReference"/>
        </w:rPr>
        <w:commentReference w:id="221"/>
      </w:r>
    </w:p>
    <w:p w14:paraId="1CCCAECC" w14:textId="41731211" w:rsidR="00181B85" w:rsidRDefault="00181B85" w:rsidP="00181B85">
      <w:r>
        <w:lastRenderedPageBreak/>
        <w:t>An attribute from within the conceptual model can be instantiated as an Observation in the concrete realization. The attributes that have been defined for the domain feature within the interface, in the example “mass” and “</w:t>
      </w:r>
      <w:proofErr w:type="spellStart"/>
      <w:r>
        <w:t>uom</w:t>
      </w:r>
      <w:proofErr w:type="spellEnd"/>
      <w:r>
        <w:t>”, can be realized through the association of an observation carrying this information. Formally, these two representations both realize the defined interface.</w:t>
      </w:r>
    </w:p>
    <w:p w14:paraId="59D27033" w14:textId="124B2D6B" w:rsidR="001501CE" w:rsidRPr="00917C89" w:rsidRDefault="00181B85" w:rsidP="00917C89">
      <w:pPr>
        <w:pStyle w:val="NormalWeb"/>
        <w:jc w:val="both"/>
        <w:rPr>
          <w:lang w:val="fr-FR"/>
        </w:rPr>
      </w:pPr>
      <w:del w:id="222" w:author="Katharina Schleidt" w:date="2021-07-05T19:33:00Z">
        <w:r w:rsidDel="00116C6C">
          <w:delText>It is a modelling choice to decide, b</w:delText>
        </w:r>
      </w:del>
      <w:ins w:id="223" w:author="Katharina Schleidt" w:date="2021-07-05T19:33:00Z">
        <w:r w:rsidR="00116C6C">
          <w:t>B</w:t>
        </w:r>
      </w:ins>
      <w:r>
        <w:t xml:space="preserve">ased on the use case, </w:t>
      </w:r>
      <w:ins w:id="224" w:author="Katharina Schleidt" w:date="2021-07-05T19:33:00Z">
        <w:r w:rsidR="00116C6C">
          <w:t xml:space="preserve">when modelling one must decide </w:t>
        </w:r>
      </w:ins>
      <w:r>
        <w:t xml:space="preserve">whether solely providing information of type ‘Measure’ with </w:t>
      </w:r>
      <w:proofErr w:type="spellStart"/>
      <w:r>
        <w:t>uom</w:t>
      </w:r>
      <w:proofErr w:type="spellEnd"/>
      <w:r>
        <w:t xml:space="preserve"> is sufficient for the domain considered</w:t>
      </w:r>
      <w:r w:rsidR="006F11B2">
        <w:t>.</w:t>
      </w:r>
      <w:r w:rsidR="006F11B2" w:rsidRPr="006F11B2">
        <w:t xml:space="preserve"> </w:t>
      </w:r>
      <w:r w:rsidR="006F11B2">
        <w:t>In some cases,</w:t>
      </w:r>
      <w:r>
        <w:t xml:space="preserve"> the full </w:t>
      </w:r>
      <w:del w:id="225" w:author="Katharina Schleidt" w:date="2021-07-05T19:34:00Z">
        <w:r w:rsidR="00C44FEC" w:rsidDel="00116C6C">
          <w:delText>Observations, measurements and samples</w:delText>
        </w:r>
      </w:del>
      <w:ins w:id="226" w:author="Katharina Schleidt" w:date="2021-07-05T19:34:00Z">
        <w:r w:rsidR="00116C6C">
          <w:t>OMS</w:t>
        </w:r>
      </w:ins>
      <w:r w:rsidR="00C44FEC">
        <w:t xml:space="preserve"> </w:t>
      </w:r>
      <w:r>
        <w:t xml:space="preserve">model is required to actually discover, exchange and reuse data properly. For </w:t>
      </w:r>
      <w:r w:rsidR="00917C89">
        <w:t>example,</w:t>
      </w:r>
      <w:r>
        <w:t xml:space="preserve"> a single attribute ‘lake surface’ will be sufficient for most mapping agency needs whereas a more thorough </w:t>
      </w:r>
      <w:r w:rsidR="006F11B2">
        <w:t xml:space="preserve">observation </w:t>
      </w:r>
      <w:r>
        <w:t>description of how that surface was measured and when (e.</w:t>
      </w:r>
      <w:r w:rsidR="006F11B2">
        <w:t>g.</w:t>
      </w:r>
      <w:r>
        <w:t>: dam empty/full, rainfall observation…) is important for water management needs.</w:t>
      </w:r>
    </w:p>
    <w:p w14:paraId="63FD6A0F" w14:textId="5438FC08" w:rsidR="00114E5B" w:rsidRDefault="00114E5B" w:rsidP="00114E5B">
      <w:pPr>
        <w:pStyle w:val="Heading3"/>
      </w:pPr>
      <w:r w:rsidRPr="00114E5B">
        <w:t xml:space="preserve">Relationship between Sample and </w:t>
      </w:r>
      <w:r>
        <w:t>d</w:t>
      </w:r>
      <w:r w:rsidRPr="00114E5B">
        <w:t xml:space="preserve">omain </w:t>
      </w:r>
      <w:r>
        <w:t>f</w:t>
      </w:r>
      <w:r w:rsidRPr="00114E5B">
        <w:t>eatures</w:t>
      </w:r>
    </w:p>
    <w:p w14:paraId="2250B560" w14:textId="3E98737A" w:rsidR="00E22F4E" w:rsidRDefault="00E22F4E" w:rsidP="00E22F4E">
      <w:pPr>
        <w:rPr>
          <w:lang w:eastAsia="ja-JP"/>
        </w:rPr>
      </w:pPr>
      <w:r>
        <w:rPr>
          <w:lang w:eastAsia="ja-JP"/>
        </w:rPr>
        <w:t xml:space="preserve">A </w:t>
      </w:r>
      <w:r w:rsidR="006F11B2">
        <w:rPr>
          <w:lang w:eastAsia="ja-JP"/>
        </w:rPr>
        <w:t xml:space="preserve">sample </w:t>
      </w:r>
      <w:r>
        <w:rPr>
          <w:lang w:eastAsia="ja-JP"/>
        </w:rPr>
        <w:t xml:space="preserve">feature is established in order to make observations concerning some domain feature. The association </w:t>
      </w:r>
      <w:r w:rsidR="006F11B2">
        <w:rPr>
          <w:lang w:eastAsia="ja-JP"/>
        </w:rPr>
        <w:t>“</w:t>
      </w:r>
      <w:proofErr w:type="spellStart"/>
      <w:r>
        <w:rPr>
          <w:lang w:eastAsia="ja-JP"/>
        </w:rPr>
        <w:t>sampledFeature</w:t>
      </w:r>
      <w:proofErr w:type="spellEnd"/>
      <w:r w:rsidR="006F11B2">
        <w:rPr>
          <w:lang w:eastAsia="ja-JP"/>
        </w:rPr>
        <w:t>”</w:t>
      </w:r>
      <w:r>
        <w:rPr>
          <w:lang w:eastAsia="ja-JP"/>
        </w:rPr>
        <w:t xml:space="preserve"> link</w:t>
      </w:r>
      <w:r w:rsidR="006F11B2">
        <w:rPr>
          <w:lang w:eastAsia="ja-JP"/>
        </w:rPr>
        <w:t>s</w:t>
      </w:r>
      <w:r>
        <w:rPr>
          <w:lang w:eastAsia="ja-JP"/>
        </w:rPr>
        <w:t xml:space="preserve"> the </w:t>
      </w:r>
      <w:r w:rsidR="006F11B2">
        <w:rPr>
          <w:lang w:eastAsia="ja-JP"/>
        </w:rPr>
        <w:t xml:space="preserve">sample </w:t>
      </w:r>
      <w:r w:rsidR="00032197">
        <w:rPr>
          <w:lang w:eastAsia="ja-JP"/>
        </w:rPr>
        <w:t>feature</w:t>
      </w:r>
      <w:r>
        <w:rPr>
          <w:lang w:eastAsia="ja-JP"/>
        </w:rPr>
        <w:t xml:space="preserve"> to the feature which the sampling feature was designed to sample. The target of this association is usually a real-world feature from an application domain (</w:t>
      </w:r>
      <w:r w:rsidR="00703C45">
        <w:rPr>
          <w:lang w:eastAsia="ja-JP"/>
        </w:rPr>
        <w:t>s</w:t>
      </w:r>
      <w:r w:rsidR="00703C45" w:rsidRPr="002E3C88">
        <w:rPr>
          <w:lang w:eastAsia="ja-JP"/>
        </w:rPr>
        <w:t>ee</w:t>
      </w:r>
      <w:r w:rsidRPr="002E3C88">
        <w:rPr>
          <w:lang w:eastAsia="ja-JP"/>
        </w:rPr>
        <w:t xml:space="preserve"> </w:t>
      </w:r>
      <w:r w:rsidR="00350089" w:rsidRPr="002E3C88">
        <w:rPr>
          <w:lang w:eastAsia="ja-JP"/>
        </w:rPr>
        <w:fldChar w:fldCharType="begin"/>
      </w:r>
      <w:r w:rsidR="00350089" w:rsidRPr="002E3C88">
        <w:rPr>
          <w:lang w:eastAsia="ja-JP"/>
        </w:rPr>
        <w:instrText xml:space="preserve"> REF _Ref52387554 \h </w:instrText>
      </w:r>
      <w:r w:rsidR="002E3C88">
        <w:rPr>
          <w:lang w:eastAsia="ja-JP"/>
        </w:rPr>
        <w:instrText xml:space="preserve"> \* MERGEFORMAT </w:instrText>
      </w:r>
      <w:r w:rsidR="00350089" w:rsidRPr="002E3C88">
        <w:rPr>
          <w:lang w:eastAsia="ja-JP"/>
        </w:rPr>
      </w:r>
      <w:r w:rsidR="00350089" w:rsidRPr="002E3C88">
        <w:rPr>
          <w:lang w:eastAsia="ja-JP"/>
        </w:rPr>
        <w:fldChar w:fldCharType="separate"/>
      </w:r>
      <w:r w:rsidR="00821F18" w:rsidRPr="00821F18">
        <w:rPr>
          <w:b/>
          <w:bCs/>
        </w:rPr>
        <w:t>Figure 6</w:t>
      </w:r>
      <w:r w:rsidR="00350089" w:rsidRPr="002E3C88">
        <w:rPr>
          <w:lang w:eastAsia="ja-JP"/>
        </w:rPr>
        <w:fldChar w:fldCharType="end"/>
      </w:r>
      <w:r>
        <w:rPr>
          <w:lang w:eastAsia="ja-JP"/>
        </w:rPr>
        <w:t>).</w:t>
      </w:r>
    </w:p>
    <w:p w14:paraId="29299C58" w14:textId="02720C0A" w:rsidR="00114E5B" w:rsidRDefault="00E22F4E" w:rsidP="00E22F4E">
      <w:pPr>
        <w:rPr>
          <w:lang w:eastAsia="ja-JP"/>
        </w:rPr>
      </w:pPr>
      <w:r>
        <w:rPr>
          <w:lang w:eastAsia="ja-JP"/>
        </w:rPr>
        <w:t>EXAMPLE</w:t>
      </w:r>
      <w:r>
        <w:rPr>
          <w:lang w:eastAsia="ja-JP"/>
        </w:rPr>
        <w:tab/>
        <w:t>A profile typically samples a water- or atmospheric-column; a well samples the water in an aquifer; a tissue specimen samples a part of an organism.</w:t>
      </w:r>
    </w:p>
    <w:p w14:paraId="7EFE0F90" w14:textId="77777777" w:rsidR="00E22F4E" w:rsidRDefault="00E22F4E" w:rsidP="00E22F4E">
      <w:pPr>
        <w:keepNext/>
      </w:pPr>
      <w:r>
        <w:rPr>
          <w:noProof/>
          <w:lang w:val="fr-FR" w:eastAsia="fr-FR"/>
        </w:rPr>
        <w:drawing>
          <wp:inline distT="0" distB="0" distL="0" distR="0" wp14:anchorId="744CC999" wp14:editId="388FB056">
            <wp:extent cx="6191885" cy="354885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46">
                      <a:extLst>
                        <a:ext uri="{28A0092B-C50C-407E-A947-70E740481C1C}">
                          <a14:useLocalDpi xmlns:a14="http://schemas.microsoft.com/office/drawing/2010/main" val="0"/>
                        </a:ext>
                      </a:extLst>
                    </a:blip>
                    <a:stretch>
                      <a:fillRect/>
                    </a:stretch>
                  </pic:blipFill>
                  <pic:spPr>
                    <a:xfrm>
                      <a:off x="0" y="0"/>
                      <a:ext cx="6191885" cy="3548855"/>
                    </a:xfrm>
                    <a:prstGeom prst="rect">
                      <a:avLst/>
                    </a:prstGeom>
                  </pic:spPr>
                </pic:pic>
              </a:graphicData>
            </a:graphic>
          </wp:inline>
        </w:drawing>
      </w:r>
    </w:p>
    <w:p w14:paraId="6C4498C6" w14:textId="4EB4E671" w:rsidR="00E22F4E" w:rsidRPr="00C63000" w:rsidRDefault="00E22F4E" w:rsidP="00E22F4E">
      <w:pPr>
        <w:jc w:val="center"/>
        <w:rPr>
          <w:b/>
          <w:bCs/>
          <w:sz w:val="20"/>
          <w:szCs w:val="20"/>
        </w:rPr>
      </w:pPr>
      <w:bookmarkStart w:id="227" w:name="_Ref52387554"/>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8</w:t>
      </w:r>
      <w:r w:rsidR="00D471BA">
        <w:rPr>
          <w:b/>
          <w:bCs/>
          <w:sz w:val="20"/>
          <w:szCs w:val="20"/>
        </w:rPr>
        <w:fldChar w:fldCharType="end"/>
      </w:r>
      <w:bookmarkEnd w:id="227"/>
      <w:r w:rsidRPr="00C63000">
        <w:rPr>
          <w:b/>
          <w:bCs/>
          <w:sz w:val="20"/>
          <w:szCs w:val="20"/>
        </w:rPr>
        <w:t xml:space="preserve"> — (Informative) Relationship between Sample and domain features.</w:t>
      </w:r>
    </w:p>
    <w:p w14:paraId="0BE0E824" w14:textId="77777777" w:rsidR="00DE5536" w:rsidRDefault="00DE5536" w:rsidP="00DE5536">
      <w:r>
        <w:t>Both the Sample and the Domain feature may appear as the feature-of-interest. If a Sample feature is involved, it samples a feature of a type defined in a domain model.</w:t>
      </w:r>
    </w:p>
    <w:p w14:paraId="4E3662F3" w14:textId="77777777" w:rsidR="00DE5536" w:rsidRDefault="00DE5536" w:rsidP="00DE5536">
      <w:r>
        <w:t xml:space="preserve">Any Domain object can be a </w:t>
      </w:r>
      <w:proofErr w:type="spellStart"/>
      <w:r>
        <w:t>featureOfInterest</w:t>
      </w:r>
      <w:proofErr w:type="spellEnd"/>
      <w:r>
        <w:t xml:space="preserve"> of an Observation.</w:t>
      </w:r>
    </w:p>
    <w:p w14:paraId="177EF51F" w14:textId="3EB6653E" w:rsidR="00DE5536" w:rsidRDefault="00DE5536" w:rsidP="000C11E2">
      <w:r>
        <w:t xml:space="preserve">The more refined example described in </w:t>
      </w:r>
      <w:r w:rsidR="00350089">
        <w:fldChar w:fldCharType="begin"/>
      </w:r>
      <w:r w:rsidR="00350089">
        <w:instrText xml:space="preserve"> REF _Ref52387705 \h </w:instrText>
      </w:r>
      <w:r w:rsidR="00C44FEC">
        <w:instrText xml:space="preserve"> \* MERGEFORMAT </w:instrText>
      </w:r>
      <w:r w:rsidR="00350089">
        <w:fldChar w:fldCharType="separate"/>
      </w:r>
      <w:r w:rsidR="00821F18" w:rsidRPr="00C63000">
        <w:rPr>
          <w:b/>
          <w:bCs/>
          <w:sz w:val="20"/>
          <w:szCs w:val="20"/>
        </w:rPr>
        <w:t xml:space="preserve">Figure </w:t>
      </w:r>
      <w:r w:rsidR="00821F18">
        <w:rPr>
          <w:b/>
          <w:bCs/>
          <w:noProof/>
          <w:sz w:val="20"/>
          <w:szCs w:val="20"/>
        </w:rPr>
        <w:t>7</w:t>
      </w:r>
      <w:r w:rsidR="00350089">
        <w:fldChar w:fldCharType="end"/>
      </w:r>
      <w:r>
        <w:t xml:space="preserve"> further explains how both Sample and Observation from the </w:t>
      </w:r>
      <w:del w:id="228" w:author="Katharina Schleidt" w:date="2021-07-05T19:35:00Z">
        <w:r w:rsidR="00C44FEC" w:rsidRPr="00C44FEC" w:rsidDel="00116C6C">
          <w:delText>Observations, measurements and samples</w:delText>
        </w:r>
      </w:del>
      <w:ins w:id="229" w:author="Katharina Schleidt" w:date="2021-07-05T19:35:00Z">
        <w:r w:rsidR="00116C6C">
          <w:t>OMS</w:t>
        </w:r>
      </w:ins>
      <w:r w:rsidR="00C44FEC">
        <w:t xml:space="preserve"> </w:t>
      </w:r>
      <w:r>
        <w:t>model can interact with a domain model.</w:t>
      </w:r>
    </w:p>
    <w:p w14:paraId="7C8E6EDD" w14:textId="10B7EF83" w:rsidR="00DE5536" w:rsidRDefault="00DE5536" w:rsidP="00DE5536">
      <w:r>
        <w:lastRenderedPageBreak/>
        <w:t xml:space="preserve">In this example, </w:t>
      </w:r>
      <w:proofErr w:type="gramStart"/>
      <w:r>
        <w:t>Well</w:t>
      </w:r>
      <w:proofErr w:type="gramEnd"/>
      <w:r>
        <w:t xml:space="preserve">, Aquifer and </w:t>
      </w:r>
      <w:proofErr w:type="spellStart"/>
      <w:r>
        <w:t>FluidBody</w:t>
      </w:r>
      <w:proofErr w:type="spellEnd"/>
      <w:r>
        <w:t xml:space="preserve"> are </w:t>
      </w:r>
      <w:r w:rsidR="00953EFA">
        <w:t xml:space="preserve">modelled </w:t>
      </w:r>
      <w:r>
        <w:t xml:space="preserve">outside the </w:t>
      </w:r>
      <w:del w:id="230" w:author="Katharina Schleidt" w:date="2021-07-05T19:38:00Z">
        <w:r w:rsidR="004262EC" w:rsidRPr="004262EC" w:rsidDel="00116C6C">
          <w:delText>Observations, measurements and samples</w:delText>
        </w:r>
      </w:del>
      <w:ins w:id="231" w:author="Katharina Schleidt" w:date="2021-07-05T19:38:00Z">
        <w:r w:rsidR="00116C6C">
          <w:t>OMS</w:t>
        </w:r>
      </w:ins>
      <w:r w:rsidR="004262EC">
        <w:t xml:space="preserve"> </w:t>
      </w:r>
      <w:r>
        <w:t>model but</w:t>
      </w:r>
      <w:ins w:id="232" w:author="Katharina Schleidt" w:date="2021-07-05T19:44:00Z">
        <w:r w:rsidR="0082047C">
          <w:t>:</w:t>
        </w:r>
      </w:ins>
      <w:r>
        <w:t xml:space="preserve"> </w:t>
      </w:r>
    </w:p>
    <w:p w14:paraId="7F4014DC" w14:textId="392D1712" w:rsidR="00DE5536" w:rsidRDefault="00DE5536" w:rsidP="00220B53">
      <w:pPr>
        <w:pStyle w:val="ListParagraph"/>
        <w:numPr>
          <w:ilvl w:val="0"/>
          <w:numId w:val="12"/>
        </w:numPr>
      </w:pPr>
      <w:r>
        <w:t>The Well also conforms to the Sample requirements</w:t>
      </w:r>
      <w:ins w:id="233" w:author="Katharina Schleidt" w:date="2021-07-05T19:44:00Z">
        <w:r w:rsidR="0082047C">
          <w:t>;</w:t>
        </w:r>
      </w:ins>
    </w:p>
    <w:p w14:paraId="586D306F" w14:textId="2967445D" w:rsidR="00DE5536" w:rsidRDefault="00DE5536" w:rsidP="00220B53">
      <w:pPr>
        <w:pStyle w:val="ListParagraph"/>
        <w:numPr>
          <w:ilvl w:val="0"/>
          <w:numId w:val="12"/>
        </w:numPr>
      </w:pPr>
      <w:r>
        <w:t xml:space="preserve">Instances from the domain model are the proximate and ultimate features of interest of the </w:t>
      </w:r>
      <w:proofErr w:type="spellStart"/>
      <w:r>
        <w:t>WaterSalinity</w:t>
      </w:r>
      <w:proofErr w:type="spellEnd"/>
      <w:r>
        <w:t xml:space="preserve"> Observation.</w:t>
      </w:r>
    </w:p>
    <w:p w14:paraId="73338F70" w14:textId="28D1F2E7" w:rsidR="00E22F4E" w:rsidRDefault="00DE5536" w:rsidP="00DE5536">
      <w:r>
        <w:t xml:space="preserve">The Well that samples the Aquifer acts as a proxy to the Aquifer in the observation act. </w:t>
      </w:r>
      <w:ins w:id="234" w:author="Katharina Schleidt" w:date="2021-07-05T19:44:00Z">
        <w:r w:rsidR="0082047C">
          <w:t>The Well</w:t>
        </w:r>
      </w:ins>
      <w:del w:id="235" w:author="Katharina Schleidt" w:date="2021-07-05T19:44:00Z">
        <w:r w:rsidDel="0082047C">
          <w:delText>It</w:delText>
        </w:r>
      </w:del>
      <w:r>
        <w:t xml:space="preserve"> is thus considered as the </w:t>
      </w:r>
      <w:proofErr w:type="spellStart"/>
      <w:r>
        <w:t>proximateFeatureOfInterest</w:t>
      </w:r>
      <w:proofErr w:type="spellEnd"/>
      <w:r>
        <w:t xml:space="preserve"> of the Observation. The </w:t>
      </w:r>
      <w:proofErr w:type="spellStart"/>
      <w:r>
        <w:t>sampledFeature</w:t>
      </w:r>
      <w:proofErr w:type="spellEnd"/>
      <w:r>
        <w:t xml:space="preserve"> (the Aquifer) </w:t>
      </w:r>
      <w:ins w:id="236" w:author="Katharina Schleidt" w:date="2021-07-05T19:46:00Z">
        <w:r w:rsidR="0082047C">
          <w:t xml:space="preserve">of the </w:t>
        </w:r>
        <w:proofErr w:type="spellStart"/>
        <w:r w:rsidR="0082047C">
          <w:t xml:space="preserve">Well </w:t>
        </w:r>
      </w:ins>
      <w:r>
        <w:t>being</w:t>
      </w:r>
      <w:proofErr w:type="spellEnd"/>
      <w:r>
        <w:t xml:space="preserve"> the </w:t>
      </w:r>
      <w:proofErr w:type="spellStart"/>
      <w:r>
        <w:t>ultimateFeatureOfInterest</w:t>
      </w:r>
      <w:proofErr w:type="spellEnd"/>
      <w:r>
        <w:t>.</w:t>
      </w:r>
    </w:p>
    <w:p w14:paraId="2CBBF934" w14:textId="77777777" w:rsidR="00350089" w:rsidRDefault="00350089" w:rsidP="00350089">
      <w:pPr>
        <w:keepNext/>
      </w:pPr>
      <w:r>
        <w:rPr>
          <w:noProof/>
          <w:lang w:val="fr-FR" w:eastAsia="fr-FR"/>
        </w:rPr>
        <w:drawing>
          <wp:inline distT="0" distB="0" distL="0" distR="0" wp14:anchorId="5EF8EE41" wp14:editId="64D9B5E1">
            <wp:extent cx="6176280" cy="432117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47">
                      <a:extLst>
                        <a:ext uri="{28A0092B-C50C-407E-A947-70E740481C1C}">
                          <a14:useLocalDpi xmlns:a14="http://schemas.microsoft.com/office/drawing/2010/main" val="0"/>
                        </a:ext>
                      </a:extLst>
                    </a:blip>
                    <a:stretch>
                      <a:fillRect/>
                    </a:stretch>
                  </pic:blipFill>
                  <pic:spPr>
                    <a:xfrm>
                      <a:off x="0" y="0"/>
                      <a:ext cx="6176280" cy="4321175"/>
                    </a:xfrm>
                    <a:prstGeom prst="rect">
                      <a:avLst/>
                    </a:prstGeom>
                  </pic:spPr>
                </pic:pic>
              </a:graphicData>
            </a:graphic>
          </wp:inline>
        </w:drawing>
      </w:r>
    </w:p>
    <w:p w14:paraId="740F4771" w14:textId="44A98DF1" w:rsidR="00350089" w:rsidRPr="00C63000" w:rsidRDefault="00350089" w:rsidP="00350089">
      <w:pPr>
        <w:jc w:val="center"/>
        <w:rPr>
          <w:b/>
          <w:bCs/>
          <w:sz w:val="20"/>
          <w:szCs w:val="20"/>
        </w:rPr>
      </w:pPr>
      <w:bookmarkStart w:id="237" w:name="_Ref52387705"/>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9</w:t>
      </w:r>
      <w:r w:rsidR="00D471BA">
        <w:rPr>
          <w:b/>
          <w:bCs/>
          <w:sz w:val="20"/>
          <w:szCs w:val="20"/>
        </w:rPr>
        <w:fldChar w:fldCharType="end"/>
      </w:r>
      <w:bookmarkEnd w:id="237"/>
      <w:r w:rsidRPr="00C63000">
        <w:rPr>
          <w:b/>
          <w:bCs/>
          <w:sz w:val="20"/>
          <w:szCs w:val="20"/>
        </w:rPr>
        <w:t xml:space="preserve"> — (Example) Sampling Cascade example including domain features.</w:t>
      </w:r>
    </w:p>
    <w:p w14:paraId="550E9FEE" w14:textId="0FF7306D" w:rsidR="00350089" w:rsidRDefault="00FC5146" w:rsidP="00350089">
      <w:r w:rsidRPr="00FC5146">
        <w:t xml:space="preserve">Depending on the use case, one might want to push the modelling choice a step further and instantiate a </w:t>
      </w:r>
      <w:proofErr w:type="spellStart"/>
      <w:r w:rsidRPr="00FC5146">
        <w:t>FluidBody</w:t>
      </w:r>
      <w:proofErr w:type="spellEnd"/>
      <w:r w:rsidRPr="00FC5146">
        <w:t xml:space="preserve"> in the system according to the semantic of the domain model (Well, Aquifer, </w:t>
      </w:r>
      <w:proofErr w:type="spellStart"/>
      <w:r w:rsidRPr="00FC5146">
        <w:t>FluidBody</w:t>
      </w:r>
      <w:proofErr w:type="spellEnd"/>
      <w:r w:rsidRPr="00FC5146">
        <w:t xml:space="preserve">). That example is further refined in </w:t>
      </w:r>
      <w:r w:rsidR="001F19D9">
        <w:rPr>
          <w:highlight w:val="yellow"/>
        </w:rPr>
        <w:fldChar w:fldCharType="begin"/>
      </w:r>
      <w:r w:rsidR="001F19D9">
        <w:instrText xml:space="preserve"> REF _Ref52387856 \h </w:instrText>
      </w:r>
      <w:r w:rsidR="001F19D9">
        <w:rPr>
          <w:highlight w:val="yellow"/>
        </w:rPr>
      </w:r>
      <w:r w:rsidR="001F19D9">
        <w:rPr>
          <w:highlight w:val="yellow"/>
        </w:rPr>
        <w:fldChar w:fldCharType="separate"/>
      </w:r>
      <w:r w:rsidR="00821F18" w:rsidRPr="00C63000">
        <w:rPr>
          <w:b/>
          <w:bCs/>
          <w:sz w:val="20"/>
          <w:szCs w:val="20"/>
        </w:rPr>
        <w:t xml:space="preserve">Figure </w:t>
      </w:r>
      <w:r w:rsidR="00821F18">
        <w:rPr>
          <w:b/>
          <w:bCs/>
          <w:noProof/>
          <w:sz w:val="20"/>
          <w:szCs w:val="20"/>
        </w:rPr>
        <w:t>8</w:t>
      </w:r>
      <w:r w:rsidR="001F19D9">
        <w:rPr>
          <w:highlight w:val="yellow"/>
        </w:rPr>
        <w:fldChar w:fldCharType="end"/>
      </w:r>
      <w:r w:rsidRPr="00FC5146">
        <w:t xml:space="preserve">. Then depending on the viewpoint considered, either the instance of the Aquifer and/or the instance of the </w:t>
      </w:r>
      <w:proofErr w:type="spellStart"/>
      <w:r w:rsidRPr="00FC5146">
        <w:t>FluidBody</w:t>
      </w:r>
      <w:proofErr w:type="spellEnd"/>
      <w:r w:rsidRPr="00FC5146">
        <w:t xml:space="preserve"> can be considered as the </w:t>
      </w:r>
      <w:proofErr w:type="spellStart"/>
      <w:r w:rsidRPr="00FC5146">
        <w:t>ultimateFeatureOfInterest</w:t>
      </w:r>
      <w:proofErr w:type="spellEnd"/>
      <w:r w:rsidRPr="00FC5146">
        <w:t xml:space="preserve"> of the Observation. The Well remains the </w:t>
      </w:r>
      <w:proofErr w:type="spellStart"/>
      <w:r w:rsidRPr="00FC5146">
        <w:t>proximateFeatureOfInterest</w:t>
      </w:r>
      <w:proofErr w:type="spellEnd"/>
      <w:r w:rsidRPr="00FC5146">
        <w:t>.</w:t>
      </w:r>
    </w:p>
    <w:p w14:paraId="4CE2A36F" w14:textId="77777777" w:rsidR="00624A6C" w:rsidRDefault="00624A6C" w:rsidP="00624A6C">
      <w:pPr>
        <w:keepNext/>
      </w:pPr>
      <w:r>
        <w:rPr>
          <w:noProof/>
          <w:lang w:val="fr-FR" w:eastAsia="fr-FR"/>
        </w:rPr>
        <w:lastRenderedPageBreak/>
        <w:drawing>
          <wp:inline distT="0" distB="0" distL="0" distR="0" wp14:anchorId="111FB903" wp14:editId="67EF5AFC">
            <wp:extent cx="6176280" cy="432117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48">
                      <a:extLst>
                        <a:ext uri="{28A0092B-C50C-407E-A947-70E740481C1C}">
                          <a14:useLocalDpi xmlns:a14="http://schemas.microsoft.com/office/drawing/2010/main" val="0"/>
                        </a:ext>
                      </a:extLst>
                    </a:blip>
                    <a:stretch>
                      <a:fillRect/>
                    </a:stretch>
                  </pic:blipFill>
                  <pic:spPr>
                    <a:xfrm>
                      <a:off x="0" y="0"/>
                      <a:ext cx="6176280" cy="4321175"/>
                    </a:xfrm>
                    <a:prstGeom prst="rect">
                      <a:avLst/>
                    </a:prstGeom>
                  </pic:spPr>
                </pic:pic>
              </a:graphicData>
            </a:graphic>
          </wp:inline>
        </w:drawing>
      </w:r>
    </w:p>
    <w:p w14:paraId="3FCBAB74" w14:textId="65734D6A" w:rsidR="00624A6C" w:rsidRPr="00C63000" w:rsidRDefault="00624A6C" w:rsidP="00CF28F7">
      <w:pPr>
        <w:jc w:val="center"/>
        <w:rPr>
          <w:b/>
          <w:bCs/>
          <w:sz w:val="20"/>
          <w:szCs w:val="20"/>
        </w:rPr>
      </w:pPr>
      <w:bookmarkStart w:id="238" w:name="_Ref52387856"/>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10</w:t>
      </w:r>
      <w:r w:rsidR="00D471BA">
        <w:rPr>
          <w:b/>
          <w:bCs/>
          <w:sz w:val="20"/>
          <w:szCs w:val="20"/>
        </w:rPr>
        <w:fldChar w:fldCharType="end"/>
      </w:r>
      <w:bookmarkEnd w:id="238"/>
      <w:r w:rsidRPr="00C63000">
        <w:rPr>
          <w:b/>
          <w:bCs/>
          <w:sz w:val="20"/>
          <w:szCs w:val="20"/>
        </w:rPr>
        <w:t xml:space="preserve"> — (Example) Complex Sampling Cascade example referencing external domain feature.</w:t>
      </w:r>
    </w:p>
    <w:p w14:paraId="48E63918" w14:textId="63406A49" w:rsidR="001A33D0" w:rsidRDefault="00920189" w:rsidP="00920189">
      <w:pPr>
        <w:pStyle w:val="Heading1"/>
      </w:pPr>
      <w:bookmarkStart w:id="239" w:name="_Toc72768865"/>
      <w:r w:rsidRPr="00920189">
        <w:t>Conceptual Observation schema</w:t>
      </w:r>
      <w:bookmarkEnd w:id="239"/>
    </w:p>
    <w:p w14:paraId="393A6024" w14:textId="3277BA06" w:rsidR="00CE109A" w:rsidRDefault="00AC59F3" w:rsidP="00AC59F3">
      <w:pPr>
        <w:pStyle w:val="Heading2"/>
      </w:pPr>
      <w:bookmarkStart w:id="240" w:name="_Toc72768866"/>
      <w:r>
        <w:t>General</w:t>
      </w:r>
      <w:bookmarkEnd w:id="240"/>
    </w:p>
    <w:p w14:paraId="3628450F" w14:textId="355E81B9" w:rsidR="00AC59F3" w:rsidRDefault="00AC59F3" w:rsidP="00AC59F3">
      <w:pPr>
        <w:pStyle w:val="Heading3"/>
      </w:pPr>
      <w:r w:rsidRPr="00AC59F3">
        <w:t>Conceptual Observation model</w:t>
      </w:r>
    </w:p>
    <w:p w14:paraId="05A35560" w14:textId="3C30DBD8" w:rsidR="00AC59F3" w:rsidRDefault="00AC59F3" w:rsidP="00AC59F3">
      <w:pPr>
        <w:rPr>
          <w:lang w:eastAsia="ja-JP"/>
        </w:rPr>
      </w:pPr>
      <w:r w:rsidRPr="00AC59F3">
        <w:rPr>
          <w:lang w:eastAsia="ja-JP"/>
        </w:rPr>
        <w:t xml:space="preserve">The Conceptual Observation schema </w:t>
      </w:r>
      <w:ins w:id="241" w:author="Katharina Schleidt" w:date="2021-07-05T19:47:00Z">
        <w:r w:rsidR="0082047C">
          <w:rPr>
            <w:lang w:eastAsia="ja-JP"/>
          </w:rPr>
          <w:t xml:space="preserve">is </w:t>
        </w:r>
      </w:ins>
      <w:r>
        <w:rPr>
          <w:lang w:eastAsia="ja-JP"/>
        </w:rPr>
        <w:t xml:space="preserve">described as a class diagram in </w:t>
      </w:r>
      <w:r>
        <w:rPr>
          <w:lang w:eastAsia="ja-JP"/>
        </w:rPr>
        <w:fldChar w:fldCharType="begin"/>
      </w:r>
      <w:r>
        <w:rPr>
          <w:lang w:eastAsia="ja-JP"/>
        </w:rPr>
        <w:instrText xml:space="preserve"> REF _Ref52388634 \h </w:instrText>
      </w:r>
      <w:r>
        <w:rPr>
          <w:lang w:eastAsia="ja-JP"/>
        </w:rPr>
      </w:r>
      <w:r>
        <w:rPr>
          <w:lang w:eastAsia="ja-JP"/>
        </w:rPr>
        <w:fldChar w:fldCharType="separate"/>
      </w:r>
      <w:r w:rsidR="00821F18" w:rsidRPr="00C63000">
        <w:rPr>
          <w:b/>
          <w:bCs/>
          <w:sz w:val="20"/>
          <w:szCs w:val="20"/>
        </w:rPr>
        <w:t xml:space="preserve">Figure </w:t>
      </w:r>
      <w:r w:rsidR="00821F18">
        <w:rPr>
          <w:b/>
          <w:bCs/>
          <w:noProof/>
          <w:sz w:val="20"/>
          <w:szCs w:val="20"/>
        </w:rPr>
        <w:t>9</w:t>
      </w:r>
      <w:r>
        <w:rPr>
          <w:lang w:eastAsia="ja-JP"/>
        </w:rPr>
        <w:fldChar w:fldCharType="end"/>
      </w:r>
      <w:r w:rsidRPr="00AC59F3">
        <w:rPr>
          <w:lang w:eastAsia="ja-JP"/>
        </w:rPr>
        <w:t xml:space="preserve">. </w:t>
      </w:r>
      <w:del w:id="242" w:author="Katharina Schleidt" w:date="2021-07-05T19:47:00Z">
        <w:r w:rsidRPr="00AC59F3" w:rsidDel="0082047C">
          <w:rPr>
            <w:lang w:eastAsia="ja-JP"/>
          </w:rPr>
          <w:delText xml:space="preserve">It </w:delText>
        </w:r>
      </w:del>
      <w:ins w:id="243" w:author="Katharina Schleidt" w:date="2021-07-05T19:47:00Z">
        <w:r w:rsidR="0082047C">
          <w:rPr>
            <w:lang w:eastAsia="ja-JP"/>
          </w:rPr>
          <w:t>The schema</w:t>
        </w:r>
        <w:r w:rsidR="0082047C" w:rsidRPr="00AC59F3">
          <w:rPr>
            <w:lang w:eastAsia="ja-JP"/>
          </w:rPr>
          <w:t xml:space="preserve"> </w:t>
        </w:r>
      </w:ins>
      <w:r w:rsidRPr="00AC59F3">
        <w:rPr>
          <w:lang w:eastAsia="ja-JP"/>
        </w:rPr>
        <w:t>is fully described in the</w:t>
      </w:r>
      <w:r>
        <w:rPr>
          <w:lang w:eastAsia="ja-JP"/>
        </w:rPr>
        <w:t xml:space="preserve"> Clause</w:t>
      </w:r>
      <w:r w:rsidRPr="00AC59F3">
        <w:rPr>
          <w:lang w:eastAsia="ja-JP"/>
        </w:rPr>
        <w:t xml:space="preserve"> </w:t>
      </w:r>
      <w:r>
        <w:rPr>
          <w:lang w:eastAsia="ja-JP"/>
        </w:rPr>
        <w:fldChar w:fldCharType="begin"/>
      </w:r>
      <w:r>
        <w:rPr>
          <w:lang w:eastAsia="ja-JP"/>
        </w:rPr>
        <w:instrText xml:space="preserve"> REF _Ref52388743 \r \h </w:instrText>
      </w:r>
      <w:r>
        <w:rPr>
          <w:lang w:eastAsia="ja-JP"/>
        </w:rPr>
      </w:r>
      <w:r>
        <w:rPr>
          <w:lang w:eastAsia="ja-JP"/>
        </w:rPr>
        <w:fldChar w:fldCharType="separate"/>
      </w:r>
      <w:r w:rsidR="00821F18">
        <w:rPr>
          <w:lang w:eastAsia="ja-JP"/>
        </w:rPr>
        <w:t>8.1.2</w:t>
      </w:r>
      <w:r>
        <w:rPr>
          <w:lang w:eastAsia="ja-JP"/>
        </w:rPr>
        <w:fldChar w:fldCharType="end"/>
      </w:r>
      <w:r w:rsidRPr="00AC59F3">
        <w:rPr>
          <w:lang w:eastAsia="ja-JP"/>
        </w:rPr>
        <w:t>.</w:t>
      </w:r>
    </w:p>
    <w:p w14:paraId="3EB24E2D" w14:textId="77777777" w:rsidR="00AC59F3" w:rsidRDefault="00AC59F3" w:rsidP="00AC59F3">
      <w:pPr>
        <w:keepNext/>
      </w:pPr>
      <w:r>
        <w:rPr>
          <w:noProof/>
          <w:lang w:val="fr-FR" w:eastAsia="fr-FR"/>
        </w:rPr>
        <w:lastRenderedPageBreak/>
        <w:drawing>
          <wp:inline distT="0" distB="0" distL="0" distR="0" wp14:anchorId="0A740A88" wp14:editId="4A4B4460">
            <wp:extent cx="6191885" cy="275835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49">
                      <a:extLst>
                        <a:ext uri="{28A0092B-C50C-407E-A947-70E740481C1C}">
                          <a14:useLocalDpi xmlns:a14="http://schemas.microsoft.com/office/drawing/2010/main" val="0"/>
                        </a:ext>
                      </a:extLst>
                    </a:blip>
                    <a:stretch>
                      <a:fillRect/>
                    </a:stretch>
                  </pic:blipFill>
                  <pic:spPr>
                    <a:xfrm>
                      <a:off x="0" y="0"/>
                      <a:ext cx="6191885" cy="2758353"/>
                    </a:xfrm>
                    <a:prstGeom prst="rect">
                      <a:avLst/>
                    </a:prstGeom>
                  </pic:spPr>
                </pic:pic>
              </a:graphicData>
            </a:graphic>
          </wp:inline>
        </w:drawing>
      </w:r>
    </w:p>
    <w:p w14:paraId="36C6F7D9" w14:textId="433841D8" w:rsidR="00AC59F3" w:rsidRPr="00C63000" w:rsidRDefault="00AC59F3" w:rsidP="00AC59F3">
      <w:pPr>
        <w:jc w:val="center"/>
        <w:rPr>
          <w:b/>
          <w:bCs/>
          <w:sz w:val="20"/>
          <w:szCs w:val="20"/>
        </w:rPr>
      </w:pPr>
      <w:bookmarkStart w:id="244" w:name="_Ref52388634"/>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11</w:t>
      </w:r>
      <w:r w:rsidR="00D471BA">
        <w:rPr>
          <w:b/>
          <w:bCs/>
          <w:sz w:val="20"/>
          <w:szCs w:val="20"/>
        </w:rPr>
        <w:fldChar w:fldCharType="end"/>
      </w:r>
      <w:bookmarkEnd w:id="244"/>
      <w:r w:rsidRPr="00C63000">
        <w:rPr>
          <w:b/>
          <w:bCs/>
          <w:sz w:val="20"/>
          <w:szCs w:val="20"/>
        </w:rPr>
        <w:t xml:space="preserve"> — Conceptual Observation schema overview.</w:t>
      </w:r>
    </w:p>
    <w:p w14:paraId="70959B70" w14:textId="77777777" w:rsidR="00AC59F3" w:rsidRPr="00AC59F3" w:rsidRDefault="00AC59F3" w:rsidP="00AC59F3">
      <w:pPr>
        <w:jc w:val="left"/>
      </w:pPr>
    </w:p>
    <w:p w14:paraId="5E81AAA6" w14:textId="7137A9B7" w:rsidR="00AC59F3" w:rsidRDefault="00AC59F3" w:rsidP="00AC59F3">
      <w:pPr>
        <w:pStyle w:val="Heading3"/>
      </w:pPr>
      <w:bookmarkStart w:id="245" w:name="_Ref52388743"/>
      <w:r w:rsidRPr="00AC59F3">
        <w:t>Conceptual Observation schema package Requirements Class</w:t>
      </w:r>
      <w:bookmarkEnd w:id="245"/>
    </w:p>
    <w:tbl>
      <w:tblPr>
        <w:tblW w:w="93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088"/>
      </w:tblGrid>
      <w:tr w:rsidR="003A54D1" w14:paraId="30988F35" w14:textId="77777777" w:rsidTr="003A54D1">
        <w:tc>
          <w:tcPr>
            <w:tcW w:w="2258" w:type="dxa"/>
            <w:shd w:val="clear" w:color="auto" w:fill="auto"/>
            <w:tcMar>
              <w:top w:w="100" w:type="dxa"/>
              <w:left w:w="100" w:type="dxa"/>
              <w:bottom w:w="100" w:type="dxa"/>
              <w:right w:w="100" w:type="dxa"/>
            </w:tcMar>
          </w:tcPr>
          <w:p w14:paraId="38262B59" w14:textId="77777777" w:rsidR="003A54D1" w:rsidRDefault="003A54D1" w:rsidP="007B7029">
            <w:pPr>
              <w:widowControl w:val="0"/>
              <w:spacing w:line="240" w:lineRule="auto"/>
              <w:rPr>
                <w:b/>
                <w:sz w:val="20"/>
                <w:szCs w:val="20"/>
              </w:rPr>
            </w:pPr>
            <w:r>
              <w:rPr>
                <w:b/>
                <w:sz w:val="20"/>
                <w:szCs w:val="20"/>
              </w:rPr>
              <w:t>Requirements Class</w:t>
            </w:r>
          </w:p>
        </w:tc>
        <w:tc>
          <w:tcPr>
            <w:tcW w:w="7088" w:type="dxa"/>
            <w:shd w:val="clear" w:color="auto" w:fill="auto"/>
            <w:tcMar>
              <w:top w:w="100" w:type="dxa"/>
              <w:left w:w="100" w:type="dxa"/>
              <w:bottom w:w="100" w:type="dxa"/>
              <w:right w:w="100" w:type="dxa"/>
            </w:tcMar>
          </w:tcPr>
          <w:p w14:paraId="2B59D6F7" w14:textId="77777777" w:rsidR="003A54D1" w:rsidRDefault="003A54D1" w:rsidP="007B7029">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p>
        </w:tc>
      </w:tr>
      <w:tr w:rsidR="003A54D1" w14:paraId="73D8A3FE" w14:textId="77777777" w:rsidTr="003A54D1">
        <w:tc>
          <w:tcPr>
            <w:tcW w:w="2258" w:type="dxa"/>
            <w:shd w:val="clear" w:color="auto" w:fill="auto"/>
            <w:tcMar>
              <w:top w:w="100" w:type="dxa"/>
              <w:left w:w="100" w:type="dxa"/>
              <w:bottom w:w="100" w:type="dxa"/>
              <w:right w:w="100" w:type="dxa"/>
            </w:tcMar>
          </w:tcPr>
          <w:p w14:paraId="67BAB70C" w14:textId="77777777" w:rsidR="003A54D1" w:rsidRDefault="003A54D1" w:rsidP="007B7029">
            <w:pPr>
              <w:widowControl w:val="0"/>
              <w:spacing w:line="240" w:lineRule="auto"/>
              <w:rPr>
                <w:sz w:val="20"/>
                <w:szCs w:val="20"/>
              </w:rPr>
            </w:pPr>
            <w:r>
              <w:rPr>
                <w:sz w:val="20"/>
                <w:szCs w:val="20"/>
              </w:rPr>
              <w:t>Target type</w:t>
            </w:r>
          </w:p>
        </w:tc>
        <w:tc>
          <w:tcPr>
            <w:tcW w:w="7088" w:type="dxa"/>
            <w:shd w:val="clear" w:color="auto" w:fill="auto"/>
            <w:tcMar>
              <w:top w:w="100" w:type="dxa"/>
              <w:left w:w="100" w:type="dxa"/>
              <w:bottom w:w="100" w:type="dxa"/>
              <w:right w:w="100" w:type="dxa"/>
            </w:tcMar>
          </w:tcPr>
          <w:p w14:paraId="010D3C8D" w14:textId="77777777" w:rsidR="003A54D1" w:rsidRDefault="003A54D1" w:rsidP="007B7029">
            <w:pPr>
              <w:widowControl w:val="0"/>
              <w:spacing w:line="240" w:lineRule="auto"/>
              <w:rPr>
                <w:sz w:val="20"/>
                <w:szCs w:val="20"/>
              </w:rPr>
            </w:pPr>
            <w:r>
              <w:rPr>
                <w:sz w:val="20"/>
                <w:szCs w:val="20"/>
              </w:rPr>
              <w:t>Conceptual model</w:t>
            </w:r>
          </w:p>
        </w:tc>
      </w:tr>
      <w:tr w:rsidR="003A54D1" w14:paraId="4155AC1A" w14:textId="77777777" w:rsidTr="003A54D1">
        <w:tc>
          <w:tcPr>
            <w:tcW w:w="2258" w:type="dxa"/>
            <w:shd w:val="clear" w:color="auto" w:fill="auto"/>
            <w:tcMar>
              <w:top w:w="100" w:type="dxa"/>
              <w:left w:w="100" w:type="dxa"/>
              <w:bottom w:w="100" w:type="dxa"/>
              <w:right w:w="100" w:type="dxa"/>
            </w:tcMar>
          </w:tcPr>
          <w:p w14:paraId="59183F02" w14:textId="77777777" w:rsidR="003A54D1" w:rsidRDefault="003A54D1" w:rsidP="007B7029">
            <w:pPr>
              <w:widowControl w:val="0"/>
              <w:spacing w:line="240" w:lineRule="auto"/>
              <w:rPr>
                <w:sz w:val="20"/>
                <w:szCs w:val="20"/>
              </w:rPr>
            </w:pPr>
            <w:r>
              <w:rPr>
                <w:sz w:val="20"/>
                <w:szCs w:val="20"/>
              </w:rPr>
              <w:t>Name</w:t>
            </w:r>
          </w:p>
        </w:tc>
        <w:tc>
          <w:tcPr>
            <w:tcW w:w="7088" w:type="dxa"/>
            <w:shd w:val="clear" w:color="auto" w:fill="auto"/>
            <w:tcMar>
              <w:top w:w="100" w:type="dxa"/>
              <w:left w:w="100" w:type="dxa"/>
              <w:bottom w:w="100" w:type="dxa"/>
              <w:right w:w="100" w:type="dxa"/>
            </w:tcMar>
          </w:tcPr>
          <w:p w14:paraId="12361F26" w14:textId="77777777" w:rsidR="003A54D1" w:rsidRDefault="003A54D1" w:rsidP="007B7029">
            <w:pPr>
              <w:widowControl w:val="0"/>
              <w:spacing w:line="240" w:lineRule="auto"/>
              <w:rPr>
                <w:sz w:val="20"/>
                <w:szCs w:val="20"/>
              </w:rPr>
            </w:pPr>
            <w:r>
              <w:rPr>
                <w:sz w:val="20"/>
                <w:szCs w:val="20"/>
              </w:rPr>
              <w:t>Conceptual Observation schema package</w:t>
            </w:r>
          </w:p>
        </w:tc>
      </w:tr>
      <w:tr w:rsidR="003A54D1" w14:paraId="43DDBF59" w14:textId="77777777" w:rsidTr="003A54D1">
        <w:tc>
          <w:tcPr>
            <w:tcW w:w="2258" w:type="dxa"/>
            <w:shd w:val="clear" w:color="auto" w:fill="auto"/>
            <w:tcMar>
              <w:top w:w="100" w:type="dxa"/>
              <w:left w:w="100" w:type="dxa"/>
              <w:bottom w:w="100" w:type="dxa"/>
              <w:right w:w="100" w:type="dxa"/>
            </w:tcMar>
          </w:tcPr>
          <w:p w14:paraId="0EB83D3C" w14:textId="77777777" w:rsidR="003A54D1" w:rsidRDefault="003A54D1" w:rsidP="007B7029">
            <w:pPr>
              <w:widowControl w:val="0"/>
              <w:spacing w:line="240" w:lineRule="auto"/>
              <w:rPr>
                <w:sz w:val="20"/>
                <w:szCs w:val="20"/>
              </w:rPr>
            </w:pPr>
            <w:r>
              <w:rPr>
                <w:sz w:val="20"/>
                <w:szCs w:val="20"/>
              </w:rPr>
              <w:t>Dependency</w:t>
            </w:r>
          </w:p>
        </w:tc>
        <w:tc>
          <w:tcPr>
            <w:tcW w:w="7088" w:type="dxa"/>
            <w:shd w:val="clear" w:color="auto" w:fill="auto"/>
            <w:tcMar>
              <w:top w:w="100" w:type="dxa"/>
              <w:left w:w="100" w:type="dxa"/>
              <w:bottom w:w="100" w:type="dxa"/>
              <w:right w:w="100" w:type="dxa"/>
            </w:tcMar>
          </w:tcPr>
          <w:p w14:paraId="4D11EDD4" w14:textId="77777777" w:rsidR="003A54D1" w:rsidRDefault="003A54D1" w:rsidP="007B7029">
            <w:pPr>
              <w:widowControl w:val="0"/>
              <w:spacing w:line="240" w:lineRule="auto"/>
              <w:rPr>
                <w:sz w:val="20"/>
                <w:szCs w:val="20"/>
              </w:rPr>
            </w:pPr>
            <w:r>
              <w:rPr>
                <w:sz w:val="20"/>
                <w:szCs w:val="20"/>
              </w:rPr>
              <w:t>ISO 19103:2015 Geographic information – Conceptual schema language, UML2 conformance class</w:t>
            </w:r>
          </w:p>
        </w:tc>
      </w:tr>
      <w:tr w:rsidR="003A54D1" w14:paraId="78753F27" w14:textId="77777777" w:rsidTr="003A54D1">
        <w:tc>
          <w:tcPr>
            <w:tcW w:w="2258" w:type="dxa"/>
            <w:shd w:val="clear" w:color="auto" w:fill="auto"/>
            <w:tcMar>
              <w:top w:w="100" w:type="dxa"/>
              <w:left w:w="100" w:type="dxa"/>
              <w:bottom w:w="100" w:type="dxa"/>
              <w:right w:w="100" w:type="dxa"/>
            </w:tcMar>
          </w:tcPr>
          <w:p w14:paraId="2D02914D" w14:textId="77777777" w:rsidR="003A54D1" w:rsidRDefault="003A54D1" w:rsidP="007B7029">
            <w:pPr>
              <w:widowControl w:val="0"/>
              <w:spacing w:line="240" w:lineRule="auto"/>
              <w:rPr>
                <w:sz w:val="20"/>
                <w:szCs w:val="20"/>
              </w:rPr>
            </w:pPr>
            <w:r>
              <w:rPr>
                <w:sz w:val="20"/>
                <w:szCs w:val="20"/>
              </w:rPr>
              <w:t>Imports</w:t>
            </w:r>
          </w:p>
        </w:tc>
        <w:tc>
          <w:tcPr>
            <w:tcW w:w="7088" w:type="dxa"/>
            <w:shd w:val="clear" w:color="auto" w:fill="auto"/>
            <w:tcMar>
              <w:top w:w="100" w:type="dxa"/>
              <w:left w:w="100" w:type="dxa"/>
              <w:bottom w:w="100" w:type="dxa"/>
              <w:right w:w="100" w:type="dxa"/>
            </w:tcMar>
          </w:tcPr>
          <w:p w14:paraId="568CF3E3" w14:textId="77777777" w:rsidR="003A54D1" w:rsidRDefault="003A54D1" w:rsidP="007B7029">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/Observation</w:t>
            </w:r>
          </w:p>
        </w:tc>
      </w:tr>
      <w:tr w:rsidR="003A54D1" w14:paraId="0EC0DBF4" w14:textId="77777777" w:rsidTr="003A54D1">
        <w:tc>
          <w:tcPr>
            <w:tcW w:w="2258" w:type="dxa"/>
            <w:shd w:val="clear" w:color="auto" w:fill="auto"/>
            <w:tcMar>
              <w:top w:w="100" w:type="dxa"/>
              <w:left w:w="100" w:type="dxa"/>
              <w:bottom w:w="100" w:type="dxa"/>
              <w:right w:w="100" w:type="dxa"/>
            </w:tcMar>
          </w:tcPr>
          <w:p w14:paraId="4504A664" w14:textId="77777777" w:rsidR="003A54D1" w:rsidRDefault="003A54D1" w:rsidP="007B7029">
            <w:pPr>
              <w:widowControl w:val="0"/>
              <w:spacing w:line="240" w:lineRule="auto"/>
              <w:rPr>
                <w:sz w:val="20"/>
                <w:szCs w:val="20"/>
              </w:rPr>
            </w:pPr>
            <w:r>
              <w:rPr>
                <w:sz w:val="20"/>
                <w:szCs w:val="20"/>
              </w:rPr>
              <w:t>Imports</w:t>
            </w:r>
          </w:p>
        </w:tc>
        <w:tc>
          <w:tcPr>
            <w:tcW w:w="7088" w:type="dxa"/>
            <w:shd w:val="clear" w:color="auto" w:fill="auto"/>
            <w:tcMar>
              <w:top w:w="100" w:type="dxa"/>
              <w:left w:w="100" w:type="dxa"/>
              <w:bottom w:w="100" w:type="dxa"/>
              <w:right w:w="100" w:type="dxa"/>
            </w:tcMar>
          </w:tcPr>
          <w:p w14:paraId="5E702178" w14:textId="77777777" w:rsidR="003A54D1" w:rsidRDefault="003A54D1" w:rsidP="007B7029">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w:t>
            </w:r>
            <w:proofErr w:type="spellStart"/>
            <w:r>
              <w:rPr>
                <w:sz w:val="20"/>
                <w:szCs w:val="20"/>
              </w:rPr>
              <w:t>ObservableProperty</w:t>
            </w:r>
            <w:proofErr w:type="spellEnd"/>
          </w:p>
        </w:tc>
      </w:tr>
      <w:tr w:rsidR="003A54D1" w14:paraId="0CB0D986" w14:textId="77777777" w:rsidTr="003A54D1">
        <w:tc>
          <w:tcPr>
            <w:tcW w:w="2258" w:type="dxa"/>
            <w:shd w:val="clear" w:color="auto" w:fill="auto"/>
            <w:tcMar>
              <w:top w:w="100" w:type="dxa"/>
              <w:left w:w="100" w:type="dxa"/>
              <w:bottom w:w="100" w:type="dxa"/>
              <w:right w:w="100" w:type="dxa"/>
            </w:tcMar>
          </w:tcPr>
          <w:p w14:paraId="17C2CD93" w14:textId="77777777" w:rsidR="003A54D1" w:rsidRDefault="003A54D1" w:rsidP="007B7029">
            <w:pPr>
              <w:widowControl w:val="0"/>
              <w:spacing w:line="240" w:lineRule="auto"/>
              <w:rPr>
                <w:sz w:val="20"/>
                <w:szCs w:val="20"/>
              </w:rPr>
            </w:pPr>
            <w:r>
              <w:rPr>
                <w:sz w:val="20"/>
                <w:szCs w:val="20"/>
              </w:rPr>
              <w:t>Imports</w:t>
            </w:r>
          </w:p>
        </w:tc>
        <w:tc>
          <w:tcPr>
            <w:tcW w:w="7088" w:type="dxa"/>
            <w:shd w:val="clear" w:color="auto" w:fill="auto"/>
            <w:tcMar>
              <w:top w:w="100" w:type="dxa"/>
              <w:left w:w="100" w:type="dxa"/>
              <w:bottom w:w="100" w:type="dxa"/>
              <w:right w:w="100" w:type="dxa"/>
            </w:tcMar>
          </w:tcPr>
          <w:p w14:paraId="27554124" w14:textId="77777777" w:rsidR="003A54D1" w:rsidRDefault="003A54D1" w:rsidP="007B7029">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/Procedure</w:t>
            </w:r>
          </w:p>
        </w:tc>
      </w:tr>
      <w:tr w:rsidR="003A54D1" w14:paraId="1E9818C7" w14:textId="77777777" w:rsidTr="003A54D1">
        <w:tc>
          <w:tcPr>
            <w:tcW w:w="2258" w:type="dxa"/>
            <w:shd w:val="clear" w:color="auto" w:fill="auto"/>
            <w:tcMar>
              <w:top w:w="100" w:type="dxa"/>
              <w:left w:w="100" w:type="dxa"/>
              <w:bottom w:w="100" w:type="dxa"/>
              <w:right w:w="100" w:type="dxa"/>
            </w:tcMar>
          </w:tcPr>
          <w:p w14:paraId="77959C2E" w14:textId="77777777" w:rsidR="003A54D1" w:rsidRDefault="003A54D1" w:rsidP="007B7029">
            <w:pPr>
              <w:widowControl w:val="0"/>
              <w:spacing w:line="240" w:lineRule="auto"/>
              <w:rPr>
                <w:sz w:val="20"/>
                <w:szCs w:val="20"/>
              </w:rPr>
            </w:pPr>
            <w:r>
              <w:rPr>
                <w:sz w:val="20"/>
                <w:szCs w:val="20"/>
              </w:rPr>
              <w:t>Imports</w:t>
            </w:r>
          </w:p>
        </w:tc>
        <w:tc>
          <w:tcPr>
            <w:tcW w:w="7088" w:type="dxa"/>
            <w:shd w:val="clear" w:color="auto" w:fill="auto"/>
            <w:tcMar>
              <w:top w:w="100" w:type="dxa"/>
              <w:left w:w="100" w:type="dxa"/>
              <w:bottom w:w="100" w:type="dxa"/>
              <w:right w:w="100" w:type="dxa"/>
            </w:tcMar>
          </w:tcPr>
          <w:p w14:paraId="41957AE2" w14:textId="77777777" w:rsidR="003A54D1" w:rsidRDefault="003A54D1" w:rsidP="007B7029">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w:t>
            </w:r>
            <w:proofErr w:type="spellStart"/>
            <w:r>
              <w:rPr>
                <w:sz w:val="20"/>
                <w:szCs w:val="20"/>
              </w:rPr>
              <w:t>ObservingProcedure</w:t>
            </w:r>
            <w:proofErr w:type="spellEnd"/>
          </w:p>
        </w:tc>
      </w:tr>
      <w:tr w:rsidR="003A54D1" w14:paraId="4192BD75" w14:textId="77777777" w:rsidTr="003A54D1">
        <w:tc>
          <w:tcPr>
            <w:tcW w:w="2258" w:type="dxa"/>
            <w:shd w:val="clear" w:color="auto" w:fill="auto"/>
            <w:tcMar>
              <w:top w:w="100" w:type="dxa"/>
              <w:left w:w="100" w:type="dxa"/>
              <w:bottom w:w="100" w:type="dxa"/>
              <w:right w:w="100" w:type="dxa"/>
            </w:tcMar>
          </w:tcPr>
          <w:p w14:paraId="4BFB5A9E" w14:textId="77777777" w:rsidR="003A54D1" w:rsidRDefault="003A54D1" w:rsidP="007B7029">
            <w:pPr>
              <w:widowControl w:val="0"/>
              <w:spacing w:line="240" w:lineRule="auto"/>
              <w:rPr>
                <w:sz w:val="20"/>
                <w:szCs w:val="20"/>
              </w:rPr>
            </w:pPr>
            <w:r>
              <w:rPr>
                <w:sz w:val="20"/>
                <w:szCs w:val="20"/>
              </w:rPr>
              <w:t>Imports</w:t>
            </w:r>
          </w:p>
        </w:tc>
        <w:tc>
          <w:tcPr>
            <w:tcW w:w="7088" w:type="dxa"/>
            <w:shd w:val="clear" w:color="auto" w:fill="auto"/>
            <w:tcMar>
              <w:top w:w="100" w:type="dxa"/>
              <w:left w:w="100" w:type="dxa"/>
              <w:bottom w:w="100" w:type="dxa"/>
              <w:right w:w="100" w:type="dxa"/>
            </w:tcMar>
          </w:tcPr>
          <w:p w14:paraId="04D02E74" w14:textId="77777777" w:rsidR="003A54D1" w:rsidRDefault="003A54D1" w:rsidP="007B7029">
            <w:pPr>
              <w:widowControl w:val="0"/>
              <w:pBdr>
                <w:top w:val="nil"/>
                <w:left w:val="nil"/>
                <w:bottom w:val="nil"/>
                <w:right w:val="nil"/>
                <w:between w:val="nil"/>
              </w:pBdr>
              <w:spacing w:after="0" w:line="240" w:lineRule="auto"/>
              <w:jc w:val="left"/>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/Observer</w:t>
            </w:r>
          </w:p>
        </w:tc>
      </w:tr>
      <w:tr w:rsidR="003A54D1" w14:paraId="19016F5E" w14:textId="77777777" w:rsidTr="003A54D1">
        <w:trPr>
          <w:trHeight w:val="615"/>
        </w:trPr>
        <w:tc>
          <w:tcPr>
            <w:tcW w:w="2258" w:type="dxa"/>
            <w:shd w:val="clear" w:color="auto" w:fill="auto"/>
            <w:tcMar>
              <w:top w:w="100" w:type="dxa"/>
              <w:left w:w="100" w:type="dxa"/>
              <w:bottom w:w="100" w:type="dxa"/>
              <w:right w:w="100" w:type="dxa"/>
            </w:tcMar>
          </w:tcPr>
          <w:p w14:paraId="357AF684" w14:textId="77777777" w:rsidR="003A54D1" w:rsidRDefault="003A54D1" w:rsidP="007B7029">
            <w:pPr>
              <w:widowControl w:val="0"/>
              <w:spacing w:line="240" w:lineRule="auto"/>
              <w:rPr>
                <w:sz w:val="20"/>
                <w:szCs w:val="20"/>
              </w:rPr>
            </w:pPr>
            <w:r>
              <w:rPr>
                <w:sz w:val="20"/>
                <w:szCs w:val="20"/>
              </w:rPr>
              <w:t>Imports</w:t>
            </w:r>
          </w:p>
        </w:tc>
        <w:tc>
          <w:tcPr>
            <w:tcW w:w="7088" w:type="dxa"/>
            <w:shd w:val="clear" w:color="auto" w:fill="auto"/>
            <w:tcMar>
              <w:top w:w="100" w:type="dxa"/>
              <w:left w:w="100" w:type="dxa"/>
              <w:bottom w:w="100" w:type="dxa"/>
              <w:right w:w="100" w:type="dxa"/>
            </w:tcMar>
          </w:tcPr>
          <w:p w14:paraId="494FE498" w14:textId="77777777" w:rsidR="003A54D1" w:rsidRDefault="003A54D1" w:rsidP="007B7029">
            <w:pPr>
              <w:widowControl w:val="0"/>
              <w:pBdr>
                <w:top w:val="nil"/>
                <w:left w:val="nil"/>
                <w:bottom w:val="nil"/>
                <w:right w:val="nil"/>
                <w:between w:val="nil"/>
              </w:pBdr>
              <w:spacing w:after="0" w:line="240" w:lineRule="auto"/>
              <w:jc w:val="left"/>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/Host</w:t>
            </w:r>
          </w:p>
        </w:tc>
      </w:tr>
      <w:tr w:rsidR="003A54D1" w14:paraId="2B5D6D7C" w14:textId="77777777" w:rsidTr="003A54D1">
        <w:trPr>
          <w:trHeight w:val="615"/>
        </w:trPr>
        <w:tc>
          <w:tcPr>
            <w:tcW w:w="2258" w:type="dxa"/>
            <w:shd w:val="clear" w:color="auto" w:fill="auto"/>
            <w:tcMar>
              <w:top w:w="100" w:type="dxa"/>
              <w:left w:w="100" w:type="dxa"/>
              <w:bottom w:w="100" w:type="dxa"/>
              <w:right w:w="100" w:type="dxa"/>
            </w:tcMar>
          </w:tcPr>
          <w:p w14:paraId="671A1BF3" w14:textId="77777777" w:rsidR="003A54D1" w:rsidRDefault="003A54D1" w:rsidP="007B7029">
            <w:pPr>
              <w:widowControl w:val="0"/>
              <w:spacing w:line="240" w:lineRule="auto"/>
              <w:rPr>
                <w:sz w:val="20"/>
                <w:szCs w:val="20"/>
              </w:rPr>
            </w:pPr>
            <w:r>
              <w:rPr>
                <w:sz w:val="20"/>
                <w:szCs w:val="20"/>
              </w:rPr>
              <w:lastRenderedPageBreak/>
              <w:t>Imports</w:t>
            </w:r>
          </w:p>
        </w:tc>
        <w:tc>
          <w:tcPr>
            <w:tcW w:w="7088" w:type="dxa"/>
            <w:shd w:val="clear" w:color="auto" w:fill="auto"/>
            <w:tcMar>
              <w:top w:w="100" w:type="dxa"/>
              <w:left w:w="100" w:type="dxa"/>
              <w:bottom w:w="100" w:type="dxa"/>
              <w:right w:w="100" w:type="dxa"/>
            </w:tcMar>
          </w:tcPr>
          <w:p w14:paraId="6FAF18F5" w14:textId="77777777" w:rsidR="003A54D1" w:rsidRDefault="003A54D1" w:rsidP="007B7029">
            <w:pPr>
              <w:widowControl w:val="0"/>
              <w:spacing w:after="0" w:line="240" w:lineRule="auto"/>
              <w:jc w:val="left"/>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/Deployment</w:t>
            </w:r>
          </w:p>
        </w:tc>
      </w:tr>
    </w:tbl>
    <w:p w14:paraId="7F76B2CF" w14:textId="35FA18DE" w:rsidR="00AC59F3" w:rsidRDefault="00AC59F3" w:rsidP="00AC59F3">
      <w:pPr>
        <w:rPr>
          <w:lang w:eastAsia="ja-JP"/>
        </w:rPr>
      </w:pPr>
    </w:p>
    <w:p w14:paraId="0F70EFCC" w14:textId="77777777" w:rsidR="00EE6350" w:rsidRDefault="00EE6350" w:rsidP="00EE6350">
      <w:pPr>
        <w:keepNext/>
      </w:pPr>
      <w:r>
        <w:rPr>
          <w:noProof/>
          <w:lang w:val="fr-FR" w:eastAsia="fr-FR"/>
        </w:rPr>
        <w:lastRenderedPageBreak/>
        <w:drawing>
          <wp:inline distT="0" distB="0" distL="0" distR="0" wp14:anchorId="7F833394" wp14:editId="4E87E80A">
            <wp:extent cx="6191885" cy="8381365"/>
            <wp:effectExtent l="0" t="0" r="5715" b="635"/>
            <wp:docPr id="18" name="Graphic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raphic 18"/>
                    <pic:cNvPicPr/>
                  </pic:nvPicPr>
                  <pic:blipFill>
                    <a:blip r:embed="rId50" cstate="print">
                      <a:extLst>
                        <a:ext uri="{28A0092B-C50C-407E-A947-70E740481C1C}">
                          <a14:useLocalDpi xmlns:a14="http://schemas.microsoft.com/office/drawing/2010/main"/>
                        </a:ext>
                        <a:ext uri="{96DAC541-7B7A-43D3-8B79-37D633B846F1}">
                          <asvg:svgBlip xmlns:asvg="http://schemas.microsoft.com/office/drawing/2016/SVG/main" r:embed="rId51"/>
                        </a:ext>
                      </a:extLst>
                    </a:blip>
                    <a:stretch>
                      <a:fillRect/>
                    </a:stretch>
                  </pic:blipFill>
                  <pic:spPr>
                    <a:xfrm>
                      <a:off x="0" y="0"/>
                      <a:ext cx="6191885" cy="8381365"/>
                    </a:xfrm>
                    <a:prstGeom prst="rect">
                      <a:avLst/>
                    </a:prstGeom>
                  </pic:spPr>
                </pic:pic>
              </a:graphicData>
            </a:graphic>
          </wp:inline>
        </w:drawing>
      </w:r>
    </w:p>
    <w:p w14:paraId="5698C494" w14:textId="1D3DB912" w:rsidR="00EE6350" w:rsidRPr="00C63000" w:rsidRDefault="00EE6350" w:rsidP="00EE6350">
      <w:pPr>
        <w:jc w:val="center"/>
        <w:rPr>
          <w:b/>
          <w:bCs/>
          <w:sz w:val="20"/>
          <w:szCs w:val="20"/>
        </w:rPr>
      </w:pPr>
      <w:r w:rsidRPr="00C630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12</w:t>
      </w:r>
      <w:r w:rsidR="00D471BA">
        <w:rPr>
          <w:b/>
          <w:bCs/>
          <w:sz w:val="20"/>
          <w:szCs w:val="20"/>
        </w:rPr>
        <w:fldChar w:fldCharType="end"/>
      </w:r>
      <w:r w:rsidRPr="00C63000">
        <w:rPr>
          <w:b/>
          <w:bCs/>
          <w:sz w:val="20"/>
          <w:szCs w:val="20"/>
        </w:rPr>
        <w:t xml:space="preserve"> — </w:t>
      </w:r>
      <w:r w:rsidR="00C63000">
        <w:rPr>
          <w:b/>
          <w:bCs/>
          <w:sz w:val="20"/>
          <w:szCs w:val="20"/>
        </w:rPr>
        <w:t>(</w:t>
      </w:r>
      <w:r w:rsidR="00B76059">
        <w:rPr>
          <w:b/>
          <w:bCs/>
          <w:sz w:val="20"/>
          <w:szCs w:val="20"/>
        </w:rPr>
        <w:t>I</w:t>
      </w:r>
      <w:r w:rsidR="00C63000">
        <w:rPr>
          <w:b/>
          <w:bCs/>
          <w:sz w:val="20"/>
          <w:szCs w:val="20"/>
        </w:rPr>
        <w:t xml:space="preserve">nformative) </w:t>
      </w:r>
      <w:r w:rsidRPr="00C63000">
        <w:rPr>
          <w:b/>
          <w:bCs/>
          <w:sz w:val="20"/>
          <w:szCs w:val="20"/>
        </w:rPr>
        <w:t xml:space="preserve">Included direct and indirect requirements </w:t>
      </w:r>
      <w:r w:rsidR="007B7029">
        <w:rPr>
          <w:b/>
          <w:bCs/>
          <w:sz w:val="20"/>
          <w:szCs w:val="20"/>
        </w:rPr>
        <w:t xml:space="preserve">and recommendations </w:t>
      </w:r>
      <w:r w:rsidRPr="00C63000">
        <w:rPr>
          <w:b/>
          <w:bCs/>
          <w:sz w:val="20"/>
          <w:szCs w:val="20"/>
        </w:rPr>
        <w:t>of the Conceptual Observation schema package requirements class.</w:t>
      </w:r>
    </w:p>
    <w:p w14:paraId="1D9FCEE3" w14:textId="77777777" w:rsidR="00EE6350" w:rsidRPr="00EE6350" w:rsidRDefault="00EE6350" w:rsidP="00EE6350">
      <w:pPr>
        <w:jc w:val="left"/>
      </w:pPr>
    </w:p>
    <w:p w14:paraId="173B6244" w14:textId="3E01EBC6" w:rsidR="00AC59F3" w:rsidRDefault="00AC59F3" w:rsidP="00AC59F3">
      <w:pPr>
        <w:pStyle w:val="Heading3"/>
      </w:pPr>
      <w:r w:rsidRPr="00AC59F3">
        <w:t xml:space="preserve">Association </w:t>
      </w:r>
      <w:proofErr w:type="spellStart"/>
      <w:r w:rsidRPr="00AC59F3">
        <w:t>relatedObservation</w:t>
      </w:r>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3D24BC" w14:paraId="00D3DC38" w14:textId="77777777" w:rsidTr="00452AE7">
        <w:tc>
          <w:tcPr>
            <w:tcW w:w="4668" w:type="dxa"/>
            <w:tcBorders>
              <w:right w:val="single" w:sz="4" w:space="0" w:color="auto"/>
            </w:tcBorders>
            <w:shd w:val="clear" w:color="auto" w:fill="auto"/>
            <w:tcMar>
              <w:top w:w="100" w:type="dxa"/>
              <w:left w:w="100" w:type="dxa"/>
              <w:bottom w:w="100" w:type="dxa"/>
              <w:right w:w="100" w:type="dxa"/>
            </w:tcMar>
          </w:tcPr>
          <w:p w14:paraId="66505E6D" w14:textId="77777777" w:rsidR="003D24BC" w:rsidRPr="00815246" w:rsidRDefault="003D24BC"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/gen/</w:t>
            </w:r>
            <w:proofErr w:type="spellStart"/>
            <w:r w:rsidRPr="00815246">
              <w:rPr>
                <w:sz w:val="20"/>
                <w:szCs w:val="20"/>
              </w:rPr>
              <w:t>relatedObservation-sem</w:t>
            </w:r>
            <w:proofErr w:type="spellEnd"/>
          </w:p>
        </w:tc>
        <w:tc>
          <w:tcPr>
            <w:tcW w:w="5654"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34436B18" w14:textId="77777777" w:rsidR="003D24BC" w:rsidRPr="00815246" w:rsidRDefault="003D24BC" w:rsidP="007B7029">
            <w:pPr>
              <w:rPr>
                <w:sz w:val="20"/>
                <w:szCs w:val="20"/>
              </w:rPr>
            </w:pPr>
            <w:r w:rsidRPr="00815246">
              <w:rPr>
                <w:sz w:val="20"/>
                <w:szCs w:val="20"/>
              </w:rPr>
              <w:t xml:space="preserve">An </w:t>
            </w:r>
            <w:commentRangeStart w:id="246"/>
            <w:r w:rsidRPr="00815246">
              <w:rPr>
                <w:b/>
                <w:bCs/>
                <w:sz w:val="20"/>
                <w:szCs w:val="20"/>
              </w:rPr>
              <w:t>Observation</w:t>
            </w:r>
            <w:r w:rsidRPr="00815246">
              <w:rPr>
                <w:sz w:val="20"/>
                <w:szCs w:val="20"/>
              </w:rPr>
              <w:t xml:space="preserve"> the </w:t>
            </w:r>
            <w:r w:rsidRPr="00815246">
              <w:rPr>
                <w:b/>
                <w:bCs/>
                <w:sz w:val="20"/>
                <w:szCs w:val="20"/>
              </w:rPr>
              <w:t>Observation</w:t>
            </w:r>
            <w:r w:rsidRPr="00815246">
              <w:rPr>
                <w:sz w:val="20"/>
                <w:szCs w:val="20"/>
              </w:rPr>
              <w:t xml:space="preserve"> </w:t>
            </w:r>
            <w:commentRangeEnd w:id="246"/>
            <w:r w:rsidR="001C49AC">
              <w:rPr>
                <w:rStyle w:val="CommentReference"/>
              </w:rPr>
              <w:commentReference w:id="246"/>
            </w:r>
            <w:r w:rsidRPr="00815246">
              <w:rPr>
                <w:sz w:val="20"/>
                <w:szCs w:val="20"/>
              </w:rPr>
              <w:t>is related to.</w:t>
            </w:r>
          </w:p>
          <w:p w14:paraId="197035FD" w14:textId="77777777" w:rsidR="003D24BC" w:rsidRPr="00815246" w:rsidRDefault="003D24BC" w:rsidP="007B7029">
            <w:pPr>
              <w:rPr>
                <w:sz w:val="20"/>
                <w:szCs w:val="20"/>
              </w:rPr>
            </w:pPr>
            <w:r w:rsidRPr="00815246">
              <w:rPr>
                <w:sz w:val="20"/>
                <w:szCs w:val="20"/>
              </w:rPr>
              <w:t xml:space="preserve">If a reference to a related </w:t>
            </w:r>
            <w:r w:rsidRPr="00815246">
              <w:rPr>
                <w:b/>
                <w:bCs/>
                <w:sz w:val="20"/>
                <w:szCs w:val="20"/>
              </w:rPr>
              <w:t>Observation</w:t>
            </w:r>
            <w:r w:rsidRPr="00815246">
              <w:rPr>
                <w:sz w:val="20"/>
                <w:szCs w:val="20"/>
              </w:rPr>
              <w:t xml:space="preserve"> is provided, the association with role </w:t>
            </w:r>
            <w:proofErr w:type="spellStart"/>
            <w:r w:rsidRPr="00815246">
              <w:rPr>
                <w:b/>
                <w:bCs/>
                <w:sz w:val="20"/>
                <w:szCs w:val="20"/>
              </w:rPr>
              <w:t>relatedObservation</w:t>
            </w:r>
            <w:proofErr w:type="spellEnd"/>
            <w:r w:rsidRPr="00815246">
              <w:rPr>
                <w:sz w:val="20"/>
                <w:szCs w:val="20"/>
              </w:rPr>
              <w:t xml:space="preserve"> SHALL be used. The </w:t>
            </w:r>
            <w:proofErr w:type="spellStart"/>
            <w:proofErr w:type="gramStart"/>
            <w:r w:rsidRPr="00815246">
              <w:rPr>
                <w:b/>
                <w:bCs/>
                <w:sz w:val="20"/>
                <w:szCs w:val="20"/>
              </w:rPr>
              <w:t>context:GenericName</w:t>
            </w:r>
            <w:proofErr w:type="spellEnd"/>
            <w:proofErr w:type="gramEnd"/>
            <w:r w:rsidRPr="00815246">
              <w:rPr>
                <w:sz w:val="20"/>
                <w:szCs w:val="20"/>
              </w:rPr>
              <w:t xml:space="preserve"> qualifier of this association may be used to provide further information as to the nature of the relation.</w:t>
            </w:r>
          </w:p>
        </w:tc>
      </w:tr>
    </w:tbl>
    <w:p w14:paraId="6ABED4E2" w14:textId="38B88DB2" w:rsidR="00AC59F3" w:rsidRDefault="00AC59F3" w:rsidP="00AC59F3">
      <w:pPr>
        <w:rPr>
          <w:lang w:eastAsia="ja-JP"/>
        </w:rPr>
      </w:pPr>
    </w:p>
    <w:p w14:paraId="1B20A5A8" w14:textId="2A441672" w:rsidR="00F64967" w:rsidRDefault="00F64967" w:rsidP="00F64967">
      <w:pPr>
        <w:pStyle w:val="Heading2"/>
      </w:pPr>
      <w:bookmarkStart w:id="247" w:name="_Toc72768867"/>
      <w:r w:rsidRPr="00F64967">
        <w:t>Observation</w:t>
      </w:r>
      <w:bookmarkEnd w:id="247"/>
    </w:p>
    <w:p w14:paraId="111DE131" w14:textId="48725C89" w:rsidR="00F64967" w:rsidRDefault="00F64967" w:rsidP="00F64967">
      <w:pPr>
        <w:pStyle w:val="Heading3"/>
      </w:pPr>
      <w:r w:rsidRPr="00F64967">
        <w:t>Observation Requirements Class</w:t>
      </w:r>
    </w:p>
    <w:tbl>
      <w:tblPr>
        <w:tblW w:w="96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229"/>
      </w:tblGrid>
      <w:tr w:rsidR="00F64967" w14:paraId="5359F620" w14:textId="77777777" w:rsidTr="006F017A">
        <w:tc>
          <w:tcPr>
            <w:tcW w:w="2400" w:type="dxa"/>
            <w:shd w:val="clear" w:color="auto" w:fill="auto"/>
            <w:tcMar>
              <w:top w:w="100" w:type="dxa"/>
              <w:left w:w="100" w:type="dxa"/>
              <w:bottom w:w="100" w:type="dxa"/>
              <w:right w:w="100" w:type="dxa"/>
            </w:tcMar>
          </w:tcPr>
          <w:p w14:paraId="0040F73C" w14:textId="77777777" w:rsidR="00F64967" w:rsidRPr="00815246" w:rsidRDefault="00F64967" w:rsidP="007B7029">
            <w:pPr>
              <w:widowControl w:val="0"/>
              <w:spacing w:line="240" w:lineRule="auto"/>
              <w:rPr>
                <w:b/>
                <w:sz w:val="20"/>
                <w:szCs w:val="20"/>
              </w:rPr>
            </w:pPr>
            <w:r w:rsidRPr="00815246">
              <w:rPr>
                <w:b/>
                <w:sz w:val="20"/>
                <w:szCs w:val="20"/>
              </w:rPr>
              <w:t>Requirements Class</w:t>
            </w:r>
          </w:p>
        </w:tc>
        <w:tc>
          <w:tcPr>
            <w:tcW w:w="7229" w:type="dxa"/>
            <w:shd w:val="clear" w:color="auto" w:fill="auto"/>
            <w:tcMar>
              <w:top w:w="100" w:type="dxa"/>
              <w:left w:w="100" w:type="dxa"/>
              <w:bottom w:w="100" w:type="dxa"/>
              <w:right w:w="100" w:type="dxa"/>
            </w:tcMar>
          </w:tcPr>
          <w:p w14:paraId="5759683A"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
          <w:p w14:paraId="1C005217" w14:textId="77777777" w:rsidR="00F64967" w:rsidRPr="00815246" w:rsidRDefault="00F64967" w:rsidP="007B7029">
            <w:pPr>
              <w:widowControl w:val="0"/>
              <w:spacing w:line="240" w:lineRule="auto"/>
              <w:rPr>
                <w:sz w:val="20"/>
                <w:szCs w:val="20"/>
              </w:rPr>
            </w:pPr>
          </w:p>
        </w:tc>
      </w:tr>
      <w:tr w:rsidR="00F64967" w14:paraId="77E6A3CA" w14:textId="77777777" w:rsidTr="006F017A">
        <w:tc>
          <w:tcPr>
            <w:tcW w:w="2400" w:type="dxa"/>
            <w:shd w:val="clear" w:color="auto" w:fill="auto"/>
            <w:tcMar>
              <w:top w:w="100" w:type="dxa"/>
              <w:left w:w="100" w:type="dxa"/>
              <w:bottom w:w="100" w:type="dxa"/>
              <w:right w:w="100" w:type="dxa"/>
            </w:tcMar>
          </w:tcPr>
          <w:p w14:paraId="3D440530" w14:textId="77777777" w:rsidR="00F64967" w:rsidRPr="00815246" w:rsidRDefault="00F64967" w:rsidP="007B7029">
            <w:pPr>
              <w:widowControl w:val="0"/>
              <w:spacing w:line="240" w:lineRule="auto"/>
              <w:rPr>
                <w:sz w:val="20"/>
                <w:szCs w:val="20"/>
              </w:rPr>
            </w:pPr>
            <w:r w:rsidRPr="00815246">
              <w:rPr>
                <w:sz w:val="20"/>
                <w:szCs w:val="20"/>
              </w:rPr>
              <w:t>Target type</w:t>
            </w:r>
          </w:p>
        </w:tc>
        <w:tc>
          <w:tcPr>
            <w:tcW w:w="7229" w:type="dxa"/>
            <w:shd w:val="clear" w:color="auto" w:fill="auto"/>
            <w:tcMar>
              <w:top w:w="100" w:type="dxa"/>
              <w:left w:w="100" w:type="dxa"/>
              <w:bottom w:w="100" w:type="dxa"/>
              <w:right w:w="100" w:type="dxa"/>
            </w:tcMar>
          </w:tcPr>
          <w:p w14:paraId="7587DAED" w14:textId="77777777" w:rsidR="00F64967" w:rsidRPr="00815246" w:rsidRDefault="00F64967" w:rsidP="007B7029">
            <w:pPr>
              <w:widowControl w:val="0"/>
              <w:spacing w:line="240" w:lineRule="auto"/>
              <w:rPr>
                <w:sz w:val="20"/>
                <w:szCs w:val="20"/>
              </w:rPr>
            </w:pPr>
            <w:r w:rsidRPr="00815246">
              <w:rPr>
                <w:sz w:val="20"/>
                <w:szCs w:val="20"/>
              </w:rPr>
              <w:t>Conceptual model</w:t>
            </w:r>
          </w:p>
        </w:tc>
      </w:tr>
      <w:tr w:rsidR="00F64967" w14:paraId="1AF370E5" w14:textId="77777777" w:rsidTr="006F017A">
        <w:tc>
          <w:tcPr>
            <w:tcW w:w="2400" w:type="dxa"/>
            <w:shd w:val="clear" w:color="auto" w:fill="auto"/>
            <w:tcMar>
              <w:top w:w="100" w:type="dxa"/>
              <w:left w:w="100" w:type="dxa"/>
              <w:bottom w:w="100" w:type="dxa"/>
              <w:right w:w="100" w:type="dxa"/>
            </w:tcMar>
          </w:tcPr>
          <w:p w14:paraId="66267996" w14:textId="77777777" w:rsidR="00F64967" w:rsidRPr="00815246" w:rsidRDefault="00F64967" w:rsidP="007B7029">
            <w:pPr>
              <w:widowControl w:val="0"/>
              <w:spacing w:line="240" w:lineRule="auto"/>
              <w:rPr>
                <w:sz w:val="20"/>
                <w:szCs w:val="20"/>
              </w:rPr>
            </w:pPr>
            <w:r w:rsidRPr="00815246">
              <w:rPr>
                <w:sz w:val="20"/>
                <w:szCs w:val="20"/>
              </w:rPr>
              <w:t>Name</w:t>
            </w:r>
          </w:p>
        </w:tc>
        <w:tc>
          <w:tcPr>
            <w:tcW w:w="7229" w:type="dxa"/>
            <w:shd w:val="clear" w:color="auto" w:fill="auto"/>
            <w:tcMar>
              <w:top w:w="100" w:type="dxa"/>
              <w:left w:w="100" w:type="dxa"/>
              <w:bottom w:w="100" w:type="dxa"/>
              <w:right w:w="100" w:type="dxa"/>
            </w:tcMar>
          </w:tcPr>
          <w:p w14:paraId="6D135D69" w14:textId="77777777" w:rsidR="00F64967" w:rsidRPr="00815246" w:rsidRDefault="00F64967" w:rsidP="007B7029">
            <w:pPr>
              <w:widowControl w:val="0"/>
              <w:spacing w:line="240" w:lineRule="auto"/>
              <w:rPr>
                <w:sz w:val="20"/>
                <w:szCs w:val="20"/>
              </w:rPr>
            </w:pPr>
            <w:r w:rsidRPr="00815246">
              <w:rPr>
                <w:sz w:val="20"/>
                <w:szCs w:val="20"/>
              </w:rPr>
              <w:t>Conceptual Observation - Observation</w:t>
            </w:r>
          </w:p>
        </w:tc>
      </w:tr>
      <w:tr w:rsidR="00F64967" w14:paraId="09A2AAC5" w14:textId="77777777" w:rsidTr="006F017A">
        <w:tc>
          <w:tcPr>
            <w:tcW w:w="2400" w:type="dxa"/>
            <w:shd w:val="clear" w:color="auto" w:fill="auto"/>
            <w:tcMar>
              <w:top w:w="100" w:type="dxa"/>
              <w:left w:w="100" w:type="dxa"/>
              <w:bottom w:w="100" w:type="dxa"/>
              <w:right w:w="100" w:type="dxa"/>
            </w:tcMar>
          </w:tcPr>
          <w:p w14:paraId="083EBC77" w14:textId="77777777" w:rsidR="00F64967" w:rsidRPr="00815246" w:rsidRDefault="00F64967" w:rsidP="007B7029">
            <w:pPr>
              <w:widowControl w:val="0"/>
              <w:spacing w:line="240" w:lineRule="auto"/>
              <w:rPr>
                <w:sz w:val="20"/>
                <w:szCs w:val="20"/>
              </w:rPr>
            </w:pPr>
            <w:r w:rsidRPr="00815246">
              <w:rPr>
                <w:sz w:val="20"/>
                <w:szCs w:val="20"/>
              </w:rPr>
              <w:t>Dependency</w:t>
            </w:r>
          </w:p>
        </w:tc>
        <w:tc>
          <w:tcPr>
            <w:tcW w:w="7229" w:type="dxa"/>
            <w:shd w:val="clear" w:color="auto" w:fill="auto"/>
            <w:tcMar>
              <w:top w:w="100" w:type="dxa"/>
              <w:left w:w="100" w:type="dxa"/>
              <w:bottom w:w="100" w:type="dxa"/>
              <w:right w:w="100" w:type="dxa"/>
            </w:tcMar>
          </w:tcPr>
          <w:p w14:paraId="69D0C857" w14:textId="77777777" w:rsidR="00F64967" w:rsidRPr="00815246" w:rsidRDefault="00F64967" w:rsidP="007B7029">
            <w:pPr>
              <w:widowControl w:val="0"/>
              <w:spacing w:line="240" w:lineRule="auto"/>
              <w:rPr>
                <w:sz w:val="20"/>
                <w:szCs w:val="20"/>
              </w:rPr>
            </w:pPr>
            <w:r w:rsidRPr="00815246">
              <w:rPr>
                <w:sz w:val="20"/>
                <w:szCs w:val="20"/>
              </w:rPr>
              <w:t>ISO 19103:2015 Geographic information – Conceptual schema language, UML2 conformance class</w:t>
            </w:r>
          </w:p>
        </w:tc>
      </w:tr>
      <w:tr w:rsidR="00F64967" w14:paraId="2CDBF996" w14:textId="77777777" w:rsidTr="006F017A">
        <w:tc>
          <w:tcPr>
            <w:tcW w:w="2400" w:type="dxa"/>
            <w:shd w:val="clear" w:color="auto" w:fill="auto"/>
            <w:tcMar>
              <w:top w:w="100" w:type="dxa"/>
              <w:left w:w="100" w:type="dxa"/>
              <w:bottom w:w="100" w:type="dxa"/>
              <w:right w:w="100" w:type="dxa"/>
            </w:tcMar>
          </w:tcPr>
          <w:p w14:paraId="407DF007" w14:textId="77777777" w:rsidR="00F64967" w:rsidRPr="00815246" w:rsidRDefault="00F64967" w:rsidP="007B7029">
            <w:pPr>
              <w:widowControl w:val="0"/>
              <w:spacing w:line="240" w:lineRule="auto"/>
              <w:rPr>
                <w:sz w:val="20"/>
                <w:szCs w:val="20"/>
              </w:rPr>
            </w:pPr>
            <w:r w:rsidRPr="00815246">
              <w:rPr>
                <w:sz w:val="20"/>
                <w:szCs w:val="20"/>
              </w:rPr>
              <w:t>Dependency</w:t>
            </w:r>
          </w:p>
        </w:tc>
        <w:tc>
          <w:tcPr>
            <w:tcW w:w="7229" w:type="dxa"/>
            <w:shd w:val="clear" w:color="auto" w:fill="auto"/>
            <w:tcMar>
              <w:top w:w="100" w:type="dxa"/>
              <w:left w:w="100" w:type="dxa"/>
              <w:bottom w:w="100" w:type="dxa"/>
              <w:right w:w="100" w:type="dxa"/>
            </w:tcMar>
          </w:tcPr>
          <w:p w14:paraId="3A6E19AE" w14:textId="77777777" w:rsidR="00F64967" w:rsidRPr="00815246" w:rsidRDefault="00F64967" w:rsidP="007B7029">
            <w:pPr>
              <w:widowControl w:val="0"/>
              <w:spacing w:line="240" w:lineRule="auto"/>
              <w:rPr>
                <w:sz w:val="20"/>
                <w:szCs w:val="20"/>
              </w:rPr>
            </w:pPr>
            <w:r w:rsidRPr="00815246">
              <w:rPr>
                <w:sz w:val="20"/>
                <w:szCs w:val="20"/>
              </w:rPr>
              <w:t xml:space="preserve">ISO 19103:2015 Geographic information – Conceptual schema language, </w:t>
            </w:r>
            <w:proofErr w:type="spellStart"/>
            <w:r w:rsidRPr="00815246">
              <w:rPr>
                <w:sz w:val="20"/>
                <w:szCs w:val="20"/>
              </w:rPr>
              <w:t>CoreTypes</w:t>
            </w:r>
            <w:proofErr w:type="spellEnd"/>
            <w:r w:rsidRPr="00815246">
              <w:rPr>
                <w:sz w:val="20"/>
                <w:szCs w:val="20"/>
              </w:rPr>
              <w:t xml:space="preserve"> conformance class</w:t>
            </w:r>
          </w:p>
        </w:tc>
      </w:tr>
      <w:tr w:rsidR="00F64967" w14:paraId="701B06F0" w14:textId="77777777" w:rsidTr="006F017A">
        <w:tc>
          <w:tcPr>
            <w:tcW w:w="2400" w:type="dxa"/>
            <w:shd w:val="clear" w:color="auto" w:fill="auto"/>
            <w:tcMar>
              <w:top w:w="100" w:type="dxa"/>
              <w:left w:w="100" w:type="dxa"/>
              <w:bottom w:w="100" w:type="dxa"/>
              <w:right w:w="100" w:type="dxa"/>
            </w:tcMar>
          </w:tcPr>
          <w:p w14:paraId="0E02AD03" w14:textId="77777777" w:rsidR="00F64967" w:rsidRPr="00815246" w:rsidRDefault="00F64967" w:rsidP="007B7029">
            <w:pPr>
              <w:widowControl w:val="0"/>
              <w:spacing w:line="240" w:lineRule="auto"/>
              <w:rPr>
                <w:sz w:val="20"/>
                <w:szCs w:val="20"/>
              </w:rPr>
            </w:pPr>
            <w:r w:rsidRPr="00815246">
              <w:rPr>
                <w:sz w:val="20"/>
                <w:szCs w:val="20"/>
              </w:rPr>
              <w:t>Dependency</w:t>
            </w:r>
          </w:p>
        </w:tc>
        <w:tc>
          <w:tcPr>
            <w:tcW w:w="7229" w:type="dxa"/>
            <w:shd w:val="clear" w:color="auto" w:fill="auto"/>
            <w:tcMar>
              <w:top w:w="100" w:type="dxa"/>
              <w:left w:w="100" w:type="dxa"/>
              <w:bottom w:w="100" w:type="dxa"/>
              <w:right w:w="100" w:type="dxa"/>
            </w:tcMar>
          </w:tcPr>
          <w:p w14:paraId="17B40470" w14:textId="77777777" w:rsidR="00F64967" w:rsidRPr="00815246" w:rsidRDefault="00F64967" w:rsidP="007B7029">
            <w:pPr>
              <w:widowControl w:val="0"/>
              <w:spacing w:line="240" w:lineRule="auto"/>
              <w:rPr>
                <w:sz w:val="20"/>
                <w:szCs w:val="20"/>
              </w:rPr>
            </w:pPr>
            <w:r w:rsidRPr="00815246">
              <w:rPr>
                <w:sz w:val="20"/>
                <w:szCs w:val="20"/>
              </w:rPr>
              <w:t>ISO 19108:2002 Geographic information – Temporal schema, Application schemas for data transfer conformance class</w:t>
            </w:r>
          </w:p>
        </w:tc>
      </w:tr>
      <w:tr w:rsidR="00F64967" w14:paraId="6797B9CD" w14:textId="77777777" w:rsidTr="006F017A">
        <w:tc>
          <w:tcPr>
            <w:tcW w:w="2400" w:type="dxa"/>
            <w:shd w:val="clear" w:color="auto" w:fill="auto"/>
            <w:tcMar>
              <w:top w:w="100" w:type="dxa"/>
              <w:left w:w="100" w:type="dxa"/>
              <w:bottom w:w="100" w:type="dxa"/>
              <w:right w:w="100" w:type="dxa"/>
            </w:tcMar>
          </w:tcPr>
          <w:p w14:paraId="57E6259D"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333DDEC3"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/Observation/Observation-</w:t>
            </w:r>
            <w:proofErr w:type="spellStart"/>
            <w:r w:rsidRPr="00815246">
              <w:rPr>
                <w:sz w:val="20"/>
                <w:szCs w:val="20"/>
              </w:rPr>
              <w:t>sem</w:t>
            </w:r>
            <w:proofErr w:type="spellEnd"/>
          </w:p>
        </w:tc>
      </w:tr>
      <w:tr w:rsidR="00F64967" w14:paraId="754E7A0A" w14:textId="77777777" w:rsidTr="006F017A">
        <w:tc>
          <w:tcPr>
            <w:tcW w:w="2400" w:type="dxa"/>
            <w:shd w:val="clear" w:color="auto" w:fill="auto"/>
            <w:tcMar>
              <w:top w:w="100" w:type="dxa"/>
              <w:left w:w="100" w:type="dxa"/>
              <w:bottom w:w="100" w:type="dxa"/>
              <w:right w:w="100" w:type="dxa"/>
            </w:tcMar>
          </w:tcPr>
          <w:p w14:paraId="42BFDAF1"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553F37DA"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phenomenonTime-sem</w:t>
            </w:r>
            <w:proofErr w:type="spellEnd"/>
          </w:p>
        </w:tc>
      </w:tr>
      <w:tr w:rsidR="00F64967" w14:paraId="6054734B" w14:textId="77777777" w:rsidTr="006F017A">
        <w:tc>
          <w:tcPr>
            <w:tcW w:w="2400" w:type="dxa"/>
            <w:shd w:val="clear" w:color="auto" w:fill="auto"/>
            <w:tcMar>
              <w:top w:w="100" w:type="dxa"/>
              <w:left w:w="100" w:type="dxa"/>
              <w:bottom w:w="100" w:type="dxa"/>
              <w:right w:w="100" w:type="dxa"/>
            </w:tcMar>
          </w:tcPr>
          <w:p w14:paraId="5EACB549"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22B3A1D7"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phenomenonTime</w:t>
            </w:r>
            <w:proofErr w:type="spellEnd"/>
            <w:r w:rsidRPr="00815246">
              <w:rPr>
                <w:sz w:val="20"/>
                <w:szCs w:val="20"/>
              </w:rPr>
              <w:t>-card</w:t>
            </w:r>
          </w:p>
        </w:tc>
      </w:tr>
      <w:tr w:rsidR="00F64967" w14:paraId="2FF77B82" w14:textId="77777777" w:rsidTr="006F017A">
        <w:tc>
          <w:tcPr>
            <w:tcW w:w="2400" w:type="dxa"/>
            <w:shd w:val="clear" w:color="auto" w:fill="auto"/>
            <w:tcMar>
              <w:top w:w="100" w:type="dxa"/>
              <w:left w:w="100" w:type="dxa"/>
              <w:bottom w:w="100" w:type="dxa"/>
              <w:right w:w="100" w:type="dxa"/>
            </w:tcMar>
          </w:tcPr>
          <w:p w14:paraId="22D7FB4F"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52D0D13A"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resultTime-sem</w:t>
            </w:r>
            <w:proofErr w:type="spellEnd"/>
          </w:p>
        </w:tc>
      </w:tr>
      <w:tr w:rsidR="00F64967" w14:paraId="7B0AA4E1" w14:textId="77777777" w:rsidTr="006F017A">
        <w:tc>
          <w:tcPr>
            <w:tcW w:w="2400" w:type="dxa"/>
            <w:shd w:val="clear" w:color="auto" w:fill="auto"/>
            <w:tcMar>
              <w:top w:w="100" w:type="dxa"/>
              <w:left w:w="100" w:type="dxa"/>
              <w:bottom w:w="100" w:type="dxa"/>
              <w:right w:w="100" w:type="dxa"/>
            </w:tcMar>
          </w:tcPr>
          <w:p w14:paraId="4449F11C"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63B39291"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resultTime</w:t>
            </w:r>
            <w:proofErr w:type="spellEnd"/>
            <w:r w:rsidRPr="00815246">
              <w:rPr>
                <w:sz w:val="20"/>
                <w:szCs w:val="20"/>
              </w:rPr>
              <w:t>-card</w:t>
            </w:r>
          </w:p>
        </w:tc>
      </w:tr>
      <w:tr w:rsidR="00F64967" w14:paraId="785EF548" w14:textId="77777777" w:rsidTr="006F017A">
        <w:tc>
          <w:tcPr>
            <w:tcW w:w="2400" w:type="dxa"/>
            <w:shd w:val="clear" w:color="auto" w:fill="auto"/>
            <w:tcMar>
              <w:top w:w="100" w:type="dxa"/>
              <w:left w:w="100" w:type="dxa"/>
              <w:bottom w:w="100" w:type="dxa"/>
              <w:right w:w="100" w:type="dxa"/>
            </w:tcMar>
          </w:tcPr>
          <w:p w14:paraId="626454A1" w14:textId="77777777" w:rsidR="00F64967" w:rsidRPr="00815246" w:rsidRDefault="00F64967" w:rsidP="007B7029">
            <w:pPr>
              <w:widowControl w:val="0"/>
              <w:spacing w:line="240" w:lineRule="auto"/>
              <w:rPr>
                <w:sz w:val="20"/>
                <w:szCs w:val="20"/>
              </w:rPr>
            </w:pPr>
            <w:r w:rsidRPr="00815246">
              <w:rPr>
                <w:sz w:val="20"/>
                <w:szCs w:val="20"/>
              </w:rPr>
              <w:lastRenderedPageBreak/>
              <w:t>Requirement</w:t>
            </w:r>
          </w:p>
        </w:tc>
        <w:tc>
          <w:tcPr>
            <w:tcW w:w="7229" w:type="dxa"/>
            <w:shd w:val="clear" w:color="auto" w:fill="auto"/>
            <w:tcMar>
              <w:top w:w="100" w:type="dxa"/>
              <w:left w:w="100" w:type="dxa"/>
              <w:bottom w:w="100" w:type="dxa"/>
              <w:right w:w="100" w:type="dxa"/>
            </w:tcMar>
          </w:tcPr>
          <w:p w14:paraId="3E0F9F4C"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validTime-sem</w:t>
            </w:r>
            <w:proofErr w:type="spellEnd"/>
          </w:p>
        </w:tc>
      </w:tr>
      <w:tr w:rsidR="00F64967" w14:paraId="3FC34794" w14:textId="77777777" w:rsidTr="006F017A">
        <w:tc>
          <w:tcPr>
            <w:tcW w:w="2400" w:type="dxa"/>
            <w:shd w:val="clear" w:color="auto" w:fill="auto"/>
            <w:tcMar>
              <w:top w:w="100" w:type="dxa"/>
              <w:left w:w="100" w:type="dxa"/>
              <w:bottom w:w="100" w:type="dxa"/>
              <w:right w:w="100" w:type="dxa"/>
            </w:tcMar>
          </w:tcPr>
          <w:p w14:paraId="6DF4C0B7"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61922C88"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featureOfInterest-sem</w:t>
            </w:r>
            <w:proofErr w:type="spellEnd"/>
          </w:p>
        </w:tc>
      </w:tr>
      <w:tr w:rsidR="00F64967" w14:paraId="640FD408" w14:textId="77777777" w:rsidTr="006F017A">
        <w:tc>
          <w:tcPr>
            <w:tcW w:w="2400" w:type="dxa"/>
            <w:shd w:val="clear" w:color="auto" w:fill="auto"/>
            <w:tcMar>
              <w:top w:w="100" w:type="dxa"/>
              <w:left w:w="100" w:type="dxa"/>
              <w:bottom w:w="100" w:type="dxa"/>
              <w:right w:w="100" w:type="dxa"/>
            </w:tcMar>
          </w:tcPr>
          <w:p w14:paraId="419DE15E"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60DB9C80"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featureOfInterest</w:t>
            </w:r>
            <w:proofErr w:type="spellEnd"/>
            <w:r w:rsidRPr="00815246">
              <w:rPr>
                <w:sz w:val="20"/>
                <w:szCs w:val="20"/>
              </w:rPr>
              <w:t>-card</w:t>
            </w:r>
          </w:p>
        </w:tc>
      </w:tr>
      <w:tr w:rsidR="00F64967" w14:paraId="3A2D3F12" w14:textId="77777777" w:rsidTr="006F017A">
        <w:tc>
          <w:tcPr>
            <w:tcW w:w="2400" w:type="dxa"/>
            <w:shd w:val="clear" w:color="auto" w:fill="auto"/>
            <w:tcMar>
              <w:top w:w="100" w:type="dxa"/>
              <w:left w:w="100" w:type="dxa"/>
              <w:bottom w:w="100" w:type="dxa"/>
              <w:right w:w="100" w:type="dxa"/>
            </w:tcMar>
          </w:tcPr>
          <w:p w14:paraId="4E462892"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748F57EE"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observedProperty-sem</w:t>
            </w:r>
            <w:proofErr w:type="spellEnd"/>
          </w:p>
        </w:tc>
      </w:tr>
      <w:tr w:rsidR="00F64967" w14:paraId="06A5401F" w14:textId="77777777" w:rsidTr="006F017A">
        <w:tc>
          <w:tcPr>
            <w:tcW w:w="2400" w:type="dxa"/>
            <w:shd w:val="clear" w:color="auto" w:fill="auto"/>
            <w:tcMar>
              <w:top w:w="100" w:type="dxa"/>
              <w:left w:w="100" w:type="dxa"/>
              <w:bottom w:w="100" w:type="dxa"/>
              <w:right w:w="100" w:type="dxa"/>
            </w:tcMar>
          </w:tcPr>
          <w:p w14:paraId="74D967E2"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53733AD8"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observedProperty</w:t>
            </w:r>
            <w:proofErr w:type="spellEnd"/>
            <w:r w:rsidRPr="00815246">
              <w:rPr>
                <w:sz w:val="20"/>
                <w:szCs w:val="20"/>
              </w:rPr>
              <w:t>-card</w:t>
            </w:r>
          </w:p>
        </w:tc>
      </w:tr>
      <w:tr w:rsidR="00F64967" w14:paraId="4C07CB91" w14:textId="77777777" w:rsidTr="006F017A">
        <w:tc>
          <w:tcPr>
            <w:tcW w:w="2400" w:type="dxa"/>
            <w:shd w:val="clear" w:color="auto" w:fill="auto"/>
            <w:tcMar>
              <w:top w:w="100" w:type="dxa"/>
              <w:left w:w="100" w:type="dxa"/>
              <w:bottom w:w="100" w:type="dxa"/>
              <w:right w:w="100" w:type="dxa"/>
            </w:tcMar>
          </w:tcPr>
          <w:p w14:paraId="0C999BF6"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7C00F6C5"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/Observation/result-</w:t>
            </w:r>
            <w:proofErr w:type="spellStart"/>
            <w:r w:rsidRPr="00815246">
              <w:rPr>
                <w:sz w:val="20"/>
                <w:szCs w:val="20"/>
              </w:rPr>
              <w:t>sem</w:t>
            </w:r>
            <w:proofErr w:type="spellEnd"/>
          </w:p>
        </w:tc>
      </w:tr>
      <w:tr w:rsidR="00F64967" w14:paraId="4A5C64F4" w14:textId="77777777" w:rsidTr="006F017A">
        <w:tc>
          <w:tcPr>
            <w:tcW w:w="2400" w:type="dxa"/>
            <w:shd w:val="clear" w:color="auto" w:fill="auto"/>
            <w:tcMar>
              <w:top w:w="100" w:type="dxa"/>
              <w:left w:w="100" w:type="dxa"/>
              <w:bottom w:w="100" w:type="dxa"/>
              <w:right w:w="100" w:type="dxa"/>
            </w:tcMar>
          </w:tcPr>
          <w:p w14:paraId="62195802"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015238DF"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/Observation/result-card</w:t>
            </w:r>
          </w:p>
        </w:tc>
      </w:tr>
      <w:tr w:rsidR="00F64967" w14:paraId="098AB0D0" w14:textId="77777777" w:rsidTr="006F017A">
        <w:tc>
          <w:tcPr>
            <w:tcW w:w="2400" w:type="dxa"/>
            <w:shd w:val="clear" w:color="auto" w:fill="auto"/>
            <w:tcMar>
              <w:top w:w="100" w:type="dxa"/>
              <w:left w:w="100" w:type="dxa"/>
              <w:bottom w:w="100" w:type="dxa"/>
              <w:right w:w="100" w:type="dxa"/>
            </w:tcMar>
          </w:tcPr>
          <w:p w14:paraId="5599C958"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07CE1F12" w14:textId="0B71F61A"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00BA3170" w:rsidRPr="00BA3170">
              <w:rPr>
                <w:sz w:val="20"/>
                <w:szCs w:val="20"/>
              </w:rPr>
              <w:t>observingProcedure</w:t>
            </w:r>
            <w:r w:rsidRPr="00815246">
              <w:rPr>
                <w:sz w:val="20"/>
                <w:szCs w:val="20"/>
              </w:rPr>
              <w:t>-sem</w:t>
            </w:r>
            <w:proofErr w:type="spellEnd"/>
          </w:p>
        </w:tc>
      </w:tr>
      <w:tr w:rsidR="00F64967" w14:paraId="2F3A3DC4" w14:textId="77777777" w:rsidTr="006F017A">
        <w:tc>
          <w:tcPr>
            <w:tcW w:w="2400" w:type="dxa"/>
            <w:shd w:val="clear" w:color="auto" w:fill="auto"/>
            <w:tcMar>
              <w:top w:w="100" w:type="dxa"/>
              <w:left w:w="100" w:type="dxa"/>
              <w:bottom w:w="100" w:type="dxa"/>
              <w:right w:w="100" w:type="dxa"/>
            </w:tcMar>
          </w:tcPr>
          <w:p w14:paraId="28ADC2AD"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2D1239A5" w14:textId="4F4D5DA0"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00BA3170" w:rsidRPr="00BA3170">
              <w:rPr>
                <w:sz w:val="20"/>
                <w:szCs w:val="20"/>
              </w:rPr>
              <w:t>observingProcedure</w:t>
            </w:r>
            <w:proofErr w:type="spellEnd"/>
            <w:r w:rsidRPr="00815246">
              <w:rPr>
                <w:sz w:val="20"/>
                <w:szCs w:val="20"/>
              </w:rPr>
              <w:t>-card</w:t>
            </w:r>
          </w:p>
        </w:tc>
      </w:tr>
      <w:tr w:rsidR="00F64967" w14:paraId="4332D9B3" w14:textId="77777777" w:rsidTr="006F017A">
        <w:tc>
          <w:tcPr>
            <w:tcW w:w="2400" w:type="dxa"/>
            <w:shd w:val="clear" w:color="auto" w:fill="auto"/>
            <w:tcMar>
              <w:top w:w="100" w:type="dxa"/>
              <w:left w:w="100" w:type="dxa"/>
              <w:bottom w:w="100" w:type="dxa"/>
              <w:right w:w="100" w:type="dxa"/>
            </w:tcMar>
          </w:tcPr>
          <w:p w14:paraId="68606556"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551C8BFA"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/Observation/observer-</w:t>
            </w:r>
            <w:proofErr w:type="spellStart"/>
            <w:r w:rsidRPr="00815246">
              <w:rPr>
                <w:sz w:val="20"/>
                <w:szCs w:val="20"/>
              </w:rPr>
              <w:t>sem</w:t>
            </w:r>
            <w:proofErr w:type="spellEnd"/>
          </w:p>
        </w:tc>
      </w:tr>
      <w:tr w:rsidR="00F64967" w14:paraId="26A44D13" w14:textId="77777777" w:rsidTr="006F017A">
        <w:tc>
          <w:tcPr>
            <w:tcW w:w="2400" w:type="dxa"/>
            <w:shd w:val="clear" w:color="auto" w:fill="auto"/>
            <w:tcMar>
              <w:top w:w="100" w:type="dxa"/>
              <w:left w:w="100" w:type="dxa"/>
              <w:bottom w:w="100" w:type="dxa"/>
              <w:right w:w="100" w:type="dxa"/>
            </w:tcMar>
          </w:tcPr>
          <w:p w14:paraId="10D686BD"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10FBCAEB"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/Observation/host-</w:t>
            </w:r>
            <w:proofErr w:type="spellStart"/>
            <w:r w:rsidRPr="00815246">
              <w:rPr>
                <w:sz w:val="20"/>
                <w:szCs w:val="20"/>
              </w:rPr>
              <w:t>sem</w:t>
            </w:r>
            <w:proofErr w:type="spellEnd"/>
          </w:p>
        </w:tc>
      </w:tr>
      <w:tr w:rsidR="00F64967" w14:paraId="002C3473" w14:textId="77777777" w:rsidTr="006F017A">
        <w:tc>
          <w:tcPr>
            <w:tcW w:w="2400" w:type="dxa"/>
            <w:shd w:val="clear" w:color="auto" w:fill="auto"/>
            <w:tcMar>
              <w:top w:w="100" w:type="dxa"/>
              <w:left w:w="100" w:type="dxa"/>
              <w:bottom w:w="100" w:type="dxa"/>
              <w:right w:w="100" w:type="dxa"/>
            </w:tcMar>
          </w:tcPr>
          <w:p w14:paraId="082D921F" w14:textId="77777777" w:rsidR="00F64967" w:rsidRPr="00815246" w:rsidRDefault="00F64967" w:rsidP="007B7029">
            <w:pPr>
              <w:widowControl w:val="0"/>
              <w:spacing w:line="240" w:lineRule="auto"/>
              <w:rPr>
                <w:sz w:val="20"/>
                <w:szCs w:val="20"/>
              </w:rPr>
            </w:pPr>
            <w:r w:rsidRPr="00815246">
              <w:rPr>
                <w:sz w:val="20"/>
                <w:szCs w:val="20"/>
              </w:rPr>
              <w:t>Recommendation</w:t>
            </w:r>
          </w:p>
        </w:tc>
        <w:tc>
          <w:tcPr>
            <w:tcW w:w="7229" w:type="dxa"/>
            <w:shd w:val="clear" w:color="auto" w:fill="auto"/>
            <w:tcMar>
              <w:top w:w="100" w:type="dxa"/>
              <w:left w:w="100" w:type="dxa"/>
              <w:bottom w:w="100" w:type="dxa"/>
              <w:right w:w="100" w:type="dxa"/>
            </w:tcMar>
          </w:tcPr>
          <w:p w14:paraId="574B55EC" w14:textId="77777777" w:rsidR="00F64967" w:rsidRPr="00815246" w:rsidRDefault="00F64967" w:rsidP="007B7029">
            <w:pPr>
              <w:widowControl w:val="0"/>
              <w:spacing w:line="240" w:lineRule="auto"/>
              <w:rPr>
                <w:sz w:val="20"/>
                <w:szCs w:val="20"/>
              </w:rPr>
            </w:pPr>
            <w:r w:rsidRPr="00815246">
              <w:rPr>
                <w:sz w:val="20"/>
                <w:szCs w:val="20"/>
              </w:rPr>
              <w:t>/rec/</w:t>
            </w:r>
            <w:proofErr w:type="spellStart"/>
            <w:r w:rsidRPr="00815246">
              <w:rPr>
                <w:sz w:val="20"/>
                <w:szCs w:val="20"/>
              </w:rPr>
              <w:t>obs-cpt</w:t>
            </w:r>
            <w:proofErr w:type="spellEnd"/>
            <w:r w:rsidRPr="00815246">
              <w:rPr>
                <w:sz w:val="20"/>
                <w:szCs w:val="20"/>
              </w:rPr>
              <w:t>/Observation/</w:t>
            </w:r>
            <w:proofErr w:type="spellStart"/>
            <w:r w:rsidRPr="00815246">
              <w:rPr>
                <w:sz w:val="20"/>
                <w:szCs w:val="20"/>
              </w:rPr>
              <w:t>observerhost</w:t>
            </w:r>
            <w:proofErr w:type="spellEnd"/>
            <w:r w:rsidRPr="00815246">
              <w:rPr>
                <w:sz w:val="20"/>
                <w:szCs w:val="20"/>
              </w:rPr>
              <w:t>-con</w:t>
            </w:r>
          </w:p>
        </w:tc>
      </w:tr>
      <w:tr w:rsidR="00F64967" w14:paraId="3A4A284A" w14:textId="77777777" w:rsidTr="006F017A">
        <w:tc>
          <w:tcPr>
            <w:tcW w:w="2400" w:type="dxa"/>
            <w:shd w:val="clear" w:color="auto" w:fill="auto"/>
            <w:tcMar>
              <w:top w:w="100" w:type="dxa"/>
              <w:left w:w="100" w:type="dxa"/>
              <w:bottom w:w="100" w:type="dxa"/>
              <w:right w:w="100" w:type="dxa"/>
            </w:tcMar>
          </w:tcPr>
          <w:p w14:paraId="3AE4E0F7" w14:textId="77777777" w:rsidR="00F64967" w:rsidRPr="00815246" w:rsidRDefault="00F64967" w:rsidP="007B7029">
            <w:pPr>
              <w:widowControl w:val="0"/>
              <w:spacing w:line="240" w:lineRule="auto"/>
              <w:rPr>
                <w:sz w:val="20"/>
                <w:szCs w:val="20"/>
              </w:rPr>
            </w:pPr>
            <w:r w:rsidRPr="00815246">
              <w:rPr>
                <w:sz w:val="20"/>
                <w:szCs w:val="20"/>
              </w:rPr>
              <w:t>Recommendation</w:t>
            </w:r>
          </w:p>
        </w:tc>
        <w:tc>
          <w:tcPr>
            <w:tcW w:w="7229" w:type="dxa"/>
            <w:shd w:val="clear" w:color="auto" w:fill="auto"/>
            <w:tcMar>
              <w:top w:w="100" w:type="dxa"/>
              <w:left w:w="100" w:type="dxa"/>
              <w:bottom w:w="100" w:type="dxa"/>
              <w:right w:w="100" w:type="dxa"/>
            </w:tcMar>
          </w:tcPr>
          <w:p w14:paraId="79973E9E" w14:textId="77777777" w:rsidR="00F64967" w:rsidRPr="00815246" w:rsidRDefault="00F64967" w:rsidP="007B7029">
            <w:pPr>
              <w:widowControl w:val="0"/>
              <w:spacing w:line="240" w:lineRule="auto"/>
              <w:rPr>
                <w:sz w:val="20"/>
                <w:szCs w:val="20"/>
              </w:rPr>
            </w:pPr>
            <w:r w:rsidRPr="00815246">
              <w:rPr>
                <w:sz w:val="20"/>
                <w:szCs w:val="20"/>
              </w:rPr>
              <w:t>/rec/</w:t>
            </w:r>
            <w:proofErr w:type="spellStart"/>
            <w:r w:rsidRPr="00815246">
              <w:rPr>
                <w:sz w:val="20"/>
                <w:szCs w:val="20"/>
              </w:rPr>
              <w:t>obs-cpt</w:t>
            </w:r>
            <w:proofErr w:type="spellEnd"/>
            <w:r w:rsidRPr="00815246">
              <w:rPr>
                <w:sz w:val="20"/>
                <w:szCs w:val="20"/>
              </w:rPr>
              <w:t>/Observation/</w:t>
            </w:r>
            <w:proofErr w:type="spellStart"/>
            <w:r w:rsidRPr="00815246">
              <w:rPr>
                <w:sz w:val="20"/>
                <w:szCs w:val="20"/>
              </w:rPr>
              <w:t>observedProperty</w:t>
            </w:r>
            <w:proofErr w:type="spellEnd"/>
            <w:r w:rsidRPr="00815246">
              <w:rPr>
                <w:sz w:val="20"/>
                <w:szCs w:val="20"/>
              </w:rPr>
              <w:t>-con</w:t>
            </w:r>
          </w:p>
        </w:tc>
      </w:tr>
      <w:tr w:rsidR="00F64967" w14:paraId="3FDB3EFE" w14:textId="77777777" w:rsidTr="006F017A">
        <w:tc>
          <w:tcPr>
            <w:tcW w:w="2400" w:type="dxa"/>
            <w:shd w:val="clear" w:color="auto" w:fill="auto"/>
            <w:tcMar>
              <w:top w:w="100" w:type="dxa"/>
              <w:left w:w="100" w:type="dxa"/>
              <w:bottom w:w="100" w:type="dxa"/>
              <w:right w:w="100" w:type="dxa"/>
            </w:tcMar>
          </w:tcPr>
          <w:p w14:paraId="49F86025" w14:textId="77777777" w:rsidR="00F64967" w:rsidRPr="00815246" w:rsidRDefault="00F64967" w:rsidP="007B7029">
            <w:pPr>
              <w:widowControl w:val="0"/>
              <w:spacing w:line="240" w:lineRule="auto"/>
              <w:rPr>
                <w:sz w:val="20"/>
                <w:szCs w:val="20"/>
              </w:rPr>
            </w:pPr>
            <w:r w:rsidRPr="00815246">
              <w:rPr>
                <w:sz w:val="20"/>
                <w:szCs w:val="20"/>
              </w:rPr>
              <w:t>Recommendation</w:t>
            </w:r>
          </w:p>
        </w:tc>
        <w:tc>
          <w:tcPr>
            <w:tcW w:w="7229" w:type="dxa"/>
            <w:shd w:val="clear" w:color="auto" w:fill="auto"/>
            <w:tcMar>
              <w:top w:w="100" w:type="dxa"/>
              <w:left w:w="100" w:type="dxa"/>
              <w:bottom w:w="100" w:type="dxa"/>
              <w:right w:w="100" w:type="dxa"/>
            </w:tcMar>
          </w:tcPr>
          <w:p w14:paraId="588D4D4C" w14:textId="77777777" w:rsidR="00F64967" w:rsidRPr="00815246" w:rsidRDefault="00F64967" w:rsidP="007B7029">
            <w:pPr>
              <w:widowControl w:val="0"/>
              <w:spacing w:line="240" w:lineRule="auto"/>
              <w:rPr>
                <w:sz w:val="20"/>
                <w:szCs w:val="20"/>
              </w:rPr>
            </w:pPr>
            <w:r w:rsidRPr="00815246">
              <w:rPr>
                <w:sz w:val="20"/>
                <w:szCs w:val="20"/>
              </w:rPr>
              <w:t>/rec/</w:t>
            </w:r>
            <w:proofErr w:type="spellStart"/>
            <w:r w:rsidRPr="00815246">
              <w:rPr>
                <w:sz w:val="20"/>
                <w:szCs w:val="20"/>
              </w:rPr>
              <w:t>obs-cpt</w:t>
            </w:r>
            <w:proofErr w:type="spellEnd"/>
            <w:r w:rsidRPr="00815246">
              <w:rPr>
                <w:sz w:val="20"/>
                <w:szCs w:val="20"/>
              </w:rPr>
              <w:t>/Observation/procedure-con</w:t>
            </w:r>
          </w:p>
        </w:tc>
      </w:tr>
      <w:tr w:rsidR="00F64967" w14:paraId="14C3DAF7" w14:textId="77777777" w:rsidTr="006F017A">
        <w:tc>
          <w:tcPr>
            <w:tcW w:w="2400" w:type="dxa"/>
            <w:shd w:val="clear" w:color="auto" w:fill="auto"/>
            <w:tcMar>
              <w:top w:w="100" w:type="dxa"/>
              <w:left w:w="100" w:type="dxa"/>
              <w:bottom w:w="100" w:type="dxa"/>
              <w:right w:w="100" w:type="dxa"/>
            </w:tcMar>
          </w:tcPr>
          <w:p w14:paraId="590C5CB4" w14:textId="77777777" w:rsidR="00F64967" w:rsidRPr="00815246" w:rsidRDefault="00F64967" w:rsidP="007B7029">
            <w:pPr>
              <w:widowControl w:val="0"/>
              <w:spacing w:line="240" w:lineRule="auto"/>
              <w:rPr>
                <w:sz w:val="20"/>
                <w:szCs w:val="20"/>
              </w:rPr>
            </w:pPr>
            <w:r w:rsidRPr="00815246">
              <w:rPr>
                <w:sz w:val="20"/>
                <w:szCs w:val="20"/>
              </w:rPr>
              <w:t>Recommendation</w:t>
            </w:r>
          </w:p>
        </w:tc>
        <w:tc>
          <w:tcPr>
            <w:tcW w:w="7229" w:type="dxa"/>
            <w:shd w:val="clear" w:color="auto" w:fill="auto"/>
            <w:tcMar>
              <w:top w:w="100" w:type="dxa"/>
              <w:left w:w="100" w:type="dxa"/>
              <w:bottom w:w="100" w:type="dxa"/>
              <w:right w:w="100" w:type="dxa"/>
            </w:tcMar>
          </w:tcPr>
          <w:p w14:paraId="4A4D5BB4" w14:textId="77777777" w:rsidR="00F64967" w:rsidRPr="00815246" w:rsidRDefault="00F64967" w:rsidP="007B7029">
            <w:pPr>
              <w:widowControl w:val="0"/>
              <w:spacing w:line="240" w:lineRule="auto"/>
              <w:rPr>
                <w:sz w:val="20"/>
                <w:szCs w:val="20"/>
              </w:rPr>
            </w:pPr>
            <w:r w:rsidRPr="00815246">
              <w:rPr>
                <w:sz w:val="20"/>
                <w:szCs w:val="20"/>
              </w:rPr>
              <w:t>/rec/</w:t>
            </w:r>
            <w:proofErr w:type="spellStart"/>
            <w:r w:rsidRPr="00815246">
              <w:rPr>
                <w:sz w:val="20"/>
                <w:szCs w:val="20"/>
              </w:rPr>
              <w:t>obs-cpt</w:t>
            </w:r>
            <w:proofErr w:type="spellEnd"/>
            <w:r w:rsidRPr="00815246">
              <w:rPr>
                <w:sz w:val="20"/>
                <w:szCs w:val="20"/>
              </w:rPr>
              <w:t>/Observation/result-con</w:t>
            </w:r>
          </w:p>
        </w:tc>
      </w:tr>
      <w:tr w:rsidR="00F64967" w14:paraId="41755B16" w14:textId="77777777" w:rsidTr="006F017A">
        <w:tc>
          <w:tcPr>
            <w:tcW w:w="2400" w:type="dxa"/>
            <w:shd w:val="clear" w:color="auto" w:fill="auto"/>
            <w:tcMar>
              <w:top w:w="100" w:type="dxa"/>
              <w:left w:w="100" w:type="dxa"/>
              <w:bottom w:w="100" w:type="dxa"/>
              <w:right w:w="100" w:type="dxa"/>
            </w:tcMar>
          </w:tcPr>
          <w:p w14:paraId="38B3EFA7" w14:textId="77777777" w:rsidR="00F64967" w:rsidRPr="00815246" w:rsidRDefault="00F64967" w:rsidP="007B7029">
            <w:pPr>
              <w:widowControl w:val="0"/>
              <w:spacing w:line="240" w:lineRule="auto"/>
              <w:rPr>
                <w:sz w:val="20"/>
                <w:szCs w:val="20"/>
              </w:rPr>
            </w:pPr>
            <w:r w:rsidRPr="00815246">
              <w:rPr>
                <w:sz w:val="20"/>
                <w:szCs w:val="20"/>
              </w:rPr>
              <w:t>Recommendation</w:t>
            </w:r>
          </w:p>
        </w:tc>
        <w:tc>
          <w:tcPr>
            <w:tcW w:w="7229" w:type="dxa"/>
            <w:shd w:val="clear" w:color="auto" w:fill="auto"/>
            <w:tcMar>
              <w:top w:w="100" w:type="dxa"/>
              <w:left w:w="100" w:type="dxa"/>
              <w:bottom w:w="100" w:type="dxa"/>
              <w:right w:w="100" w:type="dxa"/>
            </w:tcMar>
          </w:tcPr>
          <w:p w14:paraId="69FD9CCD" w14:textId="77777777" w:rsidR="00F64967" w:rsidRPr="00815246" w:rsidRDefault="00F64967" w:rsidP="007B7029">
            <w:pPr>
              <w:widowControl w:val="0"/>
              <w:spacing w:line="240" w:lineRule="auto"/>
              <w:rPr>
                <w:sz w:val="20"/>
                <w:szCs w:val="20"/>
              </w:rPr>
            </w:pPr>
            <w:r w:rsidRPr="00815246">
              <w:rPr>
                <w:sz w:val="20"/>
                <w:szCs w:val="20"/>
              </w:rPr>
              <w:t>/rec/</w:t>
            </w:r>
            <w:proofErr w:type="spellStart"/>
            <w:r w:rsidRPr="00815246">
              <w:rPr>
                <w:sz w:val="20"/>
                <w:szCs w:val="20"/>
              </w:rPr>
              <w:t>obs-cpt</w:t>
            </w:r>
            <w:proofErr w:type="spellEnd"/>
            <w:r w:rsidRPr="00815246">
              <w:rPr>
                <w:sz w:val="20"/>
                <w:szCs w:val="20"/>
              </w:rPr>
              <w:t>/Observation/</w:t>
            </w:r>
            <w:proofErr w:type="spellStart"/>
            <w:r w:rsidRPr="00815246">
              <w:rPr>
                <w:sz w:val="20"/>
                <w:szCs w:val="20"/>
              </w:rPr>
              <w:t>phenomenonTimeResult</w:t>
            </w:r>
            <w:proofErr w:type="spellEnd"/>
            <w:r w:rsidRPr="00815246">
              <w:rPr>
                <w:sz w:val="20"/>
                <w:szCs w:val="20"/>
              </w:rPr>
              <w:t>-con</w:t>
            </w:r>
          </w:p>
        </w:tc>
      </w:tr>
      <w:tr w:rsidR="00F64967" w14:paraId="448E4106" w14:textId="77777777" w:rsidTr="006F017A">
        <w:tc>
          <w:tcPr>
            <w:tcW w:w="2400" w:type="dxa"/>
            <w:shd w:val="clear" w:color="auto" w:fill="auto"/>
            <w:tcMar>
              <w:top w:w="100" w:type="dxa"/>
              <w:left w:w="100" w:type="dxa"/>
              <w:bottom w:w="100" w:type="dxa"/>
              <w:right w:w="100" w:type="dxa"/>
            </w:tcMar>
          </w:tcPr>
          <w:p w14:paraId="4E342313" w14:textId="77777777" w:rsidR="00F64967" w:rsidRPr="00815246" w:rsidRDefault="00F64967" w:rsidP="007B7029">
            <w:pPr>
              <w:widowControl w:val="0"/>
              <w:spacing w:line="240" w:lineRule="auto"/>
              <w:rPr>
                <w:sz w:val="20"/>
                <w:szCs w:val="20"/>
              </w:rPr>
            </w:pPr>
            <w:r w:rsidRPr="00815246">
              <w:rPr>
                <w:sz w:val="20"/>
                <w:szCs w:val="20"/>
              </w:rPr>
              <w:t>Requirement</w:t>
            </w:r>
          </w:p>
        </w:tc>
        <w:tc>
          <w:tcPr>
            <w:tcW w:w="7229" w:type="dxa"/>
            <w:shd w:val="clear" w:color="auto" w:fill="auto"/>
            <w:tcMar>
              <w:top w:w="100" w:type="dxa"/>
              <w:left w:w="100" w:type="dxa"/>
              <w:bottom w:w="100" w:type="dxa"/>
              <w:right w:w="100" w:type="dxa"/>
            </w:tcMar>
          </w:tcPr>
          <w:p w14:paraId="41325FB4" w14:textId="77777777" w:rsidR="00F64967" w:rsidRPr="00815246" w:rsidRDefault="00F64967"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/gen/</w:t>
            </w:r>
            <w:proofErr w:type="spellStart"/>
            <w:r w:rsidRPr="00815246">
              <w:rPr>
                <w:sz w:val="20"/>
                <w:szCs w:val="20"/>
              </w:rPr>
              <w:t>relatedObservation-sem</w:t>
            </w:r>
            <w:proofErr w:type="spellEnd"/>
          </w:p>
        </w:tc>
      </w:tr>
    </w:tbl>
    <w:p w14:paraId="6654D2B4" w14:textId="4217B145" w:rsidR="00F64967" w:rsidRDefault="00F64967" w:rsidP="00F64967">
      <w:pPr>
        <w:rPr>
          <w:lang w:eastAsia="ja-JP"/>
        </w:rPr>
      </w:pPr>
    </w:p>
    <w:p w14:paraId="0E369D5C" w14:textId="77777777" w:rsidR="000B17DE" w:rsidRDefault="000B17DE" w:rsidP="000B17DE">
      <w:pPr>
        <w:keepNext/>
      </w:pPr>
      <w:r>
        <w:rPr>
          <w:noProof/>
          <w:lang w:val="fr-FR" w:eastAsia="fr-FR"/>
        </w:rPr>
        <w:lastRenderedPageBreak/>
        <w:drawing>
          <wp:inline distT="0" distB="0" distL="0" distR="0" wp14:anchorId="5DD27AD3" wp14:editId="1F74B28F">
            <wp:extent cx="4811965" cy="7807739"/>
            <wp:effectExtent l="0" t="0" r="1905" b="3175"/>
            <wp:docPr id="19" name="Graphic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aphic 19"/>
                    <pic:cNvPicPr/>
                  </pic:nvPicPr>
                  <pic:blipFill>
                    <a:blip r:embed="rId52">
                      <a:extLst>
                        <a:ext uri="{28A0092B-C50C-407E-A947-70E740481C1C}">
                          <a14:useLocalDpi xmlns:a14="http://schemas.microsoft.com/office/drawing/2010/main"/>
                        </a:ext>
                        <a:ext uri="{96DAC541-7B7A-43D3-8B79-37D633B846F1}">
                          <asvg:svgBlip xmlns:asvg="http://schemas.microsoft.com/office/drawing/2016/SVG/main" r:embed="rId53"/>
                        </a:ext>
                      </a:extLst>
                    </a:blip>
                    <a:stretch>
                      <a:fillRect/>
                    </a:stretch>
                  </pic:blipFill>
                  <pic:spPr>
                    <a:xfrm>
                      <a:off x="0" y="0"/>
                      <a:ext cx="4819783" cy="7820424"/>
                    </a:xfrm>
                    <a:prstGeom prst="rect">
                      <a:avLst/>
                    </a:prstGeom>
                  </pic:spPr>
                </pic:pic>
              </a:graphicData>
            </a:graphic>
          </wp:inline>
        </w:drawing>
      </w:r>
    </w:p>
    <w:p w14:paraId="21F875AA" w14:textId="66D7D8AF" w:rsidR="000B17DE" w:rsidRDefault="000B17DE" w:rsidP="000B17DE">
      <w:pPr>
        <w:jc w:val="center"/>
        <w:rPr>
          <w:b/>
          <w:bCs/>
          <w:sz w:val="20"/>
          <w:szCs w:val="20"/>
        </w:rPr>
      </w:pPr>
      <w:r w:rsidRPr="000B17DE">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13</w:t>
      </w:r>
      <w:r w:rsidR="00D471BA">
        <w:rPr>
          <w:b/>
          <w:bCs/>
          <w:sz w:val="20"/>
          <w:szCs w:val="20"/>
        </w:rPr>
        <w:fldChar w:fldCharType="end"/>
      </w:r>
      <w:r w:rsidRPr="000B17DE">
        <w:rPr>
          <w:b/>
          <w:bCs/>
          <w:sz w:val="20"/>
          <w:szCs w:val="20"/>
        </w:rPr>
        <w:t>— (</w:t>
      </w:r>
      <w:r w:rsidR="00EE3585">
        <w:rPr>
          <w:b/>
          <w:bCs/>
          <w:sz w:val="20"/>
          <w:szCs w:val="20"/>
        </w:rPr>
        <w:t>I</w:t>
      </w:r>
      <w:r w:rsidRPr="000B17DE">
        <w:rPr>
          <w:b/>
          <w:bCs/>
          <w:sz w:val="20"/>
          <w:szCs w:val="20"/>
        </w:rPr>
        <w:t xml:space="preserve">nformative) Included requirements </w:t>
      </w:r>
      <w:r w:rsidR="007B7029">
        <w:rPr>
          <w:b/>
          <w:bCs/>
          <w:sz w:val="20"/>
          <w:szCs w:val="20"/>
        </w:rPr>
        <w:t xml:space="preserve">and recommendations </w:t>
      </w:r>
      <w:r w:rsidRPr="000B17DE">
        <w:rPr>
          <w:b/>
          <w:bCs/>
          <w:sz w:val="20"/>
          <w:szCs w:val="20"/>
        </w:rPr>
        <w:t>of the Conceptual Observation</w:t>
      </w:r>
      <w:r w:rsidR="009C4033">
        <w:rPr>
          <w:b/>
          <w:bCs/>
          <w:sz w:val="20"/>
          <w:szCs w:val="20"/>
        </w:rPr>
        <w:t xml:space="preserve"> schema</w:t>
      </w:r>
      <w:r w:rsidRPr="000B17DE">
        <w:rPr>
          <w:b/>
          <w:bCs/>
          <w:sz w:val="20"/>
          <w:szCs w:val="20"/>
        </w:rPr>
        <w:t xml:space="preserve"> — Observation requirements class.</w:t>
      </w:r>
    </w:p>
    <w:p w14:paraId="1E12DAFE" w14:textId="5467F90C" w:rsidR="00D904CA" w:rsidRDefault="00D904CA" w:rsidP="00D904CA">
      <w:pPr>
        <w:jc w:val="left"/>
        <w:rPr>
          <w:sz w:val="20"/>
          <w:szCs w:val="20"/>
        </w:rPr>
      </w:pPr>
    </w:p>
    <w:p w14:paraId="33CA12BC" w14:textId="384F87A0" w:rsidR="00D904CA" w:rsidRDefault="00D904CA" w:rsidP="00D904CA">
      <w:pPr>
        <w:pStyle w:val="Heading3"/>
      </w:pPr>
      <w:r w:rsidRPr="00D904CA">
        <w:lastRenderedPageBreak/>
        <w:t>Interface Observation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D904CA" w14:paraId="321879E4" w14:textId="77777777" w:rsidTr="006F017A">
        <w:tc>
          <w:tcPr>
            <w:tcW w:w="4668" w:type="dxa"/>
            <w:shd w:val="clear" w:color="auto" w:fill="auto"/>
            <w:tcMar>
              <w:top w:w="100" w:type="dxa"/>
              <w:left w:w="100" w:type="dxa"/>
              <w:bottom w:w="100" w:type="dxa"/>
              <w:right w:w="100" w:type="dxa"/>
            </w:tcMar>
          </w:tcPr>
          <w:p w14:paraId="58023BB6" w14:textId="77777777" w:rsidR="00D904CA" w:rsidRPr="00815246" w:rsidRDefault="00D904CA"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/Observation/Observation-</w:t>
            </w:r>
            <w:proofErr w:type="spellStart"/>
            <w:r w:rsidRPr="00815246">
              <w:rPr>
                <w:sz w:val="20"/>
                <w:szCs w:val="20"/>
              </w:rPr>
              <w:t>sem</w:t>
            </w:r>
            <w:proofErr w:type="spellEnd"/>
          </w:p>
        </w:tc>
        <w:tc>
          <w:tcPr>
            <w:tcW w:w="5103" w:type="dxa"/>
            <w:shd w:val="clear" w:color="auto" w:fill="auto"/>
            <w:tcMar>
              <w:top w:w="100" w:type="dxa"/>
              <w:left w:w="100" w:type="dxa"/>
              <w:bottom w:w="100" w:type="dxa"/>
              <w:right w:w="100" w:type="dxa"/>
            </w:tcMar>
          </w:tcPr>
          <w:p w14:paraId="68B991BA" w14:textId="2A415848" w:rsidR="00D904CA" w:rsidRPr="00815246" w:rsidRDefault="00D904CA" w:rsidP="007B7029">
            <w:pPr>
              <w:spacing w:before="240"/>
              <w:rPr>
                <w:sz w:val="20"/>
                <w:szCs w:val="20"/>
              </w:rPr>
            </w:pPr>
            <w:r w:rsidRPr="00815246">
              <w:rPr>
                <w:sz w:val="20"/>
                <w:szCs w:val="20"/>
              </w:rPr>
              <w:t xml:space="preserve">An observation is an act carried out by an </w:t>
            </w:r>
            <w:r w:rsidRPr="00815246">
              <w:rPr>
                <w:b/>
                <w:sz w:val="20"/>
                <w:szCs w:val="20"/>
              </w:rPr>
              <w:t xml:space="preserve">Observer </w:t>
            </w:r>
            <w:r w:rsidRPr="00815246">
              <w:rPr>
                <w:sz w:val="20"/>
                <w:szCs w:val="20"/>
              </w:rPr>
              <w:t xml:space="preserve">to determine the value of an </w:t>
            </w:r>
            <w:proofErr w:type="spellStart"/>
            <w:r w:rsidRPr="00815246">
              <w:rPr>
                <w:b/>
                <w:sz w:val="20"/>
                <w:szCs w:val="20"/>
              </w:rPr>
              <w:t>ObservableProperty</w:t>
            </w:r>
            <w:proofErr w:type="spellEnd"/>
            <w:r w:rsidRPr="00815246">
              <w:rPr>
                <w:b/>
                <w:sz w:val="20"/>
                <w:szCs w:val="20"/>
              </w:rPr>
              <w:t xml:space="preserve"> </w:t>
            </w:r>
            <w:r w:rsidRPr="00815246">
              <w:rPr>
                <w:sz w:val="20"/>
                <w:szCs w:val="20"/>
              </w:rPr>
              <w:t>of an object (</w:t>
            </w:r>
            <w:proofErr w:type="spellStart"/>
            <w:r w:rsidRPr="00815246">
              <w:rPr>
                <w:b/>
                <w:sz w:val="20"/>
                <w:szCs w:val="20"/>
              </w:rPr>
              <w:t>featureOfInterest</w:t>
            </w:r>
            <w:proofErr w:type="spellEnd"/>
            <w:r w:rsidRPr="00815246">
              <w:rPr>
                <w:b/>
                <w:sz w:val="20"/>
                <w:szCs w:val="20"/>
              </w:rPr>
              <w:t xml:space="preserve">) </w:t>
            </w:r>
            <w:r w:rsidRPr="00815246">
              <w:rPr>
                <w:sz w:val="20"/>
                <w:szCs w:val="20"/>
              </w:rPr>
              <w:t xml:space="preserve">by using a </w:t>
            </w:r>
            <w:r w:rsidRPr="00815246">
              <w:rPr>
                <w:b/>
                <w:sz w:val="20"/>
                <w:szCs w:val="20"/>
              </w:rPr>
              <w:t>Procedure</w:t>
            </w:r>
            <w:r w:rsidRPr="00815246">
              <w:rPr>
                <w:sz w:val="20"/>
                <w:szCs w:val="20"/>
              </w:rPr>
              <w:t xml:space="preserve">; the value is provided as the </w:t>
            </w:r>
            <w:r w:rsidRPr="00815246">
              <w:rPr>
                <w:b/>
                <w:sz w:val="20"/>
                <w:szCs w:val="20"/>
              </w:rPr>
              <w:t>result</w:t>
            </w:r>
            <w:r w:rsidRPr="00815246">
              <w:rPr>
                <w:sz w:val="20"/>
                <w:szCs w:val="20"/>
              </w:rPr>
              <w:t xml:space="preserve">. </w:t>
            </w:r>
          </w:p>
        </w:tc>
      </w:tr>
    </w:tbl>
    <w:p w14:paraId="5E12C94F" w14:textId="0A92AB63" w:rsidR="00D904CA" w:rsidRDefault="00D904CA" w:rsidP="00D904CA">
      <w:pPr>
        <w:rPr>
          <w:lang w:eastAsia="ja-JP"/>
        </w:rPr>
      </w:pPr>
    </w:p>
    <w:p w14:paraId="37C5B448" w14:textId="134D64CA" w:rsidR="00452AE7" w:rsidRDefault="00452AE7" w:rsidP="00D904CA">
      <w:pPr>
        <w:rPr>
          <w:lang w:eastAsia="ja-JP"/>
        </w:rPr>
      </w:pPr>
      <w:r w:rsidRPr="00452AE7">
        <w:rPr>
          <w:lang w:eastAsia="ja-JP"/>
        </w:rPr>
        <w:t>NOTE</w:t>
      </w:r>
      <w:r>
        <w:rPr>
          <w:lang w:eastAsia="ja-JP"/>
        </w:rPr>
        <w:tab/>
      </w:r>
      <w:r w:rsidRPr="00452AE7">
        <w:rPr>
          <w:lang w:eastAsia="ja-JP"/>
        </w:rPr>
        <w:t xml:space="preserve">It is important to note that the terms ‘observation’, ‘interpretation’, ‘forecast’, ‘simulation’ do correspond to this definition. This aspect is further clarified in </w:t>
      </w:r>
      <w:commentRangeStart w:id="248"/>
      <w:commentRangeStart w:id="249"/>
      <w:r w:rsidR="006B6B2B">
        <w:rPr>
          <w:lang w:eastAsia="ja-JP"/>
        </w:rPr>
        <w:t>Clause 7</w:t>
      </w:r>
      <w:commentRangeEnd w:id="248"/>
      <w:r w:rsidR="006B6B2B">
        <w:rPr>
          <w:rStyle w:val="CommentReference"/>
        </w:rPr>
        <w:commentReference w:id="248"/>
      </w:r>
      <w:commentRangeEnd w:id="249"/>
      <w:r w:rsidR="00BE79BC">
        <w:rPr>
          <w:rStyle w:val="CommentReference"/>
        </w:rPr>
        <w:commentReference w:id="249"/>
      </w:r>
      <w:r>
        <w:rPr>
          <w:lang w:eastAsia="ja-JP"/>
        </w:rPr>
        <w:t>.</w:t>
      </w:r>
    </w:p>
    <w:p w14:paraId="6BE5B04B" w14:textId="1DA2E47E" w:rsidR="00452AE7" w:rsidRDefault="00452AE7" w:rsidP="00452AE7">
      <w:pPr>
        <w:pStyle w:val="Heading3"/>
      </w:pPr>
      <w:bookmarkStart w:id="250" w:name="_Ref52486584"/>
      <w:r w:rsidRPr="00452AE7">
        <w:t xml:space="preserve">Attribute </w:t>
      </w:r>
      <w:proofErr w:type="spellStart"/>
      <w:r w:rsidRPr="00452AE7">
        <w:t>phenomenonTime</w:t>
      </w:r>
      <w:bookmarkEnd w:id="250"/>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452AE7" w14:paraId="797161B1" w14:textId="77777777" w:rsidTr="006F017A">
        <w:tc>
          <w:tcPr>
            <w:tcW w:w="4668" w:type="dxa"/>
            <w:shd w:val="clear" w:color="auto" w:fill="auto"/>
            <w:tcMar>
              <w:top w:w="100" w:type="dxa"/>
              <w:left w:w="100" w:type="dxa"/>
              <w:bottom w:w="100" w:type="dxa"/>
              <w:right w:w="100" w:type="dxa"/>
            </w:tcMar>
          </w:tcPr>
          <w:p w14:paraId="1624A0A5" w14:textId="77777777" w:rsidR="00452AE7" w:rsidRPr="00815246" w:rsidRDefault="00452AE7"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phenomenonTime-sem</w:t>
            </w:r>
            <w:proofErr w:type="spellEnd"/>
          </w:p>
        </w:tc>
        <w:tc>
          <w:tcPr>
            <w:tcW w:w="5103" w:type="dxa"/>
            <w:shd w:val="clear" w:color="auto" w:fill="auto"/>
            <w:tcMar>
              <w:top w:w="100" w:type="dxa"/>
              <w:left w:w="100" w:type="dxa"/>
              <w:bottom w:w="100" w:type="dxa"/>
              <w:right w:w="100" w:type="dxa"/>
            </w:tcMar>
          </w:tcPr>
          <w:p w14:paraId="16338A20" w14:textId="3ABC851A" w:rsidR="00452AE7" w:rsidRPr="00815246" w:rsidRDefault="00452AE7" w:rsidP="007B7029">
            <w:pPr>
              <w:widowControl w:val="0"/>
              <w:spacing w:line="240" w:lineRule="auto"/>
              <w:rPr>
                <w:b/>
                <w:sz w:val="20"/>
                <w:szCs w:val="20"/>
              </w:rPr>
            </w:pPr>
            <w:r w:rsidRPr="00815246">
              <w:rPr>
                <w:sz w:val="20"/>
                <w:szCs w:val="20"/>
              </w:rPr>
              <w:t xml:space="preserve">The time that the </w:t>
            </w:r>
            <w:r w:rsidRPr="00815246">
              <w:rPr>
                <w:b/>
                <w:sz w:val="20"/>
                <w:szCs w:val="20"/>
              </w:rPr>
              <w:t xml:space="preserve">Result </w:t>
            </w:r>
            <w:r w:rsidRPr="00815246">
              <w:rPr>
                <w:sz w:val="20"/>
                <w:szCs w:val="20"/>
              </w:rPr>
              <w:t>applies to the</w:t>
            </w:r>
            <w:r w:rsidR="00FC5ACC">
              <w:rPr>
                <w:sz w:val="20"/>
                <w:szCs w:val="20"/>
              </w:rPr>
              <w:t xml:space="preserve"> </w:t>
            </w:r>
            <w:r w:rsidR="00FC5ACC" w:rsidRPr="00FC5ACC">
              <w:rPr>
                <w:sz w:val="20"/>
                <w:szCs w:val="20"/>
              </w:rPr>
              <w:t>characteristic of</w:t>
            </w:r>
            <w:r w:rsidR="00FC5ACC">
              <w:rPr>
                <w:sz w:val="20"/>
                <w:szCs w:val="20"/>
              </w:rPr>
              <w:t xml:space="preserve"> the</w:t>
            </w:r>
            <w:r w:rsidRPr="00815246">
              <w:rPr>
                <w:sz w:val="20"/>
                <w:szCs w:val="20"/>
              </w:rPr>
              <w:t xml:space="preserve"> </w:t>
            </w:r>
            <w:proofErr w:type="spellStart"/>
            <w:r w:rsidRPr="00815246">
              <w:rPr>
                <w:b/>
                <w:sz w:val="20"/>
                <w:szCs w:val="20"/>
              </w:rPr>
              <w:t>FeatureOfInterest</w:t>
            </w:r>
            <w:proofErr w:type="spellEnd"/>
            <w:r w:rsidR="00FC5ACC" w:rsidRPr="00917C89">
              <w:rPr>
                <w:bCs/>
                <w:sz w:val="20"/>
                <w:szCs w:val="20"/>
              </w:rPr>
              <w:t xml:space="preserve"> being observed</w:t>
            </w:r>
            <w:r w:rsidRPr="00917C89">
              <w:rPr>
                <w:bCs/>
                <w:sz w:val="20"/>
                <w:szCs w:val="20"/>
              </w:rPr>
              <w:t>.</w:t>
            </w:r>
          </w:p>
          <w:p w14:paraId="5246993C" w14:textId="77777777" w:rsidR="00452AE7" w:rsidRPr="00815246" w:rsidRDefault="00452AE7" w:rsidP="007B7029">
            <w:pPr>
              <w:widowControl w:val="0"/>
              <w:spacing w:line="240" w:lineRule="auto"/>
              <w:rPr>
                <w:sz w:val="20"/>
                <w:szCs w:val="20"/>
              </w:rPr>
            </w:pPr>
            <w:r w:rsidRPr="00815246">
              <w:rPr>
                <w:sz w:val="20"/>
                <w:szCs w:val="20"/>
              </w:rPr>
              <w:t xml:space="preserve">If the </w:t>
            </w:r>
            <w:proofErr w:type="spellStart"/>
            <w:r w:rsidRPr="00815246">
              <w:rPr>
                <w:b/>
                <w:sz w:val="20"/>
                <w:szCs w:val="20"/>
              </w:rPr>
              <w:t>phenomenonTime</w:t>
            </w:r>
            <w:proofErr w:type="spellEnd"/>
            <w:r w:rsidRPr="00815246">
              <w:rPr>
                <w:b/>
                <w:sz w:val="20"/>
                <w:szCs w:val="20"/>
              </w:rPr>
              <w:t xml:space="preserve"> </w:t>
            </w:r>
            <w:r w:rsidRPr="00815246">
              <w:rPr>
                <w:sz w:val="20"/>
                <w:szCs w:val="20"/>
              </w:rPr>
              <w:t xml:space="preserve">is described, this SHALL be provided by the attribute </w:t>
            </w:r>
            <w:proofErr w:type="spellStart"/>
            <w:r w:rsidRPr="00815246">
              <w:rPr>
                <w:b/>
                <w:sz w:val="20"/>
                <w:szCs w:val="20"/>
              </w:rPr>
              <w:t>phenomenonTime:TM_Object</w:t>
            </w:r>
            <w:proofErr w:type="spellEnd"/>
          </w:p>
        </w:tc>
      </w:tr>
    </w:tbl>
    <w:p w14:paraId="0D247192" w14:textId="2BF900F7" w:rsidR="00452AE7" w:rsidRDefault="00452AE7" w:rsidP="00452AE7">
      <w:pPr>
        <w:rPr>
          <w:lang w:eastAsia="ja-JP"/>
        </w:rPr>
      </w:pPr>
    </w:p>
    <w:p w14:paraId="3CB39164" w14:textId="77777777" w:rsidR="00876998" w:rsidRDefault="00876998" w:rsidP="00876998">
      <w:pPr>
        <w:rPr>
          <w:lang w:eastAsia="ja-JP"/>
        </w:rPr>
      </w:pPr>
      <w:r>
        <w:rPr>
          <w:lang w:eastAsia="ja-JP"/>
        </w:rPr>
        <w:t>NOTE 1</w:t>
      </w:r>
      <w:r>
        <w:rPr>
          <w:lang w:eastAsia="ja-JP"/>
        </w:rPr>
        <w:tab/>
        <w:t xml:space="preserve">The </w:t>
      </w:r>
      <w:proofErr w:type="spellStart"/>
      <w:r>
        <w:rPr>
          <w:lang w:eastAsia="ja-JP"/>
        </w:rPr>
        <w:t>phenomenonTime</w:t>
      </w:r>
      <w:proofErr w:type="spellEnd"/>
      <w:r>
        <w:rPr>
          <w:lang w:eastAsia="ja-JP"/>
        </w:rPr>
        <w:t xml:space="preserve"> is often the time the Sample has been taken.</w:t>
      </w:r>
    </w:p>
    <w:p w14:paraId="4FDD7D06" w14:textId="4489DABB" w:rsidR="00876998" w:rsidRDefault="00876998" w:rsidP="00876998">
      <w:pPr>
        <w:rPr>
          <w:lang w:eastAsia="ja-JP"/>
        </w:rPr>
      </w:pPr>
      <w:r>
        <w:rPr>
          <w:lang w:eastAsia="ja-JP"/>
        </w:rPr>
        <w:t>NOTE 2</w:t>
      </w:r>
      <w:r>
        <w:rPr>
          <w:lang w:eastAsia="ja-JP"/>
        </w:rPr>
        <w:tab/>
        <w:t>This is often the time of interaction by a sampling Procedure or observation Procedure with a real-world feature.</w:t>
      </w:r>
    </w:p>
    <w:p w14:paraId="0AA6C78B" w14:textId="69933CA9" w:rsidR="00876998" w:rsidRDefault="00876998" w:rsidP="00876998">
      <w:pPr>
        <w:rPr>
          <w:lang w:eastAsia="ja-JP"/>
        </w:rPr>
      </w:pPr>
      <w:r>
        <w:rPr>
          <w:lang w:eastAsia="ja-JP"/>
        </w:rPr>
        <w:t>NOTE 3</w:t>
      </w:r>
      <w:r>
        <w:rPr>
          <w:lang w:eastAsia="ja-JP"/>
        </w:rPr>
        <w:tab/>
        <w:t xml:space="preserve">If the result is the average of multiple samples taken at different times, then the </w:t>
      </w:r>
      <w:proofErr w:type="spellStart"/>
      <w:r>
        <w:rPr>
          <w:lang w:eastAsia="ja-JP"/>
        </w:rPr>
        <w:t>phenomenonTime</w:t>
      </w:r>
      <w:proofErr w:type="spellEnd"/>
      <w:r>
        <w:rPr>
          <w:lang w:eastAsia="ja-JP"/>
        </w:rPr>
        <w:t xml:space="preserve"> is the time interval over which these measurements were taken.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EB1E19" w14:paraId="2984AC2E" w14:textId="77777777" w:rsidTr="006F017A">
        <w:tc>
          <w:tcPr>
            <w:tcW w:w="4668" w:type="dxa"/>
            <w:shd w:val="clear" w:color="auto" w:fill="auto"/>
            <w:tcMar>
              <w:top w:w="100" w:type="dxa"/>
              <w:left w:w="100" w:type="dxa"/>
              <w:bottom w:w="100" w:type="dxa"/>
              <w:right w:w="100" w:type="dxa"/>
            </w:tcMar>
          </w:tcPr>
          <w:p w14:paraId="1D14B9D0" w14:textId="77777777" w:rsidR="00EB1E19" w:rsidRPr="00815246" w:rsidRDefault="00EB1E19"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phenomenonTime</w:t>
            </w:r>
            <w:proofErr w:type="spellEnd"/>
            <w:r w:rsidRPr="00815246">
              <w:rPr>
                <w:sz w:val="20"/>
                <w:szCs w:val="20"/>
              </w:rPr>
              <w:t>-card</w:t>
            </w:r>
          </w:p>
        </w:tc>
        <w:tc>
          <w:tcPr>
            <w:tcW w:w="5103" w:type="dxa"/>
            <w:shd w:val="clear" w:color="auto" w:fill="auto"/>
            <w:tcMar>
              <w:top w:w="100" w:type="dxa"/>
              <w:left w:w="100" w:type="dxa"/>
              <w:bottom w:w="100" w:type="dxa"/>
              <w:right w:w="100" w:type="dxa"/>
            </w:tcMar>
          </w:tcPr>
          <w:p w14:paraId="3F292BDE" w14:textId="4396D1ED" w:rsidR="00EB1E19" w:rsidRPr="00815246" w:rsidRDefault="00EB1E19" w:rsidP="007B7029">
            <w:pPr>
              <w:widowControl w:val="0"/>
              <w:spacing w:line="240" w:lineRule="auto"/>
              <w:rPr>
                <w:sz w:val="20"/>
                <w:szCs w:val="20"/>
              </w:rPr>
            </w:pPr>
            <w:r w:rsidRPr="00815246">
              <w:rPr>
                <w:sz w:val="20"/>
                <w:szCs w:val="20"/>
              </w:rPr>
              <w:t xml:space="preserve">An </w:t>
            </w:r>
            <w:r w:rsidRPr="00815246">
              <w:rPr>
                <w:b/>
                <w:sz w:val="20"/>
                <w:szCs w:val="20"/>
              </w:rPr>
              <w:t xml:space="preserve">Observation </w:t>
            </w:r>
            <w:r w:rsidRPr="00815246">
              <w:rPr>
                <w:sz w:val="20"/>
                <w:szCs w:val="20"/>
              </w:rPr>
              <w:t xml:space="preserve">SHALL have exactly 1 </w:t>
            </w:r>
            <w:proofErr w:type="spellStart"/>
            <w:r w:rsidRPr="00815246">
              <w:rPr>
                <w:b/>
                <w:sz w:val="20"/>
                <w:szCs w:val="20"/>
              </w:rPr>
              <w:t>phenomenonTime</w:t>
            </w:r>
            <w:proofErr w:type="spellEnd"/>
            <w:r w:rsidRPr="00815246">
              <w:rPr>
                <w:b/>
                <w:sz w:val="20"/>
                <w:szCs w:val="20"/>
              </w:rPr>
              <w:t>.</w:t>
            </w:r>
          </w:p>
        </w:tc>
      </w:tr>
    </w:tbl>
    <w:p w14:paraId="508B1E9F" w14:textId="5718D309" w:rsidR="00EB1E19" w:rsidRDefault="00EB1E19" w:rsidP="00876998">
      <w:pPr>
        <w:rPr>
          <w:lang w:eastAsia="ja-JP"/>
        </w:rPr>
      </w:pP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8802D5" w14:paraId="23742273" w14:textId="77777777" w:rsidTr="006F017A">
        <w:tc>
          <w:tcPr>
            <w:tcW w:w="4668" w:type="dxa"/>
            <w:shd w:val="clear" w:color="auto" w:fill="auto"/>
            <w:tcMar>
              <w:top w:w="100" w:type="dxa"/>
              <w:left w:w="100" w:type="dxa"/>
              <w:bottom w:w="100" w:type="dxa"/>
              <w:right w:w="100" w:type="dxa"/>
            </w:tcMar>
          </w:tcPr>
          <w:p w14:paraId="1F9494F1" w14:textId="77777777" w:rsidR="008802D5" w:rsidRPr="00815246" w:rsidRDefault="008802D5" w:rsidP="007B7029">
            <w:pPr>
              <w:widowControl w:val="0"/>
              <w:spacing w:line="240" w:lineRule="auto"/>
              <w:rPr>
                <w:sz w:val="20"/>
                <w:szCs w:val="20"/>
              </w:rPr>
            </w:pPr>
            <w:r w:rsidRPr="00815246">
              <w:rPr>
                <w:b/>
                <w:sz w:val="20"/>
                <w:szCs w:val="20"/>
              </w:rPr>
              <w:t>Recommendation</w:t>
            </w:r>
            <w:r w:rsidRPr="00815246">
              <w:rPr>
                <w:sz w:val="20"/>
                <w:szCs w:val="20"/>
              </w:rPr>
              <w:br/>
              <w:t>/rec/</w:t>
            </w:r>
            <w:proofErr w:type="spellStart"/>
            <w:r w:rsidRPr="00815246">
              <w:rPr>
                <w:sz w:val="20"/>
                <w:szCs w:val="20"/>
              </w:rPr>
              <w:t>obs-cpt</w:t>
            </w:r>
            <w:proofErr w:type="spellEnd"/>
            <w:r w:rsidRPr="00815246">
              <w:rPr>
                <w:sz w:val="20"/>
                <w:szCs w:val="20"/>
              </w:rPr>
              <w:t>/Observation/</w:t>
            </w:r>
            <w:proofErr w:type="spellStart"/>
            <w:r w:rsidRPr="00815246">
              <w:rPr>
                <w:sz w:val="20"/>
                <w:szCs w:val="20"/>
              </w:rPr>
              <w:t>phenomenonTimeResult</w:t>
            </w:r>
            <w:proofErr w:type="spellEnd"/>
            <w:r w:rsidRPr="00815246">
              <w:rPr>
                <w:sz w:val="20"/>
                <w:szCs w:val="20"/>
              </w:rPr>
              <w:t>-con</w:t>
            </w:r>
          </w:p>
        </w:tc>
        <w:tc>
          <w:tcPr>
            <w:tcW w:w="5103" w:type="dxa"/>
            <w:shd w:val="clear" w:color="auto" w:fill="auto"/>
            <w:tcMar>
              <w:top w:w="100" w:type="dxa"/>
              <w:left w:w="100" w:type="dxa"/>
              <w:bottom w:w="100" w:type="dxa"/>
              <w:right w:w="100" w:type="dxa"/>
            </w:tcMar>
          </w:tcPr>
          <w:p w14:paraId="22229328" w14:textId="1B79821D" w:rsidR="008802D5" w:rsidRPr="00815246" w:rsidRDefault="008802D5" w:rsidP="007B7029">
            <w:pPr>
              <w:spacing w:line="240" w:lineRule="auto"/>
              <w:rPr>
                <w:b/>
                <w:sz w:val="20"/>
                <w:szCs w:val="20"/>
              </w:rPr>
            </w:pPr>
            <w:r w:rsidRPr="00815246">
              <w:rPr>
                <w:sz w:val="20"/>
                <w:szCs w:val="20"/>
              </w:rPr>
              <w:t xml:space="preserve">If the </w:t>
            </w:r>
            <w:proofErr w:type="spellStart"/>
            <w:r w:rsidRPr="00815246">
              <w:rPr>
                <w:b/>
                <w:sz w:val="20"/>
                <w:szCs w:val="20"/>
              </w:rPr>
              <w:t>observedProperty</w:t>
            </w:r>
            <w:proofErr w:type="spellEnd"/>
            <w:r w:rsidRPr="00815246">
              <w:rPr>
                <w:b/>
                <w:sz w:val="20"/>
                <w:szCs w:val="20"/>
              </w:rPr>
              <w:t xml:space="preserve"> </w:t>
            </w:r>
            <w:r w:rsidRPr="00815246">
              <w:rPr>
                <w:sz w:val="20"/>
                <w:szCs w:val="20"/>
              </w:rPr>
              <w:t xml:space="preserve">of an </w:t>
            </w:r>
            <w:r w:rsidRPr="00815246">
              <w:rPr>
                <w:b/>
                <w:sz w:val="20"/>
                <w:szCs w:val="20"/>
              </w:rPr>
              <w:t>Observation</w:t>
            </w:r>
            <w:r w:rsidRPr="00815246">
              <w:rPr>
                <w:sz w:val="20"/>
                <w:szCs w:val="20"/>
              </w:rPr>
              <w:t xml:space="preserve"> is ‘occurrence time’ then the </w:t>
            </w:r>
            <w:r w:rsidRPr="00815246">
              <w:rPr>
                <w:b/>
                <w:sz w:val="20"/>
                <w:szCs w:val="20"/>
              </w:rPr>
              <w:t xml:space="preserve">result </w:t>
            </w:r>
            <w:r w:rsidRPr="00815246">
              <w:rPr>
                <w:sz w:val="20"/>
                <w:szCs w:val="20"/>
              </w:rPr>
              <w:t xml:space="preserve">SHOULD be the same as the </w:t>
            </w:r>
            <w:proofErr w:type="spellStart"/>
            <w:r w:rsidRPr="00815246">
              <w:rPr>
                <w:b/>
                <w:sz w:val="20"/>
                <w:szCs w:val="20"/>
              </w:rPr>
              <w:t>phenomenonTime</w:t>
            </w:r>
            <w:proofErr w:type="spellEnd"/>
            <w:r w:rsidR="00DA7447" w:rsidRPr="00815246">
              <w:rPr>
                <w:b/>
                <w:sz w:val="20"/>
                <w:szCs w:val="20"/>
              </w:rPr>
              <w:t>.</w:t>
            </w:r>
          </w:p>
        </w:tc>
      </w:tr>
    </w:tbl>
    <w:p w14:paraId="6E64D71C" w14:textId="1F815B4B" w:rsidR="008802D5" w:rsidRDefault="008802D5" w:rsidP="00876998">
      <w:pPr>
        <w:rPr>
          <w:lang w:eastAsia="ja-JP"/>
        </w:rPr>
      </w:pPr>
    </w:p>
    <w:p w14:paraId="40980E09" w14:textId="71F3F10A" w:rsidR="00DA7447" w:rsidRDefault="00DA7447" w:rsidP="00DA7447">
      <w:pPr>
        <w:pStyle w:val="Heading3"/>
      </w:pPr>
      <w:bookmarkStart w:id="251" w:name="_Ref52486606"/>
      <w:r w:rsidRPr="00DA7447">
        <w:t xml:space="preserve">Attribute </w:t>
      </w:r>
      <w:proofErr w:type="spellStart"/>
      <w:r w:rsidRPr="00DA7447">
        <w:t>resultTime</w:t>
      </w:r>
      <w:bookmarkEnd w:id="251"/>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DA7447" w14:paraId="00A83900" w14:textId="77777777" w:rsidTr="006F017A">
        <w:tc>
          <w:tcPr>
            <w:tcW w:w="4668" w:type="dxa"/>
            <w:shd w:val="clear" w:color="auto" w:fill="auto"/>
            <w:tcMar>
              <w:top w:w="100" w:type="dxa"/>
              <w:left w:w="100" w:type="dxa"/>
              <w:bottom w:w="100" w:type="dxa"/>
              <w:right w:w="100" w:type="dxa"/>
            </w:tcMar>
          </w:tcPr>
          <w:p w14:paraId="6B2E55A1" w14:textId="77777777" w:rsidR="00DA7447" w:rsidRPr="00815246" w:rsidRDefault="00DA7447"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resultTime-sem</w:t>
            </w:r>
            <w:proofErr w:type="spellEnd"/>
          </w:p>
        </w:tc>
        <w:tc>
          <w:tcPr>
            <w:tcW w:w="5103" w:type="dxa"/>
            <w:shd w:val="clear" w:color="auto" w:fill="auto"/>
            <w:tcMar>
              <w:top w:w="100" w:type="dxa"/>
              <w:left w:w="100" w:type="dxa"/>
              <w:bottom w:w="100" w:type="dxa"/>
              <w:right w:w="100" w:type="dxa"/>
            </w:tcMar>
          </w:tcPr>
          <w:p w14:paraId="6B97FB78" w14:textId="56514877" w:rsidR="00DA7447" w:rsidRPr="00815246" w:rsidRDefault="00DA7447" w:rsidP="007B7029">
            <w:pPr>
              <w:widowControl w:val="0"/>
              <w:spacing w:line="240" w:lineRule="auto"/>
              <w:rPr>
                <w:sz w:val="20"/>
                <w:szCs w:val="20"/>
              </w:rPr>
            </w:pPr>
            <w:r w:rsidRPr="00815246">
              <w:rPr>
                <w:sz w:val="20"/>
                <w:szCs w:val="20"/>
              </w:rPr>
              <w:t xml:space="preserve">The instant of time when the </w:t>
            </w:r>
            <w:r w:rsidRPr="00815246">
              <w:rPr>
                <w:b/>
                <w:sz w:val="20"/>
                <w:szCs w:val="20"/>
              </w:rPr>
              <w:t xml:space="preserve">result </w:t>
            </w:r>
            <w:r w:rsidRPr="00815246">
              <w:rPr>
                <w:sz w:val="20"/>
                <w:szCs w:val="20"/>
              </w:rPr>
              <w:t xml:space="preserve">of the </w:t>
            </w:r>
            <w:r w:rsidRPr="00815246">
              <w:rPr>
                <w:b/>
                <w:sz w:val="20"/>
                <w:szCs w:val="20"/>
              </w:rPr>
              <w:t>Observation</w:t>
            </w:r>
            <w:r w:rsidRPr="00815246">
              <w:rPr>
                <w:sz w:val="20"/>
                <w:szCs w:val="20"/>
              </w:rPr>
              <w:t xml:space="preserve"> became available.</w:t>
            </w:r>
          </w:p>
          <w:p w14:paraId="40971FB5" w14:textId="77777777" w:rsidR="00DA7447" w:rsidRPr="00815246" w:rsidRDefault="00DA7447" w:rsidP="007B7029">
            <w:pPr>
              <w:widowControl w:val="0"/>
              <w:spacing w:line="240" w:lineRule="auto"/>
              <w:rPr>
                <w:sz w:val="20"/>
                <w:szCs w:val="20"/>
              </w:rPr>
            </w:pPr>
            <w:r w:rsidRPr="00815246">
              <w:rPr>
                <w:sz w:val="20"/>
                <w:szCs w:val="20"/>
              </w:rPr>
              <w:t xml:space="preserve">If the </w:t>
            </w:r>
            <w:proofErr w:type="spellStart"/>
            <w:r w:rsidRPr="00815246">
              <w:rPr>
                <w:b/>
                <w:sz w:val="20"/>
                <w:szCs w:val="20"/>
              </w:rPr>
              <w:t>resultTime</w:t>
            </w:r>
            <w:proofErr w:type="spellEnd"/>
            <w:r w:rsidRPr="00815246">
              <w:rPr>
                <w:b/>
                <w:sz w:val="20"/>
                <w:szCs w:val="20"/>
              </w:rPr>
              <w:t xml:space="preserve"> </w:t>
            </w:r>
            <w:r w:rsidRPr="00815246">
              <w:rPr>
                <w:sz w:val="20"/>
                <w:szCs w:val="20"/>
              </w:rPr>
              <w:t xml:space="preserve">is described, this SHALL be provided by the attribute </w:t>
            </w:r>
            <w:proofErr w:type="spellStart"/>
            <w:r w:rsidRPr="00815246">
              <w:rPr>
                <w:b/>
                <w:sz w:val="20"/>
                <w:szCs w:val="20"/>
              </w:rPr>
              <w:t>resultTime:TM_Object</w:t>
            </w:r>
            <w:proofErr w:type="spellEnd"/>
          </w:p>
        </w:tc>
      </w:tr>
    </w:tbl>
    <w:p w14:paraId="36730CB0" w14:textId="42B79F83" w:rsidR="00DA7447" w:rsidRDefault="00DA7447" w:rsidP="00DA7447">
      <w:pPr>
        <w:rPr>
          <w:lang w:eastAsia="ja-JP"/>
        </w:rPr>
      </w:pPr>
    </w:p>
    <w:p w14:paraId="4227900D" w14:textId="77777777" w:rsidR="007F2003" w:rsidRDefault="007F2003" w:rsidP="007F2003">
      <w:pPr>
        <w:rPr>
          <w:lang w:eastAsia="ja-JP"/>
        </w:rPr>
      </w:pPr>
      <w:r>
        <w:rPr>
          <w:lang w:eastAsia="ja-JP"/>
        </w:rPr>
        <w:lastRenderedPageBreak/>
        <w:t>EXAMPLE 1</w:t>
      </w:r>
      <w:r>
        <w:rPr>
          <w:lang w:eastAsia="ja-JP"/>
        </w:rPr>
        <w:tab/>
        <w:t xml:space="preserve">The </w:t>
      </w:r>
      <w:proofErr w:type="spellStart"/>
      <w:r>
        <w:rPr>
          <w:lang w:eastAsia="ja-JP"/>
        </w:rPr>
        <w:t>resultTime</w:t>
      </w:r>
      <w:proofErr w:type="spellEnd"/>
      <w:r>
        <w:rPr>
          <w:lang w:eastAsia="ja-JP"/>
        </w:rPr>
        <w:t xml:space="preserve"> typically corresponds to when the Procedure associated with the Observation was completed. For some observations this is identical to the </w:t>
      </w:r>
      <w:proofErr w:type="spellStart"/>
      <w:r>
        <w:rPr>
          <w:lang w:eastAsia="ja-JP"/>
        </w:rPr>
        <w:t>phenomenonTime</w:t>
      </w:r>
      <w:proofErr w:type="spellEnd"/>
      <w:r>
        <w:rPr>
          <w:lang w:eastAsia="ja-JP"/>
        </w:rPr>
        <w:t>. However, there are important cases where they differ.</w:t>
      </w:r>
    </w:p>
    <w:p w14:paraId="02CE1DFD" w14:textId="77777777" w:rsidR="007F2003" w:rsidRDefault="007F2003" w:rsidP="007F2003">
      <w:pPr>
        <w:rPr>
          <w:lang w:eastAsia="ja-JP"/>
        </w:rPr>
      </w:pPr>
      <w:r>
        <w:rPr>
          <w:lang w:eastAsia="ja-JP"/>
        </w:rPr>
        <w:t>EXAMPLE 2</w:t>
      </w:r>
      <w:r>
        <w:rPr>
          <w:lang w:eastAsia="ja-JP"/>
        </w:rPr>
        <w:tab/>
        <w:t xml:space="preserve">Where a measurement is made on a specimen in a laboratory, the </w:t>
      </w:r>
      <w:proofErr w:type="spellStart"/>
      <w:r>
        <w:rPr>
          <w:lang w:eastAsia="ja-JP"/>
        </w:rPr>
        <w:t>phenomenonTime</w:t>
      </w:r>
      <w:proofErr w:type="spellEnd"/>
      <w:r>
        <w:rPr>
          <w:lang w:eastAsia="ja-JP"/>
        </w:rPr>
        <w:t xml:space="preserve"> is the time the specimen was retrieved from its host, while the </w:t>
      </w:r>
      <w:proofErr w:type="spellStart"/>
      <w:r>
        <w:rPr>
          <w:lang w:eastAsia="ja-JP"/>
        </w:rPr>
        <w:t>resultTime</w:t>
      </w:r>
      <w:proofErr w:type="spellEnd"/>
      <w:r>
        <w:rPr>
          <w:lang w:eastAsia="ja-JP"/>
        </w:rPr>
        <w:t xml:space="preserve"> is the time the laboratory procedure was applied.</w:t>
      </w:r>
    </w:p>
    <w:p w14:paraId="38612F87" w14:textId="77777777" w:rsidR="007F2003" w:rsidRDefault="007F2003" w:rsidP="007F2003">
      <w:pPr>
        <w:rPr>
          <w:lang w:eastAsia="ja-JP"/>
        </w:rPr>
      </w:pPr>
      <w:r>
        <w:rPr>
          <w:lang w:eastAsia="ja-JP"/>
        </w:rPr>
        <w:t>EXAMPLE 3</w:t>
      </w:r>
      <w:r>
        <w:rPr>
          <w:lang w:eastAsia="ja-JP"/>
        </w:rPr>
        <w:tab/>
        <w:t xml:space="preserve">The </w:t>
      </w:r>
      <w:proofErr w:type="spellStart"/>
      <w:r>
        <w:rPr>
          <w:lang w:eastAsia="ja-JP"/>
        </w:rPr>
        <w:t>resultTime</w:t>
      </w:r>
      <w:proofErr w:type="spellEnd"/>
      <w:r>
        <w:rPr>
          <w:lang w:eastAsia="ja-JP"/>
        </w:rPr>
        <w:t xml:space="preserve"> also supports disambiguation of repeat measurements made of the same property of a feature using the same procedure.</w:t>
      </w:r>
    </w:p>
    <w:p w14:paraId="036925DE" w14:textId="77777777" w:rsidR="007F2003" w:rsidRDefault="007F2003" w:rsidP="007F2003">
      <w:pPr>
        <w:rPr>
          <w:lang w:eastAsia="ja-JP"/>
        </w:rPr>
      </w:pPr>
      <w:r>
        <w:rPr>
          <w:lang w:eastAsia="ja-JP"/>
        </w:rPr>
        <w:t>EXAMPLE 4</w:t>
      </w:r>
      <w:r>
        <w:rPr>
          <w:lang w:eastAsia="ja-JP"/>
        </w:rPr>
        <w:tab/>
        <w:t xml:space="preserve">Where sensor observation results are post-processed, the </w:t>
      </w:r>
      <w:proofErr w:type="spellStart"/>
      <w:r>
        <w:rPr>
          <w:lang w:eastAsia="ja-JP"/>
        </w:rPr>
        <w:t>resultTime</w:t>
      </w:r>
      <w:proofErr w:type="spellEnd"/>
      <w:r>
        <w:rPr>
          <w:lang w:eastAsia="ja-JP"/>
        </w:rPr>
        <w:t xml:space="preserve"> is the post-processing time, while the </w:t>
      </w:r>
      <w:proofErr w:type="spellStart"/>
      <w:r>
        <w:rPr>
          <w:lang w:eastAsia="ja-JP"/>
        </w:rPr>
        <w:t>phenomenonTime</w:t>
      </w:r>
      <w:proofErr w:type="spellEnd"/>
      <w:r>
        <w:rPr>
          <w:lang w:eastAsia="ja-JP"/>
        </w:rPr>
        <w:t xml:space="preserve"> is the time of initial interaction with the world.</w:t>
      </w:r>
    </w:p>
    <w:p w14:paraId="196F4207" w14:textId="590B8C1C" w:rsidR="007F2003" w:rsidRDefault="007F2003" w:rsidP="007F2003">
      <w:pPr>
        <w:rPr>
          <w:lang w:eastAsia="ja-JP"/>
        </w:rPr>
      </w:pPr>
      <w:r>
        <w:rPr>
          <w:lang w:eastAsia="ja-JP"/>
        </w:rPr>
        <w:t>EXAMPLE 5</w:t>
      </w:r>
      <w:r>
        <w:rPr>
          <w:lang w:eastAsia="ja-JP"/>
        </w:rPr>
        <w:tab/>
        <w:t xml:space="preserve">Simulations may be used to estimate the values for phenomena in the future or past. The </w:t>
      </w:r>
      <w:proofErr w:type="spellStart"/>
      <w:r>
        <w:rPr>
          <w:lang w:eastAsia="ja-JP"/>
        </w:rPr>
        <w:t>phenomenonTime</w:t>
      </w:r>
      <w:proofErr w:type="spellEnd"/>
      <w:r>
        <w:rPr>
          <w:lang w:eastAsia="ja-JP"/>
        </w:rPr>
        <w:t xml:space="preserve"> is the time that the result applies to, while the </w:t>
      </w:r>
      <w:proofErr w:type="spellStart"/>
      <w:r>
        <w:rPr>
          <w:lang w:eastAsia="ja-JP"/>
        </w:rPr>
        <w:t>resultTime</w:t>
      </w:r>
      <w:proofErr w:type="spellEnd"/>
      <w:r>
        <w:rPr>
          <w:lang w:eastAsia="ja-JP"/>
        </w:rPr>
        <w:t xml:space="preserve"> is the time that the simulation was executed.</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DB4CC3" w14:paraId="55DC2D56" w14:textId="77777777" w:rsidTr="00DB4CC3">
        <w:tc>
          <w:tcPr>
            <w:tcW w:w="4668" w:type="dxa"/>
            <w:shd w:val="clear" w:color="auto" w:fill="auto"/>
            <w:tcMar>
              <w:top w:w="100" w:type="dxa"/>
              <w:left w:w="100" w:type="dxa"/>
              <w:bottom w:w="100" w:type="dxa"/>
              <w:right w:w="100" w:type="dxa"/>
            </w:tcMar>
          </w:tcPr>
          <w:p w14:paraId="07BB9C2F" w14:textId="77777777" w:rsidR="00DB4CC3" w:rsidRPr="00815246" w:rsidRDefault="00DB4CC3"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resultTime</w:t>
            </w:r>
            <w:proofErr w:type="spellEnd"/>
            <w:r w:rsidRPr="00815246">
              <w:rPr>
                <w:sz w:val="20"/>
                <w:szCs w:val="20"/>
              </w:rPr>
              <w:t>-card</w:t>
            </w:r>
          </w:p>
        </w:tc>
        <w:tc>
          <w:tcPr>
            <w:tcW w:w="5103" w:type="dxa"/>
            <w:shd w:val="clear" w:color="auto" w:fill="auto"/>
            <w:tcMar>
              <w:top w:w="100" w:type="dxa"/>
              <w:left w:w="100" w:type="dxa"/>
              <w:bottom w:w="100" w:type="dxa"/>
              <w:right w:w="100" w:type="dxa"/>
            </w:tcMar>
          </w:tcPr>
          <w:p w14:paraId="43635C63" w14:textId="77777777" w:rsidR="00DB4CC3" w:rsidRPr="00815246" w:rsidRDefault="00DB4CC3" w:rsidP="007B7029">
            <w:pPr>
              <w:widowControl w:val="0"/>
              <w:spacing w:line="240" w:lineRule="auto"/>
              <w:rPr>
                <w:sz w:val="20"/>
                <w:szCs w:val="20"/>
              </w:rPr>
            </w:pPr>
            <w:r w:rsidRPr="00815246">
              <w:rPr>
                <w:sz w:val="20"/>
                <w:szCs w:val="20"/>
              </w:rPr>
              <w:t xml:space="preserve">An </w:t>
            </w:r>
            <w:r w:rsidRPr="00815246">
              <w:rPr>
                <w:b/>
                <w:sz w:val="20"/>
                <w:szCs w:val="20"/>
              </w:rPr>
              <w:t xml:space="preserve">Observation </w:t>
            </w:r>
            <w:r w:rsidRPr="00815246">
              <w:rPr>
                <w:sz w:val="20"/>
                <w:szCs w:val="20"/>
              </w:rPr>
              <w:t xml:space="preserve">SHALL have exactly 1 </w:t>
            </w:r>
            <w:proofErr w:type="spellStart"/>
            <w:r w:rsidRPr="00815246">
              <w:rPr>
                <w:b/>
                <w:sz w:val="20"/>
                <w:szCs w:val="20"/>
              </w:rPr>
              <w:t>resultTime</w:t>
            </w:r>
            <w:proofErr w:type="spellEnd"/>
            <w:r w:rsidRPr="00815246">
              <w:rPr>
                <w:sz w:val="20"/>
                <w:szCs w:val="20"/>
              </w:rPr>
              <w:t>.</w:t>
            </w:r>
          </w:p>
        </w:tc>
      </w:tr>
    </w:tbl>
    <w:p w14:paraId="2B0AE82A" w14:textId="13CDDF9A" w:rsidR="006F017A" w:rsidRDefault="006F017A" w:rsidP="007F2003">
      <w:pPr>
        <w:rPr>
          <w:lang w:eastAsia="ja-JP"/>
        </w:rPr>
      </w:pPr>
    </w:p>
    <w:p w14:paraId="5C07D50F" w14:textId="5A41E0CD" w:rsidR="00632253" w:rsidRDefault="00632253" w:rsidP="00632253">
      <w:pPr>
        <w:pStyle w:val="Heading3"/>
      </w:pPr>
      <w:r w:rsidRPr="00632253">
        <w:t xml:space="preserve">Attribute </w:t>
      </w:r>
      <w:proofErr w:type="spellStart"/>
      <w:r w:rsidRPr="00632253">
        <w:t>validTime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632253" w14:paraId="7544A44F" w14:textId="77777777" w:rsidTr="00632253">
        <w:tc>
          <w:tcPr>
            <w:tcW w:w="4668" w:type="dxa"/>
            <w:shd w:val="clear" w:color="auto" w:fill="auto"/>
            <w:tcMar>
              <w:top w:w="100" w:type="dxa"/>
              <w:left w:w="100" w:type="dxa"/>
              <w:bottom w:w="100" w:type="dxa"/>
              <w:right w:w="100" w:type="dxa"/>
            </w:tcMar>
          </w:tcPr>
          <w:p w14:paraId="17959749" w14:textId="77777777" w:rsidR="00632253" w:rsidRPr="00815246" w:rsidRDefault="00632253"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validTime-sem</w:t>
            </w:r>
            <w:proofErr w:type="spellEnd"/>
          </w:p>
        </w:tc>
        <w:tc>
          <w:tcPr>
            <w:tcW w:w="5103" w:type="dxa"/>
            <w:shd w:val="clear" w:color="auto" w:fill="auto"/>
            <w:tcMar>
              <w:top w:w="100" w:type="dxa"/>
              <w:left w:w="100" w:type="dxa"/>
              <w:bottom w:w="100" w:type="dxa"/>
              <w:right w:w="100" w:type="dxa"/>
            </w:tcMar>
          </w:tcPr>
          <w:p w14:paraId="60D9886F" w14:textId="11C851CB" w:rsidR="00632253" w:rsidRPr="00815246" w:rsidRDefault="00632253" w:rsidP="007B7029">
            <w:pPr>
              <w:widowControl w:val="0"/>
              <w:spacing w:line="240" w:lineRule="auto"/>
              <w:rPr>
                <w:sz w:val="20"/>
                <w:szCs w:val="20"/>
              </w:rPr>
            </w:pPr>
            <w:r w:rsidRPr="00815246">
              <w:rPr>
                <w:sz w:val="20"/>
                <w:szCs w:val="20"/>
              </w:rPr>
              <w:t xml:space="preserve">The </w:t>
            </w:r>
            <w:r w:rsidR="001A325F" w:rsidRPr="001A325F">
              <w:rPr>
                <w:sz w:val="20"/>
                <w:szCs w:val="20"/>
              </w:rPr>
              <w:t xml:space="preserve">time interval during which the </w:t>
            </w:r>
            <w:r w:rsidR="001A325F" w:rsidRPr="00917C89">
              <w:rPr>
                <w:b/>
                <w:bCs/>
                <w:sz w:val="20"/>
                <w:szCs w:val="20"/>
              </w:rPr>
              <w:t>result</w:t>
            </w:r>
            <w:r w:rsidR="001A325F" w:rsidRPr="001A325F">
              <w:rPr>
                <w:sz w:val="20"/>
                <w:szCs w:val="20"/>
              </w:rPr>
              <w:t xml:space="preserve"> is assumed to be applicable for use.</w:t>
            </w:r>
          </w:p>
          <w:p w14:paraId="1453FE04" w14:textId="7A4C7457" w:rsidR="00632253" w:rsidRPr="00815246" w:rsidRDefault="00632253" w:rsidP="007B7029">
            <w:pPr>
              <w:spacing w:before="240"/>
              <w:rPr>
                <w:sz w:val="20"/>
                <w:szCs w:val="20"/>
              </w:rPr>
            </w:pPr>
            <w:r w:rsidRPr="00815246">
              <w:rPr>
                <w:sz w:val="20"/>
                <w:szCs w:val="20"/>
              </w:rPr>
              <w:t xml:space="preserve">If </w:t>
            </w:r>
            <w:proofErr w:type="spellStart"/>
            <w:r w:rsidRPr="00815246">
              <w:rPr>
                <w:b/>
                <w:sz w:val="20"/>
                <w:szCs w:val="20"/>
              </w:rPr>
              <w:t>validTime</w:t>
            </w:r>
            <w:proofErr w:type="spellEnd"/>
            <w:r w:rsidRPr="00815246">
              <w:rPr>
                <w:b/>
                <w:sz w:val="20"/>
                <w:szCs w:val="20"/>
              </w:rPr>
              <w:t xml:space="preserve">(s) </w:t>
            </w:r>
            <w:r w:rsidRPr="00815246">
              <w:rPr>
                <w:sz w:val="20"/>
                <w:szCs w:val="20"/>
              </w:rPr>
              <w:t xml:space="preserve">are described they SHALL be provided by the attribute </w:t>
            </w:r>
            <w:proofErr w:type="spellStart"/>
            <w:r w:rsidRPr="00815246">
              <w:rPr>
                <w:b/>
                <w:sz w:val="20"/>
                <w:szCs w:val="20"/>
              </w:rPr>
              <w:t>validTime:TM_</w:t>
            </w:r>
            <w:r w:rsidR="00F93C37">
              <w:rPr>
                <w:b/>
                <w:sz w:val="20"/>
                <w:szCs w:val="20"/>
              </w:rPr>
              <w:t>Period</w:t>
            </w:r>
            <w:proofErr w:type="spellEnd"/>
          </w:p>
        </w:tc>
      </w:tr>
    </w:tbl>
    <w:p w14:paraId="2C5A045F" w14:textId="36E1AFE4" w:rsidR="00632253" w:rsidRPr="00815246" w:rsidRDefault="00632253" w:rsidP="00632253">
      <w:pPr>
        <w:rPr>
          <w:lang w:eastAsia="ja-JP"/>
        </w:rPr>
      </w:pPr>
    </w:p>
    <w:p w14:paraId="3F76A60C" w14:textId="714E776A" w:rsidR="00A22DE5" w:rsidRPr="00815246" w:rsidRDefault="00A22DE5" w:rsidP="00A22DE5">
      <w:pPr>
        <w:spacing w:line="240" w:lineRule="auto"/>
      </w:pPr>
      <w:r w:rsidRPr="00815246">
        <w:t>NOTE</w:t>
      </w:r>
      <w:r w:rsidRPr="00815246">
        <w:tab/>
      </w:r>
      <w:r w:rsidRPr="00815246">
        <w:tab/>
        <w:t>This attribute is commonly required in forecasting applications.</w:t>
      </w:r>
    </w:p>
    <w:p w14:paraId="0B2592CD" w14:textId="44D9F458" w:rsidR="00632253" w:rsidRDefault="00462F81" w:rsidP="00462F81">
      <w:pPr>
        <w:pStyle w:val="Heading3"/>
      </w:pPr>
      <w:r w:rsidRPr="00462F81">
        <w:t xml:space="preserve">Association </w:t>
      </w:r>
      <w:proofErr w:type="spellStart"/>
      <w:r w:rsidRPr="00462F81">
        <w:t>featureOfInterest</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462F81" w14:paraId="1C646EAE" w14:textId="77777777" w:rsidTr="00462F81">
        <w:tc>
          <w:tcPr>
            <w:tcW w:w="4668" w:type="dxa"/>
            <w:shd w:val="clear" w:color="auto" w:fill="auto"/>
            <w:tcMar>
              <w:top w:w="100" w:type="dxa"/>
              <w:left w:w="100" w:type="dxa"/>
              <w:bottom w:w="100" w:type="dxa"/>
              <w:right w:w="100" w:type="dxa"/>
            </w:tcMar>
          </w:tcPr>
          <w:p w14:paraId="45BF6E6C" w14:textId="77777777" w:rsidR="00462F81" w:rsidRPr="00815246" w:rsidRDefault="00462F81"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featureOfInterest-sem</w:t>
            </w:r>
            <w:proofErr w:type="spellEnd"/>
          </w:p>
        </w:tc>
        <w:tc>
          <w:tcPr>
            <w:tcW w:w="5103" w:type="dxa"/>
            <w:shd w:val="clear" w:color="auto" w:fill="auto"/>
            <w:tcMar>
              <w:top w:w="100" w:type="dxa"/>
              <w:left w:w="100" w:type="dxa"/>
              <w:bottom w:w="100" w:type="dxa"/>
              <w:right w:w="100" w:type="dxa"/>
            </w:tcMar>
          </w:tcPr>
          <w:p w14:paraId="5BFC11A7" w14:textId="77777777" w:rsidR="00462F81" w:rsidRPr="00815246" w:rsidRDefault="00462F81" w:rsidP="007B7029">
            <w:pPr>
              <w:widowControl w:val="0"/>
              <w:spacing w:line="240" w:lineRule="auto"/>
              <w:rPr>
                <w:sz w:val="20"/>
                <w:szCs w:val="20"/>
              </w:rPr>
            </w:pPr>
            <w:r w:rsidRPr="00815246">
              <w:rPr>
                <w:sz w:val="20"/>
                <w:szCs w:val="20"/>
              </w:rPr>
              <w:t xml:space="preserve">The subject of the </w:t>
            </w:r>
            <w:r w:rsidRPr="00815246">
              <w:rPr>
                <w:b/>
                <w:sz w:val="20"/>
                <w:szCs w:val="20"/>
              </w:rPr>
              <w:t>Observation</w:t>
            </w:r>
            <w:r w:rsidRPr="00815246">
              <w:rPr>
                <w:sz w:val="20"/>
                <w:szCs w:val="20"/>
              </w:rPr>
              <w:t xml:space="preserve">. </w:t>
            </w:r>
          </w:p>
          <w:p w14:paraId="703E2D80" w14:textId="77777777" w:rsidR="00462F81" w:rsidRPr="00815246" w:rsidRDefault="00462F81" w:rsidP="007B7029">
            <w:pPr>
              <w:widowControl w:val="0"/>
              <w:spacing w:line="240" w:lineRule="auto"/>
              <w:rPr>
                <w:sz w:val="20"/>
                <w:szCs w:val="20"/>
              </w:rPr>
            </w:pPr>
            <w:r w:rsidRPr="00815246">
              <w:rPr>
                <w:sz w:val="20"/>
                <w:szCs w:val="20"/>
              </w:rPr>
              <w:t xml:space="preserve">The reference(s) to </w:t>
            </w:r>
            <w:proofErr w:type="spellStart"/>
            <w:r w:rsidRPr="00815246">
              <w:rPr>
                <w:b/>
                <w:sz w:val="20"/>
                <w:szCs w:val="20"/>
              </w:rPr>
              <w:t>featureOfInterest</w:t>
            </w:r>
            <w:proofErr w:type="spellEnd"/>
            <w:r w:rsidRPr="00815246">
              <w:rPr>
                <w:b/>
                <w:sz w:val="20"/>
                <w:szCs w:val="20"/>
              </w:rPr>
              <w:t>(s)</w:t>
            </w:r>
            <w:r w:rsidRPr="00815246">
              <w:rPr>
                <w:sz w:val="20"/>
                <w:szCs w:val="20"/>
              </w:rPr>
              <w:t xml:space="preserve"> SHALL be provided using the association </w:t>
            </w:r>
            <w:r w:rsidRPr="00815246">
              <w:rPr>
                <w:b/>
                <w:sz w:val="20"/>
                <w:szCs w:val="20"/>
              </w:rPr>
              <w:t xml:space="preserve">Domain </w:t>
            </w:r>
            <w:r w:rsidRPr="00815246">
              <w:rPr>
                <w:sz w:val="20"/>
                <w:szCs w:val="20"/>
              </w:rPr>
              <w:t xml:space="preserve">with the role </w:t>
            </w:r>
            <w:proofErr w:type="spellStart"/>
            <w:r w:rsidRPr="00815246">
              <w:rPr>
                <w:b/>
                <w:sz w:val="20"/>
                <w:szCs w:val="20"/>
              </w:rPr>
              <w:t>featureOfInterest</w:t>
            </w:r>
            <w:proofErr w:type="spellEnd"/>
            <w:r w:rsidRPr="00815246">
              <w:rPr>
                <w:sz w:val="20"/>
                <w:szCs w:val="20"/>
              </w:rPr>
              <w:t xml:space="preserve">. </w:t>
            </w:r>
          </w:p>
        </w:tc>
      </w:tr>
    </w:tbl>
    <w:p w14:paraId="787F9CDF" w14:textId="2F3DE525" w:rsidR="00462F81" w:rsidRDefault="00462F81" w:rsidP="00462F81">
      <w:pPr>
        <w:rPr>
          <w:lang w:eastAsia="ja-JP"/>
        </w:rPr>
      </w:pPr>
    </w:p>
    <w:p w14:paraId="47E04CA1" w14:textId="77777777" w:rsidR="00462F81" w:rsidRDefault="00462F81" w:rsidP="00462F81">
      <w:pPr>
        <w:rPr>
          <w:lang w:eastAsia="ja-JP"/>
        </w:rPr>
      </w:pPr>
      <w:r>
        <w:rPr>
          <w:lang w:eastAsia="ja-JP"/>
        </w:rPr>
        <w:t>NOTE 1</w:t>
      </w:r>
      <w:r>
        <w:rPr>
          <w:lang w:eastAsia="ja-JP"/>
        </w:rPr>
        <w:tab/>
        <w:t xml:space="preserve">The </w:t>
      </w:r>
      <w:proofErr w:type="spellStart"/>
      <w:r>
        <w:rPr>
          <w:lang w:eastAsia="ja-JP"/>
        </w:rPr>
        <w:t>featureOfInterest</w:t>
      </w:r>
      <w:proofErr w:type="spellEnd"/>
      <w:r>
        <w:rPr>
          <w:lang w:eastAsia="ja-JP"/>
        </w:rPr>
        <w:t xml:space="preserve"> can be of Any type </w:t>
      </w:r>
    </w:p>
    <w:p w14:paraId="02E885B3" w14:textId="4CD029B8" w:rsidR="00462F81" w:rsidRDefault="00462F81" w:rsidP="00462F81">
      <w:pPr>
        <w:rPr>
          <w:lang w:eastAsia="ja-JP"/>
        </w:rPr>
      </w:pPr>
      <w:r>
        <w:rPr>
          <w:lang w:eastAsia="ja-JP"/>
        </w:rPr>
        <w:t>EXAMPLE 1</w:t>
      </w:r>
      <w:r>
        <w:rPr>
          <w:lang w:eastAsia="ja-JP"/>
        </w:rPr>
        <w:tab/>
        <w:t xml:space="preserve">An instance of a feature modelled in a specific domain model (Borehole according to OGC </w:t>
      </w:r>
      <w:proofErr w:type="spellStart"/>
      <w:r>
        <w:rPr>
          <w:lang w:eastAsia="ja-JP"/>
        </w:rPr>
        <w:t>GeoSciML</w:t>
      </w:r>
      <w:proofErr w:type="spellEnd"/>
      <w:r>
        <w:rPr>
          <w:lang w:eastAsia="ja-JP"/>
        </w:rPr>
        <w:t>)</w:t>
      </w:r>
      <w:ins w:id="252" w:author="Katharina Schleidt" w:date="2021-07-05T19:48:00Z">
        <w:r w:rsidR="0082047C">
          <w:rPr>
            <w:lang w:eastAsia="ja-JP"/>
          </w:rPr>
          <w:t>.</w:t>
        </w:r>
      </w:ins>
    </w:p>
    <w:p w14:paraId="2D5DC2E6" w14:textId="79047FC2" w:rsidR="00462F81" w:rsidRDefault="00462F81" w:rsidP="00462F81">
      <w:pPr>
        <w:rPr>
          <w:lang w:eastAsia="ja-JP"/>
        </w:rPr>
      </w:pPr>
      <w:r>
        <w:rPr>
          <w:lang w:eastAsia="ja-JP"/>
        </w:rPr>
        <w:t>EXAMPLE 2</w:t>
      </w:r>
      <w:r>
        <w:rPr>
          <w:lang w:eastAsia="ja-JP"/>
        </w:rPr>
        <w:tab/>
        <w:t>The bubble of air around the intake of an air quality monitoring station</w:t>
      </w:r>
      <w:ins w:id="253" w:author="Katharina Schleidt" w:date="2021-07-05T19:48:00Z">
        <w:r w:rsidR="0082047C">
          <w:rPr>
            <w:lang w:eastAsia="ja-JP"/>
          </w:rPr>
          <w:t>.</w:t>
        </w:r>
      </w:ins>
    </w:p>
    <w:p w14:paraId="010AC51B" w14:textId="77777777" w:rsidR="00462F81" w:rsidRDefault="00462F81" w:rsidP="00462F81">
      <w:pPr>
        <w:rPr>
          <w:lang w:eastAsia="ja-JP"/>
        </w:rPr>
      </w:pPr>
      <w:r>
        <w:rPr>
          <w:lang w:eastAsia="ja-JP"/>
        </w:rPr>
        <w:lastRenderedPageBreak/>
        <w:t>EXAMPLE 3</w:t>
      </w:r>
      <w:r>
        <w:rPr>
          <w:lang w:eastAsia="ja-JP"/>
        </w:rPr>
        <w:tab/>
        <w:t>An existing well being used for water quality measurements</w:t>
      </w:r>
    </w:p>
    <w:p w14:paraId="748C8B43" w14:textId="4226D5EA" w:rsidR="00462F81" w:rsidRDefault="00462F81" w:rsidP="00462F81">
      <w:pPr>
        <w:rPr>
          <w:lang w:eastAsia="ja-JP"/>
        </w:rPr>
      </w:pPr>
      <w:r>
        <w:rPr>
          <w:lang w:eastAsia="ja-JP"/>
        </w:rPr>
        <w:t xml:space="preserve">NOTE 2 This object is the real-world object whose properties are under observation, or is an object created with the intention to sample the real-world object, as described in the Sampling part of section 7. An observation instance serves as a </w:t>
      </w:r>
      <w:proofErr w:type="spellStart"/>
      <w:r>
        <w:rPr>
          <w:lang w:eastAsia="ja-JP"/>
        </w:rPr>
        <w:t>propertyValueProvider</w:t>
      </w:r>
      <w:proofErr w:type="spellEnd"/>
      <w:r>
        <w:rPr>
          <w:lang w:eastAsia="ja-JP"/>
        </w:rPr>
        <w:t xml:space="preserve"> for its feature-of-interest.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85"/>
        <w:gridCol w:w="5386"/>
      </w:tblGrid>
      <w:tr w:rsidR="00A00624" w14:paraId="5316D952" w14:textId="77777777" w:rsidTr="00A00624">
        <w:tc>
          <w:tcPr>
            <w:tcW w:w="4385" w:type="dxa"/>
            <w:shd w:val="clear" w:color="auto" w:fill="auto"/>
            <w:tcMar>
              <w:top w:w="100" w:type="dxa"/>
              <w:left w:w="100" w:type="dxa"/>
              <w:bottom w:w="100" w:type="dxa"/>
              <w:right w:w="100" w:type="dxa"/>
            </w:tcMar>
          </w:tcPr>
          <w:p w14:paraId="1DD41BBE" w14:textId="77777777" w:rsidR="00A00624" w:rsidRPr="00815246" w:rsidRDefault="00A00624"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featureOfInterest</w:t>
            </w:r>
            <w:proofErr w:type="spellEnd"/>
            <w:r w:rsidRPr="00815246">
              <w:rPr>
                <w:sz w:val="20"/>
                <w:szCs w:val="20"/>
              </w:rPr>
              <w:t>-card</w:t>
            </w:r>
          </w:p>
        </w:tc>
        <w:tc>
          <w:tcPr>
            <w:tcW w:w="5386" w:type="dxa"/>
            <w:shd w:val="clear" w:color="auto" w:fill="auto"/>
            <w:tcMar>
              <w:top w:w="100" w:type="dxa"/>
              <w:left w:w="100" w:type="dxa"/>
              <w:bottom w:w="100" w:type="dxa"/>
              <w:right w:w="100" w:type="dxa"/>
            </w:tcMar>
          </w:tcPr>
          <w:p w14:paraId="6D391233" w14:textId="77777777" w:rsidR="00A00624" w:rsidRPr="00815246" w:rsidRDefault="00A00624" w:rsidP="007B7029">
            <w:pPr>
              <w:widowControl w:val="0"/>
              <w:spacing w:line="240" w:lineRule="auto"/>
              <w:rPr>
                <w:sz w:val="20"/>
                <w:szCs w:val="20"/>
              </w:rPr>
            </w:pPr>
            <w:r w:rsidRPr="00815246">
              <w:rPr>
                <w:sz w:val="20"/>
                <w:szCs w:val="20"/>
              </w:rPr>
              <w:t xml:space="preserve">An </w:t>
            </w:r>
            <w:r w:rsidRPr="00815246">
              <w:rPr>
                <w:b/>
                <w:sz w:val="20"/>
                <w:szCs w:val="20"/>
              </w:rPr>
              <w:t xml:space="preserve">Observation </w:t>
            </w:r>
            <w:r w:rsidRPr="00815246">
              <w:rPr>
                <w:bCs/>
                <w:sz w:val="20"/>
                <w:szCs w:val="20"/>
              </w:rPr>
              <w:t xml:space="preserve">SHALL </w:t>
            </w:r>
            <w:r w:rsidRPr="00815246">
              <w:rPr>
                <w:sz w:val="20"/>
                <w:szCs w:val="20"/>
              </w:rPr>
              <w:t xml:space="preserve">have at least 1 </w:t>
            </w:r>
            <w:proofErr w:type="spellStart"/>
            <w:r w:rsidRPr="00815246">
              <w:rPr>
                <w:b/>
                <w:sz w:val="20"/>
                <w:szCs w:val="20"/>
              </w:rPr>
              <w:t>featureOfInterest</w:t>
            </w:r>
            <w:proofErr w:type="spellEnd"/>
            <w:r w:rsidRPr="00815246">
              <w:rPr>
                <w:b/>
                <w:sz w:val="20"/>
                <w:szCs w:val="20"/>
              </w:rPr>
              <w:t xml:space="preserve"> </w:t>
            </w:r>
            <w:r w:rsidRPr="00815246">
              <w:rPr>
                <w:sz w:val="20"/>
                <w:szCs w:val="20"/>
              </w:rPr>
              <w:t xml:space="preserve">and </w:t>
            </w:r>
            <w:r w:rsidRPr="00815246">
              <w:rPr>
                <w:bCs/>
                <w:sz w:val="20"/>
                <w:szCs w:val="20"/>
              </w:rPr>
              <w:t xml:space="preserve">MAY </w:t>
            </w:r>
            <w:r w:rsidRPr="00815246">
              <w:rPr>
                <w:sz w:val="20"/>
                <w:szCs w:val="20"/>
              </w:rPr>
              <w:t>have more than 1 in cases objects are created with the intention to sample the real-world object</w:t>
            </w:r>
          </w:p>
          <w:p w14:paraId="417C27FD" w14:textId="77777777" w:rsidR="00A00624" w:rsidRPr="00815246" w:rsidRDefault="00A00624" w:rsidP="007B7029">
            <w:pPr>
              <w:widowControl w:val="0"/>
              <w:spacing w:line="240" w:lineRule="auto"/>
              <w:rPr>
                <w:sz w:val="20"/>
                <w:szCs w:val="20"/>
              </w:rPr>
            </w:pPr>
            <w:r w:rsidRPr="00815246">
              <w:rPr>
                <w:sz w:val="20"/>
                <w:szCs w:val="20"/>
              </w:rPr>
              <w:t xml:space="preserve">The cardinality of the </w:t>
            </w:r>
            <w:proofErr w:type="spellStart"/>
            <w:r w:rsidRPr="00815246">
              <w:rPr>
                <w:b/>
                <w:sz w:val="20"/>
                <w:szCs w:val="20"/>
              </w:rPr>
              <w:t>featureOfInterest</w:t>
            </w:r>
            <w:proofErr w:type="spellEnd"/>
            <w:r w:rsidRPr="00815246">
              <w:rPr>
                <w:b/>
                <w:sz w:val="20"/>
                <w:szCs w:val="20"/>
              </w:rPr>
              <w:t xml:space="preserve"> </w:t>
            </w:r>
            <w:r w:rsidRPr="00815246">
              <w:rPr>
                <w:sz w:val="20"/>
                <w:szCs w:val="20"/>
              </w:rPr>
              <w:t xml:space="preserve">association </w:t>
            </w:r>
            <w:r w:rsidRPr="00815246">
              <w:rPr>
                <w:bCs/>
                <w:sz w:val="20"/>
                <w:szCs w:val="20"/>
              </w:rPr>
              <w:t>SHALL</w:t>
            </w:r>
            <w:r w:rsidRPr="00815246">
              <w:rPr>
                <w:sz w:val="20"/>
                <w:szCs w:val="20"/>
              </w:rPr>
              <w:t xml:space="preserve"> be 1 at minimum.</w:t>
            </w:r>
          </w:p>
        </w:tc>
      </w:tr>
    </w:tbl>
    <w:p w14:paraId="66E951D7" w14:textId="57D9A88E" w:rsidR="00A00624" w:rsidRDefault="00A00624" w:rsidP="00462F81">
      <w:pPr>
        <w:rPr>
          <w:lang w:eastAsia="ja-JP"/>
        </w:rPr>
      </w:pPr>
    </w:p>
    <w:p w14:paraId="542428AD" w14:textId="74384A24" w:rsidR="00B00BFD" w:rsidRDefault="00B00BFD" w:rsidP="00B00BFD">
      <w:pPr>
        <w:pStyle w:val="Heading3"/>
      </w:pPr>
      <w:r w:rsidRPr="00B00BFD">
        <w:t xml:space="preserve">Association </w:t>
      </w:r>
      <w:proofErr w:type="spellStart"/>
      <w:r w:rsidRPr="00B00BFD">
        <w:t>observedProperty</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85"/>
        <w:gridCol w:w="5386"/>
      </w:tblGrid>
      <w:tr w:rsidR="00B00BFD" w14:paraId="4D3025F9" w14:textId="77777777" w:rsidTr="00B00BFD">
        <w:tc>
          <w:tcPr>
            <w:tcW w:w="4385" w:type="dxa"/>
            <w:shd w:val="clear" w:color="auto" w:fill="auto"/>
            <w:tcMar>
              <w:top w:w="100" w:type="dxa"/>
              <w:left w:w="100" w:type="dxa"/>
              <w:bottom w:w="100" w:type="dxa"/>
              <w:right w:w="100" w:type="dxa"/>
            </w:tcMar>
          </w:tcPr>
          <w:p w14:paraId="4BF47793" w14:textId="77777777" w:rsidR="00B00BFD" w:rsidRPr="00815246" w:rsidRDefault="00B00BFD"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observedProperty-sem</w:t>
            </w:r>
            <w:proofErr w:type="spellEnd"/>
          </w:p>
          <w:p w14:paraId="7C9C2D06" w14:textId="77777777" w:rsidR="00B00BFD" w:rsidRPr="00815246" w:rsidRDefault="00B00BFD" w:rsidP="007B7029">
            <w:pPr>
              <w:widowControl w:val="0"/>
              <w:spacing w:line="240" w:lineRule="auto"/>
              <w:rPr>
                <w:sz w:val="20"/>
                <w:szCs w:val="20"/>
              </w:rPr>
            </w:pPr>
          </w:p>
        </w:tc>
        <w:tc>
          <w:tcPr>
            <w:tcW w:w="5386" w:type="dxa"/>
            <w:shd w:val="clear" w:color="auto" w:fill="auto"/>
            <w:tcMar>
              <w:top w:w="100" w:type="dxa"/>
              <w:left w:w="100" w:type="dxa"/>
              <w:bottom w:w="100" w:type="dxa"/>
              <w:right w:w="100" w:type="dxa"/>
            </w:tcMar>
          </w:tcPr>
          <w:p w14:paraId="0E782B3B" w14:textId="77777777" w:rsidR="00B00BFD" w:rsidRPr="00815246" w:rsidRDefault="00B00BFD" w:rsidP="007B7029">
            <w:pPr>
              <w:widowControl w:val="0"/>
              <w:spacing w:line="240" w:lineRule="auto"/>
              <w:rPr>
                <w:sz w:val="20"/>
                <w:szCs w:val="20"/>
              </w:rPr>
            </w:pPr>
            <w:r w:rsidRPr="00815246">
              <w:rPr>
                <w:sz w:val="20"/>
                <w:szCs w:val="20"/>
              </w:rPr>
              <w:t xml:space="preserve">The </w:t>
            </w:r>
            <w:proofErr w:type="spellStart"/>
            <w:r w:rsidRPr="00815246">
              <w:rPr>
                <w:b/>
                <w:sz w:val="20"/>
                <w:szCs w:val="20"/>
              </w:rPr>
              <w:t>ObservableProperty</w:t>
            </w:r>
            <w:proofErr w:type="spellEnd"/>
            <w:r w:rsidRPr="00815246">
              <w:rPr>
                <w:b/>
                <w:sz w:val="20"/>
                <w:szCs w:val="20"/>
              </w:rPr>
              <w:t xml:space="preserve"> </w:t>
            </w:r>
            <w:r w:rsidRPr="00815246">
              <w:rPr>
                <w:sz w:val="20"/>
                <w:szCs w:val="20"/>
              </w:rPr>
              <w:t xml:space="preserve">that is the subject of the </w:t>
            </w:r>
            <w:r w:rsidRPr="00815246">
              <w:rPr>
                <w:b/>
                <w:sz w:val="20"/>
                <w:szCs w:val="20"/>
              </w:rPr>
              <w:t>Observation</w:t>
            </w:r>
            <w:r w:rsidRPr="00815246">
              <w:rPr>
                <w:sz w:val="20"/>
                <w:szCs w:val="20"/>
              </w:rPr>
              <w:t>.</w:t>
            </w:r>
          </w:p>
          <w:p w14:paraId="331F2737" w14:textId="77777777" w:rsidR="00B00BFD" w:rsidRPr="00815246" w:rsidRDefault="00B00BFD" w:rsidP="007B7029">
            <w:pPr>
              <w:spacing w:before="240"/>
              <w:rPr>
                <w:sz w:val="20"/>
                <w:szCs w:val="20"/>
              </w:rPr>
            </w:pPr>
            <w:r w:rsidRPr="00815246">
              <w:rPr>
                <w:sz w:val="20"/>
                <w:szCs w:val="20"/>
              </w:rPr>
              <w:t xml:space="preserve">If a reference to an </w:t>
            </w:r>
            <w:proofErr w:type="spellStart"/>
            <w:r w:rsidRPr="00815246">
              <w:rPr>
                <w:b/>
                <w:sz w:val="20"/>
                <w:szCs w:val="20"/>
              </w:rPr>
              <w:t>ObservableProperty</w:t>
            </w:r>
            <w:proofErr w:type="spellEnd"/>
            <w:r w:rsidRPr="00815246">
              <w:rPr>
                <w:sz w:val="20"/>
                <w:szCs w:val="20"/>
              </w:rPr>
              <w:t xml:space="preserve"> is provided, the association with the role </w:t>
            </w:r>
            <w:proofErr w:type="spellStart"/>
            <w:r w:rsidRPr="00815246">
              <w:rPr>
                <w:b/>
                <w:sz w:val="20"/>
                <w:szCs w:val="20"/>
              </w:rPr>
              <w:t>observedProperty</w:t>
            </w:r>
            <w:proofErr w:type="spellEnd"/>
            <w:r w:rsidRPr="00815246">
              <w:rPr>
                <w:b/>
                <w:sz w:val="20"/>
                <w:szCs w:val="20"/>
              </w:rPr>
              <w:t xml:space="preserve"> </w:t>
            </w:r>
            <w:r w:rsidRPr="00815246">
              <w:rPr>
                <w:sz w:val="20"/>
                <w:szCs w:val="20"/>
              </w:rPr>
              <w:t>SHALL be used.</w:t>
            </w:r>
          </w:p>
        </w:tc>
      </w:tr>
    </w:tbl>
    <w:p w14:paraId="2E81457C" w14:textId="33B30C78" w:rsidR="00B00BFD" w:rsidRDefault="00B00BFD" w:rsidP="00B00BFD">
      <w:pPr>
        <w:rPr>
          <w:lang w:eastAsia="ja-JP"/>
        </w:rPr>
      </w:pP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85"/>
        <w:gridCol w:w="5386"/>
      </w:tblGrid>
      <w:tr w:rsidR="00BA74B6" w14:paraId="7B4D88C7" w14:textId="77777777" w:rsidTr="00BA74B6">
        <w:tc>
          <w:tcPr>
            <w:tcW w:w="4385" w:type="dxa"/>
            <w:shd w:val="clear" w:color="auto" w:fill="auto"/>
            <w:tcMar>
              <w:top w:w="100" w:type="dxa"/>
              <w:left w:w="100" w:type="dxa"/>
              <w:bottom w:w="100" w:type="dxa"/>
              <w:right w:w="100" w:type="dxa"/>
            </w:tcMar>
          </w:tcPr>
          <w:p w14:paraId="744E938B" w14:textId="77777777" w:rsidR="00BA74B6" w:rsidRPr="00815246" w:rsidRDefault="00BA74B6"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Pr="00815246">
              <w:rPr>
                <w:sz w:val="20"/>
                <w:szCs w:val="20"/>
              </w:rPr>
              <w:t>observedProperty</w:t>
            </w:r>
            <w:proofErr w:type="spellEnd"/>
            <w:r w:rsidRPr="00815246">
              <w:rPr>
                <w:sz w:val="20"/>
                <w:szCs w:val="20"/>
              </w:rPr>
              <w:t>-card</w:t>
            </w:r>
          </w:p>
        </w:tc>
        <w:tc>
          <w:tcPr>
            <w:tcW w:w="5386" w:type="dxa"/>
            <w:shd w:val="clear" w:color="auto" w:fill="auto"/>
            <w:tcMar>
              <w:top w:w="100" w:type="dxa"/>
              <w:left w:w="100" w:type="dxa"/>
              <w:bottom w:w="100" w:type="dxa"/>
              <w:right w:w="100" w:type="dxa"/>
            </w:tcMar>
          </w:tcPr>
          <w:p w14:paraId="057F2F7D" w14:textId="77777777" w:rsidR="00BA74B6" w:rsidRPr="00815246" w:rsidRDefault="00BA74B6" w:rsidP="007B7029">
            <w:pPr>
              <w:widowControl w:val="0"/>
              <w:spacing w:line="240" w:lineRule="auto"/>
              <w:rPr>
                <w:sz w:val="20"/>
                <w:szCs w:val="20"/>
              </w:rPr>
            </w:pPr>
            <w:r w:rsidRPr="00815246">
              <w:rPr>
                <w:sz w:val="20"/>
                <w:szCs w:val="20"/>
              </w:rPr>
              <w:t xml:space="preserve">An </w:t>
            </w:r>
            <w:r w:rsidRPr="00815246">
              <w:rPr>
                <w:b/>
                <w:sz w:val="20"/>
                <w:szCs w:val="20"/>
              </w:rPr>
              <w:t xml:space="preserve">Observation </w:t>
            </w:r>
            <w:r w:rsidRPr="00815246">
              <w:rPr>
                <w:sz w:val="20"/>
                <w:szCs w:val="20"/>
              </w:rPr>
              <w:t xml:space="preserve">SHALL have exactly 1 </w:t>
            </w:r>
            <w:proofErr w:type="spellStart"/>
            <w:r w:rsidRPr="00815246">
              <w:rPr>
                <w:b/>
                <w:sz w:val="20"/>
                <w:szCs w:val="20"/>
              </w:rPr>
              <w:t>observedProperty</w:t>
            </w:r>
            <w:proofErr w:type="spellEnd"/>
            <w:r w:rsidRPr="00815246">
              <w:rPr>
                <w:sz w:val="20"/>
                <w:szCs w:val="20"/>
              </w:rPr>
              <w:t>.</w:t>
            </w:r>
          </w:p>
        </w:tc>
      </w:tr>
    </w:tbl>
    <w:p w14:paraId="76F21927" w14:textId="599B7199" w:rsidR="00BA74B6" w:rsidRDefault="00BA74B6" w:rsidP="00B00BFD">
      <w:pPr>
        <w:rPr>
          <w:lang w:eastAsia="ja-JP"/>
        </w:rPr>
      </w:pPr>
    </w:p>
    <w:p w14:paraId="3B61E189" w14:textId="43E7F49B" w:rsidR="00001DFA" w:rsidRDefault="00001DFA" w:rsidP="00001DFA">
      <w:pPr>
        <w:pStyle w:val="Heading3"/>
      </w:pPr>
      <w:r w:rsidRPr="00001DFA">
        <w:t>Association result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85"/>
        <w:gridCol w:w="5386"/>
      </w:tblGrid>
      <w:tr w:rsidR="00001DFA" w14:paraId="4F50DB19" w14:textId="77777777" w:rsidTr="00001DFA">
        <w:tc>
          <w:tcPr>
            <w:tcW w:w="4385" w:type="dxa"/>
            <w:shd w:val="clear" w:color="auto" w:fill="auto"/>
            <w:tcMar>
              <w:top w:w="100" w:type="dxa"/>
              <w:left w:w="100" w:type="dxa"/>
              <w:bottom w:w="100" w:type="dxa"/>
              <w:right w:w="100" w:type="dxa"/>
            </w:tcMar>
          </w:tcPr>
          <w:p w14:paraId="32AC6369" w14:textId="77777777" w:rsidR="00001DFA" w:rsidRPr="00815246" w:rsidRDefault="00001DFA"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/Observation/result-</w:t>
            </w:r>
            <w:proofErr w:type="spellStart"/>
            <w:r w:rsidRPr="00815246">
              <w:rPr>
                <w:sz w:val="20"/>
                <w:szCs w:val="20"/>
              </w:rPr>
              <w:t>sem</w:t>
            </w:r>
            <w:proofErr w:type="spellEnd"/>
          </w:p>
        </w:tc>
        <w:tc>
          <w:tcPr>
            <w:tcW w:w="5386" w:type="dxa"/>
            <w:shd w:val="clear" w:color="auto" w:fill="auto"/>
            <w:tcMar>
              <w:top w:w="100" w:type="dxa"/>
              <w:left w:w="100" w:type="dxa"/>
              <w:bottom w:w="100" w:type="dxa"/>
              <w:right w:w="100" w:type="dxa"/>
            </w:tcMar>
          </w:tcPr>
          <w:p w14:paraId="1A6E76CF" w14:textId="77777777" w:rsidR="00001DFA" w:rsidRPr="00815246" w:rsidRDefault="00001DFA" w:rsidP="007B7029">
            <w:pPr>
              <w:widowControl w:val="0"/>
              <w:spacing w:line="240" w:lineRule="auto"/>
              <w:rPr>
                <w:sz w:val="20"/>
                <w:szCs w:val="20"/>
              </w:rPr>
            </w:pPr>
            <w:r w:rsidRPr="00815246">
              <w:rPr>
                <w:sz w:val="20"/>
                <w:szCs w:val="20"/>
              </w:rPr>
              <w:t xml:space="preserve">The </w:t>
            </w:r>
            <w:r w:rsidRPr="00815246">
              <w:rPr>
                <w:b/>
                <w:sz w:val="20"/>
                <w:szCs w:val="20"/>
              </w:rPr>
              <w:t xml:space="preserve">Result </w:t>
            </w:r>
            <w:r w:rsidRPr="00815246">
              <w:rPr>
                <w:sz w:val="20"/>
                <w:szCs w:val="20"/>
              </w:rPr>
              <w:t xml:space="preserve">of the </w:t>
            </w:r>
            <w:r w:rsidRPr="00815246">
              <w:rPr>
                <w:b/>
                <w:sz w:val="20"/>
                <w:szCs w:val="20"/>
              </w:rPr>
              <w:t>Observation</w:t>
            </w:r>
            <w:r w:rsidRPr="00815246">
              <w:rPr>
                <w:sz w:val="20"/>
                <w:szCs w:val="20"/>
              </w:rPr>
              <w:t>.</w:t>
            </w:r>
          </w:p>
          <w:p w14:paraId="1AD09780" w14:textId="77777777" w:rsidR="00001DFA" w:rsidRPr="00815246" w:rsidRDefault="00001DFA" w:rsidP="007B7029">
            <w:pPr>
              <w:widowControl w:val="0"/>
              <w:spacing w:line="240" w:lineRule="auto"/>
              <w:rPr>
                <w:sz w:val="20"/>
                <w:szCs w:val="20"/>
              </w:rPr>
            </w:pPr>
            <w:r w:rsidRPr="00815246">
              <w:rPr>
                <w:sz w:val="20"/>
                <w:szCs w:val="20"/>
              </w:rPr>
              <w:t xml:space="preserve">If a reference to a </w:t>
            </w:r>
            <w:r w:rsidRPr="00815246">
              <w:rPr>
                <w:b/>
                <w:sz w:val="20"/>
                <w:szCs w:val="20"/>
              </w:rPr>
              <w:t xml:space="preserve">result </w:t>
            </w:r>
            <w:r w:rsidRPr="00815246">
              <w:rPr>
                <w:sz w:val="20"/>
                <w:szCs w:val="20"/>
              </w:rPr>
              <w:t xml:space="preserve">is provided, the association </w:t>
            </w:r>
            <w:r w:rsidRPr="00815246">
              <w:rPr>
                <w:b/>
                <w:sz w:val="20"/>
                <w:szCs w:val="20"/>
              </w:rPr>
              <w:t xml:space="preserve">Range </w:t>
            </w:r>
            <w:r w:rsidRPr="00815246">
              <w:rPr>
                <w:sz w:val="20"/>
                <w:szCs w:val="20"/>
              </w:rPr>
              <w:t xml:space="preserve">with the role </w:t>
            </w:r>
            <w:r w:rsidRPr="00815246">
              <w:rPr>
                <w:b/>
                <w:sz w:val="20"/>
                <w:szCs w:val="20"/>
              </w:rPr>
              <w:t xml:space="preserve">result </w:t>
            </w:r>
            <w:r w:rsidRPr="00815246">
              <w:rPr>
                <w:sz w:val="20"/>
                <w:szCs w:val="20"/>
              </w:rPr>
              <w:t>SHALL be used.</w:t>
            </w:r>
          </w:p>
        </w:tc>
      </w:tr>
    </w:tbl>
    <w:p w14:paraId="349FC736" w14:textId="0C97FE7E" w:rsidR="00001DFA" w:rsidRDefault="00001DFA" w:rsidP="00001DFA">
      <w:pPr>
        <w:rPr>
          <w:lang w:eastAsia="ja-JP"/>
        </w:rPr>
      </w:pPr>
    </w:p>
    <w:p w14:paraId="51BC2A54" w14:textId="77777777" w:rsidR="00CC426C" w:rsidRDefault="00CC426C" w:rsidP="00CC426C">
      <w:pPr>
        <w:rPr>
          <w:lang w:eastAsia="ja-JP"/>
        </w:rPr>
      </w:pPr>
      <w:r>
        <w:rPr>
          <w:lang w:eastAsia="ja-JP"/>
        </w:rPr>
        <w:t>NOTE 1</w:t>
      </w:r>
      <w:r>
        <w:rPr>
          <w:lang w:eastAsia="ja-JP"/>
        </w:rPr>
        <w:tab/>
        <w:t>The result can be of Any type as it may represent the value of any feature property.</w:t>
      </w:r>
    </w:p>
    <w:p w14:paraId="3AB0B08F" w14:textId="3DD44F91" w:rsidR="00CC426C" w:rsidRDefault="00CC426C" w:rsidP="00CC426C">
      <w:pPr>
        <w:rPr>
          <w:lang w:eastAsia="ja-JP"/>
        </w:rPr>
      </w:pPr>
      <w:r>
        <w:rPr>
          <w:lang w:eastAsia="ja-JP"/>
        </w:rPr>
        <w:t>NOTE 2</w:t>
      </w:r>
      <w:r>
        <w:rPr>
          <w:lang w:eastAsia="ja-JP"/>
        </w:rPr>
        <w:tab/>
        <w:t>If the observed property is a spatial operation or function, the type of the result may be a coverage.</w:t>
      </w:r>
    </w:p>
    <w:p w14:paraId="3E0AE12B" w14:textId="65A5D25A" w:rsidR="00001DFA" w:rsidRDefault="00CC426C" w:rsidP="00CC426C">
      <w:pPr>
        <w:rPr>
          <w:lang w:eastAsia="ja-JP"/>
        </w:rPr>
      </w:pPr>
      <w:r>
        <w:rPr>
          <w:lang w:eastAsia="ja-JP"/>
        </w:rPr>
        <w:t>NOTE 3</w:t>
      </w:r>
      <w:r>
        <w:rPr>
          <w:lang w:eastAsia="ja-JP"/>
        </w:rPr>
        <w:tab/>
        <w:t>In some contexts, particularly in earth and environmental sciences, the term “observation” is used to refer to the result itself.</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85"/>
        <w:gridCol w:w="5386"/>
      </w:tblGrid>
      <w:tr w:rsidR="00EA625A" w14:paraId="2DA3E58F" w14:textId="77777777" w:rsidTr="00EA625A">
        <w:tc>
          <w:tcPr>
            <w:tcW w:w="4385" w:type="dxa"/>
            <w:shd w:val="clear" w:color="auto" w:fill="auto"/>
            <w:tcMar>
              <w:top w:w="100" w:type="dxa"/>
              <w:left w:w="100" w:type="dxa"/>
              <w:bottom w:w="100" w:type="dxa"/>
              <w:right w:w="100" w:type="dxa"/>
            </w:tcMar>
          </w:tcPr>
          <w:p w14:paraId="4A1666E0" w14:textId="77777777" w:rsidR="00EA625A" w:rsidRPr="00815246" w:rsidRDefault="00EA625A"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/Observation/result-card</w:t>
            </w:r>
          </w:p>
        </w:tc>
        <w:tc>
          <w:tcPr>
            <w:tcW w:w="5386" w:type="dxa"/>
            <w:shd w:val="clear" w:color="auto" w:fill="auto"/>
            <w:tcMar>
              <w:top w:w="100" w:type="dxa"/>
              <w:left w:w="100" w:type="dxa"/>
              <w:bottom w:w="100" w:type="dxa"/>
              <w:right w:w="100" w:type="dxa"/>
            </w:tcMar>
          </w:tcPr>
          <w:p w14:paraId="587578B0" w14:textId="77777777" w:rsidR="00EA625A" w:rsidRPr="00815246" w:rsidRDefault="00EA625A" w:rsidP="007B7029">
            <w:pPr>
              <w:widowControl w:val="0"/>
              <w:spacing w:line="240" w:lineRule="auto"/>
              <w:rPr>
                <w:sz w:val="20"/>
                <w:szCs w:val="20"/>
              </w:rPr>
            </w:pPr>
            <w:r w:rsidRPr="00815246">
              <w:rPr>
                <w:sz w:val="20"/>
                <w:szCs w:val="20"/>
              </w:rPr>
              <w:t xml:space="preserve">An </w:t>
            </w:r>
            <w:r w:rsidRPr="00815246">
              <w:rPr>
                <w:b/>
                <w:sz w:val="20"/>
                <w:szCs w:val="20"/>
              </w:rPr>
              <w:t xml:space="preserve">Observation </w:t>
            </w:r>
            <w:r w:rsidRPr="00815246">
              <w:rPr>
                <w:sz w:val="20"/>
                <w:szCs w:val="20"/>
              </w:rPr>
              <w:t xml:space="preserve">SHALL have exactly 1 </w:t>
            </w:r>
            <w:proofErr w:type="gramStart"/>
            <w:r w:rsidRPr="00815246">
              <w:rPr>
                <w:b/>
                <w:sz w:val="20"/>
                <w:szCs w:val="20"/>
              </w:rPr>
              <w:t xml:space="preserve">result </w:t>
            </w:r>
            <w:r w:rsidRPr="00815246">
              <w:rPr>
                <w:sz w:val="20"/>
                <w:szCs w:val="20"/>
              </w:rPr>
              <w:t>.</w:t>
            </w:r>
            <w:proofErr w:type="gramEnd"/>
          </w:p>
        </w:tc>
      </w:tr>
    </w:tbl>
    <w:p w14:paraId="2583BDD5" w14:textId="342FC71A" w:rsidR="00EA625A" w:rsidRDefault="00EA625A" w:rsidP="00CC426C">
      <w:pPr>
        <w:rPr>
          <w:lang w:eastAsia="ja-JP"/>
        </w:rPr>
      </w:pPr>
    </w:p>
    <w:p w14:paraId="27F603D8" w14:textId="016FC1D7" w:rsidR="00217BBC" w:rsidRDefault="00217BBC" w:rsidP="00217BBC">
      <w:pPr>
        <w:pStyle w:val="Heading3"/>
      </w:pPr>
      <w:r w:rsidRPr="00217BBC">
        <w:t xml:space="preserve">Association </w:t>
      </w:r>
      <w:proofErr w:type="spellStart"/>
      <w:r w:rsidR="00BA3170" w:rsidRPr="00BA3170">
        <w:t>observingProcedure</w:t>
      </w:r>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8130AF" w14:paraId="0CA69CF0" w14:textId="77777777" w:rsidTr="008130AF">
        <w:tc>
          <w:tcPr>
            <w:tcW w:w="4668" w:type="dxa"/>
            <w:shd w:val="clear" w:color="auto" w:fill="auto"/>
            <w:tcMar>
              <w:top w:w="100" w:type="dxa"/>
              <w:left w:w="100" w:type="dxa"/>
              <w:bottom w:w="100" w:type="dxa"/>
              <w:right w:w="100" w:type="dxa"/>
            </w:tcMar>
          </w:tcPr>
          <w:p w14:paraId="49251544" w14:textId="52159E76" w:rsidR="008130AF" w:rsidRPr="00815246" w:rsidRDefault="008130AF"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w:t>
            </w:r>
            <w:proofErr w:type="spellStart"/>
            <w:r w:rsidR="00BA3170" w:rsidRPr="00BA3170">
              <w:rPr>
                <w:sz w:val="20"/>
                <w:szCs w:val="20"/>
              </w:rPr>
              <w:t>observingProcedure</w:t>
            </w:r>
            <w:r w:rsidRPr="00815246">
              <w:rPr>
                <w:sz w:val="20"/>
                <w:szCs w:val="20"/>
              </w:rPr>
              <w:t>-sem</w:t>
            </w:r>
            <w:proofErr w:type="spellEnd"/>
          </w:p>
        </w:tc>
        <w:tc>
          <w:tcPr>
            <w:tcW w:w="5654" w:type="dxa"/>
            <w:shd w:val="clear" w:color="auto" w:fill="auto"/>
            <w:tcMar>
              <w:top w:w="100" w:type="dxa"/>
              <w:left w:w="100" w:type="dxa"/>
              <w:bottom w:w="100" w:type="dxa"/>
              <w:right w:w="100" w:type="dxa"/>
            </w:tcMar>
          </w:tcPr>
          <w:p w14:paraId="2EADA087" w14:textId="77777777" w:rsidR="008130AF" w:rsidRPr="00815246" w:rsidRDefault="008130AF" w:rsidP="007B7029">
            <w:pPr>
              <w:widowControl w:val="0"/>
              <w:spacing w:line="240" w:lineRule="auto"/>
              <w:rPr>
                <w:b/>
                <w:sz w:val="20"/>
                <w:szCs w:val="20"/>
              </w:rPr>
            </w:pPr>
            <w:r w:rsidRPr="00815246">
              <w:rPr>
                <w:sz w:val="20"/>
                <w:szCs w:val="20"/>
              </w:rPr>
              <w:t xml:space="preserve">The </w:t>
            </w:r>
            <w:proofErr w:type="spellStart"/>
            <w:r w:rsidRPr="00815246">
              <w:rPr>
                <w:b/>
                <w:sz w:val="20"/>
                <w:szCs w:val="20"/>
              </w:rPr>
              <w:t>ObservingProcedure</w:t>
            </w:r>
            <w:proofErr w:type="spellEnd"/>
            <w:r w:rsidRPr="00815246">
              <w:rPr>
                <w:b/>
                <w:sz w:val="20"/>
                <w:szCs w:val="20"/>
              </w:rPr>
              <w:t xml:space="preserve"> </w:t>
            </w:r>
            <w:r w:rsidRPr="00815246">
              <w:rPr>
                <w:sz w:val="20"/>
                <w:szCs w:val="20"/>
              </w:rPr>
              <w:t xml:space="preserve">used by the </w:t>
            </w:r>
            <w:r w:rsidRPr="00815246">
              <w:rPr>
                <w:b/>
                <w:sz w:val="20"/>
                <w:szCs w:val="20"/>
              </w:rPr>
              <w:t xml:space="preserve">Observation </w:t>
            </w:r>
            <w:r w:rsidRPr="00815246">
              <w:rPr>
                <w:sz w:val="20"/>
                <w:szCs w:val="20"/>
              </w:rPr>
              <w:t xml:space="preserve">to determine the value of the </w:t>
            </w:r>
            <w:proofErr w:type="spellStart"/>
            <w:r w:rsidRPr="00815246">
              <w:rPr>
                <w:b/>
                <w:sz w:val="20"/>
                <w:szCs w:val="20"/>
              </w:rPr>
              <w:t>ObservableProperty</w:t>
            </w:r>
            <w:proofErr w:type="spellEnd"/>
            <w:r w:rsidRPr="00815246">
              <w:rPr>
                <w:sz w:val="20"/>
                <w:szCs w:val="20"/>
              </w:rPr>
              <w:t xml:space="preserve"> provided by the </w:t>
            </w:r>
            <w:r w:rsidRPr="00815246">
              <w:rPr>
                <w:b/>
                <w:sz w:val="20"/>
                <w:szCs w:val="20"/>
              </w:rPr>
              <w:t>Result.</w:t>
            </w:r>
          </w:p>
          <w:p w14:paraId="70551F81" w14:textId="0A0CB36A" w:rsidR="008130AF" w:rsidRPr="00815246" w:rsidRDefault="008130AF" w:rsidP="008130AF">
            <w:pPr>
              <w:widowControl w:val="0"/>
              <w:spacing w:line="240" w:lineRule="auto"/>
              <w:rPr>
                <w:sz w:val="20"/>
                <w:szCs w:val="20"/>
              </w:rPr>
            </w:pPr>
            <w:r w:rsidRPr="00815246">
              <w:rPr>
                <w:sz w:val="20"/>
                <w:szCs w:val="20"/>
              </w:rPr>
              <w:t xml:space="preserve">If a reference to an </w:t>
            </w:r>
            <w:proofErr w:type="spellStart"/>
            <w:r w:rsidRPr="00815246">
              <w:rPr>
                <w:b/>
                <w:sz w:val="20"/>
                <w:szCs w:val="20"/>
              </w:rPr>
              <w:t>ObservingProcedure</w:t>
            </w:r>
            <w:proofErr w:type="spellEnd"/>
            <w:r w:rsidRPr="00815246">
              <w:rPr>
                <w:b/>
                <w:sz w:val="20"/>
                <w:szCs w:val="20"/>
              </w:rPr>
              <w:t xml:space="preserve"> </w:t>
            </w:r>
            <w:r w:rsidRPr="00815246">
              <w:rPr>
                <w:sz w:val="20"/>
                <w:szCs w:val="20"/>
              </w:rPr>
              <w:t xml:space="preserve">is provided, the association with the role </w:t>
            </w:r>
            <w:r w:rsidRPr="00815246">
              <w:rPr>
                <w:b/>
                <w:sz w:val="20"/>
                <w:szCs w:val="20"/>
              </w:rPr>
              <w:t xml:space="preserve">procedure </w:t>
            </w:r>
            <w:r w:rsidRPr="00815246">
              <w:rPr>
                <w:sz w:val="20"/>
                <w:szCs w:val="20"/>
              </w:rPr>
              <w:t>SHALL be used.</w:t>
            </w:r>
          </w:p>
        </w:tc>
      </w:tr>
    </w:tbl>
    <w:p w14:paraId="2BBAB450" w14:textId="2466C0AC" w:rsidR="008130AF" w:rsidRDefault="008130AF" w:rsidP="008130AF">
      <w:pPr>
        <w:rPr>
          <w:lang w:eastAsia="ja-JP"/>
        </w:rPr>
      </w:pPr>
    </w:p>
    <w:p w14:paraId="02F9201E" w14:textId="77777777" w:rsidR="00B254B9" w:rsidRDefault="00B254B9" w:rsidP="00B254B9">
      <w:pPr>
        <w:rPr>
          <w:lang w:eastAsia="ja-JP"/>
        </w:rPr>
      </w:pPr>
      <w:r>
        <w:rPr>
          <w:lang w:eastAsia="ja-JP"/>
        </w:rPr>
        <w:t xml:space="preserve">EXAMPLE </w:t>
      </w:r>
      <w:r>
        <w:rPr>
          <w:lang w:eastAsia="ja-JP"/>
        </w:rPr>
        <w:tab/>
        <w:t>Observed radiance wavelength is determined by the response characteristics of the sensor.</w:t>
      </w:r>
    </w:p>
    <w:p w14:paraId="14FA56F6" w14:textId="2C013C1D" w:rsidR="00B254B9" w:rsidRDefault="00B254B9" w:rsidP="00B254B9">
      <w:pPr>
        <w:rPr>
          <w:lang w:eastAsia="ja-JP"/>
        </w:rPr>
      </w:pPr>
      <w:r>
        <w:rPr>
          <w:lang w:eastAsia="ja-JP"/>
        </w:rPr>
        <w:t>A description of the observation procedure provides or implies an indication of the reliability or quality of the observation result.</w:t>
      </w:r>
    </w:p>
    <w:p w14:paraId="466BE6EC" w14:textId="4B1233D7" w:rsidR="0025166B" w:rsidRDefault="003855C8" w:rsidP="003855C8">
      <w:pPr>
        <w:pStyle w:val="Heading3"/>
      </w:pPr>
      <w:r w:rsidRPr="003855C8">
        <w:t>Association observer</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3855C8" w14:paraId="3D4BF191" w14:textId="77777777" w:rsidTr="003855C8">
        <w:tc>
          <w:tcPr>
            <w:tcW w:w="4668" w:type="dxa"/>
            <w:shd w:val="clear" w:color="auto" w:fill="auto"/>
            <w:tcMar>
              <w:top w:w="100" w:type="dxa"/>
              <w:left w:w="100" w:type="dxa"/>
              <w:bottom w:w="100" w:type="dxa"/>
              <w:right w:w="100" w:type="dxa"/>
            </w:tcMar>
          </w:tcPr>
          <w:p w14:paraId="1ADA5390" w14:textId="77777777" w:rsidR="003855C8" w:rsidRPr="00815246" w:rsidRDefault="003855C8"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/Observation/observer-</w:t>
            </w:r>
            <w:proofErr w:type="spellStart"/>
            <w:r w:rsidRPr="00815246">
              <w:rPr>
                <w:sz w:val="20"/>
                <w:szCs w:val="20"/>
              </w:rPr>
              <w:t>sem</w:t>
            </w:r>
            <w:proofErr w:type="spellEnd"/>
          </w:p>
        </w:tc>
        <w:tc>
          <w:tcPr>
            <w:tcW w:w="5654" w:type="dxa"/>
            <w:shd w:val="clear" w:color="auto" w:fill="auto"/>
            <w:tcMar>
              <w:top w:w="100" w:type="dxa"/>
              <w:left w:w="100" w:type="dxa"/>
              <w:bottom w:w="100" w:type="dxa"/>
              <w:right w:w="100" w:type="dxa"/>
            </w:tcMar>
          </w:tcPr>
          <w:p w14:paraId="44C484F8" w14:textId="77777777" w:rsidR="003855C8" w:rsidRPr="00815246" w:rsidRDefault="003855C8" w:rsidP="007B7029">
            <w:pPr>
              <w:rPr>
                <w:sz w:val="20"/>
                <w:szCs w:val="20"/>
              </w:rPr>
            </w:pPr>
            <w:r w:rsidRPr="00815246">
              <w:rPr>
                <w:sz w:val="20"/>
                <w:szCs w:val="20"/>
              </w:rPr>
              <w:t xml:space="preserve">An </w:t>
            </w:r>
            <w:r w:rsidRPr="00815246">
              <w:rPr>
                <w:b/>
                <w:sz w:val="20"/>
                <w:szCs w:val="20"/>
              </w:rPr>
              <w:t xml:space="preserve">Observer (ref) </w:t>
            </w:r>
            <w:r w:rsidRPr="00815246">
              <w:rPr>
                <w:sz w:val="20"/>
                <w:szCs w:val="20"/>
              </w:rPr>
              <w:t xml:space="preserve">that is involved in the creation of this </w:t>
            </w:r>
            <w:r w:rsidRPr="00815246">
              <w:rPr>
                <w:b/>
                <w:sz w:val="20"/>
                <w:szCs w:val="20"/>
              </w:rPr>
              <w:t>Observation</w:t>
            </w:r>
            <w:r w:rsidRPr="00815246">
              <w:rPr>
                <w:sz w:val="20"/>
                <w:szCs w:val="20"/>
              </w:rPr>
              <w:t>.</w:t>
            </w:r>
          </w:p>
          <w:p w14:paraId="75FB1B1C" w14:textId="39970815" w:rsidR="003855C8" w:rsidRPr="00815246" w:rsidRDefault="003855C8" w:rsidP="003855C8">
            <w:pPr>
              <w:spacing w:after="0" w:line="240" w:lineRule="auto"/>
              <w:rPr>
                <w:sz w:val="20"/>
                <w:szCs w:val="20"/>
              </w:rPr>
            </w:pPr>
            <w:r w:rsidRPr="00815246">
              <w:rPr>
                <w:sz w:val="20"/>
                <w:szCs w:val="20"/>
              </w:rPr>
              <w:t xml:space="preserve">If a reference to an </w:t>
            </w:r>
            <w:r w:rsidRPr="00815246">
              <w:rPr>
                <w:b/>
                <w:sz w:val="20"/>
                <w:szCs w:val="20"/>
              </w:rPr>
              <w:t xml:space="preserve">Observer </w:t>
            </w:r>
            <w:r w:rsidRPr="00815246">
              <w:rPr>
                <w:sz w:val="20"/>
                <w:szCs w:val="20"/>
              </w:rPr>
              <w:t xml:space="preserve">is provided, the association with the role </w:t>
            </w:r>
            <w:r w:rsidRPr="00815246">
              <w:rPr>
                <w:b/>
                <w:sz w:val="20"/>
                <w:szCs w:val="20"/>
              </w:rPr>
              <w:t xml:space="preserve">observer </w:t>
            </w:r>
            <w:r w:rsidRPr="00815246">
              <w:rPr>
                <w:sz w:val="20"/>
                <w:szCs w:val="20"/>
              </w:rPr>
              <w:t>SHALL be used.</w:t>
            </w:r>
          </w:p>
        </w:tc>
      </w:tr>
    </w:tbl>
    <w:p w14:paraId="145B8CF5" w14:textId="7ED8A8B0" w:rsidR="003855C8" w:rsidRDefault="003855C8" w:rsidP="003855C8">
      <w:pPr>
        <w:rPr>
          <w:lang w:eastAsia="ja-JP"/>
        </w:rPr>
      </w:pPr>
    </w:p>
    <w:p w14:paraId="58CC5A0D" w14:textId="34D404C5" w:rsidR="003855C8" w:rsidRDefault="003855C8" w:rsidP="003855C8">
      <w:pPr>
        <w:pStyle w:val="Heading3"/>
      </w:pPr>
      <w:r w:rsidRPr="003855C8">
        <w:t>Association host</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3855C8" w14:paraId="54D25BD9" w14:textId="77777777" w:rsidTr="003855C8">
        <w:tc>
          <w:tcPr>
            <w:tcW w:w="4668" w:type="dxa"/>
            <w:shd w:val="clear" w:color="auto" w:fill="auto"/>
            <w:tcMar>
              <w:top w:w="100" w:type="dxa"/>
              <w:left w:w="100" w:type="dxa"/>
              <w:bottom w:w="100" w:type="dxa"/>
              <w:right w:w="100" w:type="dxa"/>
            </w:tcMar>
          </w:tcPr>
          <w:p w14:paraId="4701CEAA" w14:textId="77777777" w:rsidR="003855C8" w:rsidRPr="00815246" w:rsidRDefault="003855C8" w:rsidP="007B7029">
            <w:pPr>
              <w:widowControl w:val="0"/>
              <w:spacing w:line="240" w:lineRule="auto"/>
              <w:rPr>
                <w:sz w:val="20"/>
                <w:szCs w:val="20"/>
              </w:rPr>
            </w:pPr>
            <w:r w:rsidRPr="00815246">
              <w:rPr>
                <w:b/>
                <w:sz w:val="20"/>
                <w:szCs w:val="20"/>
              </w:rPr>
              <w:t>Requirement</w:t>
            </w:r>
            <w:r w:rsidRPr="00815246">
              <w:rPr>
                <w:sz w:val="20"/>
                <w:szCs w:val="20"/>
              </w:rPr>
              <w:b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/Observation/host-</w:t>
            </w:r>
            <w:proofErr w:type="spellStart"/>
            <w:r w:rsidRPr="00815246">
              <w:rPr>
                <w:sz w:val="20"/>
                <w:szCs w:val="20"/>
              </w:rPr>
              <w:t>sem</w:t>
            </w:r>
            <w:proofErr w:type="spellEnd"/>
          </w:p>
        </w:tc>
        <w:tc>
          <w:tcPr>
            <w:tcW w:w="5654" w:type="dxa"/>
            <w:shd w:val="clear" w:color="auto" w:fill="auto"/>
            <w:tcMar>
              <w:top w:w="100" w:type="dxa"/>
              <w:left w:w="100" w:type="dxa"/>
              <w:bottom w:w="100" w:type="dxa"/>
              <w:right w:w="100" w:type="dxa"/>
            </w:tcMar>
          </w:tcPr>
          <w:p w14:paraId="2B62313E" w14:textId="236ABEA1" w:rsidR="003855C8" w:rsidRPr="00815246" w:rsidRDefault="003855C8" w:rsidP="007B7029">
            <w:pPr>
              <w:widowControl w:val="0"/>
              <w:spacing w:line="240" w:lineRule="auto"/>
              <w:rPr>
                <w:sz w:val="20"/>
                <w:szCs w:val="20"/>
              </w:rPr>
            </w:pPr>
            <w:r w:rsidRPr="00815246">
              <w:rPr>
                <w:sz w:val="20"/>
                <w:szCs w:val="20"/>
              </w:rPr>
              <w:t xml:space="preserve">A </w:t>
            </w:r>
            <w:r w:rsidRPr="00815246">
              <w:rPr>
                <w:b/>
                <w:sz w:val="20"/>
                <w:szCs w:val="20"/>
              </w:rPr>
              <w:t xml:space="preserve">Host </w:t>
            </w:r>
            <w:r w:rsidRPr="00815246">
              <w:rPr>
                <w:sz w:val="20"/>
                <w:szCs w:val="20"/>
              </w:rPr>
              <w:t xml:space="preserve">that is involved in the creation of this </w:t>
            </w:r>
            <w:r w:rsidRPr="00815246">
              <w:rPr>
                <w:b/>
                <w:sz w:val="20"/>
                <w:szCs w:val="20"/>
              </w:rPr>
              <w:t>Observation</w:t>
            </w:r>
          </w:p>
          <w:p w14:paraId="7107D70F" w14:textId="77777777" w:rsidR="003855C8" w:rsidRPr="00815246" w:rsidRDefault="003855C8" w:rsidP="007B7029">
            <w:pPr>
              <w:widowControl w:val="0"/>
              <w:spacing w:line="240" w:lineRule="auto"/>
              <w:rPr>
                <w:sz w:val="20"/>
                <w:szCs w:val="20"/>
              </w:rPr>
            </w:pPr>
            <w:r w:rsidRPr="00815246">
              <w:rPr>
                <w:sz w:val="20"/>
                <w:szCs w:val="20"/>
              </w:rPr>
              <w:t xml:space="preserve">If a reference to a </w:t>
            </w:r>
            <w:r w:rsidRPr="00815246">
              <w:rPr>
                <w:b/>
                <w:sz w:val="20"/>
                <w:szCs w:val="20"/>
              </w:rPr>
              <w:t xml:space="preserve">Host </w:t>
            </w:r>
            <w:r w:rsidRPr="00815246">
              <w:rPr>
                <w:sz w:val="20"/>
                <w:szCs w:val="20"/>
              </w:rPr>
              <w:t xml:space="preserve">is provided, the association with the role </w:t>
            </w:r>
            <w:r w:rsidRPr="00815246">
              <w:rPr>
                <w:b/>
                <w:sz w:val="20"/>
                <w:szCs w:val="20"/>
              </w:rPr>
              <w:t xml:space="preserve">host </w:t>
            </w:r>
            <w:r w:rsidRPr="00815246">
              <w:rPr>
                <w:sz w:val="20"/>
                <w:szCs w:val="20"/>
              </w:rPr>
              <w:t>SHALL be used.</w:t>
            </w:r>
          </w:p>
        </w:tc>
      </w:tr>
    </w:tbl>
    <w:p w14:paraId="44C7C47F" w14:textId="4AE6D4FF" w:rsidR="003855C8" w:rsidRDefault="003855C8" w:rsidP="003855C8">
      <w:pPr>
        <w:rPr>
          <w:lang w:eastAsia="ja-JP"/>
        </w:rPr>
      </w:pPr>
    </w:p>
    <w:p w14:paraId="14862530" w14:textId="22088D0F" w:rsidR="001A49FA" w:rsidRDefault="001A49FA" w:rsidP="001A49FA">
      <w:pPr>
        <w:pStyle w:val="Heading3"/>
      </w:pPr>
      <w:r w:rsidRPr="001A49FA">
        <w:t>Constraint Observer or Host</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1A49FA" w14:paraId="2D3338EC" w14:textId="77777777" w:rsidTr="001A49FA">
        <w:tc>
          <w:tcPr>
            <w:tcW w:w="4668" w:type="dxa"/>
            <w:shd w:val="clear" w:color="auto" w:fill="auto"/>
            <w:tcMar>
              <w:top w:w="100" w:type="dxa"/>
              <w:left w:w="100" w:type="dxa"/>
              <w:bottom w:w="100" w:type="dxa"/>
              <w:right w:w="100" w:type="dxa"/>
            </w:tcMar>
          </w:tcPr>
          <w:p w14:paraId="2E4B76A7" w14:textId="77777777" w:rsidR="001A49FA" w:rsidRPr="00815246" w:rsidRDefault="001A49FA" w:rsidP="007B7029">
            <w:pPr>
              <w:widowControl w:val="0"/>
              <w:spacing w:line="240" w:lineRule="auto"/>
              <w:rPr>
                <w:sz w:val="20"/>
                <w:szCs w:val="20"/>
              </w:rPr>
            </w:pPr>
            <w:r w:rsidRPr="00815246">
              <w:rPr>
                <w:b/>
                <w:sz w:val="20"/>
                <w:szCs w:val="20"/>
              </w:rPr>
              <w:t>Recommendation</w:t>
            </w:r>
            <w:r w:rsidRPr="00815246">
              <w:rPr>
                <w:sz w:val="20"/>
                <w:szCs w:val="20"/>
              </w:rPr>
              <w:br/>
              <w:t>/rec/</w:t>
            </w:r>
            <w:proofErr w:type="spellStart"/>
            <w:r w:rsidRPr="00815246">
              <w:rPr>
                <w:sz w:val="20"/>
                <w:szCs w:val="20"/>
              </w:rPr>
              <w:t>obs-cpt</w:t>
            </w:r>
            <w:proofErr w:type="spellEnd"/>
            <w:r w:rsidRPr="00815246">
              <w:rPr>
                <w:sz w:val="20"/>
                <w:szCs w:val="20"/>
              </w:rPr>
              <w:t>/Observation/</w:t>
            </w:r>
            <w:proofErr w:type="spellStart"/>
            <w:r w:rsidRPr="00815246">
              <w:rPr>
                <w:sz w:val="20"/>
                <w:szCs w:val="20"/>
              </w:rPr>
              <w:t>observerhost</w:t>
            </w:r>
            <w:proofErr w:type="spellEnd"/>
            <w:r w:rsidRPr="00815246">
              <w:rPr>
                <w:sz w:val="20"/>
                <w:szCs w:val="20"/>
              </w:rPr>
              <w:t>-con</w:t>
            </w:r>
          </w:p>
        </w:tc>
        <w:tc>
          <w:tcPr>
            <w:tcW w:w="5654" w:type="dxa"/>
            <w:shd w:val="clear" w:color="auto" w:fill="auto"/>
            <w:tcMar>
              <w:top w:w="100" w:type="dxa"/>
              <w:left w:w="100" w:type="dxa"/>
              <w:bottom w:w="100" w:type="dxa"/>
              <w:right w:w="100" w:type="dxa"/>
            </w:tcMar>
          </w:tcPr>
          <w:p w14:paraId="2013A87B" w14:textId="77777777" w:rsidR="001A49FA" w:rsidRPr="00815246" w:rsidRDefault="001A49FA" w:rsidP="007B7029">
            <w:pPr>
              <w:widowControl w:val="0"/>
              <w:spacing w:line="240" w:lineRule="auto"/>
              <w:rPr>
                <w:sz w:val="20"/>
                <w:szCs w:val="20"/>
              </w:rPr>
            </w:pPr>
            <w:r w:rsidRPr="00815246">
              <w:rPr>
                <w:sz w:val="20"/>
                <w:szCs w:val="20"/>
              </w:rPr>
              <w:t xml:space="preserve">At least one </w:t>
            </w:r>
            <w:r w:rsidRPr="00815246">
              <w:rPr>
                <w:b/>
                <w:sz w:val="20"/>
                <w:szCs w:val="20"/>
              </w:rPr>
              <w:t xml:space="preserve">Observer </w:t>
            </w:r>
            <w:r w:rsidRPr="00815246">
              <w:rPr>
                <w:sz w:val="20"/>
                <w:szCs w:val="20"/>
              </w:rPr>
              <w:t xml:space="preserve">or </w:t>
            </w:r>
            <w:r w:rsidRPr="00815246">
              <w:rPr>
                <w:b/>
                <w:sz w:val="20"/>
                <w:szCs w:val="20"/>
              </w:rPr>
              <w:t xml:space="preserve">Host </w:t>
            </w:r>
            <w:r w:rsidRPr="00815246">
              <w:rPr>
                <w:sz w:val="20"/>
                <w:szCs w:val="20"/>
              </w:rPr>
              <w:t>SHOULD be provided</w:t>
            </w:r>
          </w:p>
        </w:tc>
      </w:tr>
    </w:tbl>
    <w:p w14:paraId="3D184D0C" w14:textId="3697D3DA" w:rsidR="001A49FA" w:rsidRDefault="001A49FA" w:rsidP="001A49FA">
      <w:pPr>
        <w:rPr>
          <w:lang w:eastAsia="ja-JP"/>
        </w:rPr>
      </w:pPr>
    </w:p>
    <w:p w14:paraId="79A71DDF" w14:textId="515D06FA" w:rsidR="00BB0E5D" w:rsidRDefault="00BB0E5D" w:rsidP="00BB0E5D">
      <w:pPr>
        <w:pStyle w:val="Heading3"/>
      </w:pPr>
      <w:r w:rsidRPr="00BB0E5D">
        <w:t xml:space="preserve">Constraint </w:t>
      </w:r>
      <w:proofErr w:type="spellStart"/>
      <w:r w:rsidRPr="00BB0E5D">
        <w:t>ObservableProperty</w:t>
      </w:r>
      <w:proofErr w:type="spellEnd"/>
      <w:r w:rsidRPr="00BB0E5D">
        <w:t xml:space="preserve"> </w:t>
      </w:r>
      <w:r w:rsidR="001B02F3">
        <w:t>characteristic</w:t>
      </w:r>
      <w:r w:rsidRPr="00BB0E5D">
        <w:t xml:space="preserve"> associated with </w:t>
      </w:r>
      <w:proofErr w:type="spellStart"/>
      <w:r w:rsidRPr="00BB0E5D">
        <w:t>featureOfInterest</w:t>
      </w:r>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BB0E5D" w14:paraId="09DC305C" w14:textId="77777777" w:rsidTr="00BB0E5D">
        <w:tc>
          <w:tcPr>
            <w:tcW w:w="4668" w:type="dxa"/>
            <w:shd w:val="clear" w:color="auto" w:fill="auto"/>
            <w:tcMar>
              <w:top w:w="100" w:type="dxa"/>
              <w:left w:w="100" w:type="dxa"/>
              <w:bottom w:w="100" w:type="dxa"/>
              <w:right w:w="100" w:type="dxa"/>
            </w:tcMar>
          </w:tcPr>
          <w:p w14:paraId="2FC135B3" w14:textId="77777777" w:rsidR="00BB0E5D" w:rsidRPr="00815246" w:rsidRDefault="00BB0E5D" w:rsidP="007B7029">
            <w:pPr>
              <w:widowControl w:val="0"/>
              <w:spacing w:line="240" w:lineRule="auto"/>
              <w:rPr>
                <w:sz w:val="20"/>
                <w:szCs w:val="20"/>
              </w:rPr>
            </w:pPr>
            <w:r w:rsidRPr="00815246">
              <w:rPr>
                <w:b/>
                <w:sz w:val="20"/>
                <w:szCs w:val="20"/>
              </w:rPr>
              <w:t>Recommendation</w:t>
            </w:r>
            <w:r w:rsidRPr="00815246">
              <w:rPr>
                <w:sz w:val="20"/>
                <w:szCs w:val="20"/>
              </w:rPr>
              <w:br/>
              <w:t>/rec/</w:t>
            </w:r>
            <w:proofErr w:type="spellStart"/>
            <w:r w:rsidRPr="00815246">
              <w:rPr>
                <w:sz w:val="20"/>
                <w:szCs w:val="20"/>
              </w:rPr>
              <w:t>obs-cpt</w:t>
            </w:r>
            <w:proofErr w:type="spellEnd"/>
            <w:r w:rsidRPr="00815246">
              <w:rPr>
                <w:sz w:val="20"/>
                <w:szCs w:val="20"/>
              </w:rPr>
              <w:t>/Observation/</w:t>
            </w:r>
            <w:proofErr w:type="spellStart"/>
            <w:r w:rsidRPr="00815246">
              <w:rPr>
                <w:sz w:val="20"/>
                <w:szCs w:val="20"/>
              </w:rPr>
              <w:t>observedProperty</w:t>
            </w:r>
            <w:proofErr w:type="spellEnd"/>
            <w:r w:rsidRPr="00815246">
              <w:rPr>
                <w:sz w:val="20"/>
                <w:szCs w:val="20"/>
              </w:rPr>
              <w:t>-con</w:t>
            </w:r>
          </w:p>
        </w:tc>
        <w:tc>
          <w:tcPr>
            <w:tcW w:w="5654" w:type="dxa"/>
            <w:shd w:val="clear" w:color="auto" w:fill="auto"/>
            <w:tcMar>
              <w:top w:w="100" w:type="dxa"/>
              <w:left w:w="100" w:type="dxa"/>
              <w:bottom w:w="100" w:type="dxa"/>
              <w:right w:w="100" w:type="dxa"/>
            </w:tcMar>
          </w:tcPr>
          <w:p w14:paraId="2235ED45" w14:textId="79A8E544" w:rsidR="00BB0E5D" w:rsidRPr="00815246" w:rsidRDefault="00BB0E5D" w:rsidP="007B7029">
            <w:pPr>
              <w:widowControl w:val="0"/>
              <w:spacing w:line="240" w:lineRule="auto"/>
              <w:rPr>
                <w:b/>
                <w:sz w:val="20"/>
                <w:szCs w:val="20"/>
              </w:rPr>
            </w:pPr>
            <w:r w:rsidRPr="00815246">
              <w:rPr>
                <w:sz w:val="20"/>
                <w:szCs w:val="20"/>
              </w:rPr>
              <w:t xml:space="preserve">The </w:t>
            </w:r>
            <w:proofErr w:type="spellStart"/>
            <w:r w:rsidRPr="00815246">
              <w:rPr>
                <w:b/>
                <w:sz w:val="20"/>
                <w:szCs w:val="20"/>
              </w:rPr>
              <w:t>ObservableProperty</w:t>
            </w:r>
            <w:proofErr w:type="spellEnd"/>
            <w:r w:rsidRPr="00815246">
              <w:rPr>
                <w:b/>
                <w:sz w:val="20"/>
                <w:szCs w:val="20"/>
              </w:rPr>
              <w:t xml:space="preserve"> </w:t>
            </w:r>
            <w:r w:rsidRPr="00815246">
              <w:rPr>
                <w:sz w:val="20"/>
                <w:szCs w:val="20"/>
              </w:rPr>
              <w:t xml:space="preserve">referenced by </w:t>
            </w:r>
            <w:proofErr w:type="spellStart"/>
            <w:r w:rsidRPr="00815246">
              <w:rPr>
                <w:b/>
                <w:sz w:val="20"/>
                <w:szCs w:val="20"/>
              </w:rPr>
              <w:t>observedProperty</w:t>
            </w:r>
            <w:proofErr w:type="spellEnd"/>
            <w:r w:rsidRPr="00815246">
              <w:rPr>
                <w:b/>
                <w:sz w:val="20"/>
                <w:szCs w:val="20"/>
              </w:rPr>
              <w:t xml:space="preserve"> </w:t>
            </w:r>
            <w:r w:rsidRPr="00815246">
              <w:rPr>
                <w:sz w:val="20"/>
                <w:szCs w:val="20"/>
              </w:rPr>
              <w:t xml:space="preserve">SHOULD </w:t>
            </w:r>
            <w:r w:rsidRPr="00815246">
              <w:rPr>
                <w:color w:val="434343"/>
                <w:sz w:val="20"/>
                <w:szCs w:val="20"/>
              </w:rPr>
              <w:t>correspond to a characteristic</w:t>
            </w:r>
            <w:r w:rsidRPr="00815246">
              <w:rPr>
                <w:sz w:val="20"/>
                <w:szCs w:val="20"/>
              </w:rPr>
              <w:t xml:space="preserve"> associated with the </w:t>
            </w:r>
            <w:proofErr w:type="spellStart"/>
            <w:r w:rsidRPr="00815246">
              <w:rPr>
                <w:b/>
                <w:sz w:val="20"/>
                <w:szCs w:val="20"/>
              </w:rPr>
              <w:t>featureOfInterest</w:t>
            </w:r>
            <w:proofErr w:type="spellEnd"/>
          </w:p>
        </w:tc>
      </w:tr>
    </w:tbl>
    <w:p w14:paraId="52B1CF2A" w14:textId="551C3C17" w:rsidR="00BB0E5D" w:rsidRDefault="00BB0E5D" w:rsidP="00BB0E5D">
      <w:pPr>
        <w:rPr>
          <w:lang w:eastAsia="ja-JP"/>
        </w:rPr>
      </w:pPr>
    </w:p>
    <w:p w14:paraId="373A26CE" w14:textId="37822FC3" w:rsidR="00BB0E5D" w:rsidRDefault="00BB0E5D" w:rsidP="00BB0E5D">
      <w:pPr>
        <w:pStyle w:val="Heading3"/>
      </w:pPr>
      <w:r w:rsidRPr="00BB0E5D">
        <w:lastRenderedPageBreak/>
        <w:t xml:space="preserve">Constraint suitable </w:t>
      </w:r>
      <w:proofErr w:type="spellStart"/>
      <w:r w:rsidRPr="00BB0E5D">
        <w:t>ObservableProperty</w:t>
      </w:r>
      <w:proofErr w:type="spellEnd"/>
    </w:p>
    <w:tbl>
      <w:tblPr>
        <w:tblW w:w="96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4961"/>
      </w:tblGrid>
      <w:tr w:rsidR="00BB0E5D" w14:paraId="0186354C" w14:textId="77777777" w:rsidTr="00BB0E5D">
        <w:tc>
          <w:tcPr>
            <w:tcW w:w="4668" w:type="dxa"/>
            <w:shd w:val="clear" w:color="auto" w:fill="auto"/>
            <w:tcMar>
              <w:top w:w="100" w:type="dxa"/>
              <w:left w:w="100" w:type="dxa"/>
              <w:bottom w:w="100" w:type="dxa"/>
              <w:right w:w="100" w:type="dxa"/>
            </w:tcMar>
          </w:tcPr>
          <w:p w14:paraId="2642FE4A" w14:textId="21A02F7C" w:rsidR="00BB0E5D" w:rsidRPr="00815246" w:rsidRDefault="00BB0E5D" w:rsidP="007B7029">
            <w:pPr>
              <w:widowControl w:val="0"/>
              <w:spacing w:line="240" w:lineRule="auto"/>
              <w:rPr>
                <w:sz w:val="20"/>
                <w:szCs w:val="20"/>
              </w:rPr>
            </w:pPr>
            <w:r w:rsidRPr="00815246">
              <w:rPr>
                <w:b/>
                <w:sz w:val="20"/>
                <w:szCs w:val="20"/>
              </w:rPr>
              <w:t>Recommendation</w:t>
            </w:r>
            <w:r w:rsidRPr="00815246">
              <w:rPr>
                <w:sz w:val="20"/>
                <w:szCs w:val="20"/>
              </w:rPr>
              <w:br/>
              <w:t>/rec/</w:t>
            </w:r>
            <w:proofErr w:type="spellStart"/>
            <w:r w:rsidRPr="00815246">
              <w:rPr>
                <w:sz w:val="20"/>
                <w:szCs w:val="20"/>
              </w:rPr>
              <w:t>obs-cpt</w:t>
            </w:r>
            <w:proofErr w:type="spellEnd"/>
            <w:r w:rsidRPr="00815246">
              <w:rPr>
                <w:sz w:val="20"/>
                <w:szCs w:val="20"/>
              </w:rPr>
              <w:t>/Observation/</w:t>
            </w:r>
            <w:proofErr w:type="spellStart"/>
            <w:r w:rsidR="00BA3170" w:rsidRPr="00BA3170">
              <w:rPr>
                <w:sz w:val="20"/>
                <w:szCs w:val="20"/>
              </w:rPr>
              <w:t>observingProcedure</w:t>
            </w:r>
            <w:proofErr w:type="spellEnd"/>
            <w:r w:rsidRPr="00815246">
              <w:rPr>
                <w:sz w:val="20"/>
                <w:szCs w:val="20"/>
              </w:rPr>
              <w:t>-con</w:t>
            </w:r>
          </w:p>
        </w:tc>
        <w:tc>
          <w:tcPr>
            <w:tcW w:w="4961" w:type="dxa"/>
            <w:shd w:val="clear" w:color="auto" w:fill="auto"/>
            <w:tcMar>
              <w:top w:w="100" w:type="dxa"/>
              <w:left w:w="100" w:type="dxa"/>
              <w:bottom w:w="100" w:type="dxa"/>
              <w:right w:w="100" w:type="dxa"/>
            </w:tcMar>
          </w:tcPr>
          <w:p w14:paraId="73222F87" w14:textId="77777777" w:rsidR="00BB0E5D" w:rsidRPr="00815246" w:rsidRDefault="00BB0E5D" w:rsidP="007B7029">
            <w:pPr>
              <w:widowControl w:val="0"/>
              <w:spacing w:line="240" w:lineRule="auto"/>
              <w:rPr>
                <w:sz w:val="20"/>
                <w:szCs w:val="20"/>
              </w:rPr>
            </w:pPr>
            <w:r w:rsidRPr="00815246">
              <w:rPr>
                <w:sz w:val="20"/>
                <w:szCs w:val="20"/>
              </w:rPr>
              <w:t xml:space="preserve">The </w:t>
            </w:r>
            <w:proofErr w:type="spellStart"/>
            <w:r w:rsidRPr="00815246">
              <w:rPr>
                <w:b/>
                <w:sz w:val="20"/>
                <w:szCs w:val="20"/>
              </w:rPr>
              <w:t>ObservingProcedure</w:t>
            </w:r>
            <w:proofErr w:type="spellEnd"/>
            <w:r w:rsidRPr="00815246">
              <w:rPr>
                <w:b/>
                <w:sz w:val="20"/>
                <w:szCs w:val="20"/>
              </w:rPr>
              <w:t xml:space="preserve"> </w:t>
            </w:r>
            <w:r w:rsidRPr="00815246">
              <w:rPr>
                <w:sz w:val="20"/>
                <w:szCs w:val="20"/>
              </w:rPr>
              <w:t xml:space="preserve">referenced by </w:t>
            </w:r>
            <w:r w:rsidRPr="00815246">
              <w:rPr>
                <w:b/>
                <w:sz w:val="20"/>
                <w:szCs w:val="20"/>
              </w:rPr>
              <w:t xml:space="preserve">procedure </w:t>
            </w:r>
            <w:r w:rsidRPr="00815246">
              <w:rPr>
                <w:sz w:val="20"/>
                <w:szCs w:val="20"/>
              </w:rPr>
              <w:t xml:space="preserve">SHOULD be suitable for the associated </w:t>
            </w:r>
            <w:proofErr w:type="spellStart"/>
            <w:r w:rsidRPr="00815246">
              <w:rPr>
                <w:b/>
                <w:sz w:val="20"/>
                <w:szCs w:val="20"/>
              </w:rPr>
              <w:t>ObservableProperty</w:t>
            </w:r>
            <w:proofErr w:type="spellEnd"/>
            <w:r w:rsidRPr="00815246">
              <w:rPr>
                <w:b/>
                <w:sz w:val="20"/>
                <w:szCs w:val="20"/>
              </w:rPr>
              <w:t xml:space="preserve"> </w:t>
            </w:r>
          </w:p>
        </w:tc>
      </w:tr>
    </w:tbl>
    <w:p w14:paraId="186F0B02" w14:textId="2DA382C8" w:rsidR="00BB0E5D" w:rsidRDefault="00BB0E5D" w:rsidP="00BB0E5D">
      <w:pPr>
        <w:rPr>
          <w:lang w:eastAsia="ja-JP"/>
        </w:rPr>
      </w:pPr>
    </w:p>
    <w:p w14:paraId="74DD072C" w14:textId="5E536A90" w:rsidR="00933112" w:rsidRDefault="00933112" w:rsidP="00933112">
      <w:pPr>
        <w:pStyle w:val="Heading3"/>
      </w:pPr>
      <w:r w:rsidRPr="00933112">
        <w:t>Constraint suitable result type</w:t>
      </w:r>
    </w:p>
    <w:tbl>
      <w:tblPr>
        <w:tblW w:w="96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4961"/>
      </w:tblGrid>
      <w:tr w:rsidR="00933112" w14:paraId="57E8FFC5" w14:textId="77777777" w:rsidTr="00933112">
        <w:tc>
          <w:tcPr>
            <w:tcW w:w="4668" w:type="dxa"/>
            <w:shd w:val="clear" w:color="auto" w:fill="auto"/>
            <w:tcMar>
              <w:top w:w="100" w:type="dxa"/>
              <w:left w:w="100" w:type="dxa"/>
              <w:bottom w:w="100" w:type="dxa"/>
              <w:right w:w="100" w:type="dxa"/>
            </w:tcMar>
          </w:tcPr>
          <w:p w14:paraId="53E554CF" w14:textId="77777777" w:rsidR="00933112" w:rsidRPr="00815246" w:rsidRDefault="00933112" w:rsidP="007B7029">
            <w:pPr>
              <w:widowControl w:val="0"/>
              <w:spacing w:line="240" w:lineRule="auto"/>
              <w:rPr>
                <w:sz w:val="20"/>
                <w:szCs w:val="20"/>
              </w:rPr>
            </w:pPr>
            <w:r w:rsidRPr="00815246">
              <w:rPr>
                <w:b/>
                <w:sz w:val="20"/>
                <w:szCs w:val="20"/>
              </w:rPr>
              <w:t>Recommendation</w:t>
            </w:r>
            <w:r w:rsidRPr="00815246">
              <w:rPr>
                <w:sz w:val="20"/>
                <w:szCs w:val="20"/>
              </w:rPr>
              <w:br/>
              <w:t>/rec/</w:t>
            </w:r>
            <w:proofErr w:type="spellStart"/>
            <w:r w:rsidRPr="00815246">
              <w:rPr>
                <w:sz w:val="20"/>
                <w:szCs w:val="20"/>
              </w:rPr>
              <w:t>obs-cpt</w:t>
            </w:r>
            <w:proofErr w:type="spellEnd"/>
            <w:r w:rsidRPr="00815246">
              <w:rPr>
                <w:sz w:val="20"/>
                <w:szCs w:val="20"/>
              </w:rPr>
              <w:t>/Observation/result-con</w:t>
            </w:r>
          </w:p>
        </w:tc>
        <w:tc>
          <w:tcPr>
            <w:tcW w:w="4961" w:type="dxa"/>
            <w:shd w:val="clear" w:color="auto" w:fill="auto"/>
            <w:tcMar>
              <w:top w:w="100" w:type="dxa"/>
              <w:left w:w="100" w:type="dxa"/>
              <w:bottom w:w="100" w:type="dxa"/>
              <w:right w:w="100" w:type="dxa"/>
            </w:tcMar>
          </w:tcPr>
          <w:p w14:paraId="1FF367FC" w14:textId="77777777" w:rsidR="00933112" w:rsidRPr="00815246" w:rsidRDefault="00933112" w:rsidP="007B7029">
            <w:pPr>
              <w:widowControl w:val="0"/>
              <w:spacing w:line="240" w:lineRule="auto"/>
              <w:rPr>
                <w:sz w:val="20"/>
                <w:szCs w:val="20"/>
              </w:rPr>
            </w:pPr>
            <w:r w:rsidRPr="00815246">
              <w:rPr>
                <w:sz w:val="20"/>
                <w:szCs w:val="20"/>
              </w:rPr>
              <w:t xml:space="preserve">The type of the result provided by the </w:t>
            </w:r>
            <w:r w:rsidRPr="00815246">
              <w:rPr>
                <w:b/>
                <w:sz w:val="20"/>
                <w:szCs w:val="20"/>
              </w:rPr>
              <w:t xml:space="preserve">result </w:t>
            </w:r>
            <w:r w:rsidRPr="00815246">
              <w:rPr>
                <w:sz w:val="20"/>
                <w:szCs w:val="20"/>
              </w:rPr>
              <w:t xml:space="preserve">association SHOULD be suitable for the associated </w:t>
            </w:r>
            <w:proofErr w:type="spellStart"/>
            <w:r w:rsidRPr="00815246">
              <w:rPr>
                <w:b/>
                <w:sz w:val="20"/>
                <w:szCs w:val="20"/>
              </w:rPr>
              <w:t>ObservableProperty</w:t>
            </w:r>
            <w:proofErr w:type="spellEnd"/>
          </w:p>
        </w:tc>
      </w:tr>
    </w:tbl>
    <w:p w14:paraId="412C0D39" w14:textId="65FB1BB1" w:rsidR="00933112" w:rsidRDefault="00933112" w:rsidP="00933112">
      <w:pPr>
        <w:rPr>
          <w:lang w:eastAsia="ja-JP"/>
        </w:rPr>
      </w:pPr>
    </w:p>
    <w:p w14:paraId="6D623B0D" w14:textId="6258A74C" w:rsidR="000C435F" w:rsidRDefault="000C435F" w:rsidP="000C435F">
      <w:pPr>
        <w:pStyle w:val="Heading2"/>
      </w:pPr>
      <w:bookmarkStart w:id="254" w:name="_Toc72768868"/>
      <w:proofErr w:type="spellStart"/>
      <w:r w:rsidRPr="000C435F">
        <w:t>ObservableProperty</w:t>
      </w:r>
      <w:bookmarkEnd w:id="254"/>
      <w:proofErr w:type="spellEnd"/>
    </w:p>
    <w:p w14:paraId="7E170345" w14:textId="4D52FCA1" w:rsidR="000C435F" w:rsidRDefault="000C435F" w:rsidP="000C435F">
      <w:pPr>
        <w:pStyle w:val="Heading3"/>
      </w:pPr>
      <w:proofErr w:type="spellStart"/>
      <w:r w:rsidRPr="000C435F">
        <w:t>ObservableProperty</w:t>
      </w:r>
      <w:proofErr w:type="spellEnd"/>
      <w:r w:rsidRPr="000C435F">
        <w:t xml:space="preserve"> Requirements Class</w:t>
      </w:r>
    </w:p>
    <w:tbl>
      <w:tblPr>
        <w:tblW w:w="96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371"/>
      </w:tblGrid>
      <w:tr w:rsidR="000C435F" w14:paraId="6A9AA7FC" w14:textId="77777777" w:rsidTr="000C435F">
        <w:tc>
          <w:tcPr>
            <w:tcW w:w="2258" w:type="dxa"/>
            <w:shd w:val="clear" w:color="auto" w:fill="auto"/>
            <w:tcMar>
              <w:top w:w="100" w:type="dxa"/>
              <w:left w:w="100" w:type="dxa"/>
              <w:bottom w:w="100" w:type="dxa"/>
              <w:right w:w="100" w:type="dxa"/>
            </w:tcMar>
          </w:tcPr>
          <w:p w14:paraId="2CE8A6BC" w14:textId="77777777" w:rsidR="000C435F" w:rsidRPr="00815246" w:rsidRDefault="000C435F" w:rsidP="007B7029">
            <w:pPr>
              <w:widowControl w:val="0"/>
              <w:spacing w:line="240" w:lineRule="auto"/>
              <w:rPr>
                <w:b/>
                <w:sz w:val="20"/>
                <w:szCs w:val="20"/>
              </w:rPr>
            </w:pPr>
            <w:r w:rsidRPr="00815246">
              <w:rPr>
                <w:b/>
                <w:sz w:val="20"/>
                <w:szCs w:val="20"/>
              </w:rPr>
              <w:t>Requirements Class</w:t>
            </w:r>
          </w:p>
        </w:tc>
        <w:tc>
          <w:tcPr>
            <w:tcW w:w="7371" w:type="dxa"/>
            <w:shd w:val="clear" w:color="auto" w:fill="auto"/>
            <w:tcMar>
              <w:top w:w="100" w:type="dxa"/>
              <w:left w:w="100" w:type="dxa"/>
              <w:bottom w:w="100" w:type="dxa"/>
              <w:right w:w="100" w:type="dxa"/>
            </w:tcMar>
          </w:tcPr>
          <w:p w14:paraId="7451363D" w14:textId="77777777" w:rsidR="000C435F" w:rsidRPr="00815246" w:rsidRDefault="000C435F"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w:t>
            </w:r>
            <w:proofErr w:type="spellStart"/>
            <w:r w:rsidRPr="00815246">
              <w:rPr>
                <w:sz w:val="20"/>
                <w:szCs w:val="20"/>
              </w:rPr>
              <w:t>ObservableProperty</w:t>
            </w:r>
            <w:proofErr w:type="spellEnd"/>
          </w:p>
        </w:tc>
      </w:tr>
      <w:tr w:rsidR="000C435F" w14:paraId="470AD1EF" w14:textId="77777777" w:rsidTr="000C435F">
        <w:tc>
          <w:tcPr>
            <w:tcW w:w="2258" w:type="dxa"/>
            <w:shd w:val="clear" w:color="auto" w:fill="auto"/>
            <w:tcMar>
              <w:top w:w="100" w:type="dxa"/>
              <w:left w:w="100" w:type="dxa"/>
              <w:bottom w:w="100" w:type="dxa"/>
              <w:right w:w="100" w:type="dxa"/>
            </w:tcMar>
          </w:tcPr>
          <w:p w14:paraId="4A2B690E" w14:textId="77777777" w:rsidR="000C435F" w:rsidRPr="00815246" w:rsidRDefault="000C435F" w:rsidP="007B7029">
            <w:pPr>
              <w:widowControl w:val="0"/>
              <w:spacing w:line="240" w:lineRule="auto"/>
              <w:rPr>
                <w:sz w:val="20"/>
                <w:szCs w:val="20"/>
              </w:rPr>
            </w:pPr>
            <w:r w:rsidRPr="00815246">
              <w:rPr>
                <w:sz w:val="20"/>
                <w:szCs w:val="20"/>
              </w:rPr>
              <w:t>Target type</w:t>
            </w:r>
          </w:p>
        </w:tc>
        <w:tc>
          <w:tcPr>
            <w:tcW w:w="7371" w:type="dxa"/>
            <w:shd w:val="clear" w:color="auto" w:fill="auto"/>
            <w:tcMar>
              <w:top w:w="100" w:type="dxa"/>
              <w:left w:w="100" w:type="dxa"/>
              <w:bottom w:w="100" w:type="dxa"/>
              <w:right w:w="100" w:type="dxa"/>
            </w:tcMar>
          </w:tcPr>
          <w:p w14:paraId="7E6A173F" w14:textId="77777777" w:rsidR="000C435F" w:rsidRPr="00815246" w:rsidRDefault="000C435F" w:rsidP="007B7029">
            <w:pPr>
              <w:widowControl w:val="0"/>
              <w:spacing w:line="240" w:lineRule="auto"/>
              <w:rPr>
                <w:sz w:val="20"/>
                <w:szCs w:val="20"/>
              </w:rPr>
            </w:pPr>
            <w:r w:rsidRPr="00815246">
              <w:rPr>
                <w:sz w:val="20"/>
                <w:szCs w:val="20"/>
              </w:rPr>
              <w:t>Conceptual model</w:t>
            </w:r>
          </w:p>
        </w:tc>
      </w:tr>
      <w:tr w:rsidR="000C435F" w14:paraId="635109C1" w14:textId="77777777" w:rsidTr="000C435F">
        <w:tc>
          <w:tcPr>
            <w:tcW w:w="2258" w:type="dxa"/>
            <w:shd w:val="clear" w:color="auto" w:fill="auto"/>
            <w:tcMar>
              <w:top w:w="100" w:type="dxa"/>
              <w:left w:w="100" w:type="dxa"/>
              <w:bottom w:w="100" w:type="dxa"/>
              <w:right w:w="100" w:type="dxa"/>
            </w:tcMar>
          </w:tcPr>
          <w:p w14:paraId="05249605" w14:textId="77777777" w:rsidR="000C435F" w:rsidRPr="00815246" w:rsidRDefault="000C435F" w:rsidP="007B7029">
            <w:pPr>
              <w:widowControl w:val="0"/>
              <w:spacing w:line="240" w:lineRule="auto"/>
              <w:rPr>
                <w:sz w:val="20"/>
                <w:szCs w:val="20"/>
              </w:rPr>
            </w:pPr>
            <w:r w:rsidRPr="00815246">
              <w:rPr>
                <w:sz w:val="20"/>
                <w:szCs w:val="20"/>
              </w:rPr>
              <w:t>Name</w:t>
            </w:r>
          </w:p>
        </w:tc>
        <w:tc>
          <w:tcPr>
            <w:tcW w:w="7371" w:type="dxa"/>
            <w:shd w:val="clear" w:color="auto" w:fill="auto"/>
            <w:tcMar>
              <w:top w:w="100" w:type="dxa"/>
              <w:left w:w="100" w:type="dxa"/>
              <w:bottom w:w="100" w:type="dxa"/>
              <w:right w:w="100" w:type="dxa"/>
            </w:tcMar>
          </w:tcPr>
          <w:p w14:paraId="679BE946" w14:textId="77777777" w:rsidR="000C435F" w:rsidRPr="00815246" w:rsidRDefault="000C435F" w:rsidP="007B7029">
            <w:pPr>
              <w:widowControl w:val="0"/>
              <w:spacing w:line="240" w:lineRule="auto"/>
              <w:rPr>
                <w:sz w:val="20"/>
                <w:szCs w:val="20"/>
              </w:rPr>
            </w:pPr>
            <w:r w:rsidRPr="00815246">
              <w:rPr>
                <w:sz w:val="20"/>
                <w:szCs w:val="20"/>
              </w:rPr>
              <w:t xml:space="preserve">Conceptual Observation - </w:t>
            </w:r>
            <w:proofErr w:type="spellStart"/>
            <w:r w:rsidRPr="00815246">
              <w:rPr>
                <w:sz w:val="20"/>
                <w:szCs w:val="20"/>
              </w:rPr>
              <w:t>ObservableProperty</w:t>
            </w:r>
            <w:proofErr w:type="spellEnd"/>
          </w:p>
        </w:tc>
      </w:tr>
      <w:tr w:rsidR="000C435F" w14:paraId="065F7573" w14:textId="77777777" w:rsidTr="000C435F">
        <w:tc>
          <w:tcPr>
            <w:tcW w:w="2258" w:type="dxa"/>
            <w:shd w:val="clear" w:color="auto" w:fill="auto"/>
            <w:tcMar>
              <w:top w:w="100" w:type="dxa"/>
              <w:left w:w="100" w:type="dxa"/>
              <w:bottom w:w="100" w:type="dxa"/>
              <w:right w:w="100" w:type="dxa"/>
            </w:tcMar>
          </w:tcPr>
          <w:p w14:paraId="36F01D76" w14:textId="77777777" w:rsidR="000C435F" w:rsidRPr="00815246" w:rsidRDefault="000C435F" w:rsidP="007B7029">
            <w:pPr>
              <w:widowControl w:val="0"/>
              <w:spacing w:line="240" w:lineRule="auto"/>
              <w:rPr>
                <w:sz w:val="20"/>
                <w:szCs w:val="20"/>
              </w:rPr>
            </w:pPr>
            <w:r w:rsidRPr="00815246">
              <w:rPr>
                <w:sz w:val="20"/>
                <w:szCs w:val="20"/>
              </w:rPr>
              <w:t>Dependency</w:t>
            </w:r>
          </w:p>
        </w:tc>
        <w:tc>
          <w:tcPr>
            <w:tcW w:w="7371" w:type="dxa"/>
            <w:shd w:val="clear" w:color="auto" w:fill="auto"/>
            <w:tcMar>
              <w:top w:w="100" w:type="dxa"/>
              <w:left w:w="100" w:type="dxa"/>
              <w:bottom w:w="100" w:type="dxa"/>
              <w:right w:w="100" w:type="dxa"/>
            </w:tcMar>
          </w:tcPr>
          <w:p w14:paraId="34A7045F" w14:textId="77777777" w:rsidR="000C435F" w:rsidRPr="00815246" w:rsidRDefault="000C435F" w:rsidP="007B7029">
            <w:pPr>
              <w:widowControl w:val="0"/>
              <w:spacing w:line="240" w:lineRule="auto"/>
              <w:rPr>
                <w:sz w:val="20"/>
                <w:szCs w:val="20"/>
              </w:rPr>
            </w:pPr>
            <w:r w:rsidRPr="00815246">
              <w:rPr>
                <w:sz w:val="20"/>
                <w:szCs w:val="20"/>
              </w:rPr>
              <w:t>ISO 19103:2015 Geographic information – Conceptual schema language, UML2 conformance class</w:t>
            </w:r>
          </w:p>
        </w:tc>
      </w:tr>
      <w:tr w:rsidR="000C435F" w14:paraId="4223D6C9" w14:textId="77777777" w:rsidTr="000C435F">
        <w:tc>
          <w:tcPr>
            <w:tcW w:w="2258" w:type="dxa"/>
            <w:shd w:val="clear" w:color="auto" w:fill="auto"/>
            <w:tcMar>
              <w:top w:w="100" w:type="dxa"/>
              <w:left w:w="100" w:type="dxa"/>
              <w:bottom w:w="100" w:type="dxa"/>
              <w:right w:w="100" w:type="dxa"/>
            </w:tcMar>
          </w:tcPr>
          <w:p w14:paraId="17297474" w14:textId="77777777" w:rsidR="000C435F" w:rsidRPr="00815246" w:rsidRDefault="000C435F" w:rsidP="007B7029">
            <w:pPr>
              <w:widowControl w:val="0"/>
              <w:spacing w:line="240" w:lineRule="auto"/>
              <w:rPr>
                <w:sz w:val="20"/>
                <w:szCs w:val="20"/>
              </w:rPr>
            </w:pPr>
            <w:r w:rsidRPr="00815246">
              <w:rPr>
                <w:sz w:val="20"/>
                <w:szCs w:val="20"/>
              </w:rPr>
              <w:t>Requirement</w:t>
            </w:r>
          </w:p>
        </w:tc>
        <w:tc>
          <w:tcPr>
            <w:tcW w:w="7371" w:type="dxa"/>
            <w:shd w:val="clear" w:color="auto" w:fill="auto"/>
            <w:tcMar>
              <w:top w:w="100" w:type="dxa"/>
              <w:left w:w="100" w:type="dxa"/>
              <w:bottom w:w="100" w:type="dxa"/>
              <w:right w:w="100" w:type="dxa"/>
            </w:tcMar>
          </w:tcPr>
          <w:p w14:paraId="2C65380B" w14:textId="77777777" w:rsidR="000C435F" w:rsidRPr="00815246" w:rsidRDefault="000C435F"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w:t>
            </w:r>
            <w:proofErr w:type="spellStart"/>
            <w:r w:rsidRPr="00815246">
              <w:rPr>
                <w:sz w:val="20"/>
                <w:szCs w:val="20"/>
              </w:rPr>
              <w:t>ObservableProperty</w:t>
            </w:r>
            <w:proofErr w:type="spellEnd"/>
            <w:r w:rsidRPr="00815246">
              <w:rPr>
                <w:sz w:val="20"/>
                <w:szCs w:val="20"/>
              </w:rPr>
              <w:t>/</w:t>
            </w:r>
            <w:proofErr w:type="spellStart"/>
            <w:r w:rsidRPr="00815246">
              <w:rPr>
                <w:sz w:val="20"/>
                <w:szCs w:val="20"/>
              </w:rPr>
              <w:t>ObservableProperty-sem</w:t>
            </w:r>
            <w:proofErr w:type="spellEnd"/>
          </w:p>
        </w:tc>
      </w:tr>
      <w:tr w:rsidR="000C435F" w14:paraId="60B54004" w14:textId="77777777" w:rsidTr="000C435F">
        <w:tc>
          <w:tcPr>
            <w:tcW w:w="2258" w:type="dxa"/>
            <w:shd w:val="clear" w:color="auto" w:fill="auto"/>
            <w:tcMar>
              <w:top w:w="100" w:type="dxa"/>
              <w:left w:w="100" w:type="dxa"/>
              <w:bottom w:w="100" w:type="dxa"/>
              <w:right w:w="100" w:type="dxa"/>
            </w:tcMar>
          </w:tcPr>
          <w:p w14:paraId="73F3C039" w14:textId="77777777" w:rsidR="000C435F" w:rsidRPr="00815246" w:rsidRDefault="000C435F" w:rsidP="007B7029">
            <w:pPr>
              <w:widowControl w:val="0"/>
              <w:spacing w:line="240" w:lineRule="auto"/>
              <w:rPr>
                <w:sz w:val="20"/>
                <w:szCs w:val="20"/>
              </w:rPr>
            </w:pPr>
            <w:r w:rsidRPr="00815246">
              <w:rPr>
                <w:sz w:val="20"/>
                <w:szCs w:val="20"/>
              </w:rPr>
              <w:t>Requirement</w:t>
            </w:r>
          </w:p>
        </w:tc>
        <w:tc>
          <w:tcPr>
            <w:tcW w:w="7371" w:type="dxa"/>
            <w:shd w:val="clear" w:color="auto" w:fill="auto"/>
            <w:tcMar>
              <w:top w:w="100" w:type="dxa"/>
              <w:left w:w="100" w:type="dxa"/>
              <w:bottom w:w="100" w:type="dxa"/>
              <w:right w:w="100" w:type="dxa"/>
            </w:tcMar>
          </w:tcPr>
          <w:p w14:paraId="6922376D" w14:textId="77777777" w:rsidR="000C435F" w:rsidRPr="00815246" w:rsidRDefault="000C435F"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w:t>
            </w:r>
            <w:proofErr w:type="spellStart"/>
            <w:r w:rsidRPr="00815246">
              <w:rPr>
                <w:sz w:val="20"/>
                <w:szCs w:val="20"/>
              </w:rPr>
              <w:t>ObservableProperty</w:t>
            </w:r>
            <w:proofErr w:type="spellEnd"/>
            <w:r w:rsidRPr="00815246">
              <w:rPr>
                <w:sz w:val="20"/>
                <w:szCs w:val="20"/>
              </w:rPr>
              <w:t>/observer-</w:t>
            </w:r>
            <w:proofErr w:type="spellStart"/>
            <w:r w:rsidRPr="00815246">
              <w:rPr>
                <w:sz w:val="20"/>
                <w:szCs w:val="20"/>
              </w:rPr>
              <w:t>sem</w:t>
            </w:r>
            <w:proofErr w:type="spellEnd"/>
          </w:p>
        </w:tc>
      </w:tr>
      <w:tr w:rsidR="000C435F" w14:paraId="3308CA2F" w14:textId="77777777" w:rsidTr="000C435F">
        <w:tc>
          <w:tcPr>
            <w:tcW w:w="2258" w:type="dxa"/>
            <w:shd w:val="clear" w:color="auto" w:fill="auto"/>
            <w:tcMar>
              <w:top w:w="100" w:type="dxa"/>
              <w:left w:w="100" w:type="dxa"/>
              <w:bottom w:w="100" w:type="dxa"/>
              <w:right w:w="100" w:type="dxa"/>
            </w:tcMar>
          </w:tcPr>
          <w:p w14:paraId="2465B71E" w14:textId="77777777" w:rsidR="000C435F" w:rsidRPr="00815246" w:rsidRDefault="000C435F" w:rsidP="007B7029">
            <w:pPr>
              <w:widowControl w:val="0"/>
              <w:spacing w:line="240" w:lineRule="auto"/>
              <w:rPr>
                <w:sz w:val="20"/>
                <w:szCs w:val="20"/>
              </w:rPr>
            </w:pPr>
            <w:r w:rsidRPr="00815246">
              <w:rPr>
                <w:sz w:val="20"/>
                <w:szCs w:val="20"/>
              </w:rPr>
              <w:t>Requirement</w:t>
            </w:r>
          </w:p>
        </w:tc>
        <w:tc>
          <w:tcPr>
            <w:tcW w:w="7371" w:type="dxa"/>
            <w:shd w:val="clear" w:color="auto" w:fill="auto"/>
            <w:tcMar>
              <w:top w:w="100" w:type="dxa"/>
              <w:left w:w="100" w:type="dxa"/>
              <w:bottom w:w="100" w:type="dxa"/>
              <w:right w:w="100" w:type="dxa"/>
            </w:tcMar>
          </w:tcPr>
          <w:p w14:paraId="6D2EAF52" w14:textId="77777777" w:rsidR="000C435F" w:rsidRPr="00815246" w:rsidRDefault="000C435F" w:rsidP="007B7029">
            <w:pPr>
              <w:widowControl w:val="0"/>
              <w:spacing w:line="240" w:lineRule="auto"/>
              <w:rPr>
                <w:sz w:val="20"/>
                <w:szCs w:val="20"/>
              </w:rPr>
            </w:pPr>
            <w:r w:rsidRPr="00815246">
              <w:rPr>
                <w:sz w:val="20"/>
                <w:szCs w:val="20"/>
              </w:rPr>
              <w:t>/</w:t>
            </w:r>
            <w:proofErr w:type="spellStart"/>
            <w:r w:rsidRPr="00815246">
              <w:rPr>
                <w:sz w:val="20"/>
                <w:szCs w:val="20"/>
              </w:rPr>
              <w:t>req</w:t>
            </w:r>
            <w:proofErr w:type="spellEnd"/>
            <w:r w:rsidRPr="00815246">
              <w:rPr>
                <w:sz w:val="20"/>
                <w:szCs w:val="20"/>
              </w:rPr>
              <w:t>/</w:t>
            </w:r>
            <w:proofErr w:type="spellStart"/>
            <w:r w:rsidRPr="00815246">
              <w:rPr>
                <w:sz w:val="20"/>
                <w:szCs w:val="20"/>
              </w:rPr>
              <w:t>obs-cpt</w:t>
            </w:r>
            <w:proofErr w:type="spellEnd"/>
            <w:r w:rsidRPr="00815246">
              <w:rPr>
                <w:sz w:val="20"/>
                <w:szCs w:val="20"/>
              </w:rPr>
              <w:t>/gen/</w:t>
            </w:r>
            <w:proofErr w:type="spellStart"/>
            <w:r w:rsidRPr="00815246">
              <w:rPr>
                <w:sz w:val="20"/>
                <w:szCs w:val="20"/>
              </w:rPr>
              <w:t>relatedObservation-sem</w:t>
            </w:r>
            <w:proofErr w:type="spellEnd"/>
          </w:p>
        </w:tc>
      </w:tr>
    </w:tbl>
    <w:p w14:paraId="03B2850F" w14:textId="2DCCCE74" w:rsidR="000C435F" w:rsidRDefault="000C435F" w:rsidP="000C435F">
      <w:pPr>
        <w:rPr>
          <w:lang w:eastAsia="ja-JP"/>
        </w:rPr>
      </w:pPr>
    </w:p>
    <w:p w14:paraId="030B78A1" w14:textId="77777777" w:rsidR="007B7029" w:rsidRDefault="007B7029" w:rsidP="007B7029">
      <w:pPr>
        <w:keepNext/>
      </w:pPr>
      <w:r>
        <w:rPr>
          <w:noProof/>
          <w:lang w:val="fr-FR" w:eastAsia="fr-FR"/>
        </w:rPr>
        <w:drawing>
          <wp:inline distT="0" distB="0" distL="0" distR="0" wp14:anchorId="62C34F97" wp14:editId="1A9EE6C1">
            <wp:extent cx="6191885" cy="1150620"/>
            <wp:effectExtent l="0" t="0" r="5715" b="5080"/>
            <wp:docPr id="20" name="Graphic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raphic 20"/>
                    <pic:cNvPicPr/>
                  </pic:nvPicPr>
                  <pic:blipFill>
                    <a:blip r:embed="rId54">
                      <a:extLst>
                        <a:ext uri="{28A0092B-C50C-407E-A947-70E740481C1C}">
                          <a14:useLocalDpi xmlns:a14="http://schemas.microsoft.com/office/drawing/2010/main"/>
                        </a:ext>
                        <a:ext uri="{96DAC541-7B7A-43D3-8B79-37D633B846F1}">
                          <asvg:svgBlip xmlns:asvg="http://schemas.microsoft.com/office/drawing/2016/SVG/main" r:embed="rId55"/>
                        </a:ext>
                      </a:extLst>
                    </a:blip>
                    <a:stretch>
                      <a:fillRect/>
                    </a:stretch>
                  </pic:blipFill>
                  <pic:spPr>
                    <a:xfrm>
                      <a:off x="0" y="0"/>
                      <a:ext cx="6191885" cy="1150620"/>
                    </a:xfrm>
                    <a:prstGeom prst="rect">
                      <a:avLst/>
                    </a:prstGeom>
                  </pic:spPr>
                </pic:pic>
              </a:graphicData>
            </a:graphic>
          </wp:inline>
        </w:drawing>
      </w:r>
    </w:p>
    <w:p w14:paraId="2518F74F" w14:textId="6CE3F664" w:rsidR="000C435F" w:rsidRDefault="007B7029" w:rsidP="007B7029">
      <w:pPr>
        <w:jc w:val="center"/>
        <w:rPr>
          <w:b/>
          <w:bCs/>
          <w:sz w:val="20"/>
          <w:szCs w:val="20"/>
        </w:rPr>
      </w:pPr>
      <w:r w:rsidRPr="007B7029">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14</w:t>
      </w:r>
      <w:r w:rsidR="00D471BA">
        <w:rPr>
          <w:b/>
          <w:bCs/>
          <w:sz w:val="20"/>
          <w:szCs w:val="20"/>
        </w:rPr>
        <w:fldChar w:fldCharType="end"/>
      </w:r>
      <w:r w:rsidRPr="007B7029">
        <w:rPr>
          <w:b/>
          <w:bCs/>
          <w:sz w:val="20"/>
          <w:szCs w:val="20"/>
        </w:rPr>
        <w:t>— (Informative) Included requirements and recommendations of the Conceptual Observation</w:t>
      </w:r>
      <w:r w:rsidR="009C4033">
        <w:rPr>
          <w:b/>
          <w:bCs/>
          <w:sz w:val="20"/>
          <w:szCs w:val="20"/>
        </w:rPr>
        <w:t xml:space="preserve"> schema</w:t>
      </w:r>
      <w:r w:rsidRPr="007B7029">
        <w:rPr>
          <w:b/>
          <w:bCs/>
          <w:sz w:val="20"/>
          <w:szCs w:val="20"/>
        </w:rPr>
        <w:t xml:space="preserve"> — </w:t>
      </w:r>
      <w:proofErr w:type="spellStart"/>
      <w:r w:rsidRPr="007B7029">
        <w:rPr>
          <w:b/>
          <w:bCs/>
          <w:sz w:val="20"/>
          <w:szCs w:val="20"/>
        </w:rPr>
        <w:t>Obser</w:t>
      </w:r>
      <w:r>
        <w:rPr>
          <w:b/>
          <w:bCs/>
          <w:sz w:val="20"/>
          <w:szCs w:val="20"/>
        </w:rPr>
        <w:t>vable</w:t>
      </w:r>
      <w:r w:rsidRPr="007B7029">
        <w:rPr>
          <w:b/>
          <w:bCs/>
          <w:sz w:val="20"/>
          <w:szCs w:val="20"/>
        </w:rPr>
        <w:t>Property</w:t>
      </w:r>
      <w:proofErr w:type="spellEnd"/>
      <w:r w:rsidRPr="007B7029">
        <w:rPr>
          <w:b/>
          <w:bCs/>
          <w:sz w:val="20"/>
          <w:szCs w:val="20"/>
        </w:rPr>
        <w:t xml:space="preserve"> requirements class.</w:t>
      </w:r>
    </w:p>
    <w:p w14:paraId="3FF9AFDD" w14:textId="38FC7949" w:rsidR="00815246" w:rsidRDefault="00DE7F9E" w:rsidP="00DE7F9E">
      <w:pPr>
        <w:pStyle w:val="Heading3"/>
      </w:pPr>
      <w:r w:rsidRPr="00DE7F9E">
        <w:lastRenderedPageBreak/>
        <w:t xml:space="preserve">Interface </w:t>
      </w:r>
      <w:proofErr w:type="spellStart"/>
      <w:r w:rsidRPr="00DE7F9E">
        <w:t>ObservableProperty</w:t>
      </w:r>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DE7F9E" w:rsidRPr="00DE7F9E" w14:paraId="5E1780C6" w14:textId="77777777" w:rsidTr="00DE7F9E">
        <w:tc>
          <w:tcPr>
            <w:tcW w:w="4668" w:type="dxa"/>
            <w:shd w:val="clear" w:color="auto" w:fill="auto"/>
            <w:tcMar>
              <w:top w:w="100" w:type="dxa"/>
              <w:left w:w="100" w:type="dxa"/>
              <w:bottom w:w="100" w:type="dxa"/>
              <w:right w:w="100" w:type="dxa"/>
            </w:tcMar>
          </w:tcPr>
          <w:p w14:paraId="52C96ABD" w14:textId="77777777" w:rsidR="00DE7F9E" w:rsidRPr="00DE7F9E" w:rsidRDefault="00DE7F9E" w:rsidP="001A5B74">
            <w:pPr>
              <w:widowControl w:val="0"/>
              <w:spacing w:line="240" w:lineRule="auto"/>
              <w:rPr>
                <w:sz w:val="20"/>
                <w:szCs w:val="20"/>
              </w:rPr>
            </w:pPr>
            <w:r w:rsidRPr="00DE7F9E">
              <w:rPr>
                <w:b/>
                <w:sz w:val="20"/>
                <w:szCs w:val="20"/>
              </w:rPr>
              <w:t>Requirement</w:t>
            </w:r>
            <w:r w:rsidRPr="00DE7F9E">
              <w:rPr>
                <w:sz w:val="20"/>
                <w:szCs w:val="20"/>
              </w:rPr>
              <w:br/>
              <w:t>/</w:t>
            </w:r>
            <w:proofErr w:type="spellStart"/>
            <w:r w:rsidRPr="00DE7F9E">
              <w:rPr>
                <w:sz w:val="20"/>
                <w:szCs w:val="20"/>
              </w:rPr>
              <w:t>req</w:t>
            </w:r>
            <w:proofErr w:type="spellEnd"/>
            <w:r w:rsidRPr="00DE7F9E">
              <w:rPr>
                <w:sz w:val="20"/>
                <w:szCs w:val="20"/>
              </w:rPr>
              <w:t>/</w:t>
            </w:r>
            <w:proofErr w:type="spellStart"/>
            <w:r w:rsidRPr="00DE7F9E">
              <w:rPr>
                <w:sz w:val="20"/>
                <w:szCs w:val="20"/>
              </w:rPr>
              <w:t>obs-cpt</w:t>
            </w:r>
            <w:proofErr w:type="spellEnd"/>
            <w:r w:rsidRPr="00DE7F9E">
              <w:rPr>
                <w:sz w:val="20"/>
                <w:szCs w:val="20"/>
              </w:rPr>
              <w:t>/</w:t>
            </w:r>
            <w:proofErr w:type="spellStart"/>
            <w:r w:rsidRPr="00DE7F9E">
              <w:rPr>
                <w:sz w:val="20"/>
                <w:szCs w:val="20"/>
              </w:rPr>
              <w:t>ObservableProperty</w:t>
            </w:r>
            <w:proofErr w:type="spellEnd"/>
            <w:r w:rsidRPr="00DE7F9E">
              <w:rPr>
                <w:sz w:val="20"/>
                <w:szCs w:val="20"/>
              </w:rPr>
              <w:t>/</w:t>
            </w:r>
            <w:proofErr w:type="spellStart"/>
            <w:r w:rsidRPr="00DE7F9E">
              <w:rPr>
                <w:sz w:val="20"/>
                <w:szCs w:val="20"/>
              </w:rPr>
              <w:t>ObservableProperty-sem</w:t>
            </w:r>
            <w:proofErr w:type="spellEnd"/>
          </w:p>
        </w:tc>
        <w:tc>
          <w:tcPr>
            <w:tcW w:w="5654" w:type="dxa"/>
            <w:shd w:val="clear" w:color="auto" w:fill="auto"/>
            <w:tcMar>
              <w:top w:w="100" w:type="dxa"/>
              <w:left w:w="100" w:type="dxa"/>
              <w:bottom w:w="100" w:type="dxa"/>
              <w:right w:w="100" w:type="dxa"/>
            </w:tcMar>
          </w:tcPr>
          <w:p w14:paraId="1410A85C" w14:textId="177FC925" w:rsidR="00DE7F9E" w:rsidRPr="00DE7F9E" w:rsidRDefault="00F3713B" w:rsidP="001A5B74">
            <w:pPr>
              <w:rPr>
                <w:sz w:val="20"/>
                <w:szCs w:val="20"/>
              </w:rPr>
            </w:pPr>
            <w:r>
              <w:rPr>
                <w:sz w:val="20"/>
                <w:szCs w:val="20"/>
              </w:rPr>
              <w:t>A</w:t>
            </w:r>
            <w:r w:rsidR="00DE7F9E" w:rsidRPr="00DE7F9E">
              <w:rPr>
                <w:sz w:val="20"/>
                <w:szCs w:val="20"/>
              </w:rPr>
              <w:t xml:space="preserve">n observable quality (property, characteristic) of the </w:t>
            </w:r>
            <w:del w:id="255" w:author="Katharina Schleidt" w:date="2021-07-05T13:55:00Z">
              <w:r w:rsidR="00DE7F9E" w:rsidRPr="00DE7F9E" w:rsidDel="0058722D">
                <w:rPr>
                  <w:b/>
                  <w:sz w:val="20"/>
                  <w:szCs w:val="20"/>
                </w:rPr>
                <w:delText>feature of interest</w:delText>
              </w:r>
            </w:del>
            <w:ins w:id="256" w:author="Katharina Schleidt" w:date="2021-07-05T13:55:00Z">
              <w:r w:rsidR="0058722D">
                <w:rPr>
                  <w:b/>
                  <w:sz w:val="20"/>
                  <w:szCs w:val="20"/>
                </w:rPr>
                <w:t>feature-of-interest</w:t>
              </w:r>
            </w:ins>
            <w:r w:rsidR="00DE7F9E" w:rsidRPr="00DE7F9E">
              <w:rPr>
                <w:sz w:val="20"/>
                <w:szCs w:val="20"/>
              </w:rPr>
              <w:t xml:space="preserve"> that </w:t>
            </w:r>
            <w:r w:rsidR="003E5E45">
              <w:rPr>
                <w:sz w:val="20"/>
                <w:szCs w:val="20"/>
              </w:rPr>
              <w:t>can</w:t>
            </w:r>
            <w:r w:rsidR="003E5E45" w:rsidRPr="00DE7F9E">
              <w:rPr>
                <w:sz w:val="20"/>
                <w:szCs w:val="20"/>
              </w:rPr>
              <w:t xml:space="preserve"> </w:t>
            </w:r>
            <w:r w:rsidR="00DE7F9E" w:rsidRPr="00DE7F9E">
              <w:rPr>
                <w:sz w:val="20"/>
                <w:szCs w:val="20"/>
              </w:rPr>
              <w:t>be observed.</w:t>
            </w:r>
          </w:p>
        </w:tc>
      </w:tr>
    </w:tbl>
    <w:p w14:paraId="48C5B219" w14:textId="7BA37197" w:rsidR="00DE7F9E" w:rsidRDefault="00DE7F9E" w:rsidP="00DE7F9E">
      <w:pPr>
        <w:rPr>
          <w:lang w:eastAsia="ja-JP"/>
        </w:rPr>
      </w:pPr>
    </w:p>
    <w:p w14:paraId="2097F2AE" w14:textId="27CF859B" w:rsidR="00AA5AF1" w:rsidRDefault="00AA5AF1" w:rsidP="00AA5AF1">
      <w:pPr>
        <w:rPr>
          <w:lang w:eastAsia="ja-JP"/>
        </w:rPr>
      </w:pPr>
      <w:r>
        <w:rPr>
          <w:lang w:eastAsia="ja-JP"/>
        </w:rPr>
        <w:t xml:space="preserve">EXAMPLE 1 </w:t>
      </w:r>
      <w:r>
        <w:rPr>
          <w:lang w:eastAsia="ja-JP"/>
        </w:rPr>
        <w:tab/>
        <w:t>The height of a tree, the depth of a water body, or the temperature of a surface are examples of observable properties, while the value of a classic car is not (directly) observable but asserted.</w:t>
      </w:r>
    </w:p>
    <w:p w14:paraId="0045D16F" w14:textId="1FD38D0B" w:rsidR="00AA5AF1" w:rsidRDefault="00AA5AF1" w:rsidP="00AA5AF1">
      <w:pPr>
        <w:rPr>
          <w:lang w:eastAsia="ja-JP"/>
        </w:rPr>
      </w:pPr>
      <w:r>
        <w:rPr>
          <w:lang w:eastAsia="ja-JP"/>
        </w:rPr>
        <w:t>EXAMPLE 2</w:t>
      </w:r>
      <w:r>
        <w:rPr>
          <w:lang w:eastAsia="ja-JP"/>
        </w:rPr>
        <w:tab/>
        <w:t>Groundwater Level</w:t>
      </w:r>
    </w:p>
    <w:p w14:paraId="11804919" w14:textId="19D39518" w:rsidR="00AA5AF1" w:rsidRDefault="00AA5AF1" w:rsidP="00AA5AF1">
      <w:pPr>
        <w:ind w:left="1440"/>
        <w:rPr>
          <w:lang w:eastAsia="ja-JP"/>
        </w:rPr>
      </w:pPr>
      <w:r>
        <w:rPr>
          <w:lang w:eastAsia="ja-JP"/>
        </w:rPr>
        <w:t xml:space="preserve">On a groundwater well </w:t>
      </w:r>
      <w:del w:id="257" w:author="Katharina Schleidt" w:date="2021-07-05T19:49:00Z">
        <w:r w:rsidDel="0082047C">
          <w:rPr>
            <w:lang w:eastAsia="ja-JP"/>
          </w:rPr>
          <w:delText xml:space="preserve">we </w:delText>
        </w:r>
      </w:del>
      <w:ins w:id="258" w:author="Katharina Schleidt" w:date="2021-07-05T19:49:00Z">
        <w:r w:rsidR="0082047C">
          <w:rPr>
            <w:lang w:eastAsia="ja-JP"/>
          </w:rPr>
          <w:t>we</w:t>
        </w:r>
        <w:r w:rsidR="0082047C">
          <w:rPr>
            <w:lang w:eastAsia="ja-JP"/>
          </w:rPr>
          <w:t>:</w:t>
        </w:r>
      </w:ins>
    </w:p>
    <w:p w14:paraId="0180F949" w14:textId="1E48923A" w:rsidR="00AA5AF1" w:rsidRDefault="00AA5AF1" w:rsidP="00220B53">
      <w:pPr>
        <w:pStyle w:val="ListParagraph"/>
        <w:numPr>
          <w:ilvl w:val="0"/>
          <w:numId w:val="13"/>
        </w:numPr>
        <w:rPr>
          <w:lang w:eastAsia="ja-JP"/>
        </w:rPr>
      </w:pPr>
      <w:del w:id="259" w:author="Katharina Schleidt" w:date="2021-07-05T19:49:00Z">
        <w:r w:rsidDel="0082047C">
          <w:rPr>
            <w:lang w:eastAsia="ja-JP"/>
          </w:rPr>
          <w:delText xml:space="preserve">monitor </w:delText>
        </w:r>
      </w:del>
      <w:ins w:id="260" w:author="Katharina Schleidt" w:date="2021-07-05T19:49:00Z">
        <w:r w:rsidR="0082047C">
          <w:rPr>
            <w:lang w:eastAsia="ja-JP"/>
          </w:rPr>
          <w:t>M</w:t>
        </w:r>
        <w:r w:rsidR="0082047C">
          <w:rPr>
            <w:lang w:eastAsia="ja-JP"/>
          </w:rPr>
          <w:t xml:space="preserve">onitor </w:t>
        </w:r>
      </w:ins>
      <w:r>
        <w:rPr>
          <w:lang w:eastAsia="ja-JP"/>
        </w:rPr>
        <w:t xml:space="preserve">Groundwater Level (1 observable property) </w:t>
      </w:r>
    </w:p>
    <w:p w14:paraId="4BE82603" w14:textId="2F1F6F46" w:rsidR="00AA5AF1" w:rsidRDefault="00AA5AF1" w:rsidP="00220B53">
      <w:pPr>
        <w:pStyle w:val="ListParagraph"/>
        <w:numPr>
          <w:ilvl w:val="0"/>
          <w:numId w:val="13"/>
        </w:numPr>
        <w:rPr>
          <w:lang w:eastAsia="ja-JP"/>
        </w:rPr>
      </w:pPr>
      <w:del w:id="261" w:author="Katharina Schleidt" w:date="2021-07-05T19:49:00Z">
        <w:r w:rsidDel="0082047C">
          <w:rPr>
            <w:lang w:eastAsia="ja-JP"/>
          </w:rPr>
          <w:delText xml:space="preserve">with </w:delText>
        </w:r>
      </w:del>
      <w:ins w:id="262" w:author="Katharina Schleidt" w:date="2021-07-05T19:49:00Z">
        <w:r w:rsidR="0082047C">
          <w:rPr>
            <w:lang w:eastAsia="ja-JP"/>
          </w:rPr>
          <w:t>W</w:t>
        </w:r>
        <w:r w:rsidR="0082047C">
          <w:rPr>
            <w:lang w:eastAsia="ja-JP"/>
          </w:rPr>
          <w:t xml:space="preserve">ith </w:t>
        </w:r>
      </w:ins>
      <w:r>
        <w:rPr>
          <w:lang w:eastAsia="ja-JP"/>
        </w:rPr>
        <w:t>an automated probe (that remains in the ground all year, constituting 1 procedure).</w:t>
      </w:r>
    </w:p>
    <w:p w14:paraId="240731D7" w14:textId="36DCBA45" w:rsidR="00AA5AF1" w:rsidRDefault="00AA5AF1" w:rsidP="00AA5AF1">
      <w:pPr>
        <w:ind w:left="1440"/>
        <w:rPr>
          <w:lang w:eastAsia="ja-JP"/>
        </w:rPr>
      </w:pPr>
      <w:r>
        <w:rPr>
          <w:lang w:eastAsia="ja-JP"/>
        </w:rPr>
        <w:t>Then we have physical campaigns where we revisit the groundwater well and</w:t>
      </w:r>
      <w:ins w:id="263" w:author="Katharina Schleidt" w:date="2021-07-05T19:49:00Z">
        <w:r w:rsidR="0082047C">
          <w:rPr>
            <w:lang w:eastAsia="ja-JP"/>
          </w:rPr>
          <w:t>:</w:t>
        </w:r>
      </w:ins>
      <w:r>
        <w:rPr>
          <w:lang w:eastAsia="ja-JP"/>
        </w:rPr>
        <w:t xml:space="preserve"> </w:t>
      </w:r>
    </w:p>
    <w:p w14:paraId="430FDA13" w14:textId="0FE9848A" w:rsidR="00AA5AF1" w:rsidRDefault="00AA5AF1" w:rsidP="00220B53">
      <w:pPr>
        <w:pStyle w:val="ListParagraph"/>
        <w:numPr>
          <w:ilvl w:val="0"/>
          <w:numId w:val="13"/>
        </w:numPr>
        <w:rPr>
          <w:lang w:eastAsia="ja-JP"/>
        </w:rPr>
      </w:pPr>
      <w:del w:id="264" w:author="Katharina Schleidt" w:date="2021-07-05T19:49:00Z">
        <w:r w:rsidDel="0082047C">
          <w:rPr>
            <w:lang w:eastAsia="ja-JP"/>
          </w:rPr>
          <w:delText xml:space="preserve">measure </w:delText>
        </w:r>
      </w:del>
      <w:ins w:id="265" w:author="Katharina Schleidt" w:date="2021-07-05T19:49:00Z">
        <w:r w:rsidR="0082047C">
          <w:rPr>
            <w:lang w:eastAsia="ja-JP"/>
          </w:rPr>
          <w:t>M</w:t>
        </w:r>
        <w:r w:rsidR="0082047C">
          <w:rPr>
            <w:lang w:eastAsia="ja-JP"/>
          </w:rPr>
          <w:t xml:space="preserve">easure </w:t>
        </w:r>
      </w:ins>
      <w:r>
        <w:rPr>
          <w:lang w:eastAsia="ja-JP"/>
        </w:rPr>
        <w:t>the Groundwater Level (still the same observable property as above)</w:t>
      </w:r>
      <w:ins w:id="266" w:author="Katharina Schleidt" w:date="2021-07-05T19:49:00Z">
        <w:r w:rsidR="0082047C">
          <w:rPr>
            <w:lang w:eastAsia="ja-JP"/>
          </w:rPr>
          <w:br/>
          <w:t>but</w:t>
        </w:r>
      </w:ins>
    </w:p>
    <w:p w14:paraId="522DE3FE" w14:textId="2D17B00F" w:rsidR="00AA5AF1" w:rsidRDefault="00AA5AF1" w:rsidP="00220B53">
      <w:pPr>
        <w:pStyle w:val="ListParagraph"/>
        <w:numPr>
          <w:ilvl w:val="0"/>
          <w:numId w:val="13"/>
        </w:numPr>
        <w:rPr>
          <w:lang w:eastAsia="ja-JP"/>
        </w:rPr>
      </w:pPr>
      <w:del w:id="267" w:author="Katharina Schleidt" w:date="2021-07-05T19:49:00Z">
        <w:r w:rsidDel="0082047C">
          <w:rPr>
            <w:lang w:eastAsia="ja-JP"/>
          </w:rPr>
          <w:delText>but w</w:delText>
        </w:r>
      </w:del>
      <w:ins w:id="268" w:author="Katharina Schleidt" w:date="2021-07-05T19:49:00Z">
        <w:r w:rsidR="0082047C">
          <w:rPr>
            <w:lang w:eastAsia="ja-JP"/>
          </w:rPr>
          <w:t>W</w:t>
        </w:r>
      </w:ins>
      <w:r>
        <w:rPr>
          <w:lang w:eastAsia="ja-JP"/>
        </w:rPr>
        <w:t>ith a manual probe, this is a different procedure.</w:t>
      </w:r>
    </w:p>
    <w:p w14:paraId="4849BB05" w14:textId="56131745" w:rsidR="00AA5AF1" w:rsidRDefault="00AA5AF1" w:rsidP="00F461D6">
      <w:pPr>
        <w:tabs>
          <w:tab w:val="left" w:pos="7672"/>
        </w:tabs>
        <w:ind w:left="1440"/>
        <w:rPr>
          <w:lang w:eastAsia="ja-JP"/>
        </w:rPr>
      </w:pPr>
      <w:r>
        <w:rPr>
          <w:lang w:eastAsia="ja-JP"/>
        </w:rPr>
        <w:t xml:space="preserve">This allows </w:t>
      </w:r>
      <w:del w:id="269" w:author="Katharina Schleidt" w:date="2021-07-05T19:50:00Z">
        <w:r w:rsidDel="0082047C">
          <w:rPr>
            <w:lang w:eastAsia="ja-JP"/>
          </w:rPr>
          <w:delText xml:space="preserve">to </w:delText>
        </w:r>
      </w:del>
      <w:ins w:id="270" w:author="Katharina Schleidt" w:date="2021-07-05T19:50:00Z">
        <w:r w:rsidR="0082047C">
          <w:rPr>
            <w:lang w:eastAsia="ja-JP"/>
          </w:rPr>
          <w:t>for</w:t>
        </w:r>
        <w:r w:rsidR="0082047C">
          <w:rPr>
            <w:lang w:eastAsia="ja-JP"/>
          </w:rPr>
          <w:t xml:space="preserve"> </w:t>
        </w:r>
      </w:ins>
      <w:r>
        <w:rPr>
          <w:lang w:eastAsia="ja-JP"/>
        </w:rPr>
        <w:t>check</w:t>
      </w:r>
      <w:ins w:id="271" w:author="Katharina Schleidt" w:date="2021-07-05T19:50:00Z">
        <w:r w:rsidR="0082047C">
          <w:rPr>
            <w:lang w:eastAsia="ja-JP"/>
          </w:rPr>
          <w:t>ing</w:t>
        </w:r>
      </w:ins>
      <w:r>
        <w:rPr>
          <w:lang w:eastAsia="ja-JP"/>
        </w:rPr>
        <w:t xml:space="preserve"> whether the probe needs recalibration.</w:t>
      </w:r>
      <w:r w:rsidR="00F461D6">
        <w:rPr>
          <w:lang w:eastAsia="ja-JP"/>
        </w:rPr>
        <w:tab/>
      </w:r>
    </w:p>
    <w:p w14:paraId="048E4082" w14:textId="68AE3129" w:rsidR="00F461D6" w:rsidRDefault="00F461D6" w:rsidP="00F461D6">
      <w:pPr>
        <w:pStyle w:val="Heading3"/>
      </w:pPr>
      <w:r w:rsidRPr="00F461D6">
        <w:t>Association observer</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F461D6" w:rsidRPr="00F461D6" w14:paraId="50B0C71A" w14:textId="77777777" w:rsidTr="00F461D6">
        <w:tc>
          <w:tcPr>
            <w:tcW w:w="4668" w:type="dxa"/>
            <w:shd w:val="clear" w:color="auto" w:fill="auto"/>
            <w:tcMar>
              <w:top w:w="100" w:type="dxa"/>
              <w:left w:w="100" w:type="dxa"/>
              <w:bottom w:w="100" w:type="dxa"/>
              <w:right w:w="100" w:type="dxa"/>
            </w:tcMar>
          </w:tcPr>
          <w:p w14:paraId="22144EA9" w14:textId="77777777" w:rsidR="00F461D6" w:rsidRPr="00F461D6" w:rsidRDefault="00F461D6" w:rsidP="001A5B74">
            <w:pPr>
              <w:widowControl w:val="0"/>
              <w:spacing w:line="240" w:lineRule="auto"/>
              <w:rPr>
                <w:sz w:val="20"/>
                <w:szCs w:val="20"/>
              </w:rPr>
            </w:pPr>
            <w:r w:rsidRPr="00F461D6">
              <w:rPr>
                <w:b/>
                <w:sz w:val="20"/>
                <w:szCs w:val="20"/>
              </w:rPr>
              <w:t>Requirement</w:t>
            </w:r>
            <w:r w:rsidRPr="00F461D6">
              <w:rPr>
                <w:sz w:val="20"/>
                <w:szCs w:val="20"/>
              </w:rPr>
              <w:br/>
              <w:t>/</w:t>
            </w:r>
            <w:proofErr w:type="spellStart"/>
            <w:r w:rsidRPr="00F461D6">
              <w:rPr>
                <w:sz w:val="20"/>
                <w:szCs w:val="20"/>
              </w:rPr>
              <w:t>req</w:t>
            </w:r>
            <w:proofErr w:type="spellEnd"/>
            <w:r w:rsidRPr="00F461D6">
              <w:rPr>
                <w:sz w:val="20"/>
                <w:szCs w:val="20"/>
              </w:rPr>
              <w:t>/</w:t>
            </w:r>
            <w:proofErr w:type="spellStart"/>
            <w:r w:rsidRPr="00F461D6">
              <w:rPr>
                <w:sz w:val="20"/>
                <w:szCs w:val="20"/>
              </w:rPr>
              <w:t>obs-cpt</w:t>
            </w:r>
            <w:proofErr w:type="spellEnd"/>
            <w:r w:rsidRPr="00F461D6">
              <w:rPr>
                <w:sz w:val="20"/>
                <w:szCs w:val="20"/>
              </w:rPr>
              <w:t>/</w:t>
            </w:r>
            <w:proofErr w:type="spellStart"/>
            <w:r w:rsidRPr="00F461D6">
              <w:rPr>
                <w:sz w:val="20"/>
                <w:szCs w:val="20"/>
              </w:rPr>
              <w:t>ObservableProperty</w:t>
            </w:r>
            <w:proofErr w:type="spellEnd"/>
            <w:r w:rsidRPr="00F461D6">
              <w:rPr>
                <w:sz w:val="20"/>
                <w:szCs w:val="20"/>
              </w:rPr>
              <w:t>/observer-</w:t>
            </w:r>
            <w:proofErr w:type="spellStart"/>
            <w:r w:rsidRPr="00F461D6">
              <w:rPr>
                <w:sz w:val="20"/>
                <w:szCs w:val="20"/>
              </w:rPr>
              <w:t>sem</w:t>
            </w:r>
            <w:proofErr w:type="spellEnd"/>
          </w:p>
        </w:tc>
        <w:tc>
          <w:tcPr>
            <w:tcW w:w="5654" w:type="dxa"/>
            <w:shd w:val="clear" w:color="auto" w:fill="auto"/>
            <w:tcMar>
              <w:top w:w="100" w:type="dxa"/>
              <w:left w:w="100" w:type="dxa"/>
              <w:bottom w:w="100" w:type="dxa"/>
              <w:right w:w="100" w:type="dxa"/>
            </w:tcMar>
          </w:tcPr>
          <w:p w14:paraId="001A7573" w14:textId="02F3AF3E" w:rsidR="00F461D6" w:rsidRPr="00F461D6" w:rsidRDefault="00F461D6" w:rsidP="001A5B74">
            <w:pPr>
              <w:rPr>
                <w:sz w:val="20"/>
                <w:szCs w:val="20"/>
              </w:rPr>
            </w:pPr>
            <w:r w:rsidRPr="00F461D6">
              <w:rPr>
                <w:sz w:val="20"/>
                <w:szCs w:val="20"/>
              </w:rPr>
              <w:t xml:space="preserve">An </w:t>
            </w:r>
            <w:r w:rsidRPr="00F461D6">
              <w:rPr>
                <w:b/>
                <w:sz w:val="20"/>
                <w:szCs w:val="20"/>
              </w:rPr>
              <w:t xml:space="preserve">Observer </w:t>
            </w:r>
            <w:r w:rsidRPr="00F461D6">
              <w:rPr>
                <w:sz w:val="20"/>
                <w:szCs w:val="20"/>
              </w:rPr>
              <w:t xml:space="preserve">capable of observing this </w:t>
            </w:r>
            <w:proofErr w:type="spellStart"/>
            <w:r w:rsidRPr="00F461D6">
              <w:rPr>
                <w:b/>
                <w:sz w:val="20"/>
                <w:szCs w:val="20"/>
              </w:rPr>
              <w:t>ObservableProperty</w:t>
            </w:r>
            <w:proofErr w:type="spellEnd"/>
            <w:r w:rsidRPr="00F461D6">
              <w:rPr>
                <w:sz w:val="20"/>
                <w:szCs w:val="20"/>
              </w:rPr>
              <w:t>.</w:t>
            </w:r>
          </w:p>
          <w:p w14:paraId="12187E45" w14:textId="77777777" w:rsidR="00F461D6" w:rsidRPr="00F461D6" w:rsidRDefault="00F461D6" w:rsidP="001A5B74">
            <w:pPr>
              <w:rPr>
                <w:sz w:val="20"/>
                <w:szCs w:val="20"/>
              </w:rPr>
            </w:pPr>
            <w:r w:rsidRPr="00F461D6">
              <w:rPr>
                <w:sz w:val="20"/>
                <w:szCs w:val="20"/>
              </w:rPr>
              <w:t xml:space="preserve">If a reference to the </w:t>
            </w:r>
            <w:r w:rsidRPr="00F461D6">
              <w:rPr>
                <w:b/>
                <w:sz w:val="20"/>
                <w:szCs w:val="20"/>
              </w:rPr>
              <w:t xml:space="preserve">Observer </w:t>
            </w:r>
            <w:r w:rsidRPr="00F461D6">
              <w:rPr>
                <w:sz w:val="20"/>
                <w:szCs w:val="20"/>
              </w:rPr>
              <w:t xml:space="preserve">is provided, the association with the role </w:t>
            </w:r>
            <w:r w:rsidRPr="00F461D6">
              <w:rPr>
                <w:b/>
                <w:sz w:val="20"/>
                <w:szCs w:val="20"/>
              </w:rPr>
              <w:t xml:space="preserve">observer </w:t>
            </w:r>
            <w:r w:rsidRPr="00F461D6">
              <w:rPr>
                <w:sz w:val="20"/>
                <w:szCs w:val="20"/>
              </w:rPr>
              <w:t>SHALL be used.</w:t>
            </w:r>
          </w:p>
        </w:tc>
      </w:tr>
    </w:tbl>
    <w:p w14:paraId="7DA0DBC4" w14:textId="20FA598A" w:rsidR="00F461D6" w:rsidRDefault="00F461D6" w:rsidP="00F461D6">
      <w:pPr>
        <w:rPr>
          <w:lang w:eastAsia="ja-JP"/>
        </w:rPr>
      </w:pPr>
    </w:p>
    <w:p w14:paraId="3F49D388" w14:textId="2F7C6456" w:rsidR="00A02312" w:rsidRDefault="00A02312" w:rsidP="00A02312">
      <w:pPr>
        <w:pStyle w:val="Heading2"/>
      </w:pPr>
      <w:bookmarkStart w:id="272" w:name="_Toc72768869"/>
      <w:r w:rsidRPr="00A02312">
        <w:t>Procedure</w:t>
      </w:r>
      <w:bookmarkEnd w:id="272"/>
    </w:p>
    <w:p w14:paraId="52220D8F" w14:textId="2740A812" w:rsidR="00A02312" w:rsidRDefault="00A02312" w:rsidP="00A02312">
      <w:pPr>
        <w:pStyle w:val="Heading3"/>
      </w:pPr>
      <w:r w:rsidRPr="00A02312">
        <w:t>Procedure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A02312" w14:paraId="438C0CAD" w14:textId="77777777" w:rsidTr="00D11914">
        <w:tc>
          <w:tcPr>
            <w:tcW w:w="2258" w:type="dxa"/>
            <w:shd w:val="clear" w:color="auto" w:fill="auto"/>
            <w:tcMar>
              <w:top w:w="100" w:type="dxa"/>
              <w:left w:w="100" w:type="dxa"/>
              <w:bottom w:w="100" w:type="dxa"/>
              <w:right w:w="100" w:type="dxa"/>
            </w:tcMar>
          </w:tcPr>
          <w:p w14:paraId="0DA4EF1D" w14:textId="77777777" w:rsidR="00A02312" w:rsidRDefault="00A02312"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0B75DC2B" w14:textId="77777777" w:rsidR="00A02312" w:rsidRDefault="00A0231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/Procedure</w:t>
            </w:r>
          </w:p>
        </w:tc>
      </w:tr>
      <w:tr w:rsidR="00A02312" w14:paraId="16499D47" w14:textId="77777777" w:rsidTr="00D11914">
        <w:tc>
          <w:tcPr>
            <w:tcW w:w="2258" w:type="dxa"/>
            <w:shd w:val="clear" w:color="auto" w:fill="auto"/>
            <w:tcMar>
              <w:top w:w="100" w:type="dxa"/>
              <w:left w:w="100" w:type="dxa"/>
              <w:bottom w:w="100" w:type="dxa"/>
              <w:right w:w="100" w:type="dxa"/>
            </w:tcMar>
          </w:tcPr>
          <w:p w14:paraId="6ECF2562" w14:textId="77777777" w:rsidR="00A02312" w:rsidRDefault="00A02312"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BDA06F5" w14:textId="77777777" w:rsidR="00A02312" w:rsidRDefault="00A02312" w:rsidP="001A5B74">
            <w:pPr>
              <w:widowControl w:val="0"/>
              <w:spacing w:line="240" w:lineRule="auto"/>
              <w:rPr>
                <w:sz w:val="20"/>
                <w:szCs w:val="20"/>
              </w:rPr>
            </w:pPr>
            <w:r>
              <w:rPr>
                <w:sz w:val="20"/>
                <w:szCs w:val="20"/>
              </w:rPr>
              <w:t>Conceptual model</w:t>
            </w:r>
          </w:p>
        </w:tc>
      </w:tr>
      <w:tr w:rsidR="00A02312" w14:paraId="09325AFC" w14:textId="77777777" w:rsidTr="00D11914">
        <w:tc>
          <w:tcPr>
            <w:tcW w:w="2258" w:type="dxa"/>
            <w:shd w:val="clear" w:color="auto" w:fill="auto"/>
            <w:tcMar>
              <w:top w:w="100" w:type="dxa"/>
              <w:left w:w="100" w:type="dxa"/>
              <w:bottom w:w="100" w:type="dxa"/>
              <w:right w:w="100" w:type="dxa"/>
            </w:tcMar>
          </w:tcPr>
          <w:p w14:paraId="21237015" w14:textId="77777777" w:rsidR="00A02312" w:rsidRDefault="00A02312"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678F8D73" w14:textId="77777777" w:rsidR="00A02312" w:rsidRDefault="00A02312" w:rsidP="001A5B74">
            <w:pPr>
              <w:widowControl w:val="0"/>
              <w:spacing w:line="240" w:lineRule="auto"/>
              <w:rPr>
                <w:sz w:val="20"/>
                <w:szCs w:val="20"/>
              </w:rPr>
            </w:pPr>
            <w:r>
              <w:rPr>
                <w:sz w:val="20"/>
                <w:szCs w:val="20"/>
              </w:rPr>
              <w:t>Conceptual Observation - Procedure</w:t>
            </w:r>
          </w:p>
        </w:tc>
      </w:tr>
      <w:tr w:rsidR="00A02312" w14:paraId="25FDE64B" w14:textId="77777777" w:rsidTr="00D11914">
        <w:tc>
          <w:tcPr>
            <w:tcW w:w="2258" w:type="dxa"/>
            <w:shd w:val="clear" w:color="auto" w:fill="auto"/>
            <w:tcMar>
              <w:top w:w="100" w:type="dxa"/>
              <w:left w:w="100" w:type="dxa"/>
              <w:bottom w:w="100" w:type="dxa"/>
              <w:right w:w="100" w:type="dxa"/>
            </w:tcMar>
          </w:tcPr>
          <w:p w14:paraId="6BD91FBB" w14:textId="77777777" w:rsidR="00A02312" w:rsidRDefault="00A02312"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3A32CE4" w14:textId="77777777" w:rsidR="00A02312" w:rsidRDefault="00A02312" w:rsidP="001A5B74">
            <w:pPr>
              <w:widowControl w:val="0"/>
              <w:spacing w:line="240" w:lineRule="auto"/>
              <w:rPr>
                <w:sz w:val="20"/>
                <w:szCs w:val="20"/>
              </w:rPr>
            </w:pPr>
            <w:r>
              <w:rPr>
                <w:sz w:val="20"/>
                <w:szCs w:val="20"/>
              </w:rPr>
              <w:t xml:space="preserve">ISO 19103:2015 Geographic information – Conceptual schema language, UML2 </w:t>
            </w:r>
            <w:r>
              <w:rPr>
                <w:sz w:val="20"/>
                <w:szCs w:val="20"/>
              </w:rPr>
              <w:lastRenderedPageBreak/>
              <w:t>conformance class</w:t>
            </w:r>
          </w:p>
        </w:tc>
      </w:tr>
      <w:tr w:rsidR="00A02312" w14:paraId="0CAB8F92" w14:textId="77777777" w:rsidTr="00D11914">
        <w:tc>
          <w:tcPr>
            <w:tcW w:w="2258" w:type="dxa"/>
            <w:shd w:val="clear" w:color="auto" w:fill="auto"/>
            <w:tcMar>
              <w:top w:w="100" w:type="dxa"/>
              <w:left w:w="100" w:type="dxa"/>
              <w:bottom w:w="100" w:type="dxa"/>
              <w:right w:w="100" w:type="dxa"/>
            </w:tcMar>
          </w:tcPr>
          <w:p w14:paraId="18789F52" w14:textId="77777777" w:rsidR="00A02312" w:rsidRDefault="00A02312" w:rsidP="001A5B74">
            <w:pPr>
              <w:widowControl w:val="0"/>
              <w:spacing w:line="240" w:lineRule="auto"/>
              <w:rPr>
                <w:sz w:val="20"/>
                <w:szCs w:val="20"/>
              </w:rPr>
            </w:pPr>
            <w:r>
              <w:rPr>
                <w:sz w:val="20"/>
                <w:szCs w:val="20"/>
              </w:rPr>
              <w:lastRenderedPageBreak/>
              <w:t>Requirement</w:t>
            </w:r>
          </w:p>
        </w:tc>
        <w:tc>
          <w:tcPr>
            <w:tcW w:w="7513" w:type="dxa"/>
            <w:shd w:val="clear" w:color="auto" w:fill="auto"/>
            <w:tcMar>
              <w:top w:w="100" w:type="dxa"/>
              <w:left w:w="100" w:type="dxa"/>
              <w:bottom w:w="100" w:type="dxa"/>
              <w:right w:w="100" w:type="dxa"/>
            </w:tcMar>
          </w:tcPr>
          <w:p w14:paraId="6684B89F" w14:textId="77777777" w:rsidR="00A02312" w:rsidRDefault="00A0231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/Procedure/Procedure-</w:t>
            </w:r>
            <w:proofErr w:type="spellStart"/>
            <w:r>
              <w:rPr>
                <w:sz w:val="20"/>
                <w:szCs w:val="20"/>
              </w:rPr>
              <w:t>sem</w:t>
            </w:r>
            <w:proofErr w:type="spellEnd"/>
          </w:p>
        </w:tc>
      </w:tr>
    </w:tbl>
    <w:p w14:paraId="767C902E" w14:textId="12BBDEBA" w:rsidR="00A02312" w:rsidRDefault="00A02312" w:rsidP="00A02312">
      <w:pPr>
        <w:rPr>
          <w:lang w:eastAsia="ja-JP"/>
        </w:rPr>
      </w:pPr>
    </w:p>
    <w:p w14:paraId="105619A6" w14:textId="77777777" w:rsidR="007C375E" w:rsidRDefault="007C375E" w:rsidP="007C375E">
      <w:pPr>
        <w:keepNext/>
      </w:pPr>
      <w:r>
        <w:rPr>
          <w:noProof/>
          <w:lang w:val="fr-FR" w:eastAsia="fr-FR"/>
        </w:rPr>
        <w:drawing>
          <wp:inline distT="0" distB="0" distL="0" distR="0" wp14:anchorId="56FBD979" wp14:editId="407210D7">
            <wp:extent cx="6191885" cy="827405"/>
            <wp:effectExtent l="0" t="0" r="5715" b="0"/>
            <wp:docPr id="21" name="Graphic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raphic 21"/>
                    <pic:cNvPicPr/>
                  </pic:nvPicPr>
                  <pic:blipFill>
                    <a:blip r:embed="rId56">
                      <a:extLst>
                        <a:ext uri="{28A0092B-C50C-407E-A947-70E740481C1C}">
                          <a14:useLocalDpi xmlns:a14="http://schemas.microsoft.com/office/drawing/2010/main"/>
                        </a:ext>
                        <a:ext uri="{96DAC541-7B7A-43D3-8B79-37D633B846F1}">
                          <asvg:svgBlip xmlns:asvg="http://schemas.microsoft.com/office/drawing/2016/SVG/main" r:embed="rId57"/>
                        </a:ext>
                      </a:extLst>
                    </a:blip>
                    <a:stretch>
                      <a:fillRect/>
                    </a:stretch>
                  </pic:blipFill>
                  <pic:spPr>
                    <a:xfrm>
                      <a:off x="0" y="0"/>
                      <a:ext cx="6191885" cy="827405"/>
                    </a:xfrm>
                    <a:prstGeom prst="rect">
                      <a:avLst/>
                    </a:prstGeom>
                  </pic:spPr>
                </pic:pic>
              </a:graphicData>
            </a:graphic>
          </wp:inline>
        </w:drawing>
      </w:r>
    </w:p>
    <w:p w14:paraId="4C5C4256" w14:textId="788BA392" w:rsidR="00D11914" w:rsidRDefault="007C375E" w:rsidP="007C375E">
      <w:pPr>
        <w:jc w:val="center"/>
        <w:rPr>
          <w:b/>
          <w:bCs/>
          <w:sz w:val="20"/>
          <w:szCs w:val="20"/>
        </w:rPr>
      </w:pPr>
      <w:r w:rsidRPr="007C375E">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15</w:t>
      </w:r>
      <w:r w:rsidR="00D471BA">
        <w:rPr>
          <w:b/>
          <w:bCs/>
          <w:sz w:val="20"/>
          <w:szCs w:val="20"/>
        </w:rPr>
        <w:fldChar w:fldCharType="end"/>
      </w:r>
      <w:r w:rsidRPr="007C375E">
        <w:rPr>
          <w:b/>
          <w:bCs/>
          <w:sz w:val="20"/>
          <w:szCs w:val="20"/>
        </w:rPr>
        <w:t>— (Informative) Included requirements and recommendations of the Conceptual Observation</w:t>
      </w:r>
      <w:r w:rsidR="009C4033">
        <w:rPr>
          <w:b/>
          <w:bCs/>
          <w:sz w:val="20"/>
          <w:szCs w:val="20"/>
        </w:rPr>
        <w:t xml:space="preserve"> schema</w:t>
      </w:r>
      <w:r w:rsidRPr="007C375E">
        <w:rPr>
          <w:b/>
          <w:bCs/>
          <w:sz w:val="20"/>
          <w:szCs w:val="20"/>
        </w:rPr>
        <w:t xml:space="preserve"> — Procedure requirements class.</w:t>
      </w:r>
    </w:p>
    <w:p w14:paraId="2B8EA353" w14:textId="2203EA7E" w:rsidR="007C375E" w:rsidRDefault="001B7F53" w:rsidP="001B7F53">
      <w:pPr>
        <w:pStyle w:val="Heading3"/>
      </w:pPr>
      <w:r w:rsidRPr="001B7F53">
        <w:t>Interface Procedure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1B7F53" w:rsidRPr="00F3713B" w14:paraId="098C0295" w14:textId="77777777" w:rsidTr="001B7F53">
        <w:tc>
          <w:tcPr>
            <w:tcW w:w="4526" w:type="dxa"/>
            <w:shd w:val="clear" w:color="auto" w:fill="auto"/>
            <w:tcMar>
              <w:top w:w="100" w:type="dxa"/>
              <w:left w:w="100" w:type="dxa"/>
              <w:bottom w:w="100" w:type="dxa"/>
              <w:right w:w="100" w:type="dxa"/>
            </w:tcMar>
          </w:tcPr>
          <w:p w14:paraId="379C3E29" w14:textId="77777777" w:rsidR="001B7F53" w:rsidRPr="00F3713B" w:rsidRDefault="001B7F53" w:rsidP="001A5B74">
            <w:pPr>
              <w:widowControl w:val="0"/>
              <w:spacing w:line="240" w:lineRule="auto"/>
              <w:rPr>
                <w:sz w:val="20"/>
                <w:szCs w:val="20"/>
              </w:rPr>
            </w:pPr>
            <w:r w:rsidRPr="00F3713B">
              <w:rPr>
                <w:b/>
                <w:sz w:val="20"/>
                <w:szCs w:val="20"/>
              </w:rPr>
              <w:t>Requirement</w:t>
            </w:r>
            <w:r w:rsidRPr="00F3713B">
              <w:rPr>
                <w:sz w:val="20"/>
                <w:szCs w:val="20"/>
              </w:rPr>
              <w:br/>
              <w:t>/</w:t>
            </w:r>
            <w:proofErr w:type="spellStart"/>
            <w:r w:rsidRPr="00F3713B">
              <w:rPr>
                <w:sz w:val="20"/>
                <w:szCs w:val="20"/>
              </w:rPr>
              <w:t>req</w:t>
            </w:r>
            <w:proofErr w:type="spellEnd"/>
            <w:r w:rsidRPr="00F3713B">
              <w:rPr>
                <w:sz w:val="20"/>
                <w:szCs w:val="20"/>
              </w:rPr>
              <w:t>/</w:t>
            </w:r>
            <w:proofErr w:type="spellStart"/>
            <w:r w:rsidRPr="00F3713B">
              <w:rPr>
                <w:sz w:val="20"/>
                <w:szCs w:val="20"/>
              </w:rPr>
              <w:t>obs-cpt</w:t>
            </w:r>
            <w:proofErr w:type="spellEnd"/>
            <w:r w:rsidRPr="00F3713B">
              <w:rPr>
                <w:sz w:val="20"/>
                <w:szCs w:val="20"/>
              </w:rPr>
              <w:t>/Procedure/Procedure-</w:t>
            </w:r>
            <w:proofErr w:type="spellStart"/>
            <w:r w:rsidRPr="00F3713B">
              <w:rPr>
                <w:sz w:val="20"/>
                <w:szCs w:val="20"/>
              </w:rPr>
              <w:t>sem</w:t>
            </w:r>
            <w:proofErr w:type="spellEnd"/>
          </w:p>
        </w:tc>
        <w:tc>
          <w:tcPr>
            <w:tcW w:w="5245" w:type="dxa"/>
            <w:shd w:val="clear" w:color="auto" w:fill="auto"/>
            <w:tcMar>
              <w:top w:w="100" w:type="dxa"/>
              <w:left w:w="100" w:type="dxa"/>
              <w:bottom w:w="100" w:type="dxa"/>
              <w:right w:w="100" w:type="dxa"/>
            </w:tcMar>
          </w:tcPr>
          <w:p w14:paraId="00098DA7" w14:textId="77777777" w:rsidR="001B7F53" w:rsidRPr="00F3713B" w:rsidRDefault="001B7F53" w:rsidP="001A5B74">
            <w:pPr>
              <w:rPr>
                <w:sz w:val="20"/>
                <w:szCs w:val="20"/>
              </w:rPr>
            </w:pPr>
            <w:r w:rsidRPr="00F3713B">
              <w:rPr>
                <w:sz w:val="20"/>
                <w:szCs w:val="20"/>
              </w:rPr>
              <w:t xml:space="preserve">A description of steps performed. </w:t>
            </w:r>
          </w:p>
        </w:tc>
      </w:tr>
    </w:tbl>
    <w:p w14:paraId="0B479754" w14:textId="140DD24B" w:rsidR="001B7F53" w:rsidRDefault="001B7F53" w:rsidP="001B7F53">
      <w:pPr>
        <w:rPr>
          <w:lang w:eastAsia="ja-JP"/>
        </w:rPr>
      </w:pPr>
    </w:p>
    <w:p w14:paraId="67D34EB1" w14:textId="66F215D8" w:rsidR="00FA1EFE" w:rsidRDefault="00FA1EFE" w:rsidP="00FA1EFE">
      <w:pPr>
        <w:rPr>
          <w:lang w:eastAsia="ja-JP"/>
        </w:rPr>
      </w:pPr>
      <w:r>
        <w:rPr>
          <w:lang w:eastAsia="ja-JP"/>
        </w:rPr>
        <w:t>NOTE</w:t>
      </w:r>
      <w:r>
        <w:rPr>
          <w:lang w:eastAsia="ja-JP"/>
        </w:rPr>
        <w:tab/>
        <w:t>Procedure is an abstract concept that is then further specialized in the various procedure types defined in this document. All share the commonality of describing a defined series of steps to a specific purpose.</w:t>
      </w:r>
    </w:p>
    <w:p w14:paraId="71495552" w14:textId="4564CEB4" w:rsidR="00FA1EFE" w:rsidRDefault="00FA1EFE" w:rsidP="00FA1EFE">
      <w:pPr>
        <w:rPr>
          <w:lang w:eastAsia="ja-JP"/>
        </w:rPr>
      </w:pPr>
      <w:r>
        <w:rPr>
          <w:lang w:eastAsia="ja-JP"/>
        </w:rPr>
        <w:t xml:space="preserve">The term process that was used in ISO 19156:2011 </w:t>
      </w:r>
      <w:del w:id="273" w:author="Katharina Schleidt" w:date="2021-07-05T19:50:00Z">
        <w:r w:rsidDel="0082047C">
          <w:rPr>
            <w:lang w:eastAsia="ja-JP"/>
          </w:rPr>
          <w:delText xml:space="preserve">has been </w:delText>
        </w:r>
      </w:del>
      <w:ins w:id="274" w:author="Katharina Schleidt" w:date="2021-07-05T19:50:00Z">
        <w:r w:rsidR="0082047C">
          <w:rPr>
            <w:lang w:eastAsia="ja-JP"/>
          </w:rPr>
          <w:t xml:space="preserve">was </w:t>
        </w:r>
      </w:ins>
      <w:r>
        <w:rPr>
          <w:lang w:eastAsia="ja-JP"/>
        </w:rPr>
        <w:t xml:space="preserve">purposely dropped in this version to avoid unnecessary confusion between the </w:t>
      </w:r>
      <w:proofErr w:type="gramStart"/>
      <w:r>
        <w:rPr>
          <w:lang w:eastAsia="ja-JP"/>
        </w:rPr>
        <w:t>terms</w:t>
      </w:r>
      <w:proofErr w:type="gramEnd"/>
      <w:r>
        <w:rPr>
          <w:lang w:eastAsia="ja-JP"/>
        </w:rPr>
        <w:t xml:space="preserve"> procedure and process.</w:t>
      </w:r>
    </w:p>
    <w:p w14:paraId="0BC608C0" w14:textId="75E0F838" w:rsidR="00344888" w:rsidRDefault="00344888" w:rsidP="00344888">
      <w:pPr>
        <w:pStyle w:val="Heading2"/>
      </w:pPr>
      <w:bookmarkStart w:id="275" w:name="_Toc72768870"/>
      <w:proofErr w:type="spellStart"/>
      <w:r w:rsidRPr="00344888">
        <w:t>ObservingProcedure</w:t>
      </w:r>
      <w:bookmarkEnd w:id="275"/>
      <w:proofErr w:type="spellEnd"/>
    </w:p>
    <w:p w14:paraId="529F628C" w14:textId="50017E7E" w:rsidR="00344888" w:rsidRDefault="00344888" w:rsidP="00344888">
      <w:pPr>
        <w:pStyle w:val="Heading3"/>
      </w:pPr>
      <w:proofErr w:type="spellStart"/>
      <w:r w:rsidRPr="00344888">
        <w:t>ObservingProcedure</w:t>
      </w:r>
      <w:proofErr w:type="spellEnd"/>
      <w:r w:rsidRPr="00344888">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344888" w14:paraId="0FEB47FE" w14:textId="77777777" w:rsidTr="00344888">
        <w:tc>
          <w:tcPr>
            <w:tcW w:w="2258" w:type="dxa"/>
            <w:shd w:val="clear" w:color="auto" w:fill="auto"/>
            <w:tcMar>
              <w:top w:w="100" w:type="dxa"/>
              <w:left w:w="100" w:type="dxa"/>
              <w:bottom w:w="100" w:type="dxa"/>
              <w:right w:w="100" w:type="dxa"/>
            </w:tcMar>
          </w:tcPr>
          <w:p w14:paraId="1BAE73F1" w14:textId="77777777" w:rsidR="00344888" w:rsidRDefault="00344888"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0EA2A046" w14:textId="77777777" w:rsidR="00344888" w:rsidRDefault="0034488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w:t>
            </w:r>
            <w:proofErr w:type="spellStart"/>
            <w:r>
              <w:rPr>
                <w:sz w:val="20"/>
                <w:szCs w:val="20"/>
              </w:rPr>
              <w:t>ObservingProcedure</w:t>
            </w:r>
            <w:proofErr w:type="spellEnd"/>
          </w:p>
        </w:tc>
      </w:tr>
      <w:tr w:rsidR="00344888" w14:paraId="03B9C802" w14:textId="77777777" w:rsidTr="00344888">
        <w:tc>
          <w:tcPr>
            <w:tcW w:w="2258" w:type="dxa"/>
            <w:shd w:val="clear" w:color="auto" w:fill="auto"/>
            <w:tcMar>
              <w:top w:w="100" w:type="dxa"/>
              <w:left w:w="100" w:type="dxa"/>
              <w:bottom w:w="100" w:type="dxa"/>
              <w:right w:w="100" w:type="dxa"/>
            </w:tcMar>
          </w:tcPr>
          <w:p w14:paraId="50359558" w14:textId="77777777" w:rsidR="00344888" w:rsidRDefault="00344888"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32AF220B" w14:textId="77777777" w:rsidR="00344888" w:rsidRDefault="00344888" w:rsidP="001A5B74">
            <w:pPr>
              <w:widowControl w:val="0"/>
              <w:spacing w:line="240" w:lineRule="auto"/>
              <w:rPr>
                <w:sz w:val="20"/>
                <w:szCs w:val="20"/>
              </w:rPr>
            </w:pPr>
            <w:r>
              <w:rPr>
                <w:sz w:val="20"/>
                <w:szCs w:val="20"/>
              </w:rPr>
              <w:t>Conceptual model</w:t>
            </w:r>
          </w:p>
        </w:tc>
      </w:tr>
      <w:tr w:rsidR="00344888" w14:paraId="1D6D1C86" w14:textId="77777777" w:rsidTr="00344888">
        <w:tc>
          <w:tcPr>
            <w:tcW w:w="2258" w:type="dxa"/>
            <w:shd w:val="clear" w:color="auto" w:fill="auto"/>
            <w:tcMar>
              <w:top w:w="100" w:type="dxa"/>
              <w:left w:w="100" w:type="dxa"/>
              <w:bottom w:w="100" w:type="dxa"/>
              <w:right w:w="100" w:type="dxa"/>
            </w:tcMar>
          </w:tcPr>
          <w:p w14:paraId="093A9732" w14:textId="77777777" w:rsidR="00344888" w:rsidRDefault="00344888"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27C721EC" w14:textId="77777777" w:rsidR="00344888" w:rsidRDefault="00344888" w:rsidP="001A5B74">
            <w:pPr>
              <w:widowControl w:val="0"/>
              <w:spacing w:line="240" w:lineRule="auto"/>
              <w:rPr>
                <w:sz w:val="20"/>
                <w:szCs w:val="20"/>
              </w:rPr>
            </w:pPr>
            <w:r>
              <w:rPr>
                <w:sz w:val="20"/>
                <w:szCs w:val="20"/>
              </w:rPr>
              <w:t xml:space="preserve">Conceptual Observation - </w:t>
            </w:r>
            <w:proofErr w:type="spellStart"/>
            <w:r>
              <w:rPr>
                <w:sz w:val="20"/>
                <w:szCs w:val="20"/>
              </w:rPr>
              <w:t>ObservingProcedure</w:t>
            </w:r>
            <w:proofErr w:type="spellEnd"/>
          </w:p>
        </w:tc>
      </w:tr>
      <w:tr w:rsidR="00344888" w14:paraId="50DA8962" w14:textId="77777777" w:rsidTr="00344888">
        <w:tc>
          <w:tcPr>
            <w:tcW w:w="2258" w:type="dxa"/>
            <w:shd w:val="clear" w:color="auto" w:fill="auto"/>
            <w:tcMar>
              <w:top w:w="100" w:type="dxa"/>
              <w:left w:w="100" w:type="dxa"/>
              <w:bottom w:w="100" w:type="dxa"/>
              <w:right w:w="100" w:type="dxa"/>
            </w:tcMar>
          </w:tcPr>
          <w:p w14:paraId="7DEC0696" w14:textId="77777777" w:rsidR="00344888" w:rsidRDefault="00344888"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62C59463" w14:textId="77777777" w:rsidR="00344888" w:rsidRDefault="00344888" w:rsidP="001A5B74">
            <w:pPr>
              <w:widowControl w:val="0"/>
              <w:spacing w:line="240" w:lineRule="auto"/>
              <w:rPr>
                <w:sz w:val="20"/>
                <w:szCs w:val="20"/>
              </w:rPr>
            </w:pPr>
            <w:r>
              <w:rPr>
                <w:sz w:val="20"/>
                <w:szCs w:val="20"/>
              </w:rPr>
              <w:t>ISO 19103:2015 Geographic information – Conceptual schema language, UML2 conformance class</w:t>
            </w:r>
          </w:p>
        </w:tc>
      </w:tr>
      <w:tr w:rsidR="00344888" w14:paraId="658EA918" w14:textId="77777777" w:rsidTr="00344888">
        <w:tc>
          <w:tcPr>
            <w:tcW w:w="2258" w:type="dxa"/>
            <w:shd w:val="clear" w:color="auto" w:fill="auto"/>
            <w:tcMar>
              <w:top w:w="100" w:type="dxa"/>
              <w:left w:w="100" w:type="dxa"/>
              <w:bottom w:w="100" w:type="dxa"/>
              <w:right w:w="100" w:type="dxa"/>
            </w:tcMar>
          </w:tcPr>
          <w:p w14:paraId="6AD55242" w14:textId="77777777" w:rsidR="00344888" w:rsidRDefault="00344888"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14C1B021" w14:textId="77777777" w:rsidR="00344888" w:rsidRDefault="0034488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/Procedure</w:t>
            </w:r>
          </w:p>
        </w:tc>
      </w:tr>
      <w:tr w:rsidR="00344888" w14:paraId="5BEA340C" w14:textId="77777777" w:rsidTr="00344888">
        <w:tc>
          <w:tcPr>
            <w:tcW w:w="2258" w:type="dxa"/>
            <w:shd w:val="clear" w:color="auto" w:fill="auto"/>
            <w:tcMar>
              <w:top w:w="100" w:type="dxa"/>
              <w:left w:w="100" w:type="dxa"/>
              <w:bottom w:w="100" w:type="dxa"/>
              <w:right w:w="100" w:type="dxa"/>
            </w:tcMar>
          </w:tcPr>
          <w:p w14:paraId="2CF9E605" w14:textId="77777777" w:rsidR="00344888" w:rsidRDefault="00344888"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09FA21AA" w14:textId="77777777" w:rsidR="00344888" w:rsidRDefault="0034488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w:t>
            </w:r>
            <w:proofErr w:type="spellStart"/>
            <w:r>
              <w:rPr>
                <w:sz w:val="20"/>
                <w:szCs w:val="20"/>
              </w:rPr>
              <w:t>ObservingProcedure</w:t>
            </w:r>
            <w:proofErr w:type="spellEnd"/>
            <w:r>
              <w:rPr>
                <w:sz w:val="20"/>
                <w:szCs w:val="20"/>
              </w:rPr>
              <w:t>/</w:t>
            </w:r>
            <w:proofErr w:type="spellStart"/>
            <w:r>
              <w:rPr>
                <w:sz w:val="20"/>
                <w:szCs w:val="20"/>
              </w:rPr>
              <w:t>ObservingProcedure-sem</w:t>
            </w:r>
            <w:proofErr w:type="spellEnd"/>
          </w:p>
        </w:tc>
      </w:tr>
      <w:tr w:rsidR="00344888" w14:paraId="623FF955" w14:textId="77777777" w:rsidTr="00344888">
        <w:tc>
          <w:tcPr>
            <w:tcW w:w="2258" w:type="dxa"/>
            <w:shd w:val="clear" w:color="auto" w:fill="auto"/>
            <w:tcMar>
              <w:top w:w="100" w:type="dxa"/>
              <w:left w:w="100" w:type="dxa"/>
              <w:bottom w:w="100" w:type="dxa"/>
              <w:right w:w="100" w:type="dxa"/>
            </w:tcMar>
          </w:tcPr>
          <w:p w14:paraId="42DBA087" w14:textId="77777777" w:rsidR="00344888" w:rsidRDefault="00344888" w:rsidP="001A5B74">
            <w:pPr>
              <w:widowControl w:val="0"/>
              <w:spacing w:line="240" w:lineRule="auto"/>
              <w:rPr>
                <w:sz w:val="20"/>
                <w:szCs w:val="20"/>
              </w:rPr>
            </w:pPr>
            <w:r>
              <w:rPr>
                <w:sz w:val="20"/>
                <w:szCs w:val="20"/>
              </w:rPr>
              <w:lastRenderedPageBreak/>
              <w:t>Requirement</w:t>
            </w:r>
          </w:p>
        </w:tc>
        <w:tc>
          <w:tcPr>
            <w:tcW w:w="7513" w:type="dxa"/>
            <w:shd w:val="clear" w:color="auto" w:fill="auto"/>
            <w:tcMar>
              <w:top w:w="100" w:type="dxa"/>
              <w:left w:w="100" w:type="dxa"/>
              <w:bottom w:w="100" w:type="dxa"/>
              <w:right w:w="100" w:type="dxa"/>
            </w:tcMar>
          </w:tcPr>
          <w:p w14:paraId="7EAA31A8" w14:textId="77777777" w:rsidR="00344888" w:rsidRDefault="0034488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w:t>
            </w:r>
            <w:proofErr w:type="spellStart"/>
            <w:r>
              <w:rPr>
                <w:sz w:val="20"/>
                <w:szCs w:val="20"/>
              </w:rPr>
              <w:t>ObservingProcedure</w:t>
            </w:r>
            <w:proofErr w:type="spellEnd"/>
            <w:r>
              <w:rPr>
                <w:sz w:val="20"/>
                <w:szCs w:val="20"/>
              </w:rPr>
              <w:t>/observer-</w:t>
            </w:r>
            <w:proofErr w:type="spellStart"/>
            <w:r>
              <w:rPr>
                <w:sz w:val="20"/>
                <w:szCs w:val="20"/>
              </w:rPr>
              <w:t>sem</w:t>
            </w:r>
            <w:proofErr w:type="spellEnd"/>
          </w:p>
        </w:tc>
      </w:tr>
      <w:tr w:rsidR="00344888" w14:paraId="1312A63C" w14:textId="77777777" w:rsidTr="00344888">
        <w:tc>
          <w:tcPr>
            <w:tcW w:w="2258" w:type="dxa"/>
            <w:shd w:val="clear" w:color="auto" w:fill="auto"/>
            <w:tcMar>
              <w:top w:w="100" w:type="dxa"/>
              <w:left w:w="100" w:type="dxa"/>
              <w:bottom w:w="100" w:type="dxa"/>
              <w:right w:w="100" w:type="dxa"/>
            </w:tcMar>
          </w:tcPr>
          <w:p w14:paraId="4B4D2318" w14:textId="77777777" w:rsidR="00344888" w:rsidRDefault="00344888"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9483B2A" w14:textId="77777777" w:rsidR="00344888" w:rsidRDefault="0034488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/gen/</w:t>
            </w:r>
            <w:proofErr w:type="spellStart"/>
            <w:r>
              <w:rPr>
                <w:sz w:val="20"/>
                <w:szCs w:val="20"/>
              </w:rPr>
              <w:t>relatedObservation-sem</w:t>
            </w:r>
            <w:proofErr w:type="spellEnd"/>
          </w:p>
        </w:tc>
      </w:tr>
    </w:tbl>
    <w:p w14:paraId="645E88E1" w14:textId="6E0AA882" w:rsidR="00344888" w:rsidRDefault="00344888" w:rsidP="00344888">
      <w:pPr>
        <w:rPr>
          <w:lang w:eastAsia="ja-JP"/>
        </w:rPr>
      </w:pPr>
    </w:p>
    <w:p w14:paraId="6613A107" w14:textId="77777777" w:rsidR="0039549A" w:rsidRDefault="0039549A" w:rsidP="0039549A">
      <w:pPr>
        <w:keepNext/>
      </w:pPr>
      <w:r>
        <w:rPr>
          <w:noProof/>
          <w:lang w:val="fr-FR" w:eastAsia="fr-FR"/>
        </w:rPr>
        <w:drawing>
          <wp:inline distT="0" distB="0" distL="0" distR="0" wp14:anchorId="61F94F70" wp14:editId="700DA689">
            <wp:extent cx="6191885" cy="1303655"/>
            <wp:effectExtent l="0" t="0" r="5715" b="4445"/>
            <wp:docPr id="23" name="Graphic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phic 23"/>
                    <pic:cNvPicPr/>
                  </pic:nvPicPr>
                  <pic:blipFill>
                    <a:blip r:embed="rId58" cstate="print">
                      <a:extLst>
                        <a:ext uri="{28A0092B-C50C-407E-A947-70E740481C1C}">
                          <a14:useLocalDpi xmlns:a14="http://schemas.microsoft.com/office/drawing/2010/main"/>
                        </a:ext>
                        <a:ext uri="{96DAC541-7B7A-43D3-8B79-37D633B846F1}">
                          <asvg:svgBlip xmlns:asvg="http://schemas.microsoft.com/office/drawing/2016/SVG/main" r:embed="rId59"/>
                        </a:ext>
                      </a:extLst>
                    </a:blip>
                    <a:stretch>
                      <a:fillRect/>
                    </a:stretch>
                  </pic:blipFill>
                  <pic:spPr>
                    <a:xfrm>
                      <a:off x="0" y="0"/>
                      <a:ext cx="6191885" cy="1303655"/>
                    </a:xfrm>
                    <a:prstGeom prst="rect">
                      <a:avLst/>
                    </a:prstGeom>
                  </pic:spPr>
                </pic:pic>
              </a:graphicData>
            </a:graphic>
          </wp:inline>
        </w:drawing>
      </w:r>
    </w:p>
    <w:p w14:paraId="29EF653C" w14:textId="36DB0ECD" w:rsidR="00344888" w:rsidRDefault="0039549A" w:rsidP="0039549A">
      <w:pPr>
        <w:jc w:val="center"/>
        <w:rPr>
          <w:b/>
          <w:bCs/>
          <w:sz w:val="20"/>
          <w:szCs w:val="20"/>
        </w:rPr>
      </w:pPr>
      <w:r w:rsidRPr="0039549A">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16</w:t>
      </w:r>
      <w:r w:rsidR="00D471BA">
        <w:rPr>
          <w:b/>
          <w:bCs/>
          <w:sz w:val="20"/>
          <w:szCs w:val="20"/>
        </w:rPr>
        <w:fldChar w:fldCharType="end"/>
      </w:r>
      <w:r w:rsidRPr="0039549A">
        <w:rPr>
          <w:b/>
          <w:bCs/>
          <w:sz w:val="20"/>
          <w:szCs w:val="20"/>
        </w:rPr>
        <w:t>— (Informative) Included requirements and recommendations of the Conceptual Observation</w:t>
      </w:r>
      <w:r w:rsidR="009C4033">
        <w:rPr>
          <w:b/>
          <w:bCs/>
          <w:sz w:val="20"/>
          <w:szCs w:val="20"/>
        </w:rPr>
        <w:t xml:space="preserve"> schema</w:t>
      </w:r>
      <w:r w:rsidRPr="0039549A">
        <w:rPr>
          <w:b/>
          <w:bCs/>
          <w:sz w:val="20"/>
          <w:szCs w:val="20"/>
        </w:rPr>
        <w:t xml:space="preserve"> — </w:t>
      </w:r>
      <w:proofErr w:type="spellStart"/>
      <w:r w:rsidRPr="0039549A">
        <w:rPr>
          <w:b/>
          <w:bCs/>
          <w:sz w:val="20"/>
          <w:szCs w:val="20"/>
        </w:rPr>
        <w:t>ObservingProcedure</w:t>
      </w:r>
      <w:proofErr w:type="spellEnd"/>
      <w:r w:rsidRPr="0039549A">
        <w:rPr>
          <w:b/>
          <w:bCs/>
          <w:sz w:val="20"/>
          <w:szCs w:val="20"/>
        </w:rPr>
        <w:t xml:space="preserve"> requirements class.</w:t>
      </w:r>
    </w:p>
    <w:p w14:paraId="7F14DF9F" w14:textId="736DECF6" w:rsidR="0039549A" w:rsidRDefault="004408E7" w:rsidP="004408E7">
      <w:pPr>
        <w:pStyle w:val="Heading3"/>
      </w:pPr>
      <w:r w:rsidRPr="004408E7">
        <w:t xml:space="preserve">Interface </w:t>
      </w:r>
      <w:proofErr w:type="spellStart"/>
      <w:r w:rsidRPr="004408E7">
        <w:t>ObservingProcedure</w:t>
      </w:r>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4408E7" w:rsidRPr="00F3713B" w14:paraId="1ED23B76" w14:textId="77777777" w:rsidTr="004408E7">
        <w:tc>
          <w:tcPr>
            <w:tcW w:w="4526" w:type="dxa"/>
            <w:shd w:val="clear" w:color="auto" w:fill="auto"/>
            <w:tcMar>
              <w:top w:w="100" w:type="dxa"/>
              <w:left w:w="100" w:type="dxa"/>
              <w:bottom w:w="100" w:type="dxa"/>
              <w:right w:w="100" w:type="dxa"/>
            </w:tcMar>
          </w:tcPr>
          <w:p w14:paraId="37A4397E" w14:textId="77777777" w:rsidR="004408E7" w:rsidRPr="00F3713B" w:rsidRDefault="004408E7" w:rsidP="001A5B74">
            <w:pPr>
              <w:widowControl w:val="0"/>
              <w:spacing w:line="240" w:lineRule="auto"/>
              <w:rPr>
                <w:sz w:val="20"/>
                <w:szCs w:val="20"/>
              </w:rPr>
            </w:pPr>
            <w:r w:rsidRPr="00F3713B">
              <w:rPr>
                <w:b/>
                <w:sz w:val="20"/>
                <w:szCs w:val="20"/>
              </w:rPr>
              <w:t>Requirement</w:t>
            </w:r>
            <w:r w:rsidRPr="00F3713B">
              <w:rPr>
                <w:sz w:val="20"/>
                <w:szCs w:val="20"/>
              </w:rPr>
              <w:br/>
              <w:t>/</w:t>
            </w:r>
            <w:proofErr w:type="spellStart"/>
            <w:r w:rsidRPr="00F3713B">
              <w:rPr>
                <w:sz w:val="20"/>
                <w:szCs w:val="20"/>
              </w:rPr>
              <w:t>req</w:t>
            </w:r>
            <w:proofErr w:type="spellEnd"/>
            <w:r w:rsidRPr="00F3713B">
              <w:rPr>
                <w:sz w:val="20"/>
                <w:szCs w:val="20"/>
              </w:rPr>
              <w:t>/</w:t>
            </w:r>
            <w:proofErr w:type="spellStart"/>
            <w:r w:rsidRPr="00F3713B">
              <w:rPr>
                <w:sz w:val="20"/>
                <w:szCs w:val="20"/>
              </w:rPr>
              <w:t>obs-cpt</w:t>
            </w:r>
            <w:proofErr w:type="spellEnd"/>
            <w:r w:rsidRPr="00F3713B">
              <w:rPr>
                <w:sz w:val="20"/>
                <w:szCs w:val="20"/>
              </w:rPr>
              <w:t>/</w:t>
            </w:r>
            <w:proofErr w:type="spellStart"/>
            <w:r w:rsidRPr="00F3713B">
              <w:rPr>
                <w:sz w:val="20"/>
                <w:szCs w:val="20"/>
              </w:rPr>
              <w:t>ObservingProcedure</w:t>
            </w:r>
            <w:proofErr w:type="spellEnd"/>
            <w:r w:rsidRPr="00F3713B">
              <w:rPr>
                <w:sz w:val="20"/>
                <w:szCs w:val="20"/>
              </w:rPr>
              <w:t>/</w:t>
            </w:r>
            <w:proofErr w:type="spellStart"/>
            <w:r w:rsidRPr="00F3713B">
              <w:rPr>
                <w:sz w:val="20"/>
                <w:szCs w:val="20"/>
              </w:rPr>
              <w:t>ObservingProcedure-sem</w:t>
            </w:r>
            <w:proofErr w:type="spellEnd"/>
          </w:p>
        </w:tc>
        <w:tc>
          <w:tcPr>
            <w:tcW w:w="5796" w:type="dxa"/>
            <w:shd w:val="clear" w:color="auto" w:fill="auto"/>
            <w:tcMar>
              <w:top w:w="100" w:type="dxa"/>
              <w:left w:w="100" w:type="dxa"/>
              <w:bottom w:w="100" w:type="dxa"/>
              <w:right w:w="100" w:type="dxa"/>
            </w:tcMar>
          </w:tcPr>
          <w:p w14:paraId="323E65C0" w14:textId="3765135A" w:rsidR="004408E7" w:rsidRPr="00F3713B" w:rsidRDefault="00F3713B" w:rsidP="001A5B74">
            <w:pPr>
              <w:rPr>
                <w:sz w:val="20"/>
                <w:szCs w:val="20"/>
              </w:rPr>
            </w:pPr>
            <w:r w:rsidRPr="00F3713B">
              <w:rPr>
                <w:sz w:val="20"/>
                <w:szCs w:val="20"/>
              </w:rPr>
              <w:t>T</w:t>
            </w:r>
            <w:r w:rsidR="004408E7" w:rsidRPr="00F3713B">
              <w:rPr>
                <w:sz w:val="20"/>
                <w:szCs w:val="20"/>
              </w:rPr>
              <w:t xml:space="preserve">he description of steps performed in order to determine the value of an </w:t>
            </w:r>
            <w:proofErr w:type="spellStart"/>
            <w:r w:rsidR="004408E7" w:rsidRPr="00F3713B">
              <w:rPr>
                <w:b/>
                <w:sz w:val="20"/>
                <w:szCs w:val="20"/>
              </w:rPr>
              <w:t>observableProperty</w:t>
            </w:r>
            <w:proofErr w:type="spellEnd"/>
            <w:r w:rsidR="004408E7" w:rsidRPr="00F3713B">
              <w:rPr>
                <w:sz w:val="20"/>
                <w:szCs w:val="20"/>
              </w:rPr>
              <w:t xml:space="preserve"> by an </w:t>
            </w:r>
            <w:r w:rsidR="004408E7" w:rsidRPr="00F3713B">
              <w:rPr>
                <w:b/>
                <w:sz w:val="20"/>
                <w:szCs w:val="20"/>
              </w:rPr>
              <w:t>Observer</w:t>
            </w:r>
            <w:r w:rsidR="004408E7" w:rsidRPr="00F3713B">
              <w:rPr>
                <w:sz w:val="20"/>
                <w:szCs w:val="20"/>
              </w:rPr>
              <w:t>.</w:t>
            </w:r>
          </w:p>
        </w:tc>
      </w:tr>
    </w:tbl>
    <w:p w14:paraId="5B2895E6" w14:textId="1470F9C3" w:rsidR="004408E7" w:rsidRDefault="004408E7" w:rsidP="004408E7">
      <w:pPr>
        <w:rPr>
          <w:lang w:eastAsia="ja-JP"/>
        </w:rPr>
      </w:pPr>
    </w:p>
    <w:p w14:paraId="515111F0" w14:textId="7178C8D2" w:rsidR="00031EDF" w:rsidRDefault="00031EDF" w:rsidP="00031EDF">
      <w:pPr>
        <w:rPr>
          <w:lang w:eastAsia="ja-JP"/>
        </w:rPr>
      </w:pPr>
      <w:r>
        <w:rPr>
          <w:lang w:eastAsia="ja-JP"/>
        </w:rPr>
        <w:t xml:space="preserve">NOTES: </w:t>
      </w:r>
    </w:p>
    <w:p w14:paraId="2E2A0E5D" w14:textId="56F649D4" w:rsidR="00031EDF" w:rsidRDefault="00031EDF" w:rsidP="00220B53">
      <w:pPr>
        <w:pStyle w:val="ListParagraph"/>
        <w:numPr>
          <w:ilvl w:val="0"/>
          <w:numId w:val="12"/>
        </w:numPr>
        <w:rPr>
          <w:lang w:eastAsia="ja-JP"/>
        </w:rPr>
      </w:pPr>
      <w:r>
        <w:rPr>
          <w:lang w:eastAsia="ja-JP"/>
        </w:rPr>
        <w:t>Depending on the complexity of the use case, the procedure will be more or less explicitly described. Especially pertaining to historical data, there may be very little or no information available - this information should also be provided.</w:t>
      </w:r>
    </w:p>
    <w:p w14:paraId="1E75C806" w14:textId="5EA07066" w:rsidR="00031EDF" w:rsidRDefault="00031EDF" w:rsidP="00220B53">
      <w:pPr>
        <w:pStyle w:val="ListParagraph"/>
        <w:numPr>
          <w:ilvl w:val="0"/>
          <w:numId w:val="12"/>
        </w:numPr>
        <w:rPr>
          <w:lang w:eastAsia="ja-JP"/>
        </w:rPr>
      </w:pPr>
      <w:r>
        <w:rPr>
          <w:lang w:eastAsia="ja-JP"/>
        </w:rPr>
        <w:t>The recipe that the observer (cook) follows to generate the observation.</w:t>
      </w:r>
    </w:p>
    <w:p w14:paraId="27875789" w14:textId="0AA0F5CF" w:rsidR="00031EDF" w:rsidRDefault="00031EDF" w:rsidP="00220B53">
      <w:pPr>
        <w:pStyle w:val="ListParagraph"/>
        <w:numPr>
          <w:ilvl w:val="0"/>
          <w:numId w:val="12"/>
        </w:numPr>
        <w:rPr>
          <w:lang w:eastAsia="ja-JP"/>
        </w:rPr>
      </w:pPr>
      <w:r>
        <w:rPr>
          <w:lang w:eastAsia="ja-JP"/>
        </w:rPr>
        <w:t>The procedure is often referred to as the method.</w:t>
      </w:r>
    </w:p>
    <w:p w14:paraId="0E35F5F1" w14:textId="34A97B88" w:rsidR="00031EDF" w:rsidRDefault="00031EDF" w:rsidP="00220B53">
      <w:pPr>
        <w:pStyle w:val="ListParagraph"/>
        <w:numPr>
          <w:ilvl w:val="0"/>
          <w:numId w:val="12"/>
        </w:numPr>
        <w:rPr>
          <w:lang w:eastAsia="ja-JP"/>
        </w:rPr>
      </w:pPr>
      <w:r>
        <w:rPr>
          <w:lang w:eastAsia="ja-JP"/>
        </w:rPr>
        <w:t>Different observers can follow the same (reusable) procedure for the creation of different observations.</w:t>
      </w:r>
    </w:p>
    <w:p w14:paraId="4728E9DB" w14:textId="15D9713D" w:rsidR="00031EDF" w:rsidRDefault="00031EDF" w:rsidP="00220B53">
      <w:pPr>
        <w:pStyle w:val="ListParagraph"/>
        <w:numPr>
          <w:ilvl w:val="0"/>
          <w:numId w:val="12"/>
        </w:numPr>
        <w:rPr>
          <w:lang w:eastAsia="ja-JP"/>
        </w:rPr>
      </w:pPr>
      <w:r>
        <w:rPr>
          <w:lang w:eastAsia="ja-JP"/>
        </w:rPr>
        <w:t>The procedure is a workflow, protocol, plan, algorithm, or computational method specifying how to make an observation</w:t>
      </w:r>
      <w:r w:rsidR="00F350CB">
        <w:rPr>
          <w:lang w:eastAsia="ja-JP"/>
        </w:rPr>
        <w:t>.</w:t>
      </w:r>
    </w:p>
    <w:p w14:paraId="29A1289A" w14:textId="3FB0FC12" w:rsidR="00031EDF" w:rsidRDefault="00031EDF" w:rsidP="00220B53">
      <w:pPr>
        <w:pStyle w:val="ListParagraph"/>
        <w:numPr>
          <w:ilvl w:val="0"/>
          <w:numId w:val="12"/>
        </w:numPr>
        <w:rPr>
          <w:lang w:eastAsia="ja-JP"/>
        </w:rPr>
      </w:pPr>
      <w:del w:id="276" w:author="Katharina Schleidt" w:date="2021-07-05T19:51:00Z">
        <w:r w:rsidDel="0082047C">
          <w:rPr>
            <w:lang w:eastAsia="ja-JP"/>
          </w:rPr>
          <w:delText xml:space="preserve">the </w:delText>
        </w:r>
      </w:del>
      <w:ins w:id="277" w:author="Katharina Schleidt" w:date="2021-07-05T19:51:00Z">
        <w:r w:rsidR="0082047C">
          <w:rPr>
            <w:lang w:eastAsia="ja-JP"/>
          </w:rPr>
          <w:t>T</w:t>
        </w:r>
        <w:r w:rsidR="0082047C">
          <w:rPr>
            <w:lang w:eastAsia="ja-JP"/>
          </w:rPr>
          <w:t xml:space="preserve">he </w:t>
        </w:r>
      </w:ins>
      <w:r>
        <w:rPr>
          <w:lang w:eastAsia="ja-JP"/>
        </w:rPr>
        <w:t>observing procedure cannot describe a sensor instance, but it can describe the sensor type</w:t>
      </w:r>
      <w:r w:rsidR="00F350CB">
        <w:rPr>
          <w:lang w:eastAsia="ja-JP"/>
        </w:rPr>
        <w:t>.</w:t>
      </w:r>
    </w:p>
    <w:p w14:paraId="269F6E38" w14:textId="6AAB6170" w:rsidR="00031EDF" w:rsidRDefault="00B76E6D" w:rsidP="00031EDF">
      <w:pPr>
        <w:rPr>
          <w:lang w:eastAsia="ja-JP"/>
        </w:rPr>
      </w:pPr>
      <w:r>
        <w:rPr>
          <w:lang w:eastAsia="ja-JP"/>
        </w:rPr>
        <w:t>NOTE</w:t>
      </w:r>
      <w:r>
        <w:rPr>
          <w:lang w:eastAsia="ja-JP"/>
        </w:rPr>
        <w:tab/>
      </w:r>
      <w:r>
        <w:rPr>
          <w:lang w:eastAsia="ja-JP"/>
        </w:rPr>
        <w:tab/>
        <w:t>T</w:t>
      </w:r>
      <w:r w:rsidR="00031EDF">
        <w:rPr>
          <w:lang w:eastAsia="ja-JP"/>
        </w:rPr>
        <w:t xml:space="preserve">he term process that was used in ISO 19156:2011 has been purposely dropped in this version to avoid unnecessary confusion between the </w:t>
      </w:r>
      <w:proofErr w:type="gramStart"/>
      <w:r w:rsidR="00031EDF">
        <w:rPr>
          <w:lang w:eastAsia="ja-JP"/>
        </w:rPr>
        <w:t>terms</w:t>
      </w:r>
      <w:proofErr w:type="gramEnd"/>
      <w:r w:rsidR="00031EDF">
        <w:rPr>
          <w:lang w:eastAsia="ja-JP"/>
        </w:rPr>
        <w:t xml:space="preserve"> procedure and process.</w:t>
      </w:r>
    </w:p>
    <w:p w14:paraId="4D2A5AB9" w14:textId="4ECE4DA7" w:rsidR="00031EDF" w:rsidRDefault="00031EDF" w:rsidP="00031EDF">
      <w:pPr>
        <w:rPr>
          <w:lang w:eastAsia="ja-JP"/>
        </w:rPr>
      </w:pPr>
      <w:r>
        <w:rPr>
          <w:lang w:eastAsia="ja-JP"/>
        </w:rPr>
        <w:t>EXAMPLE</w:t>
      </w:r>
      <w:r w:rsidR="00B76E6D">
        <w:rPr>
          <w:lang w:eastAsia="ja-JP"/>
        </w:rPr>
        <w:tab/>
      </w:r>
      <w:r>
        <w:rPr>
          <w:lang w:eastAsia="ja-JP"/>
        </w:rPr>
        <w:t xml:space="preserve">An instance of Procedure is a description of the process utilized by an observer, this could be a chemical analysis method, a protocol for measuring an object, but could also be a checklist utilized by a human observer during a biodiversity campaign. </w:t>
      </w:r>
      <w:ins w:id="278" w:author="Katharina Schleidt" w:date="2021-07-05T19:51:00Z">
        <w:r w:rsidR="0082047C">
          <w:rPr>
            <w:lang w:eastAsia="ja-JP"/>
          </w:rPr>
          <w:t>Procedure</w:t>
        </w:r>
      </w:ins>
      <w:del w:id="279" w:author="Katharina Schleidt" w:date="2021-07-05T19:51:00Z">
        <w:r w:rsidDel="0082047C">
          <w:rPr>
            <w:lang w:eastAsia="ja-JP"/>
          </w:rPr>
          <w:delText>It</w:delText>
        </w:r>
      </w:del>
      <w:r>
        <w:rPr>
          <w:lang w:eastAsia="ja-JP"/>
        </w:rPr>
        <w:t xml:space="preserve"> could further describe the algorithms behind simulators or models used to generate a result from other inputs.</w:t>
      </w:r>
    </w:p>
    <w:p w14:paraId="76761778" w14:textId="6A00CDAB" w:rsidR="00C347D6" w:rsidRDefault="00C347D6" w:rsidP="00C347D6">
      <w:pPr>
        <w:pStyle w:val="Heading3"/>
      </w:pPr>
      <w:r w:rsidRPr="00C347D6">
        <w:lastRenderedPageBreak/>
        <w:t>Association observer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347D6" w:rsidRPr="00F3713B" w14:paraId="721FC4DE" w14:textId="77777777" w:rsidTr="00721E6C">
        <w:tc>
          <w:tcPr>
            <w:tcW w:w="4526" w:type="dxa"/>
            <w:shd w:val="clear" w:color="auto" w:fill="auto"/>
            <w:tcMar>
              <w:top w:w="100" w:type="dxa"/>
              <w:left w:w="100" w:type="dxa"/>
              <w:bottom w:w="100" w:type="dxa"/>
              <w:right w:w="100" w:type="dxa"/>
            </w:tcMar>
          </w:tcPr>
          <w:p w14:paraId="382DADEB" w14:textId="77777777" w:rsidR="00C347D6" w:rsidRPr="00F3713B" w:rsidRDefault="00C347D6" w:rsidP="001A5B74">
            <w:pPr>
              <w:widowControl w:val="0"/>
              <w:spacing w:line="240" w:lineRule="auto"/>
              <w:rPr>
                <w:sz w:val="20"/>
                <w:szCs w:val="20"/>
              </w:rPr>
            </w:pPr>
            <w:r w:rsidRPr="00F3713B">
              <w:rPr>
                <w:b/>
                <w:sz w:val="20"/>
                <w:szCs w:val="20"/>
              </w:rPr>
              <w:t>Requirement</w:t>
            </w:r>
            <w:r w:rsidRPr="00F3713B">
              <w:rPr>
                <w:sz w:val="20"/>
                <w:szCs w:val="20"/>
              </w:rPr>
              <w:br/>
              <w:t>/</w:t>
            </w:r>
            <w:proofErr w:type="spellStart"/>
            <w:r w:rsidRPr="00F3713B">
              <w:rPr>
                <w:sz w:val="20"/>
                <w:szCs w:val="20"/>
              </w:rPr>
              <w:t>req</w:t>
            </w:r>
            <w:proofErr w:type="spellEnd"/>
            <w:r w:rsidRPr="00F3713B">
              <w:rPr>
                <w:sz w:val="20"/>
                <w:szCs w:val="20"/>
              </w:rPr>
              <w:t>/</w:t>
            </w:r>
            <w:proofErr w:type="spellStart"/>
            <w:r w:rsidRPr="00F3713B">
              <w:rPr>
                <w:sz w:val="20"/>
                <w:szCs w:val="20"/>
              </w:rPr>
              <w:t>obs-cpt</w:t>
            </w:r>
            <w:proofErr w:type="spellEnd"/>
            <w:r w:rsidRPr="00F3713B">
              <w:rPr>
                <w:sz w:val="20"/>
                <w:szCs w:val="20"/>
              </w:rPr>
              <w:t>/</w:t>
            </w:r>
            <w:proofErr w:type="spellStart"/>
            <w:r w:rsidRPr="00F3713B">
              <w:rPr>
                <w:sz w:val="20"/>
                <w:szCs w:val="20"/>
              </w:rPr>
              <w:t>ObservingProcedure</w:t>
            </w:r>
            <w:proofErr w:type="spellEnd"/>
            <w:r w:rsidRPr="00F3713B">
              <w:rPr>
                <w:sz w:val="20"/>
                <w:szCs w:val="20"/>
              </w:rPr>
              <w:t>/observer-</w:t>
            </w:r>
            <w:proofErr w:type="spellStart"/>
            <w:r w:rsidRPr="00F3713B">
              <w:rPr>
                <w:sz w:val="20"/>
                <w:szCs w:val="20"/>
              </w:rPr>
              <w:t>sem</w:t>
            </w:r>
            <w:proofErr w:type="spellEnd"/>
          </w:p>
        </w:tc>
        <w:tc>
          <w:tcPr>
            <w:tcW w:w="5245" w:type="dxa"/>
            <w:shd w:val="clear" w:color="auto" w:fill="auto"/>
            <w:tcMar>
              <w:top w:w="100" w:type="dxa"/>
              <w:left w:w="100" w:type="dxa"/>
              <w:bottom w:w="100" w:type="dxa"/>
              <w:right w:w="100" w:type="dxa"/>
            </w:tcMar>
          </w:tcPr>
          <w:p w14:paraId="4B75D48E" w14:textId="1BF98E25" w:rsidR="00C347D6" w:rsidRPr="00F3713B" w:rsidRDefault="00C347D6" w:rsidP="001A5B74">
            <w:pPr>
              <w:rPr>
                <w:sz w:val="20"/>
                <w:szCs w:val="20"/>
              </w:rPr>
            </w:pPr>
            <w:r w:rsidRPr="00F3713B">
              <w:rPr>
                <w:sz w:val="20"/>
                <w:szCs w:val="20"/>
              </w:rPr>
              <w:t xml:space="preserve">An </w:t>
            </w:r>
            <w:r w:rsidRPr="00F3713B">
              <w:rPr>
                <w:b/>
                <w:sz w:val="20"/>
                <w:szCs w:val="20"/>
              </w:rPr>
              <w:t xml:space="preserve">Observer </w:t>
            </w:r>
            <w:r w:rsidRPr="00F3713B">
              <w:rPr>
                <w:sz w:val="20"/>
                <w:szCs w:val="20"/>
              </w:rPr>
              <w:t xml:space="preserve">capable of performing this </w:t>
            </w:r>
            <w:proofErr w:type="spellStart"/>
            <w:r w:rsidRPr="00F3713B">
              <w:rPr>
                <w:b/>
                <w:sz w:val="20"/>
                <w:szCs w:val="20"/>
              </w:rPr>
              <w:t>ObservingProcedure</w:t>
            </w:r>
            <w:proofErr w:type="spellEnd"/>
            <w:r w:rsidRPr="00F3713B">
              <w:rPr>
                <w:sz w:val="20"/>
                <w:szCs w:val="20"/>
              </w:rPr>
              <w:t>.</w:t>
            </w:r>
          </w:p>
          <w:p w14:paraId="026830AB" w14:textId="77777777" w:rsidR="00C347D6" w:rsidRPr="00F3713B" w:rsidRDefault="00C347D6" w:rsidP="001A5B74">
            <w:pPr>
              <w:spacing w:after="0" w:line="240" w:lineRule="auto"/>
              <w:rPr>
                <w:sz w:val="20"/>
                <w:szCs w:val="20"/>
              </w:rPr>
            </w:pPr>
            <w:r w:rsidRPr="00F3713B">
              <w:rPr>
                <w:sz w:val="20"/>
                <w:szCs w:val="20"/>
              </w:rPr>
              <w:t xml:space="preserve">If a reference to an </w:t>
            </w:r>
            <w:r w:rsidRPr="00F3713B">
              <w:rPr>
                <w:b/>
                <w:sz w:val="20"/>
                <w:szCs w:val="20"/>
              </w:rPr>
              <w:t xml:space="preserve">Observer </w:t>
            </w:r>
            <w:r w:rsidRPr="00F3713B">
              <w:rPr>
                <w:sz w:val="20"/>
                <w:szCs w:val="20"/>
              </w:rPr>
              <w:t xml:space="preserve">is provided, the association with the role </w:t>
            </w:r>
            <w:r w:rsidRPr="00F3713B">
              <w:rPr>
                <w:b/>
                <w:sz w:val="20"/>
                <w:szCs w:val="20"/>
              </w:rPr>
              <w:t xml:space="preserve">observer </w:t>
            </w:r>
            <w:r w:rsidRPr="00F3713B">
              <w:rPr>
                <w:sz w:val="20"/>
                <w:szCs w:val="20"/>
              </w:rPr>
              <w:t>SHALL be used.</w:t>
            </w:r>
          </w:p>
        </w:tc>
      </w:tr>
    </w:tbl>
    <w:p w14:paraId="3BDF1A86" w14:textId="6472B3B1" w:rsidR="00C347D6" w:rsidRDefault="00C347D6" w:rsidP="00C347D6">
      <w:pPr>
        <w:rPr>
          <w:lang w:eastAsia="ja-JP"/>
        </w:rPr>
      </w:pPr>
    </w:p>
    <w:p w14:paraId="1F646B43" w14:textId="57D68C11" w:rsidR="00721E6C" w:rsidRDefault="00721E6C" w:rsidP="00721E6C">
      <w:pPr>
        <w:pStyle w:val="Heading2"/>
      </w:pPr>
      <w:bookmarkStart w:id="280" w:name="_Toc72768871"/>
      <w:r w:rsidRPr="00721E6C">
        <w:t>Observer</w:t>
      </w:r>
      <w:bookmarkEnd w:id="280"/>
    </w:p>
    <w:p w14:paraId="5CC85E30" w14:textId="256D98F7" w:rsidR="00721E6C" w:rsidRDefault="00721E6C" w:rsidP="00721E6C">
      <w:pPr>
        <w:pStyle w:val="Heading3"/>
      </w:pPr>
      <w:r w:rsidRPr="00721E6C">
        <w:t>Observer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721E6C" w14:paraId="378BA4BE" w14:textId="77777777" w:rsidTr="00721E6C">
        <w:tc>
          <w:tcPr>
            <w:tcW w:w="2258" w:type="dxa"/>
            <w:shd w:val="clear" w:color="auto" w:fill="auto"/>
            <w:tcMar>
              <w:top w:w="100" w:type="dxa"/>
              <w:left w:w="100" w:type="dxa"/>
              <w:bottom w:w="100" w:type="dxa"/>
              <w:right w:w="100" w:type="dxa"/>
            </w:tcMar>
          </w:tcPr>
          <w:p w14:paraId="2F6C17A4" w14:textId="77777777" w:rsidR="00721E6C" w:rsidRDefault="00721E6C"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0D3C724" w14:textId="77777777" w:rsidR="00721E6C" w:rsidRDefault="00721E6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/Observer</w:t>
            </w:r>
          </w:p>
        </w:tc>
      </w:tr>
      <w:tr w:rsidR="00721E6C" w14:paraId="3D0FADC9" w14:textId="77777777" w:rsidTr="00721E6C">
        <w:tc>
          <w:tcPr>
            <w:tcW w:w="2258" w:type="dxa"/>
            <w:shd w:val="clear" w:color="auto" w:fill="auto"/>
            <w:tcMar>
              <w:top w:w="100" w:type="dxa"/>
              <w:left w:w="100" w:type="dxa"/>
              <w:bottom w:w="100" w:type="dxa"/>
              <w:right w:w="100" w:type="dxa"/>
            </w:tcMar>
          </w:tcPr>
          <w:p w14:paraId="033BDFC0" w14:textId="77777777" w:rsidR="00721E6C" w:rsidRDefault="00721E6C"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2B036A3F" w14:textId="77777777" w:rsidR="00721E6C" w:rsidRDefault="00721E6C" w:rsidP="001A5B74">
            <w:pPr>
              <w:widowControl w:val="0"/>
              <w:spacing w:line="240" w:lineRule="auto"/>
              <w:rPr>
                <w:sz w:val="20"/>
                <w:szCs w:val="20"/>
              </w:rPr>
            </w:pPr>
            <w:r>
              <w:rPr>
                <w:sz w:val="20"/>
                <w:szCs w:val="20"/>
              </w:rPr>
              <w:t>Conceptual model</w:t>
            </w:r>
          </w:p>
        </w:tc>
      </w:tr>
      <w:tr w:rsidR="00721E6C" w14:paraId="410F23ED" w14:textId="77777777" w:rsidTr="00721E6C">
        <w:tc>
          <w:tcPr>
            <w:tcW w:w="2258" w:type="dxa"/>
            <w:shd w:val="clear" w:color="auto" w:fill="auto"/>
            <w:tcMar>
              <w:top w:w="100" w:type="dxa"/>
              <w:left w:w="100" w:type="dxa"/>
              <w:bottom w:w="100" w:type="dxa"/>
              <w:right w:w="100" w:type="dxa"/>
            </w:tcMar>
          </w:tcPr>
          <w:p w14:paraId="1D8AB9A9" w14:textId="77777777" w:rsidR="00721E6C" w:rsidRDefault="00721E6C"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6E01405D" w14:textId="77777777" w:rsidR="00721E6C" w:rsidRDefault="00721E6C" w:rsidP="001A5B74">
            <w:pPr>
              <w:widowControl w:val="0"/>
              <w:spacing w:line="240" w:lineRule="auto"/>
              <w:rPr>
                <w:sz w:val="20"/>
                <w:szCs w:val="20"/>
              </w:rPr>
            </w:pPr>
            <w:r>
              <w:rPr>
                <w:sz w:val="20"/>
                <w:szCs w:val="20"/>
              </w:rPr>
              <w:t>Conceptual Observation - Observer</w:t>
            </w:r>
          </w:p>
        </w:tc>
      </w:tr>
      <w:tr w:rsidR="00721E6C" w14:paraId="2C0C36D4" w14:textId="77777777" w:rsidTr="00721E6C">
        <w:tc>
          <w:tcPr>
            <w:tcW w:w="2258" w:type="dxa"/>
            <w:shd w:val="clear" w:color="auto" w:fill="auto"/>
            <w:tcMar>
              <w:top w:w="100" w:type="dxa"/>
              <w:left w:w="100" w:type="dxa"/>
              <w:bottom w:w="100" w:type="dxa"/>
              <w:right w:w="100" w:type="dxa"/>
            </w:tcMar>
          </w:tcPr>
          <w:p w14:paraId="7CE2038D" w14:textId="77777777" w:rsidR="00721E6C" w:rsidRDefault="00721E6C"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5AF2ADE" w14:textId="77777777" w:rsidR="00721E6C" w:rsidRDefault="00721E6C" w:rsidP="001A5B74">
            <w:pPr>
              <w:widowControl w:val="0"/>
              <w:spacing w:line="240" w:lineRule="auto"/>
              <w:rPr>
                <w:sz w:val="20"/>
                <w:szCs w:val="20"/>
              </w:rPr>
            </w:pPr>
            <w:r>
              <w:rPr>
                <w:sz w:val="20"/>
                <w:szCs w:val="20"/>
              </w:rPr>
              <w:t>ISO 19103:2015 Geographic information – Conceptual schema language, UML2 conformance class</w:t>
            </w:r>
          </w:p>
        </w:tc>
      </w:tr>
      <w:tr w:rsidR="00721E6C" w14:paraId="17159562" w14:textId="77777777" w:rsidTr="00721E6C">
        <w:tc>
          <w:tcPr>
            <w:tcW w:w="2258" w:type="dxa"/>
            <w:shd w:val="clear" w:color="auto" w:fill="auto"/>
            <w:tcMar>
              <w:top w:w="100" w:type="dxa"/>
              <w:left w:w="100" w:type="dxa"/>
              <w:bottom w:w="100" w:type="dxa"/>
              <w:right w:w="100" w:type="dxa"/>
            </w:tcMar>
          </w:tcPr>
          <w:p w14:paraId="6BA034FC" w14:textId="77777777" w:rsidR="00721E6C" w:rsidRDefault="00721E6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7C1D9CCE" w14:textId="77777777" w:rsidR="00721E6C" w:rsidRDefault="00721E6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/Observer/Observer-</w:t>
            </w:r>
            <w:proofErr w:type="spellStart"/>
            <w:r>
              <w:rPr>
                <w:sz w:val="20"/>
                <w:szCs w:val="20"/>
              </w:rPr>
              <w:t>sem</w:t>
            </w:r>
            <w:proofErr w:type="spellEnd"/>
          </w:p>
        </w:tc>
      </w:tr>
      <w:tr w:rsidR="00721E6C" w14:paraId="64E068AA" w14:textId="77777777" w:rsidTr="00721E6C">
        <w:tc>
          <w:tcPr>
            <w:tcW w:w="2258" w:type="dxa"/>
            <w:shd w:val="clear" w:color="auto" w:fill="auto"/>
            <w:tcMar>
              <w:top w:w="100" w:type="dxa"/>
              <w:left w:w="100" w:type="dxa"/>
              <w:bottom w:w="100" w:type="dxa"/>
              <w:right w:w="100" w:type="dxa"/>
            </w:tcMar>
          </w:tcPr>
          <w:p w14:paraId="32107E89" w14:textId="77777777" w:rsidR="00721E6C" w:rsidRDefault="00721E6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DD30E82" w14:textId="77777777" w:rsidR="00721E6C" w:rsidRDefault="00721E6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/Observer/</w:t>
            </w:r>
            <w:proofErr w:type="spellStart"/>
            <w:r>
              <w:rPr>
                <w:sz w:val="20"/>
                <w:szCs w:val="20"/>
              </w:rPr>
              <w:t>observableProperty-sem</w:t>
            </w:r>
            <w:proofErr w:type="spellEnd"/>
          </w:p>
        </w:tc>
      </w:tr>
      <w:tr w:rsidR="00721E6C" w14:paraId="43AD9472" w14:textId="77777777" w:rsidTr="00721E6C">
        <w:tc>
          <w:tcPr>
            <w:tcW w:w="2258" w:type="dxa"/>
            <w:shd w:val="clear" w:color="auto" w:fill="auto"/>
            <w:tcMar>
              <w:top w:w="100" w:type="dxa"/>
              <w:left w:w="100" w:type="dxa"/>
              <w:bottom w:w="100" w:type="dxa"/>
              <w:right w:w="100" w:type="dxa"/>
            </w:tcMar>
          </w:tcPr>
          <w:p w14:paraId="101C40FD" w14:textId="77777777" w:rsidR="00721E6C" w:rsidRDefault="00721E6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26F5EDB9" w14:textId="77777777" w:rsidR="00721E6C" w:rsidRDefault="00721E6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/Observer/</w:t>
            </w:r>
            <w:proofErr w:type="spellStart"/>
            <w:r>
              <w:rPr>
                <w:sz w:val="20"/>
                <w:szCs w:val="20"/>
              </w:rPr>
              <w:t>observingProcedure-sem</w:t>
            </w:r>
            <w:proofErr w:type="spellEnd"/>
          </w:p>
        </w:tc>
      </w:tr>
      <w:tr w:rsidR="00721E6C" w14:paraId="25F8481D" w14:textId="77777777" w:rsidTr="00721E6C">
        <w:tc>
          <w:tcPr>
            <w:tcW w:w="2258" w:type="dxa"/>
            <w:shd w:val="clear" w:color="auto" w:fill="auto"/>
            <w:tcMar>
              <w:top w:w="100" w:type="dxa"/>
              <w:left w:w="100" w:type="dxa"/>
              <w:bottom w:w="100" w:type="dxa"/>
              <w:right w:w="100" w:type="dxa"/>
            </w:tcMar>
          </w:tcPr>
          <w:p w14:paraId="7524A2C4" w14:textId="77777777" w:rsidR="00721E6C" w:rsidRDefault="00721E6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98532BD" w14:textId="77777777" w:rsidR="00721E6C" w:rsidRDefault="00721E6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/Observer/deployment-</w:t>
            </w:r>
            <w:proofErr w:type="spellStart"/>
            <w:r>
              <w:rPr>
                <w:sz w:val="20"/>
                <w:szCs w:val="20"/>
              </w:rPr>
              <w:t>sem</w:t>
            </w:r>
            <w:proofErr w:type="spellEnd"/>
          </w:p>
        </w:tc>
      </w:tr>
      <w:tr w:rsidR="00721E6C" w14:paraId="69DEC52B" w14:textId="77777777" w:rsidTr="00721E6C">
        <w:tc>
          <w:tcPr>
            <w:tcW w:w="2258" w:type="dxa"/>
            <w:shd w:val="clear" w:color="auto" w:fill="auto"/>
            <w:tcMar>
              <w:top w:w="100" w:type="dxa"/>
              <w:left w:w="100" w:type="dxa"/>
              <w:bottom w:w="100" w:type="dxa"/>
              <w:right w:w="100" w:type="dxa"/>
            </w:tcMar>
          </w:tcPr>
          <w:p w14:paraId="40F35701" w14:textId="77777777" w:rsidR="00721E6C" w:rsidRDefault="00721E6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525D8C5E" w14:textId="77777777" w:rsidR="00721E6C" w:rsidRDefault="00721E6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/gen/</w:t>
            </w:r>
            <w:proofErr w:type="spellStart"/>
            <w:r>
              <w:rPr>
                <w:sz w:val="20"/>
                <w:szCs w:val="20"/>
              </w:rPr>
              <w:t>relatedObservation-sem</w:t>
            </w:r>
            <w:proofErr w:type="spellEnd"/>
          </w:p>
        </w:tc>
      </w:tr>
    </w:tbl>
    <w:p w14:paraId="78920408" w14:textId="3968065A" w:rsidR="00721E6C" w:rsidRDefault="00721E6C" w:rsidP="00721E6C">
      <w:pPr>
        <w:rPr>
          <w:lang w:eastAsia="ja-JP"/>
        </w:rPr>
      </w:pPr>
    </w:p>
    <w:p w14:paraId="776C66B4" w14:textId="77777777" w:rsidR="003D2AB6" w:rsidRDefault="003D2AB6" w:rsidP="003D2AB6">
      <w:pPr>
        <w:keepNext/>
      </w:pPr>
      <w:r>
        <w:rPr>
          <w:noProof/>
          <w:lang w:val="fr-FR" w:eastAsia="fr-FR"/>
        </w:rPr>
        <w:lastRenderedPageBreak/>
        <w:drawing>
          <wp:inline distT="0" distB="0" distL="0" distR="0" wp14:anchorId="26877955" wp14:editId="25B79549">
            <wp:extent cx="4814761" cy="1891143"/>
            <wp:effectExtent l="0" t="0" r="0" b="1270"/>
            <wp:docPr id="24" name="Graphic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raphic 24"/>
                    <pic:cNvPicPr/>
                  </pic:nvPicPr>
                  <pic:blipFill>
                    <a:blip r:embed="rId60">
                      <a:extLst>
                        <a:ext uri="{28A0092B-C50C-407E-A947-70E740481C1C}">
                          <a14:useLocalDpi xmlns:a14="http://schemas.microsoft.com/office/drawing/2010/main"/>
                        </a:ext>
                        <a:ext uri="{96DAC541-7B7A-43D3-8B79-37D633B846F1}">
                          <asvg:svgBlip xmlns:asvg="http://schemas.microsoft.com/office/drawing/2016/SVG/main" r:embed="rId61"/>
                        </a:ext>
                      </a:extLst>
                    </a:blip>
                    <a:stretch>
                      <a:fillRect/>
                    </a:stretch>
                  </pic:blipFill>
                  <pic:spPr>
                    <a:xfrm>
                      <a:off x="0" y="0"/>
                      <a:ext cx="4872685" cy="1913894"/>
                    </a:xfrm>
                    <a:prstGeom prst="rect">
                      <a:avLst/>
                    </a:prstGeom>
                  </pic:spPr>
                </pic:pic>
              </a:graphicData>
            </a:graphic>
          </wp:inline>
        </w:drawing>
      </w:r>
    </w:p>
    <w:p w14:paraId="66C87360" w14:textId="5A6F5099" w:rsidR="004D5F28" w:rsidRDefault="003D2AB6" w:rsidP="003D2AB6">
      <w:pPr>
        <w:jc w:val="center"/>
        <w:rPr>
          <w:b/>
          <w:bCs/>
          <w:sz w:val="20"/>
          <w:szCs w:val="20"/>
        </w:rPr>
      </w:pPr>
      <w:r w:rsidRPr="003D2AB6">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17</w:t>
      </w:r>
      <w:r w:rsidR="00D471BA">
        <w:rPr>
          <w:b/>
          <w:bCs/>
          <w:sz w:val="20"/>
          <w:szCs w:val="20"/>
        </w:rPr>
        <w:fldChar w:fldCharType="end"/>
      </w:r>
      <w:r w:rsidRPr="003D2AB6">
        <w:rPr>
          <w:b/>
          <w:bCs/>
          <w:sz w:val="20"/>
          <w:szCs w:val="20"/>
        </w:rPr>
        <w:t>— (Informative) Included requirements and recommendations of the Conceptual Observation — Observer requirements class.</w:t>
      </w:r>
    </w:p>
    <w:p w14:paraId="129D3E9B" w14:textId="6B07AA94" w:rsidR="003D2AB6" w:rsidRDefault="00250A5E" w:rsidP="00250A5E">
      <w:pPr>
        <w:pStyle w:val="Heading3"/>
      </w:pPr>
      <w:r w:rsidRPr="00250A5E">
        <w:t>Interface Observer</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250A5E" w:rsidRPr="00F3713B" w14:paraId="56E3B09F" w14:textId="77777777" w:rsidTr="00250A5E">
        <w:tc>
          <w:tcPr>
            <w:tcW w:w="4526" w:type="dxa"/>
            <w:shd w:val="clear" w:color="auto" w:fill="auto"/>
            <w:tcMar>
              <w:top w:w="100" w:type="dxa"/>
              <w:left w:w="100" w:type="dxa"/>
              <w:bottom w:w="100" w:type="dxa"/>
              <w:right w:w="100" w:type="dxa"/>
            </w:tcMar>
          </w:tcPr>
          <w:p w14:paraId="0AC8922F" w14:textId="77777777" w:rsidR="00250A5E" w:rsidRPr="00F3713B" w:rsidRDefault="00250A5E" w:rsidP="001A5B74">
            <w:pPr>
              <w:widowControl w:val="0"/>
              <w:spacing w:line="240" w:lineRule="auto"/>
              <w:rPr>
                <w:sz w:val="20"/>
                <w:szCs w:val="20"/>
              </w:rPr>
            </w:pPr>
            <w:r w:rsidRPr="00F3713B">
              <w:rPr>
                <w:b/>
                <w:sz w:val="20"/>
                <w:szCs w:val="20"/>
              </w:rPr>
              <w:t>Requirement</w:t>
            </w:r>
            <w:r w:rsidRPr="00F3713B">
              <w:rPr>
                <w:sz w:val="20"/>
                <w:szCs w:val="20"/>
              </w:rPr>
              <w:br/>
              <w:t>/</w:t>
            </w:r>
            <w:proofErr w:type="spellStart"/>
            <w:r w:rsidRPr="00F3713B">
              <w:rPr>
                <w:sz w:val="20"/>
                <w:szCs w:val="20"/>
              </w:rPr>
              <w:t>req</w:t>
            </w:r>
            <w:proofErr w:type="spellEnd"/>
            <w:r w:rsidRPr="00F3713B">
              <w:rPr>
                <w:sz w:val="20"/>
                <w:szCs w:val="20"/>
              </w:rPr>
              <w:t>/</w:t>
            </w:r>
            <w:proofErr w:type="spellStart"/>
            <w:r w:rsidRPr="00F3713B">
              <w:rPr>
                <w:sz w:val="20"/>
                <w:szCs w:val="20"/>
              </w:rPr>
              <w:t>obs-cpt</w:t>
            </w:r>
            <w:proofErr w:type="spellEnd"/>
            <w:r w:rsidRPr="00F3713B">
              <w:rPr>
                <w:sz w:val="20"/>
                <w:szCs w:val="20"/>
              </w:rPr>
              <w:t>/Observer/Observer-</w:t>
            </w:r>
            <w:proofErr w:type="spellStart"/>
            <w:r w:rsidRPr="00F3713B">
              <w:rPr>
                <w:sz w:val="20"/>
                <w:szCs w:val="20"/>
              </w:rPr>
              <w:t>sem</w:t>
            </w:r>
            <w:proofErr w:type="spellEnd"/>
          </w:p>
        </w:tc>
        <w:tc>
          <w:tcPr>
            <w:tcW w:w="5796" w:type="dxa"/>
            <w:shd w:val="clear" w:color="auto" w:fill="auto"/>
            <w:tcMar>
              <w:top w:w="100" w:type="dxa"/>
              <w:left w:w="100" w:type="dxa"/>
              <w:bottom w:w="100" w:type="dxa"/>
              <w:right w:w="100" w:type="dxa"/>
            </w:tcMar>
          </w:tcPr>
          <w:p w14:paraId="4B9CBBF6" w14:textId="570952B2" w:rsidR="00250A5E" w:rsidRPr="00F3713B" w:rsidRDefault="00AE2457" w:rsidP="001A5B74">
            <w:pPr>
              <w:spacing w:before="240"/>
              <w:rPr>
                <w:sz w:val="20"/>
                <w:szCs w:val="20"/>
              </w:rPr>
            </w:pPr>
            <w:r w:rsidRPr="00F3713B">
              <w:rPr>
                <w:sz w:val="20"/>
                <w:szCs w:val="20"/>
              </w:rPr>
              <w:t>A</w:t>
            </w:r>
            <w:r w:rsidR="00250A5E" w:rsidRPr="00F3713B">
              <w:rPr>
                <w:sz w:val="20"/>
                <w:szCs w:val="20"/>
              </w:rPr>
              <w:t xml:space="preserve">n identifiable entity that </w:t>
            </w:r>
            <w:r w:rsidR="003E5E45">
              <w:rPr>
                <w:sz w:val="20"/>
                <w:szCs w:val="20"/>
              </w:rPr>
              <w:t>can</w:t>
            </w:r>
            <w:r w:rsidR="003E5E45" w:rsidRPr="00F3713B">
              <w:rPr>
                <w:sz w:val="20"/>
                <w:szCs w:val="20"/>
              </w:rPr>
              <w:t xml:space="preserve"> </w:t>
            </w:r>
            <w:r w:rsidR="00250A5E" w:rsidRPr="00F3713B">
              <w:rPr>
                <w:sz w:val="20"/>
                <w:szCs w:val="20"/>
              </w:rPr>
              <w:t xml:space="preserve">generate </w:t>
            </w:r>
            <w:r w:rsidR="00250A5E" w:rsidRPr="00F3713B">
              <w:rPr>
                <w:b/>
                <w:sz w:val="20"/>
                <w:szCs w:val="20"/>
              </w:rPr>
              <w:t>Observations</w:t>
            </w:r>
            <w:r w:rsidR="00250A5E" w:rsidRPr="00F3713B">
              <w:rPr>
                <w:sz w:val="20"/>
                <w:szCs w:val="20"/>
              </w:rPr>
              <w:t xml:space="preserve"> pertaining to an </w:t>
            </w:r>
            <w:proofErr w:type="spellStart"/>
            <w:r w:rsidR="00250A5E" w:rsidRPr="00F3713B">
              <w:rPr>
                <w:b/>
                <w:sz w:val="20"/>
                <w:szCs w:val="20"/>
              </w:rPr>
              <w:t>observableProperty</w:t>
            </w:r>
            <w:proofErr w:type="spellEnd"/>
            <w:r w:rsidR="00250A5E" w:rsidRPr="00F3713B">
              <w:rPr>
                <w:sz w:val="20"/>
                <w:szCs w:val="20"/>
              </w:rPr>
              <w:t xml:space="preserve"> by implementing a </w:t>
            </w:r>
            <w:r w:rsidR="00250A5E" w:rsidRPr="00F3713B">
              <w:rPr>
                <w:b/>
                <w:sz w:val="20"/>
                <w:szCs w:val="20"/>
              </w:rPr>
              <w:t>Procedure</w:t>
            </w:r>
            <w:r w:rsidR="00250A5E" w:rsidRPr="00F3713B">
              <w:rPr>
                <w:sz w:val="20"/>
                <w:szCs w:val="20"/>
              </w:rPr>
              <w:t>.</w:t>
            </w:r>
          </w:p>
        </w:tc>
      </w:tr>
    </w:tbl>
    <w:p w14:paraId="2027EF4C" w14:textId="6B22BFC2" w:rsidR="00250A5E" w:rsidRDefault="00250A5E" w:rsidP="00250A5E">
      <w:pPr>
        <w:rPr>
          <w:lang w:eastAsia="ja-JP"/>
        </w:rPr>
      </w:pPr>
    </w:p>
    <w:p w14:paraId="506C6D42" w14:textId="77777777" w:rsidR="00A85929" w:rsidRDefault="00A85929" w:rsidP="00A85929">
      <w:pPr>
        <w:rPr>
          <w:lang w:eastAsia="ja-JP"/>
        </w:rPr>
      </w:pPr>
      <w:r>
        <w:rPr>
          <w:lang w:eastAsia="ja-JP"/>
        </w:rPr>
        <w:t>NOTES</w:t>
      </w:r>
    </w:p>
    <w:p w14:paraId="6AA852D8" w14:textId="23409BC5" w:rsidR="00A85929" w:rsidRDefault="00A85929" w:rsidP="00220B53">
      <w:pPr>
        <w:pStyle w:val="ListParagraph"/>
        <w:numPr>
          <w:ilvl w:val="0"/>
          <w:numId w:val="12"/>
        </w:numPr>
        <w:rPr>
          <w:lang w:eastAsia="ja-JP"/>
        </w:rPr>
      </w:pPr>
      <w:r>
        <w:rPr>
          <w:lang w:eastAsia="ja-JP"/>
        </w:rPr>
        <w:t>Different Observers can follow the same (reusable) observing Procedure for the creation of different Observations.</w:t>
      </w:r>
    </w:p>
    <w:p w14:paraId="567F0873" w14:textId="49F6F98A" w:rsidR="00A85929" w:rsidRDefault="00A85929" w:rsidP="00220B53">
      <w:pPr>
        <w:pStyle w:val="ListParagraph"/>
        <w:numPr>
          <w:ilvl w:val="0"/>
          <w:numId w:val="12"/>
        </w:numPr>
        <w:rPr>
          <w:lang w:eastAsia="ja-JP"/>
        </w:rPr>
      </w:pPr>
      <w:r>
        <w:rPr>
          <w:lang w:eastAsia="ja-JP"/>
        </w:rPr>
        <w:t>The Observer is the entity instance, not the entity type. Pertaining to sensors, the Observer would reference the explicit sensor, while the Procedure would reference the methodology utilized by that sensor type.</w:t>
      </w:r>
    </w:p>
    <w:p w14:paraId="627417C4" w14:textId="2386795E" w:rsidR="00A85929" w:rsidRDefault="00A85929" w:rsidP="00220B53">
      <w:pPr>
        <w:pStyle w:val="ListParagraph"/>
        <w:numPr>
          <w:ilvl w:val="0"/>
          <w:numId w:val="12"/>
        </w:numPr>
        <w:rPr>
          <w:lang w:eastAsia="ja-JP"/>
        </w:rPr>
      </w:pPr>
      <w:r>
        <w:rPr>
          <w:lang w:eastAsia="ja-JP"/>
        </w:rPr>
        <w:t xml:space="preserve">An Observer is closely linked with an </w:t>
      </w:r>
      <w:proofErr w:type="spellStart"/>
      <w:r>
        <w:rPr>
          <w:lang w:eastAsia="ja-JP"/>
        </w:rPr>
        <w:t>observableProperty</w:t>
      </w:r>
      <w:proofErr w:type="spellEnd"/>
      <w:r>
        <w:rPr>
          <w:lang w:eastAsia="ja-JP"/>
        </w:rPr>
        <w:t xml:space="preserve"> that it generates results for.</w:t>
      </w:r>
    </w:p>
    <w:p w14:paraId="1AC09AF0" w14:textId="39668DFB" w:rsidR="00A85929" w:rsidRDefault="00A85929" w:rsidP="00220B53">
      <w:pPr>
        <w:pStyle w:val="ListParagraph"/>
        <w:numPr>
          <w:ilvl w:val="0"/>
          <w:numId w:val="12"/>
        </w:numPr>
        <w:rPr>
          <w:lang w:eastAsia="ja-JP"/>
        </w:rPr>
      </w:pPr>
      <w:r>
        <w:rPr>
          <w:lang w:eastAsia="ja-JP"/>
        </w:rPr>
        <w:t>An Observer can be hosted by one or more Host.</w:t>
      </w:r>
    </w:p>
    <w:p w14:paraId="6A04AFC5" w14:textId="54F6F57E" w:rsidR="00A85929" w:rsidRDefault="00A85929" w:rsidP="00220B53">
      <w:pPr>
        <w:pStyle w:val="ListParagraph"/>
        <w:numPr>
          <w:ilvl w:val="0"/>
          <w:numId w:val="12"/>
        </w:numPr>
        <w:rPr>
          <w:lang w:eastAsia="ja-JP"/>
        </w:rPr>
      </w:pPr>
      <w:r>
        <w:rPr>
          <w:lang w:eastAsia="ja-JP"/>
        </w:rPr>
        <w:t>The Observer is an instance of a sensor, instrument, implementation of an algorithm</w:t>
      </w:r>
      <w:ins w:id="281" w:author="Katharina Schleidt" w:date="2021-07-05T19:51:00Z">
        <w:r w:rsidR="0082047C">
          <w:rPr>
            <w:lang w:eastAsia="ja-JP"/>
          </w:rPr>
          <w:t>,</w:t>
        </w:r>
      </w:ins>
      <w:r>
        <w:rPr>
          <w:lang w:eastAsia="ja-JP"/>
        </w:rPr>
        <w:t xml:space="preserve"> or a being such as a person.</w:t>
      </w:r>
    </w:p>
    <w:p w14:paraId="08168A79" w14:textId="1BAABB77" w:rsidR="00A85929" w:rsidRDefault="00A85929" w:rsidP="00A85929">
      <w:pPr>
        <w:rPr>
          <w:lang w:eastAsia="ja-JP"/>
        </w:rPr>
      </w:pPr>
      <w:r>
        <w:rPr>
          <w:lang w:eastAsia="ja-JP"/>
        </w:rPr>
        <w:t xml:space="preserve">An Observer responds to a stimulus, e.g., a change in the environment, or input data composed from the Results of prior Observations, and generates a Result. </w:t>
      </w:r>
    </w:p>
    <w:p w14:paraId="2F236160" w14:textId="6A43DFD2" w:rsidR="00A85929" w:rsidRDefault="00A85929" w:rsidP="00A85929">
      <w:pPr>
        <w:rPr>
          <w:lang w:eastAsia="ja-JP"/>
        </w:rPr>
      </w:pPr>
      <w:r>
        <w:rPr>
          <w:lang w:eastAsia="ja-JP"/>
        </w:rPr>
        <w:t>EXAMPLE</w:t>
      </w:r>
      <w:r>
        <w:rPr>
          <w:lang w:eastAsia="ja-JP"/>
        </w:rPr>
        <w:tab/>
        <w:t xml:space="preserve">Accelerometers, gyroscopes, barometers, magnetometers, and so forth are </w:t>
      </w:r>
      <w:r w:rsidR="00B31D2B">
        <w:rPr>
          <w:lang w:eastAsia="ja-JP"/>
        </w:rPr>
        <w:t xml:space="preserve">Observers </w:t>
      </w:r>
      <w:r>
        <w:rPr>
          <w:lang w:eastAsia="ja-JP"/>
        </w:rPr>
        <w:t xml:space="preserve">that are typically mounted on a modern smartphone (which acts as </w:t>
      </w:r>
      <w:r w:rsidR="007B7B6C">
        <w:rPr>
          <w:lang w:eastAsia="ja-JP"/>
        </w:rPr>
        <w:t>Host</w:t>
      </w:r>
      <w:r>
        <w:rPr>
          <w:lang w:eastAsia="ja-JP"/>
        </w:rPr>
        <w:t>). Other examples of Sensors include the human eyes.</w:t>
      </w:r>
    </w:p>
    <w:p w14:paraId="6342E2A3" w14:textId="6372BBBF" w:rsidR="00437D7C" w:rsidRDefault="00437D7C" w:rsidP="00437D7C">
      <w:pPr>
        <w:pStyle w:val="Heading3"/>
      </w:pPr>
      <w:r w:rsidRPr="00437D7C">
        <w:t xml:space="preserve">Association </w:t>
      </w:r>
      <w:proofErr w:type="spellStart"/>
      <w:r w:rsidRPr="00437D7C">
        <w:t>observableProperty</w:t>
      </w:r>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437D7C" w:rsidRPr="00F3713B" w14:paraId="4E6300BB" w14:textId="77777777" w:rsidTr="00437D7C">
        <w:tc>
          <w:tcPr>
            <w:tcW w:w="4668" w:type="dxa"/>
            <w:shd w:val="clear" w:color="auto" w:fill="auto"/>
            <w:tcMar>
              <w:top w:w="100" w:type="dxa"/>
              <w:left w:w="100" w:type="dxa"/>
              <w:bottom w:w="100" w:type="dxa"/>
              <w:right w:w="100" w:type="dxa"/>
            </w:tcMar>
          </w:tcPr>
          <w:p w14:paraId="6859C99F" w14:textId="77777777" w:rsidR="00437D7C" w:rsidRPr="00F3713B" w:rsidRDefault="00437D7C" w:rsidP="001A5B74">
            <w:pPr>
              <w:widowControl w:val="0"/>
              <w:spacing w:line="240" w:lineRule="auto"/>
              <w:rPr>
                <w:sz w:val="20"/>
                <w:szCs w:val="20"/>
              </w:rPr>
            </w:pPr>
            <w:r w:rsidRPr="00F3713B">
              <w:rPr>
                <w:b/>
                <w:sz w:val="20"/>
                <w:szCs w:val="20"/>
              </w:rPr>
              <w:t>Requirement</w:t>
            </w:r>
            <w:r w:rsidRPr="00F3713B">
              <w:rPr>
                <w:sz w:val="20"/>
                <w:szCs w:val="20"/>
              </w:rPr>
              <w:br/>
              <w:t>/</w:t>
            </w:r>
            <w:proofErr w:type="spellStart"/>
            <w:r w:rsidRPr="00F3713B">
              <w:rPr>
                <w:sz w:val="20"/>
                <w:szCs w:val="20"/>
              </w:rPr>
              <w:t>req</w:t>
            </w:r>
            <w:proofErr w:type="spellEnd"/>
            <w:r w:rsidRPr="00F3713B">
              <w:rPr>
                <w:sz w:val="20"/>
                <w:szCs w:val="20"/>
              </w:rPr>
              <w:t>/</w:t>
            </w:r>
            <w:proofErr w:type="spellStart"/>
            <w:r w:rsidRPr="00F3713B">
              <w:rPr>
                <w:sz w:val="20"/>
                <w:szCs w:val="20"/>
              </w:rPr>
              <w:t>obs-cpt</w:t>
            </w:r>
            <w:proofErr w:type="spellEnd"/>
            <w:r w:rsidRPr="00F3713B">
              <w:rPr>
                <w:sz w:val="20"/>
                <w:szCs w:val="20"/>
              </w:rPr>
              <w:t>/Observer/</w:t>
            </w:r>
            <w:proofErr w:type="spellStart"/>
            <w:r w:rsidRPr="00F3713B">
              <w:rPr>
                <w:sz w:val="20"/>
                <w:szCs w:val="20"/>
              </w:rPr>
              <w:t>observableProperty-sem</w:t>
            </w:r>
            <w:proofErr w:type="spellEnd"/>
          </w:p>
        </w:tc>
        <w:tc>
          <w:tcPr>
            <w:tcW w:w="5654" w:type="dxa"/>
            <w:shd w:val="clear" w:color="auto" w:fill="auto"/>
            <w:tcMar>
              <w:top w:w="100" w:type="dxa"/>
              <w:left w:w="100" w:type="dxa"/>
              <w:bottom w:w="100" w:type="dxa"/>
              <w:right w:w="100" w:type="dxa"/>
            </w:tcMar>
          </w:tcPr>
          <w:p w14:paraId="5798BE4A" w14:textId="77777777" w:rsidR="00437D7C" w:rsidRPr="00F3713B" w:rsidRDefault="00437D7C" w:rsidP="001A5B74">
            <w:pPr>
              <w:spacing w:line="240" w:lineRule="auto"/>
              <w:rPr>
                <w:sz w:val="20"/>
                <w:szCs w:val="20"/>
              </w:rPr>
            </w:pPr>
            <w:r w:rsidRPr="00F3713B">
              <w:rPr>
                <w:sz w:val="20"/>
                <w:szCs w:val="20"/>
              </w:rPr>
              <w:t xml:space="preserve">An </w:t>
            </w:r>
            <w:proofErr w:type="spellStart"/>
            <w:r w:rsidRPr="00F3713B">
              <w:rPr>
                <w:b/>
                <w:sz w:val="20"/>
                <w:szCs w:val="20"/>
              </w:rPr>
              <w:t>ObservableProperty</w:t>
            </w:r>
            <w:proofErr w:type="spellEnd"/>
            <w:r w:rsidRPr="00F3713B">
              <w:rPr>
                <w:b/>
                <w:sz w:val="20"/>
                <w:szCs w:val="20"/>
              </w:rPr>
              <w:t xml:space="preserve"> </w:t>
            </w:r>
            <w:r w:rsidRPr="00F3713B">
              <w:rPr>
                <w:sz w:val="20"/>
                <w:szCs w:val="20"/>
              </w:rPr>
              <w:t xml:space="preserve">that this </w:t>
            </w:r>
            <w:r w:rsidRPr="00F3713B">
              <w:rPr>
                <w:b/>
                <w:sz w:val="20"/>
                <w:szCs w:val="20"/>
              </w:rPr>
              <w:t xml:space="preserve">Observer </w:t>
            </w:r>
            <w:r w:rsidRPr="00F3713B">
              <w:rPr>
                <w:sz w:val="20"/>
                <w:szCs w:val="20"/>
              </w:rPr>
              <w:t>can observe.</w:t>
            </w:r>
          </w:p>
          <w:p w14:paraId="19C8FB72" w14:textId="77777777" w:rsidR="00437D7C" w:rsidRPr="00F3713B" w:rsidRDefault="00437D7C" w:rsidP="001A5B74">
            <w:pPr>
              <w:spacing w:line="240" w:lineRule="auto"/>
              <w:rPr>
                <w:sz w:val="20"/>
                <w:szCs w:val="20"/>
              </w:rPr>
            </w:pPr>
            <w:r w:rsidRPr="00F3713B">
              <w:rPr>
                <w:sz w:val="20"/>
                <w:szCs w:val="20"/>
              </w:rPr>
              <w:t xml:space="preserve">If a reference to </w:t>
            </w:r>
            <w:proofErr w:type="spellStart"/>
            <w:r w:rsidRPr="00F3713B">
              <w:rPr>
                <w:b/>
                <w:sz w:val="20"/>
                <w:szCs w:val="20"/>
              </w:rPr>
              <w:t>ObservableProperty</w:t>
            </w:r>
            <w:proofErr w:type="spellEnd"/>
            <w:r w:rsidRPr="00F3713B">
              <w:rPr>
                <w:sz w:val="20"/>
                <w:szCs w:val="20"/>
              </w:rPr>
              <w:t>(s)</w:t>
            </w:r>
            <w:r w:rsidRPr="00F3713B">
              <w:rPr>
                <w:b/>
                <w:sz w:val="20"/>
                <w:szCs w:val="20"/>
              </w:rPr>
              <w:t xml:space="preserve"> </w:t>
            </w:r>
            <w:r w:rsidRPr="00F3713B">
              <w:rPr>
                <w:sz w:val="20"/>
                <w:szCs w:val="20"/>
              </w:rPr>
              <w:t xml:space="preserve">is provided, the association with the role </w:t>
            </w:r>
            <w:proofErr w:type="spellStart"/>
            <w:r w:rsidRPr="00F3713B">
              <w:rPr>
                <w:b/>
                <w:sz w:val="20"/>
                <w:szCs w:val="20"/>
              </w:rPr>
              <w:t>observableProperty</w:t>
            </w:r>
            <w:proofErr w:type="spellEnd"/>
            <w:r w:rsidRPr="00F3713B">
              <w:rPr>
                <w:b/>
                <w:sz w:val="20"/>
                <w:szCs w:val="20"/>
              </w:rPr>
              <w:t xml:space="preserve"> </w:t>
            </w:r>
            <w:r w:rsidRPr="00F3713B">
              <w:rPr>
                <w:sz w:val="20"/>
                <w:szCs w:val="20"/>
              </w:rPr>
              <w:t>SHALL be used.</w:t>
            </w:r>
          </w:p>
        </w:tc>
      </w:tr>
    </w:tbl>
    <w:p w14:paraId="43997198" w14:textId="6B8B3082" w:rsidR="00437D7C" w:rsidRDefault="00437D7C" w:rsidP="00437D7C">
      <w:pPr>
        <w:rPr>
          <w:lang w:eastAsia="ja-JP"/>
        </w:rPr>
      </w:pPr>
    </w:p>
    <w:p w14:paraId="55D0E56F" w14:textId="32D19927" w:rsidR="005E1AE5" w:rsidRDefault="005E1AE5" w:rsidP="005E1AE5">
      <w:pPr>
        <w:pStyle w:val="Heading3"/>
      </w:pPr>
      <w:r w:rsidRPr="005E1AE5">
        <w:lastRenderedPageBreak/>
        <w:t xml:space="preserve">Association </w:t>
      </w:r>
      <w:proofErr w:type="spellStart"/>
      <w:r w:rsidRPr="005E1AE5">
        <w:t>observingProcedure</w:t>
      </w:r>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654"/>
      </w:tblGrid>
      <w:tr w:rsidR="005E1AE5" w:rsidRPr="00F3713B" w14:paraId="3B4232B8" w14:textId="77777777" w:rsidTr="005E1AE5">
        <w:tc>
          <w:tcPr>
            <w:tcW w:w="4668" w:type="dxa"/>
            <w:shd w:val="clear" w:color="auto" w:fill="auto"/>
            <w:tcMar>
              <w:top w:w="100" w:type="dxa"/>
              <w:left w:w="100" w:type="dxa"/>
              <w:bottom w:w="100" w:type="dxa"/>
              <w:right w:w="100" w:type="dxa"/>
            </w:tcMar>
          </w:tcPr>
          <w:p w14:paraId="3A9AC75D" w14:textId="77777777" w:rsidR="005E1AE5" w:rsidRPr="00F3713B" w:rsidRDefault="005E1AE5" w:rsidP="001A5B74">
            <w:pPr>
              <w:widowControl w:val="0"/>
              <w:spacing w:line="240" w:lineRule="auto"/>
              <w:rPr>
                <w:sz w:val="20"/>
                <w:szCs w:val="20"/>
              </w:rPr>
            </w:pPr>
            <w:r w:rsidRPr="00F3713B">
              <w:rPr>
                <w:b/>
                <w:sz w:val="20"/>
                <w:szCs w:val="20"/>
              </w:rPr>
              <w:t>Requirement</w:t>
            </w:r>
            <w:r w:rsidRPr="00F3713B">
              <w:rPr>
                <w:sz w:val="20"/>
                <w:szCs w:val="20"/>
              </w:rPr>
              <w:br/>
              <w:t>/</w:t>
            </w:r>
            <w:proofErr w:type="spellStart"/>
            <w:r w:rsidRPr="00F3713B">
              <w:rPr>
                <w:sz w:val="20"/>
                <w:szCs w:val="20"/>
              </w:rPr>
              <w:t>req</w:t>
            </w:r>
            <w:proofErr w:type="spellEnd"/>
            <w:r w:rsidRPr="00F3713B">
              <w:rPr>
                <w:sz w:val="20"/>
                <w:szCs w:val="20"/>
              </w:rPr>
              <w:t>/</w:t>
            </w:r>
            <w:proofErr w:type="spellStart"/>
            <w:r w:rsidRPr="00F3713B">
              <w:rPr>
                <w:sz w:val="20"/>
                <w:szCs w:val="20"/>
              </w:rPr>
              <w:t>obs-cpt</w:t>
            </w:r>
            <w:proofErr w:type="spellEnd"/>
            <w:r w:rsidRPr="00F3713B">
              <w:rPr>
                <w:sz w:val="20"/>
                <w:szCs w:val="20"/>
              </w:rPr>
              <w:t>/Observer/</w:t>
            </w:r>
            <w:proofErr w:type="spellStart"/>
            <w:r w:rsidRPr="00F3713B">
              <w:rPr>
                <w:sz w:val="20"/>
                <w:szCs w:val="20"/>
              </w:rPr>
              <w:t>observingProcedure-sem</w:t>
            </w:r>
            <w:proofErr w:type="spellEnd"/>
          </w:p>
        </w:tc>
        <w:tc>
          <w:tcPr>
            <w:tcW w:w="5654" w:type="dxa"/>
            <w:shd w:val="clear" w:color="auto" w:fill="auto"/>
            <w:tcMar>
              <w:top w:w="100" w:type="dxa"/>
              <w:left w:w="100" w:type="dxa"/>
              <w:bottom w:w="100" w:type="dxa"/>
              <w:right w:w="100" w:type="dxa"/>
            </w:tcMar>
          </w:tcPr>
          <w:p w14:paraId="5EDF160C" w14:textId="77777777" w:rsidR="005E1AE5" w:rsidRPr="00F3713B" w:rsidRDefault="005E1AE5" w:rsidP="001A5B74">
            <w:pPr>
              <w:spacing w:line="240" w:lineRule="auto"/>
              <w:rPr>
                <w:sz w:val="20"/>
                <w:szCs w:val="20"/>
              </w:rPr>
            </w:pPr>
            <w:r w:rsidRPr="00F3713B">
              <w:rPr>
                <w:sz w:val="20"/>
                <w:szCs w:val="20"/>
              </w:rPr>
              <w:t xml:space="preserve">An </w:t>
            </w:r>
            <w:proofErr w:type="spellStart"/>
            <w:r w:rsidRPr="00F3713B">
              <w:rPr>
                <w:b/>
                <w:sz w:val="20"/>
                <w:szCs w:val="20"/>
              </w:rPr>
              <w:t>ObservingProcedure</w:t>
            </w:r>
            <w:proofErr w:type="spellEnd"/>
            <w:r w:rsidRPr="00F3713B">
              <w:rPr>
                <w:b/>
                <w:sz w:val="20"/>
                <w:szCs w:val="20"/>
              </w:rPr>
              <w:t xml:space="preserve"> </w:t>
            </w:r>
            <w:r w:rsidRPr="00F3713B">
              <w:rPr>
                <w:sz w:val="20"/>
                <w:szCs w:val="20"/>
              </w:rPr>
              <w:t xml:space="preserve">that this </w:t>
            </w:r>
            <w:r w:rsidRPr="00F3713B">
              <w:rPr>
                <w:b/>
                <w:sz w:val="20"/>
                <w:szCs w:val="20"/>
              </w:rPr>
              <w:t xml:space="preserve">Observer </w:t>
            </w:r>
            <w:r w:rsidRPr="00F3713B">
              <w:rPr>
                <w:sz w:val="20"/>
                <w:szCs w:val="20"/>
              </w:rPr>
              <w:t>can perform.</w:t>
            </w:r>
          </w:p>
          <w:p w14:paraId="2F5DC458" w14:textId="77777777" w:rsidR="005E1AE5" w:rsidRPr="00F3713B" w:rsidRDefault="005E1AE5" w:rsidP="001A5B74">
            <w:pPr>
              <w:spacing w:line="240" w:lineRule="auto"/>
              <w:rPr>
                <w:sz w:val="20"/>
                <w:szCs w:val="20"/>
              </w:rPr>
            </w:pPr>
            <w:r w:rsidRPr="00F3713B">
              <w:rPr>
                <w:sz w:val="20"/>
                <w:szCs w:val="20"/>
              </w:rPr>
              <w:t xml:space="preserve">If a reference to </w:t>
            </w:r>
            <w:proofErr w:type="spellStart"/>
            <w:r w:rsidRPr="00F3713B">
              <w:rPr>
                <w:b/>
                <w:sz w:val="20"/>
                <w:szCs w:val="20"/>
              </w:rPr>
              <w:t>ObservingProcedure</w:t>
            </w:r>
            <w:proofErr w:type="spellEnd"/>
            <w:r w:rsidRPr="00F3713B">
              <w:rPr>
                <w:sz w:val="20"/>
                <w:szCs w:val="20"/>
              </w:rPr>
              <w:t>(s)</w:t>
            </w:r>
            <w:r w:rsidRPr="00F3713B">
              <w:rPr>
                <w:b/>
                <w:sz w:val="20"/>
                <w:szCs w:val="20"/>
              </w:rPr>
              <w:t xml:space="preserve"> </w:t>
            </w:r>
            <w:r w:rsidRPr="00F3713B">
              <w:rPr>
                <w:sz w:val="20"/>
                <w:szCs w:val="20"/>
              </w:rPr>
              <w:t xml:space="preserve">is provided, the association with the role </w:t>
            </w:r>
            <w:proofErr w:type="spellStart"/>
            <w:r w:rsidRPr="00F3713B">
              <w:rPr>
                <w:b/>
                <w:sz w:val="20"/>
                <w:szCs w:val="20"/>
              </w:rPr>
              <w:t>observingProcedure</w:t>
            </w:r>
            <w:proofErr w:type="spellEnd"/>
            <w:r w:rsidRPr="00F3713B">
              <w:rPr>
                <w:b/>
                <w:sz w:val="20"/>
                <w:szCs w:val="20"/>
              </w:rPr>
              <w:t xml:space="preserve"> </w:t>
            </w:r>
            <w:r w:rsidRPr="00F3713B">
              <w:rPr>
                <w:sz w:val="20"/>
                <w:szCs w:val="20"/>
              </w:rPr>
              <w:t>SHALL be used.</w:t>
            </w:r>
          </w:p>
        </w:tc>
      </w:tr>
    </w:tbl>
    <w:p w14:paraId="2DED40F0" w14:textId="6827E4E1" w:rsidR="005E1AE5" w:rsidRDefault="005E1AE5" w:rsidP="005E1AE5">
      <w:pPr>
        <w:rPr>
          <w:lang w:eastAsia="ja-JP"/>
        </w:rPr>
      </w:pPr>
    </w:p>
    <w:p w14:paraId="5D848306" w14:textId="1AB78E34" w:rsidR="00B90971" w:rsidRDefault="00B90971" w:rsidP="00B90971">
      <w:pPr>
        <w:pStyle w:val="Heading3"/>
      </w:pPr>
      <w:r w:rsidRPr="00B90971">
        <w:t>Association deployment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B90971" w:rsidRPr="00F3713B" w14:paraId="3B060EF7" w14:textId="77777777" w:rsidTr="00B90971">
        <w:tc>
          <w:tcPr>
            <w:tcW w:w="4526" w:type="dxa"/>
            <w:shd w:val="clear" w:color="auto" w:fill="auto"/>
            <w:tcMar>
              <w:top w:w="100" w:type="dxa"/>
              <w:left w:w="100" w:type="dxa"/>
              <w:bottom w:w="100" w:type="dxa"/>
              <w:right w:w="100" w:type="dxa"/>
            </w:tcMar>
          </w:tcPr>
          <w:p w14:paraId="5EF6EE24" w14:textId="77777777" w:rsidR="00B90971" w:rsidRPr="00F3713B" w:rsidRDefault="00B90971" w:rsidP="001A5B74">
            <w:pPr>
              <w:widowControl w:val="0"/>
              <w:spacing w:line="240" w:lineRule="auto"/>
              <w:rPr>
                <w:sz w:val="20"/>
                <w:szCs w:val="20"/>
              </w:rPr>
            </w:pPr>
            <w:r w:rsidRPr="00F3713B">
              <w:rPr>
                <w:b/>
                <w:sz w:val="20"/>
                <w:szCs w:val="20"/>
              </w:rPr>
              <w:t>Requirement</w:t>
            </w:r>
            <w:r w:rsidRPr="00F3713B">
              <w:rPr>
                <w:sz w:val="20"/>
                <w:szCs w:val="20"/>
              </w:rPr>
              <w:br/>
              <w:t>/</w:t>
            </w:r>
            <w:proofErr w:type="spellStart"/>
            <w:r w:rsidRPr="00F3713B">
              <w:rPr>
                <w:sz w:val="20"/>
                <w:szCs w:val="20"/>
              </w:rPr>
              <w:t>req</w:t>
            </w:r>
            <w:proofErr w:type="spellEnd"/>
            <w:r w:rsidRPr="00F3713B">
              <w:rPr>
                <w:sz w:val="20"/>
                <w:szCs w:val="20"/>
              </w:rPr>
              <w:t>/</w:t>
            </w:r>
            <w:proofErr w:type="spellStart"/>
            <w:r w:rsidRPr="00F3713B">
              <w:rPr>
                <w:sz w:val="20"/>
                <w:szCs w:val="20"/>
              </w:rPr>
              <w:t>obs-cpt</w:t>
            </w:r>
            <w:proofErr w:type="spellEnd"/>
            <w:r w:rsidRPr="00F3713B">
              <w:rPr>
                <w:sz w:val="20"/>
                <w:szCs w:val="20"/>
              </w:rPr>
              <w:t>/Observer/deployment-</w:t>
            </w:r>
            <w:proofErr w:type="spellStart"/>
            <w:r w:rsidRPr="00F3713B">
              <w:rPr>
                <w:sz w:val="20"/>
                <w:szCs w:val="20"/>
              </w:rPr>
              <w:t>sem</w:t>
            </w:r>
            <w:proofErr w:type="spellEnd"/>
          </w:p>
        </w:tc>
        <w:tc>
          <w:tcPr>
            <w:tcW w:w="5245" w:type="dxa"/>
            <w:shd w:val="clear" w:color="auto" w:fill="auto"/>
            <w:tcMar>
              <w:top w:w="100" w:type="dxa"/>
              <w:left w:w="100" w:type="dxa"/>
              <w:bottom w:w="100" w:type="dxa"/>
              <w:right w:w="100" w:type="dxa"/>
            </w:tcMar>
          </w:tcPr>
          <w:p w14:paraId="421AD6C9" w14:textId="77777777" w:rsidR="00B90971" w:rsidRPr="00F3713B" w:rsidRDefault="00B90971" w:rsidP="001A5B74">
            <w:pPr>
              <w:spacing w:line="240" w:lineRule="auto"/>
              <w:rPr>
                <w:sz w:val="20"/>
                <w:szCs w:val="20"/>
              </w:rPr>
            </w:pPr>
            <w:r w:rsidRPr="00F3713B">
              <w:rPr>
                <w:sz w:val="20"/>
                <w:szCs w:val="20"/>
              </w:rPr>
              <w:t xml:space="preserve">A </w:t>
            </w:r>
            <w:r w:rsidRPr="00F3713B">
              <w:rPr>
                <w:b/>
                <w:sz w:val="20"/>
                <w:szCs w:val="20"/>
              </w:rPr>
              <w:t xml:space="preserve">Deployment </w:t>
            </w:r>
            <w:r w:rsidRPr="00F3713B">
              <w:rPr>
                <w:sz w:val="20"/>
                <w:szCs w:val="20"/>
              </w:rPr>
              <w:t xml:space="preserve">to which this </w:t>
            </w:r>
            <w:r w:rsidRPr="00F3713B">
              <w:rPr>
                <w:b/>
                <w:sz w:val="20"/>
                <w:szCs w:val="20"/>
              </w:rPr>
              <w:t xml:space="preserve">Observer </w:t>
            </w:r>
            <w:r w:rsidRPr="00F3713B">
              <w:rPr>
                <w:sz w:val="20"/>
                <w:szCs w:val="20"/>
              </w:rPr>
              <w:t>is either physically or organizationally attached.</w:t>
            </w:r>
          </w:p>
          <w:p w14:paraId="1AAEB297" w14:textId="77777777" w:rsidR="00B90971" w:rsidRPr="00F3713B" w:rsidRDefault="00B90971" w:rsidP="001A5B74">
            <w:pPr>
              <w:spacing w:line="240" w:lineRule="auto"/>
              <w:rPr>
                <w:sz w:val="20"/>
                <w:szCs w:val="20"/>
              </w:rPr>
            </w:pPr>
            <w:r w:rsidRPr="00F3713B">
              <w:rPr>
                <w:sz w:val="20"/>
                <w:szCs w:val="20"/>
              </w:rPr>
              <w:t xml:space="preserve">If a reference to </w:t>
            </w:r>
            <w:r w:rsidRPr="00F3713B">
              <w:rPr>
                <w:b/>
                <w:sz w:val="20"/>
                <w:szCs w:val="20"/>
              </w:rPr>
              <w:t>Deployment</w:t>
            </w:r>
            <w:r w:rsidRPr="00F3713B">
              <w:rPr>
                <w:sz w:val="20"/>
                <w:szCs w:val="20"/>
              </w:rPr>
              <w:t>(s)</w:t>
            </w:r>
            <w:r w:rsidRPr="00F3713B">
              <w:rPr>
                <w:b/>
                <w:sz w:val="20"/>
                <w:szCs w:val="20"/>
              </w:rPr>
              <w:t xml:space="preserve"> </w:t>
            </w:r>
            <w:r w:rsidRPr="00F3713B">
              <w:rPr>
                <w:sz w:val="20"/>
                <w:szCs w:val="20"/>
              </w:rPr>
              <w:t xml:space="preserve">is provided, the association with the role </w:t>
            </w:r>
            <w:r w:rsidRPr="00F3713B">
              <w:rPr>
                <w:b/>
                <w:sz w:val="20"/>
                <w:szCs w:val="20"/>
              </w:rPr>
              <w:t xml:space="preserve">deployment </w:t>
            </w:r>
            <w:r w:rsidRPr="00F3713B">
              <w:rPr>
                <w:sz w:val="20"/>
                <w:szCs w:val="20"/>
              </w:rPr>
              <w:t>SHALL be used.</w:t>
            </w:r>
          </w:p>
        </w:tc>
      </w:tr>
    </w:tbl>
    <w:p w14:paraId="0ED727ED" w14:textId="0366E6C4" w:rsidR="00B90971" w:rsidRDefault="00B90971" w:rsidP="00B90971">
      <w:pPr>
        <w:rPr>
          <w:lang w:eastAsia="ja-JP"/>
        </w:rPr>
      </w:pPr>
    </w:p>
    <w:p w14:paraId="1DAF9F68" w14:textId="68E10519" w:rsidR="00B90971" w:rsidRDefault="009C397F" w:rsidP="009C397F">
      <w:pPr>
        <w:pStyle w:val="Heading2"/>
      </w:pPr>
      <w:bookmarkStart w:id="282" w:name="_Toc72768872"/>
      <w:r w:rsidRPr="009C397F">
        <w:t>Host</w:t>
      </w:r>
      <w:bookmarkEnd w:id="282"/>
    </w:p>
    <w:p w14:paraId="1B8D6C9F" w14:textId="606955E1" w:rsidR="009C397F" w:rsidRDefault="009C397F" w:rsidP="009C397F">
      <w:pPr>
        <w:pStyle w:val="Heading3"/>
      </w:pPr>
      <w:r w:rsidRPr="009C397F">
        <w:t>Host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9C397F" w14:paraId="1B7E36B9" w14:textId="77777777" w:rsidTr="009C397F">
        <w:tc>
          <w:tcPr>
            <w:tcW w:w="2400" w:type="dxa"/>
            <w:shd w:val="clear" w:color="auto" w:fill="auto"/>
            <w:tcMar>
              <w:top w:w="100" w:type="dxa"/>
              <w:left w:w="100" w:type="dxa"/>
              <w:bottom w:w="100" w:type="dxa"/>
              <w:right w:w="100" w:type="dxa"/>
            </w:tcMar>
          </w:tcPr>
          <w:p w14:paraId="7033DCE9" w14:textId="77777777" w:rsidR="009C397F" w:rsidRDefault="009C397F"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10AEC312" w14:textId="77777777" w:rsidR="009C397F" w:rsidRDefault="009C397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/Host</w:t>
            </w:r>
          </w:p>
        </w:tc>
      </w:tr>
      <w:tr w:rsidR="009C397F" w14:paraId="64913BA5" w14:textId="77777777" w:rsidTr="009C397F">
        <w:tc>
          <w:tcPr>
            <w:tcW w:w="2400" w:type="dxa"/>
            <w:shd w:val="clear" w:color="auto" w:fill="auto"/>
            <w:tcMar>
              <w:top w:w="100" w:type="dxa"/>
              <w:left w:w="100" w:type="dxa"/>
              <w:bottom w:w="100" w:type="dxa"/>
              <w:right w:w="100" w:type="dxa"/>
            </w:tcMar>
          </w:tcPr>
          <w:p w14:paraId="54061EFD" w14:textId="77777777" w:rsidR="009C397F" w:rsidRDefault="009C397F"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09DFAA34" w14:textId="77777777" w:rsidR="009C397F" w:rsidRDefault="009C397F" w:rsidP="001A5B74">
            <w:pPr>
              <w:widowControl w:val="0"/>
              <w:spacing w:line="240" w:lineRule="auto"/>
              <w:rPr>
                <w:sz w:val="20"/>
                <w:szCs w:val="20"/>
              </w:rPr>
            </w:pPr>
            <w:r>
              <w:rPr>
                <w:sz w:val="20"/>
                <w:szCs w:val="20"/>
              </w:rPr>
              <w:t>Conceptual model</w:t>
            </w:r>
          </w:p>
        </w:tc>
      </w:tr>
      <w:tr w:rsidR="009C397F" w14:paraId="6CFF30A9" w14:textId="77777777" w:rsidTr="009C397F">
        <w:tc>
          <w:tcPr>
            <w:tcW w:w="2400" w:type="dxa"/>
            <w:shd w:val="clear" w:color="auto" w:fill="auto"/>
            <w:tcMar>
              <w:top w:w="100" w:type="dxa"/>
              <w:left w:w="100" w:type="dxa"/>
              <w:bottom w:w="100" w:type="dxa"/>
              <w:right w:w="100" w:type="dxa"/>
            </w:tcMar>
          </w:tcPr>
          <w:p w14:paraId="32AA0FF8" w14:textId="77777777" w:rsidR="009C397F" w:rsidRDefault="009C397F"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41336D91" w14:textId="77777777" w:rsidR="009C397F" w:rsidRDefault="009C397F" w:rsidP="001A5B74">
            <w:pPr>
              <w:widowControl w:val="0"/>
              <w:spacing w:line="240" w:lineRule="auto"/>
              <w:rPr>
                <w:sz w:val="20"/>
                <w:szCs w:val="20"/>
              </w:rPr>
            </w:pPr>
            <w:r>
              <w:rPr>
                <w:sz w:val="20"/>
                <w:szCs w:val="20"/>
              </w:rPr>
              <w:t>Conceptual Observation - Host</w:t>
            </w:r>
          </w:p>
        </w:tc>
      </w:tr>
      <w:tr w:rsidR="009C397F" w14:paraId="110967B3" w14:textId="77777777" w:rsidTr="009C397F">
        <w:tc>
          <w:tcPr>
            <w:tcW w:w="2400" w:type="dxa"/>
            <w:shd w:val="clear" w:color="auto" w:fill="auto"/>
            <w:tcMar>
              <w:top w:w="100" w:type="dxa"/>
              <w:left w:w="100" w:type="dxa"/>
              <w:bottom w:w="100" w:type="dxa"/>
              <w:right w:w="100" w:type="dxa"/>
            </w:tcMar>
          </w:tcPr>
          <w:p w14:paraId="14FAAD32" w14:textId="77777777" w:rsidR="009C397F" w:rsidRDefault="009C397F"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6FD31CEB" w14:textId="77777777" w:rsidR="009C397F" w:rsidRDefault="009C397F" w:rsidP="001A5B74">
            <w:pPr>
              <w:widowControl w:val="0"/>
              <w:spacing w:line="240" w:lineRule="auto"/>
              <w:rPr>
                <w:sz w:val="20"/>
                <w:szCs w:val="20"/>
              </w:rPr>
            </w:pPr>
            <w:r>
              <w:rPr>
                <w:sz w:val="20"/>
                <w:szCs w:val="20"/>
              </w:rPr>
              <w:t>ISO 19103:2015 Geographic information – Conceptual schema language, UML2 conformance class</w:t>
            </w:r>
          </w:p>
        </w:tc>
      </w:tr>
      <w:tr w:rsidR="009C397F" w14:paraId="09421469" w14:textId="77777777" w:rsidTr="009C397F">
        <w:tc>
          <w:tcPr>
            <w:tcW w:w="2400" w:type="dxa"/>
            <w:shd w:val="clear" w:color="auto" w:fill="auto"/>
            <w:tcMar>
              <w:top w:w="100" w:type="dxa"/>
              <w:left w:w="100" w:type="dxa"/>
              <w:bottom w:w="100" w:type="dxa"/>
              <w:right w:w="100" w:type="dxa"/>
            </w:tcMar>
          </w:tcPr>
          <w:p w14:paraId="30DBE91D" w14:textId="77777777" w:rsidR="009C397F" w:rsidRDefault="009C397F"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7F8AC204" w14:textId="77777777" w:rsidR="009C397F" w:rsidRDefault="009C397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/Host/Host-</w:t>
            </w:r>
            <w:proofErr w:type="spellStart"/>
            <w:r>
              <w:rPr>
                <w:sz w:val="20"/>
                <w:szCs w:val="20"/>
              </w:rPr>
              <w:t>sem</w:t>
            </w:r>
            <w:proofErr w:type="spellEnd"/>
          </w:p>
        </w:tc>
      </w:tr>
      <w:tr w:rsidR="009C397F" w14:paraId="468C69CD" w14:textId="77777777" w:rsidTr="009C397F">
        <w:trPr>
          <w:trHeight w:val="420"/>
        </w:trPr>
        <w:tc>
          <w:tcPr>
            <w:tcW w:w="2400" w:type="dxa"/>
            <w:shd w:val="clear" w:color="auto" w:fill="auto"/>
            <w:tcMar>
              <w:top w:w="100" w:type="dxa"/>
              <w:left w:w="100" w:type="dxa"/>
              <w:bottom w:w="100" w:type="dxa"/>
              <w:right w:w="100" w:type="dxa"/>
            </w:tcMar>
          </w:tcPr>
          <w:p w14:paraId="4715A47C" w14:textId="77777777" w:rsidR="009C397F" w:rsidRDefault="009C397F"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2454068F" w14:textId="77777777" w:rsidR="009C397F" w:rsidRDefault="009C397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/Host/deployment-</w:t>
            </w:r>
            <w:proofErr w:type="spellStart"/>
            <w:r>
              <w:rPr>
                <w:sz w:val="20"/>
                <w:szCs w:val="20"/>
              </w:rPr>
              <w:t>sem</w:t>
            </w:r>
            <w:proofErr w:type="spellEnd"/>
          </w:p>
        </w:tc>
      </w:tr>
      <w:tr w:rsidR="009C397F" w14:paraId="70BD381A" w14:textId="77777777" w:rsidTr="009C397F">
        <w:trPr>
          <w:trHeight w:val="420"/>
        </w:trPr>
        <w:tc>
          <w:tcPr>
            <w:tcW w:w="2400" w:type="dxa"/>
            <w:shd w:val="clear" w:color="auto" w:fill="auto"/>
            <w:tcMar>
              <w:top w:w="100" w:type="dxa"/>
              <w:left w:w="100" w:type="dxa"/>
              <w:bottom w:w="100" w:type="dxa"/>
              <w:right w:w="100" w:type="dxa"/>
            </w:tcMar>
          </w:tcPr>
          <w:p w14:paraId="13C3ACC0" w14:textId="77777777" w:rsidR="009C397F" w:rsidRDefault="009C397F"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4C6FBF8" w14:textId="77777777" w:rsidR="009C397F" w:rsidRDefault="009C397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/Host/</w:t>
            </w:r>
            <w:proofErr w:type="spellStart"/>
            <w:r>
              <w:rPr>
                <w:sz w:val="20"/>
                <w:szCs w:val="20"/>
              </w:rPr>
              <w:t>relatedHost-sem</w:t>
            </w:r>
            <w:proofErr w:type="spellEnd"/>
          </w:p>
        </w:tc>
      </w:tr>
      <w:tr w:rsidR="009C397F" w14:paraId="6C3B7021" w14:textId="77777777" w:rsidTr="009C397F">
        <w:trPr>
          <w:trHeight w:val="420"/>
        </w:trPr>
        <w:tc>
          <w:tcPr>
            <w:tcW w:w="2400" w:type="dxa"/>
            <w:shd w:val="clear" w:color="auto" w:fill="auto"/>
            <w:tcMar>
              <w:top w:w="100" w:type="dxa"/>
              <w:left w:w="100" w:type="dxa"/>
              <w:bottom w:w="100" w:type="dxa"/>
              <w:right w:w="100" w:type="dxa"/>
            </w:tcMar>
          </w:tcPr>
          <w:p w14:paraId="261E2393" w14:textId="77777777" w:rsidR="009C397F" w:rsidRDefault="009C397F" w:rsidP="001A5B74">
            <w:pPr>
              <w:widowControl w:val="0"/>
              <w:spacing w:line="240" w:lineRule="auto"/>
              <w:rPr>
                <w:sz w:val="20"/>
                <w:szCs w:val="20"/>
              </w:rPr>
            </w:pPr>
            <w:r>
              <w:rPr>
                <w:sz w:val="20"/>
                <w:szCs w:val="20"/>
              </w:rPr>
              <w:t>Requirement</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47880E" w14:textId="77777777" w:rsidR="009C397F" w:rsidRDefault="009C397F" w:rsidP="001A5B74">
            <w:pPr>
              <w:widowControl w:val="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/gen/</w:t>
            </w:r>
            <w:proofErr w:type="spellStart"/>
            <w:r>
              <w:rPr>
                <w:sz w:val="20"/>
                <w:szCs w:val="20"/>
              </w:rPr>
              <w:t>relatedObservation-sem</w:t>
            </w:r>
            <w:proofErr w:type="spellEnd"/>
          </w:p>
        </w:tc>
      </w:tr>
    </w:tbl>
    <w:p w14:paraId="44108E27" w14:textId="79E1C53F" w:rsidR="009C397F" w:rsidRDefault="009C397F" w:rsidP="009C397F">
      <w:pPr>
        <w:rPr>
          <w:lang w:eastAsia="ja-JP"/>
        </w:rPr>
      </w:pPr>
    </w:p>
    <w:p w14:paraId="5F513F27" w14:textId="77777777" w:rsidR="004B75DB" w:rsidRDefault="004B75DB" w:rsidP="004B75DB">
      <w:pPr>
        <w:keepNext/>
      </w:pPr>
      <w:r>
        <w:rPr>
          <w:noProof/>
          <w:lang w:val="fr-FR" w:eastAsia="fr-FR"/>
        </w:rPr>
        <w:lastRenderedPageBreak/>
        <w:drawing>
          <wp:inline distT="0" distB="0" distL="0" distR="0" wp14:anchorId="1C19369C" wp14:editId="398E9757">
            <wp:extent cx="4199766" cy="1481612"/>
            <wp:effectExtent l="0" t="0" r="4445" b="4445"/>
            <wp:docPr id="25" name="Graphic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phic 25"/>
                    <pic:cNvPicPr/>
                  </pic:nvPicPr>
                  <pic:blipFill>
                    <a:blip r:embed="rId62">
                      <a:extLst>
                        <a:ext uri="{28A0092B-C50C-407E-A947-70E740481C1C}">
                          <a14:useLocalDpi xmlns:a14="http://schemas.microsoft.com/office/drawing/2010/main"/>
                        </a:ext>
                        <a:ext uri="{96DAC541-7B7A-43D3-8B79-37D633B846F1}">
                          <asvg:svgBlip xmlns:asvg="http://schemas.microsoft.com/office/drawing/2016/SVG/main" r:embed="rId63"/>
                        </a:ext>
                      </a:extLst>
                    </a:blip>
                    <a:stretch>
                      <a:fillRect/>
                    </a:stretch>
                  </pic:blipFill>
                  <pic:spPr>
                    <a:xfrm>
                      <a:off x="0" y="0"/>
                      <a:ext cx="4232146" cy="1493035"/>
                    </a:xfrm>
                    <a:prstGeom prst="rect">
                      <a:avLst/>
                    </a:prstGeom>
                  </pic:spPr>
                </pic:pic>
              </a:graphicData>
            </a:graphic>
          </wp:inline>
        </w:drawing>
      </w:r>
    </w:p>
    <w:p w14:paraId="6558F041" w14:textId="3FDE1949" w:rsidR="009C397F" w:rsidRDefault="004B75DB" w:rsidP="004B75DB">
      <w:pPr>
        <w:jc w:val="center"/>
        <w:rPr>
          <w:b/>
          <w:bCs/>
          <w:sz w:val="20"/>
          <w:szCs w:val="20"/>
        </w:rPr>
      </w:pPr>
      <w:r w:rsidRPr="004B75DB">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18</w:t>
      </w:r>
      <w:r w:rsidR="00D471BA">
        <w:rPr>
          <w:b/>
          <w:bCs/>
          <w:sz w:val="20"/>
          <w:szCs w:val="20"/>
        </w:rPr>
        <w:fldChar w:fldCharType="end"/>
      </w:r>
      <w:r w:rsidRPr="004B75DB">
        <w:rPr>
          <w:b/>
          <w:bCs/>
          <w:sz w:val="20"/>
          <w:szCs w:val="20"/>
        </w:rPr>
        <w:t>— (Informative) Included requirements and recommendations of the Conceptual Observation — Host requirements class.</w:t>
      </w:r>
    </w:p>
    <w:p w14:paraId="618216DB" w14:textId="604F99D6" w:rsidR="004B75DB" w:rsidRDefault="00A674C0" w:rsidP="00A674C0">
      <w:pPr>
        <w:pStyle w:val="Heading3"/>
      </w:pPr>
      <w:r w:rsidRPr="00A674C0">
        <w:t>Interface Host</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A674C0" w14:paraId="1D43ADDF" w14:textId="77777777" w:rsidTr="00A674C0">
        <w:tc>
          <w:tcPr>
            <w:tcW w:w="4526" w:type="dxa"/>
            <w:shd w:val="clear" w:color="auto" w:fill="auto"/>
            <w:tcMar>
              <w:top w:w="100" w:type="dxa"/>
              <w:left w:w="100" w:type="dxa"/>
              <w:bottom w:w="100" w:type="dxa"/>
              <w:right w:w="100" w:type="dxa"/>
            </w:tcMar>
          </w:tcPr>
          <w:p w14:paraId="55495B4E" w14:textId="77777777" w:rsidR="00A674C0" w:rsidRDefault="00A674C0"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/Host/Host-</w:t>
            </w:r>
            <w:proofErr w:type="spellStart"/>
            <w:r>
              <w:rPr>
                <w:sz w:val="20"/>
                <w:szCs w:val="20"/>
              </w:rPr>
              <w:t>sem</w:t>
            </w:r>
            <w:proofErr w:type="spellEnd"/>
          </w:p>
        </w:tc>
        <w:tc>
          <w:tcPr>
            <w:tcW w:w="5796" w:type="dxa"/>
            <w:shd w:val="clear" w:color="auto" w:fill="auto"/>
            <w:tcMar>
              <w:top w:w="100" w:type="dxa"/>
              <w:left w:w="100" w:type="dxa"/>
              <w:bottom w:w="100" w:type="dxa"/>
              <w:right w:w="100" w:type="dxa"/>
            </w:tcMar>
          </w:tcPr>
          <w:p w14:paraId="7A40A695" w14:textId="3A630730" w:rsidR="00A674C0" w:rsidRDefault="00A674C0" w:rsidP="001A5B74">
            <w:pPr>
              <w:rPr>
                <w:sz w:val="20"/>
                <w:szCs w:val="20"/>
              </w:rPr>
            </w:pPr>
            <w:r>
              <w:rPr>
                <w:color w:val="24292E"/>
                <w:sz w:val="21"/>
                <w:szCs w:val="21"/>
              </w:rPr>
              <w:t xml:space="preserve"> A grouping of </w:t>
            </w:r>
            <w:r>
              <w:rPr>
                <w:b/>
                <w:color w:val="24292E"/>
                <w:sz w:val="21"/>
                <w:szCs w:val="21"/>
              </w:rPr>
              <w:t>Observer</w:t>
            </w:r>
            <w:r>
              <w:rPr>
                <w:color w:val="24292E"/>
                <w:sz w:val="21"/>
                <w:szCs w:val="21"/>
              </w:rPr>
              <w:t>s for a specific reason.</w:t>
            </w:r>
          </w:p>
        </w:tc>
      </w:tr>
    </w:tbl>
    <w:p w14:paraId="68CD9F86" w14:textId="04178426" w:rsidR="00A674C0" w:rsidRDefault="00A674C0" w:rsidP="00A674C0">
      <w:pPr>
        <w:rPr>
          <w:lang w:eastAsia="ja-JP"/>
        </w:rPr>
      </w:pPr>
    </w:p>
    <w:p w14:paraId="3EEAA1FD" w14:textId="6FC4C79B" w:rsidR="005B517D" w:rsidRDefault="005B517D" w:rsidP="005B517D">
      <w:pPr>
        <w:rPr>
          <w:lang w:eastAsia="ja-JP"/>
        </w:rPr>
      </w:pPr>
      <w:r>
        <w:rPr>
          <w:lang w:eastAsia="ja-JP"/>
        </w:rPr>
        <w:t>NOTES</w:t>
      </w:r>
      <w:r w:rsidR="00AC2754">
        <w:rPr>
          <w:lang w:eastAsia="ja-JP"/>
        </w:rPr>
        <w:t>:</w:t>
      </w:r>
    </w:p>
    <w:p w14:paraId="4A553B0E" w14:textId="3AD3D9CB" w:rsidR="005B517D" w:rsidRDefault="005B517D" w:rsidP="00220B53">
      <w:pPr>
        <w:pStyle w:val="ListParagraph"/>
        <w:numPr>
          <w:ilvl w:val="0"/>
          <w:numId w:val="14"/>
        </w:numPr>
        <w:rPr>
          <w:lang w:eastAsia="ja-JP"/>
        </w:rPr>
      </w:pPr>
      <w:r>
        <w:rPr>
          <w:lang w:eastAsia="ja-JP"/>
        </w:rPr>
        <w:t>In many use cases, the Host is the environmental monitoring facility</w:t>
      </w:r>
      <w:ins w:id="283" w:author="Katharina Schleidt" w:date="2021-07-05T19:52:00Z">
        <w:r w:rsidR="00D80ABB">
          <w:rPr>
            <w:lang w:eastAsia="ja-JP"/>
          </w:rPr>
          <w:t>.</w:t>
        </w:r>
      </w:ins>
      <w:r>
        <w:rPr>
          <w:lang w:eastAsia="ja-JP"/>
        </w:rPr>
        <w:t xml:space="preserve"> </w:t>
      </w:r>
    </w:p>
    <w:p w14:paraId="42C76140" w14:textId="05446E8D" w:rsidR="005B517D" w:rsidRDefault="005B517D" w:rsidP="00220B53">
      <w:pPr>
        <w:pStyle w:val="ListParagraph"/>
        <w:numPr>
          <w:ilvl w:val="0"/>
          <w:numId w:val="14"/>
        </w:numPr>
        <w:rPr>
          <w:lang w:eastAsia="ja-JP"/>
        </w:rPr>
      </w:pPr>
      <w:r>
        <w:rPr>
          <w:lang w:eastAsia="ja-JP"/>
        </w:rPr>
        <w:t>The Host can be a platform that hosts a set of sensors</w:t>
      </w:r>
      <w:ins w:id="284" w:author="Katharina Schleidt" w:date="2021-07-05T19:52:00Z">
        <w:r w:rsidR="00D80ABB">
          <w:rPr>
            <w:lang w:eastAsia="ja-JP"/>
          </w:rPr>
          <w:t>.</w:t>
        </w:r>
      </w:ins>
    </w:p>
    <w:p w14:paraId="153552C4" w14:textId="5221654E" w:rsidR="00A674C0" w:rsidRDefault="005B517D" w:rsidP="00220B53">
      <w:pPr>
        <w:pStyle w:val="ListParagraph"/>
        <w:numPr>
          <w:ilvl w:val="0"/>
          <w:numId w:val="14"/>
        </w:numPr>
        <w:rPr>
          <w:lang w:eastAsia="ja-JP"/>
        </w:rPr>
      </w:pPr>
      <w:r>
        <w:rPr>
          <w:lang w:eastAsia="ja-JP"/>
        </w:rPr>
        <w:t>An alternative usage could pertain to a biodiversity survey campaign</w:t>
      </w:r>
      <w:del w:id="285" w:author="Katharina Schleidt" w:date="2021-07-05T19:52:00Z">
        <w:r w:rsidDel="00D80ABB">
          <w:rPr>
            <w:lang w:eastAsia="ja-JP"/>
          </w:rPr>
          <w:delText xml:space="preserve">; </w:delText>
        </w:r>
      </w:del>
      <w:ins w:id="286" w:author="Katharina Schleidt" w:date="2021-07-05T19:52:00Z">
        <w:r w:rsidR="00D80ABB">
          <w:rPr>
            <w:lang w:eastAsia="ja-JP"/>
          </w:rPr>
          <w:t>.</w:t>
        </w:r>
        <w:r w:rsidR="00D80ABB">
          <w:rPr>
            <w:lang w:eastAsia="ja-JP"/>
          </w:rPr>
          <w:t xml:space="preserve"> </w:t>
        </w:r>
      </w:ins>
      <w:del w:id="287" w:author="Katharina Schleidt" w:date="2021-07-05T19:52:00Z">
        <w:r w:rsidDel="00D80ABB">
          <w:rPr>
            <w:lang w:eastAsia="ja-JP"/>
          </w:rPr>
          <w:delText xml:space="preserve">in </w:delText>
        </w:r>
      </w:del>
      <w:ins w:id="288" w:author="Katharina Schleidt" w:date="2021-07-05T19:52:00Z">
        <w:r w:rsidR="00D80ABB">
          <w:rPr>
            <w:lang w:eastAsia="ja-JP"/>
          </w:rPr>
          <w:t>I</w:t>
        </w:r>
        <w:r w:rsidR="00D80ABB">
          <w:rPr>
            <w:lang w:eastAsia="ja-JP"/>
          </w:rPr>
          <w:t xml:space="preserve">n </w:t>
        </w:r>
      </w:ins>
      <w:r>
        <w:rPr>
          <w:lang w:eastAsia="ja-JP"/>
        </w:rPr>
        <w:t>this scenario, the team performing the survey would be modelled as observers whereas the entire survey campaign can be represented as a Host.</w:t>
      </w:r>
    </w:p>
    <w:p w14:paraId="3F537672" w14:textId="0D2A3733" w:rsidR="005B517D" w:rsidRDefault="00AC2754" w:rsidP="00AC2754">
      <w:pPr>
        <w:pStyle w:val="Heading3"/>
      </w:pPr>
      <w:r w:rsidRPr="00AC2754">
        <w:t>Association deployment</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AC2754" w14:paraId="397B8377" w14:textId="77777777" w:rsidTr="00AC2754">
        <w:tc>
          <w:tcPr>
            <w:tcW w:w="4526" w:type="dxa"/>
            <w:shd w:val="clear" w:color="auto" w:fill="auto"/>
            <w:tcMar>
              <w:top w:w="100" w:type="dxa"/>
              <w:left w:w="100" w:type="dxa"/>
              <w:bottom w:w="100" w:type="dxa"/>
              <w:right w:w="100" w:type="dxa"/>
            </w:tcMar>
          </w:tcPr>
          <w:p w14:paraId="66856B12" w14:textId="77777777" w:rsidR="00AC2754" w:rsidRDefault="00AC2754"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/Host/deployment-</w:t>
            </w:r>
            <w:proofErr w:type="spellStart"/>
            <w:r>
              <w:rPr>
                <w:sz w:val="20"/>
                <w:szCs w:val="20"/>
              </w:rPr>
              <w:t>sem</w:t>
            </w:r>
            <w:proofErr w:type="spellEnd"/>
          </w:p>
        </w:tc>
        <w:tc>
          <w:tcPr>
            <w:tcW w:w="5796" w:type="dxa"/>
            <w:shd w:val="clear" w:color="auto" w:fill="auto"/>
            <w:tcMar>
              <w:top w:w="100" w:type="dxa"/>
              <w:left w:w="100" w:type="dxa"/>
              <w:bottom w:w="100" w:type="dxa"/>
              <w:right w:w="100" w:type="dxa"/>
            </w:tcMar>
          </w:tcPr>
          <w:p w14:paraId="276978CB" w14:textId="04C828ED" w:rsidR="00AC2754" w:rsidRDefault="00AC2754" w:rsidP="001A5B74">
            <w:pPr>
              <w:rPr>
                <w:color w:val="24292E"/>
                <w:sz w:val="21"/>
                <w:szCs w:val="21"/>
              </w:rPr>
            </w:pPr>
            <w:r>
              <w:rPr>
                <w:color w:val="24292E"/>
                <w:sz w:val="21"/>
                <w:szCs w:val="21"/>
              </w:rPr>
              <w:t xml:space="preserve">A </w:t>
            </w:r>
            <w:r>
              <w:rPr>
                <w:b/>
                <w:color w:val="24292E"/>
                <w:sz w:val="21"/>
                <w:szCs w:val="21"/>
              </w:rPr>
              <w:t xml:space="preserve">Deployment </w:t>
            </w:r>
            <w:r>
              <w:rPr>
                <w:color w:val="24292E"/>
                <w:sz w:val="21"/>
                <w:szCs w:val="21"/>
              </w:rPr>
              <w:t xml:space="preserve">at this </w:t>
            </w:r>
            <w:r>
              <w:rPr>
                <w:b/>
                <w:color w:val="24292E"/>
                <w:sz w:val="21"/>
                <w:szCs w:val="21"/>
              </w:rPr>
              <w:t>Host</w:t>
            </w:r>
            <w:r>
              <w:rPr>
                <w:color w:val="24292E"/>
                <w:sz w:val="21"/>
                <w:szCs w:val="21"/>
              </w:rPr>
              <w:t>.</w:t>
            </w:r>
          </w:p>
          <w:p w14:paraId="144BC2C4" w14:textId="77777777" w:rsidR="00AC2754" w:rsidRDefault="00AC2754" w:rsidP="001A5B74">
            <w:pPr>
              <w:rPr>
                <w:sz w:val="20"/>
                <w:szCs w:val="20"/>
              </w:rPr>
            </w:pPr>
            <w:r>
              <w:rPr>
                <w:color w:val="24292E"/>
                <w:sz w:val="21"/>
                <w:szCs w:val="21"/>
              </w:rPr>
              <w:t xml:space="preserve">If a reference to a </w:t>
            </w:r>
            <w:r>
              <w:rPr>
                <w:b/>
                <w:color w:val="24292E"/>
                <w:sz w:val="21"/>
                <w:szCs w:val="21"/>
              </w:rPr>
              <w:t xml:space="preserve">Deployment </w:t>
            </w:r>
            <w:r>
              <w:rPr>
                <w:color w:val="24292E"/>
                <w:sz w:val="21"/>
                <w:szCs w:val="21"/>
              </w:rPr>
              <w:t xml:space="preserve">is provided, the association with the role </w:t>
            </w:r>
            <w:r>
              <w:rPr>
                <w:b/>
                <w:color w:val="24292E"/>
                <w:sz w:val="21"/>
                <w:szCs w:val="21"/>
              </w:rPr>
              <w:t xml:space="preserve">host </w:t>
            </w:r>
            <w:r>
              <w:rPr>
                <w:color w:val="24292E"/>
                <w:sz w:val="21"/>
                <w:szCs w:val="21"/>
              </w:rPr>
              <w:t>SHALL be used.</w:t>
            </w:r>
          </w:p>
        </w:tc>
      </w:tr>
    </w:tbl>
    <w:p w14:paraId="279457A7" w14:textId="01025D19" w:rsidR="00AC2754" w:rsidRDefault="00AC2754" w:rsidP="00AC2754">
      <w:pPr>
        <w:rPr>
          <w:lang w:eastAsia="ja-JP"/>
        </w:rPr>
      </w:pPr>
    </w:p>
    <w:p w14:paraId="52BA42D3" w14:textId="3116FC5F" w:rsidR="00383A92" w:rsidRDefault="00383A92" w:rsidP="00383A92">
      <w:pPr>
        <w:pStyle w:val="Heading3"/>
      </w:pPr>
      <w:r w:rsidRPr="00383A92">
        <w:t xml:space="preserve">Association </w:t>
      </w:r>
      <w:proofErr w:type="spellStart"/>
      <w:r w:rsidRPr="00383A92">
        <w:t>relatedHost</w:t>
      </w:r>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383A92" w14:paraId="12F13E4A" w14:textId="77777777" w:rsidTr="00383A92">
        <w:tc>
          <w:tcPr>
            <w:tcW w:w="4526" w:type="dxa"/>
            <w:shd w:val="clear" w:color="auto" w:fill="auto"/>
            <w:tcMar>
              <w:top w:w="100" w:type="dxa"/>
              <w:left w:w="100" w:type="dxa"/>
              <w:bottom w:w="100" w:type="dxa"/>
              <w:right w:w="100" w:type="dxa"/>
            </w:tcMar>
          </w:tcPr>
          <w:p w14:paraId="3BF2724E" w14:textId="77777777" w:rsidR="00383A92" w:rsidRDefault="00383A92"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/Host/</w:t>
            </w:r>
            <w:proofErr w:type="spellStart"/>
            <w:r>
              <w:rPr>
                <w:sz w:val="20"/>
                <w:szCs w:val="20"/>
              </w:rPr>
              <w:t>relatedHost-sem</w:t>
            </w:r>
            <w:proofErr w:type="spellEnd"/>
          </w:p>
        </w:tc>
        <w:tc>
          <w:tcPr>
            <w:tcW w:w="5796" w:type="dxa"/>
            <w:shd w:val="clear" w:color="auto" w:fill="auto"/>
            <w:tcMar>
              <w:top w:w="100" w:type="dxa"/>
              <w:left w:w="100" w:type="dxa"/>
              <w:bottom w:w="100" w:type="dxa"/>
              <w:right w:w="100" w:type="dxa"/>
            </w:tcMar>
          </w:tcPr>
          <w:p w14:paraId="5F17DEAB" w14:textId="77777777" w:rsidR="00383A92" w:rsidRDefault="00383A92" w:rsidP="001A5B74">
            <w:pPr>
              <w:rPr>
                <w:sz w:val="20"/>
                <w:szCs w:val="20"/>
              </w:rPr>
            </w:pPr>
            <w:r>
              <w:rPr>
                <w:sz w:val="20"/>
                <w:szCs w:val="20"/>
              </w:rPr>
              <w:t xml:space="preserve">A </w:t>
            </w:r>
            <w:r>
              <w:rPr>
                <w:b/>
                <w:sz w:val="20"/>
                <w:szCs w:val="20"/>
              </w:rPr>
              <w:t xml:space="preserve">Host </w:t>
            </w:r>
            <w:r>
              <w:rPr>
                <w:sz w:val="20"/>
                <w:szCs w:val="20"/>
              </w:rPr>
              <w:t xml:space="preserve">the </w:t>
            </w:r>
            <w:r>
              <w:rPr>
                <w:b/>
                <w:sz w:val="20"/>
                <w:szCs w:val="20"/>
              </w:rPr>
              <w:t xml:space="preserve">Host </w:t>
            </w:r>
            <w:r>
              <w:rPr>
                <w:sz w:val="20"/>
                <w:szCs w:val="20"/>
              </w:rPr>
              <w:t>is related to.</w:t>
            </w:r>
          </w:p>
          <w:p w14:paraId="1C8AC697" w14:textId="6BB54135" w:rsidR="00383A92" w:rsidRDefault="00383A92" w:rsidP="001A5B74">
            <w:pPr>
              <w:rPr>
                <w:sz w:val="20"/>
                <w:szCs w:val="20"/>
              </w:rPr>
            </w:pPr>
            <w:r>
              <w:rPr>
                <w:sz w:val="20"/>
                <w:szCs w:val="20"/>
              </w:rPr>
              <w:t xml:space="preserve">If a reference to a related </w:t>
            </w:r>
            <w:r>
              <w:rPr>
                <w:b/>
                <w:sz w:val="20"/>
                <w:szCs w:val="20"/>
              </w:rPr>
              <w:t xml:space="preserve">Host </w:t>
            </w:r>
            <w:r>
              <w:rPr>
                <w:sz w:val="20"/>
                <w:szCs w:val="20"/>
              </w:rPr>
              <w:t xml:space="preserve">is provided, the association with role </w:t>
            </w:r>
            <w:proofErr w:type="spellStart"/>
            <w:r>
              <w:rPr>
                <w:b/>
                <w:sz w:val="20"/>
                <w:szCs w:val="20"/>
              </w:rPr>
              <w:t>relatedHost</w:t>
            </w:r>
            <w:proofErr w:type="spellEnd"/>
            <w:r>
              <w:rPr>
                <w:b/>
                <w:sz w:val="20"/>
                <w:szCs w:val="20"/>
              </w:rPr>
              <w:t xml:space="preserve"> </w:t>
            </w:r>
            <w:r>
              <w:rPr>
                <w:sz w:val="20"/>
                <w:szCs w:val="20"/>
              </w:rPr>
              <w:t xml:space="preserve">SHALL be used. </w:t>
            </w:r>
            <w:r>
              <w:t xml:space="preserve">The </w:t>
            </w:r>
            <w:proofErr w:type="spellStart"/>
            <w:proofErr w:type="gramStart"/>
            <w:r>
              <w:rPr>
                <w:b/>
                <w:sz w:val="20"/>
                <w:szCs w:val="20"/>
              </w:rPr>
              <w:t>context:GenericName</w:t>
            </w:r>
            <w:proofErr w:type="spellEnd"/>
            <w:proofErr w:type="gramEnd"/>
            <w:r>
              <w:rPr>
                <w:b/>
                <w:sz w:val="20"/>
                <w:szCs w:val="20"/>
              </w:rPr>
              <w:t xml:space="preserve"> </w:t>
            </w:r>
            <w:r>
              <w:rPr>
                <w:sz w:val="20"/>
                <w:szCs w:val="20"/>
              </w:rPr>
              <w:t>qualifier of this association may be used to provide further information as to the nature of the relation.</w:t>
            </w:r>
          </w:p>
        </w:tc>
      </w:tr>
    </w:tbl>
    <w:p w14:paraId="59DC88E0" w14:textId="64DBBF30" w:rsidR="00383A92" w:rsidRDefault="00383A92" w:rsidP="00383A92">
      <w:pPr>
        <w:rPr>
          <w:lang w:eastAsia="ja-JP"/>
        </w:rPr>
      </w:pPr>
    </w:p>
    <w:p w14:paraId="5D426E34" w14:textId="6BE1C0C1" w:rsidR="008534CB" w:rsidRDefault="008534CB" w:rsidP="008534CB">
      <w:pPr>
        <w:pStyle w:val="Heading2"/>
      </w:pPr>
      <w:bookmarkStart w:id="289" w:name="_Toc72768873"/>
      <w:r w:rsidRPr="008534CB">
        <w:lastRenderedPageBreak/>
        <w:t>Deployment</w:t>
      </w:r>
      <w:bookmarkEnd w:id="289"/>
    </w:p>
    <w:p w14:paraId="4EACAA5E" w14:textId="227FFF27" w:rsidR="008534CB" w:rsidRDefault="00F144BE" w:rsidP="00F144BE">
      <w:pPr>
        <w:pStyle w:val="Heading3"/>
      </w:pPr>
      <w:r w:rsidRPr="00F144BE">
        <w:t>Deployment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144BE" w14:paraId="1E079B74" w14:textId="77777777" w:rsidTr="00212EA1">
        <w:tc>
          <w:tcPr>
            <w:tcW w:w="4526" w:type="dxa"/>
            <w:shd w:val="clear" w:color="auto" w:fill="auto"/>
            <w:tcMar>
              <w:top w:w="100" w:type="dxa"/>
              <w:left w:w="100" w:type="dxa"/>
              <w:bottom w:w="100" w:type="dxa"/>
              <w:right w:w="100" w:type="dxa"/>
            </w:tcMar>
          </w:tcPr>
          <w:p w14:paraId="4AEFA4B9" w14:textId="77777777" w:rsidR="00F144BE" w:rsidRDefault="00F144BE" w:rsidP="001A5B74">
            <w:pPr>
              <w:widowControl w:val="0"/>
              <w:spacing w:line="240" w:lineRule="auto"/>
              <w:rPr>
                <w:b/>
                <w:sz w:val="20"/>
                <w:szCs w:val="20"/>
              </w:rPr>
            </w:pPr>
            <w:r>
              <w:rPr>
                <w:b/>
                <w:sz w:val="20"/>
                <w:szCs w:val="20"/>
              </w:rPr>
              <w:t>Requirements Class</w:t>
            </w:r>
          </w:p>
        </w:tc>
        <w:tc>
          <w:tcPr>
            <w:tcW w:w="5245" w:type="dxa"/>
            <w:shd w:val="clear" w:color="auto" w:fill="auto"/>
            <w:tcMar>
              <w:top w:w="100" w:type="dxa"/>
              <w:left w:w="100" w:type="dxa"/>
              <w:bottom w:w="100" w:type="dxa"/>
              <w:right w:w="100" w:type="dxa"/>
            </w:tcMar>
          </w:tcPr>
          <w:p w14:paraId="668F2EE9" w14:textId="77777777" w:rsidR="00F144BE" w:rsidRDefault="00F144B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/Deployment</w:t>
            </w:r>
          </w:p>
        </w:tc>
      </w:tr>
      <w:tr w:rsidR="00F144BE" w14:paraId="3361593E" w14:textId="77777777" w:rsidTr="00212EA1">
        <w:tc>
          <w:tcPr>
            <w:tcW w:w="4526" w:type="dxa"/>
            <w:shd w:val="clear" w:color="auto" w:fill="auto"/>
            <w:tcMar>
              <w:top w:w="100" w:type="dxa"/>
              <w:left w:w="100" w:type="dxa"/>
              <w:bottom w:w="100" w:type="dxa"/>
              <w:right w:w="100" w:type="dxa"/>
            </w:tcMar>
          </w:tcPr>
          <w:p w14:paraId="24E37FD1" w14:textId="77777777" w:rsidR="00F144BE" w:rsidRDefault="00F144BE" w:rsidP="001A5B74">
            <w:pPr>
              <w:widowControl w:val="0"/>
              <w:spacing w:line="240" w:lineRule="auto"/>
              <w:rPr>
                <w:sz w:val="20"/>
                <w:szCs w:val="20"/>
              </w:rPr>
            </w:pPr>
            <w:r>
              <w:rPr>
                <w:sz w:val="20"/>
                <w:szCs w:val="20"/>
              </w:rPr>
              <w:t>Target type</w:t>
            </w:r>
          </w:p>
        </w:tc>
        <w:tc>
          <w:tcPr>
            <w:tcW w:w="5245" w:type="dxa"/>
            <w:shd w:val="clear" w:color="auto" w:fill="auto"/>
            <w:tcMar>
              <w:top w:w="100" w:type="dxa"/>
              <w:left w:w="100" w:type="dxa"/>
              <w:bottom w:w="100" w:type="dxa"/>
              <w:right w:w="100" w:type="dxa"/>
            </w:tcMar>
          </w:tcPr>
          <w:p w14:paraId="46AB4420" w14:textId="77777777" w:rsidR="00F144BE" w:rsidRDefault="00F144BE" w:rsidP="001A5B74">
            <w:pPr>
              <w:widowControl w:val="0"/>
              <w:spacing w:line="240" w:lineRule="auto"/>
              <w:rPr>
                <w:sz w:val="20"/>
                <w:szCs w:val="20"/>
              </w:rPr>
            </w:pPr>
            <w:r>
              <w:rPr>
                <w:sz w:val="20"/>
                <w:szCs w:val="20"/>
              </w:rPr>
              <w:t>Conceptual model</w:t>
            </w:r>
          </w:p>
        </w:tc>
      </w:tr>
      <w:tr w:rsidR="00F144BE" w14:paraId="2C290251" w14:textId="77777777" w:rsidTr="00212EA1">
        <w:tc>
          <w:tcPr>
            <w:tcW w:w="4526" w:type="dxa"/>
            <w:shd w:val="clear" w:color="auto" w:fill="auto"/>
            <w:tcMar>
              <w:top w:w="100" w:type="dxa"/>
              <w:left w:w="100" w:type="dxa"/>
              <w:bottom w:w="100" w:type="dxa"/>
              <w:right w:w="100" w:type="dxa"/>
            </w:tcMar>
          </w:tcPr>
          <w:p w14:paraId="38A95C4B" w14:textId="77777777" w:rsidR="00F144BE" w:rsidRDefault="00F144BE" w:rsidP="001A5B74">
            <w:pPr>
              <w:widowControl w:val="0"/>
              <w:spacing w:line="240" w:lineRule="auto"/>
              <w:rPr>
                <w:sz w:val="20"/>
                <w:szCs w:val="20"/>
              </w:rPr>
            </w:pPr>
            <w:r>
              <w:rPr>
                <w:sz w:val="20"/>
                <w:szCs w:val="20"/>
              </w:rPr>
              <w:t>Name</w:t>
            </w:r>
          </w:p>
        </w:tc>
        <w:tc>
          <w:tcPr>
            <w:tcW w:w="5245" w:type="dxa"/>
            <w:shd w:val="clear" w:color="auto" w:fill="auto"/>
            <w:tcMar>
              <w:top w:w="100" w:type="dxa"/>
              <w:left w:w="100" w:type="dxa"/>
              <w:bottom w:w="100" w:type="dxa"/>
              <w:right w:w="100" w:type="dxa"/>
            </w:tcMar>
          </w:tcPr>
          <w:p w14:paraId="544668A2" w14:textId="77777777" w:rsidR="00F144BE" w:rsidRDefault="00F144BE" w:rsidP="001A5B74">
            <w:pPr>
              <w:widowControl w:val="0"/>
              <w:spacing w:line="240" w:lineRule="auto"/>
              <w:rPr>
                <w:sz w:val="20"/>
                <w:szCs w:val="20"/>
              </w:rPr>
            </w:pPr>
            <w:r>
              <w:rPr>
                <w:sz w:val="20"/>
                <w:szCs w:val="20"/>
              </w:rPr>
              <w:t xml:space="preserve">Conceptual Observation - Deployment </w:t>
            </w:r>
          </w:p>
        </w:tc>
      </w:tr>
      <w:tr w:rsidR="00F144BE" w14:paraId="269A3468" w14:textId="77777777" w:rsidTr="00212EA1">
        <w:tc>
          <w:tcPr>
            <w:tcW w:w="4526" w:type="dxa"/>
            <w:shd w:val="clear" w:color="auto" w:fill="auto"/>
            <w:tcMar>
              <w:top w:w="100" w:type="dxa"/>
              <w:left w:w="100" w:type="dxa"/>
              <w:bottom w:w="100" w:type="dxa"/>
              <w:right w:w="100" w:type="dxa"/>
            </w:tcMar>
          </w:tcPr>
          <w:p w14:paraId="3C4AB3BE" w14:textId="77777777" w:rsidR="00F144BE" w:rsidRDefault="00F144BE" w:rsidP="001A5B74">
            <w:pPr>
              <w:widowControl w:val="0"/>
              <w:spacing w:line="240" w:lineRule="auto"/>
              <w:rPr>
                <w:sz w:val="20"/>
                <w:szCs w:val="20"/>
              </w:rPr>
            </w:pPr>
            <w:r>
              <w:rPr>
                <w:sz w:val="20"/>
                <w:szCs w:val="20"/>
              </w:rPr>
              <w:t>Dependency</w:t>
            </w:r>
          </w:p>
        </w:tc>
        <w:tc>
          <w:tcPr>
            <w:tcW w:w="5245" w:type="dxa"/>
            <w:shd w:val="clear" w:color="auto" w:fill="auto"/>
            <w:tcMar>
              <w:top w:w="100" w:type="dxa"/>
              <w:left w:w="100" w:type="dxa"/>
              <w:bottom w:w="100" w:type="dxa"/>
              <w:right w:w="100" w:type="dxa"/>
            </w:tcMar>
          </w:tcPr>
          <w:p w14:paraId="18DE6375" w14:textId="77777777" w:rsidR="00F144BE" w:rsidRDefault="00F144BE" w:rsidP="001A5B74">
            <w:pPr>
              <w:widowControl w:val="0"/>
              <w:spacing w:line="240" w:lineRule="auto"/>
              <w:rPr>
                <w:sz w:val="20"/>
                <w:szCs w:val="20"/>
              </w:rPr>
            </w:pPr>
            <w:r>
              <w:rPr>
                <w:sz w:val="20"/>
                <w:szCs w:val="20"/>
              </w:rPr>
              <w:t>ISO 19103:2015 Geographic information – Conceptual schema language, UML2 conformance class</w:t>
            </w:r>
          </w:p>
        </w:tc>
      </w:tr>
      <w:tr w:rsidR="00F144BE" w14:paraId="168F465C" w14:textId="77777777" w:rsidTr="00212EA1">
        <w:tc>
          <w:tcPr>
            <w:tcW w:w="4526" w:type="dxa"/>
            <w:shd w:val="clear" w:color="auto" w:fill="auto"/>
            <w:tcMar>
              <w:top w:w="100" w:type="dxa"/>
              <w:left w:w="100" w:type="dxa"/>
              <w:bottom w:w="100" w:type="dxa"/>
              <w:right w:w="100" w:type="dxa"/>
            </w:tcMar>
          </w:tcPr>
          <w:p w14:paraId="04D93667" w14:textId="77777777" w:rsidR="00F144BE" w:rsidRDefault="00F144BE" w:rsidP="001A5B74">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1C08BEE0" w14:textId="77777777" w:rsidR="00F144BE" w:rsidRDefault="00F144B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/Deployment/Deployment-</w:t>
            </w:r>
            <w:proofErr w:type="spellStart"/>
            <w:r>
              <w:rPr>
                <w:sz w:val="20"/>
                <w:szCs w:val="20"/>
              </w:rPr>
              <w:t>sem</w:t>
            </w:r>
            <w:proofErr w:type="spellEnd"/>
          </w:p>
        </w:tc>
      </w:tr>
      <w:tr w:rsidR="00F144BE" w14:paraId="5D3F35B1" w14:textId="77777777" w:rsidTr="00212EA1">
        <w:trPr>
          <w:trHeight w:val="420"/>
        </w:trPr>
        <w:tc>
          <w:tcPr>
            <w:tcW w:w="4526" w:type="dxa"/>
            <w:shd w:val="clear" w:color="auto" w:fill="auto"/>
            <w:tcMar>
              <w:top w:w="100" w:type="dxa"/>
              <w:left w:w="100" w:type="dxa"/>
              <w:bottom w:w="100" w:type="dxa"/>
              <w:right w:w="100" w:type="dxa"/>
            </w:tcMar>
          </w:tcPr>
          <w:p w14:paraId="118AE6A1" w14:textId="77777777" w:rsidR="00F144BE" w:rsidRDefault="00F144BE" w:rsidP="001A5B74">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18BE729A" w14:textId="77777777" w:rsidR="00F144BE" w:rsidRDefault="00F144B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/Deployment/observer-</w:t>
            </w:r>
            <w:proofErr w:type="spellStart"/>
            <w:r>
              <w:rPr>
                <w:sz w:val="20"/>
                <w:szCs w:val="20"/>
              </w:rPr>
              <w:t>sem</w:t>
            </w:r>
            <w:proofErr w:type="spellEnd"/>
          </w:p>
        </w:tc>
      </w:tr>
      <w:tr w:rsidR="00F144BE" w14:paraId="0F076E45" w14:textId="77777777" w:rsidTr="00212EA1">
        <w:trPr>
          <w:trHeight w:val="420"/>
        </w:trPr>
        <w:tc>
          <w:tcPr>
            <w:tcW w:w="4526" w:type="dxa"/>
            <w:shd w:val="clear" w:color="auto" w:fill="auto"/>
            <w:tcMar>
              <w:top w:w="100" w:type="dxa"/>
              <w:left w:w="100" w:type="dxa"/>
              <w:bottom w:w="100" w:type="dxa"/>
              <w:right w:w="100" w:type="dxa"/>
            </w:tcMar>
          </w:tcPr>
          <w:p w14:paraId="5CFBA688" w14:textId="77777777" w:rsidR="00F144BE" w:rsidRDefault="00F144BE" w:rsidP="001A5B74">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3D30AA70" w14:textId="77777777" w:rsidR="00F144BE" w:rsidRDefault="00F144B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/Deployment/host-</w:t>
            </w:r>
            <w:proofErr w:type="spellStart"/>
            <w:r>
              <w:rPr>
                <w:sz w:val="20"/>
                <w:szCs w:val="20"/>
              </w:rPr>
              <w:t>sem</w:t>
            </w:r>
            <w:proofErr w:type="spellEnd"/>
          </w:p>
        </w:tc>
      </w:tr>
    </w:tbl>
    <w:p w14:paraId="236C3FF4" w14:textId="515A8210" w:rsidR="00F144BE" w:rsidRDefault="00F144BE" w:rsidP="00F144BE">
      <w:pPr>
        <w:rPr>
          <w:lang w:eastAsia="ja-JP"/>
        </w:rPr>
      </w:pPr>
    </w:p>
    <w:p w14:paraId="6E172625" w14:textId="77777777" w:rsidR="009D5154" w:rsidRDefault="009D5154" w:rsidP="009D5154">
      <w:pPr>
        <w:keepNext/>
      </w:pPr>
      <w:r>
        <w:rPr>
          <w:noProof/>
          <w:lang w:val="fr-FR" w:eastAsia="fr-FR"/>
        </w:rPr>
        <w:drawing>
          <wp:inline distT="0" distB="0" distL="0" distR="0" wp14:anchorId="3898F07B" wp14:editId="70E2324E">
            <wp:extent cx="5493853" cy="1294726"/>
            <wp:effectExtent l="0" t="0" r="0" b="1270"/>
            <wp:docPr id="26" name="Graphic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raphic 26"/>
                    <pic:cNvPicPr/>
                  </pic:nvPicPr>
                  <pic:blipFill>
                    <a:blip r:embed="rId64">
                      <a:extLst>
                        <a:ext uri="{28A0092B-C50C-407E-A947-70E740481C1C}">
                          <a14:useLocalDpi xmlns:a14="http://schemas.microsoft.com/office/drawing/2010/main"/>
                        </a:ext>
                        <a:ext uri="{96DAC541-7B7A-43D3-8B79-37D633B846F1}">
                          <asvg:svgBlip xmlns:asvg="http://schemas.microsoft.com/office/drawing/2016/SVG/main" r:embed="rId65"/>
                        </a:ext>
                      </a:extLst>
                    </a:blip>
                    <a:stretch>
                      <a:fillRect/>
                    </a:stretch>
                  </pic:blipFill>
                  <pic:spPr>
                    <a:xfrm>
                      <a:off x="0" y="0"/>
                      <a:ext cx="5566718" cy="1311898"/>
                    </a:xfrm>
                    <a:prstGeom prst="rect">
                      <a:avLst/>
                    </a:prstGeom>
                  </pic:spPr>
                </pic:pic>
              </a:graphicData>
            </a:graphic>
          </wp:inline>
        </w:drawing>
      </w:r>
    </w:p>
    <w:p w14:paraId="183C8771" w14:textId="404D8FDC" w:rsidR="00F144BE" w:rsidRDefault="009D5154" w:rsidP="009D5154">
      <w:pPr>
        <w:jc w:val="center"/>
        <w:rPr>
          <w:b/>
          <w:bCs/>
          <w:sz w:val="20"/>
          <w:szCs w:val="20"/>
        </w:rPr>
      </w:pPr>
      <w:r w:rsidRPr="009D5154">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19</w:t>
      </w:r>
      <w:r w:rsidR="00D471BA">
        <w:rPr>
          <w:b/>
          <w:bCs/>
          <w:sz w:val="20"/>
          <w:szCs w:val="20"/>
        </w:rPr>
        <w:fldChar w:fldCharType="end"/>
      </w:r>
      <w:r w:rsidRPr="009D5154">
        <w:rPr>
          <w:b/>
          <w:bCs/>
          <w:sz w:val="20"/>
          <w:szCs w:val="20"/>
        </w:rPr>
        <w:t>— (Informative) Included requirements and recommendations of the Conceptual Observation — Deployment requirements class.</w:t>
      </w:r>
    </w:p>
    <w:p w14:paraId="12F9DF9F" w14:textId="407436C6" w:rsidR="009D5154" w:rsidRDefault="004277A3" w:rsidP="004277A3">
      <w:pPr>
        <w:pStyle w:val="Heading3"/>
      </w:pPr>
      <w:r w:rsidRPr="004277A3">
        <w:t>Interface Deployment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212EA1" w14:paraId="08DB8526" w14:textId="77777777" w:rsidTr="00212EA1">
        <w:tc>
          <w:tcPr>
            <w:tcW w:w="4668" w:type="dxa"/>
            <w:shd w:val="clear" w:color="auto" w:fill="auto"/>
            <w:tcMar>
              <w:top w:w="100" w:type="dxa"/>
              <w:left w:w="100" w:type="dxa"/>
              <w:bottom w:w="100" w:type="dxa"/>
              <w:right w:w="100" w:type="dxa"/>
            </w:tcMar>
          </w:tcPr>
          <w:p w14:paraId="46E5C529" w14:textId="77777777" w:rsidR="00212EA1" w:rsidRDefault="00212EA1"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/Deployment/Deployment-</w:t>
            </w:r>
            <w:proofErr w:type="spellStart"/>
            <w:r>
              <w:rPr>
                <w:sz w:val="20"/>
                <w:szCs w:val="20"/>
              </w:rPr>
              <w:t>sem</w:t>
            </w:r>
            <w:proofErr w:type="spellEnd"/>
          </w:p>
        </w:tc>
        <w:tc>
          <w:tcPr>
            <w:tcW w:w="5103" w:type="dxa"/>
            <w:shd w:val="clear" w:color="auto" w:fill="auto"/>
            <w:tcMar>
              <w:top w:w="100" w:type="dxa"/>
              <w:left w:w="100" w:type="dxa"/>
              <w:bottom w:w="100" w:type="dxa"/>
              <w:right w:w="100" w:type="dxa"/>
            </w:tcMar>
          </w:tcPr>
          <w:p w14:paraId="77C9840B" w14:textId="36C9F019" w:rsidR="00212EA1" w:rsidRDefault="00212EA1" w:rsidP="001A5B74">
            <w:pPr>
              <w:rPr>
                <w:b/>
                <w:sz w:val="20"/>
                <w:szCs w:val="20"/>
              </w:rPr>
            </w:pPr>
            <w:r>
              <w:rPr>
                <w:color w:val="24292E"/>
                <w:sz w:val="21"/>
                <w:szCs w:val="21"/>
              </w:rPr>
              <w:t xml:space="preserve">Information on the assignment of an </w:t>
            </w:r>
            <w:r>
              <w:rPr>
                <w:b/>
                <w:color w:val="24292E"/>
                <w:sz w:val="21"/>
                <w:szCs w:val="21"/>
              </w:rPr>
              <w:t xml:space="preserve">Observer </w:t>
            </w:r>
            <w:r>
              <w:rPr>
                <w:color w:val="24292E"/>
                <w:sz w:val="21"/>
                <w:szCs w:val="21"/>
              </w:rPr>
              <w:t xml:space="preserve">to a </w:t>
            </w:r>
            <w:r>
              <w:rPr>
                <w:b/>
                <w:color w:val="24292E"/>
                <w:sz w:val="21"/>
                <w:szCs w:val="21"/>
              </w:rPr>
              <w:t>Host.</w:t>
            </w:r>
          </w:p>
        </w:tc>
      </w:tr>
    </w:tbl>
    <w:p w14:paraId="45662258" w14:textId="033543EE" w:rsidR="004277A3" w:rsidRDefault="004277A3" w:rsidP="004277A3">
      <w:pPr>
        <w:rPr>
          <w:lang w:eastAsia="ja-JP"/>
        </w:rPr>
      </w:pPr>
    </w:p>
    <w:p w14:paraId="4C2430C0" w14:textId="6F0AAA5E" w:rsidR="00FF2BB6" w:rsidRDefault="00FF2BB6" w:rsidP="00FF2BB6">
      <w:pPr>
        <w:rPr>
          <w:lang w:eastAsia="ja-JP"/>
        </w:rPr>
      </w:pPr>
      <w:r>
        <w:rPr>
          <w:lang w:eastAsia="ja-JP"/>
        </w:rPr>
        <w:t>NOTE</w:t>
      </w:r>
      <w:r w:rsidR="00AA2C68">
        <w:rPr>
          <w:lang w:eastAsia="ja-JP"/>
        </w:rPr>
        <w:tab/>
      </w:r>
      <w:r w:rsidR="00736AE9">
        <w:rPr>
          <w:lang w:eastAsia="ja-JP"/>
        </w:rPr>
        <w:t>Examples of d</w:t>
      </w:r>
      <w:r>
        <w:rPr>
          <w:lang w:eastAsia="ja-JP"/>
        </w:rPr>
        <w:t xml:space="preserve">eployment </w:t>
      </w:r>
      <w:r w:rsidR="00736AE9">
        <w:rPr>
          <w:lang w:eastAsia="ja-JP"/>
        </w:rPr>
        <w:t>are</w:t>
      </w:r>
    </w:p>
    <w:p w14:paraId="236F04CD" w14:textId="1D86537D" w:rsidR="00FF2BB6" w:rsidRDefault="00FF2BB6" w:rsidP="00220B53">
      <w:pPr>
        <w:pStyle w:val="ListParagraph"/>
        <w:numPr>
          <w:ilvl w:val="0"/>
          <w:numId w:val="14"/>
        </w:numPr>
        <w:rPr>
          <w:lang w:eastAsia="ja-JP"/>
        </w:rPr>
      </w:pPr>
      <w:del w:id="290" w:author="Katharina Schleidt" w:date="2021-07-05T19:53:00Z">
        <w:r w:rsidDel="00D80ABB">
          <w:rPr>
            <w:lang w:eastAsia="ja-JP"/>
          </w:rPr>
          <w:delText xml:space="preserve">information </w:delText>
        </w:r>
      </w:del>
      <w:ins w:id="291" w:author="Katharina Schleidt" w:date="2021-07-05T19:53:00Z">
        <w:r w:rsidR="00D80ABB">
          <w:rPr>
            <w:lang w:eastAsia="ja-JP"/>
          </w:rPr>
          <w:t>I</w:t>
        </w:r>
        <w:r w:rsidR="00D80ABB">
          <w:rPr>
            <w:lang w:eastAsia="ja-JP"/>
          </w:rPr>
          <w:t xml:space="preserve">nformation </w:t>
        </w:r>
      </w:ins>
      <w:r>
        <w:rPr>
          <w:lang w:eastAsia="ja-JP"/>
        </w:rPr>
        <w:t>regarding a sensor being attached to a pole</w:t>
      </w:r>
      <w:ins w:id="292" w:author="Katharina Schleidt" w:date="2021-07-05T19:53:00Z">
        <w:r w:rsidR="00D80ABB">
          <w:rPr>
            <w:lang w:eastAsia="ja-JP"/>
          </w:rPr>
          <w:t>.</w:t>
        </w:r>
      </w:ins>
      <w:r>
        <w:rPr>
          <w:lang w:eastAsia="ja-JP"/>
        </w:rPr>
        <w:t xml:space="preserve"> </w:t>
      </w:r>
    </w:p>
    <w:p w14:paraId="7517F826" w14:textId="02533ECA" w:rsidR="00FF2BB6" w:rsidRDefault="00FF2BB6" w:rsidP="00220B53">
      <w:pPr>
        <w:pStyle w:val="ListParagraph"/>
        <w:numPr>
          <w:ilvl w:val="0"/>
          <w:numId w:val="14"/>
        </w:numPr>
        <w:rPr>
          <w:lang w:eastAsia="ja-JP"/>
        </w:rPr>
      </w:pPr>
      <w:del w:id="293" w:author="Katharina Schleidt" w:date="2021-07-05T19:53:00Z">
        <w:r w:rsidDel="00D80ABB">
          <w:rPr>
            <w:lang w:eastAsia="ja-JP"/>
          </w:rPr>
          <w:delText xml:space="preserve">the </w:delText>
        </w:r>
      </w:del>
      <w:ins w:id="294" w:author="Katharina Schleidt" w:date="2021-07-05T19:53:00Z">
        <w:r w:rsidR="00D80ABB">
          <w:rPr>
            <w:lang w:eastAsia="ja-JP"/>
          </w:rPr>
          <w:t>T</w:t>
        </w:r>
        <w:r w:rsidR="00D80ABB">
          <w:rPr>
            <w:lang w:eastAsia="ja-JP"/>
          </w:rPr>
          <w:t xml:space="preserve">he </w:t>
        </w:r>
      </w:ins>
      <w:r>
        <w:rPr>
          <w:lang w:eastAsia="ja-JP"/>
        </w:rPr>
        <w:t>monitoring facilities pertaining to an environmental monitoring network</w:t>
      </w:r>
      <w:ins w:id="295" w:author="Katharina Schleidt" w:date="2021-07-05T19:53:00Z">
        <w:r w:rsidR="00D80ABB">
          <w:rPr>
            <w:lang w:eastAsia="ja-JP"/>
          </w:rPr>
          <w:t>.</w:t>
        </w:r>
      </w:ins>
    </w:p>
    <w:p w14:paraId="3397B52E" w14:textId="0AB081B5" w:rsidR="00FF2BB6" w:rsidRDefault="00C94F90" w:rsidP="00220B53">
      <w:pPr>
        <w:pStyle w:val="ListParagraph"/>
        <w:numPr>
          <w:ilvl w:val="0"/>
          <w:numId w:val="14"/>
        </w:numPr>
        <w:rPr>
          <w:lang w:eastAsia="ja-JP"/>
        </w:rPr>
      </w:pPr>
      <w:del w:id="296" w:author="Katharina Schleidt" w:date="2021-07-05T19:53:00Z">
        <w:r w:rsidRPr="00C94F90" w:rsidDel="00D80ABB">
          <w:rPr>
            <w:lang w:eastAsia="ja-JP"/>
          </w:rPr>
          <w:delText xml:space="preserve">the </w:delText>
        </w:r>
      </w:del>
      <w:ins w:id="297" w:author="Katharina Schleidt" w:date="2021-07-05T19:53:00Z">
        <w:r w:rsidR="00D80ABB">
          <w:rPr>
            <w:lang w:eastAsia="ja-JP"/>
          </w:rPr>
          <w:t>T</w:t>
        </w:r>
        <w:r w:rsidR="00D80ABB" w:rsidRPr="00C94F90">
          <w:rPr>
            <w:lang w:eastAsia="ja-JP"/>
          </w:rPr>
          <w:t xml:space="preserve">he </w:t>
        </w:r>
      </w:ins>
      <w:r w:rsidRPr="00C94F90">
        <w:rPr>
          <w:lang w:eastAsia="ja-JP"/>
        </w:rPr>
        <w:t>description of a ship cruise linking a research vessel with a marine network</w:t>
      </w:r>
      <w:ins w:id="298" w:author="Katharina Schleidt" w:date="2021-07-05T19:53:00Z">
        <w:r w:rsidR="00D80ABB">
          <w:rPr>
            <w:lang w:eastAsia="ja-JP"/>
          </w:rPr>
          <w:t>.</w:t>
        </w:r>
      </w:ins>
    </w:p>
    <w:p w14:paraId="2D7BB3F7" w14:textId="51CCB8E4" w:rsidR="00FF2BB6" w:rsidRDefault="00B32DB8" w:rsidP="00220B53">
      <w:pPr>
        <w:pStyle w:val="ListParagraph"/>
        <w:numPr>
          <w:ilvl w:val="0"/>
          <w:numId w:val="14"/>
        </w:numPr>
        <w:rPr>
          <w:lang w:eastAsia="ja-JP"/>
        </w:rPr>
      </w:pPr>
      <w:del w:id="299" w:author="Katharina Schleidt" w:date="2021-07-05T19:53:00Z">
        <w:r w:rsidDel="00D80ABB">
          <w:rPr>
            <w:lang w:eastAsia="ja-JP"/>
          </w:rPr>
          <w:delText xml:space="preserve">the </w:delText>
        </w:r>
      </w:del>
      <w:ins w:id="300" w:author="Katharina Schleidt" w:date="2021-07-05T19:53:00Z">
        <w:r w:rsidR="00D80ABB">
          <w:rPr>
            <w:lang w:eastAsia="ja-JP"/>
          </w:rPr>
          <w:t>T</w:t>
        </w:r>
        <w:r w:rsidR="00D80ABB">
          <w:rPr>
            <w:lang w:eastAsia="ja-JP"/>
          </w:rPr>
          <w:t xml:space="preserve">he </w:t>
        </w:r>
      </w:ins>
      <w:r>
        <w:rPr>
          <w:lang w:eastAsia="ja-JP"/>
        </w:rPr>
        <w:t>p</w:t>
      </w:r>
      <w:r w:rsidR="00FF2BB6">
        <w:rPr>
          <w:lang w:eastAsia="ja-JP"/>
        </w:rPr>
        <w:t>articipation of a citizen in a citizen-science project involving crowd sensing</w:t>
      </w:r>
      <w:r>
        <w:rPr>
          <w:lang w:eastAsia="ja-JP"/>
        </w:rPr>
        <w:t>.</w:t>
      </w:r>
    </w:p>
    <w:p w14:paraId="1CB8F713" w14:textId="5F1734E1" w:rsidR="00B32DB8" w:rsidRDefault="00530A1C" w:rsidP="00530A1C">
      <w:pPr>
        <w:pStyle w:val="Heading3"/>
      </w:pPr>
      <w:r w:rsidRPr="00530A1C">
        <w:lastRenderedPageBreak/>
        <w:t>Association observer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DE4071" w14:paraId="24C55669" w14:textId="77777777" w:rsidTr="00DE4071">
        <w:tc>
          <w:tcPr>
            <w:tcW w:w="4668" w:type="dxa"/>
            <w:shd w:val="clear" w:color="auto" w:fill="auto"/>
            <w:tcMar>
              <w:top w:w="100" w:type="dxa"/>
              <w:left w:w="100" w:type="dxa"/>
              <w:bottom w:w="100" w:type="dxa"/>
              <w:right w:w="100" w:type="dxa"/>
            </w:tcMar>
          </w:tcPr>
          <w:p w14:paraId="04EA2E10" w14:textId="77777777" w:rsidR="00DE4071" w:rsidRDefault="00DE4071"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/Deployment/observer-</w:t>
            </w:r>
            <w:proofErr w:type="spellStart"/>
            <w:r>
              <w:rPr>
                <w:sz w:val="20"/>
                <w:szCs w:val="20"/>
              </w:rPr>
              <w:t>sem</w:t>
            </w:r>
            <w:proofErr w:type="spellEnd"/>
          </w:p>
        </w:tc>
        <w:tc>
          <w:tcPr>
            <w:tcW w:w="5103" w:type="dxa"/>
            <w:shd w:val="clear" w:color="auto" w:fill="auto"/>
            <w:tcMar>
              <w:top w:w="100" w:type="dxa"/>
              <w:left w:w="100" w:type="dxa"/>
              <w:bottom w:w="100" w:type="dxa"/>
              <w:right w:w="100" w:type="dxa"/>
            </w:tcMar>
          </w:tcPr>
          <w:p w14:paraId="26F5C566" w14:textId="0A19FE07" w:rsidR="00DE4071" w:rsidRDefault="00DE4071" w:rsidP="001A5B74">
            <w:pPr>
              <w:rPr>
                <w:color w:val="24292E"/>
                <w:sz w:val="21"/>
                <w:szCs w:val="21"/>
              </w:rPr>
            </w:pPr>
            <w:r>
              <w:rPr>
                <w:color w:val="24292E"/>
                <w:sz w:val="21"/>
                <w:szCs w:val="21"/>
              </w:rPr>
              <w:t xml:space="preserve">The </w:t>
            </w:r>
            <w:r>
              <w:rPr>
                <w:b/>
                <w:color w:val="24292E"/>
                <w:sz w:val="21"/>
                <w:szCs w:val="21"/>
              </w:rPr>
              <w:t xml:space="preserve">Observer </w:t>
            </w:r>
            <w:r>
              <w:rPr>
                <w:color w:val="24292E"/>
                <w:sz w:val="21"/>
                <w:szCs w:val="21"/>
              </w:rPr>
              <w:t xml:space="preserve">associated with this </w:t>
            </w:r>
            <w:r>
              <w:rPr>
                <w:b/>
                <w:color w:val="24292E"/>
                <w:sz w:val="21"/>
                <w:szCs w:val="21"/>
              </w:rPr>
              <w:t>Deployment</w:t>
            </w:r>
            <w:r>
              <w:rPr>
                <w:color w:val="24292E"/>
                <w:sz w:val="21"/>
                <w:szCs w:val="21"/>
              </w:rPr>
              <w:t>.</w:t>
            </w:r>
          </w:p>
          <w:p w14:paraId="3DA2ACA0" w14:textId="77777777" w:rsidR="00DE4071" w:rsidRDefault="00DE4071" w:rsidP="001A5B74">
            <w:pPr>
              <w:rPr>
                <w:b/>
                <w:color w:val="24292E"/>
                <w:sz w:val="21"/>
                <w:szCs w:val="21"/>
              </w:rPr>
            </w:pPr>
            <w:r>
              <w:t xml:space="preserve">If a reference to an </w:t>
            </w:r>
            <w:r>
              <w:rPr>
                <w:b/>
              </w:rPr>
              <w:t xml:space="preserve">Observer </w:t>
            </w:r>
            <w:r>
              <w:t xml:space="preserve">is provided, the association with the role </w:t>
            </w:r>
            <w:r>
              <w:rPr>
                <w:b/>
              </w:rPr>
              <w:t xml:space="preserve">observer </w:t>
            </w:r>
            <w:r>
              <w:t>SHALL be used.</w:t>
            </w:r>
          </w:p>
        </w:tc>
      </w:tr>
    </w:tbl>
    <w:p w14:paraId="18548B16" w14:textId="36D352CD" w:rsidR="00530A1C" w:rsidRDefault="00530A1C" w:rsidP="00530A1C">
      <w:pPr>
        <w:rPr>
          <w:lang w:eastAsia="ja-JP"/>
        </w:rPr>
      </w:pPr>
    </w:p>
    <w:p w14:paraId="641C659A" w14:textId="4A20ABCB" w:rsidR="00727EBF" w:rsidRDefault="002B7CCD" w:rsidP="002B7CCD">
      <w:pPr>
        <w:pStyle w:val="Heading3"/>
      </w:pPr>
      <w:r w:rsidRPr="002B7CCD">
        <w:t>Association host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B913E0" w14:paraId="1CC5360B" w14:textId="77777777" w:rsidTr="00B913E0">
        <w:tc>
          <w:tcPr>
            <w:tcW w:w="4668" w:type="dxa"/>
            <w:shd w:val="clear" w:color="auto" w:fill="auto"/>
            <w:tcMar>
              <w:top w:w="100" w:type="dxa"/>
              <w:left w:w="100" w:type="dxa"/>
              <w:bottom w:w="100" w:type="dxa"/>
              <w:right w:w="100" w:type="dxa"/>
            </w:tcMar>
          </w:tcPr>
          <w:p w14:paraId="56F52768" w14:textId="77777777" w:rsidR="00B913E0" w:rsidRDefault="00B913E0"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/Deployment/host-</w:t>
            </w:r>
            <w:proofErr w:type="spellStart"/>
            <w:r>
              <w:rPr>
                <w:sz w:val="20"/>
                <w:szCs w:val="20"/>
              </w:rPr>
              <w:t>sem</w:t>
            </w:r>
            <w:proofErr w:type="spellEnd"/>
          </w:p>
        </w:tc>
        <w:tc>
          <w:tcPr>
            <w:tcW w:w="5103" w:type="dxa"/>
            <w:shd w:val="clear" w:color="auto" w:fill="auto"/>
            <w:tcMar>
              <w:top w:w="100" w:type="dxa"/>
              <w:left w:w="100" w:type="dxa"/>
              <w:bottom w:w="100" w:type="dxa"/>
              <w:right w:w="100" w:type="dxa"/>
            </w:tcMar>
          </w:tcPr>
          <w:p w14:paraId="15F5B67F" w14:textId="77777777" w:rsidR="00B913E0" w:rsidRDefault="00B913E0" w:rsidP="001A5B74">
            <w:pPr>
              <w:rPr>
                <w:color w:val="24292E"/>
                <w:sz w:val="21"/>
                <w:szCs w:val="21"/>
              </w:rPr>
            </w:pPr>
            <w:r>
              <w:rPr>
                <w:color w:val="24292E"/>
                <w:sz w:val="21"/>
                <w:szCs w:val="21"/>
              </w:rPr>
              <w:t xml:space="preserve">The </w:t>
            </w:r>
            <w:r>
              <w:rPr>
                <w:b/>
                <w:color w:val="24292E"/>
                <w:sz w:val="21"/>
                <w:szCs w:val="21"/>
              </w:rPr>
              <w:t xml:space="preserve">Host </w:t>
            </w:r>
            <w:r>
              <w:rPr>
                <w:color w:val="24292E"/>
                <w:sz w:val="21"/>
                <w:szCs w:val="21"/>
              </w:rPr>
              <w:t xml:space="preserve">to which this </w:t>
            </w:r>
            <w:r>
              <w:rPr>
                <w:b/>
                <w:color w:val="24292E"/>
                <w:sz w:val="21"/>
                <w:szCs w:val="21"/>
              </w:rPr>
              <w:t xml:space="preserve">Deployment </w:t>
            </w:r>
            <w:r>
              <w:rPr>
                <w:color w:val="24292E"/>
                <w:sz w:val="21"/>
                <w:szCs w:val="21"/>
              </w:rPr>
              <w:t>pertains.</w:t>
            </w:r>
          </w:p>
          <w:p w14:paraId="0E66E754" w14:textId="2D97478A" w:rsidR="00B913E0" w:rsidRDefault="00B913E0" w:rsidP="001A5B74">
            <w:pPr>
              <w:rPr>
                <w:color w:val="24292E"/>
                <w:sz w:val="21"/>
                <w:szCs w:val="21"/>
              </w:rPr>
            </w:pPr>
            <w:r>
              <w:rPr>
                <w:color w:val="24292E"/>
                <w:sz w:val="21"/>
                <w:szCs w:val="21"/>
              </w:rPr>
              <w:t xml:space="preserve">If a reference to a </w:t>
            </w:r>
            <w:r>
              <w:rPr>
                <w:b/>
                <w:color w:val="24292E"/>
                <w:sz w:val="21"/>
                <w:szCs w:val="21"/>
              </w:rPr>
              <w:t xml:space="preserve">Host </w:t>
            </w:r>
            <w:r>
              <w:rPr>
                <w:color w:val="24292E"/>
                <w:sz w:val="21"/>
                <w:szCs w:val="21"/>
              </w:rPr>
              <w:t xml:space="preserve">is provided, the association with the role </w:t>
            </w:r>
            <w:r>
              <w:rPr>
                <w:b/>
                <w:color w:val="24292E"/>
                <w:sz w:val="21"/>
                <w:szCs w:val="21"/>
              </w:rPr>
              <w:t xml:space="preserve">host </w:t>
            </w:r>
            <w:r>
              <w:rPr>
                <w:color w:val="24292E"/>
                <w:sz w:val="21"/>
                <w:szCs w:val="21"/>
              </w:rPr>
              <w:t xml:space="preserve">SHALL be used </w:t>
            </w:r>
          </w:p>
        </w:tc>
      </w:tr>
    </w:tbl>
    <w:p w14:paraId="626B688E" w14:textId="77777777" w:rsidR="002B7CCD" w:rsidRPr="002B7CCD" w:rsidRDefault="002B7CCD" w:rsidP="002B7CCD">
      <w:pPr>
        <w:rPr>
          <w:lang w:eastAsia="ja-JP"/>
        </w:rPr>
      </w:pPr>
    </w:p>
    <w:p w14:paraId="03EC4AE3" w14:textId="0F8714F4" w:rsidR="00920189" w:rsidRDefault="00920189" w:rsidP="00920189">
      <w:pPr>
        <w:pStyle w:val="Heading1"/>
      </w:pPr>
      <w:bookmarkStart w:id="301" w:name="_Toc72768874"/>
      <w:r w:rsidRPr="00920189">
        <w:t>Abstract Observation Core</w:t>
      </w:r>
      <w:bookmarkEnd w:id="301"/>
    </w:p>
    <w:p w14:paraId="4C3BA03E" w14:textId="556C1697" w:rsidR="00CE109A" w:rsidRDefault="002C1F08" w:rsidP="002C1F08">
      <w:pPr>
        <w:pStyle w:val="Heading2"/>
      </w:pPr>
      <w:bookmarkStart w:id="302" w:name="_Toc72768875"/>
      <w:r w:rsidRPr="002C1F08">
        <w:t>General</w:t>
      </w:r>
      <w:bookmarkEnd w:id="302"/>
    </w:p>
    <w:p w14:paraId="2EAB8668" w14:textId="0AF5BCF1" w:rsidR="002C1F08" w:rsidRDefault="002C1F08" w:rsidP="002C1F08">
      <w:pPr>
        <w:pStyle w:val="Heading3"/>
      </w:pPr>
      <w:r w:rsidRPr="002C1F08">
        <w:t>Abstract Observation Core Package Requirements Class</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922"/>
      </w:tblGrid>
      <w:tr w:rsidR="00002F8F" w14:paraId="0FEFEE10" w14:textId="77777777" w:rsidTr="00002F8F">
        <w:tc>
          <w:tcPr>
            <w:tcW w:w="2400" w:type="dxa"/>
            <w:shd w:val="clear" w:color="auto" w:fill="auto"/>
            <w:tcMar>
              <w:top w:w="100" w:type="dxa"/>
              <w:left w:w="100" w:type="dxa"/>
              <w:bottom w:w="100" w:type="dxa"/>
              <w:right w:w="100" w:type="dxa"/>
            </w:tcMar>
          </w:tcPr>
          <w:p w14:paraId="16BFD6A0" w14:textId="77777777" w:rsidR="00002F8F" w:rsidRDefault="00002F8F" w:rsidP="001A5B74">
            <w:pPr>
              <w:widowControl w:val="0"/>
              <w:spacing w:line="240" w:lineRule="auto"/>
              <w:rPr>
                <w:b/>
                <w:sz w:val="20"/>
                <w:szCs w:val="20"/>
              </w:rPr>
            </w:pPr>
            <w:r>
              <w:rPr>
                <w:b/>
                <w:sz w:val="20"/>
                <w:szCs w:val="20"/>
              </w:rPr>
              <w:t>Requirements Class</w:t>
            </w:r>
          </w:p>
        </w:tc>
        <w:tc>
          <w:tcPr>
            <w:tcW w:w="7922" w:type="dxa"/>
            <w:shd w:val="clear" w:color="auto" w:fill="auto"/>
            <w:tcMar>
              <w:top w:w="100" w:type="dxa"/>
              <w:left w:w="100" w:type="dxa"/>
              <w:bottom w:w="100" w:type="dxa"/>
              <w:right w:w="100" w:type="dxa"/>
            </w:tcMar>
          </w:tcPr>
          <w:p w14:paraId="58996621" w14:textId="77777777" w:rsidR="00002F8F" w:rsidRDefault="00002F8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
        </w:tc>
      </w:tr>
      <w:tr w:rsidR="00002F8F" w14:paraId="7C42B37D" w14:textId="77777777" w:rsidTr="00002F8F">
        <w:tc>
          <w:tcPr>
            <w:tcW w:w="2400" w:type="dxa"/>
            <w:shd w:val="clear" w:color="auto" w:fill="auto"/>
            <w:tcMar>
              <w:top w:w="100" w:type="dxa"/>
              <w:left w:w="100" w:type="dxa"/>
              <w:bottom w:w="100" w:type="dxa"/>
              <w:right w:w="100" w:type="dxa"/>
            </w:tcMar>
          </w:tcPr>
          <w:p w14:paraId="028C88C6" w14:textId="77777777" w:rsidR="00002F8F" w:rsidRDefault="00002F8F" w:rsidP="001A5B74">
            <w:pPr>
              <w:widowControl w:val="0"/>
              <w:spacing w:line="240" w:lineRule="auto"/>
              <w:rPr>
                <w:sz w:val="20"/>
                <w:szCs w:val="20"/>
              </w:rPr>
            </w:pPr>
            <w:r>
              <w:rPr>
                <w:sz w:val="20"/>
                <w:szCs w:val="20"/>
              </w:rPr>
              <w:t>Target type</w:t>
            </w:r>
          </w:p>
        </w:tc>
        <w:tc>
          <w:tcPr>
            <w:tcW w:w="7922" w:type="dxa"/>
            <w:shd w:val="clear" w:color="auto" w:fill="auto"/>
            <w:tcMar>
              <w:top w:w="100" w:type="dxa"/>
              <w:left w:w="100" w:type="dxa"/>
              <w:bottom w:w="100" w:type="dxa"/>
              <w:right w:w="100" w:type="dxa"/>
            </w:tcMar>
          </w:tcPr>
          <w:p w14:paraId="6467C6CE" w14:textId="77777777" w:rsidR="00002F8F" w:rsidRDefault="00002F8F" w:rsidP="001A5B74">
            <w:pPr>
              <w:widowControl w:val="0"/>
              <w:spacing w:line="240" w:lineRule="auto"/>
              <w:rPr>
                <w:sz w:val="20"/>
                <w:szCs w:val="20"/>
              </w:rPr>
            </w:pPr>
            <w:r>
              <w:rPr>
                <w:sz w:val="20"/>
                <w:szCs w:val="20"/>
              </w:rPr>
              <w:t>Logical model</w:t>
            </w:r>
          </w:p>
        </w:tc>
      </w:tr>
      <w:tr w:rsidR="00002F8F" w14:paraId="44B33416" w14:textId="77777777" w:rsidTr="00002F8F">
        <w:tc>
          <w:tcPr>
            <w:tcW w:w="2400" w:type="dxa"/>
            <w:shd w:val="clear" w:color="auto" w:fill="auto"/>
            <w:tcMar>
              <w:top w:w="100" w:type="dxa"/>
              <w:left w:w="100" w:type="dxa"/>
              <w:bottom w:w="100" w:type="dxa"/>
              <w:right w:w="100" w:type="dxa"/>
            </w:tcMar>
          </w:tcPr>
          <w:p w14:paraId="25ECAD69" w14:textId="77777777" w:rsidR="00002F8F" w:rsidRDefault="00002F8F" w:rsidP="001A5B74">
            <w:pPr>
              <w:widowControl w:val="0"/>
              <w:spacing w:line="240" w:lineRule="auto"/>
              <w:rPr>
                <w:sz w:val="20"/>
                <w:szCs w:val="20"/>
              </w:rPr>
            </w:pPr>
            <w:r>
              <w:rPr>
                <w:sz w:val="20"/>
                <w:szCs w:val="20"/>
              </w:rPr>
              <w:t>Name</w:t>
            </w:r>
          </w:p>
        </w:tc>
        <w:tc>
          <w:tcPr>
            <w:tcW w:w="7922" w:type="dxa"/>
            <w:shd w:val="clear" w:color="auto" w:fill="auto"/>
            <w:tcMar>
              <w:top w:w="100" w:type="dxa"/>
              <w:left w:w="100" w:type="dxa"/>
              <w:bottom w:w="100" w:type="dxa"/>
              <w:right w:w="100" w:type="dxa"/>
            </w:tcMar>
          </w:tcPr>
          <w:p w14:paraId="03C5574F" w14:textId="77777777" w:rsidR="00002F8F" w:rsidRDefault="00002F8F" w:rsidP="001A5B74">
            <w:pPr>
              <w:widowControl w:val="0"/>
              <w:spacing w:line="240" w:lineRule="auto"/>
              <w:rPr>
                <w:sz w:val="20"/>
                <w:szCs w:val="20"/>
              </w:rPr>
            </w:pPr>
            <w:r>
              <w:rPr>
                <w:sz w:val="20"/>
                <w:szCs w:val="20"/>
              </w:rPr>
              <w:t>Abstract Observation core package</w:t>
            </w:r>
          </w:p>
        </w:tc>
      </w:tr>
      <w:tr w:rsidR="00002F8F" w14:paraId="732175D4" w14:textId="77777777" w:rsidTr="00002F8F">
        <w:tc>
          <w:tcPr>
            <w:tcW w:w="2400" w:type="dxa"/>
            <w:shd w:val="clear" w:color="auto" w:fill="auto"/>
            <w:tcMar>
              <w:top w:w="100" w:type="dxa"/>
              <w:left w:w="100" w:type="dxa"/>
              <w:bottom w:w="100" w:type="dxa"/>
              <w:right w:w="100" w:type="dxa"/>
            </w:tcMar>
          </w:tcPr>
          <w:p w14:paraId="29E20749" w14:textId="77777777" w:rsidR="00002F8F" w:rsidRDefault="00002F8F" w:rsidP="001A5B74">
            <w:pPr>
              <w:widowControl w:val="0"/>
              <w:spacing w:line="240" w:lineRule="auto"/>
              <w:rPr>
                <w:sz w:val="20"/>
                <w:szCs w:val="20"/>
              </w:rPr>
            </w:pPr>
            <w:r>
              <w:rPr>
                <w:sz w:val="20"/>
                <w:szCs w:val="20"/>
              </w:rPr>
              <w:t>Dependency</w:t>
            </w:r>
          </w:p>
        </w:tc>
        <w:tc>
          <w:tcPr>
            <w:tcW w:w="7922" w:type="dxa"/>
            <w:shd w:val="clear" w:color="auto" w:fill="auto"/>
            <w:tcMar>
              <w:top w:w="100" w:type="dxa"/>
              <w:left w:w="100" w:type="dxa"/>
              <w:bottom w:w="100" w:type="dxa"/>
              <w:right w:w="100" w:type="dxa"/>
            </w:tcMar>
          </w:tcPr>
          <w:p w14:paraId="5F3E4672" w14:textId="77777777" w:rsidR="00002F8F" w:rsidRDefault="00002F8F" w:rsidP="001A5B74">
            <w:pPr>
              <w:widowControl w:val="0"/>
              <w:spacing w:line="240" w:lineRule="auto"/>
              <w:rPr>
                <w:sz w:val="20"/>
                <w:szCs w:val="20"/>
              </w:rPr>
            </w:pPr>
            <w:r>
              <w:rPr>
                <w:sz w:val="20"/>
                <w:szCs w:val="20"/>
              </w:rPr>
              <w:t>ISO 19103:2015 Geographic information – Conceptual schema language, UML2 conformance class</w:t>
            </w:r>
          </w:p>
        </w:tc>
      </w:tr>
      <w:tr w:rsidR="00002F8F" w14:paraId="490E581E" w14:textId="77777777" w:rsidTr="00002F8F">
        <w:tc>
          <w:tcPr>
            <w:tcW w:w="2400" w:type="dxa"/>
            <w:shd w:val="clear" w:color="auto" w:fill="auto"/>
            <w:tcMar>
              <w:top w:w="100" w:type="dxa"/>
              <w:left w:w="100" w:type="dxa"/>
              <w:bottom w:w="100" w:type="dxa"/>
              <w:right w:w="100" w:type="dxa"/>
            </w:tcMar>
          </w:tcPr>
          <w:p w14:paraId="65B22DDD" w14:textId="77777777" w:rsidR="00002F8F" w:rsidRDefault="00002F8F" w:rsidP="001A5B74">
            <w:pPr>
              <w:widowControl w:val="0"/>
              <w:spacing w:line="240" w:lineRule="auto"/>
              <w:rPr>
                <w:sz w:val="20"/>
                <w:szCs w:val="20"/>
              </w:rPr>
            </w:pPr>
            <w:r>
              <w:rPr>
                <w:sz w:val="20"/>
                <w:szCs w:val="20"/>
              </w:rPr>
              <w:t>Imports</w:t>
            </w:r>
          </w:p>
        </w:tc>
        <w:tc>
          <w:tcPr>
            <w:tcW w:w="7922" w:type="dxa"/>
            <w:shd w:val="clear" w:color="auto" w:fill="auto"/>
            <w:tcMar>
              <w:top w:w="100" w:type="dxa"/>
              <w:left w:w="100" w:type="dxa"/>
              <w:bottom w:w="100" w:type="dxa"/>
              <w:right w:w="100" w:type="dxa"/>
            </w:tcMar>
          </w:tcPr>
          <w:p w14:paraId="7F966E31" w14:textId="77777777" w:rsidR="00002F8F" w:rsidRDefault="00002F8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AbstractObservationCharacteristics</w:t>
            </w:r>
            <w:proofErr w:type="spellEnd"/>
          </w:p>
        </w:tc>
      </w:tr>
      <w:tr w:rsidR="00002F8F" w14:paraId="6103A8C6" w14:textId="77777777" w:rsidTr="00002F8F">
        <w:tc>
          <w:tcPr>
            <w:tcW w:w="2400" w:type="dxa"/>
            <w:shd w:val="clear" w:color="auto" w:fill="auto"/>
            <w:tcMar>
              <w:top w:w="100" w:type="dxa"/>
              <w:left w:w="100" w:type="dxa"/>
              <w:bottom w:w="100" w:type="dxa"/>
              <w:right w:w="100" w:type="dxa"/>
            </w:tcMar>
          </w:tcPr>
          <w:p w14:paraId="46575CBA" w14:textId="77777777" w:rsidR="00002F8F" w:rsidRDefault="00002F8F" w:rsidP="001A5B74">
            <w:pPr>
              <w:widowControl w:val="0"/>
              <w:spacing w:line="240" w:lineRule="auto"/>
              <w:rPr>
                <w:sz w:val="20"/>
                <w:szCs w:val="20"/>
              </w:rPr>
            </w:pPr>
            <w:r>
              <w:rPr>
                <w:sz w:val="20"/>
                <w:szCs w:val="20"/>
              </w:rPr>
              <w:t>Imports</w:t>
            </w:r>
          </w:p>
        </w:tc>
        <w:tc>
          <w:tcPr>
            <w:tcW w:w="7922" w:type="dxa"/>
            <w:shd w:val="clear" w:color="auto" w:fill="auto"/>
            <w:tcMar>
              <w:top w:w="100" w:type="dxa"/>
              <w:left w:w="100" w:type="dxa"/>
              <w:bottom w:w="100" w:type="dxa"/>
              <w:right w:w="100" w:type="dxa"/>
            </w:tcMar>
          </w:tcPr>
          <w:p w14:paraId="208D1FA4" w14:textId="77777777" w:rsidR="00002F8F" w:rsidRDefault="00002F8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p>
        </w:tc>
      </w:tr>
      <w:tr w:rsidR="00002F8F" w14:paraId="38DC5102" w14:textId="77777777" w:rsidTr="00002F8F">
        <w:tc>
          <w:tcPr>
            <w:tcW w:w="2400" w:type="dxa"/>
            <w:shd w:val="clear" w:color="auto" w:fill="auto"/>
            <w:tcMar>
              <w:top w:w="100" w:type="dxa"/>
              <w:left w:w="100" w:type="dxa"/>
              <w:bottom w:w="100" w:type="dxa"/>
              <w:right w:w="100" w:type="dxa"/>
            </w:tcMar>
          </w:tcPr>
          <w:p w14:paraId="646E97BB" w14:textId="77777777" w:rsidR="00002F8F" w:rsidRDefault="00002F8F" w:rsidP="001A5B74">
            <w:pPr>
              <w:widowControl w:val="0"/>
              <w:spacing w:line="240" w:lineRule="auto"/>
              <w:rPr>
                <w:sz w:val="20"/>
                <w:szCs w:val="20"/>
              </w:rPr>
            </w:pPr>
            <w:r>
              <w:rPr>
                <w:sz w:val="20"/>
                <w:szCs w:val="20"/>
              </w:rPr>
              <w:t>Imports</w:t>
            </w:r>
          </w:p>
        </w:tc>
        <w:tc>
          <w:tcPr>
            <w:tcW w:w="7922" w:type="dxa"/>
            <w:shd w:val="clear" w:color="auto" w:fill="auto"/>
            <w:tcMar>
              <w:top w:w="100" w:type="dxa"/>
              <w:left w:w="100" w:type="dxa"/>
              <w:bottom w:w="100" w:type="dxa"/>
              <w:right w:w="100" w:type="dxa"/>
            </w:tcMar>
          </w:tcPr>
          <w:p w14:paraId="01BFDF0B" w14:textId="77777777" w:rsidR="00002F8F" w:rsidRDefault="00002F8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AbstractObservableProperty</w:t>
            </w:r>
            <w:proofErr w:type="spellEnd"/>
          </w:p>
        </w:tc>
      </w:tr>
      <w:tr w:rsidR="00002F8F" w14:paraId="094B1B51" w14:textId="77777777" w:rsidTr="00002F8F">
        <w:tc>
          <w:tcPr>
            <w:tcW w:w="2400" w:type="dxa"/>
            <w:shd w:val="clear" w:color="auto" w:fill="auto"/>
            <w:tcMar>
              <w:top w:w="100" w:type="dxa"/>
              <w:left w:w="100" w:type="dxa"/>
              <w:bottom w:w="100" w:type="dxa"/>
              <w:right w:w="100" w:type="dxa"/>
            </w:tcMar>
          </w:tcPr>
          <w:p w14:paraId="771C936A" w14:textId="77777777" w:rsidR="00002F8F" w:rsidRDefault="00002F8F" w:rsidP="001A5B74">
            <w:pPr>
              <w:widowControl w:val="0"/>
              <w:spacing w:line="240" w:lineRule="auto"/>
              <w:rPr>
                <w:sz w:val="20"/>
                <w:szCs w:val="20"/>
              </w:rPr>
            </w:pPr>
            <w:r>
              <w:rPr>
                <w:sz w:val="20"/>
                <w:szCs w:val="20"/>
              </w:rPr>
              <w:t>Imports</w:t>
            </w:r>
          </w:p>
        </w:tc>
        <w:tc>
          <w:tcPr>
            <w:tcW w:w="7922" w:type="dxa"/>
            <w:shd w:val="clear" w:color="auto" w:fill="auto"/>
            <w:tcMar>
              <w:top w:w="100" w:type="dxa"/>
              <w:left w:w="100" w:type="dxa"/>
              <w:bottom w:w="100" w:type="dxa"/>
              <w:right w:w="100" w:type="dxa"/>
            </w:tcMar>
          </w:tcPr>
          <w:p w14:paraId="1E504A9D" w14:textId="77777777" w:rsidR="00002F8F" w:rsidRDefault="00002F8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AbstractObservingProcedure</w:t>
            </w:r>
            <w:proofErr w:type="spellEnd"/>
          </w:p>
        </w:tc>
      </w:tr>
      <w:tr w:rsidR="00002F8F" w14:paraId="221F1EEB" w14:textId="77777777" w:rsidTr="00002F8F">
        <w:tc>
          <w:tcPr>
            <w:tcW w:w="2400" w:type="dxa"/>
            <w:shd w:val="clear" w:color="auto" w:fill="auto"/>
            <w:tcMar>
              <w:top w:w="100" w:type="dxa"/>
              <w:left w:w="100" w:type="dxa"/>
              <w:bottom w:w="100" w:type="dxa"/>
              <w:right w:w="100" w:type="dxa"/>
            </w:tcMar>
          </w:tcPr>
          <w:p w14:paraId="2163A155" w14:textId="77777777" w:rsidR="00002F8F" w:rsidRDefault="00002F8F" w:rsidP="001A5B74">
            <w:pPr>
              <w:widowControl w:val="0"/>
              <w:spacing w:line="240" w:lineRule="auto"/>
              <w:rPr>
                <w:sz w:val="20"/>
                <w:szCs w:val="20"/>
              </w:rPr>
            </w:pPr>
            <w:r>
              <w:rPr>
                <w:sz w:val="20"/>
                <w:szCs w:val="20"/>
              </w:rPr>
              <w:t>Imports</w:t>
            </w:r>
          </w:p>
        </w:tc>
        <w:tc>
          <w:tcPr>
            <w:tcW w:w="7922" w:type="dxa"/>
            <w:shd w:val="clear" w:color="auto" w:fill="auto"/>
            <w:tcMar>
              <w:top w:w="100" w:type="dxa"/>
              <w:left w:w="100" w:type="dxa"/>
              <w:bottom w:w="100" w:type="dxa"/>
              <w:right w:w="100" w:type="dxa"/>
            </w:tcMar>
          </w:tcPr>
          <w:p w14:paraId="0631087C" w14:textId="77777777" w:rsidR="00002F8F" w:rsidRDefault="00002F8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AbstractObserver</w:t>
            </w:r>
            <w:proofErr w:type="spellEnd"/>
          </w:p>
        </w:tc>
      </w:tr>
      <w:tr w:rsidR="00002F8F" w14:paraId="1E163E92" w14:textId="77777777" w:rsidTr="00002F8F">
        <w:trPr>
          <w:trHeight w:val="615"/>
        </w:trPr>
        <w:tc>
          <w:tcPr>
            <w:tcW w:w="2400" w:type="dxa"/>
            <w:shd w:val="clear" w:color="auto" w:fill="auto"/>
            <w:tcMar>
              <w:top w:w="100" w:type="dxa"/>
              <w:left w:w="100" w:type="dxa"/>
              <w:bottom w:w="100" w:type="dxa"/>
              <w:right w:w="100" w:type="dxa"/>
            </w:tcMar>
          </w:tcPr>
          <w:p w14:paraId="1EF1D4BF" w14:textId="77777777" w:rsidR="00002F8F" w:rsidRDefault="00002F8F" w:rsidP="001A5B74">
            <w:pPr>
              <w:widowControl w:val="0"/>
              <w:spacing w:line="240" w:lineRule="auto"/>
              <w:rPr>
                <w:sz w:val="20"/>
                <w:szCs w:val="20"/>
              </w:rPr>
            </w:pPr>
            <w:r>
              <w:rPr>
                <w:sz w:val="20"/>
                <w:szCs w:val="20"/>
              </w:rPr>
              <w:lastRenderedPageBreak/>
              <w:t>Imports</w:t>
            </w:r>
          </w:p>
        </w:tc>
        <w:tc>
          <w:tcPr>
            <w:tcW w:w="7922" w:type="dxa"/>
            <w:shd w:val="clear" w:color="auto" w:fill="auto"/>
            <w:tcMar>
              <w:top w:w="100" w:type="dxa"/>
              <w:left w:w="100" w:type="dxa"/>
              <w:bottom w:w="100" w:type="dxa"/>
              <w:right w:w="100" w:type="dxa"/>
            </w:tcMar>
          </w:tcPr>
          <w:p w14:paraId="3E7B5FC8" w14:textId="77777777" w:rsidR="00002F8F" w:rsidRDefault="00002F8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AbstractHost</w:t>
            </w:r>
            <w:proofErr w:type="spellEnd"/>
          </w:p>
        </w:tc>
      </w:tr>
      <w:tr w:rsidR="00002F8F" w14:paraId="59DD4108" w14:textId="77777777" w:rsidTr="00002F8F">
        <w:trPr>
          <w:trHeight w:val="615"/>
        </w:trPr>
        <w:tc>
          <w:tcPr>
            <w:tcW w:w="2400" w:type="dxa"/>
            <w:shd w:val="clear" w:color="auto" w:fill="auto"/>
            <w:tcMar>
              <w:top w:w="100" w:type="dxa"/>
              <w:left w:w="100" w:type="dxa"/>
              <w:bottom w:w="100" w:type="dxa"/>
              <w:right w:w="100" w:type="dxa"/>
            </w:tcMar>
          </w:tcPr>
          <w:p w14:paraId="566B2262" w14:textId="77777777" w:rsidR="00002F8F" w:rsidRDefault="00002F8F" w:rsidP="001A5B74">
            <w:pPr>
              <w:widowControl w:val="0"/>
              <w:spacing w:line="240" w:lineRule="auto"/>
              <w:rPr>
                <w:sz w:val="20"/>
                <w:szCs w:val="20"/>
              </w:rPr>
            </w:pPr>
            <w:r>
              <w:rPr>
                <w:sz w:val="20"/>
                <w:szCs w:val="20"/>
              </w:rPr>
              <w:t>Imports</w:t>
            </w:r>
          </w:p>
        </w:tc>
        <w:tc>
          <w:tcPr>
            <w:tcW w:w="7922" w:type="dxa"/>
            <w:shd w:val="clear" w:color="auto" w:fill="auto"/>
            <w:tcMar>
              <w:top w:w="100" w:type="dxa"/>
              <w:left w:w="100" w:type="dxa"/>
              <w:bottom w:w="100" w:type="dxa"/>
              <w:right w:w="100" w:type="dxa"/>
            </w:tcMar>
          </w:tcPr>
          <w:p w14:paraId="6712DE0B" w14:textId="77777777" w:rsidR="00002F8F" w:rsidRDefault="00002F8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AbstractDeployment</w:t>
            </w:r>
            <w:proofErr w:type="spellEnd"/>
          </w:p>
        </w:tc>
      </w:tr>
    </w:tbl>
    <w:p w14:paraId="105E219A" w14:textId="617081F5" w:rsidR="002C1F08" w:rsidRDefault="002C1F08" w:rsidP="002C1F08">
      <w:pPr>
        <w:rPr>
          <w:lang w:eastAsia="ja-JP"/>
        </w:rPr>
      </w:pPr>
    </w:p>
    <w:p w14:paraId="0E05C55D" w14:textId="77777777" w:rsidR="00CA4686" w:rsidRDefault="00CA4686" w:rsidP="00CA4686">
      <w:pPr>
        <w:keepNext/>
      </w:pPr>
      <w:r>
        <w:rPr>
          <w:noProof/>
          <w:lang w:val="fr-FR" w:eastAsia="fr-FR"/>
        </w:rPr>
        <w:drawing>
          <wp:inline distT="0" distB="0" distL="0" distR="0" wp14:anchorId="1B037975" wp14:editId="5486B976">
            <wp:extent cx="6191885" cy="5716270"/>
            <wp:effectExtent l="0" t="0" r="5715" b="0"/>
            <wp:docPr id="27" name="Graphic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phic 27"/>
                    <pic:cNvPicPr/>
                  </pic:nvPicPr>
                  <pic:blipFill>
                    <a:blip r:embed="rId66" cstate="print">
                      <a:extLst>
                        <a:ext uri="{28A0092B-C50C-407E-A947-70E740481C1C}">
                          <a14:useLocalDpi xmlns:a14="http://schemas.microsoft.com/office/drawing/2010/main"/>
                        </a:ext>
                        <a:ext uri="{96DAC541-7B7A-43D3-8B79-37D633B846F1}">
                          <asvg:svgBlip xmlns:asvg="http://schemas.microsoft.com/office/drawing/2016/SVG/main" r:embed="rId67"/>
                        </a:ext>
                      </a:extLst>
                    </a:blip>
                    <a:stretch>
                      <a:fillRect/>
                    </a:stretch>
                  </pic:blipFill>
                  <pic:spPr>
                    <a:xfrm>
                      <a:off x="0" y="0"/>
                      <a:ext cx="6191885" cy="5716270"/>
                    </a:xfrm>
                    <a:prstGeom prst="rect">
                      <a:avLst/>
                    </a:prstGeom>
                  </pic:spPr>
                </pic:pic>
              </a:graphicData>
            </a:graphic>
          </wp:inline>
        </w:drawing>
      </w:r>
    </w:p>
    <w:p w14:paraId="34368AD8" w14:textId="07D35F92" w:rsidR="00002F8F" w:rsidRDefault="00CA4686" w:rsidP="00CA4686">
      <w:pPr>
        <w:jc w:val="center"/>
        <w:rPr>
          <w:b/>
          <w:bCs/>
          <w:sz w:val="20"/>
          <w:szCs w:val="20"/>
        </w:rPr>
      </w:pPr>
      <w:r w:rsidRPr="00CA4686">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20</w:t>
      </w:r>
      <w:r w:rsidR="00D471BA">
        <w:rPr>
          <w:b/>
          <w:bCs/>
          <w:sz w:val="20"/>
          <w:szCs w:val="20"/>
        </w:rPr>
        <w:fldChar w:fldCharType="end"/>
      </w:r>
      <w:r w:rsidRPr="00CA4686">
        <w:rPr>
          <w:b/>
          <w:bCs/>
          <w:sz w:val="20"/>
          <w:szCs w:val="20"/>
        </w:rPr>
        <w:t>— (Informative) Included direct and indirect requirements and recommendations of the Abstract Observation core package requirements class.</w:t>
      </w:r>
    </w:p>
    <w:p w14:paraId="1FECCE4C" w14:textId="78ED8773" w:rsidR="00CA4686" w:rsidRDefault="00AE5D3D" w:rsidP="00AE5D3D">
      <w:pPr>
        <w:pStyle w:val="Heading3"/>
      </w:pPr>
      <w:r w:rsidRPr="00AE5D3D">
        <w:t>Association metadata</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4A0FB4" w:rsidRPr="004A0FB4" w14:paraId="4DD2FDE9" w14:textId="77777777" w:rsidTr="004A0FB4">
        <w:tc>
          <w:tcPr>
            <w:tcW w:w="4668" w:type="dxa"/>
            <w:shd w:val="clear" w:color="auto" w:fill="auto"/>
            <w:tcMar>
              <w:top w:w="100" w:type="dxa"/>
              <w:left w:w="100" w:type="dxa"/>
              <w:bottom w:w="100" w:type="dxa"/>
              <w:right w:w="100" w:type="dxa"/>
            </w:tcMar>
          </w:tcPr>
          <w:p w14:paraId="175345D2" w14:textId="77777777" w:rsidR="004A0FB4" w:rsidRPr="004A0FB4" w:rsidRDefault="004A0FB4" w:rsidP="001A5B74">
            <w:pPr>
              <w:widowControl w:val="0"/>
              <w:spacing w:line="240" w:lineRule="auto"/>
              <w:rPr>
                <w:sz w:val="20"/>
                <w:szCs w:val="20"/>
              </w:rPr>
            </w:pPr>
            <w:r w:rsidRPr="004A0FB4">
              <w:rPr>
                <w:b/>
                <w:sz w:val="20"/>
                <w:szCs w:val="20"/>
              </w:rPr>
              <w:t>Requirement</w:t>
            </w:r>
            <w:r w:rsidRPr="004A0FB4">
              <w:rPr>
                <w:sz w:val="20"/>
                <w:szCs w:val="20"/>
              </w:rPr>
              <w:br/>
              <w:t>/</w:t>
            </w:r>
            <w:proofErr w:type="spellStart"/>
            <w:r w:rsidRPr="004A0FB4">
              <w:rPr>
                <w:sz w:val="20"/>
                <w:szCs w:val="20"/>
              </w:rPr>
              <w:t>req</w:t>
            </w:r>
            <w:proofErr w:type="spellEnd"/>
            <w:r w:rsidRPr="004A0FB4">
              <w:rPr>
                <w:sz w:val="20"/>
                <w:szCs w:val="20"/>
              </w:rPr>
              <w:t>/</w:t>
            </w:r>
            <w:proofErr w:type="spellStart"/>
            <w:r w:rsidRPr="004A0FB4">
              <w:rPr>
                <w:sz w:val="20"/>
                <w:szCs w:val="20"/>
              </w:rPr>
              <w:t>obs</w:t>
            </w:r>
            <w:proofErr w:type="spellEnd"/>
            <w:r w:rsidRPr="004A0FB4">
              <w:rPr>
                <w:sz w:val="20"/>
                <w:szCs w:val="20"/>
              </w:rPr>
              <w:t>-core/gen/metadata-</w:t>
            </w:r>
            <w:proofErr w:type="spellStart"/>
            <w:r w:rsidRPr="004A0FB4">
              <w:rPr>
                <w:sz w:val="20"/>
                <w:szCs w:val="20"/>
              </w:rPr>
              <w:t>sem</w:t>
            </w:r>
            <w:proofErr w:type="spellEnd"/>
          </w:p>
        </w:tc>
        <w:tc>
          <w:tcPr>
            <w:tcW w:w="5103" w:type="dxa"/>
            <w:shd w:val="clear" w:color="auto" w:fill="auto"/>
            <w:tcMar>
              <w:top w:w="100" w:type="dxa"/>
              <w:left w:w="100" w:type="dxa"/>
              <w:bottom w:w="100" w:type="dxa"/>
              <w:right w:w="100" w:type="dxa"/>
            </w:tcMar>
          </w:tcPr>
          <w:p w14:paraId="70AA3C2A" w14:textId="77777777" w:rsidR="004A0FB4" w:rsidRPr="004A0FB4" w:rsidRDefault="004A0FB4" w:rsidP="001A5B74">
            <w:pPr>
              <w:rPr>
                <w:sz w:val="20"/>
                <w:szCs w:val="20"/>
              </w:rPr>
            </w:pPr>
            <w:r w:rsidRPr="004A0FB4">
              <w:rPr>
                <w:sz w:val="20"/>
                <w:szCs w:val="20"/>
              </w:rPr>
              <w:t xml:space="preserve">If descriptive metadata is provided, the association role </w:t>
            </w:r>
            <w:r w:rsidRPr="004A0FB4">
              <w:rPr>
                <w:b/>
                <w:sz w:val="20"/>
                <w:szCs w:val="20"/>
              </w:rPr>
              <w:t xml:space="preserve">metadata </w:t>
            </w:r>
            <w:r w:rsidRPr="004A0FB4">
              <w:rPr>
                <w:sz w:val="20"/>
                <w:szCs w:val="20"/>
              </w:rPr>
              <w:t>SHALL link to descriptive metadata as commonly understood by communities.</w:t>
            </w:r>
          </w:p>
        </w:tc>
      </w:tr>
    </w:tbl>
    <w:p w14:paraId="1E731C72" w14:textId="77777777" w:rsidR="00AE3296" w:rsidRDefault="00AE3296" w:rsidP="00AE5D3D">
      <w:pPr>
        <w:rPr>
          <w:lang w:eastAsia="ja-JP"/>
        </w:rPr>
      </w:pPr>
    </w:p>
    <w:p w14:paraId="4B7245C8" w14:textId="24B62AD0" w:rsidR="00AE5D3D" w:rsidRDefault="00AE3296" w:rsidP="00AE5D3D">
      <w:pPr>
        <w:rPr>
          <w:lang w:eastAsia="ja-JP"/>
        </w:rPr>
      </w:pPr>
      <w:r w:rsidRPr="00AE3296">
        <w:rPr>
          <w:lang w:eastAsia="ja-JP"/>
        </w:rPr>
        <w:t>NOTE</w:t>
      </w:r>
      <w:r>
        <w:rPr>
          <w:lang w:eastAsia="ja-JP"/>
        </w:rPr>
        <w:tab/>
      </w:r>
      <w:r w:rsidRPr="00AE3296">
        <w:rPr>
          <w:lang w:eastAsia="ja-JP"/>
        </w:rPr>
        <w:t xml:space="preserve">Attention should be given not to reinvent semantic that is explicitly </w:t>
      </w:r>
      <w:r w:rsidR="00953EFA">
        <w:rPr>
          <w:lang w:eastAsia="ja-JP"/>
        </w:rPr>
        <w:t xml:space="preserve">modelled </w:t>
      </w:r>
      <w:r w:rsidRPr="00AE3296">
        <w:rPr>
          <w:lang w:eastAsia="ja-JP"/>
        </w:rPr>
        <w:t>in the OM</w:t>
      </w:r>
      <w:r w:rsidR="00130432">
        <w:rPr>
          <w:lang w:eastAsia="ja-JP"/>
        </w:rPr>
        <w:t>S</w:t>
      </w:r>
      <w:r w:rsidRPr="00AE3296">
        <w:rPr>
          <w:lang w:eastAsia="ja-JP"/>
        </w:rPr>
        <w:t xml:space="preserve"> model</w:t>
      </w:r>
      <w:r w:rsidR="00F40BE9">
        <w:rPr>
          <w:lang w:eastAsia="ja-JP"/>
        </w:rPr>
        <w:t>.</w:t>
      </w:r>
    </w:p>
    <w:p w14:paraId="2CCAECA9" w14:textId="4F4E04AD" w:rsidR="00F102C2" w:rsidRDefault="00F102C2" w:rsidP="00F102C2">
      <w:pPr>
        <w:pStyle w:val="Heading2"/>
      </w:pPr>
      <w:bookmarkStart w:id="303" w:name="_Toc72768876"/>
      <w:proofErr w:type="spellStart"/>
      <w:r w:rsidRPr="00F102C2">
        <w:t>AbstractObservationCharacteristics</w:t>
      </w:r>
      <w:bookmarkEnd w:id="303"/>
      <w:proofErr w:type="spellEnd"/>
    </w:p>
    <w:p w14:paraId="7F16398F" w14:textId="588DB625" w:rsidR="00F102C2" w:rsidRDefault="009E4931" w:rsidP="009E4931">
      <w:pPr>
        <w:pStyle w:val="Heading3"/>
      </w:pPr>
      <w:proofErr w:type="spellStart"/>
      <w:r w:rsidRPr="009E4931">
        <w:t>AbstractObservationCharacteristics</w:t>
      </w:r>
      <w:proofErr w:type="spellEnd"/>
      <w:r w:rsidRPr="009E4931">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9E4931" w:rsidRPr="009E4931" w14:paraId="00489766" w14:textId="77777777" w:rsidTr="009E4931">
        <w:tc>
          <w:tcPr>
            <w:tcW w:w="2400" w:type="dxa"/>
            <w:shd w:val="clear" w:color="auto" w:fill="auto"/>
            <w:tcMar>
              <w:top w:w="100" w:type="dxa"/>
              <w:left w:w="100" w:type="dxa"/>
              <w:bottom w:w="100" w:type="dxa"/>
              <w:right w:w="100" w:type="dxa"/>
            </w:tcMar>
          </w:tcPr>
          <w:p w14:paraId="3D45FEC3" w14:textId="77777777" w:rsidR="009E4931" w:rsidRPr="009E4931" w:rsidRDefault="009E4931" w:rsidP="001A5B74">
            <w:pPr>
              <w:widowControl w:val="0"/>
              <w:spacing w:line="240" w:lineRule="auto"/>
              <w:rPr>
                <w:b/>
                <w:sz w:val="20"/>
                <w:szCs w:val="20"/>
              </w:rPr>
            </w:pPr>
            <w:r w:rsidRPr="009E4931">
              <w:rPr>
                <w:b/>
                <w:sz w:val="20"/>
                <w:szCs w:val="20"/>
              </w:rPr>
              <w:t>Requirements Class</w:t>
            </w:r>
          </w:p>
        </w:tc>
        <w:tc>
          <w:tcPr>
            <w:tcW w:w="7371" w:type="dxa"/>
            <w:shd w:val="clear" w:color="auto" w:fill="auto"/>
            <w:tcMar>
              <w:top w:w="100" w:type="dxa"/>
              <w:left w:w="100" w:type="dxa"/>
              <w:bottom w:w="100" w:type="dxa"/>
              <w:right w:w="100" w:type="dxa"/>
            </w:tcMar>
          </w:tcPr>
          <w:p w14:paraId="414B4952" w14:textId="77777777" w:rsidR="009E4931" w:rsidRPr="009E4931" w:rsidRDefault="009E4931" w:rsidP="00917C89">
            <w:pPr>
              <w:widowControl w:val="0"/>
              <w:spacing w:line="240" w:lineRule="auto"/>
              <w:jc w:val="left"/>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w:t>
            </w:r>
            <w:proofErr w:type="spellEnd"/>
            <w:r w:rsidRPr="009E4931">
              <w:rPr>
                <w:sz w:val="20"/>
                <w:szCs w:val="20"/>
              </w:rPr>
              <w:t>-core/</w:t>
            </w:r>
            <w:proofErr w:type="spellStart"/>
            <w:r w:rsidRPr="009E4931">
              <w:rPr>
                <w:sz w:val="20"/>
                <w:szCs w:val="20"/>
              </w:rPr>
              <w:t>AbstractObservationCharacteristics</w:t>
            </w:r>
            <w:proofErr w:type="spellEnd"/>
          </w:p>
        </w:tc>
      </w:tr>
      <w:tr w:rsidR="009E4931" w:rsidRPr="009E4931" w14:paraId="2D794E92" w14:textId="77777777" w:rsidTr="009E4931">
        <w:tc>
          <w:tcPr>
            <w:tcW w:w="2400" w:type="dxa"/>
            <w:shd w:val="clear" w:color="auto" w:fill="auto"/>
            <w:tcMar>
              <w:top w:w="100" w:type="dxa"/>
              <w:left w:w="100" w:type="dxa"/>
              <w:bottom w:w="100" w:type="dxa"/>
              <w:right w:w="100" w:type="dxa"/>
            </w:tcMar>
          </w:tcPr>
          <w:p w14:paraId="7BE4D7E7" w14:textId="77777777" w:rsidR="009E4931" w:rsidRPr="009E4931" w:rsidRDefault="009E4931" w:rsidP="001A5B74">
            <w:pPr>
              <w:widowControl w:val="0"/>
              <w:spacing w:line="240" w:lineRule="auto"/>
              <w:rPr>
                <w:sz w:val="20"/>
                <w:szCs w:val="20"/>
              </w:rPr>
            </w:pPr>
            <w:r w:rsidRPr="009E4931">
              <w:rPr>
                <w:sz w:val="20"/>
                <w:szCs w:val="20"/>
              </w:rPr>
              <w:t>Target type</w:t>
            </w:r>
          </w:p>
        </w:tc>
        <w:tc>
          <w:tcPr>
            <w:tcW w:w="7371" w:type="dxa"/>
            <w:shd w:val="clear" w:color="auto" w:fill="auto"/>
            <w:tcMar>
              <w:top w:w="100" w:type="dxa"/>
              <w:left w:w="100" w:type="dxa"/>
              <w:bottom w:w="100" w:type="dxa"/>
              <w:right w:w="100" w:type="dxa"/>
            </w:tcMar>
          </w:tcPr>
          <w:p w14:paraId="153BAD70" w14:textId="77777777" w:rsidR="009E4931" w:rsidRPr="009E4931" w:rsidRDefault="009E4931" w:rsidP="001A5B74">
            <w:pPr>
              <w:widowControl w:val="0"/>
              <w:spacing w:line="240" w:lineRule="auto"/>
              <w:rPr>
                <w:sz w:val="20"/>
                <w:szCs w:val="20"/>
              </w:rPr>
            </w:pPr>
            <w:r w:rsidRPr="009E4931">
              <w:rPr>
                <w:sz w:val="20"/>
                <w:szCs w:val="20"/>
              </w:rPr>
              <w:t>Logical model</w:t>
            </w:r>
          </w:p>
        </w:tc>
      </w:tr>
      <w:tr w:rsidR="009E4931" w:rsidRPr="009E4931" w14:paraId="0B772395" w14:textId="77777777" w:rsidTr="009E4931">
        <w:tc>
          <w:tcPr>
            <w:tcW w:w="2400" w:type="dxa"/>
            <w:shd w:val="clear" w:color="auto" w:fill="auto"/>
            <w:tcMar>
              <w:top w:w="100" w:type="dxa"/>
              <w:left w:w="100" w:type="dxa"/>
              <w:bottom w:w="100" w:type="dxa"/>
              <w:right w:w="100" w:type="dxa"/>
            </w:tcMar>
          </w:tcPr>
          <w:p w14:paraId="21C80950" w14:textId="77777777" w:rsidR="009E4931" w:rsidRPr="009E4931" w:rsidRDefault="009E4931" w:rsidP="001A5B74">
            <w:pPr>
              <w:widowControl w:val="0"/>
              <w:spacing w:line="240" w:lineRule="auto"/>
              <w:rPr>
                <w:sz w:val="20"/>
                <w:szCs w:val="20"/>
              </w:rPr>
            </w:pPr>
            <w:r w:rsidRPr="009E4931">
              <w:rPr>
                <w:sz w:val="20"/>
                <w:szCs w:val="20"/>
              </w:rPr>
              <w:t>Name</w:t>
            </w:r>
          </w:p>
        </w:tc>
        <w:tc>
          <w:tcPr>
            <w:tcW w:w="7371" w:type="dxa"/>
            <w:shd w:val="clear" w:color="auto" w:fill="auto"/>
            <w:tcMar>
              <w:top w:w="100" w:type="dxa"/>
              <w:left w:w="100" w:type="dxa"/>
              <w:bottom w:w="100" w:type="dxa"/>
              <w:right w:w="100" w:type="dxa"/>
            </w:tcMar>
          </w:tcPr>
          <w:p w14:paraId="121A067A" w14:textId="77777777" w:rsidR="009E4931" w:rsidRPr="009E4931" w:rsidRDefault="009E4931" w:rsidP="001A5B74">
            <w:pPr>
              <w:widowControl w:val="0"/>
              <w:spacing w:line="240" w:lineRule="auto"/>
              <w:jc w:val="left"/>
              <w:rPr>
                <w:sz w:val="20"/>
                <w:szCs w:val="20"/>
              </w:rPr>
            </w:pPr>
            <w:r w:rsidRPr="009E4931">
              <w:rPr>
                <w:sz w:val="20"/>
                <w:szCs w:val="20"/>
              </w:rPr>
              <w:t xml:space="preserve">Abstract Observation core - </w:t>
            </w:r>
            <w:proofErr w:type="spellStart"/>
            <w:r w:rsidRPr="009E4931">
              <w:rPr>
                <w:sz w:val="20"/>
                <w:szCs w:val="20"/>
              </w:rPr>
              <w:t>AbstractObservationCharacteristics</w:t>
            </w:r>
            <w:proofErr w:type="spellEnd"/>
          </w:p>
        </w:tc>
      </w:tr>
      <w:tr w:rsidR="009E4931" w:rsidRPr="009E4931" w14:paraId="198E6BE8" w14:textId="77777777" w:rsidTr="009E4931">
        <w:tc>
          <w:tcPr>
            <w:tcW w:w="2400" w:type="dxa"/>
            <w:shd w:val="clear" w:color="auto" w:fill="auto"/>
            <w:tcMar>
              <w:top w:w="100" w:type="dxa"/>
              <w:left w:w="100" w:type="dxa"/>
              <w:bottom w:w="100" w:type="dxa"/>
              <w:right w:w="100" w:type="dxa"/>
            </w:tcMar>
          </w:tcPr>
          <w:p w14:paraId="749CB383" w14:textId="77777777" w:rsidR="009E4931" w:rsidRPr="009E4931" w:rsidRDefault="009E4931" w:rsidP="001A5B74">
            <w:pPr>
              <w:widowControl w:val="0"/>
              <w:spacing w:line="240" w:lineRule="auto"/>
              <w:rPr>
                <w:sz w:val="20"/>
                <w:szCs w:val="20"/>
              </w:rPr>
            </w:pPr>
            <w:r w:rsidRPr="009E4931">
              <w:rPr>
                <w:sz w:val="20"/>
                <w:szCs w:val="20"/>
              </w:rPr>
              <w:t>Dependency</w:t>
            </w:r>
          </w:p>
        </w:tc>
        <w:tc>
          <w:tcPr>
            <w:tcW w:w="7371" w:type="dxa"/>
            <w:shd w:val="clear" w:color="auto" w:fill="auto"/>
            <w:tcMar>
              <w:top w:w="100" w:type="dxa"/>
              <w:left w:w="100" w:type="dxa"/>
              <w:bottom w:w="100" w:type="dxa"/>
              <w:right w:w="100" w:type="dxa"/>
            </w:tcMar>
          </w:tcPr>
          <w:p w14:paraId="3A9FA51F" w14:textId="77777777" w:rsidR="009E4931" w:rsidRPr="009E4931" w:rsidRDefault="009E4931" w:rsidP="001A5B74">
            <w:pPr>
              <w:widowControl w:val="0"/>
              <w:spacing w:line="240" w:lineRule="auto"/>
              <w:rPr>
                <w:sz w:val="20"/>
                <w:szCs w:val="20"/>
              </w:rPr>
            </w:pPr>
            <w:r w:rsidRPr="009E4931">
              <w:rPr>
                <w:sz w:val="20"/>
                <w:szCs w:val="20"/>
              </w:rPr>
              <w:t>ISO 19103:2015 Geographic information – Conceptual schema language, UML2 conformance class</w:t>
            </w:r>
          </w:p>
        </w:tc>
      </w:tr>
      <w:tr w:rsidR="009E4931" w:rsidRPr="009E4931" w14:paraId="024630C2" w14:textId="77777777" w:rsidTr="009E4931">
        <w:tc>
          <w:tcPr>
            <w:tcW w:w="2400" w:type="dxa"/>
            <w:shd w:val="clear" w:color="auto" w:fill="auto"/>
            <w:tcMar>
              <w:top w:w="100" w:type="dxa"/>
              <w:left w:w="100" w:type="dxa"/>
              <w:bottom w:w="100" w:type="dxa"/>
              <w:right w:w="100" w:type="dxa"/>
            </w:tcMar>
          </w:tcPr>
          <w:p w14:paraId="07CE6E5D" w14:textId="77777777" w:rsidR="009E4931" w:rsidRPr="009E4931" w:rsidRDefault="009E4931" w:rsidP="001A5B74">
            <w:pPr>
              <w:widowControl w:val="0"/>
              <w:spacing w:line="240" w:lineRule="auto"/>
              <w:rPr>
                <w:sz w:val="20"/>
                <w:szCs w:val="20"/>
              </w:rPr>
            </w:pPr>
            <w:r w:rsidRPr="009E4931">
              <w:rPr>
                <w:sz w:val="20"/>
                <w:szCs w:val="20"/>
              </w:rPr>
              <w:t>Dependency</w:t>
            </w:r>
          </w:p>
        </w:tc>
        <w:tc>
          <w:tcPr>
            <w:tcW w:w="7371" w:type="dxa"/>
            <w:shd w:val="clear" w:color="auto" w:fill="auto"/>
            <w:tcMar>
              <w:top w:w="100" w:type="dxa"/>
              <w:left w:w="100" w:type="dxa"/>
              <w:bottom w:w="100" w:type="dxa"/>
              <w:right w:w="100" w:type="dxa"/>
            </w:tcMar>
          </w:tcPr>
          <w:p w14:paraId="156C996A" w14:textId="77777777" w:rsidR="009E4931" w:rsidRPr="009E4931" w:rsidRDefault="009E4931" w:rsidP="001A5B74">
            <w:pPr>
              <w:widowControl w:val="0"/>
              <w:spacing w:line="240" w:lineRule="auto"/>
              <w:rPr>
                <w:sz w:val="20"/>
                <w:szCs w:val="20"/>
              </w:rPr>
            </w:pPr>
            <w:r w:rsidRPr="009E4931">
              <w:rPr>
                <w:sz w:val="20"/>
                <w:szCs w:val="20"/>
              </w:rPr>
              <w:t xml:space="preserve">ISO 19103:2015 Geographic information – Conceptual schema language, </w:t>
            </w:r>
            <w:proofErr w:type="spellStart"/>
            <w:r w:rsidRPr="009E4931">
              <w:rPr>
                <w:sz w:val="20"/>
                <w:szCs w:val="20"/>
              </w:rPr>
              <w:t>CoreTypes</w:t>
            </w:r>
            <w:proofErr w:type="spellEnd"/>
            <w:r w:rsidRPr="009E4931">
              <w:rPr>
                <w:sz w:val="20"/>
                <w:szCs w:val="20"/>
              </w:rPr>
              <w:t xml:space="preserve"> conformance class</w:t>
            </w:r>
          </w:p>
        </w:tc>
      </w:tr>
      <w:tr w:rsidR="009E4931" w:rsidRPr="009E4931" w14:paraId="6EC92923" w14:textId="77777777" w:rsidTr="009E4931">
        <w:tc>
          <w:tcPr>
            <w:tcW w:w="2400" w:type="dxa"/>
            <w:shd w:val="clear" w:color="auto" w:fill="auto"/>
            <w:tcMar>
              <w:top w:w="100" w:type="dxa"/>
              <w:left w:w="100" w:type="dxa"/>
              <w:bottom w:w="100" w:type="dxa"/>
              <w:right w:w="100" w:type="dxa"/>
            </w:tcMar>
          </w:tcPr>
          <w:p w14:paraId="59C92D42" w14:textId="77777777" w:rsidR="009E4931" w:rsidRPr="009E4931" w:rsidRDefault="009E4931" w:rsidP="001A5B74">
            <w:pPr>
              <w:widowControl w:val="0"/>
              <w:spacing w:line="240" w:lineRule="auto"/>
              <w:rPr>
                <w:sz w:val="20"/>
                <w:szCs w:val="20"/>
              </w:rPr>
            </w:pPr>
            <w:r w:rsidRPr="009E4931">
              <w:rPr>
                <w:sz w:val="20"/>
                <w:szCs w:val="20"/>
              </w:rPr>
              <w:t>Dependency</w:t>
            </w:r>
          </w:p>
        </w:tc>
        <w:tc>
          <w:tcPr>
            <w:tcW w:w="7371" w:type="dxa"/>
            <w:shd w:val="clear" w:color="auto" w:fill="auto"/>
            <w:tcMar>
              <w:top w:w="100" w:type="dxa"/>
              <w:left w:w="100" w:type="dxa"/>
              <w:bottom w:w="100" w:type="dxa"/>
              <w:right w:w="100" w:type="dxa"/>
            </w:tcMar>
          </w:tcPr>
          <w:p w14:paraId="15DA3252" w14:textId="77777777" w:rsidR="009E4931" w:rsidRPr="009E4931" w:rsidRDefault="009E4931" w:rsidP="001A5B74">
            <w:pPr>
              <w:widowControl w:val="0"/>
              <w:spacing w:line="240" w:lineRule="auto"/>
              <w:rPr>
                <w:sz w:val="20"/>
                <w:szCs w:val="20"/>
              </w:rPr>
            </w:pPr>
            <w:r w:rsidRPr="009E4931">
              <w:rPr>
                <w:sz w:val="20"/>
                <w:szCs w:val="20"/>
              </w:rPr>
              <w:t>ISO 19108:2002 Geographic information – Temporal schema, Application schemas for data transfer conformance class</w:t>
            </w:r>
          </w:p>
        </w:tc>
      </w:tr>
      <w:tr w:rsidR="009E4931" w:rsidRPr="009E4931" w14:paraId="064AD4DF" w14:textId="77777777" w:rsidTr="009E4931">
        <w:tc>
          <w:tcPr>
            <w:tcW w:w="2400" w:type="dxa"/>
            <w:shd w:val="clear" w:color="auto" w:fill="auto"/>
            <w:tcMar>
              <w:top w:w="100" w:type="dxa"/>
              <w:left w:w="100" w:type="dxa"/>
              <w:bottom w:w="100" w:type="dxa"/>
              <w:right w:w="100" w:type="dxa"/>
            </w:tcMar>
          </w:tcPr>
          <w:p w14:paraId="363C0A25"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385DEC9B" w14:textId="77777777" w:rsidR="009E4931" w:rsidRPr="009E4931" w:rsidRDefault="009E4931" w:rsidP="001A5B74">
            <w:pPr>
              <w:widowControl w:val="0"/>
              <w:spacing w:line="240" w:lineRule="auto"/>
              <w:rPr>
                <w:sz w:val="20"/>
                <w:szCs w:val="20"/>
              </w:rPr>
            </w:pPr>
            <w:r w:rsidRPr="009E4931">
              <w:rPr>
                <w:sz w:val="20"/>
                <w:szCs w:val="20"/>
              </w:rPr>
              <w:t>/req/obs-core/AbstractObservationCharacteristics/AbstractObservationCharacteristics-sem</w:t>
            </w:r>
          </w:p>
        </w:tc>
      </w:tr>
      <w:tr w:rsidR="009E4931" w:rsidRPr="009E4931" w14:paraId="0F5AB91F" w14:textId="77777777" w:rsidTr="009E4931">
        <w:tc>
          <w:tcPr>
            <w:tcW w:w="2400" w:type="dxa"/>
            <w:shd w:val="clear" w:color="auto" w:fill="auto"/>
            <w:tcMar>
              <w:top w:w="100" w:type="dxa"/>
              <w:left w:w="100" w:type="dxa"/>
              <w:bottom w:w="100" w:type="dxa"/>
              <w:right w:w="100" w:type="dxa"/>
            </w:tcMar>
          </w:tcPr>
          <w:p w14:paraId="7FD52B53"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2FEC17D3" w14:textId="77777777" w:rsidR="009E4931" w:rsidRPr="009E4931" w:rsidRDefault="009E4931" w:rsidP="001A5B74">
            <w:pPr>
              <w:widowControl w:val="0"/>
              <w:spacing w:line="240" w:lineRule="auto"/>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w:t>
            </w:r>
            <w:proofErr w:type="spellEnd"/>
            <w:r w:rsidRPr="009E4931">
              <w:rPr>
                <w:sz w:val="20"/>
                <w:szCs w:val="20"/>
              </w:rPr>
              <w:t>-core/</w:t>
            </w:r>
            <w:proofErr w:type="spellStart"/>
            <w:r w:rsidRPr="009E4931">
              <w:rPr>
                <w:sz w:val="20"/>
                <w:szCs w:val="20"/>
              </w:rPr>
              <w:t>AbstractObservationCharacteristics</w:t>
            </w:r>
            <w:proofErr w:type="spellEnd"/>
            <w:r w:rsidRPr="009E4931">
              <w:rPr>
                <w:sz w:val="20"/>
                <w:szCs w:val="20"/>
              </w:rPr>
              <w:t>/type-</w:t>
            </w:r>
            <w:proofErr w:type="spellStart"/>
            <w:r w:rsidRPr="009E4931">
              <w:rPr>
                <w:sz w:val="20"/>
                <w:szCs w:val="20"/>
              </w:rPr>
              <w:t>sem</w:t>
            </w:r>
            <w:proofErr w:type="spellEnd"/>
          </w:p>
        </w:tc>
      </w:tr>
      <w:tr w:rsidR="009E4931" w:rsidRPr="009E4931" w14:paraId="481985B0" w14:textId="77777777" w:rsidTr="009E4931">
        <w:tc>
          <w:tcPr>
            <w:tcW w:w="2400" w:type="dxa"/>
            <w:shd w:val="clear" w:color="auto" w:fill="auto"/>
            <w:tcMar>
              <w:top w:w="100" w:type="dxa"/>
              <w:left w:w="100" w:type="dxa"/>
              <w:bottom w:w="100" w:type="dxa"/>
              <w:right w:w="100" w:type="dxa"/>
            </w:tcMar>
          </w:tcPr>
          <w:p w14:paraId="267C87F8"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1279074B" w14:textId="77777777" w:rsidR="009E4931" w:rsidRPr="009E4931" w:rsidRDefault="009E4931" w:rsidP="001A5B74">
            <w:pPr>
              <w:widowControl w:val="0"/>
              <w:spacing w:line="240" w:lineRule="auto"/>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w:t>
            </w:r>
            <w:proofErr w:type="spellEnd"/>
            <w:r w:rsidRPr="009E4931">
              <w:rPr>
                <w:sz w:val="20"/>
                <w:szCs w:val="20"/>
              </w:rPr>
              <w:t>-core/</w:t>
            </w:r>
            <w:proofErr w:type="spellStart"/>
            <w:r w:rsidRPr="009E4931">
              <w:rPr>
                <w:sz w:val="20"/>
                <w:szCs w:val="20"/>
              </w:rPr>
              <w:t>AbstractObservationCharacteristics</w:t>
            </w:r>
            <w:proofErr w:type="spellEnd"/>
            <w:r w:rsidRPr="009E4931">
              <w:rPr>
                <w:sz w:val="20"/>
                <w:szCs w:val="20"/>
              </w:rPr>
              <w:t>/parameter-</w:t>
            </w:r>
            <w:proofErr w:type="spellStart"/>
            <w:r w:rsidRPr="009E4931">
              <w:rPr>
                <w:sz w:val="20"/>
                <w:szCs w:val="20"/>
              </w:rPr>
              <w:t>sem</w:t>
            </w:r>
            <w:proofErr w:type="spellEnd"/>
          </w:p>
        </w:tc>
      </w:tr>
      <w:tr w:rsidR="00410BFB" w:rsidRPr="009E4931" w14:paraId="6427818B" w14:textId="77777777" w:rsidTr="009E4931">
        <w:tc>
          <w:tcPr>
            <w:tcW w:w="2400" w:type="dxa"/>
            <w:shd w:val="clear" w:color="auto" w:fill="auto"/>
            <w:tcMar>
              <w:top w:w="100" w:type="dxa"/>
              <w:left w:w="100" w:type="dxa"/>
              <w:bottom w:w="100" w:type="dxa"/>
              <w:right w:w="100" w:type="dxa"/>
            </w:tcMar>
          </w:tcPr>
          <w:p w14:paraId="7E05710C" w14:textId="01717283" w:rsidR="00410BFB" w:rsidRPr="009E4931" w:rsidRDefault="00410BFB" w:rsidP="00410BFB">
            <w:pPr>
              <w:widowControl w:val="0"/>
              <w:spacing w:line="240" w:lineRule="auto"/>
              <w:rPr>
                <w:sz w:val="20"/>
                <w:szCs w:val="20"/>
              </w:rPr>
            </w:pPr>
            <w:r w:rsidRPr="009E4931">
              <w:rPr>
                <w:sz w:val="20"/>
                <w:szCs w:val="20"/>
              </w:rPr>
              <w:t>Recommendation</w:t>
            </w:r>
          </w:p>
        </w:tc>
        <w:tc>
          <w:tcPr>
            <w:tcW w:w="7371" w:type="dxa"/>
            <w:shd w:val="clear" w:color="auto" w:fill="auto"/>
            <w:tcMar>
              <w:top w:w="100" w:type="dxa"/>
              <w:left w:w="100" w:type="dxa"/>
              <w:bottom w:w="100" w:type="dxa"/>
              <w:right w:w="100" w:type="dxa"/>
            </w:tcMar>
          </w:tcPr>
          <w:p w14:paraId="31CEC34F" w14:textId="4C1259ED" w:rsidR="00410BFB" w:rsidRPr="009E4931" w:rsidRDefault="00410BFB" w:rsidP="00410BFB">
            <w:pPr>
              <w:widowControl w:val="0"/>
              <w:spacing w:line="240" w:lineRule="auto"/>
              <w:rPr>
                <w:sz w:val="20"/>
                <w:szCs w:val="20"/>
              </w:rPr>
            </w:pPr>
            <w:r w:rsidRPr="00A35665">
              <w:t>/rec/obs-core/AbstractObservationCharacteristics/parameter-procedure</w:t>
            </w:r>
          </w:p>
        </w:tc>
      </w:tr>
      <w:tr w:rsidR="00410BFB" w:rsidRPr="009E4931" w14:paraId="53BBA113" w14:textId="77777777" w:rsidTr="009E4931">
        <w:tc>
          <w:tcPr>
            <w:tcW w:w="2400" w:type="dxa"/>
            <w:shd w:val="clear" w:color="auto" w:fill="auto"/>
            <w:tcMar>
              <w:top w:w="100" w:type="dxa"/>
              <w:left w:w="100" w:type="dxa"/>
              <w:bottom w:w="100" w:type="dxa"/>
              <w:right w:w="100" w:type="dxa"/>
            </w:tcMar>
          </w:tcPr>
          <w:p w14:paraId="5AA19526" w14:textId="7842C8F4" w:rsidR="00410BFB" w:rsidRPr="009E4931" w:rsidRDefault="00410BFB" w:rsidP="00410BFB">
            <w:pPr>
              <w:widowControl w:val="0"/>
              <w:spacing w:line="240" w:lineRule="auto"/>
              <w:rPr>
                <w:sz w:val="20"/>
                <w:szCs w:val="20"/>
              </w:rPr>
            </w:pPr>
            <w:r w:rsidRPr="009E4931">
              <w:rPr>
                <w:sz w:val="20"/>
                <w:szCs w:val="20"/>
              </w:rPr>
              <w:t>Recommendation</w:t>
            </w:r>
          </w:p>
        </w:tc>
        <w:tc>
          <w:tcPr>
            <w:tcW w:w="7371" w:type="dxa"/>
            <w:shd w:val="clear" w:color="auto" w:fill="auto"/>
            <w:tcMar>
              <w:top w:w="100" w:type="dxa"/>
              <w:left w:w="100" w:type="dxa"/>
              <w:bottom w:w="100" w:type="dxa"/>
              <w:right w:w="100" w:type="dxa"/>
            </w:tcMar>
          </w:tcPr>
          <w:p w14:paraId="03E3C2FA" w14:textId="7710C1D8" w:rsidR="00410BFB" w:rsidRPr="009E4931" w:rsidRDefault="00410BFB" w:rsidP="00410BFB">
            <w:pPr>
              <w:widowControl w:val="0"/>
              <w:spacing w:line="240" w:lineRule="auto"/>
              <w:rPr>
                <w:sz w:val="20"/>
                <w:szCs w:val="20"/>
              </w:rPr>
            </w:pPr>
            <w:r w:rsidRPr="00A35665">
              <w:t>/rec/obs-core/AbstractObservationCharacteristics/parameter-redundant</w:t>
            </w:r>
          </w:p>
        </w:tc>
      </w:tr>
      <w:tr w:rsidR="009E4931" w:rsidRPr="009E4931" w14:paraId="0375D92F" w14:textId="77777777" w:rsidTr="009E4931">
        <w:tc>
          <w:tcPr>
            <w:tcW w:w="2400" w:type="dxa"/>
            <w:shd w:val="clear" w:color="auto" w:fill="auto"/>
            <w:tcMar>
              <w:top w:w="100" w:type="dxa"/>
              <w:left w:w="100" w:type="dxa"/>
              <w:bottom w:w="100" w:type="dxa"/>
              <w:right w:w="100" w:type="dxa"/>
            </w:tcMar>
          </w:tcPr>
          <w:p w14:paraId="162A88AE"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78CA4995" w14:textId="77777777" w:rsidR="009E4931" w:rsidRPr="009E4931" w:rsidRDefault="009E4931" w:rsidP="001A5B74">
            <w:pPr>
              <w:widowControl w:val="0"/>
              <w:spacing w:line="240" w:lineRule="auto"/>
              <w:rPr>
                <w:sz w:val="20"/>
                <w:szCs w:val="20"/>
              </w:rPr>
            </w:pPr>
            <w:r w:rsidRPr="009E4931">
              <w:rPr>
                <w:sz w:val="20"/>
                <w:szCs w:val="20"/>
              </w:rPr>
              <w:t>/req/obs-core/AbstractObservationCharacteristics/resultQuality-sem</w:t>
            </w:r>
          </w:p>
        </w:tc>
      </w:tr>
      <w:tr w:rsidR="009E4931" w:rsidRPr="009E4931" w14:paraId="7E01ABBE" w14:textId="77777777" w:rsidTr="009E4931">
        <w:tc>
          <w:tcPr>
            <w:tcW w:w="2400" w:type="dxa"/>
            <w:shd w:val="clear" w:color="auto" w:fill="auto"/>
            <w:tcMar>
              <w:top w:w="100" w:type="dxa"/>
              <w:left w:w="100" w:type="dxa"/>
              <w:bottom w:w="100" w:type="dxa"/>
              <w:right w:w="100" w:type="dxa"/>
            </w:tcMar>
          </w:tcPr>
          <w:p w14:paraId="5B19A3E2"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01B0FDB5" w14:textId="77777777" w:rsidR="009E4931" w:rsidRPr="009E4931" w:rsidRDefault="009E4931" w:rsidP="001A5B74">
            <w:pPr>
              <w:widowControl w:val="0"/>
              <w:spacing w:line="240" w:lineRule="auto"/>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/Observation/</w:t>
            </w:r>
            <w:proofErr w:type="spellStart"/>
            <w:r w:rsidRPr="009E4931">
              <w:rPr>
                <w:sz w:val="20"/>
                <w:szCs w:val="20"/>
              </w:rPr>
              <w:t>phenomenonTime-sem</w:t>
            </w:r>
            <w:proofErr w:type="spellEnd"/>
          </w:p>
        </w:tc>
      </w:tr>
      <w:tr w:rsidR="009E4931" w:rsidRPr="009E4931" w14:paraId="3DC56C50" w14:textId="77777777" w:rsidTr="009E4931">
        <w:tc>
          <w:tcPr>
            <w:tcW w:w="2400" w:type="dxa"/>
            <w:shd w:val="clear" w:color="auto" w:fill="auto"/>
            <w:tcMar>
              <w:top w:w="100" w:type="dxa"/>
              <w:left w:w="100" w:type="dxa"/>
              <w:bottom w:w="100" w:type="dxa"/>
              <w:right w:w="100" w:type="dxa"/>
            </w:tcMar>
          </w:tcPr>
          <w:p w14:paraId="21269190"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5FAAFD54" w14:textId="77777777" w:rsidR="009E4931" w:rsidRPr="009E4931" w:rsidRDefault="009E4931" w:rsidP="001A5B74">
            <w:pPr>
              <w:widowControl w:val="0"/>
              <w:spacing w:line="240" w:lineRule="auto"/>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/Observation/</w:t>
            </w:r>
            <w:proofErr w:type="spellStart"/>
            <w:r w:rsidRPr="009E4931">
              <w:rPr>
                <w:sz w:val="20"/>
                <w:szCs w:val="20"/>
              </w:rPr>
              <w:t>resultTime-sem</w:t>
            </w:r>
            <w:proofErr w:type="spellEnd"/>
          </w:p>
        </w:tc>
      </w:tr>
      <w:tr w:rsidR="009E4931" w:rsidRPr="009E4931" w14:paraId="654355AD" w14:textId="77777777" w:rsidTr="009E4931">
        <w:tc>
          <w:tcPr>
            <w:tcW w:w="2400" w:type="dxa"/>
            <w:shd w:val="clear" w:color="auto" w:fill="auto"/>
            <w:tcMar>
              <w:top w:w="100" w:type="dxa"/>
              <w:left w:w="100" w:type="dxa"/>
              <w:bottom w:w="100" w:type="dxa"/>
              <w:right w:w="100" w:type="dxa"/>
            </w:tcMar>
          </w:tcPr>
          <w:p w14:paraId="59D90902"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763B8AA8" w14:textId="77777777" w:rsidR="009E4931" w:rsidRPr="009E4931" w:rsidRDefault="009E4931" w:rsidP="001A5B74">
            <w:pPr>
              <w:widowControl w:val="0"/>
              <w:spacing w:line="240" w:lineRule="auto"/>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/Observation/</w:t>
            </w:r>
            <w:proofErr w:type="spellStart"/>
            <w:r w:rsidRPr="009E4931">
              <w:rPr>
                <w:sz w:val="20"/>
                <w:szCs w:val="20"/>
              </w:rPr>
              <w:t>validTime-sem</w:t>
            </w:r>
            <w:proofErr w:type="spellEnd"/>
          </w:p>
        </w:tc>
      </w:tr>
      <w:tr w:rsidR="009E4931" w:rsidRPr="009E4931" w14:paraId="0EC2031B" w14:textId="77777777" w:rsidTr="009E4931">
        <w:tc>
          <w:tcPr>
            <w:tcW w:w="2400" w:type="dxa"/>
            <w:shd w:val="clear" w:color="auto" w:fill="auto"/>
            <w:tcMar>
              <w:top w:w="100" w:type="dxa"/>
              <w:left w:w="100" w:type="dxa"/>
              <w:bottom w:w="100" w:type="dxa"/>
              <w:right w:w="100" w:type="dxa"/>
            </w:tcMar>
          </w:tcPr>
          <w:p w14:paraId="633AB76B" w14:textId="77777777" w:rsidR="009E4931" w:rsidRPr="009E4931" w:rsidRDefault="009E4931" w:rsidP="001A5B74">
            <w:pPr>
              <w:widowControl w:val="0"/>
              <w:spacing w:line="240" w:lineRule="auto"/>
              <w:rPr>
                <w:sz w:val="20"/>
                <w:szCs w:val="20"/>
              </w:rPr>
            </w:pPr>
            <w:r w:rsidRPr="009E4931">
              <w:rPr>
                <w:sz w:val="20"/>
                <w:szCs w:val="20"/>
              </w:rPr>
              <w:lastRenderedPageBreak/>
              <w:t>Requirement</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9B8173" w14:textId="77777777" w:rsidR="009E4931" w:rsidRPr="009E4931" w:rsidRDefault="009E4931" w:rsidP="001A5B74">
            <w:pPr>
              <w:widowControl w:val="0"/>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/Observation/</w:t>
            </w:r>
            <w:proofErr w:type="spellStart"/>
            <w:r w:rsidRPr="009E4931">
              <w:rPr>
                <w:sz w:val="20"/>
                <w:szCs w:val="20"/>
              </w:rPr>
              <w:t>featureOfInterest-sem</w:t>
            </w:r>
            <w:proofErr w:type="spellEnd"/>
          </w:p>
        </w:tc>
      </w:tr>
      <w:tr w:rsidR="009E4931" w:rsidRPr="009E4931" w14:paraId="5B51554B" w14:textId="77777777" w:rsidTr="009E4931">
        <w:tc>
          <w:tcPr>
            <w:tcW w:w="2400" w:type="dxa"/>
            <w:shd w:val="clear" w:color="auto" w:fill="auto"/>
            <w:tcMar>
              <w:top w:w="100" w:type="dxa"/>
              <w:left w:w="100" w:type="dxa"/>
              <w:bottom w:w="100" w:type="dxa"/>
              <w:right w:w="100" w:type="dxa"/>
            </w:tcMar>
          </w:tcPr>
          <w:p w14:paraId="43FDCC9E"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7A9FB0DF" w14:textId="77777777" w:rsidR="009E4931" w:rsidRPr="009E4931" w:rsidRDefault="009E4931" w:rsidP="001A5B74">
            <w:pPr>
              <w:widowControl w:val="0"/>
              <w:spacing w:line="240" w:lineRule="auto"/>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w:t>
            </w:r>
            <w:proofErr w:type="spellEnd"/>
            <w:r w:rsidRPr="009E4931">
              <w:rPr>
                <w:sz w:val="20"/>
                <w:szCs w:val="20"/>
              </w:rPr>
              <w:t>-core/</w:t>
            </w:r>
            <w:proofErr w:type="spellStart"/>
            <w:r w:rsidRPr="009E4931">
              <w:rPr>
                <w:sz w:val="20"/>
                <w:szCs w:val="20"/>
              </w:rPr>
              <w:t>AbstractObservationCharacteristics</w:t>
            </w:r>
            <w:proofErr w:type="spellEnd"/>
            <w:r w:rsidRPr="009E4931">
              <w:rPr>
                <w:sz w:val="20"/>
                <w:szCs w:val="20"/>
              </w:rPr>
              <w:t>/</w:t>
            </w:r>
            <w:proofErr w:type="spellStart"/>
            <w:r w:rsidRPr="009E4931">
              <w:rPr>
                <w:sz w:val="20"/>
                <w:szCs w:val="20"/>
              </w:rPr>
              <w:t>pFoI-sem</w:t>
            </w:r>
            <w:proofErr w:type="spellEnd"/>
          </w:p>
        </w:tc>
      </w:tr>
      <w:tr w:rsidR="009E4931" w:rsidRPr="009E4931" w14:paraId="6BCF3BA7" w14:textId="77777777" w:rsidTr="009E4931">
        <w:tc>
          <w:tcPr>
            <w:tcW w:w="2400" w:type="dxa"/>
            <w:shd w:val="clear" w:color="auto" w:fill="auto"/>
            <w:tcMar>
              <w:top w:w="100" w:type="dxa"/>
              <w:left w:w="100" w:type="dxa"/>
              <w:bottom w:w="100" w:type="dxa"/>
              <w:right w:w="100" w:type="dxa"/>
            </w:tcMar>
          </w:tcPr>
          <w:p w14:paraId="5A4208DE"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325B18B2" w14:textId="77777777" w:rsidR="009E4931" w:rsidRPr="009E4931" w:rsidRDefault="009E4931" w:rsidP="001A5B74">
            <w:pPr>
              <w:widowControl w:val="0"/>
              <w:spacing w:line="240" w:lineRule="auto"/>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w:t>
            </w:r>
            <w:proofErr w:type="spellEnd"/>
            <w:r w:rsidRPr="009E4931">
              <w:rPr>
                <w:sz w:val="20"/>
                <w:szCs w:val="20"/>
              </w:rPr>
              <w:t>-core/</w:t>
            </w:r>
            <w:proofErr w:type="spellStart"/>
            <w:r w:rsidRPr="009E4931">
              <w:rPr>
                <w:sz w:val="20"/>
                <w:szCs w:val="20"/>
              </w:rPr>
              <w:t>AbstractObservationCharacteristics</w:t>
            </w:r>
            <w:proofErr w:type="spellEnd"/>
            <w:r w:rsidRPr="009E4931">
              <w:rPr>
                <w:sz w:val="20"/>
                <w:szCs w:val="20"/>
              </w:rPr>
              <w:t>/</w:t>
            </w:r>
            <w:proofErr w:type="spellStart"/>
            <w:r w:rsidRPr="009E4931">
              <w:rPr>
                <w:sz w:val="20"/>
                <w:szCs w:val="20"/>
              </w:rPr>
              <w:t>uFoI-sem</w:t>
            </w:r>
            <w:proofErr w:type="spellEnd"/>
          </w:p>
        </w:tc>
      </w:tr>
      <w:tr w:rsidR="009E4931" w:rsidRPr="009E4931" w14:paraId="6D0D546A" w14:textId="77777777" w:rsidTr="009E4931">
        <w:tc>
          <w:tcPr>
            <w:tcW w:w="2400" w:type="dxa"/>
            <w:shd w:val="clear" w:color="auto" w:fill="auto"/>
            <w:tcMar>
              <w:top w:w="100" w:type="dxa"/>
              <w:left w:w="100" w:type="dxa"/>
              <w:bottom w:w="100" w:type="dxa"/>
              <w:right w:w="100" w:type="dxa"/>
            </w:tcMar>
          </w:tcPr>
          <w:p w14:paraId="08307174"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7D2550" w14:textId="77777777" w:rsidR="009E4931" w:rsidRPr="009E4931" w:rsidRDefault="009E4931" w:rsidP="001A5B74">
            <w:pPr>
              <w:widowControl w:val="0"/>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/Observation/</w:t>
            </w:r>
            <w:proofErr w:type="spellStart"/>
            <w:r w:rsidRPr="009E4931">
              <w:rPr>
                <w:sz w:val="20"/>
                <w:szCs w:val="20"/>
              </w:rPr>
              <w:t>observedProperty-sem</w:t>
            </w:r>
            <w:proofErr w:type="spellEnd"/>
          </w:p>
        </w:tc>
      </w:tr>
      <w:tr w:rsidR="009E4931" w:rsidRPr="009E4931" w14:paraId="15CC4CD9" w14:textId="77777777" w:rsidTr="009E4931">
        <w:tc>
          <w:tcPr>
            <w:tcW w:w="2400" w:type="dxa"/>
            <w:shd w:val="clear" w:color="auto" w:fill="auto"/>
            <w:tcMar>
              <w:top w:w="100" w:type="dxa"/>
              <w:left w:w="100" w:type="dxa"/>
              <w:bottom w:w="100" w:type="dxa"/>
              <w:right w:w="100" w:type="dxa"/>
            </w:tcMar>
          </w:tcPr>
          <w:p w14:paraId="336C44FE"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9FA00F" w14:textId="77777777" w:rsidR="009E4931" w:rsidRPr="009E4931" w:rsidRDefault="009E4931" w:rsidP="001A5B74">
            <w:pPr>
              <w:widowControl w:val="0"/>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/Observation/result-</w:t>
            </w:r>
            <w:proofErr w:type="spellStart"/>
            <w:r w:rsidRPr="009E4931">
              <w:rPr>
                <w:sz w:val="20"/>
                <w:szCs w:val="20"/>
              </w:rPr>
              <w:t>sem</w:t>
            </w:r>
            <w:proofErr w:type="spellEnd"/>
          </w:p>
        </w:tc>
      </w:tr>
      <w:tr w:rsidR="009E4931" w:rsidRPr="009E4931" w14:paraId="5CB7EEF7" w14:textId="77777777" w:rsidTr="009E4931">
        <w:tc>
          <w:tcPr>
            <w:tcW w:w="2400" w:type="dxa"/>
            <w:shd w:val="clear" w:color="auto" w:fill="auto"/>
            <w:tcMar>
              <w:top w:w="100" w:type="dxa"/>
              <w:left w:w="100" w:type="dxa"/>
              <w:bottom w:w="100" w:type="dxa"/>
              <w:right w:w="100" w:type="dxa"/>
            </w:tcMar>
          </w:tcPr>
          <w:p w14:paraId="59ACDBCD"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791F70" w14:textId="77777777" w:rsidR="009E4931" w:rsidRPr="009E4931" w:rsidRDefault="009E4931" w:rsidP="001A5B74">
            <w:pPr>
              <w:widowControl w:val="0"/>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/Observation/procedure-</w:t>
            </w:r>
            <w:proofErr w:type="spellStart"/>
            <w:r w:rsidRPr="009E4931">
              <w:rPr>
                <w:sz w:val="20"/>
                <w:szCs w:val="20"/>
              </w:rPr>
              <w:t>sem</w:t>
            </w:r>
            <w:proofErr w:type="spellEnd"/>
          </w:p>
        </w:tc>
      </w:tr>
      <w:tr w:rsidR="009E4931" w:rsidRPr="009E4931" w14:paraId="72EAA8C8" w14:textId="77777777" w:rsidTr="009E4931">
        <w:tc>
          <w:tcPr>
            <w:tcW w:w="2400" w:type="dxa"/>
            <w:shd w:val="clear" w:color="auto" w:fill="auto"/>
            <w:tcMar>
              <w:top w:w="100" w:type="dxa"/>
              <w:left w:w="100" w:type="dxa"/>
              <w:bottom w:w="100" w:type="dxa"/>
              <w:right w:w="100" w:type="dxa"/>
            </w:tcMar>
          </w:tcPr>
          <w:p w14:paraId="17576D6C" w14:textId="77777777" w:rsidR="009E4931" w:rsidRPr="009E4931" w:rsidRDefault="009E4931" w:rsidP="001A5B74">
            <w:pPr>
              <w:widowControl w:val="0"/>
              <w:rPr>
                <w:sz w:val="20"/>
                <w:szCs w:val="20"/>
              </w:rPr>
            </w:pPr>
            <w:r w:rsidRPr="009E4931">
              <w:rPr>
                <w:sz w:val="20"/>
                <w:szCs w:val="20"/>
              </w:rPr>
              <w:t>Requirement</w:t>
            </w:r>
          </w:p>
        </w:tc>
        <w:tc>
          <w:tcPr>
            <w:tcW w:w="73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0D8D19" w14:textId="77777777" w:rsidR="009E4931" w:rsidRPr="009E4931" w:rsidRDefault="009E4931" w:rsidP="001A5B74">
            <w:pPr>
              <w:widowControl w:val="0"/>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/Observation/observer-</w:t>
            </w:r>
            <w:proofErr w:type="spellStart"/>
            <w:r w:rsidRPr="009E4931">
              <w:rPr>
                <w:sz w:val="20"/>
                <w:szCs w:val="20"/>
              </w:rPr>
              <w:t>sem</w:t>
            </w:r>
            <w:proofErr w:type="spellEnd"/>
          </w:p>
        </w:tc>
      </w:tr>
      <w:tr w:rsidR="009E4931" w:rsidRPr="009E4931" w14:paraId="0BA295C4" w14:textId="77777777" w:rsidTr="009E4931">
        <w:tc>
          <w:tcPr>
            <w:tcW w:w="2400" w:type="dxa"/>
            <w:shd w:val="clear" w:color="auto" w:fill="auto"/>
            <w:tcMar>
              <w:top w:w="100" w:type="dxa"/>
              <w:left w:w="100" w:type="dxa"/>
              <w:bottom w:w="100" w:type="dxa"/>
              <w:right w:w="100" w:type="dxa"/>
            </w:tcMar>
          </w:tcPr>
          <w:p w14:paraId="2F5A0368" w14:textId="77777777" w:rsidR="009E4931" w:rsidRPr="009E4931" w:rsidRDefault="009E4931" w:rsidP="001A5B74">
            <w:pPr>
              <w:widowControl w:val="0"/>
              <w:rPr>
                <w:sz w:val="20"/>
                <w:szCs w:val="20"/>
              </w:rPr>
            </w:pPr>
            <w:r w:rsidRPr="009E4931">
              <w:rPr>
                <w:sz w:val="20"/>
                <w:szCs w:val="20"/>
              </w:rPr>
              <w:t>Requirement</w:t>
            </w:r>
          </w:p>
        </w:tc>
        <w:tc>
          <w:tcPr>
            <w:tcW w:w="7371"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2B418546" w14:textId="77777777" w:rsidR="009E4931" w:rsidRPr="009E4931" w:rsidRDefault="009E4931" w:rsidP="001A5B74">
            <w:pPr>
              <w:widowControl w:val="0"/>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/Observation/host-</w:t>
            </w:r>
            <w:proofErr w:type="spellStart"/>
            <w:r w:rsidRPr="009E4931">
              <w:rPr>
                <w:sz w:val="20"/>
                <w:szCs w:val="20"/>
              </w:rPr>
              <w:t>sem</w:t>
            </w:r>
            <w:proofErr w:type="spellEnd"/>
          </w:p>
        </w:tc>
      </w:tr>
      <w:tr w:rsidR="009E4931" w:rsidRPr="009E4931" w14:paraId="620E0B03" w14:textId="77777777" w:rsidTr="009E4931">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5830AE" w14:textId="77777777" w:rsidR="009E4931" w:rsidRPr="009E4931" w:rsidRDefault="009E4931" w:rsidP="001A5B74">
            <w:pPr>
              <w:widowControl w:val="0"/>
              <w:rPr>
                <w:sz w:val="20"/>
                <w:szCs w:val="20"/>
              </w:rPr>
            </w:pPr>
            <w:r w:rsidRPr="009E4931">
              <w:rPr>
                <w:sz w:val="20"/>
                <w:szCs w:val="20"/>
              </w:rPr>
              <w:t>Requirement</w:t>
            </w:r>
          </w:p>
        </w:tc>
        <w:tc>
          <w:tcPr>
            <w:tcW w:w="7371"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0D50710F" w14:textId="77777777" w:rsidR="009E4931" w:rsidRPr="009E4931" w:rsidRDefault="009E4931" w:rsidP="001A5B74">
            <w:pPr>
              <w:widowControl w:val="0"/>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obs-cpt</w:t>
            </w:r>
            <w:proofErr w:type="spellEnd"/>
            <w:r w:rsidRPr="009E4931">
              <w:rPr>
                <w:sz w:val="20"/>
                <w:szCs w:val="20"/>
              </w:rPr>
              <w:t>/gen/</w:t>
            </w:r>
            <w:proofErr w:type="spellStart"/>
            <w:r w:rsidRPr="009E4931">
              <w:rPr>
                <w:sz w:val="20"/>
                <w:szCs w:val="20"/>
              </w:rPr>
              <w:t>relatedObservation-sem</w:t>
            </w:r>
            <w:proofErr w:type="spellEnd"/>
          </w:p>
        </w:tc>
      </w:tr>
      <w:tr w:rsidR="009E4931" w:rsidRPr="009E4931" w14:paraId="24D9C13E" w14:textId="77777777" w:rsidTr="009E4931">
        <w:tc>
          <w:tcPr>
            <w:tcW w:w="2400" w:type="dxa"/>
            <w:shd w:val="clear" w:color="auto" w:fill="auto"/>
            <w:tcMar>
              <w:top w:w="100" w:type="dxa"/>
              <w:left w:w="100" w:type="dxa"/>
              <w:bottom w:w="100" w:type="dxa"/>
              <w:right w:w="100" w:type="dxa"/>
            </w:tcMar>
          </w:tcPr>
          <w:p w14:paraId="4FC965A1" w14:textId="77777777" w:rsidR="009E4931" w:rsidRPr="009E4931" w:rsidRDefault="009E4931" w:rsidP="001A5B74">
            <w:pPr>
              <w:widowControl w:val="0"/>
              <w:spacing w:line="240" w:lineRule="auto"/>
              <w:rPr>
                <w:sz w:val="20"/>
                <w:szCs w:val="20"/>
              </w:rPr>
            </w:pPr>
            <w:r w:rsidRPr="009E4931">
              <w:rPr>
                <w:sz w:val="20"/>
                <w:szCs w:val="20"/>
              </w:rPr>
              <w:t>Requirement</w:t>
            </w:r>
          </w:p>
        </w:tc>
        <w:tc>
          <w:tcPr>
            <w:tcW w:w="7371" w:type="dxa"/>
            <w:shd w:val="clear" w:color="auto" w:fill="auto"/>
            <w:tcMar>
              <w:top w:w="100" w:type="dxa"/>
              <w:left w:w="100" w:type="dxa"/>
              <w:bottom w:w="100" w:type="dxa"/>
              <w:right w:w="100" w:type="dxa"/>
            </w:tcMar>
          </w:tcPr>
          <w:p w14:paraId="7C4CAEC5" w14:textId="77777777" w:rsidR="009E4931" w:rsidRPr="009E4931" w:rsidRDefault="009E4931" w:rsidP="001A5B74">
            <w:pPr>
              <w:widowControl w:val="0"/>
              <w:spacing w:line="240" w:lineRule="auto"/>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w:t>
            </w:r>
            <w:proofErr w:type="spellEnd"/>
            <w:r w:rsidRPr="009E4931">
              <w:rPr>
                <w:sz w:val="20"/>
                <w:szCs w:val="20"/>
              </w:rPr>
              <w:t>-core/gen/metadata-</w:t>
            </w:r>
            <w:proofErr w:type="spellStart"/>
            <w:r w:rsidRPr="009E4931">
              <w:rPr>
                <w:sz w:val="20"/>
                <w:szCs w:val="20"/>
              </w:rPr>
              <w:t>sem</w:t>
            </w:r>
            <w:proofErr w:type="spellEnd"/>
          </w:p>
        </w:tc>
      </w:tr>
      <w:tr w:rsidR="009E4931" w:rsidRPr="009E4931" w14:paraId="1941AD41" w14:textId="77777777" w:rsidTr="009E4931">
        <w:tc>
          <w:tcPr>
            <w:tcW w:w="2400" w:type="dxa"/>
            <w:shd w:val="clear" w:color="auto" w:fill="auto"/>
            <w:tcMar>
              <w:top w:w="100" w:type="dxa"/>
              <w:left w:w="100" w:type="dxa"/>
              <w:bottom w:w="100" w:type="dxa"/>
              <w:right w:w="100" w:type="dxa"/>
            </w:tcMar>
          </w:tcPr>
          <w:p w14:paraId="50D71CCC" w14:textId="77777777" w:rsidR="009E4931" w:rsidRPr="009E4931" w:rsidRDefault="009E4931" w:rsidP="001A5B74">
            <w:pPr>
              <w:widowControl w:val="0"/>
              <w:spacing w:line="240" w:lineRule="auto"/>
              <w:rPr>
                <w:sz w:val="20"/>
                <w:szCs w:val="20"/>
              </w:rPr>
            </w:pPr>
            <w:r w:rsidRPr="009E4931">
              <w:rPr>
                <w:sz w:val="20"/>
                <w:szCs w:val="20"/>
              </w:rPr>
              <w:t>Recommendation</w:t>
            </w:r>
          </w:p>
        </w:tc>
        <w:tc>
          <w:tcPr>
            <w:tcW w:w="7371" w:type="dxa"/>
            <w:shd w:val="clear" w:color="auto" w:fill="auto"/>
            <w:tcMar>
              <w:top w:w="100" w:type="dxa"/>
              <w:left w:w="100" w:type="dxa"/>
              <w:bottom w:w="100" w:type="dxa"/>
              <w:right w:w="100" w:type="dxa"/>
            </w:tcMar>
          </w:tcPr>
          <w:p w14:paraId="67789D91" w14:textId="77777777" w:rsidR="009E4931" w:rsidRPr="009E4931" w:rsidRDefault="009E4931" w:rsidP="001A5B74">
            <w:pPr>
              <w:widowControl w:val="0"/>
              <w:spacing w:line="240" w:lineRule="auto"/>
              <w:rPr>
                <w:sz w:val="20"/>
                <w:szCs w:val="20"/>
              </w:rPr>
            </w:pPr>
            <w:r w:rsidRPr="009E4931">
              <w:rPr>
                <w:sz w:val="20"/>
                <w:szCs w:val="20"/>
              </w:rPr>
              <w:t>/rec/</w:t>
            </w:r>
            <w:proofErr w:type="spellStart"/>
            <w:r w:rsidRPr="009E4931">
              <w:rPr>
                <w:sz w:val="20"/>
                <w:szCs w:val="20"/>
              </w:rPr>
              <w:t>obs</w:t>
            </w:r>
            <w:proofErr w:type="spellEnd"/>
            <w:r w:rsidRPr="009E4931">
              <w:rPr>
                <w:sz w:val="20"/>
                <w:szCs w:val="20"/>
              </w:rPr>
              <w:t>-core/</w:t>
            </w:r>
            <w:proofErr w:type="spellStart"/>
            <w:r w:rsidRPr="009E4931">
              <w:rPr>
                <w:sz w:val="20"/>
                <w:szCs w:val="20"/>
              </w:rPr>
              <w:t>AbstractObservationCharacteristics</w:t>
            </w:r>
            <w:proofErr w:type="spellEnd"/>
            <w:r w:rsidRPr="009E4931">
              <w:rPr>
                <w:sz w:val="20"/>
                <w:szCs w:val="20"/>
              </w:rPr>
              <w:t>/</w:t>
            </w:r>
            <w:proofErr w:type="spellStart"/>
            <w:r w:rsidRPr="009E4931">
              <w:rPr>
                <w:sz w:val="20"/>
                <w:szCs w:val="20"/>
              </w:rPr>
              <w:t>uFoI</w:t>
            </w:r>
            <w:proofErr w:type="spellEnd"/>
          </w:p>
        </w:tc>
      </w:tr>
      <w:tr w:rsidR="009E4931" w:rsidRPr="009E4931" w14:paraId="4FEA39C2" w14:textId="77777777" w:rsidTr="009E4931">
        <w:tc>
          <w:tcPr>
            <w:tcW w:w="2400" w:type="dxa"/>
            <w:shd w:val="clear" w:color="auto" w:fill="auto"/>
            <w:tcMar>
              <w:top w:w="100" w:type="dxa"/>
              <w:left w:w="100" w:type="dxa"/>
              <w:bottom w:w="100" w:type="dxa"/>
              <w:right w:w="100" w:type="dxa"/>
            </w:tcMar>
          </w:tcPr>
          <w:p w14:paraId="07A04778" w14:textId="77777777" w:rsidR="009E4931" w:rsidRPr="009E4931" w:rsidRDefault="009E4931" w:rsidP="001A5B74">
            <w:pPr>
              <w:widowControl w:val="0"/>
              <w:spacing w:line="240" w:lineRule="auto"/>
              <w:rPr>
                <w:sz w:val="20"/>
                <w:szCs w:val="20"/>
              </w:rPr>
            </w:pPr>
            <w:r w:rsidRPr="009E4931">
              <w:rPr>
                <w:sz w:val="20"/>
                <w:szCs w:val="20"/>
              </w:rPr>
              <w:t>Imports</w:t>
            </w:r>
          </w:p>
        </w:tc>
        <w:tc>
          <w:tcPr>
            <w:tcW w:w="7371" w:type="dxa"/>
            <w:shd w:val="clear" w:color="auto" w:fill="auto"/>
            <w:tcMar>
              <w:top w:w="100" w:type="dxa"/>
              <w:left w:w="100" w:type="dxa"/>
              <w:bottom w:w="100" w:type="dxa"/>
              <w:right w:w="100" w:type="dxa"/>
            </w:tcMar>
          </w:tcPr>
          <w:p w14:paraId="2AE28A8E" w14:textId="77777777" w:rsidR="009E4931" w:rsidRPr="009E4931" w:rsidRDefault="009E4931" w:rsidP="001A5B74">
            <w:pPr>
              <w:widowControl w:val="0"/>
              <w:spacing w:line="240" w:lineRule="auto"/>
              <w:rPr>
                <w:sz w:val="20"/>
                <w:szCs w:val="20"/>
              </w:rPr>
            </w:pPr>
            <w:r w:rsidRPr="009E4931">
              <w:rPr>
                <w:sz w:val="20"/>
                <w:szCs w:val="20"/>
              </w:rPr>
              <w:t>/</w:t>
            </w:r>
            <w:proofErr w:type="spellStart"/>
            <w:r w:rsidRPr="009E4931">
              <w:rPr>
                <w:sz w:val="20"/>
                <w:szCs w:val="20"/>
              </w:rPr>
              <w:t>req</w:t>
            </w:r>
            <w:proofErr w:type="spellEnd"/>
            <w:r w:rsidRPr="009E4931">
              <w:rPr>
                <w:sz w:val="20"/>
                <w:szCs w:val="20"/>
              </w:rPr>
              <w:t>/</w:t>
            </w:r>
            <w:proofErr w:type="spellStart"/>
            <w:r w:rsidRPr="009E4931">
              <w:rPr>
                <w:sz w:val="20"/>
                <w:szCs w:val="20"/>
              </w:rPr>
              <w:t>obs</w:t>
            </w:r>
            <w:proofErr w:type="spellEnd"/>
            <w:r w:rsidRPr="009E4931">
              <w:rPr>
                <w:sz w:val="20"/>
                <w:szCs w:val="20"/>
              </w:rPr>
              <w:t>-core/</w:t>
            </w:r>
            <w:proofErr w:type="spellStart"/>
            <w:r w:rsidRPr="009E4931">
              <w:rPr>
                <w:sz w:val="20"/>
                <w:szCs w:val="20"/>
              </w:rPr>
              <w:t>NamedValue</w:t>
            </w:r>
            <w:proofErr w:type="spellEnd"/>
          </w:p>
        </w:tc>
      </w:tr>
    </w:tbl>
    <w:p w14:paraId="4F91847B" w14:textId="37328E14" w:rsidR="009E4931" w:rsidRDefault="009E4931" w:rsidP="009E4931">
      <w:pPr>
        <w:rPr>
          <w:lang w:eastAsia="ja-JP"/>
        </w:rPr>
      </w:pPr>
    </w:p>
    <w:p w14:paraId="7FD77DC4" w14:textId="77777777" w:rsidR="00B22FAE" w:rsidRDefault="00B22FAE" w:rsidP="00B22FAE">
      <w:pPr>
        <w:keepNext/>
      </w:pPr>
      <w:r>
        <w:rPr>
          <w:noProof/>
          <w:lang w:val="fr-FR" w:eastAsia="fr-FR"/>
        </w:rPr>
        <w:lastRenderedPageBreak/>
        <w:drawing>
          <wp:inline distT="0" distB="0" distL="0" distR="0" wp14:anchorId="7BB94A7E" wp14:editId="2C4FD4B1">
            <wp:extent cx="6191885" cy="4358640"/>
            <wp:effectExtent l="0" t="0" r="5715" b="0"/>
            <wp:docPr id="28" name="Graphic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raphic 28"/>
                    <pic:cNvPicPr/>
                  </pic:nvPicPr>
                  <pic:blipFill>
                    <a:blip r:embed="rId68" cstate="print">
                      <a:extLst>
                        <a:ext uri="{28A0092B-C50C-407E-A947-70E740481C1C}">
                          <a14:useLocalDpi xmlns:a14="http://schemas.microsoft.com/office/drawing/2010/main"/>
                        </a:ext>
                        <a:ext uri="{96DAC541-7B7A-43D3-8B79-37D633B846F1}">
                          <asvg:svgBlip xmlns:asvg="http://schemas.microsoft.com/office/drawing/2016/SVG/main" r:embed="rId69"/>
                        </a:ext>
                      </a:extLst>
                    </a:blip>
                    <a:stretch>
                      <a:fillRect/>
                    </a:stretch>
                  </pic:blipFill>
                  <pic:spPr>
                    <a:xfrm>
                      <a:off x="0" y="0"/>
                      <a:ext cx="6191885" cy="4358640"/>
                    </a:xfrm>
                    <a:prstGeom prst="rect">
                      <a:avLst/>
                    </a:prstGeom>
                  </pic:spPr>
                </pic:pic>
              </a:graphicData>
            </a:graphic>
          </wp:inline>
        </w:drawing>
      </w:r>
    </w:p>
    <w:p w14:paraId="2981624B" w14:textId="76DBA883" w:rsidR="00992922" w:rsidRDefault="00B22FAE" w:rsidP="00B22FAE">
      <w:pPr>
        <w:jc w:val="center"/>
        <w:rPr>
          <w:b/>
          <w:bCs/>
          <w:sz w:val="20"/>
          <w:szCs w:val="20"/>
        </w:rPr>
      </w:pPr>
      <w:r w:rsidRPr="00B22FAE">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21</w:t>
      </w:r>
      <w:r w:rsidR="00D471BA">
        <w:rPr>
          <w:b/>
          <w:bCs/>
          <w:sz w:val="20"/>
          <w:szCs w:val="20"/>
        </w:rPr>
        <w:fldChar w:fldCharType="end"/>
      </w:r>
      <w:r w:rsidRPr="00B22FAE">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 xml:space="preserve">— </w:t>
      </w:r>
      <w:proofErr w:type="spellStart"/>
      <w:r w:rsidRPr="00B22FAE">
        <w:rPr>
          <w:b/>
          <w:bCs/>
          <w:sz w:val="20"/>
          <w:szCs w:val="20"/>
        </w:rPr>
        <w:t>AbstractObservationCharacteristics</w:t>
      </w:r>
      <w:proofErr w:type="spellEnd"/>
      <w:r w:rsidRPr="00B22FAE">
        <w:rPr>
          <w:b/>
          <w:bCs/>
          <w:sz w:val="20"/>
          <w:szCs w:val="20"/>
        </w:rPr>
        <w:t xml:space="preserve"> requirements class.</w:t>
      </w:r>
    </w:p>
    <w:p w14:paraId="25298519" w14:textId="77777777" w:rsidR="00431328" w:rsidRDefault="00431328" w:rsidP="00431328">
      <w:pPr>
        <w:keepNext/>
      </w:pPr>
      <w:r>
        <w:rPr>
          <w:noProof/>
          <w:lang w:val="fr-FR" w:eastAsia="fr-FR"/>
        </w:rPr>
        <w:lastRenderedPageBreak/>
        <w:drawing>
          <wp:inline distT="0" distB="0" distL="0" distR="0" wp14:anchorId="17EF22F7" wp14:editId="0A4FA6C3">
            <wp:extent cx="6191809" cy="4498975"/>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70">
                      <a:extLst>
                        <a:ext uri="{28A0092B-C50C-407E-A947-70E740481C1C}">
                          <a14:useLocalDpi xmlns:a14="http://schemas.microsoft.com/office/drawing/2010/main" val="0"/>
                        </a:ext>
                      </a:extLst>
                    </a:blip>
                    <a:stretch>
                      <a:fillRect/>
                    </a:stretch>
                  </pic:blipFill>
                  <pic:spPr>
                    <a:xfrm>
                      <a:off x="0" y="0"/>
                      <a:ext cx="6191809" cy="4498975"/>
                    </a:xfrm>
                    <a:prstGeom prst="rect">
                      <a:avLst/>
                    </a:prstGeom>
                  </pic:spPr>
                </pic:pic>
              </a:graphicData>
            </a:graphic>
          </wp:inline>
        </w:drawing>
      </w:r>
    </w:p>
    <w:p w14:paraId="77FB6E54" w14:textId="1E448E5E" w:rsidR="00431328" w:rsidRPr="00431328" w:rsidRDefault="00431328" w:rsidP="00431328">
      <w:pPr>
        <w:jc w:val="center"/>
        <w:rPr>
          <w:b/>
          <w:bCs/>
          <w:sz w:val="20"/>
          <w:szCs w:val="20"/>
        </w:rPr>
      </w:pPr>
      <w:r w:rsidRPr="00431328">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22</w:t>
      </w:r>
      <w:r w:rsidR="00D471BA">
        <w:rPr>
          <w:b/>
          <w:bCs/>
          <w:sz w:val="20"/>
          <w:szCs w:val="20"/>
        </w:rPr>
        <w:fldChar w:fldCharType="end"/>
      </w:r>
      <w:r w:rsidRPr="00431328">
        <w:rPr>
          <w:b/>
          <w:bCs/>
          <w:sz w:val="20"/>
          <w:szCs w:val="20"/>
        </w:rPr>
        <w:t xml:space="preserve"> — Context diagram for </w:t>
      </w:r>
      <w:r w:rsidR="003F5653">
        <w:rPr>
          <w:b/>
          <w:bCs/>
          <w:sz w:val="20"/>
          <w:szCs w:val="20"/>
        </w:rPr>
        <w:t xml:space="preserve">Abstract Observation core — </w:t>
      </w:r>
      <w:proofErr w:type="spellStart"/>
      <w:r w:rsidRPr="00431328">
        <w:rPr>
          <w:b/>
          <w:bCs/>
          <w:sz w:val="20"/>
          <w:szCs w:val="20"/>
        </w:rPr>
        <w:t>AbstractObservationCharacteristics</w:t>
      </w:r>
      <w:proofErr w:type="spellEnd"/>
      <w:r w:rsidRPr="00431328">
        <w:rPr>
          <w:b/>
          <w:bCs/>
          <w:sz w:val="20"/>
          <w:szCs w:val="20"/>
        </w:rPr>
        <w:t xml:space="preserve"> and </w:t>
      </w:r>
      <w:proofErr w:type="spellStart"/>
      <w:r w:rsidRPr="00431328">
        <w:rPr>
          <w:b/>
          <w:bCs/>
          <w:sz w:val="20"/>
          <w:szCs w:val="20"/>
        </w:rPr>
        <w:t>AbstractObservation</w:t>
      </w:r>
      <w:proofErr w:type="spellEnd"/>
      <w:r w:rsidRPr="00431328">
        <w:rPr>
          <w:b/>
          <w:bCs/>
          <w:sz w:val="20"/>
          <w:szCs w:val="20"/>
        </w:rPr>
        <w:t>.</w:t>
      </w:r>
    </w:p>
    <w:p w14:paraId="25D6A7E7" w14:textId="1DF5B19A" w:rsidR="00B22FAE" w:rsidRDefault="00AD7511" w:rsidP="00AD7511">
      <w:pPr>
        <w:pStyle w:val="Heading3"/>
      </w:pPr>
      <w:r w:rsidRPr="00AD7511">
        <w:t xml:space="preserve">Feature type </w:t>
      </w:r>
      <w:proofErr w:type="spellStart"/>
      <w:r w:rsidRPr="00AD7511">
        <w:t>AbstractObservationCharacteristics</w:t>
      </w:r>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1B1E46" w:rsidRPr="001B1E46" w14:paraId="76383249" w14:textId="77777777" w:rsidTr="001B1E46">
        <w:trPr>
          <w:trHeight w:val="750"/>
        </w:trPr>
        <w:tc>
          <w:tcPr>
            <w:tcW w:w="4526" w:type="dxa"/>
            <w:shd w:val="clear" w:color="auto" w:fill="auto"/>
            <w:tcMar>
              <w:top w:w="100" w:type="dxa"/>
              <w:left w:w="100" w:type="dxa"/>
              <w:bottom w:w="100" w:type="dxa"/>
              <w:right w:w="100" w:type="dxa"/>
            </w:tcMar>
          </w:tcPr>
          <w:p w14:paraId="4068ED0C" w14:textId="77777777" w:rsidR="001B1E46" w:rsidRPr="001B1E46" w:rsidRDefault="001B1E46" w:rsidP="001A5B74">
            <w:pPr>
              <w:widowControl w:val="0"/>
              <w:spacing w:line="240" w:lineRule="auto"/>
              <w:rPr>
                <w:sz w:val="20"/>
                <w:szCs w:val="20"/>
              </w:rPr>
            </w:pPr>
            <w:r w:rsidRPr="001B1E46">
              <w:rPr>
                <w:b/>
                <w:sz w:val="20"/>
                <w:szCs w:val="20"/>
              </w:rPr>
              <w:t>Requirement</w:t>
            </w:r>
            <w:r w:rsidRPr="001B1E46">
              <w:rPr>
                <w:sz w:val="20"/>
                <w:szCs w:val="20"/>
              </w:rPr>
              <w:br/>
              <w:t>/req/obs-core/AbstractObservationCharacteristics/AbstractObservationCharacteristics-sem</w:t>
            </w:r>
          </w:p>
        </w:tc>
        <w:tc>
          <w:tcPr>
            <w:tcW w:w="5796" w:type="dxa"/>
            <w:shd w:val="clear" w:color="auto" w:fill="auto"/>
            <w:tcMar>
              <w:top w:w="100" w:type="dxa"/>
              <w:left w:w="100" w:type="dxa"/>
              <w:bottom w:w="100" w:type="dxa"/>
              <w:right w:w="100" w:type="dxa"/>
            </w:tcMar>
          </w:tcPr>
          <w:p w14:paraId="145AB0AA" w14:textId="77777777" w:rsidR="001B1E46" w:rsidRPr="001B1E46" w:rsidRDefault="001B1E46" w:rsidP="001A5B74">
            <w:pPr>
              <w:spacing w:before="240"/>
              <w:rPr>
                <w:sz w:val="20"/>
                <w:szCs w:val="20"/>
              </w:rPr>
            </w:pPr>
            <w:r w:rsidRPr="001B1E46">
              <w:rPr>
                <w:sz w:val="20"/>
                <w:szCs w:val="20"/>
              </w:rPr>
              <w:t xml:space="preserve">Set of common characteristics used for describing an </w:t>
            </w:r>
            <w:r w:rsidRPr="001B1E46">
              <w:rPr>
                <w:b/>
                <w:sz w:val="20"/>
                <w:szCs w:val="20"/>
              </w:rPr>
              <w:t xml:space="preserve">Observation </w:t>
            </w:r>
            <w:r w:rsidRPr="001B1E46">
              <w:rPr>
                <w:sz w:val="20"/>
                <w:szCs w:val="20"/>
              </w:rPr>
              <w:t>or a collection of Observations.</w:t>
            </w:r>
          </w:p>
        </w:tc>
      </w:tr>
    </w:tbl>
    <w:p w14:paraId="75AB0FFF" w14:textId="3F0FD36F" w:rsidR="00AD7511" w:rsidRDefault="00AD7511" w:rsidP="00AD7511">
      <w:pPr>
        <w:rPr>
          <w:lang w:eastAsia="ja-JP"/>
        </w:rPr>
      </w:pPr>
    </w:p>
    <w:p w14:paraId="5D2F2AE1" w14:textId="54C0B526" w:rsidR="007649EA" w:rsidRDefault="007649EA" w:rsidP="007649EA">
      <w:pPr>
        <w:pStyle w:val="Heading3"/>
      </w:pPr>
      <w:r w:rsidRPr="007649EA">
        <w:t xml:space="preserve">Attribute </w:t>
      </w:r>
      <w:proofErr w:type="spellStart"/>
      <w:r w:rsidRPr="007649EA">
        <w:t>observationType</w:t>
      </w:r>
      <w:proofErr w:type="spellEnd"/>
    </w:p>
    <w:tbl>
      <w:tblPr>
        <w:tblW w:w="102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64"/>
      </w:tblGrid>
      <w:tr w:rsidR="007649EA" w:rsidRPr="00562CBB" w14:paraId="233DEA54" w14:textId="77777777" w:rsidTr="007649EA">
        <w:trPr>
          <w:trHeight w:val="750"/>
        </w:trPr>
        <w:tc>
          <w:tcPr>
            <w:tcW w:w="4526" w:type="dxa"/>
            <w:shd w:val="clear" w:color="auto" w:fill="auto"/>
            <w:tcMar>
              <w:top w:w="100" w:type="dxa"/>
              <w:left w:w="100" w:type="dxa"/>
              <w:bottom w:w="100" w:type="dxa"/>
              <w:right w:w="100" w:type="dxa"/>
            </w:tcMar>
          </w:tcPr>
          <w:p w14:paraId="26954619" w14:textId="77777777" w:rsidR="007649EA" w:rsidRPr="00562CBB" w:rsidRDefault="007649EA" w:rsidP="001A5B74">
            <w:pPr>
              <w:widowControl w:val="0"/>
              <w:spacing w:line="240" w:lineRule="auto"/>
              <w:rPr>
                <w:sz w:val="20"/>
                <w:szCs w:val="20"/>
              </w:rPr>
            </w:pPr>
            <w:r w:rsidRPr="00562CBB">
              <w:rPr>
                <w:b/>
                <w:sz w:val="20"/>
                <w:szCs w:val="20"/>
              </w:rPr>
              <w:t>Requirement</w:t>
            </w:r>
            <w:r w:rsidRPr="00562CBB">
              <w:rPr>
                <w:sz w:val="20"/>
                <w:szCs w:val="20"/>
              </w:rPr>
              <w:br/>
              <w:t>/</w:t>
            </w:r>
            <w:proofErr w:type="spellStart"/>
            <w:r w:rsidRPr="00562CBB">
              <w:rPr>
                <w:sz w:val="20"/>
                <w:szCs w:val="20"/>
              </w:rPr>
              <w:t>req</w:t>
            </w:r>
            <w:proofErr w:type="spellEnd"/>
            <w:r w:rsidRPr="00562CBB">
              <w:rPr>
                <w:sz w:val="20"/>
                <w:szCs w:val="20"/>
              </w:rPr>
              <w:t>/</w:t>
            </w:r>
            <w:proofErr w:type="spellStart"/>
            <w:r w:rsidRPr="00562CBB">
              <w:rPr>
                <w:sz w:val="20"/>
                <w:szCs w:val="20"/>
              </w:rPr>
              <w:t>obs</w:t>
            </w:r>
            <w:proofErr w:type="spellEnd"/>
            <w:r w:rsidRPr="00562CBB">
              <w:rPr>
                <w:sz w:val="20"/>
                <w:szCs w:val="20"/>
              </w:rPr>
              <w:t>-core/</w:t>
            </w:r>
            <w:proofErr w:type="spellStart"/>
            <w:r w:rsidRPr="00562CBB">
              <w:rPr>
                <w:sz w:val="20"/>
                <w:szCs w:val="20"/>
              </w:rPr>
              <w:t>AbstractObservationCharacteristics</w:t>
            </w:r>
            <w:proofErr w:type="spellEnd"/>
            <w:r w:rsidRPr="00562CBB">
              <w:rPr>
                <w:sz w:val="20"/>
                <w:szCs w:val="20"/>
              </w:rPr>
              <w:t>/type-</w:t>
            </w:r>
            <w:proofErr w:type="spellStart"/>
            <w:r w:rsidRPr="00562CBB">
              <w:rPr>
                <w:sz w:val="20"/>
                <w:szCs w:val="20"/>
              </w:rPr>
              <w:t>sem</w:t>
            </w:r>
            <w:proofErr w:type="spellEnd"/>
          </w:p>
        </w:tc>
        <w:tc>
          <w:tcPr>
            <w:tcW w:w="5764" w:type="dxa"/>
            <w:shd w:val="clear" w:color="auto" w:fill="auto"/>
            <w:tcMar>
              <w:top w:w="100" w:type="dxa"/>
              <w:left w:w="100" w:type="dxa"/>
              <w:bottom w:w="100" w:type="dxa"/>
              <w:right w:w="100" w:type="dxa"/>
            </w:tcMar>
          </w:tcPr>
          <w:p w14:paraId="47AEE32E" w14:textId="77777777" w:rsidR="007649EA" w:rsidRPr="00562CBB" w:rsidRDefault="007649EA" w:rsidP="001A5B74">
            <w:pPr>
              <w:widowControl w:val="0"/>
              <w:spacing w:line="240" w:lineRule="auto"/>
              <w:rPr>
                <w:sz w:val="20"/>
                <w:szCs w:val="20"/>
              </w:rPr>
            </w:pPr>
            <w:r w:rsidRPr="00562CBB">
              <w:rPr>
                <w:sz w:val="20"/>
                <w:szCs w:val="20"/>
              </w:rPr>
              <w:t xml:space="preserve">Information providing further detail on the type of Observations being described by the </w:t>
            </w:r>
            <w:proofErr w:type="spellStart"/>
            <w:r w:rsidRPr="00562CBB">
              <w:rPr>
                <w:b/>
                <w:sz w:val="20"/>
                <w:szCs w:val="20"/>
              </w:rPr>
              <w:t>AbstractObservationCharacteristics</w:t>
            </w:r>
            <w:proofErr w:type="spellEnd"/>
            <w:r w:rsidRPr="00562CBB">
              <w:rPr>
                <w:sz w:val="20"/>
                <w:szCs w:val="20"/>
              </w:rPr>
              <w:t>.</w:t>
            </w:r>
          </w:p>
          <w:p w14:paraId="1B4E3B19" w14:textId="77777777" w:rsidR="007649EA" w:rsidRPr="00562CBB" w:rsidRDefault="007649EA" w:rsidP="001A5B74">
            <w:pPr>
              <w:widowControl w:val="0"/>
              <w:spacing w:line="240" w:lineRule="auto"/>
              <w:rPr>
                <w:sz w:val="20"/>
                <w:szCs w:val="20"/>
              </w:rPr>
            </w:pPr>
            <w:r w:rsidRPr="00562CBB">
              <w:rPr>
                <w:sz w:val="20"/>
                <w:szCs w:val="20"/>
              </w:rPr>
              <w:t xml:space="preserve">If information on the type of Observation is provided, the property </w:t>
            </w:r>
            <w:proofErr w:type="spellStart"/>
            <w:proofErr w:type="gramStart"/>
            <w:r w:rsidRPr="00562CBB">
              <w:rPr>
                <w:b/>
                <w:sz w:val="20"/>
                <w:szCs w:val="20"/>
              </w:rPr>
              <w:t>observationType:AbstractObservationTypeCodeListValue</w:t>
            </w:r>
            <w:proofErr w:type="spellEnd"/>
            <w:proofErr w:type="gramEnd"/>
            <w:r w:rsidRPr="00562CBB">
              <w:rPr>
                <w:b/>
                <w:sz w:val="20"/>
                <w:szCs w:val="20"/>
              </w:rPr>
              <w:t xml:space="preserve"> </w:t>
            </w:r>
            <w:r w:rsidRPr="00562CBB">
              <w:rPr>
                <w:sz w:val="20"/>
                <w:szCs w:val="20"/>
              </w:rPr>
              <w:t>SHALL be used.</w:t>
            </w:r>
          </w:p>
        </w:tc>
      </w:tr>
    </w:tbl>
    <w:p w14:paraId="7FF264C4" w14:textId="6B356088" w:rsidR="007649EA" w:rsidRDefault="007649EA" w:rsidP="007649EA">
      <w:pPr>
        <w:rPr>
          <w:lang w:eastAsia="ja-JP"/>
        </w:rPr>
      </w:pPr>
    </w:p>
    <w:p w14:paraId="1F21DEC7" w14:textId="5270F1DF" w:rsidR="002B04B4" w:rsidRDefault="002B04B4" w:rsidP="002B04B4">
      <w:pPr>
        <w:rPr>
          <w:lang w:eastAsia="ja-JP"/>
        </w:rPr>
      </w:pPr>
      <w:r>
        <w:rPr>
          <w:lang w:eastAsia="ja-JP"/>
        </w:rPr>
        <w:t>NOTE</w:t>
      </w:r>
      <w:r>
        <w:rPr>
          <w:lang w:eastAsia="ja-JP"/>
        </w:rPr>
        <w:tab/>
      </w:r>
      <w:r>
        <w:rPr>
          <w:lang w:eastAsia="ja-JP"/>
        </w:rPr>
        <w:tab/>
        <w:t>Observation type allow</w:t>
      </w:r>
      <w:r w:rsidR="00AD0128">
        <w:rPr>
          <w:lang w:eastAsia="ja-JP"/>
        </w:rPr>
        <w:t>s</w:t>
      </w:r>
      <w:r>
        <w:rPr>
          <w:lang w:eastAsia="ja-JP"/>
        </w:rPr>
        <w:t xml:space="preserve"> describ</w:t>
      </w:r>
      <w:r w:rsidR="00AD0128">
        <w:rPr>
          <w:lang w:eastAsia="ja-JP"/>
        </w:rPr>
        <w:t>ing</w:t>
      </w:r>
      <w:r>
        <w:rPr>
          <w:lang w:eastAsia="ja-JP"/>
        </w:rPr>
        <w:t xml:space="preserve"> the formalism, encoding</w:t>
      </w:r>
      <w:r w:rsidR="00AD0128">
        <w:rPr>
          <w:lang w:eastAsia="ja-JP"/>
        </w:rPr>
        <w:t>, etc.</w:t>
      </w:r>
      <w:r>
        <w:rPr>
          <w:lang w:eastAsia="ja-JP"/>
        </w:rPr>
        <w:t xml:space="preserve"> to be expected when accessing objects associated to the Observation</w:t>
      </w:r>
      <w:r w:rsidR="00AD0128">
        <w:rPr>
          <w:lang w:eastAsia="ja-JP"/>
        </w:rPr>
        <w:t>.</w:t>
      </w:r>
    </w:p>
    <w:p w14:paraId="79C5449A" w14:textId="2D91968D" w:rsidR="002B04B4" w:rsidRDefault="002B04B4" w:rsidP="002B04B4">
      <w:pPr>
        <w:rPr>
          <w:lang w:eastAsia="ja-JP"/>
        </w:rPr>
      </w:pPr>
      <w:r>
        <w:rPr>
          <w:lang w:eastAsia="ja-JP"/>
        </w:rPr>
        <w:lastRenderedPageBreak/>
        <w:t>NOTE</w:t>
      </w:r>
      <w:r>
        <w:rPr>
          <w:lang w:eastAsia="ja-JP"/>
        </w:rPr>
        <w:tab/>
      </w:r>
      <w:r>
        <w:rPr>
          <w:lang w:eastAsia="ja-JP"/>
        </w:rPr>
        <w:tab/>
        <w:t xml:space="preserve">Multiple types may be applied to one Observation, </w:t>
      </w:r>
      <w:del w:id="304" w:author="Katharina Schleidt" w:date="2021-07-05T19:53:00Z">
        <w:r w:rsidDel="00B32239">
          <w:rPr>
            <w:lang w:eastAsia="ja-JP"/>
          </w:rPr>
          <w:delText>e.g.</w:delText>
        </w:r>
      </w:del>
      <w:ins w:id="305" w:author="Katharina Schleidt" w:date="2021-07-05T19:53:00Z">
        <w:r w:rsidR="00B32239">
          <w:rPr>
            <w:lang w:eastAsia="ja-JP"/>
          </w:rPr>
          <w:t>such as</w:t>
        </w:r>
      </w:ins>
      <w:r>
        <w:rPr>
          <w:lang w:eastAsia="ja-JP"/>
        </w:rPr>
        <w:t xml:space="preserve"> in the case where the Observation is being </w:t>
      </w:r>
      <w:r w:rsidR="00121A78" w:rsidRPr="00121A78">
        <w:rPr>
          <w:lang w:eastAsia="ja-JP"/>
        </w:rPr>
        <w:t>typed both by the Domain (feature-of-interest geometry) as well as Range (result type)</w:t>
      </w:r>
      <w:del w:id="306" w:author="Katharina Schleidt" w:date="2021-07-05T19:54:00Z">
        <w:r w:rsidR="00121A78" w:rsidRPr="00121A78" w:rsidDel="00B32239">
          <w:rPr>
            <w:lang w:eastAsia="ja-JP"/>
          </w:rPr>
          <w:delText>.</w:delText>
        </w:r>
      </w:del>
      <w:r>
        <w:rPr>
          <w:lang w:eastAsia="ja-JP"/>
        </w:rPr>
        <w:t>.</w:t>
      </w:r>
    </w:p>
    <w:p w14:paraId="0868606E" w14:textId="075C8546" w:rsidR="002E624A" w:rsidRDefault="002E624A" w:rsidP="003A3ECC">
      <w:pPr>
        <w:pStyle w:val="Heading3"/>
      </w:pPr>
      <w:r w:rsidRPr="002E624A">
        <w:t>Attribute parameter</w:t>
      </w:r>
    </w:p>
    <w:tbl>
      <w:tblPr>
        <w:tblW w:w="102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64"/>
      </w:tblGrid>
      <w:tr w:rsidR="00A41CB8" w:rsidRPr="00562CBB" w14:paraId="719C40A0" w14:textId="77777777" w:rsidTr="00A41CB8">
        <w:trPr>
          <w:trHeight w:val="750"/>
        </w:trPr>
        <w:tc>
          <w:tcPr>
            <w:tcW w:w="4526" w:type="dxa"/>
            <w:shd w:val="clear" w:color="auto" w:fill="auto"/>
            <w:tcMar>
              <w:top w:w="100" w:type="dxa"/>
              <w:left w:w="100" w:type="dxa"/>
              <w:bottom w:w="100" w:type="dxa"/>
              <w:right w:w="100" w:type="dxa"/>
            </w:tcMar>
          </w:tcPr>
          <w:p w14:paraId="7488568C" w14:textId="77777777" w:rsidR="00A41CB8" w:rsidRPr="00562CBB" w:rsidRDefault="00A41CB8" w:rsidP="001A5B74">
            <w:pPr>
              <w:widowControl w:val="0"/>
              <w:spacing w:line="240" w:lineRule="auto"/>
              <w:rPr>
                <w:sz w:val="20"/>
                <w:szCs w:val="20"/>
              </w:rPr>
            </w:pPr>
            <w:r w:rsidRPr="00562CBB">
              <w:rPr>
                <w:b/>
                <w:sz w:val="20"/>
                <w:szCs w:val="20"/>
              </w:rPr>
              <w:t>Requirement</w:t>
            </w:r>
            <w:r w:rsidRPr="00562CBB">
              <w:rPr>
                <w:sz w:val="20"/>
                <w:szCs w:val="20"/>
              </w:rPr>
              <w:br/>
              <w:t>/</w:t>
            </w:r>
            <w:proofErr w:type="spellStart"/>
            <w:r w:rsidRPr="00562CBB">
              <w:rPr>
                <w:sz w:val="20"/>
                <w:szCs w:val="20"/>
              </w:rPr>
              <w:t>req</w:t>
            </w:r>
            <w:proofErr w:type="spellEnd"/>
            <w:r w:rsidRPr="00562CBB">
              <w:rPr>
                <w:sz w:val="20"/>
                <w:szCs w:val="20"/>
              </w:rPr>
              <w:t>/</w:t>
            </w:r>
            <w:proofErr w:type="spellStart"/>
            <w:r w:rsidRPr="00562CBB">
              <w:rPr>
                <w:sz w:val="20"/>
                <w:szCs w:val="20"/>
              </w:rPr>
              <w:t>obs</w:t>
            </w:r>
            <w:proofErr w:type="spellEnd"/>
            <w:r w:rsidRPr="00562CBB">
              <w:rPr>
                <w:sz w:val="20"/>
                <w:szCs w:val="20"/>
              </w:rPr>
              <w:t>-core/</w:t>
            </w:r>
            <w:proofErr w:type="spellStart"/>
            <w:r w:rsidRPr="00562CBB">
              <w:rPr>
                <w:sz w:val="20"/>
                <w:szCs w:val="20"/>
              </w:rPr>
              <w:t>AbstractObservationCharacteristics</w:t>
            </w:r>
            <w:proofErr w:type="spellEnd"/>
            <w:r w:rsidRPr="00562CBB">
              <w:rPr>
                <w:sz w:val="20"/>
                <w:szCs w:val="20"/>
              </w:rPr>
              <w:t>/parameter-</w:t>
            </w:r>
            <w:proofErr w:type="spellStart"/>
            <w:r w:rsidRPr="00562CBB">
              <w:rPr>
                <w:sz w:val="20"/>
                <w:szCs w:val="20"/>
              </w:rPr>
              <w:t>sem</w:t>
            </w:r>
            <w:proofErr w:type="spellEnd"/>
          </w:p>
        </w:tc>
        <w:tc>
          <w:tcPr>
            <w:tcW w:w="5764" w:type="dxa"/>
            <w:shd w:val="clear" w:color="auto" w:fill="auto"/>
            <w:tcMar>
              <w:top w:w="100" w:type="dxa"/>
              <w:left w:w="100" w:type="dxa"/>
              <w:bottom w:w="100" w:type="dxa"/>
              <w:right w:w="100" w:type="dxa"/>
            </w:tcMar>
          </w:tcPr>
          <w:p w14:paraId="2D6D2043" w14:textId="77777777" w:rsidR="00A41CB8" w:rsidRPr="00562CBB" w:rsidRDefault="00A41CB8" w:rsidP="001A5B74">
            <w:pPr>
              <w:widowControl w:val="0"/>
              <w:spacing w:line="240" w:lineRule="auto"/>
              <w:rPr>
                <w:sz w:val="20"/>
                <w:szCs w:val="20"/>
              </w:rPr>
            </w:pPr>
            <w:r w:rsidRPr="00562CBB">
              <w:rPr>
                <w:sz w:val="20"/>
                <w:szCs w:val="20"/>
              </w:rPr>
              <w:t xml:space="preserve">Arbitrary event-specific parameter relevant to the </w:t>
            </w:r>
            <w:proofErr w:type="spellStart"/>
            <w:r w:rsidRPr="00562CBB">
              <w:rPr>
                <w:b/>
                <w:sz w:val="20"/>
                <w:szCs w:val="20"/>
              </w:rPr>
              <w:t>AbstractObservationCharacteristics</w:t>
            </w:r>
            <w:proofErr w:type="spellEnd"/>
            <w:r w:rsidRPr="00562CBB">
              <w:rPr>
                <w:sz w:val="20"/>
                <w:szCs w:val="20"/>
              </w:rPr>
              <w:t>.</w:t>
            </w:r>
          </w:p>
          <w:p w14:paraId="4E7B774A" w14:textId="77777777" w:rsidR="00A41CB8" w:rsidRPr="00562CBB" w:rsidRDefault="00A41CB8" w:rsidP="001A5B74">
            <w:pPr>
              <w:widowControl w:val="0"/>
              <w:spacing w:line="240" w:lineRule="auto"/>
              <w:rPr>
                <w:sz w:val="20"/>
                <w:szCs w:val="20"/>
              </w:rPr>
            </w:pPr>
            <w:r w:rsidRPr="00562CBB">
              <w:rPr>
                <w:sz w:val="20"/>
                <w:szCs w:val="20"/>
              </w:rPr>
              <w:t xml:space="preserve">If additional parameter information is provided, the property </w:t>
            </w:r>
            <w:proofErr w:type="spellStart"/>
            <w:proofErr w:type="gramStart"/>
            <w:r w:rsidRPr="00562CBB">
              <w:rPr>
                <w:b/>
                <w:sz w:val="20"/>
                <w:szCs w:val="20"/>
              </w:rPr>
              <w:t>parameter:NamedValue</w:t>
            </w:r>
            <w:proofErr w:type="spellEnd"/>
            <w:proofErr w:type="gramEnd"/>
            <w:r w:rsidRPr="00562CBB">
              <w:rPr>
                <w:b/>
                <w:sz w:val="20"/>
                <w:szCs w:val="20"/>
              </w:rPr>
              <w:t xml:space="preserve"> </w:t>
            </w:r>
            <w:r w:rsidRPr="00562CBB">
              <w:rPr>
                <w:sz w:val="20"/>
                <w:szCs w:val="20"/>
              </w:rPr>
              <w:t>SHALL be used.</w:t>
            </w:r>
          </w:p>
        </w:tc>
      </w:tr>
    </w:tbl>
    <w:p w14:paraId="0371819C" w14:textId="47F2D2E3" w:rsidR="003A3ECC" w:rsidRDefault="003A3ECC" w:rsidP="003A3ECC">
      <w:pPr>
        <w:rPr>
          <w:lang w:eastAsia="ja-JP"/>
        </w:rPr>
      </w:pP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410BFB" w:rsidRPr="004652C7" w14:paraId="21361DF5" w14:textId="77777777" w:rsidTr="00B01162">
        <w:trPr>
          <w:trHeight w:val="1215"/>
        </w:trPr>
        <w:tc>
          <w:tcPr>
            <w:tcW w:w="4668" w:type="dxa"/>
            <w:shd w:val="clear" w:color="auto" w:fill="auto"/>
            <w:tcMar>
              <w:top w:w="100" w:type="dxa"/>
              <w:left w:w="100" w:type="dxa"/>
              <w:bottom w:w="100" w:type="dxa"/>
              <w:right w:w="100" w:type="dxa"/>
            </w:tcMar>
          </w:tcPr>
          <w:p w14:paraId="08468BE0" w14:textId="47BF11B2" w:rsidR="00410BFB" w:rsidRPr="004652C7" w:rsidRDefault="00410BFB" w:rsidP="00917C89">
            <w:pPr>
              <w:widowControl w:val="0"/>
              <w:spacing w:line="240" w:lineRule="auto"/>
              <w:jc w:val="left"/>
              <w:rPr>
                <w:sz w:val="20"/>
                <w:szCs w:val="20"/>
              </w:rPr>
            </w:pPr>
            <w:r w:rsidRPr="004652C7">
              <w:rPr>
                <w:b/>
                <w:sz w:val="20"/>
                <w:szCs w:val="20"/>
              </w:rPr>
              <w:t>Recommendation</w:t>
            </w:r>
            <w:r w:rsidRPr="004652C7">
              <w:rPr>
                <w:sz w:val="20"/>
                <w:szCs w:val="20"/>
              </w:rPr>
              <w:br/>
              <w:t>/rec/</w:t>
            </w:r>
            <w:r w:rsidRPr="00562CBB">
              <w:rPr>
                <w:sz w:val="20"/>
                <w:szCs w:val="20"/>
              </w:rPr>
              <w:t>obs-core/AbstractObservationCharacteristics/parameter</w:t>
            </w:r>
            <w:r>
              <w:rPr>
                <w:sz w:val="20"/>
                <w:szCs w:val="20"/>
              </w:rPr>
              <w:t>-procedure</w:t>
            </w:r>
          </w:p>
        </w:tc>
        <w:tc>
          <w:tcPr>
            <w:tcW w:w="5103" w:type="dxa"/>
            <w:shd w:val="clear" w:color="auto" w:fill="auto"/>
            <w:tcMar>
              <w:top w:w="100" w:type="dxa"/>
              <w:left w:w="100" w:type="dxa"/>
              <w:bottom w:w="100" w:type="dxa"/>
              <w:right w:w="100" w:type="dxa"/>
            </w:tcMar>
          </w:tcPr>
          <w:p w14:paraId="1570BE02" w14:textId="217EAF38" w:rsidR="00410BFB" w:rsidRPr="004652C7" w:rsidRDefault="00410BFB" w:rsidP="00B01162">
            <w:pPr>
              <w:rPr>
                <w:sz w:val="20"/>
                <w:szCs w:val="20"/>
              </w:rPr>
            </w:pPr>
            <w:r>
              <w:rPr>
                <w:lang w:eastAsia="ja-JP"/>
              </w:rPr>
              <w:t xml:space="preserve">Parameter SHOULD NOT be used instead of the procedure to describe the steps performed in order to determine the value of the </w:t>
            </w:r>
            <w:proofErr w:type="spellStart"/>
            <w:r>
              <w:rPr>
                <w:lang w:eastAsia="ja-JP"/>
              </w:rPr>
              <w:t>ObservableProperty</w:t>
            </w:r>
            <w:proofErr w:type="spellEnd"/>
            <w:r>
              <w:rPr>
                <w:lang w:eastAsia="ja-JP"/>
              </w:rPr>
              <w:t>.</w:t>
            </w:r>
          </w:p>
        </w:tc>
      </w:tr>
    </w:tbl>
    <w:p w14:paraId="49913C89" w14:textId="1D666719" w:rsidR="00410BFB" w:rsidRDefault="00410BFB" w:rsidP="003A3ECC">
      <w:pPr>
        <w:rPr>
          <w:lang w:eastAsia="ja-JP"/>
        </w:rPr>
      </w:pP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410BFB" w:rsidRPr="004652C7" w14:paraId="3819D283" w14:textId="77777777" w:rsidTr="00B01162">
        <w:trPr>
          <w:trHeight w:val="1215"/>
        </w:trPr>
        <w:tc>
          <w:tcPr>
            <w:tcW w:w="4668" w:type="dxa"/>
            <w:shd w:val="clear" w:color="auto" w:fill="auto"/>
            <w:tcMar>
              <w:top w:w="100" w:type="dxa"/>
              <w:left w:w="100" w:type="dxa"/>
              <w:bottom w:w="100" w:type="dxa"/>
              <w:right w:w="100" w:type="dxa"/>
            </w:tcMar>
          </w:tcPr>
          <w:p w14:paraId="73FEA7E7" w14:textId="0816BDC6" w:rsidR="00410BFB" w:rsidRPr="004652C7" w:rsidRDefault="00410BFB" w:rsidP="00917C89">
            <w:pPr>
              <w:widowControl w:val="0"/>
              <w:spacing w:line="240" w:lineRule="auto"/>
              <w:jc w:val="left"/>
              <w:rPr>
                <w:sz w:val="20"/>
                <w:szCs w:val="20"/>
              </w:rPr>
            </w:pPr>
            <w:r w:rsidRPr="004652C7">
              <w:rPr>
                <w:b/>
                <w:sz w:val="20"/>
                <w:szCs w:val="20"/>
              </w:rPr>
              <w:t>Recommendation</w:t>
            </w:r>
            <w:r w:rsidRPr="004652C7">
              <w:rPr>
                <w:sz w:val="20"/>
                <w:szCs w:val="20"/>
              </w:rPr>
              <w:br/>
              <w:t>/rec/</w:t>
            </w:r>
            <w:r w:rsidRPr="00562CBB">
              <w:rPr>
                <w:sz w:val="20"/>
                <w:szCs w:val="20"/>
              </w:rPr>
              <w:t>obs-core/AbstractObservationCharacteristics/parameter</w:t>
            </w:r>
            <w:r>
              <w:rPr>
                <w:sz w:val="20"/>
                <w:szCs w:val="20"/>
              </w:rPr>
              <w:t>-redundant</w:t>
            </w:r>
          </w:p>
        </w:tc>
        <w:tc>
          <w:tcPr>
            <w:tcW w:w="5103" w:type="dxa"/>
            <w:shd w:val="clear" w:color="auto" w:fill="auto"/>
            <w:tcMar>
              <w:top w:w="100" w:type="dxa"/>
              <w:left w:w="100" w:type="dxa"/>
              <w:bottom w:w="100" w:type="dxa"/>
              <w:right w:w="100" w:type="dxa"/>
            </w:tcMar>
          </w:tcPr>
          <w:p w14:paraId="0B7C3C16" w14:textId="47C0FE20" w:rsidR="00410BFB" w:rsidRPr="004652C7" w:rsidRDefault="00410BFB" w:rsidP="00B01162">
            <w:pPr>
              <w:rPr>
                <w:sz w:val="20"/>
                <w:szCs w:val="20"/>
              </w:rPr>
            </w:pPr>
            <w:r>
              <w:rPr>
                <w:lang w:eastAsia="ja-JP"/>
              </w:rPr>
              <w:t>Parameter SHOULD NOT be utilized to provide information already contained in the model by existing attributes or associations.</w:t>
            </w:r>
          </w:p>
        </w:tc>
      </w:tr>
    </w:tbl>
    <w:p w14:paraId="7C8DDE01" w14:textId="77777777" w:rsidR="00410BFB" w:rsidRDefault="00410BFB" w:rsidP="003A3ECC">
      <w:pPr>
        <w:rPr>
          <w:lang w:eastAsia="ja-JP"/>
        </w:rPr>
      </w:pPr>
    </w:p>
    <w:p w14:paraId="3280DA7F" w14:textId="77777777" w:rsidR="00A41CB8" w:rsidRDefault="00A41CB8" w:rsidP="00A41CB8">
      <w:pPr>
        <w:rPr>
          <w:lang w:eastAsia="ja-JP"/>
        </w:rPr>
      </w:pPr>
      <w:r>
        <w:rPr>
          <w:lang w:eastAsia="ja-JP"/>
        </w:rPr>
        <w:t>NOTE</w:t>
      </w:r>
      <w:r>
        <w:rPr>
          <w:lang w:eastAsia="ja-JP"/>
        </w:rPr>
        <w:tab/>
      </w:r>
      <w:r>
        <w:rPr>
          <w:lang w:eastAsia="ja-JP"/>
        </w:rPr>
        <w:tab/>
        <w:t xml:space="preserve">This might be an environmental parameter, an instrument setting or input, or an event-specific sampling parameter that is not tightly bound to either the feature-of-interest or to the observation procedure. </w:t>
      </w:r>
      <w:commentRangeStart w:id="307"/>
      <w:commentRangeStart w:id="308"/>
      <w:r>
        <w:rPr>
          <w:lang w:eastAsia="ja-JP"/>
        </w:rPr>
        <w:t>To avoid ambiguity, there shall be no more than one parameter with the same name.</w:t>
      </w:r>
      <w:commentRangeEnd w:id="307"/>
      <w:r w:rsidR="00FD1995">
        <w:rPr>
          <w:rStyle w:val="CommentReference"/>
        </w:rPr>
        <w:commentReference w:id="307"/>
      </w:r>
      <w:commentRangeEnd w:id="308"/>
      <w:r w:rsidR="00B32239">
        <w:rPr>
          <w:rStyle w:val="CommentReference"/>
        </w:rPr>
        <w:commentReference w:id="308"/>
      </w:r>
    </w:p>
    <w:p w14:paraId="144B0B49" w14:textId="77777777" w:rsidR="00A41CB8" w:rsidRDefault="00A41CB8" w:rsidP="00A41CB8">
      <w:pPr>
        <w:rPr>
          <w:lang w:eastAsia="ja-JP"/>
        </w:rPr>
      </w:pPr>
    </w:p>
    <w:p w14:paraId="1DFCBE7F" w14:textId="77777777" w:rsidR="00A41CB8" w:rsidRDefault="00A41CB8" w:rsidP="00A41CB8">
      <w:pPr>
        <w:rPr>
          <w:lang w:eastAsia="ja-JP"/>
        </w:rPr>
      </w:pPr>
      <w:r>
        <w:rPr>
          <w:lang w:eastAsia="ja-JP"/>
        </w:rPr>
        <w:t>NOTE</w:t>
      </w:r>
      <w:r>
        <w:rPr>
          <w:lang w:eastAsia="ja-JP"/>
        </w:rPr>
        <w:tab/>
      </w:r>
      <w:r>
        <w:rPr>
          <w:lang w:eastAsia="ja-JP"/>
        </w:rPr>
        <w:tab/>
        <w:t>Parameters that are tightly bound to the procedure can be recorded as part of the procedure description.</w:t>
      </w:r>
    </w:p>
    <w:p w14:paraId="0424D2DA" w14:textId="77777777" w:rsidR="00A41CB8" w:rsidRDefault="00A41CB8" w:rsidP="00A41CB8">
      <w:pPr>
        <w:rPr>
          <w:lang w:eastAsia="ja-JP"/>
        </w:rPr>
      </w:pPr>
      <w:r>
        <w:rPr>
          <w:lang w:eastAsia="ja-JP"/>
        </w:rPr>
        <w:t xml:space="preserve">The </w:t>
      </w:r>
      <w:proofErr w:type="spellStart"/>
      <w:r>
        <w:rPr>
          <w:lang w:eastAsia="ja-JP"/>
        </w:rPr>
        <w:t>AbstractObservingProcedure</w:t>
      </w:r>
      <w:proofErr w:type="spellEnd"/>
      <w:r>
        <w:rPr>
          <w:lang w:eastAsia="ja-JP"/>
        </w:rPr>
        <w:t xml:space="preserve"> is a generic or standard procedure, rather than an event-specific process. In this context, parameters bound to the observation act, such as instrument settings, calibrations or inputs, local position, detection limits, asset identifier, operator, may augment the description of a standard procedure.</w:t>
      </w:r>
    </w:p>
    <w:p w14:paraId="24A2CE2C" w14:textId="1FE51146" w:rsidR="00A41CB8" w:rsidRDefault="00A41CB8" w:rsidP="00A41CB8">
      <w:pPr>
        <w:rPr>
          <w:lang w:eastAsia="ja-JP"/>
        </w:rPr>
      </w:pPr>
      <w:r>
        <w:rPr>
          <w:lang w:eastAsia="ja-JP"/>
        </w:rPr>
        <w:t>EXAMPLE</w:t>
      </w:r>
      <w:r>
        <w:rPr>
          <w:lang w:eastAsia="ja-JP"/>
        </w:rPr>
        <w:tab/>
        <w:t>A time sequence of observations of water quality in a well might be made at variable depths within the well. While these can be associated with specimens taken from the well at this depth as the features-of-interest, a more common approach is to identify the well itself as the feature-of-interest, and add a “</w:t>
      </w:r>
      <w:proofErr w:type="spellStart"/>
      <w:r>
        <w:rPr>
          <w:lang w:eastAsia="ja-JP"/>
        </w:rPr>
        <w:t>samplingDepth</w:t>
      </w:r>
      <w:proofErr w:type="spellEnd"/>
      <w:r>
        <w:rPr>
          <w:lang w:eastAsia="ja-JP"/>
        </w:rPr>
        <w:t>” parameter to the observation. The sampling depth is of secondary interest compared to the temporal variation of water quality at the site.</w:t>
      </w:r>
    </w:p>
    <w:p w14:paraId="31D46925" w14:textId="37DD0450" w:rsidR="00B83FE3" w:rsidRDefault="00B83FE3" w:rsidP="00B83FE3">
      <w:pPr>
        <w:pStyle w:val="Heading3"/>
      </w:pPr>
      <w:r w:rsidRPr="00B83FE3">
        <w:lastRenderedPageBreak/>
        <w:t xml:space="preserve">Attribute </w:t>
      </w:r>
      <w:proofErr w:type="spellStart"/>
      <w:r w:rsidRPr="00B83FE3">
        <w:t>resultQuality</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AF49AE" w:rsidRPr="00562CBB" w14:paraId="55FFE359" w14:textId="77777777" w:rsidTr="00AF49AE">
        <w:trPr>
          <w:trHeight w:val="750"/>
        </w:trPr>
        <w:tc>
          <w:tcPr>
            <w:tcW w:w="4668" w:type="dxa"/>
            <w:shd w:val="clear" w:color="auto" w:fill="auto"/>
            <w:tcMar>
              <w:top w:w="100" w:type="dxa"/>
              <w:left w:w="100" w:type="dxa"/>
              <w:bottom w:w="100" w:type="dxa"/>
              <w:right w:w="100" w:type="dxa"/>
            </w:tcMar>
          </w:tcPr>
          <w:p w14:paraId="6B857717" w14:textId="77777777" w:rsidR="00AF49AE" w:rsidRPr="00562CBB" w:rsidRDefault="00AF49AE" w:rsidP="001A5B74">
            <w:pPr>
              <w:widowControl w:val="0"/>
              <w:spacing w:line="240" w:lineRule="auto"/>
              <w:rPr>
                <w:sz w:val="20"/>
                <w:szCs w:val="20"/>
              </w:rPr>
            </w:pPr>
            <w:r w:rsidRPr="00562CBB">
              <w:rPr>
                <w:b/>
                <w:sz w:val="20"/>
                <w:szCs w:val="20"/>
              </w:rPr>
              <w:t>Requirement</w:t>
            </w:r>
            <w:r w:rsidRPr="00562CBB">
              <w:rPr>
                <w:sz w:val="20"/>
                <w:szCs w:val="20"/>
              </w:rPr>
              <w:br/>
              <w:t>/req/obs-core/AbstractObservationCharacteristics/resultQuality-sem</w:t>
            </w:r>
          </w:p>
        </w:tc>
        <w:tc>
          <w:tcPr>
            <w:tcW w:w="5103" w:type="dxa"/>
            <w:shd w:val="clear" w:color="auto" w:fill="auto"/>
            <w:tcMar>
              <w:top w:w="100" w:type="dxa"/>
              <w:left w:w="100" w:type="dxa"/>
              <w:bottom w:w="100" w:type="dxa"/>
              <w:right w:w="100" w:type="dxa"/>
            </w:tcMar>
          </w:tcPr>
          <w:p w14:paraId="7A36AEC1" w14:textId="77777777" w:rsidR="00AF49AE" w:rsidRPr="00562CBB" w:rsidRDefault="00AF49AE" w:rsidP="001A5B74">
            <w:pPr>
              <w:widowControl w:val="0"/>
              <w:spacing w:line="240" w:lineRule="auto"/>
              <w:rPr>
                <w:sz w:val="20"/>
                <w:szCs w:val="20"/>
              </w:rPr>
            </w:pPr>
            <w:r w:rsidRPr="00562CBB">
              <w:rPr>
                <w:sz w:val="20"/>
                <w:szCs w:val="20"/>
              </w:rPr>
              <w:t xml:space="preserve">Information pertaining to the data quality of the </w:t>
            </w:r>
            <w:r w:rsidRPr="00562CBB">
              <w:rPr>
                <w:b/>
                <w:sz w:val="20"/>
                <w:szCs w:val="20"/>
              </w:rPr>
              <w:t xml:space="preserve">Result </w:t>
            </w:r>
            <w:r w:rsidRPr="00562CBB">
              <w:rPr>
                <w:sz w:val="20"/>
                <w:szCs w:val="20"/>
              </w:rPr>
              <w:t>(</w:t>
            </w:r>
            <w:r w:rsidRPr="00562CBB">
              <w:rPr>
                <w:b/>
                <w:sz w:val="20"/>
                <w:szCs w:val="20"/>
              </w:rPr>
              <w:t>ref</w:t>
            </w:r>
            <w:r w:rsidRPr="00562CBB">
              <w:rPr>
                <w:sz w:val="20"/>
                <w:szCs w:val="20"/>
              </w:rPr>
              <w:t>).</w:t>
            </w:r>
          </w:p>
          <w:p w14:paraId="1EDB16A1" w14:textId="77777777" w:rsidR="00AF49AE" w:rsidRPr="00562CBB" w:rsidRDefault="00AF49AE" w:rsidP="001A5B74">
            <w:pPr>
              <w:widowControl w:val="0"/>
              <w:spacing w:line="240" w:lineRule="auto"/>
              <w:rPr>
                <w:sz w:val="20"/>
                <w:szCs w:val="20"/>
              </w:rPr>
            </w:pPr>
            <w:r w:rsidRPr="00562CBB">
              <w:rPr>
                <w:sz w:val="20"/>
                <w:szCs w:val="20"/>
              </w:rPr>
              <w:t xml:space="preserve">If additional data quality information is provided, the property </w:t>
            </w:r>
            <w:proofErr w:type="spellStart"/>
            <w:proofErr w:type="gramStart"/>
            <w:r w:rsidRPr="00562CBB">
              <w:rPr>
                <w:b/>
                <w:sz w:val="20"/>
                <w:szCs w:val="20"/>
              </w:rPr>
              <w:t>resultQuality:Any</w:t>
            </w:r>
            <w:proofErr w:type="spellEnd"/>
            <w:proofErr w:type="gramEnd"/>
            <w:r w:rsidRPr="00562CBB">
              <w:rPr>
                <w:b/>
                <w:sz w:val="20"/>
                <w:szCs w:val="20"/>
              </w:rPr>
              <w:t xml:space="preserve"> </w:t>
            </w:r>
            <w:r w:rsidRPr="00562CBB">
              <w:rPr>
                <w:sz w:val="20"/>
                <w:szCs w:val="20"/>
              </w:rPr>
              <w:t>SHALL be used.</w:t>
            </w:r>
          </w:p>
        </w:tc>
      </w:tr>
    </w:tbl>
    <w:p w14:paraId="34FB48A8" w14:textId="3AAE60D4" w:rsidR="00B83FE3" w:rsidRDefault="00B83FE3" w:rsidP="00B83FE3">
      <w:pPr>
        <w:rPr>
          <w:lang w:eastAsia="ja-JP"/>
        </w:rPr>
      </w:pPr>
    </w:p>
    <w:p w14:paraId="4EC5732A" w14:textId="1FB63258" w:rsidR="0017013F" w:rsidRDefault="0017013F" w:rsidP="00B83FE3">
      <w:pPr>
        <w:rPr>
          <w:lang w:eastAsia="ja-JP"/>
        </w:rPr>
      </w:pPr>
      <w:r w:rsidRPr="0017013F">
        <w:rPr>
          <w:lang w:eastAsia="ja-JP"/>
        </w:rPr>
        <w:t>NOTE</w:t>
      </w:r>
      <w:r w:rsidRPr="0017013F">
        <w:rPr>
          <w:lang w:eastAsia="ja-JP"/>
        </w:rPr>
        <w:tab/>
      </w:r>
      <w:r w:rsidRPr="0017013F">
        <w:rPr>
          <w:lang w:eastAsia="ja-JP"/>
        </w:rPr>
        <w:tab/>
        <w:t>This instance-specific description complements the description of the observation Procedure, which provides information concerning the quality of all observations using this procedure. The quality of a result may be assessed following the procedures in ISO 19157. Multiple measures may be provided.</w:t>
      </w:r>
    </w:p>
    <w:p w14:paraId="2BB60AE6" w14:textId="3C4821C0" w:rsidR="00A84654" w:rsidRDefault="00A84654" w:rsidP="00A84654">
      <w:pPr>
        <w:pStyle w:val="Heading3"/>
      </w:pPr>
      <w:r w:rsidRPr="00A84654">
        <w:t xml:space="preserve">Association </w:t>
      </w:r>
      <w:proofErr w:type="spellStart"/>
      <w:r w:rsidRPr="00A84654">
        <w:t>proximateFeatureOfInterest</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562CBB" w:rsidRPr="00562CBB" w14:paraId="43A1C5B0" w14:textId="77777777" w:rsidTr="00A65307">
        <w:tc>
          <w:tcPr>
            <w:tcW w:w="4668" w:type="dxa"/>
            <w:shd w:val="clear" w:color="auto" w:fill="auto"/>
            <w:tcMar>
              <w:top w:w="100" w:type="dxa"/>
              <w:left w:w="100" w:type="dxa"/>
              <w:bottom w:w="100" w:type="dxa"/>
              <w:right w:w="100" w:type="dxa"/>
            </w:tcMar>
          </w:tcPr>
          <w:p w14:paraId="426CC628" w14:textId="77777777" w:rsidR="00562CBB" w:rsidRPr="00562CBB" w:rsidRDefault="00562CBB" w:rsidP="001A5B74">
            <w:pPr>
              <w:widowControl w:val="0"/>
              <w:spacing w:line="240" w:lineRule="auto"/>
              <w:rPr>
                <w:sz w:val="20"/>
                <w:szCs w:val="20"/>
              </w:rPr>
            </w:pPr>
            <w:r w:rsidRPr="00562CBB">
              <w:rPr>
                <w:b/>
                <w:sz w:val="20"/>
                <w:szCs w:val="20"/>
              </w:rPr>
              <w:t>Requirement</w:t>
            </w:r>
            <w:r w:rsidRPr="00562CBB">
              <w:rPr>
                <w:sz w:val="20"/>
                <w:szCs w:val="20"/>
              </w:rPr>
              <w:br/>
              <w:t>/</w:t>
            </w:r>
            <w:proofErr w:type="spellStart"/>
            <w:r w:rsidRPr="00562CBB">
              <w:rPr>
                <w:sz w:val="20"/>
                <w:szCs w:val="20"/>
              </w:rPr>
              <w:t>req</w:t>
            </w:r>
            <w:proofErr w:type="spellEnd"/>
            <w:r w:rsidRPr="00562CBB">
              <w:rPr>
                <w:sz w:val="20"/>
                <w:szCs w:val="20"/>
              </w:rPr>
              <w:t>/</w:t>
            </w:r>
            <w:proofErr w:type="spellStart"/>
            <w:r w:rsidRPr="00562CBB">
              <w:rPr>
                <w:sz w:val="20"/>
                <w:szCs w:val="20"/>
              </w:rPr>
              <w:t>obs</w:t>
            </w:r>
            <w:proofErr w:type="spellEnd"/>
            <w:r w:rsidRPr="00562CBB">
              <w:rPr>
                <w:sz w:val="20"/>
                <w:szCs w:val="20"/>
              </w:rPr>
              <w:t>-core/</w:t>
            </w:r>
            <w:proofErr w:type="spellStart"/>
            <w:r w:rsidRPr="00562CBB">
              <w:rPr>
                <w:sz w:val="20"/>
                <w:szCs w:val="20"/>
              </w:rPr>
              <w:t>AbstractObservationCharacteristics</w:t>
            </w:r>
            <w:proofErr w:type="spellEnd"/>
            <w:r w:rsidRPr="00562CBB">
              <w:rPr>
                <w:sz w:val="20"/>
                <w:szCs w:val="20"/>
              </w:rPr>
              <w:t>/</w:t>
            </w:r>
            <w:proofErr w:type="spellStart"/>
            <w:r w:rsidRPr="00562CBB">
              <w:rPr>
                <w:sz w:val="20"/>
                <w:szCs w:val="20"/>
              </w:rPr>
              <w:t>pFoI-sem</w:t>
            </w:r>
            <w:proofErr w:type="spellEnd"/>
          </w:p>
        </w:tc>
        <w:tc>
          <w:tcPr>
            <w:tcW w:w="5103" w:type="dxa"/>
            <w:shd w:val="clear" w:color="auto" w:fill="auto"/>
            <w:tcMar>
              <w:top w:w="100" w:type="dxa"/>
              <w:left w:w="100" w:type="dxa"/>
              <w:bottom w:w="100" w:type="dxa"/>
              <w:right w:w="100" w:type="dxa"/>
            </w:tcMar>
          </w:tcPr>
          <w:p w14:paraId="61FAC731" w14:textId="77777777" w:rsidR="00562CBB" w:rsidRPr="00562CBB" w:rsidRDefault="00562CBB" w:rsidP="001A5B74">
            <w:pPr>
              <w:rPr>
                <w:sz w:val="20"/>
                <w:szCs w:val="20"/>
              </w:rPr>
            </w:pPr>
            <w:r w:rsidRPr="00562CBB">
              <w:rPr>
                <w:sz w:val="20"/>
                <w:szCs w:val="20"/>
              </w:rPr>
              <w:t>The entity that is directly of interest in the act of observing.</w:t>
            </w:r>
          </w:p>
          <w:p w14:paraId="6CB89AC2" w14:textId="77777777" w:rsidR="00562CBB" w:rsidRPr="00562CBB" w:rsidRDefault="00562CBB" w:rsidP="001A5B74">
            <w:pPr>
              <w:rPr>
                <w:sz w:val="20"/>
                <w:szCs w:val="20"/>
              </w:rPr>
            </w:pPr>
            <w:r w:rsidRPr="00562CBB">
              <w:rPr>
                <w:sz w:val="20"/>
                <w:szCs w:val="20"/>
              </w:rPr>
              <w:t xml:space="preserve">If a reference to the entity being directly observed is provided, the association with the role </w:t>
            </w:r>
            <w:proofErr w:type="spellStart"/>
            <w:r w:rsidRPr="00562CBB">
              <w:rPr>
                <w:b/>
                <w:sz w:val="20"/>
                <w:szCs w:val="20"/>
              </w:rPr>
              <w:t>proximateFeatureOfInterest</w:t>
            </w:r>
            <w:proofErr w:type="spellEnd"/>
            <w:r w:rsidRPr="00562CBB">
              <w:rPr>
                <w:b/>
                <w:sz w:val="20"/>
                <w:szCs w:val="20"/>
              </w:rPr>
              <w:t xml:space="preserve"> </w:t>
            </w:r>
            <w:r w:rsidRPr="00562CBB">
              <w:rPr>
                <w:sz w:val="20"/>
                <w:szCs w:val="20"/>
              </w:rPr>
              <w:t>SHALL be used.</w:t>
            </w:r>
          </w:p>
          <w:p w14:paraId="0115FD44" w14:textId="77777777" w:rsidR="00562CBB" w:rsidRPr="00562CBB" w:rsidRDefault="00562CBB" w:rsidP="001A5B74">
            <w:pPr>
              <w:rPr>
                <w:sz w:val="20"/>
                <w:szCs w:val="20"/>
              </w:rPr>
            </w:pPr>
            <w:r w:rsidRPr="00562CBB">
              <w:rPr>
                <w:sz w:val="20"/>
                <w:szCs w:val="20"/>
              </w:rPr>
              <w:t xml:space="preserve">This association is a specialization of the </w:t>
            </w:r>
            <w:proofErr w:type="spellStart"/>
            <w:r w:rsidRPr="00562CBB">
              <w:rPr>
                <w:b/>
                <w:sz w:val="20"/>
                <w:szCs w:val="20"/>
              </w:rPr>
              <w:t>featureOfInterest</w:t>
            </w:r>
            <w:proofErr w:type="spellEnd"/>
            <w:r w:rsidRPr="00562CBB">
              <w:rPr>
                <w:b/>
                <w:sz w:val="20"/>
                <w:szCs w:val="20"/>
              </w:rPr>
              <w:t xml:space="preserve"> </w:t>
            </w:r>
            <w:r w:rsidRPr="00562CBB">
              <w:rPr>
                <w:sz w:val="20"/>
                <w:szCs w:val="20"/>
              </w:rPr>
              <w:t>role.</w:t>
            </w:r>
          </w:p>
        </w:tc>
      </w:tr>
    </w:tbl>
    <w:p w14:paraId="36439E3D" w14:textId="398C369C" w:rsidR="00A84654" w:rsidRDefault="00A84654" w:rsidP="00A84654">
      <w:pPr>
        <w:rPr>
          <w:lang w:eastAsia="ja-JP"/>
        </w:rPr>
      </w:pPr>
    </w:p>
    <w:p w14:paraId="5317C9AD" w14:textId="14CB63F4" w:rsidR="00A75189" w:rsidRDefault="00CA1C0E" w:rsidP="00A84654">
      <w:pPr>
        <w:rPr>
          <w:lang w:eastAsia="ja-JP"/>
        </w:rPr>
      </w:pPr>
      <w:r w:rsidRPr="00CA1C0E">
        <w:rPr>
          <w:lang w:eastAsia="ja-JP"/>
        </w:rPr>
        <w:t xml:space="preserve">NOTE </w:t>
      </w:r>
      <w:r w:rsidRPr="00CA1C0E">
        <w:rPr>
          <w:lang w:eastAsia="ja-JP"/>
        </w:rPr>
        <w:tab/>
      </w:r>
      <w:r w:rsidRPr="00CA1C0E">
        <w:rPr>
          <w:lang w:eastAsia="ja-JP"/>
        </w:rPr>
        <w:tab/>
        <w:t xml:space="preserve">The measurement process may be performed on an intermediary entity referred to as </w:t>
      </w:r>
      <w:proofErr w:type="spellStart"/>
      <w:r w:rsidRPr="00CA1C0E">
        <w:rPr>
          <w:lang w:eastAsia="ja-JP"/>
        </w:rPr>
        <w:t>proximateFeatureOfInterest</w:t>
      </w:r>
      <w:proofErr w:type="spellEnd"/>
      <w:r w:rsidRPr="00CA1C0E">
        <w:rPr>
          <w:lang w:eastAsia="ja-JP"/>
        </w:rPr>
        <w:t xml:space="preserve"> that acts as a proxy to the ultimate </w:t>
      </w:r>
      <w:del w:id="309" w:author="Katharina Schleidt" w:date="2021-07-05T13:55:00Z">
        <w:r w:rsidRPr="00CA1C0E" w:rsidDel="0058722D">
          <w:rPr>
            <w:lang w:eastAsia="ja-JP"/>
          </w:rPr>
          <w:delText>feature of interest</w:delText>
        </w:r>
      </w:del>
      <w:ins w:id="310" w:author="Katharina Schleidt" w:date="2021-07-05T13:55:00Z">
        <w:r w:rsidR="0058722D">
          <w:rPr>
            <w:lang w:eastAsia="ja-JP"/>
          </w:rPr>
          <w:t>feature-of-interest</w:t>
        </w:r>
      </w:ins>
      <w:r w:rsidRPr="00CA1C0E">
        <w:rPr>
          <w:lang w:eastAsia="ja-JP"/>
        </w:rPr>
        <w:t xml:space="preserve"> that is being observed (measured, estimated or calculated).</w:t>
      </w:r>
    </w:p>
    <w:p w14:paraId="1FFBB8E5" w14:textId="611C6029" w:rsidR="0067019B" w:rsidRDefault="00B46A74" w:rsidP="00B46A74">
      <w:pPr>
        <w:pStyle w:val="Heading3"/>
      </w:pPr>
      <w:r w:rsidRPr="00B46A74">
        <w:t xml:space="preserve">Association </w:t>
      </w:r>
      <w:proofErr w:type="spellStart"/>
      <w:r w:rsidRPr="00B46A74">
        <w:t>ultimateFeatureOfInterest</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A65307" w:rsidRPr="004652C7" w14:paraId="7D017040" w14:textId="77777777" w:rsidTr="00A65307">
        <w:tc>
          <w:tcPr>
            <w:tcW w:w="4668" w:type="dxa"/>
            <w:shd w:val="clear" w:color="auto" w:fill="auto"/>
            <w:tcMar>
              <w:top w:w="100" w:type="dxa"/>
              <w:left w:w="100" w:type="dxa"/>
              <w:bottom w:w="100" w:type="dxa"/>
              <w:right w:w="100" w:type="dxa"/>
            </w:tcMar>
          </w:tcPr>
          <w:p w14:paraId="2B0B42AC" w14:textId="77777777" w:rsidR="00A65307" w:rsidRPr="004652C7" w:rsidRDefault="00A65307" w:rsidP="001A5B74">
            <w:pPr>
              <w:widowControl w:val="0"/>
              <w:spacing w:line="240" w:lineRule="auto"/>
              <w:rPr>
                <w:sz w:val="20"/>
                <w:szCs w:val="20"/>
              </w:rPr>
            </w:pPr>
            <w:r w:rsidRPr="004652C7">
              <w:rPr>
                <w:b/>
                <w:sz w:val="20"/>
                <w:szCs w:val="20"/>
              </w:rPr>
              <w:t>Requirement</w:t>
            </w:r>
            <w:r w:rsidRPr="004652C7">
              <w:rPr>
                <w:sz w:val="20"/>
                <w:szCs w:val="20"/>
              </w:rPr>
              <w:br/>
              <w:t>/</w:t>
            </w:r>
            <w:proofErr w:type="spellStart"/>
            <w:r w:rsidRPr="004652C7">
              <w:rPr>
                <w:sz w:val="20"/>
                <w:szCs w:val="20"/>
              </w:rPr>
              <w:t>req</w:t>
            </w:r>
            <w:proofErr w:type="spellEnd"/>
            <w:r w:rsidRPr="004652C7">
              <w:rPr>
                <w:sz w:val="20"/>
                <w:szCs w:val="20"/>
              </w:rPr>
              <w:t>/</w:t>
            </w:r>
            <w:proofErr w:type="spellStart"/>
            <w:r w:rsidRPr="004652C7">
              <w:rPr>
                <w:sz w:val="20"/>
                <w:szCs w:val="20"/>
              </w:rPr>
              <w:t>obs</w:t>
            </w:r>
            <w:proofErr w:type="spellEnd"/>
            <w:r w:rsidRPr="004652C7">
              <w:rPr>
                <w:sz w:val="20"/>
                <w:szCs w:val="20"/>
              </w:rPr>
              <w:t>-core/</w:t>
            </w:r>
            <w:proofErr w:type="spellStart"/>
            <w:r w:rsidRPr="004652C7">
              <w:rPr>
                <w:sz w:val="20"/>
                <w:szCs w:val="20"/>
              </w:rPr>
              <w:t>AbstractObservationCharacteristics</w:t>
            </w:r>
            <w:proofErr w:type="spellEnd"/>
            <w:r w:rsidRPr="004652C7">
              <w:rPr>
                <w:sz w:val="20"/>
                <w:szCs w:val="20"/>
              </w:rPr>
              <w:t>/</w:t>
            </w:r>
            <w:proofErr w:type="spellStart"/>
            <w:r w:rsidRPr="004652C7">
              <w:rPr>
                <w:sz w:val="20"/>
                <w:szCs w:val="20"/>
              </w:rPr>
              <w:t>uFoI-sem</w:t>
            </w:r>
            <w:proofErr w:type="spellEnd"/>
          </w:p>
        </w:tc>
        <w:tc>
          <w:tcPr>
            <w:tcW w:w="5103" w:type="dxa"/>
            <w:shd w:val="clear" w:color="auto" w:fill="auto"/>
            <w:tcMar>
              <w:top w:w="100" w:type="dxa"/>
              <w:left w:w="100" w:type="dxa"/>
              <w:bottom w:w="100" w:type="dxa"/>
              <w:right w:w="100" w:type="dxa"/>
            </w:tcMar>
          </w:tcPr>
          <w:p w14:paraId="6A098019" w14:textId="6EBB1621" w:rsidR="00A65307" w:rsidRPr="004652C7" w:rsidRDefault="00A65307" w:rsidP="001A5B74">
            <w:pPr>
              <w:rPr>
                <w:sz w:val="20"/>
                <w:szCs w:val="20"/>
              </w:rPr>
            </w:pPr>
            <w:r w:rsidRPr="004652C7">
              <w:rPr>
                <w:sz w:val="20"/>
                <w:szCs w:val="20"/>
              </w:rPr>
              <w:t>The entity that is ultimately of interest in the act of observing</w:t>
            </w:r>
            <w:r w:rsidR="00FA3567" w:rsidRPr="004652C7">
              <w:rPr>
                <w:sz w:val="20"/>
                <w:szCs w:val="20"/>
              </w:rPr>
              <w:t>.</w:t>
            </w:r>
          </w:p>
          <w:p w14:paraId="09842118" w14:textId="77777777" w:rsidR="00A65307" w:rsidRPr="004652C7" w:rsidRDefault="00A65307" w:rsidP="001A5B74">
            <w:pPr>
              <w:rPr>
                <w:sz w:val="20"/>
                <w:szCs w:val="20"/>
              </w:rPr>
            </w:pPr>
            <w:r w:rsidRPr="004652C7">
              <w:rPr>
                <w:sz w:val="20"/>
                <w:szCs w:val="20"/>
              </w:rPr>
              <w:t xml:space="preserve">If a reference to the entity ultimately being observed is provided, the association with the role </w:t>
            </w:r>
            <w:proofErr w:type="spellStart"/>
            <w:r w:rsidRPr="004652C7">
              <w:rPr>
                <w:b/>
                <w:sz w:val="20"/>
                <w:szCs w:val="20"/>
              </w:rPr>
              <w:t>ultimateFeatureOfInterest</w:t>
            </w:r>
            <w:proofErr w:type="spellEnd"/>
            <w:r w:rsidRPr="004652C7">
              <w:rPr>
                <w:b/>
                <w:sz w:val="20"/>
                <w:szCs w:val="20"/>
              </w:rPr>
              <w:t xml:space="preserve"> </w:t>
            </w:r>
            <w:r w:rsidRPr="004652C7">
              <w:rPr>
                <w:sz w:val="20"/>
                <w:szCs w:val="20"/>
              </w:rPr>
              <w:t>SHALL be used.</w:t>
            </w:r>
          </w:p>
          <w:p w14:paraId="2CF63950" w14:textId="77777777" w:rsidR="00A65307" w:rsidRPr="004652C7" w:rsidRDefault="00A65307" w:rsidP="001A5B74">
            <w:pPr>
              <w:rPr>
                <w:sz w:val="20"/>
                <w:szCs w:val="20"/>
              </w:rPr>
            </w:pPr>
            <w:r w:rsidRPr="004652C7">
              <w:rPr>
                <w:sz w:val="20"/>
                <w:szCs w:val="20"/>
              </w:rPr>
              <w:t xml:space="preserve">This association is a specialization of the </w:t>
            </w:r>
            <w:proofErr w:type="spellStart"/>
            <w:r w:rsidRPr="004652C7">
              <w:rPr>
                <w:b/>
                <w:sz w:val="20"/>
                <w:szCs w:val="20"/>
              </w:rPr>
              <w:t>featureOfInterest</w:t>
            </w:r>
            <w:proofErr w:type="spellEnd"/>
            <w:r w:rsidRPr="004652C7">
              <w:rPr>
                <w:b/>
                <w:sz w:val="20"/>
                <w:szCs w:val="20"/>
              </w:rPr>
              <w:t xml:space="preserve"> </w:t>
            </w:r>
            <w:r w:rsidRPr="004652C7">
              <w:rPr>
                <w:sz w:val="20"/>
                <w:szCs w:val="20"/>
              </w:rPr>
              <w:t>role.</w:t>
            </w:r>
          </w:p>
        </w:tc>
      </w:tr>
    </w:tbl>
    <w:p w14:paraId="18A1DF30" w14:textId="0CF7AAE2" w:rsidR="00B46A74" w:rsidRDefault="00B46A74" w:rsidP="00B46A74">
      <w:pPr>
        <w:rPr>
          <w:lang w:eastAsia="ja-JP"/>
        </w:rPr>
      </w:pPr>
    </w:p>
    <w:p w14:paraId="127C8D9D" w14:textId="6679E829" w:rsidR="00FA3567" w:rsidRDefault="00FA3567" w:rsidP="00FA3567">
      <w:pPr>
        <w:rPr>
          <w:lang w:eastAsia="ja-JP"/>
        </w:rPr>
      </w:pPr>
      <w:r>
        <w:rPr>
          <w:lang w:eastAsia="ja-JP"/>
        </w:rPr>
        <w:t>NOTE</w:t>
      </w:r>
      <w:r>
        <w:rPr>
          <w:lang w:eastAsia="ja-JP"/>
        </w:rPr>
        <w:tab/>
      </w:r>
      <w:r>
        <w:rPr>
          <w:lang w:eastAsia="ja-JP"/>
        </w:rPr>
        <w:tab/>
        <w:t xml:space="preserve">The measurement process may be performed on an intermediary entity that acts as a proxy to the ultimate </w:t>
      </w:r>
      <w:del w:id="311" w:author="Katharina Schleidt" w:date="2021-07-05T13:55:00Z">
        <w:r w:rsidDel="0058722D">
          <w:rPr>
            <w:lang w:eastAsia="ja-JP"/>
          </w:rPr>
          <w:delText>feature of interest</w:delText>
        </w:r>
      </w:del>
      <w:ins w:id="312" w:author="Katharina Schleidt" w:date="2021-07-05T13:55:00Z">
        <w:r w:rsidR="0058722D">
          <w:rPr>
            <w:lang w:eastAsia="ja-JP"/>
          </w:rPr>
          <w:t>feature-of-interest</w:t>
        </w:r>
      </w:ins>
      <w:r>
        <w:rPr>
          <w:lang w:eastAsia="ja-JP"/>
        </w:rPr>
        <w:t xml:space="preserve"> that is being observed (measured, estimated or calculated).</w:t>
      </w:r>
    </w:p>
    <w:p w14:paraId="1463609E" w14:textId="5DF61B4C" w:rsidR="00FA3567" w:rsidRDefault="00FA3567" w:rsidP="00FA3567">
      <w:pPr>
        <w:rPr>
          <w:lang w:eastAsia="ja-JP"/>
        </w:rPr>
      </w:pPr>
      <w:r>
        <w:rPr>
          <w:lang w:eastAsia="ja-JP"/>
        </w:rPr>
        <w:lastRenderedPageBreak/>
        <w:t xml:space="preserve">If in the real world both </w:t>
      </w:r>
      <w:proofErr w:type="spellStart"/>
      <w:r>
        <w:rPr>
          <w:lang w:eastAsia="ja-JP"/>
        </w:rPr>
        <w:t>ultimateFeatureOfInterest</w:t>
      </w:r>
      <w:proofErr w:type="spellEnd"/>
      <w:r>
        <w:rPr>
          <w:lang w:eastAsia="ja-JP"/>
        </w:rPr>
        <w:t xml:space="preserve"> and </w:t>
      </w:r>
      <w:proofErr w:type="spellStart"/>
      <w:r>
        <w:rPr>
          <w:lang w:eastAsia="ja-JP"/>
        </w:rPr>
        <w:t>proximateFeatureOfInterest</w:t>
      </w:r>
      <w:proofErr w:type="spellEnd"/>
      <w:r>
        <w:rPr>
          <w:lang w:eastAsia="ja-JP"/>
        </w:rPr>
        <w:t xml:space="preserve"> exist but not both have a digital representation, then the appropriate relation should be selected that best describes the nature of the entity being referenced.</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68"/>
        <w:gridCol w:w="5103"/>
      </w:tblGrid>
      <w:tr w:rsidR="00203CA4" w:rsidRPr="004652C7" w14:paraId="550F66EB" w14:textId="77777777" w:rsidTr="00BE0500">
        <w:trPr>
          <w:trHeight w:val="1215"/>
        </w:trPr>
        <w:tc>
          <w:tcPr>
            <w:tcW w:w="4668" w:type="dxa"/>
            <w:shd w:val="clear" w:color="auto" w:fill="auto"/>
            <w:tcMar>
              <w:top w:w="100" w:type="dxa"/>
              <w:left w:w="100" w:type="dxa"/>
              <w:bottom w:w="100" w:type="dxa"/>
              <w:right w:w="100" w:type="dxa"/>
            </w:tcMar>
          </w:tcPr>
          <w:p w14:paraId="4DC62B02" w14:textId="77777777" w:rsidR="00203CA4" w:rsidRPr="004652C7" w:rsidRDefault="00203CA4" w:rsidP="001A5B74">
            <w:pPr>
              <w:widowControl w:val="0"/>
              <w:spacing w:line="240" w:lineRule="auto"/>
              <w:rPr>
                <w:sz w:val="20"/>
                <w:szCs w:val="20"/>
              </w:rPr>
            </w:pPr>
            <w:r w:rsidRPr="004652C7">
              <w:rPr>
                <w:b/>
                <w:sz w:val="20"/>
                <w:szCs w:val="20"/>
              </w:rPr>
              <w:t>Recommendation</w:t>
            </w:r>
            <w:r w:rsidRPr="004652C7">
              <w:rPr>
                <w:sz w:val="20"/>
                <w:szCs w:val="20"/>
              </w:rPr>
              <w:br/>
              <w:t>/rec/</w:t>
            </w:r>
            <w:proofErr w:type="spellStart"/>
            <w:r w:rsidRPr="004652C7">
              <w:rPr>
                <w:sz w:val="20"/>
                <w:szCs w:val="20"/>
              </w:rPr>
              <w:t>obs</w:t>
            </w:r>
            <w:proofErr w:type="spellEnd"/>
            <w:r w:rsidRPr="004652C7">
              <w:rPr>
                <w:sz w:val="20"/>
                <w:szCs w:val="20"/>
              </w:rPr>
              <w:t>-core/</w:t>
            </w:r>
            <w:proofErr w:type="spellStart"/>
            <w:r w:rsidRPr="004652C7">
              <w:rPr>
                <w:sz w:val="20"/>
                <w:szCs w:val="20"/>
              </w:rPr>
              <w:t>AbstractObservationCharacteristics</w:t>
            </w:r>
            <w:proofErr w:type="spellEnd"/>
            <w:r w:rsidRPr="004652C7">
              <w:rPr>
                <w:sz w:val="20"/>
                <w:szCs w:val="20"/>
              </w:rPr>
              <w:t>/</w:t>
            </w:r>
            <w:proofErr w:type="spellStart"/>
            <w:r w:rsidRPr="004652C7">
              <w:rPr>
                <w:sz w:val="20"/>
                <w:szCs w:val="20"/>
              </w:rPr>
              <w:t>uFoI</w:t>
            </w:r>
            <w:proofErr w:type="spellEnd"/>
          </w:p>
        </w:tc>
        <w:tc>
          <w:tcPr>
            <w:tcW w:w="5103" w:type="dxa"/>
            <w:shd w:val="clear" w:color="auto" w:fill="auto"/>
            <w:tcMar>
              <w:top w:w="100" w:type="dxa"/>
              <w:left w:w="100" w:type="dxa"/>
              <w:bottom w:w="100" w:type="dxa"/>
              <w:right w:w="100" w:type="dxa"/>
            </w:tcMar>
          </w:tcPr>
          <w:p w14:paraId="466CC005" w14:textId="28EDF872" w:rsidR="00203CA4" w:rsidRPr="004652C7" w:rsidRDefault="00C32E3D" w:rsidP="001A5B74">
            <w:pPr>
              <w:rPr>
                <w:sz w:val="20"/>
                <w:szCs w:val="20"/>
              </w:rPr>
            </w:pPr>
            <w:r w:rsidRPr="004652C7">
              <w:rPr>
                <w:sz w:val="20"/>
                <w:szCs w:val="20"/>
              </w:rPr>
              <w:t>I</w:t>
            </w:r>
            <w:r w:rsidR="00203CA4" w:rsidRPr="004652C7">
              <w:rPr>
                <w:sz w:val="20"/>
                <w:szCs w:val="20"/>
              </w:rPr>
              <w:t xml:space="preserve">n the case where ultimate and proximate </w:t>
            </w:r>
            <w:r w:rsidR="006F73DD" w:rsidRPr="004652C7">
              <w:rPr>
                <w:sz w:val="20"/>
                <w:szCs w:val="20"/>
              </w:rPr>
              <w:t xml:space="preserve">features-of-interest </w:t>
            </w:r>
            <w:r w:rsidR="00203CA4" w:rsidRPr="004652C7">
              <w:rPr>
                <w:sz w:val="20"/>
                <w:szCs w:val="20"/>
              </w:rPr>
              <w:t xml:space="preserve">are the same object, </w:t>
            </w:r>
            <w:r w:rsidR="00CA49AB" w:rsidRPr="004652C7">
              <w:rPr>
                <w:sz w:val="20"/>
                <w:szCs w:val="20"/>
              </w:rPr>
              <w:t>the association</w:t>
            </w:r>
            <w:r w:rsidR="00203CA4" w:rsidRPr="004652C7">
              <w:rPr>
                <w:sz w:val="20"/>
                <w:szCs w:val="20"/>
              </w:rPr>
              <w:t xml:space="preserve"> SHOULD be provided </w:t>
            </w:r>
            <w:r w:rsidR="00CA49AB" w:rsidRPr="004652C7">
              <w:rPr>
                <w:sz w:val="20"/>
                <w:szCs w:val="20"/>
              </w:rPr>
              <w:t>using</w:t>
            </w:r>
            <w:r w:rsidR="00203CA4" w:rsidRPr="004652C7">
              <w:rPr>
                <w:sz w:val="20"/>
                <w:szCs w:val="20"/>
              </w:rPr>
              <w:t xml:space="preserve"> the </w:t>
            </w:r>
            <w:proofErr w:type="spellStart"/>
            <w:r w:rsidR="00203CA4" w:rsidRPr="004652C7">
              <w:rPr>
                <w:b/>
                <w:sz w:val="20"/>
                <w:szCs w:val="20"/>
              </w:rPr>
              <w:t>ultimate</w:t>
            </w:r>
            <w:r w:rsidR="00F41068" w:rsidRPr="004652C7">
              <w:rPr>
                <w:b/>
                <w:sz w:val="20"/>
                <w:szCs w:val="20"/>
              </w:rPr>
              <w:t>F</w:t>
            </w:r>
            <w:r w:rsidR="00203CA4" w:rsidRPr="004652C7">
              <w:rPr>
                <w:b/>
                <w:sz w:val="20"/>
                <w:szCs w:val="20"/>
              </w:rPr>
              <w:t>eature</w:t>
            </w:r>
            <w:r w:rsidR="00F41068" w:rsidRPr="004652C7">
              <w:rPr>
                <w:b/>
                <w:sz w:val="20"/>
                <w:szCs w:val="20"/>
              </w:rPr>
              <w:t>O</w:t>
            </w:r>
            <w:r w:rsidR="00203CA4" w:rsidRPr="004652C7">
              <w:rPr>
                <w:b/>
                <w:sz w:val="20"/>
                <w:szCs w:val="20"/>
              </w:rPr>
              <w:t>f</w:t>
            </w:r>
            <w:r w:rsidR="00F41068" w:rsidRPr="004652C7">
              <w:rPr>
                <w:b/>
                <w:sz w:val="20"/>
                <w:szCs w:val="20"/>
              </w:rPr>
              <w:t>I</w:t>
            </w:r>
            <w:r w:rsidR="00203CA4" w:rsidRPr="004652C7">
              <w:rPr>
                <w:b/>
                <w:sz w:val="20"/>
                <w:szCs w:val="20"/>
              </w:rPr>
              <w:t>nterest</w:t>
            </w:r>
            <w:proofErr w:type="spellEnd"/>
            <w:r w:rsidR="00CA49AB" w:rsidRPr="004652C7">
              <w:rPr>
                <w:b/>
                <w:sz w:val="20"/>
                <w:szCs w:val="20"/>
              </w:rPr>
              <w:t xml:space="preserve"> </w:t>
            </w:r>
            <w:r w:rsidR="00CA49AB" w:rsidRPr="004652C7">
              <w:rPr>
                <w:bCs/>
                <w:sz w:val="20"/>
                <w:szCs w:val="20"/>
              </w:rPr>
              <w:t>association role</w:t>
            </w:r>
            <w:r w:rsidR="00203CA4" w:rsidRPr="004652C7">
              <w:rPr>
                <w:sz w:val="20"/>
                <w:szCs w:val="20"/>
              </w:rPr>
              <w:t>.</w:t>
            </w:r>
          </w:p>
        </w:tc>
      </w:tr>
    </w:tbl>
    <w:p w14:paraId="45821A4F" w14:textId="52C21D59" w:rsidR="002C3FBC" w:rsidRDefault="002C3FBC" w:rsidP="00FA3567">
      <w:pPr>
        <w:rPr>
          <w:lang w:eastAsia="ja-JP"/>
        </w:rPr>
      </w:pPr>
    </w:p>
    <w:p w14:paraId="1E019EFD" w14:textId="2A3F5588" w:rsidR="00A515A7" w:rsidRDefault="00A515A7" w:rsidP="00A515A7">
      <w:pPr>
        <w:rPr>
          <w:lang w:eastAsia="ja-JP"/>
        </w:rPr>
      </w:pPr>
      <w:r>
        <w:rPr>
          <w:lang w:eastAsia="ja-JP"/>
        </w:rPr>
        <w:t>NOTE</w:t>
      </w:r>
      <w:r>
        <w:rPr>
          <w:lang w:eastAsia="ja-JP"/>
        </w:rPr>
        <w:tab/>
      </w:r>
      <w:r>
        <w:rPr>
          <w:lang w:eastAsia="ja-JP"/>
        </w:rPr>
        <w:tab/>
        <w:t xml:space="preserve">There will often be a specifiable relationship between the proximate and ultimate </w:t>
      </w:r>
      <w:del w:id="313" w:author="Katharina Schleidt" w:date="2021-07-05T13:55:00Z">
        <w:r w:rsidDel="0058722D">
          <w:rPr>
            <w:lang w:eastAsia="ja-JP"/>
          </w:rPr>
          <w:delText>feature of interest</w:delText>
        </w:r>
      </w:del>
      <w:ins w:id="314" w:author="Katharina Schleidt" w:date="2021-07-05T13:55:00Z">
        <w:r w:rsidR="0058722D">
          <w:rPr>
            <w:lang w:eastAsia="ja-JP"/>
          </w:rPr>
          <w:t>feature-of-interest</w:t>
        </w:r>
      </w:ins>
      <w:r>
        <w:rPr>
          <w:lang w:eastAsia="ja-JP"/>
        </w:rPr>
        <w:t>, such as a sampling-chain</w:t>
      </w:r>
      <w:r w:rsidR="00C518EB">
        <w:rPr>
          <w:lang w:eastAsia="ja-JP"/>
        </w:rPr>
        <w:t xml:space="preserve">, see Clause </w:t>
      </w:r>
      <w:r w:rsidR="00C518EB">
        <w:rPr>
          <w:lang w:eastAsia="ja-JP"/>
        </w:rPr>
        <w:fldChar w:fldCharType="begin"/>
      </w:r>
      <w:r w:rsidR="00C518EB">
        <w:rPr>
          <w:lang w:eastAsia="ja-JP"/>
        </w:rPr>
        <w:instrText xml:space="preserve"> REF _Ref52396733 \r \h </w:instrText>
      </w:r>
      <w:r w:rsidR="00C518EB">
        <w:rPr>
          <w:lang w:eastAsia="ja-JP"/>
        </w:rPr>
      </w:r>
      <w:r w:rsidR="00C518EB">
        <w:rPr>
          <w:lang w:eastAsia="ja-JP"/>
        </w:rPr>
        <w:fldChar w:fldCharType="separate"/>
      </w:r>
      <w:r w:rsidR="00821F18">
        <w:rPr>
          <w:lang w:eastAsia="ja-JP"/>
        </w:rPr>
        <w:t>7.2.2</w:t>
      </w:r>
      <w:r w:rsidR="00C518EB">
        <w:rPr>
          <w:lang w:eastAsia="ja-JP"/>
        </w:rPr>
        <w:fldChar w:fldCharType="end"/>
      </w:r>
      <w:r w:rsidR="00C518EB">
        <w:rPr>
          <w:lang w:eastAsia="ja-JP"/>
        </w:rPr>
        <w:t xml:space="preserve"> for examples.</w:t>
      </w:r>
    </w:p>
    <w:p w14:paraId="3F3D13F2" w14:textId="6E093E55" w:rsidR="00A515A7" w:rsidRDefault="00A515A7" w:rsidP="00A515A7">
      <w:pPr>
        <w:rPr>
          <w:lang w:eastAsia="ja-JP"/>
        </w:rPr>
      </w:pPr>
      <w:r>
        <w:rPr>
          <w:lang w:eastAsia="ja-JP"/>
        </w:rPr>
        <w:t xml:space="preserve">EXAMPLE </w:t>
      </w:r>
      <w:r>
        <w:rPr>
          <w:lang w:eastAsia="ja-JP"/>
        </w:rPr>
        <w:tab/>
      </w:r>
      <w:del w:id="315" w:author="Katharina Schleidt" w:date="2021-07-05T19:58:00Z">
        <w:r w:rsidDel="00B32239">
          <w:rPr>
            <w:lang w:eastAsia="ja-JP"/>
          </w:rPr>
          <w:delText xml:space="preserve">a </w:delText>
        </w:r>
      </w:del>
      <w:ins w:id="316" w:author="Katharina Schleidt" w:date="2021-07-05T19:58:00Z">
        <w:r w:rsidR="00B32239">
          <w:rPr>
            <w:lang w:eastAsia="ja-JP"/>
          </w:rPr>
          <w:t>A</w:t>
        </w:r>
        <w:r w:rsidR="00B32239">
          <w:rPr>
            <w:lang w:eastAsia="ja-JP"/>
          </w:rPr>
          <w:t xml:space="preserve"> </w:t>
        </w:r>
      </w:ins>
      <w:r>
        <w:rPr>
          <w:lang w:eastAsia="ja-JP"/>
        </w:rPr>
        <w:t>river, an aquifer, soil layer, outcrop, a butterfly, a survey area, a room, Abby's car, a specific human being, this document</w:t>
      </w:r>
    </w:p>
    <w:p w14:paraId="2533020F" w14:textId="77777777" w:rsidR="00A515A7" w:rsidRDefault="00A515A7" w:rsidP="00A515A7">
      <w:pPr>
        <w:rPr>
          <w:lang w:eastAsia="ja-JP"/>
        </w:rPr>
      </w:pPr>
      <w:r>
        <w:rPr>
          <w:lang w:eastAsia="ja-JP"/>
        </w:rPr>
        <w:t xml:space="preserve">EXAMPLE 1: To determine the concentrations of chemical compounds in a river, a sample is taken in a predefined location in the river. This sample is taken to a laboratory where the required chemical analysis is done. In this case, the river is the </w:t>
      </w:r>
      <w:proofErr w:type="spellStart"/>
      <w:r>
        <w:rPr>
          <w:lang w:eastAsia="ja-JP"/>
        </w:rPr>
        <w:t>ultimateFeatureOfInterest</w:t>
      </w:r>
      <w:proofErr w:type="spellEnd"/>
      <w:r>
        <w:rPr>
          <w:lang w:eastAsia="ja-JP"/>
        </w:rPr>
        <w:t xml:space="preserve">, while the sample is the </w:t>
      </w:r>
      <w:proofErr w:type="spellStart"/>
      <w:proofErr w:type="gramStart"/>
      <w:r>
        <w:rPr>
          <w:lang w:eastAsia="ja-JP"/>
        </w:rPr>
        <w:t>proximateFeatureOfInterest</w:t>
      </w:r>
      <w:proofErr w:type="spellEnd"/>
      <w:r>
        <w:rPr>
          <w:lang w:eastAsia="ja-JP"/>
        </w:rPr>
        <w:t xml:space="preserve"> .</w:t>
      </w:r>
      <w:proofErr w:type="gramEnd"/>
    </w:p>
    <w:p w14:paraId="30E2B671" w14:textId="77777777" w:rsidR="00A515A7" w:rsidRDefault="00A515A7" w:rsidP="00A515A7">
      <w:pPr>
        <w:rPr>
          <w:lang w:eastAsia="ja-JP"/>
        </w:rPr>
      </w:pPr>
      <w:r>
        <w:rPr>
          <w:lang w:eastAsia="ja-JP"/>
        </w:rPr>
        <w:t xml:space="preserve">EXAMPLE 2: Pertaining to document and observations on the consistency thereof, for the Observation “This clause is inconsistent”, the </w:t>
      </w:r>
      <w:proofErr w:type="spellStart"/>
      <w:r>
        <w:rPr>
          <w:lang w:eastAsia="ja-JP"/>
        </w:rPr>
        <w:t>ultimateFeatureOfInterest</w:t>
      </w:r>
      <w:proofErr w:type="spellEnd"/>
      <w:r>
        <w:rPr>
          <w:lang w:eastAsia="ja-JP"/>
        </w:rPr>
        <w:t xml:space="preserve"> is the entire document, while the </w:t>
      </w:r>
      <w:proofErr w:type="spellStart"/>
      <w:r>
        <w:rPr>
          <w:lang w:eastAsia="ja-JP"/>
        </w:rPr>
        <w:t>proximateFeatureOfInterest</w:t>
      </w:r>
      <w:proofErr w:type="spellEnd"/>
      <w:r>
        <w:rPr>
          <w:lang w:eastAsia="ja-JP"/>
        </w:rPr>
        <w:t xml:space="preserve"> is the specific clause being addressed.</w:t>
      </w:r>
    </w:p>
    <w:p w14:paraId="7BECBA71" w14:textId="78694468" w:rsidR="00A515A7" w:rsidRDefault="00A515A7" w:rsidP="00A515A7">
      <w:pPr>
        <w:rPr>
          <w:lang w:eastAsia="ja-JP"/>
        </w:rPr>
      </w:pPr>
      <w:r>
        <w:rPr>
          <w:lang w:eastAsia="ja-JP"/>
        </w:rPr>
        <w:t xml:space="preserve">EXAMPLE 3: the determination of the species of the butterfly, in this case the butterfly is the </w:t>
      </w:r>
      <w:proofErr w:type="spellStart"/>
      <w:r>
        <w:rPr>
          <w:lang w:eastAsia="ja-JP"/>
        </w:rPr>
        <w:t>ultimateFeatureOfInterest</w:t>
      </w:r>
      <w:proofErr w:type="spellEnd"/>
      <w:r>
        <w:rPr>
          <w:lang w:eastAsia="ja-JP"/>
        </w:rPr>
        <w:t xml:space="preserve">, no </w:t>
      </w:r>
      <w:proofErr w:type="spellStart"/>
      <w:r>
        <w:rPr>
          <w:lang w:eastAsia="ja-JP"/>
        </w:rPr>
        <w:t>proximateFeatureOfInterest</w:t>
      </w:r>
      <w:proofErr w:type="spellEnd"/>
      <w:r>
        <w:rPr>
          <w:lang w:eastAsia="ja-JP"/>
        </w:rPr>
        <w:t xml:space="preserve"> need be provided.</w:t>
      </w:r>
    </w:p>
    <w:p w14:paraId="79723680" w14:textId="5D1AEEC9" w:rsidR="00916406" w:rsidRDefault="001E1837" w:rsidP="001E1837">
      <w:pPr>
        <w:pStyle w:val="Heading2"/>
      </w:pPr>
      <w:bookmarkStart w:id="317" w:name="_Toc72768877"/>
      <w:proofErr w:type="spellStart"/>
      <w:r w:rsidRPr="001E1837">
        <w:t>AbstractObservation</w:t>
      </w:r>
      <w:bookmarkEnd w:id="317"/>
      <w:proofErr w:type="spellEnd"/>
    </w:p>
    <w:p w14:paraId="6D478A5B" w14:textId="7E675168" w:rsidR="001E1837" w:rsidRDefault="00067877" w:rsidP="00067877">
      <w:pPr>
        <w:pStyle w:val="Heading3"/>
      </w:pPr>
      <w:proofErr w:type="spellStart"/>
      <w:r w:rsidRPr="00067877">
        <w:t>AbstractObservation</w:t>
      </w:r>
      <w:proofErr w:type="spellEnd"/>
      <w:r w:rsidRPr="00067877">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067877" w14:paraId="6A5146FE" w14:textId="77777777" w:rsidTr="00067877">
        <w:tc>
          <w:tcPr>
            <w:tcW w:w="2258" w:type="dxa"/>
            <w:shd w:val="clear" w:color="auto" w:fill="auto"/>
            <w:tcMar>
              <w:top w:w="100" w:type="dxa"/>
              <w:left w:w="100" w:type="dxa"/>
              <w:bottom w:w="100" w:type="dxa"/>
              <w:right w:w="100" w:type="dxa"/>
            </w:tcMar>
          </w:tcPr>
          <w:p w14:paraId="6CF7332A" w14:textId="77777777" w:rsidR="00067877" w:rsidRDefault="00067877"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272D48E" w14:textId="77777777" w:rsidR="00067877" w:rsidRDefault="0006787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p>
        </w:tc>
      </w:tr>
      <w:tr w:rsidR="00067877" w14:paraId="09637992" w14:textId="77777777" w:rsidTr="00067877">
        <w:tc>
          <w:tcPr>
            <w:tcW w:w="2258" w:type="dxa"/>
            <w:shd w:val="clear" w:color="auto" w:fill="auto"/>
            <w:tcMar>
              <w:top w:w="100" w:type="dxa"/>
              <w:left w:w="100" w:type="dxa"/>
              <w:bottom w:w="100" w:type="dxa"/>
              <w:right w:w="100" w:type="dxa"/>
            </w:tcMar>
          </w:tcPr>
          <w:p w14:paraId="4B1D5E55" w14:textId="77777777" w:rsidR="00067877" w:rsidRDefault="00067877"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40B8B779" w14:textId="77777777" w:rsidR="00067877" w:rsidRDefault="00067877" w:rsidP="001A5B74">
            <w:pPr>
              <w:widowControl w:val="0"/>
              <w:spacing w:line="240" w:lineRule="auto"/>
              <w:rPr>
                <w:sz w:val="20"/>
                <w:szCs w:val="20"/>
              </w:rPr>
            </w:pPr>
            <w:r>
              <w:rPr>
                <w:sz w:val="20"/>
                <w:szCs w:val="20"/>
              </w:rPr>
              <w:t>Logical model</w:t>
            </w:r>
          </w:p>
        </w:tc>
      </w:tr>
      <w:tr w:rsidR="00067877" w14:paraId="2E198517" w14:textId="77777777" w:rsidTr="00067877">
        <w:tc>
          <w:tcPr>
            <w:tcW w:w="2258" w:type="dxa"/>
            <w:shd w:val="clear" w:color="auto" w:fill="auto"/>
            <w:tcMar>
              <w:top w:w="100" w:type="dxa"/>
              <w:left w:w="100" w:type="dxa"/>
              <w:bottom w:w="100" w:type="dxa"/>
              <w:right w:w="100" w:type="dxa"/>
            </w:tcMar>
          </w:tcPr>
          <w:p w14:paraId="483B9CFF" w14:textId="77777777" w:rsidR="00067877" w:rsidRDefault="00067877"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3202BD00" w14:textId="77777777" w:rsidR="00067877" w:rsidRDefault="00067877" w:rsidP="001A5B74">
            <w:pPr>
              <w:widowControl w:val="0"/>
              <w:spacing w:line="240" w:lineRule="auto"/>
              <w:rPr>
                <w:sz w:val="20"/>
                <w:szCs w:val="20"/>
              </w:rPr>
            </w:pPr>
            <w:r>
              <w:rPr>
                <w:sz w:val="20"/>
                <w:szCs w:val="20"/>
              </w:rPr>
              <w:t xml:space="preserve">Abstract Observation core - </w:t>
            </w:r>
            <w:proofErr w:type="spellStart"/>
            <w:r>
              <w:rPr>
                <w:sz w:val="20"/>
                <w:szCs w:val="20"/>
              </w:rPr>
              <w:t>AbstractObservation</w:t>
            </w:r>
            <w:proofErr w:type="spellEnd"/>
          </w:p>
        </w:tc>
      </w:tr>
      <w:tr w:rsidR="00067877" w14:paraId="790B27E1" w14:textId="77777777" w:rsidTr="00067877">
        <w:tc>
          <w:tcPr>
            <w:tcW w:w="2258" w:type="dxa"/>
            <w:shd w:val="clear" w:color="auto" w:fill="auto"/>
            <w:tcMar>
              <w:top w:w="100" w:type="dxa"/>
              <w:left w:w="100" w:type="dxa"/>
              <w:bottom w:w="100" w:type="dxa"/>
              <w:right w:w="100" w:type="dxa"/>
            </w:tcMar>
          </w:tcPr>
          <w:p w14:paraId="24137FE6" w14:textId="77777777" w:rsidR="00067877" w:rsidRDefault="00067877"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1B1E6B68" w14:textId="77777777" w:rsidR="00067877" w:rsidRDefault="00067877" w:rsidP="001A5B74">
            <w:pPr>
              <w:widowControl w:val="0"/>
              <w:spacing w:line="240" w:lineRule="auto"/>
              <w:rPr>
                <w:sz w:val="20"/>
                <w:szCs w:val="20"/>
              </w:rPr>
            </w:pPr>
            <w:r>
              <w:rPr>
                <w:sz w:val="20"/>
                <w:szCs w:val="20"/>
              </w:rPr>
              <w:t>ISO 19103:2015 Geographic information – Conceptual schema language, UML2 conformance class</w:t>
            </w:r>
          </w:p>
        </w:tc>
      </w:tr>
      <w:tr w:rsidR="00067877" w14:paraId="20C3E3C0" w14:textId="77777777" w:rsidTr="00067877">
        <w:tc>
          <w:tcPr>
            <w:tcW w:w="2258" w:type="dxa"/>
            <w:shd w:val="clear" w:color="auto" w:fill="auto"/>
            <w:tcMar>
              <w:top w:w="100" w:type="dxa"/>
              <w:left w:w="100" w:type="dxa"/>
              <w:bottom w:w="100" w:type="dxa"/>
              <w:right w:w="100" w:type="dxa"/>
            </w:tcMar>
          </w:tcPr>
          <w:p w14:paraId="3C05DE4C" w14:textId="77777777" w:rsidR="00067877" w:rsidRDefault="00067877"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482DD151" w14:textId="77777777" w:rsidR="00067877" w:rsidRDefault="00067877"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CoreTypes</w:t>
            </w:r>
            <w:proofErr w:type="spellEnd"/>
            <w:r>
              <w:rPr>
                <w:sz w:val="20"/>
                <w:szCs w:val="20"/>
              </w:rPr>
              <w:t xml:space="preserve"> conformance class</w:t>
            </w:r>
          </w:p>
        </w:tc>
      </w:tr>
      <w:tr w:rsidR="00067877" w14:paraId="3022AD4A" w14:textId="77777777" w:rsidTr="00067877">
        <w:tc>
          <w:tcPr>
            <w:tcW w:w="2258" w:type="dxa"/>
            <w:shd w:val="clear" w:color="auto" w:fill="auto"/>
            <w:tcMar>
              <w:top w:w="100" w:type="dxa"/>
              <w:left w:w="100" w:type="dxa"/>
              <w:bottom w:w="100" w:type="dxa"/>
              <w:right w:w="100" w:type="dxa"/>
            </w:tcMar>
          </w:tcPr>
          <w:p w14:paraId="1604EFA1" w14:textId="77777777" w:rsidR="00067877" w:rsidRDefault="00067877"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669B3C7" w14:textId="77777777" w:rsidR="00067877" w:rsidRDefault="00067877" w:rsidP="001A5B74">
            <w:pPr>
              <w:widowControl w:val="0"/>
              <w:spacing w:line="240" w:lineRule="auto"/>
              <w:rPr>
                <w:sz w:val="20"/>
                <w:szCs w:val="20"/>
              </w:rPr>
            </w:pPr>
            <w:r>
              <w:rPr>
                <w:sz w:val="20"/>
                <w:szCs w:val="20"/>
              </w:rPr>
              <w:t>ISO 19108:2002 Geographic information – Temporal schema, Application schemas for data transfer conformance class</w:t>
            </w:r>
          </w:p>
        </w:tc>
      </w:tr>
      <w:tr w:rsidR="00067877" w14:paraId="1E92DB73" w14:textId="77777777" w:rsidTr="00067877">
        <w:tc>
          <w:tcPr>
            <w:tcW w:w="2258" w:type="dxa"/>
            <w:shd w:val="clear" w:color="auto" w:fill="auto"/>
            <w:tcMar>
              <w:top w:w="100" w:type="dxa"/>
              <w:left w:w="100" w:type="dxa"/>
              <w:bottom w:w="100" w:type="dxa"/>
              <w:right w:w="100" w:type="dxa"/>
            </w:tcMar>
          </w:tcPr>
          <w:p w14:paraId="3D5EBB1C" w14:textId="77777777" w:rsidR="00067877" w:rsidRDefault="00067877" w:rsidP="001A5B74">
            <w:pPr>
              <w:widowControl w:val="0"/>
              <w:spacing w:line="240" w:lineRule="auto"/>
              <w:rPr>
                <w:sz w:val="20"/>
                <w:szCs w:val="20"/>
              </w:rPr>
            </w:pPr>
            <w:r>
              <w:rPr>
                <w:sz w:val="20"/>
                <w:szCs w:val="20"/>
              </w:rPr>
              <w:lastRenderedPageBreak/>
              <w:t>Imports</w:t>
            </w:r>
          </w:p>
        </w:tc>
        <w:tc>
          <w:tcPr>
            <w:tcW w:w="7513" w:type="dxa"/>
            <w:shd w:val="clear" w:color="auto" w:fill="auto"/>
            <w:tcMar>
              <w:top w:w="100" w:type="dxa"/>
              <w:left w:w="100" w:type="dxa"/>
              <w:bottom w:w="100" w:type="dxa"/>
              <w:right w:w="100" w:type="dxa"/>
            </w:tcMar>
          </w:tcPr>
          <w:p w14:paraId="763D0918" w14:textId="77777777" w:rsidR="00067877" w:rsidRDefault="0006787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AbstractObservationCharacteristics</w:t>
            </w:r>
            <w:proofErr w:type="spellEnd"/>
          </w:p>
        </w:tc>
      </w:tr>
      <w:tr w:rsidR="00067877" w14:paraId="15A66E4E" w14:textId="77777777" w:rsidTr="00067877">
        <w:tc>
          <w:tcPr>
            <w:tcW w:w="2258" w:type="dxa"/>
            <w:shd w:val="clear" w:color="auto" w:fill="auto"/>
            <w:tcMar>
              <w:top w:w="100" w:type="dxa"/>
              <w:left w:w="100" w:type="dxa"/>
              <w:bottom w:w="100" w:type="dxa"/>
              <w:right w:w="100" w:type="dxa"/>
            </w:tcMar>
          </w:tcPr>
          <w:p w14:paraId="02F99CD4" w14:textId="77777777" w:rsidR="00067877" w:rsidRDefault="00067877"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D022085" w14:textId="77777777" w:rsidR="00067877" w:rsidRDefault="0006787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r>
              <w:rPr>
                <w:sz w:val="20"/>
                <w:szCs w:val="20"/>
              </w:rPr>
              <w:t>/</w:t>
            </w:r>
            <w:proofErr w:type="spellStart"/>
            <w:r>
              <w:rPr>
                <w:sz w:val="20"/>
                <w:szCs w:val="20"/>
              </w:rPr>
              <w:t>resultTime</w:t>
            </w:r>
            <w:proofErr w:type="spellEnd"/>
            <w:r>
              <w:rPr>
                <w:sz w:val="20"/>
                <w:szCs w:val="20"/>
              </w:rPr>
              <w:t>-type</w:t>
            </w:r>
          </w:p>
        </w:tc>
      </w:tr>
      <w:tr w:rsidR="00067877" w14:paraId="49A73171" w14:textId="77777777" w:rsidTr="00067877">
        <w:tc>
          <w:tcPr>
            <w:tcW w:w="2258" w:type="dxa"/>
            <w:shd w:val="clear" w:color="auto" w:fill="auto"/>
            <w:tcMar>
              <w:top w:w="100" w:type="dxa"/>
              <w:left w:w="100" w:type="dxa"/>
              <w:bottom w:w="100" w:type="dxa"/>
              <w:right w:w="100" w:type="dxa"/>
            </w:tcMar>
          </w:tcPr>
          <w:p w14:paraId="2CE2649A" w14:textId="77777777" w:rsidR="00067877" w:rsidRDefault="00067877" w:rsidP="001A5B74">
            <w:pPr>
              <w:widowControl w:val="0"/>
              <w:spacing w:line="240" w:lineRule="auto"/>
              <w:rPr>
                <w:sz w:val="20"/>
                <w:szCs w:val="20"/>
              </w:rPr>
            </w:pPr>
            <w:r>
              <w:rPr>
                <w:sz w:val="20"/>
                <w:szCs w:val="20"/>
              </w:rPr>
              <w:t>Requirement</w:t>
            </w:r>
          </w:p>
        </w:tc>
        <w:tc>
          <w:tcPr>
            <w:tcW w:w="75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3A3F9E" w14:textId="77777777" w:rsidR="00067877" w:rsidRDefault="0006787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r>
              <w:rPr>
                <w:sz w:val="20"/>
                <w:szCs w:val="20"/>
              </w:rPr>
              <w:t>/</w:t>
            </w:r>
            <w:proofErr w:type="spellStart"/>
            <w:r>
              <w:rPr>
                <w:sz w:val="20"/>
                <w:szCs w:val="20"/>
              </w:rPr>
              <w:t>validTime</w:t>
            </w:r>
            <w:proofErr w:type="spellEnd"/>
            <w:r>
              <w:rPr>
                <w:sz w:val="20"/>
                <w:szCs w:val="20"/>
              </w:rPr>
              <w:t>-type</w:t>
            </w:r>
          </w:p>
        </w:tc>
      </w:tr>
      <w:tr w:rsidR="00067877" w14:paraId="39C37D18" w14:textId="77777777" w:rsidTr="00067877">
        <w:tc>
          <w:tcPr>
            <w:tcW w:w="2258" w:type="dxa"/>
            <w:shd w:val="clear" w:color="auto" w:fill="auto"/>
            <w:tcMar>
              <w:top w:w="100" w:type="dxa"/>
              <w:left w:w="100" w:type="dxa"/>
              <w:bottom w:w="100" w:type="dxa"/>
              <w:right w:w="100" w:type="dxa"/>
            </w:tcMar>
          </w:tcPr>
          <w:p w14:paraId="2E2099DD" w14:textId="77777777" w:rsidR="00067877" w:rsidRDefault="00067877" w:rsidP="001A5B74">
            <w:pPr>
              <w:widowControl w:val="0"/>
              <w:spacing w:line="240" w:lineRule="auto"/>
              <w:rPr>
                <w:sz w:val="20"/>
                <w:szCs w:val="20"/>
              </w:rPr>
            </w:pPr>
            <w:r>
              <w:rPr>
                <w:sz w:val="20"/>
                <w:szCs w:val="20"/>
              </w:rPr>
              <w:t>Requirement</w:t>
            </w:r>
          </w:p>
        </w:tc>
        <w:tc>
          <w:tcPr>
            <w:tcW w:w="75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BB76A6" w14:textId="77777777" w:rsidR="00067877" w:rsidRDefault="00067877" w:rsidP="001A5B74">
            <w:pPr>
              <w:widowControl w:val="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/Observation/</w:t>
            </w:r>
            <w:proofErr w:type="spellStart"/>
            <w:r>
              <w:rPr>
                <w:sz w:val="20"/>
                <w:szCs w:val="20"/>
              </w:rPr>
              <w:t>phenomenonTime</w:t>
            </w:r>
            <w:proofErr w:type="spellEnd"/>
            <w:r>
              <w:rPr>
                <w:sz w:val="20"/>
                <w:szCs w:val="20"/>
              </w:rPr>
              <w:t>-card</w:t>
            </w:r>
          </w:p>
        </w:tc>
      </w:tr>
      <w:tr w:rsidR="00067877" w14:paraId="41BE0320" w14:textId="77777777" w:rsidTr="00067877">
        <w:tc>
          <w:tcPr>
            <w:tcW w:w="2258" w:type="dxa"/>
            <w:shd w:val="clear" w:color="auto" w:fill="auto"/>
            <w:tcMar>
              <w:top w:w="100" w:type="dxa"/>
              <w:left w:w="100" w:type="dxa"/>
              <w:bottom w:w="100" w:type="dxa"/>
              <w:right w:w="100" w:type="dxa"/>
            </w:tcMar>
          </w:tcPr>
          <w:p w14:paraId="1BA2E3CD" w14:textId="77777777" w:rsidR="00067877" w:rsidRDefault="00067877" w:rsidP="001A5B74">
            <w:pPr>
              <w:widowControl w:val="0"/>
              <w:spacing w:line="240" w:lineRule="auto"/>
              <w:rPr>
                <w:sz w:val="20"/>
                <w:szCs w:val="20"/>
              </w:rPr>
            </w:pPr>
            <w:r>
              <w:rPr>
                <w:sz w:val="20"/>
                <w:szCs w:val="20"/>
              </w:rPr>
              <w:t>Requirement</w:t>
            </w:r>
          </w:p>
        </w:tc>
        <w:tc>
          <w:tcPr>
            <w:tcW w:w="75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0A0065" w14:textId="77777777" w:rsidR="00067877" w:rsidRDefault="00067877" w:rsidP="001A5B74">
            <w:pPr>
              <w:widowControl w:val="0"/>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/Observation/</w:t>
            </w:r>
            <w:proofErr w:type="spellStart"/>
            <w:r>
              <w:rPr>
                <w:sz w:val="20"/>
                <w:szCs w:val="20"/>
              </w:rPr>
              <w:t>resultTime</w:t>
            </w:r>
            <w:proofErr w:type="spellEnd"/>
            <w:r>
              <w:rPr>
                <w:sz w:val="20"/>
                <w:szCs w:val="20"/>
              </w:rPr>
              <w:t>-card</w:t>
            </w:r>
          </w:p>
        </w:tc>
      </w:tr>
      <w:tr w:rsidR="00067877" w14:paraId="3280FC1A" w14:textId="77777777" w:rsidTr="00067877">
        <w:tc>
          <w:tcPr>
            <w:tcW w:w="2258" w:type="dxa"/>
            <w:shd w:val="clear" w:color="auto" w:fill="auto"/>
            <w:tcMar>
              <w:top w:w="100" w:type="dxa"/>
              <w:left w:w="100" w:type="dxa"/>
              <w:bottom w:w="100" w:type="dxa"/>
              <w:right w:w="100" w:type="dxa"/>
            </w:tcMar>
          </w:tcPr>
          <w:p w14:paraId="318AB3B3" w14:textId="77777777" w:rsidR="00067877" w:rsidRDefault="00067877"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11CA209" w14:textId="77777777" w:rsidR="00067877" w:rsidRDefault="0006787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r>
              <w:rPr>
                <w:sz w:val="20"/>
                <w:szCs w:val="20"/>
              </w:rPr>
              <w:t>/</w:t>
            </w:r>
            <w:proofErr w:type="spellStart"/>
            <w:r>
              <w:rPr>
                <w:sz w:val="20"/>
                <w:szCs w:val="20"/>
              </w:rPr>
              <w:t>FoI</w:t>
            </w:r>
            <w:proofErr w:type="spellEnd"/>
            <w:r>
              <w:rPr>
                <w:sz w:val="20"/>
                <w:szCs w:val="20"/>
              </w:rPr>
              <w:t>-con</w:t>
            </w:r>
          </w:p>
        </w:tc>
      </w:tr>
      <w:tr w:rsidR="00067877" w14:paraId="56593F1E" w14:textId="77777777" w:rsidTr="00067877">
        <w:tc>
          <w:tcPr>
            <w:tcW w:w="2258" w:type="dxa"/>
            <w:shd w:val="clear" w:color="auto" w:fill="auto"/>
            <w:tcMar>
              <w:top w:w="100" w:type="dxa"/>
              <w:left w:w="100" w:type="dxa"/>
              <w:bottom w:w="100" w:type="dxa"/>
              <w:right w:w="100" w:type="dxa"/>
            </w:tcMar>
          </w:tcPr>
          <w:p w14:paraId="19543A34" w14:textId="77777777" w:rsidR="00067877" w:rsidRDefault="00067877"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F499EAD" w14:textId="77777777" w:rsidR="00067877" w:rsidRDefault="0006787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/Observation/</w:t>
            </w:r>
            <w:proofErr w:type="spellStart"/>
            <w:r>
              <w:rPr>
                <w:sz w:val="20"/>
                <w:szCs w:val="20"/>
              </w:rPr>
              <w:t>observedProperty</w:t>
            </w:r>
            <w:proofErr w:type="spellEnd"/>
            <w:r>
              <w:rPr>
                <w:sz w:val="20"/>
                <w:szCs w:val="20"/>
              </w:rPr>
              <w:t>-card</w:t>
            </w:r>
          </w:p>
        </w:tc>
      </w:tr>
      <w:tr w:rsidR="00067877" w14:paraId="7139ACEA" w14:textId="77777777" w:rsidTr="00067877">
        <w:tc>
          <w:tcPr>
            <w:tcW w:w="2258" w:type="dxa"/>
            <w:shd w:val="clear" w:color="auto" w:fill="auto"/>
            <w:tcMar>
              <w:top w:w="100" w:type="dxa"/>
              <w:left w:w="100" w:type="dxa"/>
              <w:bottom w:w="100" w:type="dxa"/>
              <w:right w:w="100" w:type="dxa"/>
            </w:tcMar>
          </w:tcPr>
          <w:p w14:paraId="38D74DCC" w14:textId="77777777" w:rsidR="00067877" w:rsidRDefault="00067877"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6D0542A" w14:textId="77777777" w:rsidR="00067877" w:rsidRDefault="0006787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/Observation/procedure-card</w:t>
            </w:r>
          </w:p>
        </w:tc>
      </w:tr>
      <w:tr w:rsidR="00067877" w14:paraId="4C3AEB4D" w14:textId="77777777" w:rsidTr="00067877">
        <w:tc>
          <w:tcPr>
            <w:tcW w:w="2258" w:type="dxa"/>
            <w:shd w:val="clear" w:color="auto" w:fill="auto"/>
            <w:tcMar>
              <w:top w:w="100" w:type="dxa"/>
              <w:left w:w="100" w:type="dxa"/>
              <w:bottom w:w="100" w:type="dxa"/>
              <w:right w:w="100" w:type="dxa"/>
            </w:tcMar>
          </w:tcPr>
          <w:p w14:paraId="4CAB8F28" w14:textId="77777777" w:rsidR="00067877" w:rsidRDefault="00067877"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C9FDF00" w14:textId="77777777" w:rsidR="00067877" w:rsidRDefault="0006787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/Observation/result-card</w:t>
            </w:r>
          </w:p>
        </w:tc>
      </w:tr>
      <w:tr w:rsidR="00067877" w14:paraId="6598FAEE" w14:textId="77777777" w:rsidTr="00067877">
        <w:tc>
          <w:tcPr>
            <w:tcW w:w="2258" w:type="dxa"/>
            <w:shd w:val="clear" w:color="auto" w:fill="auto"/>
            <w:tcMar>
              <w:top w:w="100" w:type="dxa"/>
              <w:left w:w="100" w:type="dxa"/>
              <w:bottom w:w="100" w:type="dxa"/>
              <w:right w:w="100" w:type="dxa"/>
            </w:tcMar>
          </w:tcPr>
          <w:p w14:paraId="0B61BCD2" w14:textId="77777777" w:rsidR="00067877" w:rsidRDefault="00067877" w:rsidP="001A5B74">
            <w:pPr>
              <w:widowControl w:val="0"/>
              <w:spacing w:line="240" w:lineRule="auto"/>
              <w:rPr>
                <w:sz w:val="20"/>
                <w:szCs w:val="20"/>
              </w:rPr>
            </w:pPr>
            <w:r>
              <w:rPr>
                <w:sz w:val="20"/>
                <w:szCs w:val="20"/>
              </w:rPr>
              <w:t>Recommendation</w:t>
            </w:r>
          </w:p>
        </w:tc>
        <w:tc>
          <w:tcPr>
            <w:tcW w:w="7513" w:type="dxa"/>
            <w:tcMar>
              <w:top w:w="100" w:type="dxa"/>
              <w:left w:w="100" w:type="dxa"/>
              <w:bottom w:w="100" w:type="dxa"/>
              <w:right w:w="100" w:type="dxa"/>
            </w:tcMar>
          </w:tcPr>
          <w:p w14:paraId="3F958195" w14:textId="77777777" w:rsidR="00067877" w:rsidRDefault="00067877" w:rsidP="001A5B74">
            <w:pPr>
              <w:widowControl w:val="0"/>
              <w:spacing w:line="240" w:lineRule="auto"/>
              <w:rPr>
                <w:sz w:val="20"/>
                <w:szCs w:val="20"/>
              </w:rPr>
            </w:pPr>
            <w:r>
              <w:rPr>
                <w:sz w:val="20"/>
                <w:szCs w:val="20"/>
              </w:rPr>
              <w:t>/rec/</w:t>
            </w:r>
            <w:proofErr w:type="spellStart"/>
            <w:r>
              <w:rPr>
                <w:sz w:val="20"/>
                <w:szCs w:val="20"/>
              </w:rPr>
              <w:t>obs-cpt</w:t>
            </w:r>
            <w:proofErr w:type="spellEnd"/>
            <w:r>
              <w:rPr>
                <w:sz w:val="20"/>
                <w:szCs w:val="20"/>
              </w:rPr>
              <w:t>/Observation/</w:t>
            </w:r>
            <w:proofErr w:type="spellStart"/>
            <w:r>
              <w:rPr>
                <w:sz w:val="20"/>
                <w:szCs w:val="20"/>
              </w:rPr>
              <w:t>observedProperty</w:t>
            </w:r>
            <w:proofErr w:type="spellEnd"/>
            <w:r>
              <w:rPr>
                <w:sz w:val="20"/>
                <w:szCs w:val="20"/>
              </w:rPr>
              <w:t>-con</w:t>
            </w:r>
          </w:p>
        </w:tc>
      </w:tr>
      <w:tr w:rsidR="00067877" w14:paraId="4B59270D" w14:textId="77777777" w:rsidTr="00067877">
        <w:tc>
          <w:tcPr>
            <w:tcW w:w="2258" w:type="dxa"/>
            <w:shd w:val="clear" w:color="auto" w:fill="auto"/>
            <w:tcMar>
              <w:top w:w="100" w:type="dxa"/>
              <w:left w:w="100" w:type="dxa"/>
              <w:bottom w:w="100" w:type="dxa"/>
              <w:right w:w="100" w:type="dxa"/>
            </w:tcMar>
          </w:tcPr>
          <w:p w14:paraId="38DF7971" w14:textId="77777777" w:rsidR="00067877" w:rsidRDefault="00067877" w:rsidP="001A5B74">
            <w:pPr>
              <w:widowControl w:val="0"/>
              <w:spacing w:line="240" w:lineRule="auto"/>
              <w:rPr>
                <w:sz w:val="20"/>
                <w:szCs w:val="20"/>
              </w:rPr>
            </w:pPr>
            <w:r>
              <w:rPr>
                <w:sz w:val="20"/>
                <w:szCs w:val="20"/>
              </w:rPr>
              <w:t>Recommendation</w:t>
            </w:r>
          </w:p>
        </w:tc>
        <w:tc>
          <w:tcPr>
            <w:tcW w:w="7513" w:type="dxa"/>
            <w:shd w:val="clear" w:color="auto" w:fill="auto"/>
            <w:tcMar>
              <w:top w:w="100" w:type="dxa"/>
              <w:left w:w="100" w:type="dxa"/>
              <w:bottom w:w="100" w:type="dxa"/>
              <w:right w:w="100" w:type="dxa"/>
            </w:tcMar>
          </w:tcPr>
          <w:p w14:paraId="7042BCFD" w14:textId="77777777" w:rsidR="00067877" w:rsidRDefault="00067877" w:rsidP="001A5B74">
            <w:pPr>
              <w:widowControl w:val="0"/>
              <w:spacing w:line="240" w:lineRule="auto"/>
              <w:rPr>
                <w:sz w:val="20"/>
                <w:szCs w:val="20"/>
              </w:rPr>
            </w:pPr>
            <w:r>
              <w:rPr>
                <w:sz w:val="20"/>
                <w:szCs w:val="20"/>
              </w:rPr>
              <w:t>/rec/</w:t>
            </w:r>
            <w:proofErr w:type="spellStart"/>
            <w:r>
              <w:rPr>
                <w:sz w:val="20"/>
                <w:szCs w:val="20"/>
              </w:rPr>
              <w:t>obs-cpt</w:t>
            </w:r>
            <w:proofErr w:type="spellEnd"/>
            <w:r>
              <w:rPr>
                <w:sz w:val="20"/>
                <w:szCs w:val="20"/>
              </w:rPr>
              <w:t>/Observation/</w:t>
            </w:r>
            <w:proofErr w:type="spellStart"/>
            <w:r>
              <w:rPr>
                <w:sz w:val="20"/>
                <w:szCs w:val="20"/>
              </w:rPr>
              <w:t>observerhost</w:t>
            </w:r>
            <w:proofErr w:type="spellEnd"/>
            <w:r>
              <w:rPr>
                <w:sz w:val="20"/>
                <w:szCs w:val="20"/>
              </w:rPr>
              <w:t>-con</w:t>
            </w:r>
          </w:p>
        </w:tc>
      </w:tr>
      <w:tr w:rsidR="00067877" w14:paraId="3CBACD31" w14:textId="77777777" w:rsidTr="00067877">
        <w:tc>
          <w:tcPr>
            <w:tcW w:w="2258" w:type="dxa"/>
            <w:shd w:val="clear" w:color="auto" w:fill="auto"/>
            <w:tcMar>
              <w:top w:w="100" w:type="dxa"/>
              <w:left w:w="100" w:type="dxa"/>
              <w:bottom w:w="100" w:type="dxa"/>
              <w:right w:w="100" w:type="dxa"/>
            </w:tcMar>
          </w:tcPr>
          <w:p w14:paraId="363C025A" w14:textId="77777777" w:rsidR="00067877" w:rsidRDefault="00067877" w:rsidP="001A5B74">
            <w:pPr>
              <w:widowControl w:val="0"/>
              <w:spacing w:line="240" w:lineRule="auto"/>
              <w:rPr>
                <w:sz w:val="20"/>
                <w:szCs w:val="20"/>
              </w:rPr>
            </w:pPr>
            <w:r>
              <w:rPr>
                <w:sz w:val="20"/>
                <w:szCs w:val="20"/>
              </w:rPr>
              <w:t>Recommendation</w:t>
            </w:r>
          </w:p>
        </w:tc>
        <w:tc>
          <w:tcPr>
            <w:tcW w:w="7513" w:type="dxa"/>
            <w:shd w:val="clear" w:color="auto" w:fill="auto"/>
            <w:tcMar>
              <w:top w:w="100" w:type="dxa"/>
              <w:left w:w="100" w:type="dxa"/>
              <w:bottom w:w="100" w:type="dxa"/>
              <w:right w:w="100" w:type="dxa"/>
            </w:tcMar>
          </w:tcPr>
          <w:p w14:paraId="37330E5D" w14:textId="77777777" w:rsidR="00067877" w:rsidRDefault="00067877" w:rsidP="001A5B74">
            <w:pPr>
              <w:widowControl w:val="0"/>
              <w:spacing w:line="240" w:lineRule="auto"/>
              <w:rPr>
                <w:sz w:val="20"/>
                <w:szCs w:val="20"/>
              </w:rPr>
            </w:pPr>
            <w:r>
              <w:rPr>
                <w:sz w:val="20"/>
                <w:szCs w:val="20"/>
              </w:rPr>
              <w:t>/rec/</w:t>
            </w:r>
            <w:proofErr w:type="spellStart"/>
            <w:r>
              <w:rPr>
                <w:sz w:val="20"/>
                <w:szCs w:val="20"/>
              </w:rPr>
              <w:t>obs-cpt</w:t>
            </w:r>
            <w:proofErr w:type="spellEnd"/>
            <w:r>
              <w:rPr>
                <w:sz w:val="20"/>
                <w:szCs w:val="20"/>
              </w:rPr>
              <w:t>/Observation/procedure-con</w:t>
            </w:r>
          </w:p>
        </w:tc>
      </w:tr>
      <w:tr w:rsidR="00067877" w14:paraId="2A1387D9" w14:textId="77777777" w:rsidTr="00067877">
        <w:tc>
          <w:tcPr>
            <w:tcW w:w="2258" w:type="dxa"/>
            <w:shd w:val="clear" w:color="auto" w:fill="auto"/>
            <w:tcMar>
              <w:top w:w="100" w:type="dxa"/>
              <w:left w:w="100" w:type="dxa"/>
              <w:bottom w:w="100" w:type="dxa"/>
              <w:right w:w="100" w:type="dxa"/>
            </w:tcMar>
          </w:tcPr>
          <w:p w14:paraId="655EAE9C" w14:textId="77777777" w:rsidR="00067877" w:rsidRDefault="00067877" w:rsidP="001A5B74">
            <w:pPr>
              <w:widowControl w:val="0"/>
              <w:spacing w:line="240" w:lineRule="auto"/>
              <w:rPr>
                <w:sz w:val="20"/>
                <w:szCs w:val="20"/>
              </w:rPr>
            </w:pPr>
            <w:r>
              <w:rPr>
                <w:sz w:val="20"/>
                <w:szCs w:val="20"/>
              </w:rPr>
              <w:t>Recommendation</w:t>
            </w:r>
          </w:p>
        </w:tc>
        <w:tc>
          <w:tcPr>
            <w:tcW w:w="7513" w:type="dxa"/>
            <w:shd w:val="clear" w:color="auto" w:fill="auto"/>
            <w:tcMar>
              <w:top w:w="100" w:type="dxa"/>
              <w:left w:w="100" w:type="dxa"/>
              <w:bottom w:w="100" w:type="dxa"/>
              <w:right w:w="100" w:type="dxa"/>
            </w:tcMar>
          </w:tcPr>
          <w:p w14:paraId="7C5D8064" w14:textId="77777777" w:rsidR="00067877" w:rsidRDefault="00067877" w:rsidP="001A5B74">
            <w:pPr>
              <w:widowControl w:val="0"/>
              <w:spacing w:line="240" w:lineRule="auto"/>
              <w:rPr>
                <w:sz w:val="20"/>
                <w:szCs w:val="20"/>
              </w:rPr>
            </w:pPr>
            <w:r>
              <w:rPr>
                <w:sz w:val="20"/>
                <w:szCs w:val="20"/>
              </w:rPr>
              <w:t>/rec/</w:t>
            </w:r>
            <w:proofErr w:type="spellStart"/>
            <w:r>
              <w:rPr>
                <w:sz w:val="20"/>
                <w:szCs w:val="20"/>
              </w:rPr>
              <w:t>obs-cpt</w:t>
            </w:r>
            <w:proofErr w:type="spellEnd"/>
            <w:r>
              <w:rPr>
                <w:sz w:val="20"/>
                <w:szCs w:val="20"/>
              </w:rPr>
              <w:t>/Observation/result-con</w:t>
            </w:r>
          </w:p>
        </w:tc>
      </w:tr>
      <w:tr w:rsidR="00067877" w14:paraId="34810CA8" w14:textId="77777777" w:rsidTr="00067877">
        <w:tc>
          <w:tcPr>
            <w:tcW w:w="2258" w:type="dxa"/>
            <w:shd w:val="clear" w:color="auto" w:fill="auto"/>
            <w:tcMar>
              <w:top w:w="100" w:type="dxa"/>
              <w:left w:w="100" w:type="dxa"/>
              <w:bottom w:w="100" w:type="dxa"/>
              <w:right w:w="100" w:type="dxa"/>
            </w:tcMar>
          </w:tcPr>
          <w:p w14:paraId="4A4F4BB3" w14:textId="77777777" w:rsidR="00067877" w:rsidRDefault="00067877"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5F17F0E3" w14:textId="77777777" w:rsidR="00067877" w:rsidRDefault="0006787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r>
              <w:rPr>
                <w:sz w:val="20"/>
                <w:szCs w:val="20"/>
              </w:rPr>
              <w:t>/</w:t>
            </w:r>
            <w:proofErr w:type="spellStart"/>
            <w:r>
              <w:rPr>
                <w:sz w:val="20"/>
                <w:szCs w:val="20"/>
              </w:rPr>
              <w:t>parameterName</w:t>
            </w:r>
            <w:proofErr w:type="spellEnd"/>
            <w:r>
              <w:rPr>
                <w:sz w:val="20"/>
                <w:szCs w:val="20"/>
              </w:rPr>
              <w:t>-card</w:t>
            </w:r>
          </w:p>
        </w:tc>
      </w:tr>
    </w:tbl>
    <w:p w14:paraId="5CAB035B" w14:textId="33FACE91" w:rsidR="00067877" w:rsidRDefault="00067877" w:rsidP="00067877">
      <w:pPr>
        <w:rPr>
          <w:lang w:eastAsia="ja-JP"/>
        </w:rPr>
      </w:pPr>
    </w:p>
    <w:p w14:paraId="72B50ED6" w14:textId="77777777" w:rsidR="004762FB" w:rsidRDefault="004762FB" w:rsidP="004762FB">
      <w:pPr>
        <w:keepNext/>
      </w:pPr>
      <w:r>
        <w:rPr>
          <w:noProof/>
          <w:lang w:val="fr-FR" w:eastAsia="fr-FR"/>
        </w:rPr>
        <w:lastRenderedPageBreak/>
        <w:drawing>
          <wp:inline distT="0" distB="0" distL="0" distR="0" wp14:anchorId="1D61126A" wp14:editId="20D289FB">
            <wp:extent cx="6191885" cy="4213860"/>
            <wp:effectExtent l="0" t="0" r="5715" b="2540"/>
            <wp:docPr id="29" name="Graphic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Graphic 29"/>
                    <pic:cNvPicPr/>
                  </pic:nvPicPr>
                  <pic:blipFill>
                    <a:blip r:embed="rId71" cstate="print">
                      <a:extLst>
                        <a:ext uri="{28A0092B-C50C-407E-A947-70E740481C1C}">
                          <a14:useLocalDpi xmlns:a14="http://schemas.microsoft.com/office/drawing/2010/main"/>
                        </a:ext>
                        <a:ext uri="{96DAC541-7B7A-43D3-8B79-37D633B846F1}">
                          <asvg:svgBlip xmlns:asvg="http://schemas.microsoft.com/office/drawing/2016/SVG/main" r:embed="rId72"/>
                        </a:ext>
                      </a:extLst>
                    </a:blip>
                    <a:stretch>
                      <a:fillRect/>
                    </a:stretch>
                  </pic:blipFill>
                  <pic:spPr>
                    <a:xfrm>
                      <a:off x="0" y="0"/>
                      <a:ext cx="6191885" cy="4213860"/>
                    </a:xfrm>
                    <a:prstGeom prst="rect">
                      <a:avLst/>
                    </a:prstGeom>
                  </pic:spPr>
                </pic:pic>
              </a:graphicData>
            </a:graphic>
          </wp:inline>
        </w:drawing>
      </w:r>
    </w:p>
    <w:p w14:paraId="37D358D5" w14:textId="45966300" w:rsidR="00067877" w:rsidRDefault="004762FB" w:rsidP="004762FB">
      <w:pPr>
        <w:jc w:val="center"/>
        <w:rPr>
          <w:b/>
          <w:bCs/>
          <w:sz w:val="20"/>
          <w:szCs w:val="20"/>
        </w:rPr>
      </w:pPr>
      <w:r w:rsidRPr="004762FB">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23</w:t>
      </w:r>
      <w:r w:rsidR="00D471BA">
        <w:rPr>
          <w:b/>
          <w:bCs/>
          <w:sz w:val="20"/>
          <w:szCs w:val="20"/>
        </w:rPr>
        <w:fldChar w:fldCharType="end"/>
      </w:r>
      <w:r w:rsidRPr="004762FB">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 xml:space="preserve">— </w:t>
      </w:r>
      <w:proofErr w:type="spellStart"/>
      <w:r w:rsidRPr="004762FB">
        <w:rPr>
          <w:b/>
          <w:bCs/>
          <w:sz w:val="20"/>
          <w:szCs w:val="20"/>
        </w:rPr>
        <w:t>AbstractObservation</w:t>
      </w:r>
      <w:proofErr w:type="spellEnd"/>
      <w:r w:rsidRPr="004762FB">
        <w:rPr>
          <w:b/>
          <w:bCs/>
          <w:sz w:val="20"/>
          <w:szCs w:val="20"/>
        </w:rPr>
        <w:t xml:space="preserve"> requirements class.</w:t>
      </w:r>
    </w:p>
    <w:p w14:paraId="470E9733" w14:textId="7F718B33" w:rsidR="004762FB" w:rsidRDefault="00FC480B" w:rsidP="00FC480B">
      <w:pPr>
        <w:pStyle w:val="Heading3"/>
      </w:pPr>
      <w:r w:rsidRPr="00FC480B">
        <w:t xml:space="preserve">Constraint </w:t>
      </w:r>
      <w:proofErr w:type="spellStart"/>
      <w:r w:rsidRPr="00FC480B">
        <w:t>resultTime</w:t>
      </w:r>
      <w:proofErr w:type="spellEnd"/>
      <w:r w:rsidRPr="00FC480B">
        <w:t xml:space="preserve"> instant</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51668D" w14:paraId="7FFDB053" w14:textId="77777777" w:rsidTr="0051668D">
        <w:tc>
          <w:tcPr>
            <w:tcW w:w="4526" w:type="dxa"/>
            <w:shd w:val="clear" w:color="auto" w:fill="auto"/>
            <w:tcMar>
              <w:top w:w="100" w:type="dxa"/>
              <w:left w:w="100" w:type="dxa"/>
              <w:bottom w:w="100" w:type="dxa"/>
              <w:right w:w="100" w:type="dxa"/>
            </w:tcMar>
          </w:tcPr>
          <w:p w14:paraId="37CC6F31" w14:textId="77777777" w:rsidR="0051668D" w:rsidRDefault="0051668D"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r>
              <w:rPr>
                <w:sz w:val="20"/>
                <w:szCs w:val="20"/>
              </w:rPr>
              <w:t>/</w:t>
            </w:r>
            <w:proofErr w:type="spellStart"/>
            <w:r>
              <w:rPr>
                <w:sz w:val="20"/>
                <w:szCs w:val="20"/>
              </w:rPr>
              <w:t>resultTime</w:t>
            </w:r>
            <w:proofErr w:type="spellEnd"/>
            <w:r>
              <w:rPr>
                <w:sz w:val="20"/>
                <w:szCs w:val="20"/>
              </w:rPr>
              <w:t>-type</w:t>
            </w:r>
          </w:p>
        </w:tc>
        <w:tc>
          <w:tcPr>
            <w:tcW w:w="5796" w:type="dxa"/>
            <w:shd w:val="clear" w:color="auto" w:fill="auto"/>
            <w:tcMar>
              <w:top w:w="100" w:type="dxa"/>
              <w:left w:w="100" w:type="dxa"/>
              <w:bottom w:w="100" w:type="dxa"/>
              <w:right w:w="100" w:type="dxa"/>
            </w:tcMar>
          </w:tcPr>
          <w:p w14:paraId="38D289D0" w14:textId="77777777" w:rsidR="0051668D" w:rsidRDefault="0051668D" w:rsidP="001A5B74">
            <w:pPr>
              <w:widowControl w:val="0"/>
              <w:spacing w:line="240" w:lineRule="auto"/>
              <w:rPr>
                <w:sz w:val="20"/>
                <w:szCs w:val="20"/>
              </w:rPr>
            </w:pPr>
            <w:r>
              <w:rPr>
                <w:sz w:val="20"/>
                <w:szCs w:val="20"/>
              </w:rPr>
              <w:t xml:space="preserve">If the result time of the </w:t>
            </w:r>
            <w:r>
              <w:rPr>
                <w:b/>
                <w:sz w:val="20"/>
                <w:szCs w:val="20"/>
              </w:rPr>
              <w:t xml:space="preserve">Observation </w:t>
            </w:r>
            <w:r>
              <w:rPr>
                <w:sz w:val="20"/>
                <w:szCs w:val="20"/>
              </w:rPr>
              <w:t xml:space="preserve">is provided, the </w:t>
            </w:r>
            <w:proofErr w:type="spellStart"/>
            <w:r>
              <w:rPr>
                <w:b/>
                <w:sz w:val="20"/>
                <w:szCs w:val="20"/>
              </w:rPr>
              <w:t>resultTime</w:t>
            </w:r>
            <w:proofErr w:type="spellEnd"/>
            <w:r>
              <w:rPr>
                <w:b/>
                <w:sz w:val="20"/>
                <w:szCs w:val="20"/>
              </w:rPr>
              <w:t xml:space="preserve"> </w:t>
            </w:r>
            <w:r>
              <w:rPr>
                <w:sz w:val="20"/>
                <w:szCs w:val="20"/>
              </w:rPr>
              <w:t xml:space="preserve">attribute SHALL be of type </w:t>
            </w:r>
            <w:proofErr w:type="spellStart"/>
            <w:r>
              <w:rPr>
                <w:b/>
                <w:sz w:val="20"/>
                <w:szCs w:val="20"/>
              </w:rPr>
              <w:t>TM_Instant</w:t>
            </w:r>
            <w:proofErr w:type="spellEnd"/>
            <w:r>
              <w:rPr>
                <w:sz w:val="20"/>
                <w:szCs w:val="20"/>
              </w:rPr>
              <w:t>.</w:t>
            </w:r>
          </w:p>
        </w:tc>
      </w:tr>
    </w:tbl>
    <w:p w14:paraId="41F61C17" w14:textId="73178330" w:rsidR="00FC480B" w:rsidRDefault="00FC480B" w:rsidP="00FC480B">
      <w:pPr>
        <w:rPr>
          <w:lang w:eastAsia="ja-JP"/>
        </w:rPr>
      </w:pPr>
    </w:p>
    <w:p w14:paraId="6810C198" w14:textId="74079365" w:rsidR="0051668D" w:rsidRDefault="008E2AAF" w:rsidP="008E2AAF">
      <w:pPr>
        <w:pStyle w:val="Heading3"/>
      </w:pPr>
      <w:r w:rsidRPr="008E2AAF">
        <w:t xml:space="preserve">Constraint </w:t>
      </w:r>
      <w:proofErr w:type="spellStart"/>
      <w:r w:rsidRPr="008E2AAF">
        <w:t>validTime</w:t>
      </w:r>
      <w:proofErr w:type="spellEnd"/>
      <w:r w:rsidRPr="008E2AAF">
        <w:t xml:space="preserve"> period</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8E2AAF" w14:paraId="60E1D0AB" w14:textId="77777777" w:rsidTr="008E2AAF">
        <w:tc>
          <w:tcPr>
            <w:tcW w:w="4526" w:type="dxa"/>
            <w:shd w:val="clear" w:color="auto" w:fill="auto"/>
            <w:tcMar>
              <w:top w:w="100" w:type="dxa"/>
              <w:left w:w="100" w:type="dxa"/>
              <w:bottom w:w="100" w:type="dxa"/>
              <w:right w:w="100" w:type="dxa"/>
            </w:tcMar>
          </w:tcPr>
          <w:p w14:paraId="248C69D8" w14:textId="77777777" w:rsidR="008E2AAF" w:rsidRDefault="008E2AAF"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r>
              <w:rPr>
                <w:sz w:val="20"/>
                <w:szCs w:val="20"/>
              </w:rPr>
              <w:t>/</w:t>
            </w:r>
            <w:proofErr w:type="spellStart"/>
            <w:r>
              <w:rPr>
                <w:sz w:val="20"/>
                <w:szCs w:val="20"/>
              </w:rPr>
              <w:t>validTime</w:t>
            </w:r>
            <w:proofErr w:type="spellEnd"/>
            <w:r>
              <w:rPr>
                <w:sz w:val="20"/>
                <w:szCs w:val="20"/>
              </w:rPr>
              <w:t>-type</w:t>
            </w:r>
          </w:p>
        </w:tc>
        <w:tc>
          <w:tcPr>
            <w:tcW w:w="5796" w:type="dxa"/>
            <w:shd w:val="clear" w:color="auto" w:fill="auto"/>
            <w:tcMar>
              <w:top w:w="100" w:type="dxa"/>
              <w:left w:w="100" w:type="dxa"/>
              <w:bottom w:w="100" w:type="dxa"/>
              <w:right w:w="100" w:type="dxa"/>
            </w:tcMar>
          </w:tcPr>
          <w:p w14:paraId="39C54B2D" w14:textId="77777777" w:rsidR="008E2AAF" w:rsidRDefault="008E2AAF" w:rsidP="001A5B74">
            <w:pPr>
              <w:widowControl w:val="0"/>
              <w:spacing w:line="240" w:lineRule="auto"/>
              <w:rPr>
                <w:sz w:val="20"/>
                <w:szCs w:val="20"/>
              </w:rPr>
            </w:pPr>
            <w:r>
              <w:rPr>
                <w:sz w:val="20"/>
                <w:szCs w:val="20"/>
              </w:rPr>
              <w:t xml:space="preserve">If the result time of the </w:t>
            </w:r>
            <w:r>
              <w:rPr>
                <w:b/>
                <w:sz w:val="20"/>
                <w:szCs w:val="20"/>
              </w:rPr>
              <w:t xml:space="preserve">Observation </w:t>
            </w:r>
            <w:r>
              <w:rPr>
                <w:sz w:val="20"/>
                <w:szCs w:val="20"/>
              </w:rPr>
              <w:t xml:space="preserve">is provided, the </w:t>
            </w:r>
            <w:proofErr w:type="spellStart"/>
            <w:r>
              <w:rPr>
                <w:b/>
                <w:sz w:val="20"/>
                <w:szCs w:val="20"/>
              </w:rPr>
              <w:t>validTime</w:t>
            </w:r>
            <w:proofErr w:type="spellEnd"/>
            <w:r>
              <w:rPr>
                <w:b/>
                <w:sz w:val="20"/>
                <w:szCs w:val="20"/>
              </w:rPr>
              <w:t xml:space="preserve"> </w:t>
            </w:r>
            <w:r>
              <w:rPr>
                <w:sz w:val="20"/>
                <w:szCs w:val="20"/>
              </w:rPr>
              <w:t xml:space="preserve">attribute SHALL be of type </w:t>
            </w:r>
            <w:proofErr w:type="spellStart"/>
            <w:r>
              <w:rPr>
                <w:b/>
                <w:sz w:val="20"/>
                <w:szCs w:val="20"/>
              </w:rPr>
              <w:t>TM_Period</w:t>
            </w:r>
            <w:proofErr w:type="spellEnd"/>
            <w:r>
              <w:rPr>
                <w:sz w:val="20"/>
                <w:szCs w:val="20"/>
              </w:rPr>
              <w:t>.</w:t>
            </w:r>
          </w:p>
        </w:tc>
      </w:tr>
    </w:tbl>
    <w:p w14:paraId="61AE7FED" w14:textId="718E2A2F" w:rsidR="008E2AAF" w:rsidRDefault="008E2AAF" w:rsidP="008E2AAF">
      <w:pPr>
        <w:rPr>
          <w:lang w:eastAsia="ja-JP"/>
        </w:rPr>
      </w:pPr>
    </w:p>
    <w:p w14:paraId="75F54016" w14:textId="49515EF7" w:rsidR="008E2AAF" w:rsidRDefault="008E2AAF" w:rsidP="008E2AAF">
      <w:pPr>
        <w:pStyle w:val="Heading3"/>
      </w:pPr>
      <w:r w:rsidRPr="008E2AAF">
        <w:t>Constraint parameter unique name</w:t>
      </w:r>
    </w:p>
    <w:tbl>
      <w:tblPr>
        <w:tblW w:w="102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64"/>
      </w:tblGrid>
      <w:tr w:rsidR="008E2AAF" w14:paraId="09DE22B1" w14:textId="77777777" w:rsidTr="008E2AAF">
        <w:tc>
          <w:tcPr>
            <w:tcW w:w="4526" w:type="dxa"/>
            <w:shd w:val="clear" w:color="auto" w:fill="auto"/>
            <w:tcMar>
              <w:top w:w="100" w:type="dxa"/>
              <w:left w:w="100" w:type="dxa"/>
              <w:bottom w:w="100" w:type="dxa"/>
              <w:right w:w="100" w:type="dxa"/>
            </w:tcMar>
          </w:tcPr>
          <w:p w14:paraId="3F0A0CD7" w14:textId="77777777" w:rsidR="008E2AAF" w:rsidRDefault="008E2AAF"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r>
              <w:rPr>
                <w:sz w:val="20"/>
                <w:szCs w:val="20"/>
              </w:rPr>
              <w:t>/</w:t>
            </w:r>
            <w:proofErr w:type="spellStart"/>
            <w:r>
              <w:rPr>
                <w:sz w:val="20"/>
                <w:szCs w:val="20"/>
              </w:rPr>
              <w:t>parameterName</w:t>
            </w:r>
            <w:proofErr w:type="spellEnd"/>
            <w:r>
              <w:rPr>
                <w:sz w:val="20"/>
                <w:szCs w:val="20"/>
              </w:rPr>
              <w:t>-card</w:t>
            </w:r>
          </w:p>
        </w:tc>
        <w:tc>
          <w:tcPr>
            <w:tcW w:w="5764" w:type="dxa"/>
            <w:shd w:val="clear" w:color="auto" w:fill="auto"/>
            <w:tcMar>
              <w:top w:w="100" w:type="dxa"/>
              <w:left w:w="100" w:type="dxa"/>
              <w:bottom w:w="100" w:type="dxa"/>
              <w:right w:w="100" w:type="dxa"/>
            </w:tcMar>
          </w:tcPr>
          <w:p w14:paraId="7F9B74D6" w14:textId="77777777" w:rsidR="008E2AAF" w:rsidRDefault="008E2AAF" w:rsidP="001A5B74">
            <w:pPr>
              <w:widowControl w:val="0"/>
              <w:spacing w:line="240" w:lineRule="auto"/>
              <w:rPr>
                <w:sz w:val="20"/>
                <w:szCs w:val="20"/>
              </w:rPr>
            </w:pPr>
            <w:r>
              <w:rPr>
                <w:sz w:val="20"/>
                <w:szCs w:val="20"/>
              </w:rPr>
              <w:t xml:space="preserve">The </w:t>
            </w:r>
            <w:r>
              <w:rPr>
                <w:b/>
                <w:sz w:val="20"/>
                <w:szCs w:val="20"/>
              </w:rPr>
              <w:t xml:space="preserve">name </w:t>
            </w:r>
            <w:r>
              <w:rPr>
                <w:sz w:val="20"/>
                <w:szCs w:val="20"/>
              </w:rPr>
              <w:t xml:space="preserve">attribute of a </w:t>
            </w:r>
            <w:r>
              <w:rPr>
                <w:b/>
                <w:sz w:val="20"/>
                <w:szCs w:val="20"/>
              </w:rPr>
              <w:t xml:space="preserve">parameter </w:t>
            </w:r>
            <w:proofErr w:type="spellStart"/>
            <w:r>
              <w:rPr>
                <w:b/>
                <w:sz w:val="20"/>
                <w:szCs w:val="20"/>
              </w:rPr>
              <w:t>NamedValue</w:t>
            </w:r>
            <w:proofErr w:type="spellEnd"/>
            <w:r>
              <w:rPr>
                <w:b/>
                <w:sz w:val="20"/>
                <w:szCs w:val="20"/>
              </w:rPr>
              <w:t xml:space="preserve"> </w:t>
            </w:r>
            <w:r>
              <w:rPr>
                <w:sz w:val="20"/>
                <w:szCs w:val="20"/>
              </w:rPr>
              <w:t xml:space="preserve">SHALL be unique within an </w:t>
            </w:r>
            <w:r>
              <w:rPr>
                <w:b/>
                <w:sz w:val="20"/>
                <w:szCs w:val="20"/>
              </w:rPr>
              <w:t>Observation</w:t>
            </w:r>
            <w:r>
              <w:rPr>
                <w:sz w:val="20"/>
                <w:szCs w:val="20"/>
              </w:rPr>
              <w:t>.</w:t>
            </w:r>
          </w:p>
        </w:tc>
      </w:tr>
    </w:tbl>
    <w:p w14:paraId="51B4FD6D" w14:textId="3335B228" w:rsidR="008E2AAF" w:rsidRDefault="008E2AAF" w:rsidP="008E2AAF">
      <w:pPr>
        <w:rPr>
          <w:lang w:eastAsia="ja-JP"/>
        </w:rPr>
      </w:pPr>
    </w:p>
    <w:p w14:paraId="2E0064DA" w14:textId="5073891E" w:rsidR="00447B29" w:rsidRDefault="00447B29" w:rsidP="00447B29">
      <w:pPr>
        <w:pStyle w:val="Heading3"/>
      </w:pPr>
      <w:r w:rsidRPr="00447B29">
        <w:lastRenderedPageBreak/>
        <w:t xml:space="preserve">Constraint proximate or ultimate </w:t>
      </w:r>
      <w:proofErr w:type="spellStart"/>
      <w:r w:rsidRPr="00447B29">
        <w:t>featureOfInterest</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447B29" w14:paraId="10602B01" w14:textId="77777777" w:rsidTr="00447B29">
        <w:tc>
          <w:tcPr>
            <w:tcW w:w="4526" w:type="dxa"/>
            <w:shd w:val="clear" w:color="auto" w:fill="auto"/>
            <w:tcMar>
              <w:top w:w="100" w:type="dxa"/>
              <w:left w:w="100" w:type="dxa"/>
              <w:bottom w:w="100" w:type="dxa"/>
              <w:right w:w="100" w:type="dxa"/>
            </w:tcMar>
          </w:tcPr>
          <w:p w14:paraId="522D7804" w14:textId="77777777" w:rsidR="00447B29" w:rsidRDefault="00447B29"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r>
              <w:rPr>
                <w:sz w:val="20"/>
                <w:szCs w:val="20"/>
              </w:rPr>
              <w:t>/</w:t>
            </w:r>
            <w:proofErr w:type="spellStart"/>
            <w:r>
              <w:rPr>
                <w:sz w:val="20"/>
                <w:szCs w:val="20"/>
              </w:rPr>
              <w:t>FoI</w:t>
            </w:r>
            <w:proofErr w:type="spellEnd"/>
            <w:r>
              <w:rPr>
                <w:sz w:val="20"/>
                <w:szCs w:val="20"/>
              </w:rPr>
              <w:t>-con</w:t>
            </w:r>
          </w:p>
        </w:tc>
        <w:tc>
          <w:tcPr>
            <w:tcW w:w="5245" w:type="dxa"/>
            <w:shd w:val="clear" w:color="auto" w:fill="auto"/>
            <w:tcMar>
              <w:top w:w="100" w:type="dxa"/>
              <w:left w:w="100" w:type="dxa"/>
              <w:bottom w:w="100" w:type="dxa"/>
              <w:right w:w="100" w:type="dxa"/>
            </w:tcMar>
          </w:tcPr>
          <w:p w14:paraId="35621F86" w14:textId="77777777" w:rsidR="00447B29" w:rsidRDefault="00447B29" w:rsidP="001A5B74">
            <w:pPr>
              <w:widowControl w:val="0"/>
              <w:spacing w:line="240" w:lineRule="auto"/>
              <w:rPr>
                <w:sz w:val="20"/>
                <w:szCs w:val="20"/>
              </w:rPr>
            </w:pPr>
            <w:r>
              <w:rPr>
                <w:sz w:val="20"/>
                <w:szCs w:val="20"/>
              </w:rPr>
              <w:t xml:space="preserve">at least one </w:t>
            </w:r>
            <w:proofErr w:type="spellStart"/>
            <w:r>
              <w:rPr>
                <w:b/>
                <w:sz w:val="20"/>
                <w:szCs w:val="20"/>
              </w:rPr>
              <w:t>proximateFeatureOfInterest</w:t>
            </w:r>
            <w:proofErr w:type="spellEnd"/>
            <w:r>
              <w:rPr>
                <w:b/>
                <w:sz w:val="20"/>
                <w:szCs w:val="20"/>
              </w:rPr>
              <w:t xml:space="preserve"> </w:t>
            </w:r>
            <w:r>
              <w:rPr>
                <w:sz w:val="20"/>
                <w:szCs w:val="20"/>
              </w:rPr>
              <w:t xml:space="preserve">or </w:t>
            </w:r>
            <w:proofErr w:type="spellStart"/>
            <w:r>
              <w:rPr>
                <w:b/>
                <w:sz w:val="20"/>
                <w:szCs w:val="20"/>
              </w:rPr>
              <w:t>ultimateFeatureOfInterest</w:t>
            </w:r>
            <w:proofErr w:type="spellEnd"/>
            <w:r>
              <w:rPr>
                <w:b/>
                <w:sz w:val="20"/>
                <w:szCs w:val="20"/>
              </w:rPr>
              <w:t xml:space="preserve"> </w:t>
            </w:r>
            <w:r>
              <w:rPr>
                <w:sz w:val="20"/>
                <w:szCs w:val="20"/>
              </w:rPr>
              <w:t>SHALL be given.</w:t>
            </w:r>
          </w:p>
        </w:tc>
      </w:tr>
    </w:tbl>
    <w:p w14:paraId="7B603749" w14:textId="499EED00" w:rsidR="00447B29" w:rsidRDefault="00447B29" w:rsidP="00447B29">
      <w:pPr>
        <w:rPr>
          <w:lang w:eastAsia="ja-JP"/>
        </w:rPr>
      </w:pPr>
    </w:p>
    <w:p w14:paraId="70F6F0AA" w14:textId="218912DF" w:rsidR="00A86F83" w:rsidRDefault="00A86F83" w:rsidP="00A86F83">
      <w:pPr>
        <w:pStyle w:val="Heading2"/>
      </w:pPr>
      <w:bookmarkStart w:id="318" w:name="_Toc72768878"/>
      <w:proofErr w:type="spellStart"/>
      <w:r w:rsidRPr="00A86F83">
        <w:t>AbstractObservableProperty</w:t>
      </w:r>
      <w:bookmarkEnd w:id="318"/>
      <w:proofErr w:type="spellEnd"/>
    </w:p>
    <w:p w14:paraId="22A5AA83" w14:textId="5B21F028" w:rsidR="00A86F83" w:rsidRDefault="00E30262" w:rsidP="00E30262">
      <w:pPr>
        <w:pStyle w:val="Heading3"/>
      </w:pPr>
      <w:proofErr w:type="spellStart"/>
      <w:r w:rsidRPr="00E30262">
        <w:t>AbstractObservableProperty</w:t>
      </w:r>
      <w:proofErr w:type="spellEnd"/>
      <w:r w:rsidRPr="00E30262">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36145C" w14:paraId="14A36E24" w14:textId="77777777" w:rsidTr="0036145C">
        <w:tc>
          <w:tcPr>
            <w:tcW w:w="4526" w:type="dxa"/>
            <w:shd w:val="clear" w:color="auto" w:fill="auto"/>
            <w:tcMar>
              <w:top w:w="100" w:type="dxa"/>
              <w:left w:w="100" w:type="dxa"/>
              <w:bottom w:w="100" w:type="dxa"/>
              <w:right w:w="100" w:type="dxa"/>
            </w:tcMar>
          </w:tcPr>
          <w:p w14:paraId="2EA2FCD5" w14:textId="77777777" w:rsidR="0036145C" w:rsidRDefault="0036145C" w:rsidP="001A5B74">
            <w:pPr>
              <w:widowControl w:val="0"/>
              <w:spacing w:line="240" w:lineRule="auto"/>
              <w:rPr>
                <w:b/>
                <w:sz w:val="20"/>
                <w:szCs w:val="20"/>
              </w:rPr>
            </w:pPr>
            <w:r>
              <w:rPr>
                <w:b/>
                <w:sz w:val="20"/>
                <w:szCs w:val="20"/>
              </w:rPr>
              <w:t>Requirements Class</w:t>
            </w:r>
          </w:p>
        </w:tc>
        <w:tc>
          <w:tcPr>
            <w:tcW w:w="5245" w:type="dxa"/>
            <w:shd w:val="clear" w:color="auto" w:fill="auto"/>
            <w:tcMar>
              <w:top w:w="100" w:type="dxa"/>
              <w:left w:w="100" w:type="dxa"/>
              <w:bottom w:w="100" w:type="dxa"/>
              <w:right w:w="100" w:type="dxa"/>
            </w:tcMar>
          </w:tcPr>
          <w:p w14:paraId="3DCA4AC6" w14:textId="77777777" w:rsidR="0036145C" w:rsidRDefault="0036145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AbstractObservableProperty</w:t>
            </w:r>
            <w:proofErr w:type="spellEnd"/>
          </w:p>
        </w:tc>
      </w:tr>
      <w:tr w:rsidR="0036145C" w14:paraId="4225CBAF" w14:textId="77777777" w:rsidTr="0036145C">
        <w:tc>
          <w:tcPr>
            <w:tcW w:w="4526" w:type="dxa"/>
            <w:shd w:val="clear" w:color="auto" w:fill="auto"/>
            <w:tcMar>
              <w:top w:w="100" w:type="dxa"/>
              <w:left w:w="100" w:type="dxa"/>
              <w:bottom w:w="100" w:type="dxa"/>
              <w:right w:w="100" w:type="dxa"/>
            </w:tcMar>
          </w:tcPr>
          <w:p w14:paraId="5CC5173E" w14:textId="77777777" w:rsidR="0036145C" w:rsidRDefault="0036145C" w:rsidP="001A5B74">
            <w:pPr>
              <w:widowControl w:val="0"/>
              <w:spacing w:line="240" w:lineRule="auto"/>
              <w:rPr>
                <w:sz w:val="20"/>
                <w:szCs w:val="20"/>
              </w:rPr>
            </w:pPr>
            <w:r>
              <w:rPr>
                <w:sz w:val="20"/>
                <w:szCs w:val="20"/>
              </w:rPr>
              <w:t>Target type</w:t>
            </w:r>
          </w:p>
        </w:tc>
        <w:tc>
          <w:tcPr>
            <w:tcW w:w="5245" w:type="dxa"/>
            <w:shd w:val="clear" w:color="auto" w:fill="auto"/>
            <w:tcMar>
              <w:top w:w="100" w:type="dxa"/>
              <w:left w:w="100" w:type="dxa"/>
              <w:bottom w:w="100" w:type="dxa"/>
              <w:right w:w="100" w:type="dxa"/>
            </w:tcMar>
          </w:tcPr>
          <w:p w14:paraId="1019A042" w14:textId="77777777" w:rsidR="0036145C" w:rsidRDefault="0036145C" w:rsidP="001A5B74">
            <w:pPr>
              <w:widowControl w:val="0"/>
              <w:spacing w:line="240" w:lineRule="auto"/>
              <w:rPr>
                <w:sz w:val="20"/>
                <w:szCs w:val="20"/>
              </w:rPr>
            </w:pPr>
            <w:r>
              <w:rPr>
                <w:sz w:val="20"/>
                <w:szCs w:val="20"/>
              </w:rPr>
              <w:t>Logical model</w:t>
            </w:r>
          </w:p>
        </w:tc>
      </w:tr>
      <w:tr w:rsidR="0036145C" w14:paraId="3755079D" w14:textId="77777777" w:rsidTr="0036145C">
        <w:tc>
          <w:tcPr>
            <w:tcW w:w="4526" w:type="dxa"/>
            <w:shd w:val="clear" w:color="auto" w:fill="auto"/>
            <w:tcMar>
              <w:top w:w="100" w:type="dxa"/>
              <w:left w:w="100" w:type="dxa"/>
              <w:bottom w:w="100" w:type="dxa"/>
              <w:right w:w="100" w:type="dxa"/>
            </w:tcMar>
          </w:tcPr>
          <w:p w14:paraId="3F03CBE5" w14:textId="77777777" w:rsidR="0036145C" w:rsidRDefault="0036145C" w:rsidP="001A5B74">
            <w:pPr>
              <w:widowControl w:val="0"/>
              <w:spacing w:line="240" w:lineRule="auto"/>
              <w:rPr>
                <w:sz w:val="20"/>
                <w:szCs w:val="20"/>
              </w:rPr>
            </w:pPr>
            <w:r>
              <w:rPr>
                <w:sz w:val="20"/>
                <w:szCs w:val="20"/>
              </w:rPr>
              <w:t>Name</w:t>
            </w:r>
          </w:p>
        </w:tc>
        <w:tc>
          <w:tcPr>
            <w:tcW w:w="5245" w:type="dxa"/>
            <w:shd w:val="clear" w:color="auto" w:fill="auto"/>
            <w:tcMar>
              <w:top w:w="100" w:type="dxa"/>
              <w:left w:w="100" w:type="dxa"/>
              <w:bottom w:w="100" w:type="dxa"/>
              <w:right w:w="100" w:type="dxa"/>
            </w:tcMar>
          </w:tcPr>
          <w:p w14:paraId="0FB1E96F" w14:textId="77777777" w:rsidR="0036145C" w:rsidRDefault="0036145C" w:rsidP="001A5B74">
            <w:pPr>
              <w:widowControl w:val="0"/>
              <w:spacing w:line="240" w:lineRule="auto"/>
              <w:rPr>
                <w:sz w:val="20"/>
                <w:szCs w:val="20"/>
              </w:rPr>
            </w:pPr>
            <w:r>
              <w:rPr>
                <w:sz w:val="20"/>
                <w:szCs w:val="20"/>
              </w:rPr>
              <w:t xml:space="preserve">Abstract Observation core - </w:t>
            </w:r>
            <w:proofErr w:type="spellStart"/>
            <w:r>
              <w:rPr>
                <w:sz w:val="20"/>
                <w:szCs w:val="20"/>
              </w:rPr>
              <w:t>AbstractObservableProperty</w:t>
            </w:r>
            <w:proofErr w:type="spellEnd"/>
          </w:p>
        </w:tc>
      </w:tr>
      <w:tr w:rsidR="0036145C" w14:paraId="55B6DC47" w14:textId="77777777" w:rsidTr="0036145C">
        <w:tc>
          <w:tcPr>
            <w:tcW w:w="4526" w:type="dxa"/>
            <w:shd w:val="clear" w:color="auto" w:fill="auto"/>
            <w:tcMar>
              <w:top w:w="100" w:type="dxa"/>
              <w:left w:w="100" w:type="dxa"/>
              <w:bottom w:w="100" w:type="dxa"/>
              <w:right w:w="100" w:type="dxa"/>
            </w:tcMar>
          </w:tcPr>
          <w:p w14:paraId="5411E607" w14:textId="77777777" w:rsidR="0036145C" w:rsidRDefault="0036145C" w:rsidP="001A5B74">
            <w:pPr>
              <w:widowControl w:val="0"/>
              <w:spacing w:line="240" w:lineRule="auto"/>
              <w:rPr>
                <w:sz w:val="20"/>
                <w:szCs w:val="20"/>
              </w:rPr>
            </w:pPr>
            <w:r>
              <w:rPr>
                <w:sz w:val="20"/>
                <w:szCs w:val="20"/>
              </w:rPr>
              <w:t>Dependency</w:t>
            </w:r>
          </w:p>
        </w:tc>
        <w:tc>
          <w:tcPr>
            <w:tcW w:w="5245" w:type="dxa"/>
            <w:shd w:val="clear" w:color="auto" w:fill="auto"/>
            <w:tcMar>
              <w:top w:w="100" w:type="dxa"/>
              <w:left w:w="100" w:type="dxa"/>
              <w:bottom w:w="100" w:type="dxa"/>
              <w:right w:w="100" w:type="dxa"/>
            </w:tcMar>
          </w:tcPr>
          <w:p w14:paraId="4DB28C22" w14:textId="77777777" w:rsidR="0036145C" w:rsidRDefault="0036145C" w:rsidP="001A5B74">
            <w:pPr>
              <w:widowControl w:val="0"/>
              <w:spacing w:line="240" w:lineRule="auto"/>
              <w:rPr>
                <w:sz w:val="20"/>
                <w:szCs w:val="20"/>
              </w:rPr>
            </w:pPr>
            <w:r>
              <w:rPr>
                <w:sz w:val="20"/>
                <w:szCs w:val="20"/>
              </w:rPr>
              <w:t>ISO 19103:2015 Geographic information – Conceptual schema language, UML2 conformance class</w:t>
            </w:r>
          </w:p>
        </w:tc>
      </w:tr>
      <w:tr w:rsidR="0036145C" w14:paraId="7E4370AC" w14:textId="77777777" w:rsidTr="0036145C">
        <w:tc>
          <w:tcPr>
            <w:tcW w:w="4526" w:type="dxa"/>
            <w:shd w:val="clear" w:color="auto" w:fill="auto"/>
            <w:tcMar>
              <w:top w:w="100" w:type="dxa"/>
              <w:left w:w="100" w:type="dxa"/>
              <w:bottom w:w="100" w:type="dxa"/>
              <w:right w:w="100" w:type="dxa"/>
            </w:tcMar>
          </w:tcPr>
          <w:p w14:paraId="632D6728" w14:textId="77777777" w:rsidR="0036145C" w:rsidRDefault="0036145C" w:rsidP="001A5B74">
            <w:pPr>
              <w:widowControl w:val="0"/>
              <w:spacing w:line="240" w:lineRule="auto"/>
              <w:rPr>
                <w:sz w:val="20"/>
                <w:szCs w:val="20"/>
              </w:rPr>
            </w:pPr>
            <w:r>
              <w:rPr>
                <w:sz w:val="20"/>
                <w:szCs w:val="20"/>
              </w:rPr>
              <w:t>Imports</w:t>
            </w:r>
          </w:p>
        </w:tc>
        <w:tc>
          <w:tcPr>
            <w:tcW w:w="5245" w:type="dxa"/>
            <w:shd w:val="clear" w:color="auto" w:fill="auto"/>
            <w:tcMar>
              <w:top w:w="100" w:type="dxa"/>
              <w:left w:w="100" w:type="dxa"/>
              <w:bottom w:w="100" w:type="dxa"/>
              <w:right w:w="100" w:type="dxa"/>
            </w:tcMar>
          </w:tcPr>
          <w:p w14:paraId="5FDB61CA" w14:textId="77777777" w:rsidR="0036145C" w:rsidRDefault="0036145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w:t>
            </w:r>
            <w:proofErr w:type="spellStart"/>
            <w:r>
              <w:rPr>
                <w:sz w:val="20"/>
                <w:szCs w:val="20"/>
              </w:rPr>
              <w:t>ObservableProperty</w:t>
            </w:r>
            <w:proofErr w:type="spellEnd"/>
          </w:p>
        </w:tc>
      </w:tr>
      <w:tr w:rsidR="0036145C" w14:paraId="20E9F804" w14:textId="77777777" w:rsidTr="0036145C">
        <w:trPr>
          <w:trHeight w:val="420"/>
        </w:trPr>
        <w:tc>
          <w:tcPr>
            <w:tcW w:w="4526" w:type="dxa"/>
            <w:shd w:val="clear" w:color="auto" w:fill="auto"/>
            <w:tcMar>
              <w:top w:w="100" w:type="dxa"/>
              <w:left w:w="100" w:type="dxa"/>
              <w:bottom w:w="100" w:type="dxa"/>
              <w:right w:w="100" w:type="dxa"/>
            </w:tcMar>
          </w:tcPr>
          <w:p w14:paraId="7C468512" w14:textId="77777777" w:rsidR="0036145C" w:rsidRDefault="0036145C" w:rsidP="001A5B74">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386BF6DB" w14:textId="77777777" w:rsidR="0036145C" w:rsidRDefault="0036145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400723F2" w14:textId="380188FF" w:rsidR="00E30262" w:rsidRDefault="00E30262" w:rsidP="00E30262">
      <w:pPr>
        <w:rPr>
          <w:lang w:eastAsia="ja-JP"/>
        </w:rPr>
      </w:pPr>
    </w:p>
    <w:p w14:paraId="1EE07F3D" w14:textId="77777777" w:rsidR="009D3677" w:rsidRDefault="009D3677" w:rsidP="009D3677">
      <w:pPr>
        <w:keepNext/>
      </w:pPr>
      <w:r>
        <w:rPr>
          <w:noProof/>
          <w:lang w:val="fr-FR" w:eastAsia="fr-FR"/>
        </w:rPr>
        <w:drawing>
          <wp:inline distT="0" distB="0" distL="0" distR="0" wp14:anchorId="4E8588DF" wp14:editId="31FFA1DE">
            <wp:extent cx="6191885" cy="832485"/>
            <wp:effectExtent l="0" t="0" r="5715" b="5715"/>
            <wp:docPr id="30" name="Graphic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Graphic 30"/>
                    <pic:cNvPicPr/>
                  </pic:nvPicPr>
                  <pic:blipFill>
                    <a:blip r:embed="rId73" cstate="print">
                      <a:extLst>
                        <a:ext uri="{28A0092B-C50C-407E-A947-70E740481C1C}">
                          <a14:useLocalDpi xmlns:a14="http://schemas.microsoft.com/office/drawing/2010/main"/>
                        </a:ext>
                        <a:ext uri="{96DAC541-7B7A-43D3-8B79-37D633B846F1}">
                          <asvg:svgBlip xmlns:asvg="http://schemas.microsoft.com/office/drawing/2016/SVG/main" r:embed="rId74"/>
                        </a:ext>
                      </a:extLst>
                    </a:blip>
                    <a:stretch>
                      <a:fillRect/>
                    </a:stretch>
                  </pic:blipFill>
                  <pic:spPr>
                    <a:xfrm>
                      <a:off x="0" y="0"/>
                      <a:ext cx="6191885" cy="832485"/>
                    </a:xfrm>
                    <a:prstGeom prst="rect">
                      <a:avLst/>
                    </a:prstGeom>
                  </pic:spPr>
                </pic:pic>
              </a:graphicData>
            </a:graphic>
          </wp:inline>
        </w:drawing>
      </w:r>
    </w:p>
    <w:p w14:paraId="2DF16FA3" w14:textId="07E0E2DD" w:rsidR="00381F0F" w:rsidRDefault="009D3677" w:rsidP="009D3677">
      <w:pPr>
        <w:jc w:val="center"/>
        <w:rPr>
          <w:b/>
          <w:bCs/>
          <w:sz w:val="20"/>
          <w:szCs w:val="20"/>
        </w:rPr>
      </w:pPr>
      <w:r w:rsidRPr="009D3677">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24</w:t>
      </w:r>
      <w:r w:rsidR="00D471BA">
        <w:rPr>
          <w:b/>
          <w:bCs/>
          <w:sz w:val="20"/>
          <w:szCs w:val="20"/>
        </w:rPr>
        <w:fldChar w:fldCharType="end"/>
      </w:r>
      <w:r w:rsidRPr="009D3677">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 xml:space="preserve">— </w:t>
      </w:r>
      <w:proofErr w:type="spellStart"/>
      <w:r w:rsidRPr="009D3677">
        <w:rPr>
          <w:b/>
          <w:bCs/>
          <w:sz w:val="20"/>
          <w:szCs w:val="20"/>
        </w:rPr>
        <w:t>AbstractObservableProperty</w:t>
      </w:r>
      <w:proofErr w:type="spellEnd"/>
      <w:r w:rsidRPr="009D3677">
        <w:rPr>
          <w:b/>
          <w:bCs/>
          <w:sz w:val="20"/>
          <w:szCs w:val="20"/>
        </w:rPr>
        <w:t xml:space="preserve"> requirements class.</w:t>
      </w:r>
    </w:p>
    <w:p w14:paraId="4B226B5B" w14:textId="77777777" w:rsidR="00E01BFE" w:rsidRDefault="00E01BFE" w:rsidP="00E01BFE">
      <w:pPr>
        <w:keepNext/>
      </w:pPr>
      <w:r>
        <w:rPr>
          <w:noProof/>
          <w:lang w:val="fr-FR" w:eastAsia="fr-FR"/>
        </w:rPr>
        <w:lastRenderedPageBreak/>
        <w:drawing>
          <wp:inline distT="0" distB="0" distL="0" distR="0" wp14:anchorId="01F7C1D8" wp14:editId="7319BF98">
            <wp:extent cx="6191885" cy="3126901"/>
            <wp:effectExtent l="0" t="0" r="571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75">
                      <a:extLst>
                        <a:ext uri="{28A0092B-C50C-407E-A947-70E740481C1C}">
                          <a14:useLocalDpi xmlns:a14="http://schemas.microsoft.com/office/drawing/2010/main" val="0"/>
                        </a:ext>
                      </a:extLst>
                    </a:blip>
                    <a:stretch>
                      <a:fillRect/>
                    </a:stretch>
                  </pic:blipFill>
                  <pic:spPr>
                    <a:xfrm>
                      <a:off x="0" y="0"/>
                      <a:ext cx="6191885" cy="3126901"/>
                    </a:xfrm>
                    <a:prstGeom prst="rect">
                      <a:avLst/>
                    </a:prstGeom>
                  </pic:spPr>
                </pic:pic>
              </a:graphicData>
            </a:graphic>
          </wp:inline>
        </w:drawing>
      </w:r>
    </w:p>
    <w:p w14:paraId="78692152" w14:textId="621E8161" w:rsidR="009D3677" w:rsidRDefault="00E01BFE" w:rsidP="00E01BFE">
      <w:pPr>
        <w:jc w:val="center"/>
        <w:rPr>
          <w:b/>
          <w:bCs/>
          <w:sz w:val="20"/>
          <w:szCs w:val="20"/>
        </w:rPr>
      </w:pPr>
      <w:r w:rsidRPr="00E01BFE">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25</w:t>
      </w:r>
      <w:r w:rsidR="00D471BA">
        <w:rPr>
          <w:b/>
          <w:bCs/>
          <w:sz w:val="20"/>
          <w:szCs w:val="20"/>
        </w:rPr>
        <w:fldChar w:fldCharType="end"/>
      </w:r>
      <w:r w:rsidRPr="00E01BFE">
        <w:rPr>
          <w:b/>
          <w:bCs/>
          <w:sz w:val="20"/>
          <w:szCs w:val="20"/>
        </w:rPr>
        <w:t xml:space="preserve"> — Context diagram for </w:t>
      </w:r>
      <w:r w:rsidR="009C4033" w:rsidRPr="0082560B">
        <w:rPr>
          <w:b/>
          <w:bCs/>
          <w:sz w:val="20"/>
          <w:szCs w:val="20"/>
        </w:rPr>
        <w:t xml:space="preserve">Abstract Observation core </w:t>
      </w:r>
      <w:r w:rsidR="009C4033">
        <w:rPr>
          <w:b/>
          <w:bCs/>
          <w:sz w:val="20"/>
          <w:szCs w:val="20"/>
        </w:rPr>
        <w:t xml:space="preserve">— </w:t>
      </w:r>
      <w:proofErr w:type="spellStart"/>
      <w:r w:rsidRPr="00E01BFE">
        <w:rPr>
          <w:b/>
          <w:bCs/>
          <w:sz w:val="20"/>
          <w:szCs w:val="20"/>
        </w:rPr>
        <w:t>AbstractObservableProperty</w:t>
      </w:r>
      <w:proofErr w:type="spellEnd"/>
      <w:r>
        <w:rPr>
          <w:b/>
          <w:bCs/>
          <w:sz w:val="20"/>
          <w:szCs w:val="20"/>
        </w:rPr>
        <w:t>.</w:t>
      </w:r>
    </w:p>
    <w:p w14:paraId="54113012" w14:textId="3BEA7128" w:rsidR="00E01BFE" w:rsidRDefault="008123FB" w:rsidP="008123FB">
      <w:pPr>
        <w:pStyle w:val="Heading2"/>
      </w:pPr>
      <w:bookmarkStart w:id="319" w:name="_Toc72768879"/>
      <w:proofErr w:type="spellStart"/>
      <w:r w:rsidRPr="008123FB">
        <w:t>AbstractObservingProcedure</w:t>
      </w:r>
      <w:bookmarkEnd w:id="319"/>
      <w:proofErr w:type="spellEnd"/>
    </w:p>
    <w:p w14:paraId="2C03DEDA" w14:textId="5557FC01" w:rsidR="008123FB" w:rsidRDefault="00F62F5A" w:rsidP="00F62F5A">
      <w:pPr>
        <w:pStyle w:val="Heading3"/>
      </w:pPr>
      <w:proofErr w:type="spellStart"/>
      <w:r w:rsidRPr="00F62F5A">
        <w:t>AbstractObservingProcedure</w:t>
      </w:r>
      <w:proofErr w:type="spellEnd"/>
      <w:r w:rsidRPr="00F62F5A">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F62F5A" w14:paraId="0340C3B8" w14:textId="77777777" w:rsidTr="00F62F5A">
        <w:tc>
          <w:tcPr>
            <w:tcW w:w="2258" w:type="dxa"/>
            <w:shd w:val="clear" w:color="auto" w:fill="auto"/>
            <w:tcMar>
              <w:top w:w="100" w:type="dxa"/>
              <w:left w:w="100" w:type="dxa"/>
              <w:bottom w:w="100" w:type="dxa"/>
              <w:right w:w="100" w:type="dxa"/>
            </w:tcMar>
          </w:tcPr>
          <w:p w14:paraId="0EFACA5C" w14:textId="77777777" w:rsidR="00F62F5A" w:rsidRDefault="00F62F5A"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4631E591" w14:textId="77777777" w:rsidR="00F62F5A" w:rsidRDefault="00F62F5A"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AbstractObservingProcedure</w:t>
            </w:r>
            <w:proofErr w:type="spellEnd"/>
          </w:p>
        </w:tc>
      </w:tr>
      <w:tr w:rsidR="00F62F5A" w14:paraId="2D64C951" w14:textId="77777777" w:rsidTr="00F62F5A">
        <w:tc>
          <w:tcPr>
            <w:tcW w:w="2258" w:type="dxa"/>
            <w:shd w:val="clear" w:color="auto" w:fill="auto"/>
            <w:tcMar>
              <w:top w:w="100" w:type="dxa"/>
              <w:left w:w="100" w:type="dxa"/>
              <w:bottom w:w="100" w:type="dxa"/>
              <w:right w:w="100" w:type="dxa"/>
            </w:tcMar>
          </w:tcPr>
          <w:p w14:paraId="66A12DBA" w14:textId="77777777" w:rsidR="00F62F5A" w:rsidRDefault="00F62F5A"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50642824" w14:textId="77777777" w:rsidR="00F62F5A" w:rsidRDefault="00F62F5A" w:rsidP="001A5B74">
            <w:pPr>
              <w:widowControl w:val="0"/>
              <w:spacing w:line="240" w:lineRule="auto"/>
              <w:rPr>
                <w:sz w:val="20"/>
                <w:szCs w:val="20"/>
              </w:rPr>
            </w:pPr>
            <w:r>
              <w:rPr>
                <w:sz w:val="20"/>
                <w:szCs w:val="20"/>
              </w:rPr>
              <w:t>Logical model</w:t>
            </w:r>
          </w:p>
        </w:tc>
      </w:tr>
      <w:tr w:rsidR="00F62F5A" w14:paraId="55C7BCAD" w14:textId="77777777" w:rsidTr="00F62F5A">
        <w:tc>
          <w:tcPr>
            <w:tcW w:w="2258" w:type="dxa"/>
            <w:shd w:val="clear" w:color="auto" w:fill="auto"/>
            <w:tcMar>
              <w:top w:w="100" w:type="dxa"/>
              <w:left w:w="100" w:type="dxa"/>
              <w:bottom w:w="100" w:type="dxa"/>
              <w:right w:w="100" w:type="dxa"/>
            </w:tcMar>
          </w:tcPr>
          <w:p w14:paraId="0E8BF2E8" w14:textId="77777777" w:rsidR="00F62F5A" w:rsidRDefault="00F62F5A"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29F276E3" w14:textId="77777777" w:rsidR="00F62F5A" w:rsidRDefault="00F62F5A" w:rsidP="001A5B74">
            <w:pPr>
              <w:widowControl w:val="0"/>
              <w:spacing w:line="240" w:lineRule="auto"/>
              <w:rPr>
                <w:sz w:val="20"/>
                <w:szCs w:val="20"/>
              </w:rPr>
            </w:pPr>
            <w:r>
              <w:rPr>
                <w:sz w:val="20"/>
                <w:szCs w:val="20"/>
              </w:rPr>
              <w:t xml:space="preserve">Abstract Observation core - </w:t>
            </w:r>
            <w:proofErr w:type="spellStart"/>
            <w:r>
              <w:rPr>
                <w:sz w:val="20"/>
                <w:szCs w:val="20"/>
              </w:rPr>
              <w:t>AbstractObservingProcedure</w:t>
            </w:r>
            <w:proofErr w:type="spellEnd"/>
          </w:p>
        </w:tc>
      </w:tr>
      <w:tr w:rsidR="00F62F5A" w14:paraId="7AF86A22" w14:textId="77777777" w:rsidTr="00F62F5A">
        <w:tc>
          <w:tcPr>
            <w:tcW w:w="2258" w:type="dxa"/>
            <w:shd w:val="clear" w:color="auto" w:fill="auto"/>
            <w:tcMar>
              <w:top w:w="100" w:type="dxa"/>
              <w:left w:w="100" w:type="dxa"/>
              <w:bottom w:w="100" w:type="dxa"/>
              <w:right w:w="100" w:type="dxa"/>
            </w:tcMar>
          </w:tcPr>
          <w:p w14:paraId="6A9E2D5C" w14:textId="77777777" w:rsidR="00F62F5A" w:rsidRDefault="00F62F5A"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13F0D92" w14:textId="77777777" w:rsidR="00F62F5A" w:rsidRDefault="00F62F5A" w:rsidP="001A5B74">
            <w:pPr>
              <w:widowControl w:val="0"/>
              <w:spacing w:line="240" w:lineRule="auto"/>
              <w:rPr>
                <w:sz w:val="20"/>
                <w:szCs w:val="20"/>
              </w:rPr>
            </w:pPr>
            <w:r>
              <w:rPr>
                <w:sz w:val="20"/>
                <w:szCs w:val="20"/>
              </w:rPr>
              <w:t>ISO 19103:2015 Geographic information – Conceptual schema language, UML2 conformance class</w:t>
            </w:r>
          </w:p>
        </w:tc>
      </w:tr>
      <w:tr w:rsidR="00F62F5A" w14:paraId="39418CA3" w14:textId="77777777" w:rsidTr="00F62F5A">
        <w:tc>
          <w:tcPr>
            <w:tcW w:w="2258" w:type="dxa"/>
            <w:shd w:val="clear" w:color="auto" w:fill="auto"/>
            <w:tcMar>
              <w:top w:w="100" w:type="dxa"/>
              <w:left w:w="100" w:type="dxa"/>
              <w:bottom w:w="100" w:type="dxa"/>
              <w:right w:w="100" w:type="dxa"/>
            </w:tcMar>
          </w:tcPr>
          <w:p w14:paraId="270CA139" w14:textId="77777777" w:rsidR="00F62F5A" w:rsidRDefault="00F62F5A"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2A91DFC0" w14:textId="77777777" w:rsidR="00F62F5A" w:rsidRDefault="00F62F5A"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w:t>
            </w:r>
            <w:proofErr w:type="spellStart"/>
            <w:r>
              <w:rPr>
                <w:sz w:val="20"/>
                <w:szCs w:val="20"/>
              </w:rPr>
              <w:t>ObservingProcedure</w:t>
            </w:r>
            <w:proofErr w:type="spellEnd"/>
          </w:p>
        </w:tc>
      </w:tr>
      <w:tr w:rsidR="00F62F5A" w14:paraId="0B989524" w14:textId="77777777" w:rsidTr="00F62F5A">
        <w:tc>
          <w:tcPr>
            <w:tcW w:w="2258" w:type="dxa"/>
            <w:shd w:val="clear" w:color="auto" w:fill="auto"/>
            <w:tcMar>
              <w:top w:w="100" w:type="dxa"/>
              <w:left w:w="100" w:type="dxa"/>
              <w:bottom w:w="100" w:type="dxa"/>
              <w:right w:w="100" w:type="dxa"/>
            </w:tcMar>
          </w:tcPr>
          <w:p w14:paraId="22BD126C" w14:textId="77777777" w:rsidR="00F62F5A" w:rsidRDefault="00F62F5A"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A787E78" w14:textId="77777777" w:rsidR="00F62F5A" w:rsidRDefault="00F62F5A"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2B6BA049" w14:textId="4BCFFCCD" w:rsidR="00F62F5A" w:rsidRDefault="00F62F5A" w:rsidP="00F62F5A">
      <w:pPr>
        <w:rPr>
          <w:lang w:eastAsia="ja-JP"/>
        </w:rPr>
      </w:pPr>
    </w:p>
    <w:p w14:paraId="73D9AF83" w14:textId="77777777" w:rsidR="00B52A66" w:rsidRDefault="00B52A66" w:rsidP="00B52A66">
      <w:pPr>
        <w:keepNext/>
      </w:pPr>
      <w:r>
        <w:rPr>
          <w:noProof/>
          <w:lang w:val="fr-FR" w:eastAsia="fr-FR"/>
        </w:rPr>
        <w:drawing>
          <wp:inline distT="0" distB="0" distL="0" distR="0" wp14:anchorId="4827FD10" wp14:editId="471F4077">
            <wp:extent cx="6191885" cy="934085"/>
            <wp:effectExtent l="0" t="0" r="5715" b="5715"/>
            <wp:docPr id="32" name="Graphic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Graphic 32"/>
                    <pic:cNvPicPr/>
                  </pic:nvPicPr>
                  <pic:blipFill>
                    <a:blip r:embed="rId76" cstate="print">
                      <a:extLst>
                        <a:ext uri="{28A0092B-C50C-407E-A947-70E740481C1C}">
                          <a14:useLocalDpi xmlns:a14="http://schemas.microsoft.com/office/drawing/2010/main"/>
                        </a:ext>
                        <a:ext uri="{96DAC541-7B7A-43D3-8B79-37D633B846F1}">
                          <asvg:svgBlip xmlns:asvg="http://schemas.microsoft.com/office/drawing/2016/SVG/main" r:embed="rId77"/>
                        </a:ext>
                      </a:extLst>
                    </a:blip>
                    <a:stretch>
                      <a:fillRect/>
                    </a:stretch>
                  </pic:blipFill>
                  <pic:spPr>
                    <a:xfrm>
                      <a:off x="0" y="0"/>
                      <a:ext cx="6191885" cy="934085"/>
                    </a:xfrm>
                    <a:prstGeom prst="rect">
                      <a:avLst/>
                    </a:prstGeom>
                  </pic:spPr>
                </pic:pic>
              </a:graphicData>
            </a:graphic>
          </wp:inline>
        </w:drawing>
      </w:r>
    </w:p>
    <w:p w14:paraId="05221027" w14:textId="288D5AF6" w:rsidR="00DE1F09" w:rsidRDefault="00B52A66" w:rsidP="00B52A66">
      <w:pPr>
        <w:jc w:val="center"/>
        <w:rPr>
          <w:b/>
          <w:bCs/>
          <w:sz w:val="20"/>
          <w:szCs w:val="20"/>
        </w:rPr>
      </w:pPr>
      <w:r w:rsidRPr="00B52A66">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26</w:t>
      </w:r>
      <w:r w:rsidR="00D471BA">
        <w:rPr>
          <w:b/>
          <w:bCs/>
          <w:sz w:val="20"/>
          <w:szCs w:val="20"/>
        </w:rPr>
        <w:fldChar w:fldCharType="end"/>
      </w:r>
      <w:r w:rsidRPr="00B52A66">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 xml:space="preserve">— </w:t>
      </w:r>
      <w:proofErr w:type="spellStart"/>
      <w:r w:rsidRPr="00B52A66">
        <w:rPr>
          <w:b/>
          <w:bCs/>
          <w:sz w:val="20"/>
          <w:szCs w:val="20"/>
        </w:rPr>
        <w:t>AbstractObservingProcedure</w:t>
      </w:r>
      <w:proofErr w:type="spellEnd"/>
      <w:r w:rsidRPr="00B52A66">
        <w:rPr>
          <w:b/>
          <w:bCs/>
          <w:sz w:val="20"/>
          <w:szCs w:val="20"/>
        </w:rPr>
        <w:t xml:space="preserve"> requirements class.</w:t>
      </w:r>
    </w:p>
    <w:p w14:paraId="671A8BF5" w14:textId="77777777" w:rsidR="00A45C2E" w:rsidRDefault="00A45C2E" w:rsidP="00A45C2E">
      <w:pPr>
        <w:keepNext/>
      </w:pPr>
      <w:r>
        <w:rPr>
          <w:noProof/>
          <w:lang w:val="fr-FR" w:eastAsia="fr-FR"/>
        </w:rPr>
        <w:lastRenderedPageBreak/>
        <w:drawing>
          <wp:inline distT="0" distB="0" distL="0" distR="0" wp14:anchorId="7706998F" wp14:editId="277BD305">
            <wp:extent cx="6191885" cy="3317915"/>
            <wp:effectExtent l="0" t="0" r="571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78">
                      <a:extLst>
                        <a:ext uri="{28A0092B-C50C-407E-A947-70E740481C1C}">
                          <a14:useLocalDpi xmlns:a14="http://schemas.microsoft.com/office/drawing/2010/main" val="0"/>
                        </a:ext>
                      </a:extLst>
                    </a:blip>
                    <a:stretch>
                      <a:fillRect/>
                    </a:stretch>
                  </pic:blipFill>
                  <pic:spPr>
                    <a:xfrm>
                      <a:off x="0" y="0"/>
                      <a:ext cx="6191885" cy="3317915"/>
                    </a:xfrm>
                    <a:prstGeom prst="rect">
                      <a:avLst/>
                    </a:prstGeom>
                  </pic:spPr>
                </pic:pic>
              </a:graphicData>
            </a:graphic>
          </wp:inline>
        </w:drawing>
      </w:r>
    </w:p>
    <w:p w14:paraId="66953C03" w14:textId="2A4E5AFF" w:rsidR="0086004D" w:rsidRDefault="00A45C2E" w:rsidP="00A45C2E">
      <w:pPr>
        <w:jc w:val="center"/>
        <w:rPr>
          <w:b/>
          <w:bCs/>
          <w:sz w:val="20"/>
          <w:szCs w:val="20"/>
        </w:rPr>
      </w:pPr>
      <w:r w:rsidRPr="00A45C2E">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27</w:t>
      </w:r>
      <w:r w:rsidR="00D471BA">
        <w:rPr>
          <w:b/>
          <w:bCs/>
          <w:sz w:val="20"/>
          <w:szCs w:val="20"/>
        </w:rPr>
        <w:fldChar w:fldCharType="end"/>
      </w:r>
      <w:r w:rsidRPr="00A45C2E">
        <w:rPr>
          <w:b/>
          <w:bCs/>
          <w:sz w:val="20"/>
          <w:szCs w:val="20"/>
        </w:rPr>
        <w:t xml:space="preserve"> — Context diagram for </w:t>
      </w:r>
      <w:r w:rsidR="009C4033" w:rsidRPr="0082560B">
        <w:rPr>
          <w:b/>
          <w:bCs/>
          <w:sz w:val="20"/>
          <w:szCs w:val="20"/>
        </w:rPr>
        <w:t xml:space="preserve">Abstract Observation core </w:t>
      </w:r>
      <w:r w:rsidR="009C4033">
        <w:rPr>
          <w:b/>
          <w:bCs/>
          <w:sz w:val="20"/>
          <w:szCs w:val="20"/>
        </w:rPr>
        <w:t xml:space="preserve">— </w:t>
      </w:r>
      <w:proofErr w:type="spellStart"/>
      <w:r w:rsidRPr="00A45C2E">
        <w:rPr>
          <w:b/>
          <w:bCs/>
          <w:sz w:val="20"/>
          <w:szCs w:val="20"/>
        </w:rPr>
        <w:t>AbstractObservingProcedure</w:t>
      </w:r>
      <w:proofErr w:type="spellEnd"/>
      <w:r w:rsidRPr="00A45C2E">
        <w:rPr>
          <w:b/>
          <w:bCs/>
          <w:sz w:val="20"/>
          <w:szCs w:val="20"/>
        </w:rPr>
        <w:t>.</w:t>
      </w:r>
    </w:p>
    <w:p w14:paraId="404ECB20" w14:textId="78F11355" w:rsidR="00A45C2E" w:rsidRDefault="00B95291" w:rsidP="00B95291">
      <w:pPr>
        <w:pStyle w:val="Heading2"/>
      </w:pPr>
      <w:bookmarkStart w:id="320" w:name="_Toc72768880"/>
      <w:proofErr w:type="spellStart"/>
      <w:r w:rsidRPr="00B95291">
        <w:t>AbstractObserver</w:t>
      </w:r>
      <w:bookmarkEnd w:id="320"/>
      <w:proofErr w:type="spellEnd"/>
    </w:p>
    <w:p w14:paraId="537FAAC0" w14:textId="1C8268E7" w:rsidR="00B95291" w:rsidRDefault="00B95291" w:rsidP="00B95291">
      <w:pPr>
        <w:pStyle w:val="Heading3"/>
      </w:pPr>
      <w:proofErr w:type="spellStart"/>
      <w:r w:rsidRPr="00B95291">
        <w:t>AbstractObserver</w:t>
      </w:r>
      <w:proofErr w:type="spellEnd"/>
      <w:r w:rsidRPr="00B95291">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CE2290" w14:paraId="72DBDADD" w14:textId="77777777" w:rsidTr="00CE2290">
        <w:tc>
          <w:tcPr>
            <w:tcW w:w="2258" w:type="dxa"/>
            <w:shd w:val="clear" w:color="auto" w:fill="auto"/>
            <w:tcMar>
              <w:top w:w="100" w:type="dxa"/>
              <w:left w:w="100" w:type="dxa"/>
              <w:bottom w:w="100" w:type="dxa"/>
              <w:right w:w="100" w:type="dxa"/>
            </w:tcMar>
          </w:tcPr>
          <w:p w14:paraId="375B83C2" w14:textId="77777777" w:rsidR="00CE2290" w:rsidRDefault="00CE2290"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4CDA6EDC" w14:textId="77777777" w:rsidR="00CE2290" w:rsidRDefault="00CE2290"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AbstractObserver</w:t>
            </w:r>
            <w:proofErr w:type="spellEnd"/>
          </w:p>
        </w:tc>
      </w:tr>
      <w:tr w:rsidR="00CE2290" w14:paraId="5B483E0F" w14:textId="77777777" w:rsidTr="00CE2290">
        <w:tc>
          <w:tcPr>
            <w:tcW w:w="2258" w:type="dxa"/>
            <w:shd w:val="clear" w:color="auto" w:fill="auto"/>
            <w:tcMar>
              <w:top w:w="100" w:type="dxa"/>
              <w:left w:w="100" w:type="dxa"/>
              <w:bottom w:w="100" w:type="dxa"/>
              <w:right w:w="100" w:type="dxa"/>
            </w:tcMar>
          </w:tcPr>
          <w:p w14:paraId="77685488" w14:textId="77777777" w:rsidR="00CE2290" w:rsidRDefault="00CE2290"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787FD62C" w14:textId="77777777" w:rsidR="00CE2290" w:rsidRDefault="00CE2290" w:rsidP="001A5B74">
            <w:pPr>
              <w:widowControl w:val="0"/>
              <w:spacing w:line="240" w:lineRule="auto"/>
              <w:rPr>
                <w:sz w:val="20"/>
                <w:szCs w:val="20"/>
              </w:rPr>
            </w:pPr>
            <w:r>
              <w:rPr>
                <w:sz w:val="20"/>
                <w:szCs w:val="20"/>
              </w:rPr>
              <w:t>Logical model</w:t>
            </w:r>
          </w:p>
        </w:tc>
      </w:tr>
      <w:tr w:rsidR="00CE2290" w14:paraId="33C5F323" w14:textId="77777777" w:rsidTr="00CE2290">
        <w:tc>
          <w:tcPr>
            <w:tcW w:w="2258" w:type="dxa"/>
            <w:shd w:val="clear" w:color="auto" w:fill="auto"/>
            <w:tcMar>
              <w:top w:w="100" w:type="dxa"/>
              <w:left w:w="100" w:type="dxa"/>
              <w:bottom w:w="100" w:type="dxa"/>
              <w:right w:w="100" w:type="dxa"/>
            </w:tcMar>
          </w:tcPr>
          <w:p w14:paraId="7D81AAD3" w14:textId="77777777" w:rsidR="00CE2290" w:rsidRDefault="00CE2290"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728357A3" w14:textId="77777777" w:rsidR="00CE2290" w:rsidRDefault="00CE2290" w:rsidP="001A5B74">
            <w:pPr>
              <w:widowControl w:val="0"/>
              <w:spacing w:line="240" w:lineRule="auto"/>
              <w:rPr>
                <w:sz w:val="20"/>
                <w:szCs w:val="20"/>
              </w:rPr>
            </w:pPr>
            <w:r>
              <w:rPr>
                <w:sz w:val="20"/>
                <w:szCs w:val="20"/>
              </w:rPr>
              <w:t xml:space="preserve">Abstract Observation core - </w:t>
            </w:r>
            <w:proofErr w:type="spellStart"/>
            <w:r>
              <w:rPr>
                <w:sz w:val="20"/>
                <w:szCs w:val="20"/>
              </w:rPr>
              <w:t>AbstractObserver</w:t>
            </w:r>
            <w:proofErr w:type="spellEnd"/>
          </w:p>
        </w:tc>
      </w:tr>
      <w:tr w:rsidR="00CE2290" w14:paraId="496D6DFF" w14:textId="77777777" w:rsidTr="00CE2290">
        <w:tc>
          <w:tcPr>
            <w:tcW w:w="2258" w:type="dxa"/>
            <w:shd w:val="clear" w:color="auto" w:fill="auto"/>
            <w:tcMar>
              <w:top w:w="100" w:type="dxa"/>
              <w:left w:w="100" w:type="dxa"/>
              <w:bottom w:w="100" w:type="dxa"/>
              <w:right w:w="100" w:type="dxa"/>
            </w:tcMar>
          </w:tcPr>
          <w:p w14:paraId="4C0D6759" w14:textId="77777777" w:rsidR="00CE2290" w:rsidRDefault="00CE2290"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9428ECF" w14:textId="77777777" w:rsidR="00CE2290" w:rsidRDefault="00CE2290" w:rsidP="001A5B74">
            <w:pPr>
              <w:widowControl w:val="0"/>
              <w:spacing w:line="240" w:lineRule="auto"/>
              <w:rPr>
                <w:sz w:val="20"/>
                <w:szCs w:val="20"/>
              </w:rPr>
            </w:pPr>
            <w:r>
              <w:rPr>
                <w:sz w:val="20"/>
                <w:szCs w:val="20"/>
              </w:rPr>
              <w:t>ISO 19103:2015 Geographic information – Conceptual schema language, UML2 conformance class</w:t>
            </w:r>
          </w:p>
        </w:tc>
      </w:tr>
      <w:tr w:rsidR="00CE2290" w14:paraId="01F8E1BD" w14:textId="77777777" w:rsidTr="00CE2290">
        <w:tc>
          <w:tcPr>
            <w:tcW w:w="2258" w:type="dxa"/>
            <w:shd w:val="clear" w:color="auto" w:fill="auto"/>
            <w:tcMar>
              <w:top w:w="100" w:type="dxa"/>
              <w:left w:w="100" w:type="dxa"/>
              <w:bottom w:w="100" w:type="dxa"/>
              <w:right w:w="100" w:type="dxa"/>
            </w:tcMar>
          </w:tcPr>
          <w:p w14:paraId="06219E77" w14:textId="77777777" w:rsidR="00CE2290" w:rsidRDefault="00CE2290"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52C8F201" w14:textId="77777777" w:rsidR="00CE2290" w:rsidRDefault="00CE2290"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/Observer</w:t>
            </w:r>
          </w:p>
        </w:tc>
      </w:tr>
      <w:tr w:rsidR="00CE2290" w14:paraId="5B2F1EB4" w14:textId="77777777" w:rsidTr="00CE2290">
        <w:trPr>
          <w:trHeight w:val="420"/>
        </w:trPr>
        <w:tc>
          <w:tcPr>
            <w:tcW w:w="2258" w:type="dxa"/>
            <w:shd w:val="clear" w:color="auto" w:fill="auto"/>
            <w:tcMar>
              <w:top w:w="100" w:type="dxa"/>
              <w:left w:w="100" w:type="dxa"/>
              <w:bottom w:w="100" w:type="dxa"/>
              <w:right w:w="100" w:type="dxa"/>
            </w:tcMar>
          </w:tcPr>
          <w:p w14:paraId="43F8CD2D" w14:textId="77777777" w:rsidR="00CE2290" w:rsidRDefault="00CE2290"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AE4160F" w14:textId="77777777" w:rsidR="00CE2290" w:rsidRDefault="00CE2290"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51FF169F" w14:textId="36FF2F59" w:rsidR="00B95291" w:rsidRDefault="00B95291" w:rsidP="00B95291">
      <w:pPr>
        <w:rPr>
          <w:lang w:eastAsia="ja-JP"/>
        </w:rPr>
      </w:pPr>
    </w:p>
    <w:p w14:paraId="0B996D18" w14:textId="77777777" w:rsidR="00631F81" w:rsidRDefault="00631F81" w:rsidP="00631F81">
      <w:pPr>
        <w:keepNext/>
      </w:pPr>
      <w:r>
        <w:rPr>
          <w:noProof/>
          <w:lang w:val="fr-FR" w:eastAsia="fr-FR"/>
        </w:rPr>
        <w:lastRenderedPageBreak/>
        <w:drawing>
          <wp:inline distT="0" distB="0" distL="0" distR="0" wp14:anchorId="41C9AAB2" wp14:editId="696998C5">
            <wp:extent cx="6191885" cy="1550670"/>
            <wp:effectExtent l="0" t="0" r="5715" b="0"/>
            <wp:docPr id="35" name="Graphic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raphic 35"/>
                    <pic:cNvPicPr/>
                  </pic:nvPicPr>
                  <pic:blipFill>
                    <a:blip r:embed="rId79">
                      <a:extLst>
                        <a:ext uri="{28A0092B-C50C-407E-A947-70E740481C1C}">
                          <a14:useLocalDpi xmlns:a14="http://schemas.microsoft.com/office/drawing/2010/main"/>
                        </a:ext>
                        <a:ext uri="{96DAC541-7B7A-43D3-8B79-37D633B846F1}">
                          <asvg:svgBlip xmlns:asvg="http://schemas.microsoft.com/office/drawing/2016/SVG/main" r:embed="rId80"/>
                        </a:ext>
                      </a:extLst>
                    </a:blip>
                    <a:stretch>
                      <a:fillRect/>
                    </a:stretch>
                  </pic:blipFill>
                  <pic:spPr>
                    <a:xfrm>
                      <a:off x="0" y="0"/>
                      <a:ext cx="6191885" cy="1550670"/>
                    </a:xfrm>
                    <a:prstGeom prst="rect">
                      <a:avLst/>
                    </a:prstGeom>
                  </pic:spPr>
                </pic:pic>
              </a:graphicData>
            </a:graphic>
          </wp:inline>
        </w:drawing>
      </w:r>
    </w:p>
    <w:p w14:paraId="76C83F6C" w14:textId="69851374" w:rsidR="00CE2290" w:rsidRDefault="00631F81" w:rsidP="00631F81">
      <w:pPr>
        <w:jc w:val="center"/>
        <w:rPr>
          <w:b/>
          <w:bCs/>
          <w:sz w:val="20"/>
          <w:szCs w:val="20"/>
        </w:rPr>
      </w:pPr>
      <w:r w:rsidRPr="00631F81">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28</w:t>
      </w:r>
      <w:r w:rsidR="00D471BA">
        <w:rPr>
          <w:b/>
          <w:bCs/>
          <w:sz w:val="20"/>
          <w:szCs w:val="20"/>
        </w:rPr>
        <w:fldChar w:fldCharType="end"/>
      </w:r>
      <w:r w:rsidRPr="00631F81">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 xml:space="preserve">— </w:t>
      </w:r>
      <w:proofErr w:type="spellStart"/>
      <w:r w:rsidRPr="00631F81">
        <w:rPr>
          <w:b/>
          <w:bCs/>
          <w:sz w:val="20"/>
          <w:szCs w:val="20"/>
        </w:rPr>
        <w:t>AbstractObserver</w:t>
      </w:r>
      <w:proofErr w:type="spellEnd"/>
      <w:r w:rsidRPr="00631F81">
        <w:rPr>
          <w:b/>
          <w:bCs/>
          <w:sz w:val="20"/>
          <w:szCs w:val="20"/>
        </w:rPr>
        <w:t xml:space="preserve"> requirements class.</w:t>
      </w:r>
    </w:p>
    <w:p w14:paraId="68D5BD9E" w14:textId="77777777" w:rsidR="00B42F45" w:rsidRDefault="00B42F45" w:rsidP="00B42F45">
      <w:pPr>
        <w:keepNext/>
      </w:pPr>
      <w:r>
        <w:rPr>
          <w:noProof/>
          <w:lang w:val="fr-FR" w:eastAsia="fr-FR"/>
        </w:rPr>
        <w:drawing>
          <wp:inline distT="0" distB="0" distL="0" distR="0" wp14:anchorId="7E23EEE5" wp14:editId="0864F058">
            <wp:extent cx="6191885" cy="2973857"/>
            <wp:effectExtent l="0" t="0" r="571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81">
                      <a:extLst>
                        <a:ext uri="{28A0092B-C50C-407E-A947-70E740481C1C}">
                          <a14:useLocalDpi xmlns:a14="http://schemas.microsoft.com/office/drawing/2010/main" val="0"/>
                        </a:ext>
                      </a:extLst>
                    </a:blip>
                    <a:stretch>
                      <a:fillRect/>
                    </a:stretch>
                  </pic:blipFill>
                  <pic:spPr>
                    <a:xfrm>
                      <a:off x="0" y="0"/>
                      <a:ext cx="6191885" cy="2973857"/>
                    </a:xfrm>
                    <a:prstGeom prst="rect">
                      <a:avLst/>
                    </a:prstGeom>
                  </pic:spPr>
                </pic:pic>
              </a:graphicData>
            </a:graphic>
          </wp:inline>
        </w:drawing>
      </w:r>
    </w:p>
    <w:p w14:paraId="3DDDAE84" w14:textId="7C292CEC" w:rsidR="00631F81" w:rsidRDefault="00B42F45" w:rsidP="00B42F45">
      <w:pPr>
        <w:jc w:val="center"/>
        <w:rPr>
          <w:b/>
          <w:bCs/>
          <w:sz w:val="20"/>
          <w:szCs w:val="20"/>
        </w:rPr>
      </w:pPr>
      <w:r w:rsidRPr="00B42F45">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29</w:t>
      </w:r>
      <w:r w:rsidR="00D471BA">
        <w:rPr>
          <w:b/>
          <w:bCs/>
          <w:sz w:val="20"/>
          <w:szCs w:val="20"/>
        </w:rPr>
        <w:fldChar w:fldCharType="end"/>
      </w:r>
      <w:r w:rsidRPr="00B42F45">
        <w:rPr>
          <w:b/>
          <w:bCs/>
          <w:sz w:val="20"/>
          <w:szCs w:val="20"/>
        </w:rPr>
        <w:t xml:space="preserve"> — Context diagram for </w:t>
      </w:r>
      <w:r w:rsidR="009C4033" w:rsidRPr="0082560B">
        <w:rPr>
          <w:b/>
          <w:bCs/>
          <w:sz w:val="20"/>
          <w:szCs w:val="20"/>
        </w:rPr>
        <w:t xml:space="preserve">Abstract Observation core </w:t>
      </w:r>
      <w:r w:rsidR="009C4033">
        <w:rPr>
          <w:b/>
          <w:bCs/>
          <w:sz w:val="20"/>
          <w:szCs w:val="20"/>
        </w:rPr>
        <w:t xml:space="preserve">— </w:t>
      </w:r>
      <w:proofErr w:type="spellStart"/>
      <w:r w:rsidRPr="00B42F45">
        <w:rPr>
          <w:b/>
          <w:bCs/>
          <w:sz w:val="20"/>
          <w:szCs w:val="20"/>
        </w:rPr>
        <w:t>AbstractObserver</w:t>
      </w:r>
      <w:proofErr w:type="spellEnd"/>
      <w:r w:rsidRPr="00B42F45">
        <w:rPr>
          <w:b/>
          <w:bCs/>
          <w:sz w:val="20"/>
          <w:szCs w:val="20"/>
        </w:rPr>
        <w:t xml:space="preserve">, </w:t>
      </w:r>
      <w:proofErr w:type="spellStart"/>
      <w:r w:rsidRPr="00B42F45">
        <w:rPr>
          <w:b/>
          <w:bCs/>
          <w:sz w:val="20"/>
          <w:szCs w:val="20"/>
        </w:rPr>
        <w:t>AbstractHost</w:t>
      </w:r>
      <w:proofErr w:type="spellEnd"/>
      <w:r w:rsidRPr="00B42F45">
        <w:rPr>
          <w:b/>
          <w:bCs/>
          <w:sz w:val="20"/>
          <w:szCs w:val="20"/>
        </w:rPr>
        <w:t xml:space="preserve"> and </w:t>
      </w:r>
      <w:proofErr w:type="spellStart"/>
      <w:r w:rsidRPr="00B42F45">
        <w:rPr>
          <w:b/>
          <w:bCs/>
          <w:sz w:val="20"/>
          <w:szCs w:val="20"/>
        </w:rPr>
        <w:t>AbstractDeployment</w:t>
      </w:r>
      <w:proofErr w:type="spellEnd"/>
      <w:r w:rsidRPr="00B42F45">
        <w:rPr>
          <w:b/>
          <w:bCs/>
          <w:sz w:val="20"/>
          <w:szCs w:val="20"/>
        </w:rPr>
        <w:t>.</w:t>
      </w:r>
    </w:p>
    <w:p w14:paraId="3796D9A4" w14:textId="4E644931" w:rsidR="00B42F45" w:rsidRDefault="006050F3" w:rsidP="006050F3">
      <w:pPr>
        <w:pStyle w:val="Heading2"/>
      </w:pPr>
      <w:bookmarkStart w:id="321" w:name="_Toc72768881"/>
      <w:proofErr w:type="spellStart"/>
      <w:r w:rsidRPr="006050F3">
        <w:t>AbstractHost</w:t>
      </w:r>
      <w:bookmarkEnd w:id="321"/>
      <w:proofErr w:type="spellEnd"/>
    </w:p>
    <w:p w14:paraId="7858CE2A" w14:textId="1A426AAF" w:rsidR="006050F3" w:rsidRDefault="00AB2043" w:rsidP="00AB2043">
      <w:pPr>
        <w:pStyle w:val="Heading3"/>
      </w:pPr>
      <w:proofErr w:type="spellStart"/>
      <w:r w:rsidRPr="00AB2043">
        <w:t>AbstractHost</w:t>
      </w:r>
      <w:proofErr w:type="spellEnd"/>
      <w:r w:rsidRPr="00AB2043">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AB2043" w14:paraId="2DE79362" w14:textId="77777777" w:rsidTr="00AB2043">
        <w:tc>
          <w:tcPr>
            <w:tcW w:w="2258" w:type="dxa"/>
            <w:shd w:val="clear" w:color="auto" w:fill="auto"/>
            <w:tcMar>
              <w:top w:w="100" w:type="dxa"/>
              <w:left w:w="100" w:type="dxa"/>
              <w:bottom w:w="100" w:type="dxa"/>
              <w:right w:w="100" w:type="dxa"/>
            </w:tcMar>
          </w:tcPr>
          <w:p w14:paraId="3CB24468" w14:textId="77777777" w:rsidR="00AB2043" w:rsidRDefault="00AB2043"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1DF728DE" w14:textId="77777777" w:rsidR="00AB2043" w:rsidRDefault="00AB204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AbstractHost</w:t>
            </w:r>
            <w:proofErr w:type="spellEnd"/>
          </w:p>
        </w:tc>
      </w:tr>
      <w:tr w:rsidR="00AB2043" w14:paraId="01C84057" w14:textId="77777777" w:rsidTr="00AB2043">
        <w:tc>
          <w:tcPr>
            <w:tcW w:w="2258" w:type="dxa"/>
            <w:shd w:val="clear" w:color="auto" w:fill="auto"/>
            <w:tcMar>
              <w:top w:w="100" w:type="dxa"/>
              <w:left w:w="100" w:type="dxa"/>
              <w:bottom w:w="100" w:type="dxa"/>
              <w:right w:w="100" w:type="dxa"/>
            </w:tcMar>
          </w:tcPr>
          <w:p w14:paraId="280DDC10" w14:textId="77777777" w:rsidR="00AB2043" w:rsidRDefault="00AB2043"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36C013E6" w14:textId="77777777" w:rsidR="00AB2043" w:rsidRDefault="00AB2043" w:rsidP="001A5B74">
            <w:pPr>
              <w:widowControl w:val="0"/>
              <w:spacing w:line="240" w:lineRule="auto"/>
              <w:rPr>
                <w:sz w:val="20"/>
                <w:szCs w:val="20"/>
              </w:rPr>
            </w:pPr>
            <w:r>
              <w:rPr>
                <w:sz w:val="20"/>
                <w:szCs w:val="20"/>
              </w:rPr>
              <w:t>Logical model</w:t>
            </w:r>
          </w:p>
        </w:tc>
      </w:tr>
      <w:tr w:rsidR="00AB2043" w14:paraId="5FFD8A11" w14:textId="77777777" w:rsidTr="00AB2043">
        <w:tc>
          <w:tcPr>
            <w:tcW w:w="2258" w:type="dxa"/>
            <w:shd w:val="clear" w:color="auto" w:fill="auto"/>
            <w:tcMar>
              <w:top w:w="100" w:type="dxa"/>
              <w:left w:w="100" w:type="dxa"/>
              <w:bottom w:w="100" w:type="dxa"/>
              <w:right w:w="100" w:type="dxa"/>
            </w:tcMar>
          </w:tcPr>
          <w:p w14:paraId="7A58FEA7" w14:textId="77777777" w:rsidR="00AB2043" w:rsidRDefault="00AB2043"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432E3D96" w14:textId="77777777" w:rsidR="00AB2043" w:rsidRDefault="00AB2043" w:rsidP="001A5B74">
            <w:pPr>
              <w:widowControl w:val="0"/>
              <w:spacing w:line="240" w:lineRule="auto"/>
              <w:rPr>
                <w:sz w:val="20"/>
                <w:szCs w:val="20"/>
              </w:rPr>
            </w:pPr>
            <w:r>
              <w:rPr>
                <w:sz w:val="20"/>
                <w:szCs w:val="20"/>
              </w:rPr>
              <w:t xml:space="preserve">Abstract Observation core - </w:t>
            </w:r>
            <w:proofErr w:type="spellStart"/>
            <w:r>
              <w:rPr>
                <w:sz w:val="20"/>
                <w:szCs w:val="20"/>
              </w:rPr>
              <w:t>AbstractHost</w:t>
            </w:r>
            <w:proofErr w:type="spellEnd"/>
          </w:p>
        </w:tc>
      </w:tr>
      <w:tr w:rsidR="00AB2043" w14:paraId="39C758BB" w14:textId="77777777" w:rsidTr="00AB2043">
        <w:tc>
          <w:tcPr>
            <w:tcW w:w="2258" w:type="dxa"/>
            <w:shd w:val="clear" w:color="auto" w:fill="auto"/>
            <w:tcMar>
              <w:top w:w="100" w:type="dxa"/>
              <w:left w:w="100" w:type="dxa"/>
              <w:bottom w:w="100" w:type="dxa"/>
              <w:right w:w="100" w:type="dxa"/>
            </w:tcMar>
          </w:tcPr>
          <w:p w14:paraId="1CA6A191" w14:textId="77777777" w:rsidR="00AB2043" w:rsidRDefault="00AB2043"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F910706" w14:textId="77777777" w:rsidR="00AB2043" w:rsidRDefault="00AB2043" w:rsidP="001A5B74">
            <w:pPr>
              <w:widowControl w:val="0"/>
              <w:spacing w:line="240" w:lineRule="auto"/>
              <w:rPr>
                <w:sz w:val="20"/>
                <w:szCs w:val="20"/>
              </w:rPr>
            </w:pPr>
            <w:r>
              <w:rPr>
                <w:sz w:val="20"/>
                <w:szCs w:val="20"/>
              </w:rPr>
              <w:t>ISO 19103:2015 Geographic information – Conceptual schema language, UML2 conformance class</w:t>
            </w:r>
          </w:p>
        </w:tc>
      </w:tr>
      <w:tr w:rsidR="00AB2043" w14:paraId="1659EFCF" w14:textId="77777777" w:rsidTr="00AB2043">
        <w:tc>
          <w:tcPr>
            <w:tcW w:w="2258" w:type="dxa"/>
            <w:shd w:val="clear" w:color="auto" w:fill="auto"/>
            <w:tcMar>
              <w:top w:w="100" w:type="dxa"/>
              <w:left w:w="100" w:type="dxa"/>
              <w:bottom w:w="100" w:type="dxa"/>
              <w:right w:w="100" w:type="dxa"/>
            </w:tcMar>
          </w:tcPr>
          <w:p w14:paraId="2FA3D8D3" w14:textId="77777777" w:rsidR="00AB2043" w:rsidRDefault="00AB2043"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3BC1D6CB" w14:textId="77777777" w:rsidR="00AB2043" w:rsidRDefault="00AB204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/Host</w:t>
            </w:r>
          </w:p>
        </w:tc>
      </w:tr>
      <w:tr w:rsidR="00AB2043" w14:paraId="2EABC800" w14:textId="77777777" w:rsidTr="00AB2043">
        <w:trPr>
          <w:trHeight w:val="420"/>
        </w:trPr>
        <w:tc>
          <w:tcPr>
            <w:tcW w:w="2258" w:type="dxa"/>
            <w:shd w:val="clear" w:color="auto" w:fill="auto"/>
            <w:tcMar>
              <w:top w:w="100" w:type="dxa"/>
              <w:left w:w="100" w:type="dxa"/>
              <w:bottom w:w="100" w:type="dxa"/>
              <w:right w:w="100" w:type="dxa"/>
            </w:tcMar>
          </w:tcPr>
          <w:p w14:paraId="1351854F" w14:textId="77777777" w:rsidR="00AB2043" w:rsidRDefault="00AB2043" w:rsidP="001A5B74">
            <w:pPr>
              <w:widowControl w:val="0"/>
              <w:spacing w:line="240" w:lineRule="auto"/>
              <w:rPr>
                <w:sz w:val="20"/>
                <w:szCs w:val="20"/>
              </w:rPr>
            </w:pPr>
            <w:r>
              <w:rPr>
                <w:sz w:val="20"/>
                <w:szCs w:val="20"/>
              </w:rPr>
              <w:lastRenderedPageBreak/>
              <w:t>Requirement</w:t>
            </w:r>
          </w:p>
        </w:tc>
        <w:tc>
          <w:tcPr>
            <w:tcW w:w="7513" w:type="dxa"/>
            <w:shd w:val="clear" w:color="auto" w:fill="auto"/>
            <w:tcMar>
              <w:top w:w="100" w:type="dxa"/>
              <w:left w:w="100" w:type="dxa"/>
              <w:bottom w:w="100" w:type="dxa"/>
              <w:right w:w="100" w:type="dxa"/>
            </w:tcMar>
          </w:tcPr>
          <w:p w14:paraId="3973E883" w14:textId="77777777" w:rsidR="00AB2043" w:rsidRDefault="00AB204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01037114" w14:textId="1553F259" w:rsidR="00AB2043" w:rsidRDefault="00AB2043" w:rsidP="00AB2043">
      <w:pPr>
        <w:rPr>
          <w:lang w:eastAsia="ja-JP"/>
        </w:rPr>
      </w:pPr>
    </w:p>
    <w:p w14:paraId="5F52F38B" w14:textId="77777777" w:rsidR="0064114F" w:rsidRDefault="0064114F" w:rsidP="0064114F">
      <w:pPr>
        <w:keepNext/>
      </w:pPr>
      <w:r>
        <w:rPr>
          <w:noProof/>
          <w:lang w:val="fr-FR" w:eastAsia="fr-FR"/>
        </w:rPr>
        <w:drawing>
          <wp:inline distT="0" distB="0" distL="0" distR="0" wp14:anchorId="5E83E05C" wp14:editId="1AB6A328">
            <wp:extent cx="6191885" cy="1353820"/>
            <wp:effectExtent l="0" t="0" r="5715" b="5080"/>
            <wp:docPr id="37" name="Graphic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Graphic 37"/>
                    <pic:cNvPicPr/>
                  </pic:nvPicPr>
                  <pic:blipFill>
                    <a:blip r:embed="rId82">
                      <a:extLst>
                        <a:ext uri="{28A0092B-C50C-407E-A947-70E740481C1C}">
                          <a14:useLocalDpi xmlns:a14="http://schemas.microsoft.com/office/drawing/2010/main"/>
                        </a:ext>
                        <a:ext uri="{96DAC541-7B7A-43D3-8B79-37D633B846F1}">
                          <asvg:svgBlip xmlns:asvg="http://schemas.microsoft.com/office/drawing/2016/SVG/main" r:embed="rId83"/>
                        </a:ext>
                      </a:extLst>
                    </a:blip>
                    <a:stretch>
                      <a:fillRect/>
                    </a:stretch>
                  </pic:blipFill>
                  <pic:spPr>
                    <a:xfrm>
                      <a:off x="0" y="0"/>
                      <a:ext cx="6191885" cy="1353820"/>
                    </a:xfrm>
                    <a:prstGeom prst="rect">
                      <a:avLst/>
                    </a:prstGeom>
                  </pic:spPr>
                </pic:pic>
              </a:graphicData>
            </a:graphic>
          </wp:inline>
        </w:drawing>
      </w:r>
    </w:p>
    <w:p w14:paraId="508502CB" w14:textId="19FD2A00" w:rsidR="00FE3432" w:rsidRDefault="0064114F" w:rsidP="0064114F">
      <w:pPr>
        <w:jc w:val="center"/>
        <w:rPr>
          <w:b/>
          <w:bCs/>
          <w:sz w:val="20"/>
          <w:szCs w:val="20"/>
        </w:rPr>
      </w:pPr>
      <w:r w:rsidRPr="0064114F">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30</w:t>
      </w:r>
      <w:r w:rsidR="00D471BA">
        <w:rPr>
          <w:b/>
          <w:bCs/>
          <w:sz w:val="20"/>
          <w:szCs w:val="20"/>
        </w:rPr>
        <w:fldChar w:fldCharType="end"/>
      </w:r>
      <w:r w:rsidRPr="0064114F">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 xml:space="preserve">— </w:t>
      </w:r>
      <w:proofErr w:type="spellStart"/>
      <w:r w:rsidRPr="0064114F">
        <w:rPr>
          <w:b/>
          <w:bCs/>
          <w:sz w:val="20"/>
          <w:szCs w:val="20"/>
        </w:rPr>
        <w:t>AbstractHost</w:t>
      </w:r>
      <w:proofErr w:type="spellEnd"/>
      <w:r w:rsidRPr="0064114F">
        <w:rPr>
          <w:b/>
          <w:bCs/>
          <w:sz w:val="20"/>
          <w:szCs w:val="20"/>
        </w:rPr>
        <w:t xml:space="preserve"> requirements class.</w:t>
      </w:r>
    </w:p>
    <w:p w14:paraId="7943CEE7" w14:textId="77777777" w:rsidR="00424D23" w:rsidRDefault="00424D23" w:rsidP="00424D23">
      <w:pPr>
        <w:keepNext/>
      </w:pPr>
      <w:r>
        <w:rPr>
          <w:noProof/>
          <w:lang w:val="fr-FR" w:eastAsia="fr-FR"/>
        </w:rPr>
        <w:drawing>
          <wp:inline distT="0" distB="0" distL="0" distR="0" wp14:anchorId="39F085B2" wp14:editId="2B312EA0">
            <wp:extent cx="6191885" cy="3267506"/>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84">
                      <a:extLst>
                        <a:ext uri="{28A0092B-C50C-407E-A947-70E740481C1C}">
                          <a14:useLocalDpi xmlns:a14="http://schemas.microsoft.com/office/drawing/2010/main" val="0"/>
                        </a:ext>
                      </a:extLst>
                    </a:blip>
                    <a:stretch>
                      <a:fillRect/>
                    </a:stretch>
                  </pic:blipFill>
                  <pic:spPr>
                    <a:xfrm>
                      <a:off x="0" y="0"/>
                      <a:ext cx="6191885" cy="3267506"/>
                    </a:xfrm>
                    <a:prstGeom prst="rect">
                      <a:avLst/>
                    </a:prstGeom>
                  </pic:spPr>
                </pic:pic>
              </a:graphicData>
            </a:graphic>
          </wp:inline>
        </w:drawing>
      </w:r>
    </w:p>
    <w:p w14:paraId="2ACC59A8" w14:textId="508CCA47" w:rsidR="0064114F" w:rsidRDefault="00424D23" w:rsidP="00424D23">
      <w:pPr>
        <w:jc w:val="center"/>
        <w:rPr>
          <w:b/>
          <w:bCs/>
          <w:sz w:val="20"/>
          <w:szCs w:val="20"/>
        </w:rPr>
      </w:pPr>
      <w:r w:rsidRPr="00424D23">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31</w:t>
      </w:r>
      <w:r w:rsidR="00D471BA">
        <w:rPr>
          <w:b/>
          <w:bCs/>
          <w:sz w:val="20"/>
          <w:szCs w:val="20"/>
        </w:rPr>
        <w:fldChar w:fldCharType="end"/>
      </w:r>
      <w:r w:rsidRPr="00424D23">
        <w:rPr>
          <w:b/>
          <w:bCs/>
          <w:sz w:val="20"/>
          <w:szCs w:val="20"/>
        </w:rPr>
        <w:t xml:space="preserve"> — Context diagram for </w:t>
      </w:r>
      <w:r w:rsidR="009C4033" w:rsidRPr="0082560B">
        <w:rPr>
          <w:b/>
          <w:bCs/>
          <w:sz w:val="20"/>
          <w:szCs w:val="20"/>
        </w:rPr>
        <w:t xml:space="preserve">Abstract Observation core </w:t>
      </w:r>
      <w:r w:rsidR="009C4033">
        <w:rPr>
          <w:b/>
          <w:bCs/>
          <w:sz w:val="20"/>
          <w:szCs w:val="20"/>
        </w:rPr>
        <w:t xml:space="preserve">— </w:t>
      </w:r>
      <w:proofErr w:type="spellStart"/>
      <w:r w:rsidRPr="00424D23">
        <w:rPr>
          <w:b/>
          <w:bCs/>
          <w:sz w:val="20"/>
          <w:szCs w:val="20"/>
        </w:rPr>
        <w:t>AbstractHost</w:t>
      </w:r>
      <w:proofErr w:type="spellEnd"/>
      <w:r w:rsidRPr="00424D23">
        <w:rPr>
          <w:b/>
          <w:bCs/>
          <w:sz w:val="20"/>
          <w:szCs w:val="20"/>
        </w:rPr>
        <w:t>.</w:t>
      </w:r>
    </w:p>
    <w:p w14:paraId="07500C68" w14:textId="79A822D4" w:rsidR="00424D23" w:rsidRDefault="00E12BD6" w:rsidP="00E12BD6">
      <w:pPr>
        <w:pStyle w:val="Heading2"/>
      </w:pPr>
      <w:bookmarkStart w:id="322" w:name="_Toc72768882"/>
      <w:proofErr w:type="spellStart"/>
      <w:r w:rsidRPr="00E12BD6">
        <w:t>AbstractDeployment</w:t>
      </w:r>
      <w:bookmarkEnd w:id="322"/>
      <w:proofErr w:type="spellEnd"/>
    </w:p>
    <w:p w14:paraId="424D218A" w14:textId="600FA30F" w:rsidR="00E12BD6" w:rsidRDefault="00E12BD6" w:rsidP="00E12BD6">
      <w:pPr>
        <w:pStyle w:val="Heading3"/>
      </w:pPr>
      <w:proofErr w:type="spellStart"/>
      <w:r w:rsidRPr="00E12BD6">
        <w:t>AbstractDeployment</w:t>
      </w:r>
      <w:proofErr w:type="spellEnd"/>
      <w:r w:rsidRPr="00E12BD6">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E12BD6" w14:paraId="29730B17" w14:textId="77777777" w:rsidTr="00E12BD6">
        <w:tc>
          <w:tcPr>
            <w:tcW w:w="2258" w:type="dxa"/>
            <w:shd w:val="clear" w:color="auto" w:fill="auto"/>
            <w:tcMar>
              <w:top w:w="100" w:type="dxa"/>
              <w:left w:w="100" w:type="dxa"/>
              <w:bottom w:w="100" w:type="dxa"/>
              <w:right w:w="100" w:type="dxa"/>
            </w:tcMar>
          </w:tcPr>
          <w:p w14:paraId="424BAAF8" w14:textId="77777777" w:rsidR="00E12BD6" w:rsidRDefault="00E12BD6"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BEACACD" w14:textId="77777777" w:rsidR="00E12BD6" w:rsidRDefault="00E12BD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AbstractDeployment</w:t>
            </w:r>
            <w:proofErr w:type="spellEnd"/>
          </w:p>
        </w:tc>
      </w:tr>
      <w:tr w:rsidR="00E12BD6" w14:paraId="6B2028B1" w14:textId="77777777" w:rsidTr="00E12BD6">
        <w:tc>
          <w:tcPr>
            <w:tcW w:w="2258" w:type="dxa"/>
            <w:shd w:val="clear" w:color="auto" w:fill="auto"/>
            <w:tcMar>
              <w:top w:w="100" w:type="dxa"/>
              <w:left w:w="100" w:type="dxa"/>
              <w:bottom w:w="100" w:type="dxa"/>
              <w:right w:w="100" w:type="dxa"/>
            </w:tcMar>
          </w:tcPr>
          <w:p w14:paraId="3D7D4B7F" w14:textId="77777777" w:rsidR="00E12BD6" w:rsidRDefault="00E12BD6"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0AC60E52" w14:textId="77777777" w:rsidR="00E12BD6" w:rsidRDefault="00E12BD6" w:rsidP="001A5B74">
            <w:pPr>
              <w:widowControl w:val="0"/>
              <w:spacing w:line="240" w:lineRule="auto"/>
              <w:rPr>
                <w:sz w:val="20"/>
                <w:szCs w:val="20"/>
              </w:rPr>
            </w:pPr>
            <w:r>
              <w:rPr>
                <w:sz w:val="20"/>
                <w:szCs w:val="20"/>
              </w:rPr>
              <w:t>Logical model</w:t>
            </w:r>
          </w:p>
        </w:tc>
      </w:tr>
      <w:tr w:rsidR="00E12BD6" w14:paraId="3D2855EC" w14:textId="77777777" w:rsidTr="00E12BD6">
        <w:tc>
          <w:tcPr>
            <w:tcW w:w="2258" w:type="dxa"/>
            <w:shd w:val="clear" w:color="auto" w:fill="auto"/>
            <w:tcMar>
              <w:top w:w="100" w:type="dxa"/>
              <w:left w:w="100" w:type="dxa"/>
              <w:bottom w:w="100" w:type="dxa"/>
              <w:right w:w="100" w:type="dxa"/>
            </w:tcMar>
          </w:tcPr>
          <w:p w14:paraId="4BC60463" w14:textId="77777777" w:rsidR="00E12BD6" w:rsidRDefault="00E12BD6"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06A32DFF" w14:textId="77777777" w:rsidR="00E12BD6" w:rsidRDefault="00E12BD6" w:rsidP="001A5B74">
            <w:pPr>
              <w:widowControl w:val="0"/>
              <w:spacing w:line="240" w:lineRule="auto"/>
              <w:rPr>
                <w:sz w:val="20"/>
                <w:szCs w:val="20"/>
              </w:rPr>
            </w:pPr>
            <w:r>
              <w:rPr>
                <w:sz w:val="20"/>
                <w:szCs w:val="20"/>
              </w:rPr>
              <w:t xml:space="preserve">Abstract Observation core - </w:t>
            </w:r>
            <w:proofErr w:type="spellStart"/>
            <w:r>
              <w:rPr>
                <w:sz w:val="20"/>
                <w:szCs w:val="20"/>
              </w:rPr>
              <w:t>AbstractDeployment</w:t>
            </w:r>
            <w:proofErr w:type="spellEnd"/>
          </w:p>
        </w:tc>
      </w:tr>
      <w:tr w:rsidR="00E12BD6" w14:paraId="651ED60F" w14:textId="77777777" w:rsidTr="00E12BD6">
        <w:tc>
          <w:tcPr>
            <w:tcW w:w="2258" w:type="dxa"/>
            <w:shd w:val="clear" w:color="auto" w:fill="auto"/>
            <w:tcMar>
              <w:top w:w="100" w:type="dxa"/>
              <w:left w:w="100" w:type="dxa"/>
              <w:bottom w:w="100" w:type="dxa"/>
              <w:right w:w="100" w:type="dxa"/>
            </w:tcMar>
          </w:tcPr>
          <w:p w14:paraId="4F7500BF" w14:textId="77777777" w:rsidR="00E12BD6" w:rsidRDefault="00E12BD6" w:rsidP="001A5B74">
            <w:pPr>
              <w:widowControl w:val="0"/>
              <w:spacing w:line="240" w:lineRule="auto"/>
              <w:rPr>
                <w:sz w:val="20"/>
                <w:szCs w:val="20"/>
              </w:rPr>
            </w:pPr>
            <w:r>
              <w:rPr>
                <w:sz w:val="20"/>
                <w:szCs w:val="20"/>
              </w:rPr>
              <w:lastRenderedPageBreak/>
              <w:t>Dependency</w:t>
            </w:r>
          </w:p>
        </w:tc>
        <w:tc>
          <w:tcPr>
            <w:tcW w:w="7513" w:type="dxa"/>
            <w:shd w:val="clear" w:color="auto" w:fill="auto"/>
            <w:tcMar>
              <w:top w:w="100" w:type="dxa"/>
              <w:left w:w="100" w:type="dxa"/>
              <w:bottom w:w="100" w:type="dxa"/>
              <w:right w:w="100" w:type="dxa"/>
            </w:tcMar>
          </w:tcPr>
          <w:p w14:paraId="56AA7A33" w14:textId="77777777" w:rsidR="00E12BD6" w:rsidRDefault="00E12BD6" w:rsidP="001A5B74">
            <w:pPr>
              <w:widowControl w:val="0"/>
              <w:spacing w:line="240" w:lineRule="auto"/>
              <w:rPr>
                <w:sz w:val="20"/>
                <w:szCs w:val="20"/>
              </w:rPr>
            </w:pPr>
            <w:r>
              <w:rPr>
                <w:sz w:val="20"/>
                <w:szCs w:val="20"/>
              </w:rPr>
              <w:t>ISO 19103:2015 Geographic information – Conceptual schema language, UML2 conformance class</w:t>
            </w:r>
          </w:p>
        </w:tc>
      </w:tr>
      <w:tr w:rsidR="00E12BD6" w14:paraId="02B28CED" w14:textId="77777777" w:rsidTr="00E12BD6">
        <w:tc>
          <w:tcPr>
            <w:tcW w:w="2258" w:type="dxa"/>
            <w:shd w:val="clear" w:color="auto" w:fill="auto"/>
            <w:tcMar>
              <w:top w:w="100" w:type="dxa"/>
              <w:left w:w="100" w:type="dxa"/>
              <w:bottom w:w="100" w:type="dxa"/>
              <w:right w:w="100" w:type="dxa"/>
            </w:tcMar>
          </w:tcPr>
          <w:p w14:paraId="6B06EDFD" w14:textId="77777777" w:rsidR="00E12BD6" w:rsidRDefault="00E12BD6"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3E4FC5F" w14:textId="77777777" w:rsidR="00E12BD6" w:rsidRDefault="00E12BD6"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CoreTypes</w:t>
            </w:r>
            <w:proofErr w:type="spellEnd"/>
            <w:r>
              <w:rPr>
                <w:sz w:val="20"/>
                <w:szCs w:val="20"/>
              </w:rPr>
              <w:t xml:space="preserve"> conformance class</w:t>
            </w:r>
          </w:p>
        </w:tc>
      </w:tr>
      <w:tr w:rsidR="00E12BD6" w14:paraId="4B6D345F" w14:textId="77777777" w:rsidTr="00E12BD6">
        <w:tc>
          <w:tcPr>
            <w:tcW w:w="2258" w:type="dxa"/>
            <w:shd w:val="clear" w:color="auto" w:fill="auto"/>
            <w:tcMar>
              <w:top w:w="100" w:type="dxa"/>
              <w:left w:w="100" w:type="dxa"/>
              <w:bottom w:w="100" w:type="dxa"/>
              <w:right w:w="100" w:type="dxa"/>
            </w:tcMar>
          </w:tcPr>
          <w:p w14:paraId="16D50D5B" w14:textId="77777777" w:rsidR="00E12BD6" w:rsidRDefault="00E12BD6"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66E2AD0" w14:textId="77777777" w:rsidR="00E12BD6" w:rsidRDefault="00E12BD6" w:rsidP="001A5B74">
            <w:pPr>
              <w:widowControl w:val="0"/>
              <w:spacing w:line="240" w:lineRule="auto"/>
              <w:rPr>
                <w:sz w:val="20"/>
                <w:szCs w:val="20"/>
              </w:rPr>
            </w:pPr>
            <w:r>
              <w:rPr>
                <w:sz w:val="20"/>
                <w:szCs w:val="20"/>
              </w:rPr>
              <w:t>ISO 19108:2002 Geographic information – Temporal schema, Application schemas for data transfer conformance class</w:t>
            </w:r>
          </w:p>
        </w:tc>
      </w:tr>
      <w:tr w:rsidR="00E12BD6" w14:paraId="1745851D" w14:textId="77777777" w:rsidTr="00E12BD6">
        <w:tc>
          <w:tcPr>
            <w:tcW w:w="2258" w:type="dxa"/>
            <w:shd w:val="clear" w:color="auto" w:fill="auto"/>
            <w:tcMar>
              <w:top w:w="100" w:type="dxa"/>
              <w:left w:w="100" w:type="dxa"/>
              <w:bottom w:w="100" w:type="dxa"/>
              <w:right w:w="100" w:type="dxa"/>
            </w:tcMar>
          </w:tcPr>
          <w:p w14:paraId="377EECF0" w14:textId="77777777" w:rsidR="00E12BD6" w:rsidRDefault="00E12BD6"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1B549785" w14:textId="77777777" w:rsidR="00E12BD6" w:rsidRDefault="00E12BD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/Deployment</w:t>
            </w:r>
          </w:p>
        </w:tc>
      </w:tr>
      <w:tr w:rsidR="00E12BD6" w14:paraId="616F0A12" w14:textId="77777777" w:rsidTr="00E12BD6">
        <w:trPr>
          <w:trHeight w:val="420"/>
        </w:trPr>
        <w:tc>
          <w:tcPr>
            <w:tcW w:w="2258" w:type="dxa"/>
            <w:shd w:val="clear" w:color="auto" w:fill="auto"/>
            <w:tcMar>
              <w:top w:w="100" w:type="dxa"/>
              <w:left w:w="100" w:type="dxa"/>
              <w:bottom w:w="100" w:type="dxa"/>
              <w:right w:w="100" w:type="dxa"/>
            </w:tcMar>
          </w:tcPr>
          <w:p w14:paraId="61105B10" w14:textId="77777777" w:rsidR="00E12BD6" w:rsidRDefault="00E12BD6"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B825120" w14:textId="77777777" w:rsidR="00E12BD6" w:rsidRDefault="00E12BD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AbstractDeployment</w:t>
            </w:r>
            <w:proofErr w:type="spellEnd"/>
            <w:r>
              <w:rPr>
                <w:sz w:val="20"/>
                <w:szCs w:val="20"/>
              </w:rPr>
              <w:t>/</w:t>
            </w:r>
            <w:proofErr w:type="spellStart"/>
            <w:r>
              <w:rPr>
                <w:sz w:val="20"/>
                <w:szCs w:val="20"/>
              </w:rPr>
              <w:t>deploymentReason-sem</w:t>
            </w:r>
            <w:proofErr w:type="spellEnd"/>
          </w:p>
        </w:tc>
      </w:tr>
      <w:tr w:rsidR="00E12BD6" w14:paraId="5E77794A" w14:textId="77777777" w:rsidTr="00E12BD6">
        <w:trPr>
          <w:trHeight w:val="420"/>
        </w:trPr>
        <w:tc>
          <w:tcPr>
            <w:tcW w:w="2258" w:type="dxa"/>
            <w:shd w:val="clear" w:color="auto" w:fill="auto"/>
            <w:tcMar>
              <w:top w:w="100" w:type="dxa"/>
              <w:left w:w="100" w:type="dxa"/>
              <w:bottom w:w="100" w:type="dxa"/>
              <w:right w:w="100" w:type="dxa"/>
            </w:tcMar>
          </w:tcPr>
          <w:p w14:paraId="7BE23F62" w14:textId="77777777" w:rsidR="00E12BD6" w:rsidRDefault="00E12BD6"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1A6938E" w14:textId="77777777" w:rsidR="00E12BD6" w:rsidRDefault="00E12BD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AbstractDeployment</w:t>
            </w:r>
            <w:proofErr w:type="spellEnd"/>
            <w:r>
              <w:rPr>
                <w:sz w:val="20"/>
                <w:szCs w:val="20"/>
              </w:rPr>
              <w:t>/</w:t>
            </w:r>
            <w:proofErr w:type="spellStart"/>
            <w:r>
              <w:rPr>
                <w:sz w:val="20"/>
                <w:szCs w:val="20"/>
              </w:rPr>
              <w:t>deploymentTime-sem</w:t>
            </w:r>
            <w:proofErr w:type="spellEnd"/>
          </w:p>
        </w:tc>
      </w:tr>
      <w:tr w:rsidR="00E12BD6" w14:paraId="04B7C4C6" w14:textId="77777777" w:rsidTr="00E12BD6">
        <w:trPr>
          <w:trHeight w:val="420"/>
        </w:trPr>
        <w:tc>
          <w:tcPr>
            <w:tcW w:w="2258" w:type="dxa"/>
            <w:shd w:val="clear" w:color="auto" w:fill="auto"/>
            <w:tcMar>
              <w:top w:w="100" w:type="dxa"/>
              <w:left w:w="100" w:type="dxa"/>
              <w:bottom w:w="100" w:type="dxa"/>
              <w:right w:w="100" w:type="dxa"/>
            </w:tcMar>
          </w:tcPr>
          <w:p w14:paraId="2874E965" w14:textId="77777777" w:rsidR="00E12BD6" w:rsidRDefault="00E12BD6"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282A958B" w14:textId="77777777" w:rsidR="00E12BD6" w:rsidRDefault="00E12BD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52EF4F50" w14:textId="206F1916" w:rsidR="00E12BD6" w:rsidRDefault="00E12BD6" w:rsidP="00E12BD6">
      <w:pPr>
        <w:rPr>
          <w:lang w:eastAsia="ja-JP"/>
        </w:rPr>
      </w:pPr>
    </w:p>
    <w:p w14:paraId="066F92A7" w14:textId="77777777" w:rsidR="00AE29E2" w:rsidRDefault="00AE29E2" w:rsidP="00AE29E2">
      <w:pPr>
        <w:keepNext/>
      </w:pPr>
      <w:r>
        <w:rPr>
          <w:noProof/>
          <w:lang w:val="fr-FR" w:eastAsia="fr-FR"/>
        </w:rPr>
        <w:drawing>
          <wp:inline distT="0" distB="0" distL="0" distR="0" wp14:anchorId="02F93625" wp14:editId="20EE8F83">
            <wp:extent cx="6191885" cy="1447800"/>
            <wp:effectExtent l="0" t="0" r="5715" b="0"/>
            <wp:docPr id="40" name="Graphic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Graphic 40"/>
                    <pic:cNvPicPr/>
                  </pic:nvPicPr>
                  <pic:blipFill>
                    <a:blip r:embed="rId85" cstate="print">
                      <a:extLst>
                        <a:ext uri="{28A0092B-C50C-407E-A947-70E740481C1C}">
                          <a14:useLocalDpi xmlns:a14="http://schemas.microsoft.com/office/drawing/2010/main"/>
                        </a:ext>
                        <a:ext uri="{96DAC541-7B7A-43D3-8B79-37D633B846F1}">
                          <asvg:svgBlip xmlns:asvg="http://schemas.microsoft.com/office/drawing/2016/SVG/main" r:embed="rId86"/>
                        </a:ext>
                      </a:extLst>
                    </a:blip>
                    <a:stretch>
                      <a:fillRect/>
                    </a:stretch>
                  </pic:blipFill>
                  <pic:spPr>
                    <a:xfrm>
                      <a:off x="0" y="0"/>
                      <a:ext cx="6191885" cy="1447800"/>
                    </a:xfrm>
                    <a:prstGeom prst="rect">
                      <a:avLst/>
                    </a:prstGeom>
                  </pic:spPr>
                </pic:pic>
              </a:graphicData>
            </a:graphic>
          </wp:inline>
        </w:drawing>
      </w:r>
    </w:p>
    <w:p w14:paraId="61222CF8" w14:textId="717B53D6" w:rsidR="00E12BD6" w:rsidRDefault="00AE29E2" w:rsidP="00AE29E2">
      <w:pPr>
        <w:jc w:val="center"/>
        <w:rPr>
          <w:b/>
          <w:bCs/>
          <w:sz w:val="20"/>
          <w:szCs w:val="20"/>
        </w:rPr>
      </w:pPr>
      <w:r w:rsidRPr="00AE29E2">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32</w:t>
      </w:r>
      <w:r w:rsidR="00D471BA">
        <w:rPr>
          <w:b/>
          <w:bCs/>
          <w:sz w:val="20"/>
          <w:szCs w:val="20"/>
        </w:rPr>
        <w:fldChar w:fldCharType="end"/>
      </w:r>
      <w:r w:rsidRPr="00AE29E2">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 xml:space="preserve">— </w:t>
      </w:r>
      <w:proofErr w:type="spellStart"/>
      <w:r w:rsidRPr="00AE29E2">
        <w:rPr>
          <w:b/>
          <w:bCs/>
          <w:sz w:val="20"/>
          <w:szCs w:val="20"/>
        </w:rPr>
        <w:t>AbstractDeployment</w:t>
      </w:r>
      <w:proofErr w:type="spellEnd"/>
      <w:r w:rsidRPr="00AE29E2">
        <w:rPr>
          <w:b/>
          <w:bCs/>
          <w:sz w:val="20"/>
          <w:szCs w:val="20"/>
        </w:rPr>
        <w:t xml:space="preserve"> requirements class.</w:t>
      </w:r>
    </w:p>
    <w:p w14:paraId="060F4BA2" w14:textId="1702ED81" w:rsidR="00AE29E2" w:rsidRDefault="00287F52" w:rsidP="00287F52">
      <w:pPr>
        <w:pStyle w:val="Heading3"/>
      </w:pPr>
      <w:r w:rsidRPr="00287F52">
        <w:t xml:space="preserve">Attribute </w:t>
      </w:r>
      <w:proofErr w:type="spellStart"/>
      <w:r w:rsidRPr="00287F52">
        <w:t>deploymentReason</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287F52" w14:paraId="2063FA77" w14:textId="77777777" w:rsidTr="00287F52">
        <w:tc>
          <w:tcPr>
            <w:tcW w:w="4526" w:type="dxa"/>
            <w:shd w:val="clear" w:color="auto" w:fill="auto"/>
            <w:tcMar>
              <w:top w:w="100" w:type="dxa"/>
              <w:left w:w="100" w:type="dxa"/>
              <w:bottom w:w="100" w:type="dxa"/>
              <w:right w:w="100" w:type="dxa"/>
            </w:tcMar>
          </w:tcPr>
          <w:p w14:paraId="08682033" w14:textId="77777777" w:rsidR="00287F52" w:rsidRDefault="00287F52"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AbstractDeployment</w:t>
            </w:r>
            <w:proofErr w:type="spellEnd"/>
            <w:r>
              <w:rPr>
                <w:sz w:val="20"/>
                <w:szCs w:val="20"/>
              </w:rPr>
              <w:t>/</w:t>
            </w:r>
            <w:proofErr w:type="spellStart"/>
            <w:r>
              <w:rPr>
                <w:sz w:val="20"/>
                <w:szCs w:val="20"/>
              </w:rPr>
              <w:t>deploymentReason-sem</w:t>
            </w:r>
            <w:proofErr w:type="spellEnd"/>
          </w:p>
        </w:tc>
        <w:tc>
          <w:tcPr>
            <w:tcW w:w="5245" w:type="dxa"/>
            <w:shd w:val="clear" w:color="auto" w:fill="auto"/>
            <w:tcMar>
              <w:top w:w="100" w:type="dxa"/>
              <w:left w:w="100" w:type="dxa"/>
              <w:bottom w:w="100" w:type="dxa"/>
              <w:right w:w="100" w:type="dxa"/>
            </w:tcMar>
          </w:tcPr>
          <w:p w14:paraId="1DA80737" w14:textId="77777777" w:rsidR="00287F52" w:rsidRDefault="00287F52" w:rsidP="001A5B74">
            <w:pPr>
              <w:widowControl w:val="0"/>
              <w:spacing w:line="240" w:lineRule="auto"/>
              <w:rPr>
                <w:sz w:val="20"/>
                <w:szCs w:val="20"/>
              </w:rPr>
            </w:pPr>
            <w:r>
              <w:rPr>
                <w:sz w:val="20"/>
                <w:szCs w:val="20"/>
              </w:rPr>
              <w:t xml:space="preserve">A human readable description of the reason for the </w:t>
            </w:r>
            <w:r>
              <w:rPr>
                <w:b/>
                <w:sz w:val="20"/>
                <w:szCs w:val="20"/>
              </w:rPr>
              <w:t>Deployment</w:t>
            </w:r>
            <w:r>
              <w:rPr>
                <w:sz w:val="20"/>
                <w:szCs w:val="20"/>
              </w:rPr>
              <w:t>.</w:t>
            </w:r>
          </w:p>
          <w:p w14:paraId="522995C8" w14:textId="77777777" w:rsidR="00287F52" w:rsidRDefault="00287F52" w:rsidP="001A5B74">
            <w:pPr>
              <w:widowControl w:val="0"/>
              <w:spacing w:line="240" w:lineRule="auto"/>
              <w:rPr>
                <w:sz w:val="20"/>
                <w:szCs w:val="20"/>
              </w:rPr>
            </w:pPr>
            <w:r>
              <w:rPr>
                <w:sz w:val="20"/>
                <w:szCs w:val="20"/>
              </w:rPr>
              <w:t xml:space="preserve">If the reason for the </w:t>
            </w:r>
            <w:r>
              <w:rPr>
                <w:b/>
                <w:sz w:val="20"/>
                <w:szCs w:val="20"/>
              </w:rPr>
              <w:t xml:space="preserve">Deployment </w:t>
            </w:r>
            <w:r>
              <w:rPr>
                <w:sz w:val="20"/>
                <w:szCs w:val="20"/>
              </w:rPr>
              <w:t xml:space="preserve">is provided, the property </w:t>
            </w:r>
            <w:proofErr w:type="spellStart"/>
            <w:proofErr w:type="gramStart"/>
            <w:r>
              <w:rPr>
                <w:b/>
                <w:i/>
                <w:sz w:val="20"/>
                <w:szCs w:val="20"/>
              </w:rPr>
              <w:t>deploymentReason:CharacterString</w:t>
            </w:r>
            <w:proofErr w:type="spellEnd"/>
            <w:proofErr w:type="gramEnd"/>
            <w:r>
              <w:rPr>
                <w:i/>
                <w:sz w:val="20"/>
                <w:szCs w:val="20"/>
              </w:rPr>
              <w:t xml:space="preserve"> </w:t>
            </w:r>
            <w:r>
              <w:rPr>
                <w:sz w:val="20"/>
                <w:szCs w:val="20"/>
              </w:rPr>
              <w:t>SHALL be used.</w:t>
            </w:r>
          </w:p>
        </w:tc>
      </w:tr>
    </w:tbl>
    <w:p w14:paraId="665E33EB" w14:textId="7CCA239B" w:rsidR="00287F52" w:rsidRDefault="00287F52" w:rsidP="00287F52">
      <w:pPr>
        <w:rPr>
          <w:lang w:eastAsia="ja-JP"/>
        </w:rPr>
      </w:pPr>
    </w:p>
    <w:p w14:paraId="4A884C70" w14:textId="77777777" w:rsidR="00FA791F" w:rsidRDefault="00FA791F" w:rsidP="00FA791F">
      <w:pPr>
        <w:rPr>
          <w:lang w:eastAsia="ja-JP"/>
        </w:rPr>
      </w:pPr>
      <w:r>
        <w:rPr>
          <w:lang w:eastAsia="ja-JP"/>
        </w:rPr>
        <w:t>EXAMPLES</w:t>
      </w:r>
    </w:p>
    <w:p w14:paraId="69E93023" w14:textId="0EB5B74A" w:rsidR="00FA791F" w:rsidRDefault="00FA791F" w:rsidP="00220B53">
      <w:pPr>
        <w:pStyle w:val="ListParagraph"/>
        <w:numPr>
          <w:ilvl w:val="0"/>
          <w:numId w:val="15"/>
        </w:numPr>
        <w:rPr>
          <w:lang w:eastAsia="ja-JP"/>
        </w:rPr>
      </w:pPr>
      <w:r>
        <w:rPr>
          <w:lang w:eastAsia="ja-JP"/>
        </w:rPr>
        <w:t xml:space="preserve">A researcher involved in a biodiversity survey campaign assessing the distribution of selected alien species. The </w:t>
      </w:r>
      <w:proofErr w:type="spellStart"/>
      <w:r>
        <w:rPr>
          <w:lang w:eastAsia="ja-JP"/>
        </w:rPr>
        <w:t>deploymentReason</w:t>
      </w:r>
      <w:proofErr w:type="spellEnd"/>
      <w:r>
        <w:rPr>
          <w:lang w:eastAsia="ja-JP"/>
        </w:rPr>
        <w:t xml:space="preserve"> describes the fact that this individual was involved in this campaign for the reason of identifying alien species.</w:t>
      </w:r>
    </w:p>
    <w:p w14:paraId="31E8AB8C" w14:textId="1B5B0518" w:rsidR="00FA791F" w:rsidRDefault="00FA791F" w:rsidP="00220B53">
      <w:pPr>
        <w:pStyle w:val="ListParagraph"/>
        <w:numPr>
          <w:ilvl w:val="0"/>
          <w:numId w:val="15"/>
        </w:numPr>
        <w:rPr>
          <w:lang w:eastAsia="ja-JP"/>
        </w:rPr>
      </w:pPr>
      <w:r>
        <w:rPr>
          <w:lang w:eastAsia="ja-JP"/>
        </w:rPr>
        <w:t>A sensor is mounted on a building to monitor seismic activities</w:t>
      </w:r>
      <w:ins w:id="323" w:author="Katharina Schleidt" w:date="2021-07-05T19:59:00Z">
        <w:r w:rsidR="00B32239">
          <w:rPr>
            <w:lang w:eastAsia="ja-JP"/>
          </w:rPr>
          <w:t>.</w:t>
        </w:r>
      </w:ins>
    </w:p>
    <w:p w14:paraId="71C4E811" w14:textId="6D7AFE23" w:rsidR="00FA791F" w:rsidRDefault="00FA791F" w:rsidP="00220B53">
      <w:pPr>
        <w:pStyle w:val="ListParagraph"/>
        <w:numPr>
          <w:ilvl w:val="0"/>
          <w:numId w:val="15"/>
        </w:numPr>
        <w:rPr>
          <w:lang w:eastAsia="ja-JP"/>
        </w:rPr>
      </w:pPr>
      <w:r>
        <w:rPr>
          <w:lang w:eastAsia="ja-JP"/>
        </w:rPr>
        <w:t>A new sensor type is rolled out within a regional or thematic network due to new legal reporting requirements.</w:t>
      </w:r>
    </w:p>
    <w:p w14:paraId="22747A48" w14:textId="305F32E2" w:rsidR="000B4F03" w:rsidRDefault="000B4F03" w:rsidP="000B4F03">
      <w:pPr>
        <w:pStyle w:val="Heading3"/>
      </w:pPr>
      <w:r w:rsidRPr="000B4F03">
        <w:lastRenderedPageBreak/>
        <w:t xml:space="preserve">Attribute </w:t>
      </w:r>
      <w:proofErr w:type="spellStart"/>
      <w:r w:rsidRPr="000B4F03">
        <w:t>deploymentTime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41E7A" w14:paraId="5CDC0D3A" w14:textId="77777777" w:rsidTr="00841E7A">
        <w:tc>
          <w:tcPr>
            <w:tcW w:w="4526" w:type="dxa"/>
            <w:shd w:val="clear" w:color="auto" w:fill="auto"/>
            <w:tcMar>
              <w:top w:w="100" w:type="dxa"/>
              <w:left w:w="100" w:type="dxa"/>
              <w:bottom w:w="100" w:type="dxa"/>
              <w:right w:w="100" w:type="dxa"/>
            </w:tcMar>
          </w:tcPr>
          <w:p w14:paraId="6D9FD201" w14:textId="77777777" w:rsidR="00841E7A" w:rsidRDefault="00841E7A"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AbstractDeployment</w:t>
            </w:r>
            <w:proofErr w:type="spellEnd"/>
            <w:r>
              <w:rPr>
                <w:sz w:val="20"/>
                <w:szCs w:val="20"/>
              </w:rPr>
              <w:t>/</w:t>
            </w:r>
            <w:proofErr w:type="spellStart"/>
            <w:r>
              <w:rPr>
                <w:sz w:val="20"/>
                <w:szCs w:val="20"/>
              </w:rPr>
              <w:t>deploymentTime-sem</w:t>
            </w:r>
            <w:proofErr w:type="spellEnd"/>
          </w:p>
        </w:tc>
        <w:tc>
          <w:tcPr>
            <w:tcW w:w="5245" w:type="dxa"/>
            <w:shd w:val="clear" w:color="auto" w:fill="auto"/>
            <w:tcMar>
              <w:top w:w="100" w:type="dxa"/>
              <w:left w:w="100" w:type="dxa"/>
              <w:bottom w:w="100" w:type="dxa"/>
              <w:right w:w="100" w:type="dxa"/>
            </w:tcMar>
          </w:tcPr>
          <w:p w14:paraId="27486075" w14:textId="77777777" w:rsidR="00841E7A" w:rsidRDefault="00841E7A" w:rsidP="001A5B74">
            <w:pPr>
              <w:widowControl w:val="0"/>
              <w:spacing w:line="240" w:lineRule="auto"/>
              <w:rPr>
                <w:sz w:val="20"/>
                <w:szCs w:val="20"/>
              </w:rPr>
            </w:pPr>
            <w:r>
              <w:rPr>
                <w:sz w:val="20"/>
                <w:szCs w:val="20"/>
              </w:rPr>
              <w:t xml:space="preserve">The time that the </w:t>
            </w:r>
            <w:r>
              <w:rPr>
                <w:b/>
                <w:sz w:val="20"/>
                <w:szCs w:val="20"/>
              </w:rPr>
              <w:t xml:space="preserve">Deployment </w:t>
            </w:r>
            <w:r>
              <w:rPr>
                <w:sz w:val="20"/>
                <w:szCs w:val="20"/>
              </w:rPr>
              <w:t>pertains to.</w:t>
            </w:r>
          </w:p>
          <w:p w14:paraId="1EA93828" w14:textId="77777777" w:rsidR="00841E7A" w:rsidRDefault="00841E7A" w:rsidP="001A5B74">
            <w:pPr>
              <w:widowControl w:val="0"/>
              <w:spacing w:line="240" w:lineRule="auto"/>
              <w:rPr>
                <w:sz w:val="20"/>
                <w:szCs w:val="20"/>
              </w:rPr>
            </w:pPr>
            <w:r>
              <w:rPr>
                <w:sz w:val="20"/>
                <w:szCs w:val="20"/>
              </w:rPr>
              <w:t xml:space="preserve">If the time of the </w:t>
            </w:r>
            <w:r>
              <w:rPr>
                <w:b/>
                <w:sz w:val="20"/>
                <w:szCs w:val="20"/>
              </w:rPr>
              <w:t xml:space="preserve">Deployment </w:t>
            </w:r>
            <w:r>
              <w:rPr>
                <w:sz w:val="20"/>
                <w:szCs w:val="20"/>
              </w:rPr>
              <w:t xml:space="preserve">is provided, property </w:t>
            </w:r>
            <w:proofErr w:type="spellStart"/>
            <w:r>
              <w:rPr>
                <w:b/>
                <w:i/>
                <w:sz w:val="20"/>
                <w:szCs w:val="20"/>
              </w:rPr>
              <w:t>deploymentTime:TM_Period</w:t>
            </w:r>
            <w:proofErr w:type="spellEnd"/>
            <w:r>
              <w:rPr>
                <w:i/>
                <w:sz w:val="20"/>
                <w:szCs w:val="20"/>
              </w:rPr>
              <w:t xml:space="preserve"> </w:t>
            </w:r>
            <w:r>
              <w:rPr>
                <w:sz w:val="20"/>
                <w:szCs w:val="20"/>
              </w:rPr>
              <w:t>SHALL be used.</w:t>
            </w:r>
          </w:p>
        </w:tc>
      </w:tr>
    </w:tbl>
    <w:p w14:paraId="4F2FE05E" w14:textId="1535AA44" w:rsidR="000B4F03" w:rsidRDefault="000B4F03" w:rsidP="000B4F03">
      <w:pPr>
        <w:rPr>
          <w:lang w:eastAsia="ja-JP"/>
        </w:rPr>
      </w:pPr>
    </w:p>
    <w:p w14:paraId="30D763A4" w14:textId="77777777" w:rsidR="00813584" w:rsidRDefault="00813584" w:rsidP="00813584">
      <w:pPr>
        <w:rPr>
          <w:lang w:eastAsia="ja-JP"/>
        </w:rPr>
      </w:pPr>
      <w:r>
        <w:rPr>
          <w:lang w:eastAsia="ja-JP"/>
        </w:rPr>
        <w:t>EXAMPLES</w:t>
      </w:r>
    </w:p>
    <w:p w14:paraId="52165E7F" w14:textId="452F6462" w:rsidR="00813584" w:rsidRDefault="00813584" w:rsidP="00220B53">
      <w:pPr>
        <w:pStyle w:val="ListParagraph"/>
        <w:numPr>
          <w:ilvl w:val="0"/>
          <w:numId w:val="16"/>
        </w:numPr>
        <w:rPr>
          <w:lang w:eastAsia="ja-JP"/>
        </w:rPr>
      </w:pPr>
      <w:r>
        <w:rPr>
          <w:lang w:eastAsia="ja-JP"/>
        </w:rPr>
        <w:t xml:space="preserve">A researcher involved in a biodiversity survey campaign assessing the distribution of selected alien species. The </w:t>
      </w:r>
      <w:proofErr w:type="spellStart"/>
      <w:r>
        <w:rPr>
          <w:lang w:eastAsia="ja-JP"/>
        </w:rPr>
        <w:t>deploymentTime</w:t>
      </w:r>
      <w:proofErr w:type="spellEnd"/>
      <w:r>
        <w:rPr>
          <w:lang w:eastAsia="ja-JP"/>
        </w:rPr>
        <w:t xml:space="preserve"> provides the time period(s) during which this person carried out this activity in the framework of the campaign.</w:t>
      </w:r>
    </w:p>
    <w:p w14:paraId="46D19F96" w14:textId="440911C2" w:rsidR="00841E7A" w:rsidRDefault="00813584" w:rsidP="00220B53">
      <w:pPr>
        <w:pStyle w:val="ListParagraph"/>
        <w:numPr>
          <w:ilvl w:val="0"/>
          <w:numId w:val="16"/>
        </w:numPr>
        <w:rPr>
          <w:lang w:eastAsia="ja-JP"/>
        </w:rPr>
      </w:pPr>
      <w:r>
        <w:rPr>
          <w:lang w:eastAsia="ja-JP"/>
        </w:rPr>
        <w:t xml:space="preserve">A sensor is mounted on a building to monitor seismic activities. The </w:t>
      </w:r>
      <w:proofErr w:type="spellStart"/>
      <w:r>
        <w:rPr>
          <w:lang w:eastAsia="ja-JP"/>
        </w:rPr>
        <w:t>deploymentTime</w:t>
      </w:r>
      <w:proofErr w:type="spellEnd"/>
      <w:r>
        <w:rPr>
          <w:lang w:eastAsia="ja-JP"/>
        </w:rPr>
        <w:t xml:space="preserve"> provides the time period(s) during which this sensor is mounted or active.</w:t>
      </w:r>
    </w:p>
    <w:p w14:paraId="2AFB0922" w14:textId="4B489572" w:rsidR="00813584" w:rsidRDefault="00F448D2" w:rsidP="00F448D2">
      <w:pPr>
        <w:pStyle w:val="Heading2"/>
      </w:pPr>
      <w:bookmarkStart w:id="324" w:name="_Toc72768883"/>
      <w:proofErr w:type="spellStart"/>
      <w:r w:rsidRPr="00F448D2">
        <w:t>NamedValue</w:t>
      </w:r>
      <w:bookmarkEnd w:id="324"/>
      <w:proofErr w:type="spellEnd"/>
    </w:p>
    <w:p w14:paraId="3A9A125A" w14:textId="2070C456" w:rsidR="00F448D2" w:rsidRDefault="00F448D2" w:rsidP="00F448D2">
      <w:pPr>
        <w:pStyle w:val="Heading3"/>
      </w:pPr>
      <w:proofErr w:type="spellStart"/>
      <w:r w:rsidRPr="00F448D2">
        <w:t>NamedValue</w:t>
      </w:r>
      <w:proofErr w:type="spellEnd"/>
      <w:r w:rsidRPr="00F448D2">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F448D2" w14:paraId="60B2ABAA" w14:textId="77777777" w:rsidTr="00F448D2">
        <w:tc>
          <w:tcPr>
            <w:tcW w:w="2258" w:type="dxa"/>
            <w:shd w:val="clear" w:color="auto" w:fill="auto"/>
            <w:tcMar>
              <w:top w:w="100" w:type="dxa"/>
              <w:left w:w="100" w:type="dxa"/>
              <w:bottom w:w="100" w:type="dxa"/>
              <w:right w:w="100" w:type="dxa"/>
            </w:tcMar>
          </w:tcPr>
          <w:p w14:paraId="1D5354D7" w14:textId="77777777" w:rsidR="00F448D2" w:rsidRDefault="00F448D2"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20EA89BC" w14:textId="77777777" w:rsidR="00F448D2" w:rsidRDefault="00F448D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NamedValue</w:t>
            </w:r>
            <w:proofErr w:type="spellEnd"/>
          </w:p>
        </w:tc>
      </w:tr>
      <w:tr w:rsidR="00F448D2" w14:paraId="1103F620" w14:textId="77777777" w:rsidTr="00F448D2">
        <w:tc>
          <w:tcPr>
            <w:tcW w:w="2258" w:type="dxa"/>
            <w:shd w:val="clear" w:color="auto" w:fill="auto"/>
            <w:tcMar>
              <w:top w:w="100" w:type="dxa"/>
              <w:left w:w="100" w:type="dxa"/>
              <w:bottom w:w="100" w:type="dxa"/>
              <w:right w:w="100" w:type="dxa"/>
            </w:tcMar>
          </w:tcPr>
          <w:p w14:paraId="417085B4" w14:textId="77777777" w:rsidR="00F448D2" w:rsidRDefault="00F448D2"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4C62847" w14:textId="77777777" w:rsidR="00F448D2" w:rsidRDefault="00F448D2" w:rsidP="001A5B74">
            <w:pPr>
              <w:widowControl w:val="0"/>
              <w:spacing w:line="240" w:lineRule="auto"/>
              <w:rPr>
                <w:sz w:val="20"/>
                <w:szCs w:val="20"/>
              </w:rPr>
            </w:pPr>
            <w:r>
              <w:rPr>
                <w:sz w:val="20"/>
                <w:szCs w:val="20"/>
              </w:rPr>
              <w:t>Logical model</w:t>
            </w:r>
          </w:p>
        </w:tc>
      </w:tr>
      <w:tr w:rsidR="00F448D2" w14:paraId="61790DCA" w14:textId="77777777" w:rsidTr="00F448D2">
        <w:tc>
          <w:tcPr>
            <w:tcW w:w="2258" w:type="dxa"/>
            <w:shd w:val="clear" w:color="auto" w:fill="auto"/>
            <w:tcMar>
              <w:top w:w="100" w:type="dxa"/>
              <w:left w:w="100" w:type="dxa"/>
              <w:bottom w:w="100" w:type="dxa"/>
              <w:right w:w="100" w:type="dxa"/>
            </w:tcMar>
          </w:tcPr>
          <w:p w14:paraId="6005E44B" w14:textId="77777777" w:rsidR="00F448D2" w:rsidRDefault="00F448D2"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5D13F3B3" w14:textId="77777777" w:rsidR="00F448D2" w:rsidRDefault="00F448D2" w:rsidP="001A5B74">
            <w:pPr>
              <w:widowControl w:val="0"/>
              <w:spacing w:line="240" w:lineRule="auto"/>
              <w:rPr>
                <w:sz w:val="20"/>
                <w:szCs w:val="20"/>
              </w:rPr>
            </w:pPr>
            <w:r>
              <w:rPr>
                <w:sz w:val="20"/>
                <w:szCs w:val="20"/>
              </w:rPr>
              <w:t xml:space="preserve">Abstract Observation core - </w:t>
            </w:r>
            <w:proofErr w:type="spellStart"/>
            <w:r>
              <w:rPr>
                <w:sz w:val="20"/>
                <w:szCs w:val="20"/>
              </w:rPr>
              <w:t>NamedValue</w:t>
            </w:r>
            <w:proofErr w:type="spellEnd"/>
          </w:p>
        </w:tc>
      </w:tr>
      <w:tr w:rsidR="00F448D2" w14:paraId="192DD52C" w14:textId="77777777" w:rsidTr="00F448D2">
        <w:tc>
          <w:tcPr>
            <w:tcW w:w="2258" w:type="dxa"/>
            <w:shd w:val="clear" w:color="auto" w:fill="auto"/>
            <w:tcMar>
              <w:top w:w="100" w:type="dxa"/>
              <w:left w:w="100" w:type="dxa"/>
              <w:bottom w:w="100" w:type="dxa"/>
              <w:right w:w="100" w:type="dxa"/>
            </w:tcMar>
          </w:tcPr>
          <w:p w14:paraId="7C12F092" w14:textId="77777777" w:rsidR="00F448D2" w:rsidRDefault="00F448D2"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7DA40A58" w14:textId="77777777" w:rsidR="00F448D2" w:rsidRDefault="00F448D2" w:rsidP="001A5B74">
            <w:pPr>
              <w:widowControl w:val="0"/>
              <w:spacing w:line="240" w:lineRule="auto"/>
              <w:rPr>
                <w:sz w:val="20"/>
                <w:szCs w:val="20"/>
              </w:rPr>
            </w:pPr>
            <w:r>
              <w:rPr>
                <w:sz w:val="20"/>
                <w:szCs w:val="20"/>
              </w:rPr>
              <w:t>ISO 19103:2015 Geographic information – Conceptual schema language, UML2 conformance class</w:t>
            </w:r>
          </w:p>
        </w:tc>
      </w:tr>
      <w:tr w:rsidR="00F448D2" w14:paraId="5CBBA876" w14:textId="77777777" w:rsidTr="00F448D2">
        <w:tc>
          <w:tcPr>
            <w:tcW w:w="2258" w:type="dxa"/>
            <w:shd w:val="clear" w:color="auto" w:fill="auto"/>
            <w:tcMar>
              <w:top w:w="100" w:type="dxa"/>
              <w:left w:w="100" w:type="dxa"/>
              <w:bottom w:w="100" w:type="dxa"/>
              <w:right w:w="100" w:type="dxa"/>
            </w:tcMar>
          </w:tcPr>
          <w:p w14:paraId="0E57AE90" w14:textId="77777777" w:rsidR="00F448D2" w:rsidRDefault="00F448D2"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4D078EB" w14:textId="77777777" w:rsidR="00F448D2" w:rsidRDefault="00F448D2"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CoreTypes</w:t>
            </w:r>
            <w:proofErr w:type="spellEnd"/>
            <w:r>
              <w:rPr>
                <w:sz w:val="20"/>
                <w:szCs w:val="20"/>
              </w:rPr>
              <w:t xml:space="preserve"> conformance class</w:t>
            </w:r>
          </w:p>
        </w:tc>
      </w:tr>
      <w:tr w:rsidR="00F448D2" w14:paraId="209097A1" w14:textId="77777777" w:rsidTr="00F448D2">
        <w:tc>
          <w:tcPr>
            <w:tcW w:w="2258" w:type="dxa"/>
            <w:shd w:val="clear" w:color="auto" w:fill="auto"/>
            <w:tcMar>
              <w:top w:w="100" w:type="dxa"/>
              <w:left w:w="100" w:type="dxa"/>
              <w:bottom w:w="100" w:type="dxa"/>
              <w:right w:w="100" w:type="dxa"/>
            </w:tcMar>
          </w:tcPr>
          <w:p w14:paraId="263A8F96" w14:textId="77777777" w:rsidR="00F448D2" w:rsidRDefault="00F448D2"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2FA3235E" w14:textId="77777777" w:rsidR="00F448D2" w:rsidRDefault="00F448D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NamedValue</w:t>
            </w:r>
            <w:proofErr w:type="spellEnd"/>
            <w:r>
              <w:rPr>
                <w:sz w:val="20"/>
                <w:szCs w:val="20"/>
              </w:rPr>
              <w:t>/</w:t>
            </w:r>
            <w:proofErr w:type="spellStart"/>
            <w:r>
              <w:rPr>
                <w:sz w:val="20"/>
                <w:szCs w:val="20"/>
              </w:rPr>
              <w:t>NamedValue-sem</w:t>
            </w:r>
            <w:proofErr w:type="spellEnd"/>
          </w:p>
        </w:tc>
      </w:tr>
      <w:tr w:rsidR="00F448D2" w14:paraId="55E0ECF9" w14:textId="77777777" w:rsidTr="00F448D2">
        <w:tc>
          <w:tcPr>
            <w:tcW w:w="2258" w:type="dxa"/>
            <w:shd w:val="clear" w:color="auto" w:fill="auto"/>
            <w:tcMar>
              <w:top w:w="100" w:type="dxa"/>
              <w:left w:w="100" w:type="dxa"/>
              <w:bottom w:w="100" w:type="dxa"/>
              <w:right w:w="100" w:type="dxa"/>
            </w:tcMar>
          </w:tcPr>
          <w:p w14:paraId="6615C418" w14:textId="77777777" w:rsidR="00F448D2" w:rsidRDefault="00F448D2"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C10A6EE" w14:textId="77777777" w:rsidR="00F448D2" w:rsidRDefault="00F448D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NamedValue</w:t>
            </w:r>
            <w:proofErr w:type="spellEnd"/>
            <w:r>
              <w:rPr>
                <w:sz w:val="20"/>
                <w:szCs w:val="20"/>
              </w:rPr>
              <w:t>/name-</w:t>
            </w:r>
            <w:proofErr w:type="spellStart"/>
            <w:r>
              <w:rPr>
                <w:sz w:val="20"/>
                <w:szCs w:val="20"/>
              </w:rPr>
              <w:t>sem</w:t>
            </w:r>
            <w:proofErr w:type="spellEnd"/>
          </w:p>
        </w:tc>
      </w:tr>
      <w:tr w:rsidR="00F448D2" w14:paraId="1DBA712F" w14:textId="77777777" w:rsidTr="00F448D2">
        <w:tc>
          <w:tcPr>
            <w:tcW w:w="2258" w:type="dxa"/>
            <w:shd w:val="clear" w:color="auto" w:fill="auto"/>
            <w:tcMar>
              <w:top w:w="100" w:type="dxa"/>
              <w:left w:w="100" w:type="dxa"/>
              <w:bottom w:w="100" w:type="dxa"/>
              <w:right w:w="100" w:type="dxa"/>
            </w:tcMar>
          </w:tcPr>
          <w:p w14:paraId="30EFF7AE" w14:textId="77777777" w:rsidR="00F448D2" w:rsidRDefault="00F448D2"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00FDA548" w14:textId="77777777" w:rsidR="00F448D2" w:rsidRDefault="00F448D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NamedValue</w:t>
            </w:r>
            <w:proofErr w:type="spellEnd"/>
            <w:r>
              <w:rPr>
                <w:sz w:val="20"/>
                <w:szCs w:val="20"/>
              </w:rPr>
              <w:t>/value-</w:t>
            </w:r>
            <w:proofErr w:type="spellStart"/>
            <w:r>
              <w:rPr>
                <w:sz w:val="20"/>
                <w:szCs w:val="20"/>
              </w:rPr>
              <w:t>sem</w:t>
            </w:r>
            <w:proofErr w:type="spellEnd"/>
          </w:p>
        </w:tc>
      </w:tr>
    </w:tbl>
    <w:p w14:paraId="2128CD0B" w14:textId="3D9D95A1" w:rsidR="00F448D2" w:rsidRDefault="00F448D2" w:rsidP="00F448D2">
      <w:pPr>
        <w:rPr>
          <w:lang w:eastAsia="ja-JP"/>
        </w:rPr>
      </w:pPr>
    </w:p>
    <w:p w14:paraId="5610D5C3" w14:textId="77777777" w:rsidR="00757E07" w:rsidRDefault="00757E07" w:rsidP="00757E07">
      <w:pPr>
        <w:keepNext/>
      </w:pPr>
      <w:r>
        <w:rPr>
          <w:noProof/>
          <w:lang w:val="fr-FR" w:eastAsia="fr-FR"/>
        </w:rPr>
        <w:lastRenderedPageBreak/>
        <w:drawing>
          <wp:inline distT="0" distB="0" distL="0" distR="0" wp14:anchorId="7AEABA28" wp14:editId="4164ACE7">
            <wp:extent cx="4778478" cy="1068309"/>
            <wp:effectExtent l="0" t="0" r="0" b="0"/>
            <wp:docPr id="41" name="Graphic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Graphic 41"/>
                    <pic:cNvPicPr/>
                  </pic:nvPicPr>
                  <pic:blipFill>
                    <a:blip r:embed="rId87">
                      <a:extLst>
                        <a:ext uri="{28A0092B-C50C-407E-A947-70E740481C1C}">
                          <a14:useLocalDpi xmlns:a14="http://schemas.microsoft.com/office/drawing/2010/main"/>
                        </a:ext>
                        <a:ext uri="{96DAC541-7B7A-43D3-8B79-37D633B846F1}">
                          <asvg:svgBlip xmlns:asvg="http://schemas.microsoft.com/office/drawing/2016/SVG/main" r:embed="rId88"/>
                        </a:ext>
                      </a:extLst>
                    </a:blip>
                    <a:stretch>
                      <a:fillRect/>
                    </a:stretch>
                  </pic:blipFill>
                  <pic:spPr>
                    <a:xfrm>
                      <a:off x="0" y="0"/>
                      <a:ext cx="4809384" cy="1075219"/>
                    </a:xfrm>
                    <a:prstGeom prst="rect">
                      <a:avLst/>
                    </a:prstGeom>
                  </pic:spPr>
                </pic:pic>
              </a:graphicData>
            </a:graphic>
          </wp:inline>
        </w:drawing>
      </w:r>
    </w:p>
    <w:p w14:paraId="618204FF" w14:textId="3DEDB172" w:rsidR="00F448D2" w:rsidRDefault="00757E07" w:rsidP="00757E07">
      <w:pPr>
        <w:jc w:val="center"/>
        <w:rPr>
          <w:b/>
          <w:bCs/>
          <w:sz w:val="20"/>
          <w:szCs w:val="20"/>
        </w:rPr>
      </w:pPr>
      <w:r w:rsidRPr="00757E07">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33</w:t>
      </w:r>
      <w:r w:rsidR="00D471BA">
        <w:rPr>
          <w:b/>
          <w:bCs/>
          <w:sz w:val="20"/>
          <w:szCs w:val="20"/>
        </w:rPr>
        <w:fldChar w:fldCharType="end"/>
      </w:r>
      <w:r w:rsidRPr="00757E07">
        <w:rPr>
          <w:b/>
          <w:bCs/>
          <w:sz w:val="20"/>
          <w:szCs w:val="20"/>
        </w:rPr>
        <w:t xml:space="preserve">— (Informative) Included direct and indirect requirements and recommendations of the </w:t>
      </w:r>
      <w:r w:rsidR="0082560B" w:rsidRPr="0082560B">
        <w:rPr>
          <w:b/>
          <w:bCs/>
          <w:sz w:val="20"/>
          <w:szCs w:val="20"/>
        </w:rPr>
        <w:t xml:space="preserve">Abstract Observation core </w:t>
      </w:r>
      <w:r w:rsidR="0082560B">
        <w:rPr>
          <w:b/>
          <w:bCs/>
          <w:sz w:val="20"/>
          <w:szCs w:val="20"/>
        </w:rPr>
        <w:t xml:space="preserve">— </w:t>
      </w:r>
      <w:proofErr w:type="spellStart"/>
      <w:r w:rsidRPr="00757E07">
        <w:rPr>
          <w:b/>
          <w:bCs/>
          <w:sz w:val="20"/>
          <w:szCs w:val="20"/>
        </w:rPr>
        <w:t>NamedValue</w:t>
      </w:r>
      <w:proofErr w:type="spellEnd"/>
      <w:r w:rsidRPr="00757E07">
        <w:rPr>
          <w:b/>
          <w:bCs/>
          <w:sz w:val="20"/>
          <w:szCs w:val="20"/>
        </w:rPr>
        <w:t xml:space="preserve"> requirements class.</w:t>
      </w:r>
    </w:p>
    <w:p w14:paraId="30420F73" w14:textId="7593ED38" w:rsidR="00757E07" w:rsidRDefault="000A32FE" w:rsidP="000A32FE">
      <w:pPr>
        <w:pStyle w:val="Heading3"/>
      </w:pPr>
      <w:r w:rsidRPr="000A32FE">
        <w:t xml:space="preserve">Data type </w:t>
      </w:r>
      <w:proofErr w:type="spellStart"/>
      <w:r w:rsidRPr="000A32FE">
        <w:t>NamedValue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0A32FE" w14:paraId="7D9E8081" w14:textId="77777777" w:rsidTr="000A32FE">
        <w:tc>
          <w:tcPr>
            <w:tcW w:w="4526" w:type="dxa"/>
            <w:shd w:val="clear" w:color="auto" w:fill="auto"/>
            <w:tcMar>
              <w:top w:w="100" w:type="dxa"/>
              <w:left w:w="100" w:type="dxa"/>
              <w:bottom w:w="100" w:type="dxa"/>
              <w:right w:w="100" w:type="dxa"/>
            </w:tcMar>
          </w:tcPr>
          <w:p w14:paraId="5F2BDCAD" w14:textId="77777777" w:rsidR="000A32FE" w:rsidRDefault="000A32FE"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NamedValue</w:t>
            </w:r>
            <w:proofErr w:type="spellEnd"/>
            <w:r>
              <w:rPr>
                <w:sz w:val="20"/>
                <w:szCs w:val="20"/>
              </w:rPr>
              <w:t>/</w:t>
            </w:r>
            <w:proofErr w:type="spellStart"/>
            <w:r>
              <w:rPr>
                <w:sz w:val="20"/>
                <w:szCs w:val="20"/>
              </w:rPr>
              <w:t>NamedValue-sem</w:t>
            </w:r>
            <w:proofErr w:type="spellEnd"/>
          </w:p>
        </w:tc>
        <w:tc>
          <w:tcPr>
            <w:tcW w:w="5245" w:type="dxa"/>
            <w:shd w:val="clear" w:color="auto" w:fill="auto"/>
            <w:tcMar>
              <w:top w:w="100" w:type="dxa"/>
              <w:left w:w="100" w:type="dxa"/>
              <w:bottom w:w="100" w:type="dxa"/>
              <w:right w:w="100" w:type="dxa"/>
            </w:tcMar>
          </w:tcPr>
          <w:p w14:paraId="30BDD4EE" w14:textId="2143EDA9" w:rsidR="000A32FE" w:rsidRDefault="000A32FE" w:rsidP="001A5B74">
            <w:pPr>
              <w:widowControl w:val="0"/>
              <w:spacing w:line="240" w:lineRule="auto"/>
              <w:rPr>
                <w:sz w:val="20"/>
                <w:szCs w:val="20"/>
              </w:rPr>
            </w:pPr>
            <w:r>
              <w:rPr>
                <w:sz w:val="20"/>
                <w:szCs w:val="20"/>
              </w:rPr>
              <w:t xml:space="preserve">The class </w:t>
            </w:r>
            <w:proofErr w:type="spellStart"/>
            <w:r>
              <w:rPr>
                <w:b/>
                <w:sz w:val="20"/>
                <w:szCs w:val="20"/>
              </w:rPr>
              <w:t>NamedValue</w:t>
            </w:r>
            <w:proofErr w:type="spellEnd"/>
            <w:r>
              <w:rPr>
                <w:b/>
                <w:sz w:val="20"/>
                <w:szCs w:val="20"/>
              </w:rPr>
              <w:t xml:space="preserve"> </w:t>
            </w:r>
            <w:r>
              <w:rPr>
                <w:sz w:val="20"/>
                <w:szCs w:val="20"/>
              </w:rPr>
              <w:t>provides for a generic soft-typed parameter value.</w:t>
            </w:r>
          </w:p>
        </w:tc>
      </w:tr>
    </w:tbl>
    <w:p w14:paraId="470080FE" w14:textId="2B99A19E" w:rsidR="000A32FE" w:rsidRDefault="000A32FE" w:rsidP="000A32FE">
      <w:pPr>
        <w:rPr>
          <w:lang w:eastAsia="ja-JP"/>
        </w:rPr>
      </w:pPr>
    </w:p>
    <w:p w14:paraId="3FD9F6D3" w14:textId="2CC5A55D" w:rsidR="004B3D3C" w:rsidRDefault="004B3D3C" w:rsidP="004B3D3C">
      <w:pPr>
        <w:pStyle w:val="Heading3"/>
      </w:pPr>
      <w:r w:rsidRPr="004B3D3C">
        <w:t>Attribute name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4B3D3C" w14:paraId="49BE3FCF" w14:textId="77777777" w:rsidTr="004B3D3C">
        <w:tc>
          <w:tcPr>
            <w:tcW w:w="4526" w:type="dxa"/>
            <w:shd w:val="clear" w:color="auto" w:fill="auto"/>
            <w:tcMar>
              <w:top w:w="100" w:type="dxa"/>
              <w:left w:w="100" w:type="dxa"/>
              <w:bottom w:w="100" w:type="dxa"/>
              <w:right w:w="100" w:type="dxa"/>
            </w:tcMar>
          </w:tcPr>
          <w:p w14:paraId="4868A9D3" w14:textId="77777777" w:rsidR="004B3D3C" w:rsidRDefault="004B3D3C"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NamedValue</w:t>
            </w:r>
            <w:proofErr w:type="spellEnd"/>
            <w:r>
              <w:rPr>
                <w:sz w:val="20"/>
                <w:szCs w:val="20"/>
              </w:rPr>
              <w:t>/name-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7247DB8A" w14:textId="7005F7EF" w:rsidR="004B3D3C" w:rsidRDefault="004B3D3C" w:rsidP="001A5B74">
            <w:pPr>
              <w:widowControl w:val="0"/>
              <w:spacing w:line="240" w:lineRule="auto"/>
              <w:rPr>
                <w:sz w:val="20"/>
                <w:szCs w:val="20"/>
              </w:rPr>
            </w:pPr>
            <w:r>
              <w:rPr>
                <w:sz w:val="20"/>
                <w:szCs w:val="20"/>
              </w:rPr>
              <w:t xml:space="preserve">The attribute </w:t>
            </w:r>
            <w:proofErr w:type="spellStart"/>
            <w:proofErr w:type="gramStart"/>
            <w:r>
              <w:rPr>
                <w:b/>
                <w:sz w:val="20"/>
                <w:szCs w:val="20"/>
              </w:rPr>
              <w:t>name:GenericName</w:t>
            </w:r>
            <w:proofErr w:type="spellEnd"/>
            <w:proofErr w:type="gramEnd"/>
            <w:r>
              <w:rPr>
                <w:sz w:val="20"/>
                <w:szCs w:val="20"/>
              </w:rPr>
              <w:t xml:space="preserve"> SHALL indicate the meaning of the named value.</w:t>
            </w:r>
          </w:p>
        </w:tc>
      </w:tr>
    </w:tbl>
    <w:p w14:paraId="2E01CA8C" w14:textId="77777777" w:rsidR="004B3D3C" w:rsidRPr="00086042" w:rsidRDefault="004B3D3C" w:rsidP="00086042"/>
    <w:p w14:paraId="3565B2C2" w14:textId="6C9D6447" w:rsidR="004B3D3C" w:rsidRPr="00086042" w:rsidRDefault="004B3D3C" w:rsidP="00086042">
      <w:r w:rsidRPr="00086042">
        <w:t>NOTE</w:t>
      </w:r>
      <w:r w:rsidR="00086042">
        <w:tab/>
      </w:r>
      <w:r w:rsidR="00086042">
        <w:tab/>
      </w:r>
      <w:r w:rsidRPr="00086042">
        <w:t>The value of the name should be taken from a well-governed source if possible.</w:t>
      </w:r>
    </w:p>
    <w:p w14:paraId="6AAD51DE" w14:textId="57382292" w:rsidR="00086042" w:rsidRDefault="00086042" w:rsidP="004B3D3C">
      <w:pPr>
        <w:rPr>
          <w:lang w:eastAsia="ja-JP"/>
        </w:rPr>
      </w:pPr>
      <w:r w:rsidRPr="00086042">
        <w:rPr>
          <w:lang w:eastAsia="ja-JP"/>
        </w:rPr>
        <w:t>EXAMPLE</w:t>
      </w:r>
      <w:r w:rsidRPr="00086042">
        <w:rPr>
          <w:lang w:eastAsia="ja-JP"/>
        </w:rPr>
        <w:tab/>
        <w:t xml:space="preserve">When used as the value of an </w:t>
      </w:r>
      <w:proofErr w:type="spellStart"/>
      <w:proofErr w:type="gramStart"/>
      <w:r w:rsidRPr="00086042">
        <w:rPr>
          <w:lang w:eastAsia="ja-JP"/>
        </w:rPr>
        <w:t>Observation:parameter</w:t>
      </w:r>
      <w:proofErr w:type="spellEnd"/>
      <w:proofErr w:type="gramEnd"/>
      <w:r w:rsidRPr="00086042">
        <w:rPr>
          <w:lang w:eastAsia="ja-JP"/>
        </w:rPr>
        <w:t>, the name might take values like ‘</w:t>
      </w:r>
      <w:proofErr w:type="spellStart"/>
      <w:r w:rsidRPr="00086042">
        <w:rPr>
          <w:lang w:eastAsia="ja-JP"/>
        </w:rPr>
        <w:t>procedureOperator</w:t>
      </w:r>
      <w:proofErr w:type="spellEnd"/>
      <w:r w:rsidRPr="00086042">
        <w:rPr>
          <w:lang w:eastAsia="ja-JP"/>
        </w:rPr>
        <w:t>’, ‘</w:t>
      </w:r>
      <w:proofErr w:type="spellStart"/>
      <w:r w:rsidRPr="00086042">
        <w:rPr>
          <w:lang w:eastAsia="ja-JP"/>
        </w:rPr>
        <w:t>detectionLimit</w:t>
      </w:r>
      <w:proofErr w:type="spellEnd"/>
      <w:r w:rsidRPr="00086042">
        <w:rPr>
          <w:lang w:eastAsia="ja-JP"/>
        </w:rPr>
        <w:t>’, ‘</w:t>
      </w:r>
      <w:proofErr w:type="spellStart"/>
      <w:r w:rsidRPr="00086042">
        <w:rPr>
          <w:lang w:eastAsia="ja-JP"/>
        </w:rPr>
        <w:t>amplifierGain</w:t>
      </w:r>
      <w:proofErr w:type="spellEnd"/>
      <w:r w:rsidRPr="00086042">
        <w:rPr>
          <w:lang w:eastAsia="ja-JP"/>
        </w:rPr>
        <w:t>’, ‘</w:t>
      </w:r>
      <w:proofErr w:type="spellStart"/>
      <w:r w:rsidRPr="00086042">
        <w:rPr>
          <w:lang w:eastAsia="ja-JP"/>
        </w:rPr>
        <w:t>samplingDepth</w:t>
      </w:r>
      <w:proofErr w:type="spellEnd"/>
      <w:r w:rsidRPr="00086042">
        <w:rPr>
          <w:lang w:eastAsia="ja-JP"/>
        </w:rPr>
        <w:t>’, '</w:t>
      </w:r>
      <w:proofErr w:type="spellStart"/>
      <w:r w:rsidRPr="00086042">
        <w:rPr>
          <w:lang w:eastAsia="ja-JP"/>
        </w:rPr>
        <w:t>analysisIteration</w:t>
      </w:r>
      <w:proofErr w:type="spellEnd"/>
      <w:r w:rsidRPr="00086042">
        <w:rPr>
          <w:lang w:eastAsia="ja-JP"/>
        </w:rPr>
        <w:t>', ...</w:t>
      </w:r>
    </w:p>
    <w:p w14:paraId="1F931195" w14:textId="4F01B69B" w:rsidR="007A1B4F" w:rsidRDefault="007A1B4F" w:rsidP="007A1B4F">
      <w:pPr>
        <w:pStyle w:val="Heading3"/>
      </w:pPr>
      <w:r w:rsidRPr="007A1B4F">
        <w:t>Attribute value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7A1B4F" w14:paraId="472E64B8" w14:textId="77777777" w:rsidTr="007A1B4F">
        <w:tc>
          <w:tcPr>
            <w:tcW w:w="4526" w:type="dxa"/>
            <w:shd w:val="clear" w:color="auto" w:fill="auto"/>
            <w:tcMar>
              <w:top w:w="100" w:type="dxa"/>
              <w:left w:w="100" w:type="dxa"/>
              <w:bottom w:w="100" w:type="dxa"/>
              <w:right w:w="100" w:type="dxa"/>
            </w:tcMar>
          </w:tcPr>
          <w:p w14:paraId="67C4AE82" w14:textId="77777777" w:rsidR="007A1B4F" w:rsidRDefault="007A1B4F"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NamedValue</w:t>
            </w:r>
            <w:proofErr w:type="spellEnd"/>
            <w:r>
              <w:rPr>
                <w:sz w:val="20"/>
                <w:szCs w:val="20"/>
              </w:rPr>
              <w:t>/value-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7F67AB95" w14:textId="2A02FCD0" w:rsidR="007A1B4F" w:rsidRDefault="007A1B4F" w:rsidP="001A5B74">
            <w:pPr>
              <w:widowControl w:val="0"/>
              <w:spacing w:line="240" w:lineRule="auto"/>
              <w:rPr>
                <w:sz w:val="20"/>
                <w:szCs w:val="20"/>
              </w:rPr>
            </w:pPr>
            <w:r>
              <w:rPr>
                <w:sz w:val="20"/>
                <w:szCs w:val="20"/>
              </w:rPr>
              <w:t xml:space="preserve">The attribute </w:t>
            </w:r>
            <w:proofErr w:type="spellStart"/>
            <w:proofErr w:type="gramStart"/>
            <w:r>
              <w:rPr>
                <w:b/>
                <w:sz w:val="20"/>
                <w:szCs w:val="20"/>
              </w:rPr>
              <w:t>value:Any</w:t>
            </w:r>
            <w:proofErr w:type="spellEnd"/>
            <w:proofErr w:type="gramEnd"/>
            <w:r>
              <w:rPr>
                <w:sz w:val="20"/>
                <w:szCs w:val="20"/>
              </w:rPr>
              <w:t xml:space="preserve"> SHALL provide the value.</w:t>
            </w:r>
          </w:p>
        </w:tc>
      </w:tr>
    </w:tbl>
    <w:p w14:paraId="0FC7318D" w14:textId="4FA98004" w:rsidR="007A1B4F" w:rsidRDefault="007A1B4F" w:rsidP="007A1B4F">
      <w:pPr>
        <w:rPr>
          <w:lang w:eastAsia="ja-JP"/>
        </w:rPr>
      </w:pPr>
    </w:p>
    <w:p w14:paraId="34A10C18" w14:textId="2DF3052C" w:rsidR="007A1B4F" w:rsidRDefault="007A1B4F" w:rsidP="007A1B4F">
      <w:r>
        <w:rPr>
          <w:lang w:eastAsia="ja-JP"/>
        </w:rPr>
        <w:t>NOTE</w:t>
      </w:r>
      <w:r>
        <w:rPr>
          <w:lang w:eastAsia="ja-JP"/>
        </w:rPr>
        <w:tab/>
      </w:r>
      <w:r>
        <w:rPr>
          <w:lang w:eastAsia="ja-JP"/>
        </w:rPr>
        <w:tab/>
      </w:r>
      <w:r w:rsidRPr="007A1B4F">
        <w:t xml:space="preserve">The type “Any” should be substituted by a suitable concrete type, such as </w:t>
      </w:r>
      <w:proofErr w:type="spellStart"/>
      <w:r w:rsidRPr="007A1B4F">
        <w:t>CI_ResponsibleParty</w:t>
      </w:r>
      <w:proofErr w:type="spellEnd"/>
      <w:r w:rsidRPr="007A1B4F">
        <w:t xml:space="preserve"> or Measure.</w:t>
      </w:r>
    </w:p>
    <w:p w14:paraId="5F1A3137" w14:textId="432A89FB" w:rsidR="006E3F0F" w:rsidRPr="007A1B4F" w:rsidRDefault="006E3F0F" w:rsidP="007A1B4F">
      <w:pPr>
        <w:rPr>
          <w:lang w:eastAsia="ja-JP"/>
        </w:rPr>
      </w:pPr>
      <w:proofErr w:type="spellStart"/>
      <w:r>
        <w:t>Codelists</w:t>
      </w:r>
      <w:proofErr w:type="spellEnd"/>
    </w:p>
    <w:p w14:paraId="686CC320" w14:textId="267F4EEE" w:rsidR="00920189" w:rsidRDefault="00920189" w:rsidP="00920189">
      <w:pPr>
        <w:pStyle w:val="Heading1"/>
      </w:pPr>
      <w:bookmarkStart w:id="325" w:name="_Toc72768884"/>
      <w:r w:rsidRPr="00920189">
        <w:t>Basic Observations</w:t>
      </w:r>
      <w:bookmarkEnd w:id="325"/>
    </w:p>
    <w:p w14:paraId="7D03C338" w14:textId="4F7FA4C7" w:rsidR="00CE109A" w:rsidRDefault="00037B3B" w:rsidP="00037B3B">
      <w:pPr>
        <w:pStyle w:val="Heading2"/>
      </w:pPr>
      <w:bookmarkStart w:id="326" w:name="_Toc72768885"/>
      <w:r w:rsidRPr="00037B3B">
        <w:t>General</w:t>
      </w:r>
      <w:bookmarkEnd w:id="326"/>
    </w:p>
    <w:p w14:paraId="6EE152DD" w14:textId="01CA8422" w:rsidR="00037B3B" w:rsidRDefault="00037B3B" w:rsidP="00037B3B">
      <w:pPr>
        <w:pStyle w:val="Heading3"/>
      </w:pPr>
      <w:r w:rsidRPr="00037B3B">
        <w:t>Basic Observations Package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960F54" w14:paraId="0F273530" w14:textId="77777777" w:rsidTr="00960F54">
        <w:tc>
          <w:tcPr>
            <w:tcW w:w="2258" w:type="dxa"/>
            <w:shd w:val="clear" w:color="auto" w:fill="auto"/>
            <w:tcMar>
              <w:top w:w="100" w:type="dxa"/>
              <w:left w:w="100" w:type="dxa"/>
              <w:bottom w:w="100" w:type="dxa"/>
              <w:right w:w="100" w:type="dxa"/>
            </w:tcMar>
          </w:tcPr>
          <w:p w14:paraId="345CA3FA" w14:textId="77777777" w:rsidR="00960F54" w:rsidRDefault="00960F54"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10B7227"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
        </w:tc>
      </w:tr>
      <w:tr w:rsidR="00960F54" w14:paraId="31A19BD8" w14:textId="77777777" w:rsidTr="00960F54">
        <w:tc>
          <w:tcPr>
            <w:tcW w:w="2258" w:type="dxa"/>
            <w:shd w:val="clear" w:color="auto" w:fill="auto"/>
            <w:tcMar>
              <w:top w:w="100" w:type="dxa"/>
              <w:left w:w="100" w:type="dxa"/>
              <w:bottom w:w="100" w:type="dxa"/>
              <w:right w:w="100" w:type="dxa"/>
            </w:tcMar>
          </w:tcPr>
          <w:p w14:paraId="6E301EF1" w14:textId="77777777" w:rsidR="00960F54" w:rsidRDefault="00960F54" w:rsidP="001A5B74">
            <w:pPr>
              <w:widowControl w:val="0"/>
              <w:spacing w:line="240" w:lineRule="auto"/>
              <w:rPr>
                <w:sz w:val="20"/>
                <w:szCs w:val="20"/>
              </w:rPr>
            </w:pPr>
            <w:r>
              <w:rPr>
                <w:sz w:val="20"/>
                <w:szCs w:val="20"/>
              </w:rPr>
              <w:lastRenderedPageBreak/>
              <w:t>Target type</w:t>
            </w:r>
          </w:p>
        </w:tc>
        <w:tc>
          <w:tcPr>
            <w:tcW w:w="7513" w:type="dxa"/>
            <w:shd w:val="clear" w:color="auto" w:fill="auto"/>
            <w:tcMar>
              <w:top w:w="100" w:type="dxa"/>
              <w:left w:w="100" w:type="dxa"/>
              <w:bottom w:w="100" w:type="dxa"/>
              <w:right w:w="100" w:type="dxa"/>
            </w:tcMar>
          </w:tcPr>
          <w:p w14:paraId="471FFFB5" w14:textId="77777777" w:rsidR="00960F54" w:rsidRDefault="00960F54" w:rsidP="001A5B74">
            <w:pPr>
              <w:widowControl w:val="0"/>
              <w:spacing w:line="240" w:lineRule="auto"/>
              <w:rPr>
                <w:sz w:val="20"/>
                <w:szCs w:val="20"/>
              </w:rPr>
            </w:pPr>
            <w:r>
              <w:rPr>
                <w:sz w:val="20"/>
                <w:szCs w:val="20"/>
              </w:rPr>
              <w:t>Logical model</w:t>
            </w:r>
          </w:p>
        </w:tc>
      </w:tr>
      <w:tr w:rsidR="00960F54" w14:paraId="20F8E88B" w14:textId="77777777" w:rsidTr="00960F54">
        <w:tc>
          <w:tcPr>
            <w:tcW w:w="2258" w:type="dxa"/>
            <w:shd w:val="clear" w:color="auto" w:fill="auto"/>
            <w:tcMar>
              <w:top w:w="100" w:type="dxa"/>
              <w:left w:w="100" w:type="dxa"/>
              <w:bottom w:w="100" w:type="dxa"/>
              <w:right w:w="100" w:type="dxa"/>
            </w:tcMar>
          </w:tcPr>
          <w:p w14:paraId="1FE48630" w14:textId="77777777" w:rsidR="00960F54" w:rsidRDefault="00960F54"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1CFC9550" w14:textId="77777777" w:rsidR="00960F54" w:rsidRDefault="00960F54" w:rsidP="001A5B74">
            <w:pPr>
              <w:widowControl w:val="0"/>
              <w:spacing w:line="240" w:lineRule="auto"/>
              <w:rPr>
                <w:sz w:val="20"/>
                <w:szCs w:val="20"/>
              </w:rPr>
            </w:pPr>
            <w:r>
              <w:rPr>
                <w:sz w:val="20"/>
                <w:szCs w:val="20"/>
              </w:rPr>
              <w:t>Basic Observations package</w:t>
            </w:r>
          </w:p>
        </w:tc>
      </w:tr>
      <w:tr w:rsidR="00960F54" w14:paraId="7FFF518B" w14:textId="77777777" w:rsidTr="00960F54">
        <w:tc>
          <w:tcPr>
            <w:tcW w:w="2258" w:type="dxa"/>
            <w:shd w:val="clear" w:color="auto" w:fill="auto"/>
            <w:tcMar>
              <w:top w:w="100" w:type="dxa"/>
              <w:left w:w="100" w:type="dxa"/>
              <w:bottom w:w="100" w:type="dxa"/>
              <w:right w:w="100" w:type="dxa"/>
            </w:tcMar>
          </w:tcPr>
          <w:p w14:paraId="07FDE51B" w14:textId="77777777" w:rsidR="00960F54" w:rsidRDefault="00960F5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24AF0A9" w14:textId="77777777" w:rsidR="00960F54" w:rsidRDefault="00960F54" w:rsidP="001A5B74">
            <w:pPr>
              <w:widowControl w:val="0"/>
              <w:spacing w:line="240" w:lineRule="auto"/>
              <w:rPr>
                <w:sz w:val="20"/>
                <w:szCs w:val="20"/>
              </w:rPr>
            </w:pPr>
            <w:r>
              <w:rPr>
                <w:sz w:val="20"/>
                <w:szCs w:val="20"/>
              </w:rPr>
              <w:t>ISO 19103:2015 Geographic information – Conceptual schema language, UML2 conformance class</w:t>
            </w:r>
          </w:p>
        </w:tc>
      </w:tr>
      <w:tr w:rsidR="00960F54" w14:paraId="7CF9CDE1" w14:textId="77777777" w:rsidTr="00960F54">
        <w:tc>
          <w:tcPr>
            <w:tcW w:w="2258" w:type="dxa"/>
            <w:shd w:val="clear" w:color="auto" w:fill="auto"/>
            <w:tcMar>
              <w:top w:w="100" w:type="dxa"/>
              <w:left w:w="100" w:type="dxa"/>
              <w:bottom w:w="100" w:type="dxa"/>
              <w:right w:w="100" w:type="dxa"/>
            </w:tcMar>
          </w:tcPr>
          <w:p w14:paraId="00E82CA6"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66058630"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-basic/Observation</w:t>
            </w:r>
          </w:p>
        </w:tc>
      </w:tr>
      <w:tr w:rsidR="00960F54" w14:paraId="5C6782C2" w14:textId="77777777" w:rsidTr="00960F54">
        <w:tc>
          <w:tcPr>
            <w:tcW w:w="2258" w:type="dxa"/>
            <w:shd w:val="clear" w:color="auto" w:fill="auto"/>
            <w:tcMar>
              <w:top w:w="100" w:type="dxa"/>
              <w:left w:w="100" w:type="dxa"/>
              <w:bottom w:w="100" w:type="dxa"/>
              <w:right w:w="100" w:type="dxa"/>
            </w:tcMar>
          </w:tcPr>
          <w:p w14:paraId="165C325E"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6A04FCEA"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ObservationCharacteristics</w:t>
            </w:r>
            <w:proofErr w:type="spellEnd"/>
          </w:p>
        </w:tc>
      </w:tr>
      <w:tr w:rsidR="00960F54" w14:paraId="264CE615" w14:textId="77777777" w:rsidTr="00960F54">
        <w:tc>
          <w:tcPr>
            <w:tcW w:w="2258" w:type="dxa"/>
            <w:shd w:val="clear" w:color="auto" w:fill="auto"/>
            <w:tcMar>
              <w:top w:w="100" w:type="dxa"/>
              <w:left w:w="100" w:type="dxa"/>
              <w:bottom w:w="100" w:type="dxa"/>
              <w:right w:w="100" w:type="dxa"/>
            </w:tcMar>
          </w:tcPr>
          <w:p w14:paraId="0A103FF2"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2C71D6DF"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p>
        </w:tc>
      </w:tr>
      <w:tr w:rsidR="00960F54" w14:paraId="5F1E4C12" w14:textId="77777777" w:rsidTr="00960F54">
        <w:tc>
          <w:tcPr>
            <w:tcW w:w="2258" w:type="dxa"/>
            <w:shd w:val="clear" w:color="auto" w:fill="auto"/>
            <w:tcMar>
              <w:top w:w="100" w:type="dxa"/>
              <w:left w:w="100" w:type="dxa"/>
              <w:bottom w:w="100" w:type="dxa"/>
              <w:right w:w="100" w:type="dxa"/>
            </w:tcMar>
          </w:tcPr>
          <w:p w14:paraId="6F236887"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3C6DE606"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ObservingCapability</w:t>
            </w:r>
            <w:proofErr w:type="spellEnd"/>
          </w:p>
        </w:tc>
      </w:tr>
      <w:tr w:rsidR="00960F54" w14:paraId="1317846E" w14:textId="77777777" w:rsidTr="00960F54">
        <w:tc>
          <w:tcPr>
            <w:tcW w:w="2258" w:type="dxa"/>
            <w:shd w:val="clear" w:color="auto" w:fill="auto"/>
            <w:tcMar>
              <w:top w:w="100" w:type="dxa"/>
              <w:left w:w="100" w:type="dxa"/>
              <w:bottom w:w="100" w:type="dxa"/>
              <w:right w:w="100" w:type="dxa"/>
            </w:tcMar>
          </w:tcPr>
          <w:p w14:paraId="28592ADA"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7FCDBEA4"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ObservableProperty</w:t>
            </w:r>
            <w:proofErr w:type="spellEnd"/>
          </w:p>
        </w:tc>
      </w:tr>
      <w:tr w:rsidR="00960F54" w14:paraId="7637067F" w14:textId="77777777" w:rsidTr="00960F54">
        <w:trPr>
          <w:trHeight w:val="615"/>
        </w:trPr>
        <w:tc>
          <w:tcPr>
            <w:tcW w:w="2258" w:type="dxa"/>
            <w:shd w:val="clear" w:color="auto" w:fill="auto"/>
            <w:tcMar>
              <w:top w:w="100" w:type="dxa"/>
              <w:left w:w="100" w:type="dxa"/>
              <w:bottom w:w="100" w:type="dxa"/>
              <w:right w:w="100" w:type="dxa"/>
            </w:tcMar>
          </w:tcPr>
          <w:p w14:paraId="08402457"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1FBECFCF"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ObservingProcedure</w:t>
            </w:r>
            <w:proofErr w:type="spellEnd"/>
          </w:p>
        </w:tc>
      </w:tr>
      <w:tr w:rsidR="00960F54" w14:paraId="05AE2693" w14:textId="77777777" w:rsidTr="00960F54">
        <w:trPr>
          <w:trHeight w:val="615"/>
        </w:trPr>
        <w:tc>
          <w:tcPr>
            <w:tcW w:w="2258" w:type="dxa"/>
            <w:shd w:val="clear" w:color="auto" w:fill="auto"/>
            <w:tcMar>
              <w:top w:w="100" w:type="dxa"/>
              <w:left w:w="100" w:type="dxa"/>
              <w:bottom w:w="100" w:type="dxa"/>
              <w:right w:w="100" w:type="dxa"/>
            </w:tcMar>
          </w:tcPr>
          <w:p w14:paraId="38012F39"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207D6591"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-basic/Observer</w:t>
            </w:r>
          </w:p>
        </w:tc>
      </w:tr>
      <w:tr w:rsidR="00960F54" w14:paraId="42925370" w14:textId="77777777" w:rsidTr="00960F54">
        <w:trPr>
          <w:trHeight w:val="615"/>
        </w:trPr>
        <w:tc>
          <w:tcPr>
            <w:tcW w:w="2258" w:type="dxa"/>
            <w:shd w:val="clear" w:color="auto" w:fill="auto"/>
            <w:tcMar>
              <w:top w:w="100" w:type="dxa"/>
              <w:left w:w="100" w:type="dxa"/>
              <w:bottom w:w="100" w:type="dxa"/>
              <w:right w:w="100" w:type="dxa"/>
            </w:tcMar>
          </w:tcPr>
          <w:p w14:paraId="050A800A"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7EDEC0AB"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-basic/Host</w:t>
            </w:r>
          </w:p>
        </w:tc>
      </w:tr>
      <w:tr w:rsidR="00960F54" w14:paraId="7DB37C3C" w14:textId="77777777" w:rsidTr="00960F54">
        <w:trPr>
          <w:trHeight w:val="615"/>
        </w:trPr>
        <w:tc>
          <w:tcPr>
            <w:tcW w:w="2258" w:type="dxa"/>
            <w:shd w:val="clear" w:color="auto" w:fill="auto"/>
            <w:tcMar>
              <w:top w:w="100" w:type="dxa"/>
              <w:left w:w="100" w:type="dxa"/>
              <w:bottom w:w="100" w:type="dxa"/>
              <w:right w:w="100" w:type="dxa"/>
            </w:tcMar>
          </w:tcPr>
          <w:p w14:paraId="0297B826"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11802FB9"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-basic/Deployment</w:t>
            </w:r>
          </w:p>
        </w:tc>
      </w:tr>
      <w:tr w:rsidR="00960F54" w14:paraId="1E69E4FF" w14:textId="77777777" w:rsidTr="00960F54">
        <w:trPr>
          <w:trHeight w:val="615"/>
        </w:trPr>
        <w:tc>
          <w:tcPr>
            <w:tcW w:w="2258" w:type="dxa"/>
            <w:shd w:val="clear" w:color="auto" w:fill="auto"/>
            <w:tcMar>
              <w:top w:w="100" w:type="dxa"/>
              <w:left w:w="100" w:type="dxa"/>
              <w:bottom w:w="100" w:type="dxa"/>
              <w:right w:w="100" w:type="dxa"/>
            </w:tcMar>
          </w:tcPr>
          <w:p w14:paraId="69B20B32" w14:textId="77777777" w:rsidR="00960F54" w:rsidRDefault="00960F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6E6471AD" w14:textId="77777777" w:rsidR="00960F54" w:rsidRDefault="00960F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GenericDomainFeature</w:t>
            </w:r>
            <w:proofErr w:type="spellEnd"/>
          </w:p>
        </w:tc>
      </w:tr>
    </w:tbl>
    <w:p w14:paraId="513BCA51" w14:textId="411389FD" w:rsidR="00037B3B" w:rsidRDefault="00037B3B" w:rsidP="00037B3B">
      <w:pPr>
        <w:rPr>
          <w:lang w:eastAsia="ja-JP"/>
        </w:rPr>
      </w:pPr>
    </w:p>
    <w:p w14:paraId="71F832B4" w14:textId="77777777" w:rsidR="006A5540" w:rsidRDefault="006A5540" w:rsidP="006A5540">
      <w:pPr>
        <w:keepNext/>
      </w:pPr>
      <w:r>
        <w:rPr>
          <w:noProof/>
          <w:lang w:val="fr-FR" w:eastAsia="fr-FR"/>
        </w:rPr>
        <w:lastRenderedPageBreak/>
        <w:drawing>
          <wp:inline distT="0" distB="0" distL="0" distR="0" wp14:anchorId="49DF4C04" wp14:editId="168D50BC">
            <wp:extent cx="6191885" cy="4520565"/>
            <wp:effectExtent l="0" t="0" r="5715" b="635"/>
            <wp:docPr id="42" name="Graphic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Graphic 42"/>
                    <pic:cNvPicPr/>
                  </pic:nvPicPr>
                  <pic:blipFill>
                    <a:blip r:embed="rId89" cstate="print">
                      <a:extLst>
                        <a:ext uri="{28A0092B-C50C-407E-A947-70E740481C1C}">
                          <a14:useLocalDpi xmlns:a14="http://schemas.microsoft.com/office/drawing/2010/main"/>
                        </a:ext>
                        <a:ext uri="{96DAC541-7B7A-43D3-8B79-37D633B846F1}">
                          <asvg:svgBlip xmlns:asvg="http://schemas.microsoft.com/office/drawing/2016/SVG/main" r:embed="rId90"/>
                        </a:ext>
                      </a:extLst>
                    </a:blip>
                    <a:stretch>
                      <a:fillRect/>
                    </a:stretch>
                  </pic:blipFill>
                  <pic:spPr>
                    <a:xfrm>
                      <a:off x="0" y="0"/>
                      <a:ext cx="6191885" cy="4520565"/>
                    </a:xfrm>
                    <a:prstGeom prst="rect">
                      <a:avLst/>
                    </a:prstGeom>
                  </pic:spPr>
                </pic:pic>
              </a:graphicData>
            </a:graphic>
          </wp:inline>
        </w:drawing>
      </w:r>
    </w:p>
    <w:p w14:paraId="25A17DD0" w14:textId="155CBBD0" w:rsidR="00960F54" w:rsidRDefault="006A5540" w:rsidP="006A5540">
      <w:pPr>
        <w:jc w:val="center"/>
        <w:rPr>
          <w:b/>
          <w:bCs/>
          <w:sz w:val="20"/>
          <w:szCs w:val="20"/>
        </w:rPr>
      </w:pPr>
      <w:r w:rsidRPr="006A554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34</w:t>
      </w:r>
      <w:r w:rsidR="00D471BA">
        <w:rPr>
          <w:b/>
          <w:bCs/>
          <w:sz w:val="20"/>
          <w:szCs w:val="20"/>
        </w:rPr>
        <w:fldChar w:fldCharType="end"/>
      </w:r>
      <w:r w:rsidRPr="006A5540">
        <w:rPr>
          <w:b/>
          <w:bCs/>
          <w:sz w:val="20"/>
          <w:szCs w:val="20"/>
        </w:rPr>
        <w:t>— (Informative) Included direct and indirect requirements and recommendations of the Basic Observations package requirements class.</w:t>
      </w:r>
    </w:p>
    <w:p w14:paraId="6018DA84" w14:textId="326DF9B8" w:rsidR="006A5540" w:rsidRDefault="00C73E4B" w:rsidP="00C73E4B">
      <w:pPr>
        <w:pStyle w:val="Heading3"/>
      </w:pPr>
      <w:r w:rsidRPr="00C73E4B">
        <w:t>Attribute link</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73E4B" w14:paraId="652F5886" w14:textId="77777777" w:rsidTr="00C73E4B">
        <w:tc>
          <w:tcPr>
            <w:tcW w:w="4526" w:type="dxa"/>
            <w:shd w:val="clear" w:color="auto" w:fill="auto"/>
            <w:tcMar>
              <w:top w:w="100" w:type="dxa"/>
              <w:left w:w="100" w:type="dxa"/>
              <w:bottom w:w="100" w:type="dxa"/>
              <w:right w:w="100" w:type="dxa"/>
            </w:tcMar>
          </w:tcPr>
          <w:p w14:paraId="70429955" w14:textId="77777777" w:rsidR="00C73E4B" w:rsidRDefault="00C73E4B"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-basic/gen/link-</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460155E7" w14:textId="0A7AF89B" w:rsidR="00C73E4B" w:rsidRDefault="00C73E4B" w:rsidP="001A5B74">
            <w:pPr>
              <w:widowControl w:val="0"/>
              <w:spacing w:line="240" w:lineRule="auto"/>
              <w:rPr>
                <w:sz w:val="20"/>
                <w:szCs w:val="20"/>
              </w:rPr>
            </w:pPr>
            <w:r>
              <w:rPr>
                <w:sz w:val="20"/>
                <w:szCs w:val="20"/>
              </w:rPr>
              <w:t>Additional descriptive resources pertaining to</w:t>
            </w:r>
            <w:r w:rsidR="00D469CD">
              <w:rPr>
                <w:sz w:val="20"/>
                <w:szCs w:val="20"/>
              </w:rPr>
              <w:t xml:space="preserve"> a </w:t>
            </w:r>
            <w:r w:rsidRPr="00D469CD">
              <w:rPr>
                <w:bCs/>
                <w:sz w:val="20"/>
                <w:szCs w:val="20"/>
              </w:rPr>
              <w:t>feature</w:t>
            </w:r>
            <w:r w:rsidR="0065487C" w:rsidRPr="00D469CD">
              <w:rPr>
                <w:bCs/>
                <w:sz w:val="20"/>
                <w:szCs w:val="20"/>
              </w:rPr>
              <w:t>.</w:t>
            </w:r>
          </w:p>
          <w:p w14:paraId="3C495ADB" w14:textId="77777777" w:rsidR="00C73E4B" w:rsidRDefault="00C73E4B" w:rsidP="001A5B74">
            <w:pPr>
              <w:widowControl w:val="0"/>
              <w:spacing w:line="240" w:lineRule="auto"/>
              <w:rPr>
                <w:sz w:val="20"/>
                <w:szCs w:val="20"/>
              </w:rPr>
            </w:pPr>
            <w:r>
              <w:rPr>
                <w:sz w:val="20"/>
                <w:szCs w:val="20"/>
              </w:rPr>
              <w:t xml:space="preserve">If a link to a descriptive resource is provided, the attribute </w:t>
            </w:r>
            <w:proofErr w:type="spellStart"/>
            <w:proofErr w:type="gramStart"/>
            <w:r>
              <w:rPr>
                <w:b/>
                <w:sz w:val="20"/>
                <w:szCs w:val="20"/>
              </w:rPr>
              <w:t>link:URI</w:t>
            </w:r>
            <w:proofErr w:type="spellEnd"/>
            <w:proofErr w:type="gramEnd"/>
            <w:r>
              <w:rPr>
                <w:sz w:val="20"/>
                <w:szCs w:val="20"/>
              </w:rPr>
              <w:t xml:space="preserve"> SHALL be used.</w:t>
            </w:r>
          </w:p>
        </w:tc>
      </w:tr>
    </w:tbl>
    <w:p w14:paraId="4011C942" w14:textId="77777777" w:rsidR="00C73E4B" w:rsidRPr="00C73E4B" w:rsidRDefault="00C73E4B" w:rsidP="00C73E4B">
      <w:pPr>
        <w:rPr>
          <w:lang w:eastAsia="ja-JP"/>
        </w:rPr>
      </w:pPr>
    </w:p>
    <w:p w14:paraId="40004383" w14:textId="0562B269" w:rsidR="00C73E4B" w:rsidRDefault="00C73E4B" w:rsidP="00C73E4B">
      <w:pPr>
        <w:pStyle w:val="Heading3"/>
      </w:pPr>
      <w:r w:rsidRPr="00C73E4B">
        <w:t>Attribute location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9033E" w14:paraId="6EB0F231" w14:textId="77777777" w:rsidTr="0089033E">
        <w:tc>
          <w:tcPr>
            <w:tcW w:w="4526" w:type="dxa"/>
            <w:shd w:val="clear" w:color="auto" w:fill="auto"/>
            <w:tcMar>
              <w:top w:w="100" w:type="dxa"/>
              <w:left w:w="100" w:type="dxa"/>
              <w:bottom w:w="100" w:type="dxa"/>
              <w:right w:w="100" w:type="dxa"/>
            </w:tcMar>
          </w:tcPr>
          <w:p w14:paraId="21A8EE51" w14:textId="77777777" w:rsidR="0089033E" w:rsidRDefault="0089033E"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-basic/gen/location-</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68CB622E" w14:textId="75BAB928" w:rsidR="0089033E" w:rsidRDefault="0089033E" w:rsidP="001A5B74">
            <w:pPr>
              <w:widowControl w:val="0"/>
              <w:spacing w:line="240" w:lineRule="auto"/>
              <w:rPr>
                <w:sz w:val="20"/>
                <w:szCs w:val="20"/>
              </w:rPr>
            </w:pPr>
            <w:r>
              <w:rPr>
                <w:sz w:val="20"/>
                <w:szCs w:val="20"/>
              </w:rPr>
              <w:t xml:space="preserve">Location information pertaining to </w:t>
            </w:r>
            <w:r w:rsidR="00D469CD">
              <w:rPr>
                <w:sz w:val="20"/>
                <w:szCs w:val="20"/>
              </w:rPr>
              <w:t xml:space="preserve">a </w:t>
            </w:r>
            <w:r w:rsidRPr="00D469CD">
              <w:rPr>
                <w:bCs/>
                <w:sz w:val="20"/>
                <w:szCs w:val="20"/>
              </w:rPr>
              <w:t>feature</w:t>
            </w:r>
            <w:r>
              <w:rPr>
                <w:b/>
                <w:sz w:val="20"/>
                <w:szCs w:val="20"/>
              </w:rPr>
              <w:t xml:space="preserve">. </w:t>
            </w:r>
          </w:p>
          <w:p w14:paraId="5D8266DC" w14:textId="77777777" w:rsidR="0089033E" w:rsidRDefault="0089033E" w:rsidP="001A5B74">
            <w:pPr>
              <w:widowControl w:val="0"/>
              <w:spacing w:line="240" w:lineRule="auto"/>
              <w:rPr>
                <w:sz w:val="20"/>
                <w:szCs w:val="20"/>
              </w:rPr>
            </w:pPr>
            <w:r>
              <w:rPr>
                <w:sz w:val="20"/>
                <w:szCs w:val="20"/>
              </w:rPr>
              <w:t xml:space="preserve">If location information is provided, the attribute </w:t>
            </w:r>
            <w:proofErr w:type="spellStart"/>
            <w:proofErr w:type="gramStart"/>
            <w:r>
              <w:rPr>
                <w:b/>
                <w:sz w:val="20"/>
                <w:szCs w:val="20"/>
              </w:rPr>
              <w:t>location:Geometry</w:t>
            </w:r>
            <w:proofErr w:type="spellEnd"/>
            <w:proofErr w:type="gramEnd"/>
            <w:r>
              <w:rPr>
                <w:b/>
                <w:sz w:val="20"/>
                <w:szCs w:val="20"/>
              </w:rPr>
              <w:t xml:space="preserve"> </w:t>
            </w:r>
            <w:r>
              <w:rPr>
                <w:sz w:val="20"/>
                <w:szCs w:val="20"/>
              </w:rPr>
              <w:t>SHALL be used.</w:t>
            </w:r>
          </w:p>
        </w:tc>
      </w:tr>
    </w:tbl>
    <w:p w14:paraId="366319EC" w14:textId="4E0D48B2" w:rsidR="00C73E4B" w:rsidRDefault="00C73E4B" w:rsidP="00C73E4B">
      <w:pPr>
        <w:rPr>
          <w:lang w:eastAsia="ja-JP"/>
        </w:rPr>
      </w:pPr>
    </w:p>
    <w:p w14:paraId="6EAAB8B1" w14:textId="22B9A485" w:rsidR="0089033E" w:rsidRDefault="0089033E" w:rsidP="0089033E">
      <w:pPr>
        <w:pStyle w:val="Heading2"/>
      </w:pPr>
      <w:bookmarkStart w:id="327" w:name="_Toc72768886"/>
      <w:r w:rsidRPr="0089033E">
        <w:lastRenderedPageBreak/>
        <w:t>Observation</w:t>
      </w:r>
      <w:bookmarkEnd w:id="327"/>
    </w:p>
    <w:p w14:paraId="46E94980" w14:textId="2B974522" w:rsidR="0089033E" w:rsidRDefault="0089033E" w:rsidP="0089033E">
      <w:pPr>
        <w:pStyle w:val="Heading3"/>
      </w:pPr>
      <w:r w:rsidRPr="0089033E">
        <w:t>Observation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89033E" w14:paraId="38AB468C" w14:textId="77777777" w:rsidTr="0089033E">
        <w:tc>
          <w:tcPr>
            <w:tcW w:w="2258" w:type="dxa"/>
            <w:shd w:val="clear" w:color="auto" w:fill="auto"/>
            <w:tcMar>
              <w:top w:w="100" w:type="dxa"/>
              <w:left w:w="100" w:type="dxa"/>
              <w:bottom w:w="100" w:type="dxa"/>
              <w:right w:w="100" w:type="dxa"/>
            </w:tcMar>
          </w:tcPr>
          <w:p w14:paraId="337F0541" w14:textId="77777777" w:rsidR="0089033E" w:rsidRDefault="0089033E"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2AF94A7C" w14:textId="77777777" w:rsidR="0089033E" w:rsidRDefault="0089033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-basic/Observation</w:t>
            </w:r>
          </w:p>
        </w:tc>
      </w:tr>
      <w:tr w:rsidR="0089033E" w14:paraId="50ACEC0D" w14:textId="77777777" w:rsidTr="0089033E">
        <w:tc>
          <w:tcPr>
            <w:tcW w:w="2258" w:type="dxa"/>
            <w:shd w:val="clear" w:color="auto" w:fill="auto"/>
            <w:tcMar>
              <w:top w:w="100" w:type="dxa"/>
              <w:left w:w="100" w:type="dxa"/>
              <w:bottom w:w="100" w:type="dxa"/>
              <w:right w:w="100" w:type="dxa"/>
            </w:tcMar>
          </w:tcPr>
          <w:p w14:paraId="1DBE37FC" w14:textId="77777777" w:rsidR="0089033E" w:rsidRDefault="0089033E"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25769132" w14:textId="77777777" w:rsidR="0089033E" w:rsidRDefault="0089033E" w:rsidP="001A5B74">
            <w:pPr>
              <w:widowControl w:val="0"/>
              <w:spacing w:line="240" w:lineRule="auto"/>
              <w:rPr>
                <w:sz w:val="20"/>
                <w:szCs w:val="20"/>
              </w:rPr>
            </w:pPr>
            <w:r>
              <w:rPr>
                <w:sz w:val="20"/>
                <w:szCs w:val="20"/>
              </w:rPr>
              <w:t>Logical model</w:t>
            </w:r>
          </w:p>
        </w:tc>
      </w:tr>
      <w:tr w:rsidR="0089033E" w14:paraId="7705C918" w14:textId="77777777" w:rsidTr="0089033E">
        <w:tc>
          <w:tcPr>
            <w:tcW w:w="2258" w:type="dxa"/>
            <w:shd w:val="clear" w:color="auto" w:fill="auto"/>
            <w:tcMar>
              <w:top w:w="100" w:type="dxa"/>
              <w:left w:w="100" w:type="dxa"/>
              <w:bottom w:w="100" w:type="dxa"/>
              <w:right w:w="100" w:type="dxa"/>
            </w:tcMar>
          </w:tcPr>
          <w:p w14:paraId="14E8941B" w14:textId="77777777" w:rsidR="0089033E" w:rsidRDefault="0089033E"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39867A12" w14:textId="77777777" w:rsidR="0089033E" w:rsidRDefault="0089033E" w:rsidP="001A5B74">
            <w:pPr>
              <w:widowControl w:val="0"/>
              <w:spacing w:line="240" w:lineRule="auto"/>
              <w:rPr>
                <w:sz w:val="20"/>
                <w:szCs w:val="20"/>
              </w:rPr>
            </w:pPr>
            <w:r>
              <w:rPr>
                <w:sz w:val="20"/>
                <w:szCs w:val="20"/>
              </w:rPr>
              <w:t>Basic Observations - Observation</w:t>
            </w:r>
          </w:p>
        </w:tc>
      </w:tr>
      <w:tr w:rsidR="0089033E" w14:paraId="6C5621A6" w14:textId="77777777" w:rsidTr="0089033E">
        <w:tc>
          <w:tcPr>
            <w:tcW w:w="2258" w:type="dxa"/>
            <w:shd w:val="clear" w:color="auto" w:fill="auto"/>
            <w:tcMar>
              <w:top w:w="100" w:type="dxa"/>
              <w:left w:w="100" w:type="dxa"/>
              <w:bottom w:w="100" w:type="dxa"/>
              <w:right w:w="100" w:type="dxa"/>
            </w:tcMar>
          </w:tcPr>
          <w:p w14:paraId="3400A5A4" w14:textId="77777777" w:rsidR="0089033E" w:rsidRDefault="0089033E"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17DF4B3D" w14:textId="77777777" w:rsidR="0089033E" w:rsidRDefault="0089033E" w:rsidP="001A5B74">
            <w:pPr>
              <w:widowControl w:val="0"/>
              <w:spacing w:line="240" w:lineRule="auto"/>
              <w:rPr>
                <w:sz w:val="20"/>
                <w:szCs w:val="20"/>
              </w:rPr>
            </w:pPr>
            <w:r>
              <w:rPr>
                <w:sz w:val="20"/>
                <w:szCs w:val="20"/>
              </w:rPr>
              <w:t>ISO 19103:2015 Geographic information – Conceptual schema language, UML2 conformance class</w:t>
            </w:r>
          </w:p>
        </w:tc>
      </w:tr>
      <w:tr w:rsidR="0089033E" w14:paraId="66B8F276" w14:textId="77777777" w:rsidTr="0089033E">
        <w:tc>
          <w:tcPr>
            <w:tcW w:w="2258" w:type="dxa"/>
            <w:shd w:val="clear" w:color="auto" w:fill="auto"/>
            <w:tcMar>
              <w:top w:w="100" w:type="dxa"/>
              <w:left w:w="100" w:type="dxa"/>
              <w:bottom w:w="100" w:type="dxa"/>
              <w:right w:w="100" w:type="dxa"/>
            </w:tcMar>
          </w:tcPr>
          <w:p w14:paraId="3F55C9E0" w14:textId="77777777" w:rsidR="0089033E" w:rsidRDefault="0089033E"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592E77DB" w14:textId="77777777" w:rsidR="0089033E" w:rsidRDefault="0089033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w:t>
            </w:r>
            <w:proofErr w:type="spellEnd"/>
          </w:p>
        </w:tc>
      </w:tr>
    </w:tbl>
    <w:p w14:paraId="6543FC38" w14:textId="4DADABA5" w:rsidR="0089033E" w:rsidRDefault="0089033E" w:rsidP="0089033E">
      <w:pPr>
        <w:rPr>
          <w:lang w:eastAsia="ja-JP"/>
        </w:rPr>
      </w:pPr>
    </w:p>
    <w:p w14:paraId="28AC47AF" w14:textId="77777777" w:rsidR="002F5245" w:rsidRDefault="002F5245" w:rsidP="002F5245">
      <w:pPr>
        <w:keepNext/>
      </w:pPr>
      <w:r>
        <w:rPr>
          <w:noProof/>
          <w:lang w:val="fr-FR" w:eastAsia="fr-FR"/>
        </w:rPr>
        <w:drawing>
          <wp:inline distT="0" distB="0" distL="0" distR="0" wp14:anchorId="7A4FCE64" wp14:editId="548DA90A">
            <wp:extent cx="6191885" cy="3675380"/>
            <wp:effectExtent l="0" t="0" r="5715" b="0"/>
            <wp:docPr id="43" name="Graphic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Graphic 43"/>
                    <pic:cNvPicPr/>
                  </pic:nvPicPr>
                  <pic:blipFill>
                    <a:blip r:embed="rId91" cstate="print">
                      <a:extLst>
                        <a:ext uri="{28A0092B-C50C-407E-A947-70E740481C1C}">
                          <a14:useLocalDpi xmlns:a14="http://schemas.microsoft.com/office/drawing/2010/main"/>
                        </a:ext>
                        <a:ext uri="{96DAC541-7B7A-43D3-8B79-37D633B846F1}">
                          <asvg:svgBlip xmlns:asvg="http://schemas.microsoft.com/office/drawing/2016/SVG/main" r:embed="rId92"/>
                        </a:ext>
                      </a:extLst>
                    </a:blip>
                    <a:stretch>
                      <a:fillRect/>
                    </a:stretch>
                  </pic:blipFill>
                  <pic:spPr>
                    <a:xfrm>
                      <a:off x="0" y="0"/>
                      <a:ext cx="6191885" cy="3675380"/>
                    </a:xfrm>
                    <a:prstGeom prst="rect">
                      <a:avLst/>
                    </a:prstGeom>
                  </pic:spPr>
                </pic:pic>
              </a:graphicData>
            </a:graphic>
          </wp:inline>
        </w:drawing>
      </w:r>
    </w:p>
    <w:p w14:paraId="1A9EA898" w14:textId="67924F08" w:rsidR="0089033E" w:rsidRDefault="002F5245" w:rsidP="0082560B">
      <w:pPr>
        <w:jc w:val="center"/>
        <w:rPr>
          <w:b/>
          <w:bCs/>
          <w:sz w:val="20"/>
          <w:szCs w:val="20"/>
        </w:rPr>
      </w:pPr>
      <w:r w:rsidRPr="0082560B">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35</w:t>
      </w:r>
      <w:r w:rsidR="00D471BA">
        <w:rPr>
          <w:b/>
          <w:bCs/>
          <w:sz w:val="20"/>
          <w:szCs w:val="20"/>
        </w:rPr>
        <w:fldChar w:fldCharType="end"/>
      </w:r>
      <w:r w:rsidRPr="0082560B">
        <w:rPr>
          <w:b/>
          <w:bCs/>
          <w:sz w:val="20"/>
          <w:szCs w:val="20"/>
        </w:rPr>
        <w:t>— (Informative) Included direct and indirect requirements and recommendations of the Basic Observations — Observation requirements class.</w:t>
      </w:r>
    </w:p>
    <w:p w14:paraId="51C75302" w14:textId="77777777" w:rsidR="002749EF" w:rsidRDefault="002749EF" w:rsidP="002749EF">
      <w:pPr>
        <w:keepNext/>
      </w:pPr>
      <w:r>
        <w:rPr>
          <w:noProof/>
          <w:lang w:val="fr-FR" w:eastAsia="fr-FR"/>
        </w:rPr>
        <w:lastRenderedPageBreak/>
        <w:drawing>
          <wp:inline distT="0" distB="0" distL="0" distR="0" wp14:anchorId="269DCF85" wp14:editId="2DAB17E7">
            <wp:extent cx="6174355" cy="4504690"/>
            <wp:effectExtent l="0" t="0" r="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93">
                      <a:extLst>
                        <a:ext uri="{28A0092B-C50C-407E-A947-70E740481C1C}">
                          <a14:useLocalDpi xmlns:a14="http://schemas.microsoft.com/office/drawing/2010/main" val="0"/>
                        </a:ext>
                      </a:extLst>
                    </a:blip>
                    <a:stretch>
                      <a:fillRect/>
                    </a:stretch>
                  </pic:blipFill>
                  <pic:spPr>
                    <a:xfrm>
                      <a:off x="0" y="0"/>
                      <a:ext cx="6174355" cy="4504690"/>
                    </a:xfrm>
                    <a:prstGeom prst="rect">
                      <a:avLst/>
                    </a:prstGeom>
                  </pic:spPr>
                </pic:pic>
              </a:graphicData>
            </a:graphic>
          </wp:inline>
        </w:drawing>
      </w:r>
    </w:p>
    <w:p w14:paraId="46886E3A" w14:textId="0178632E" w:rsidR="0082560B" w:rsidRDefault="002749EF" w:rsidP="002749EF">
      <w:pPr>
        <w:jc w:val="center"/>
        <w:rPr>
          <w:b/>
          <w:bCs/>
        </w:rPr>
      </w:pPr>
      <w:r w:rsidRPr="002749EF">
        <w:rPr>
          <w:b/>
          <w:bCs/>
        </w:rPr>
        <w:t xml:space="preserve">Figure </w:t>
      </w:r>
      <w:r w:rsidR="00D471BA">
        <w:rPr>
          <w:b/>
          <w:bCs/>
        </w:rPr>
        <w:fldChar w:fldCharType="begin"/>
      </w:r>
      <w:r w:rsidR="00D471BA">
        <w:rPr>
          <w:b/>
          <w:bCs/>
        </w:rPr>
        <w:instrText xml:space="preserve"> SEQ Figure \* ARABIC </w:instrText>
      </w:r>
      <w:r w:rsidR="00D471BA">
        <w:rPr>
          <w:b/>
          <w:bCs/>
        </w:rPr>
        <w:fldChar w:fldCharType="separate"/>
      </w:r>
      <w:r w:rsidR="0055579A">
        <w:rPr>
          <w:b/>
          <w:bCs/>
          <w:noProof/>
        </w:rPr>
        <w:t>36</w:t>
      </w:r>
      <w:r w:rsidR="00D471BA">
        <w:rPr>
          <w:b/>
          <w:bCs/>
        </w:rPr>
        <w:fldChar w:fldCharType="end"/>
      </w:r>
      <w:r w:rsidRPr="002749EF">
        <w:rPr>
          <w:b/>
          <w:bCs/>
        </w:rPr>
        <w:t xml:space="preserve"> — Context diagram for Basic Observations — Observation.</w:t>
      </w:r>
    </w:p>
    <w:p w14:paraId="71D60A92" w14:textId="22646A8B" w:rsidR="002749EF" w:rsidRDefault="002B39BE" w:rsidP="002B39BE">
      <w:pPr>
        <w:pStyle w:val="Heading2"/>
      </w:pPr>
      <w:bookmarkStart w:id="328" w:name="_Toc72768887"/>
      <w:proofErr w:type="spellStart"/>
      <w:r w:rsidRPr="002B39BE">
        <w:t>ObservationCharacteristics</w:t>
      </w:r>
      <w:bookmarkEnd w:id="328"/>
      <w:proofErr w:type="spellEnd"/>
    </w:p>
    <w:p w14:paraId="01582E2B" w14:textId="15B8FC03" w:rsidR="002B39BE" w:rsidRDefault="002B39BE" w:rsidP="002B39BE">
      <w:pPr>
        <w:pStyle w:val="Heading3"/>
      </w:pPr>
      <w:proofErr w:type="spellStart"/>
      <w:r w:rsidRPr="002B39BE">
        <w:t>ObservationCharacteristics</w:t>
      </w:r>
      <w:proofErr w:type="spellEnd"/>
      <w:r w:rsidRPr="002B39BE">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2B39BE" w14:paraId="7F22DBF3" w14:textId="77777777" w:rsidTr="002B39BE">
        <w:tc>
          <w:tcPr>
            <w:tcW w:w="2400" w:type="dxa"/>
            <w:shd w:val="clear" w:color="auto" w:fill="auto"/>
            <w:tcMar>
              <w:top w:w="100" w:type="dxa"/>
              <w:left w:w="100" w:type="dxa"/>
              <w:bottom w:w="100" w:type="dxa"/>
              <w:right w:w="100" w:type="dxa"/>
            </w:tcMar>
          </w:tcPr>
          <w:p w14:paraId="6938FFE7" w14:textId="77777777" w:rsidR="002B39BE" w:rsidRDefault="002B39BE"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4ABE3C79" w14:textId="77777777" w:rsidR="002B39BE" w:rsidRDefault="002B39B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ObservationCharacteristics</w:t>
            </w:r>
            <w:proofErr w:type="spellEnd"/>
          </w:p>
        </w:tc>
      </w:tr>
      <w:tr w:rsidR="002B39BE" w14:paraId="3249A913" w14:textId="77777777" w:rsidTr="002B39BE">
        <w:tc>
          <w:tcPr>
            <w:tcW w:w="2400" w:type="dxa"/>
            <w:shd w:val="clear" w:color="auto" w:fill="auto"/>
            <w:tcMar>
              <w:top w:w="100" w:type="dxa"/>
              <w:left w:w="100" w:type="dxa"/>
              <w:bottom w:w="100" w:type="dxa"/>
              <w:right w:w="100" w:type="dxa"/>
            </w:tcMar>
          </w:tcPr>
          <w:p w14:paraId="775CEBFD" w14:textId="77777777" w:rsidR="002B39BE" w:rsidRDefault="002B39BE"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42D64CB6" w14:textId="77777777" w:rsidR="002B39BE" w:rsidRDefault="002B39BE" w:rsidP="001A5B74">
            <w:pPr>
              <w:widowControl w:val="0"/>
              <w:spacing w:line="240" w:lineRule="auto"/>
              <w:rPr>
                <w:sz w:val="20"/>
                <w:szCs w:val="20"/>
              </w:rPr>
            </w:pPr>
            <w:r>
              <w:rPr>
                <w:sz w:val="20"/>
                <w:szCs w:val="20"/>
              </w:rPr>
              <w:t>Logical model</w:t>
            </w:r>
          </w:p>
        </w:tc>
      </w:tr>
      <w:tr w:rsidR="002B39BE" w14:paraId="14455C4B" w14:textId="77777777" w:rsidTr="002B39BE">
        <w:tc>
          <w:tcPr>
            <w:tcW w:w="2400" w:type="dxa"/>
            <w:shd w:val="clear" w:color="auto" w:fill="auto"/>
            <w:tcMar>
              <w:top w:w="100" w:type="dxa"/>
              <w:left w:w="100" w:type="dxa"/>
              <w:bottom w:w="100" w:type="dxa"/>
              <w:right w:w="100" w:type="dxa"/>
            </w:tcMar>
          </w:tcPr>
          <w:p w14:paraId="4EE81844" w14:textId="77777777" w:rsidR="002B39BE" w:rsidRDefault="002B39BE"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38F7C4CA" w14:textId="77777777" w:rsidR="002B39BE" w:rsidRDefault="002B39BE" w:rsidP="001A5B74">
            <w:pPr>
              <w:widowControl w:val="0"/>
              <w:spacing w:line="240" w:lineRule="auto"/>
              <w:rPr>
                <w:sz w:val="20"/>
                <w:szCs w:val="20"/>
              </w:rPr>
            </w:pPr>
            <w:r>
              <w:rPr>
                <w:sz w:val="20"/>
                <w:szCs w:val="20"/>
              </w:rPr>
              <w:t xml:space="preserve">Basic Observations - </w:t>
            </w:r>
            <w:proofErr w:type="spellStart"/>
            <w:r>
              <w:rPr>
                <w:sz w:val="20"/>
                <w:szCs w:val="20"/>
              </w:rPr>
              <w:t>ObservationCharacteristics</w:t>
            </w:r>
            <w:proofErr w:type="spellEnd"/>
          </w:p>
        </w:tc>
      </w:tr>
      <w:tr w:rsidR="002B39BE" w14:paraId="37994C40" w14:textId="77777777" w:rsidTr="002B39BE">
        <w:tc>
          <w:tcPr>
            <w:tcW w:w="2400" w:type="dxa"/>
            <w:shd w:val="clear" w:color="auto" w:fill="auto"/>
            <w:tcMar>
              <w:top w:w="100" w:type="dxa"/>
              <w:left w:w="100" w:type="dxa"/>
              <w:bottom w:w="100" w:type="dxa"/>
              <w:right w:w="100" w:type="dxa"/>
            </w:tcMar>
          </w:tcPr>
          <w:p w14:paraId="43F253BB" w14:textId="77777777" w:rsidR="002B39BE" w:rsidRDefault="002B39BE"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42830666" w14:textId="77777777" w:rsidR="002B39BE" w:rsidRDefault="002B39BE" w:rsidP="001A5B74">
            <w:pPr>
              <w:widowControl w:val="0"/>
              <w:spacing w:line="240" w:lineRule="auto"/>
              <w:rPr>
                <w:sz w:val="20"/>
                <w:szCs w:val="20"/>
              </w:rPr>
            </w:pPr>
            <w:r>
              <w:rPr>
                <w:sz w:val="20"/>
                <w:szCs w:val="20"/>
              </w:rPr>
              <w:t>ISO 19103:2015 Geographic information – Conceptual schema language, UML2 conformance class</w:t>
            </w:r>
          </w:p>
        </w:tc>
      </w:tr>
      <w:tr w:rsidR="002B39BE" w14:paraId="4FA24B80" w14:textId="77777777" w:rsidTr="002B39BE">
        <w:tc>
          <w:tcPr>
            <w:tcW w:w="2400" w:type="dxa"/>
            <w:shd w:val="clear" w:color="auto" w:fill="auto"/>
            <w:tcMar>
              <w:top w:w="100" w:type="dxa"/>
              <w:left w:w="100" w:type="dxa"/>
              <w:bottom w:w="100" w:type="dxa"/>
              <w:right w:w="100" w:type="dxa"/>
            </w:tcMar>
          </w:tcPr>
          <w:p w14:paraId="0F0EFAE2" w14:textId="77777777" w:rsidR="002B39BE" w:rsidRDefault="002B39BE"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4CBB7C74" w14:textId="77777777" w:rsidR="002B39BE" w:rsidRDefault="002B39B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AbstractObservationCharacteristics</w:t>
            </w:r>
            <w:proofErr w:type="spellEnd"/>
          </w:p>
        </w:tc>
      </w:tr>
    </w:tbl>
    <w:p w14:paraId="74A8B2CA" w14:textId="747A3840" w:rsidR="002B39BE" w:rsidRDefault="002B39BE" w:rsidP="002B39BE">
      <w:pPr>
        <w:rPr>
          <w:lang w:eastAsia="ja-JP"/>
        </w:rPr>
      </w:pPr>
    </w:p>
    <w:p w14:paraId="3A75C369" w14:textId="77777777" w:rsidR="007245C5" w:rsidRDefault="007245C5" w:rsidP="007245C5">
      <w:pPr>
        <w:keepNext/>
      </w:pPr>
      <w:r>
        <w:rPr>
          <w:noProof/>
          <w:lang w:val="fr-FR" w:eastAsia="fr-FR"/>
        </w:rPr>
        <w:lastRenderedPageBreak/>
        <w:drawing>
          <wp:inline distT="0" distB="0" distL="0" distR="0" wp14:anchorId="46E244B4" wp14:editId="6B21CAE2">
            <wp:extent cx="6191885" cy="3474085"/>
            <wp:effectExtent l="0" t="0" r="5715" b="5715"/>
            <wp:docPr id="45" name="Graphic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Graphic 45"/>
                    <pic:cNvPicPr/>
                  </pic:nvPicPr>
                  <pic:blipFill>
                    <a:blip r:embed="rId94" cstate="print">
                      <a:extLst>
                        <a:ext uri="{28A0092B-C50C-407E-A947-70E740481C1C}">
                          <a14:useLocalDpi xmlns:a14="http://schemas.microsoft.com/office/drawing/2010/main"/>
                        </a:ext>
                        <a:ext uri="{96DAC541-7B7A-43D3-8B79-37D633B846F1}">
                          <asvg:svgBlip xmlns:asvg="http://schemas.microsoft.com/office/drawing/2016/SVG/main" r:embed="rId95"/>
                        </a:ext>
                      </a:extLst>
                    </a:blip>
                    <a:stretch>
                      <a:fillRect/>
                    </a:stretch>
                  </pic:blipFill>
                  <pic:spPr>
                    <a:xfrm>
                      <a:off x="0" y="0"/>
                      <a:ext cx="6191885" cy="3474085"/>
                    </a:xfrm>
                    <a:prstGeom prst="rect">
                      <a:avLst/>
                    </a:prstGeom>
                  </pic:spPr>
                </pic:pic>
              </a:graphicData>
            </a:graphic>
          </wp:inline>
        </w:drawing>
      </w:r>
    </w:p>
    <w:p w14:paraId="0FCCF4A0" w14:textId="172433A1" w:rsidR="002B39BE" w:rsidRDefault="007245C5" w:rsidP="007245C5">
      <w:pPr>
        <w:jc w:val="center"/>
        <w:rPr>
          <w:b/>
          <w:bCs/>
          <w:sz w:val="20"/>
          <w:szCs w:val="20"/>
        </w:rPr>
      </w:pPr>
      <w:r w:rsidRPr="007245C5">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37</w:t>
      </w:r>
      <w:r w:rsidR="00D471BA">
        <w:rPr>
          <w:b/>
          <w:bCs/>
          <w:sz w:val="20"/>
          <w:szCs w:val="20"/>
        </w:rPr>
        <w:fldChar w:fldCharType="end"/>
      </w:r>
      <w:r w:rsidRPr="007245C5">
        <w:rPr>
          <w:b/>
          <w:bCs/>
          <w:sz w:val="20"/>
          <w:szCs w:val="20"/>
        </w:rPr>
        <w:t xml:space="preserve"> — (Informative) Included direct and indirect requirements and recommendations of the Basic Observations — </w:t>
      </w:r>
      <w:proofErr w:type="spellStart"/>
      <w:r w:rsidRPr="007245C5">
        <w:rPr>
          <w:b/>
          <w:bCs/>
          <w:sz w:val="20"/>
          <w:szCs w:val="20"/>
        </w:rPr>
        <w:t>ObservationCharacteristics</w:t>
      </w:r>
      <w:proofErr w:type="spellEnd"/>
      <w:r w:rsidRPr="007245C5">
        <w:rPr>
          <w:b/>
          <w:bCs/>
          <w:sz w:val="20"/>
          <w:szCs w:val="20"/>
        </w:rPr>
        <w:t xml:space="preserve"> requirements class.</w:t>
      </w:r>
    </w:p>
    <w:p w14:paraId="4DCC8C44" w14:textId="11C4E180" w:rsidR="007245C5" w:rsidRDefault="003C293C" w:rsidP="003C293C">
      <w:pPr>
        <w:pStyle w:val="Heading2"/>
      </w:pPr>
      <w:bookmarkStart w:id="329" w:name="_Toc72768888"/>
      <w:proofErr w:type="spellStart"/>
      <w:r w:rsidRPr="003C293C">
        <w:t>ObservationCollection</w:t>
      </w:r>
      <w:bookmarkEnd w:id="329"/>
      <w:proofErr w:type="spellEnd"/>
    </w:p>
    <w:p w14:paraId="490BAD10" w14:textId="4ED78E1F" w:rsidR="003C293C" w:rsidRDefault="003C293C" w:rsidP="003C293C">
      <w:pPr>
        <w:pStyle w:val="Heading3"/>
      </w:pPr>
      <w:proofErr w:type="spellStart"/>
      <w:r w:rsidRPr="003C293C">
        <w:t>ObservationCollection</w:t>
      </w:r>
      <w:proofErr w:type="spellEnd"/>
      <w:r w:rsidRPr="003C293C">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3C293C" w14:paraId="7273E809" w14:textId="77777777" w:rsidTr="003C293C">
        <w:tc>
          <w:tcPr>
            <w:tcW w:w="2258" w:type="dxa"/>
            <w:shd w:val="clear" w:color="auto" w:fill="auto"/>
            <w:tcMar>
              <w:top w:w="100" w:type="dxa"/>
              <w:left w:w="100" w:type="dxa"/>
              <w:bottom w:w="100" w:type="dxa"/>
              <w:right w:w="100" w:type="dxa"/>
            </w:tcMar>
          </w:tcPr>
          <w:p w14:paraId="002FD200" w14:textId="77777777" w:rsidR="003C293C" w:rsidRDefault="003C293C"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4597FA8E" w14:textId="77777777" w:rsidR="003C293C" w:rsidRDefault="003C29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p>
        </w:tc>
      </w:tr>
      <w:tr w:rsidR="003C293C" w14:paraId="26FAB0A9" w14:textId="77777777" w:rsidTr="003C293C">
        <w:tc>
          <w:tcPr>
            <w:tcW w:w="2258" w:type="dxa"/>
            <w:shd w:val="clear" w:color="auto" w:fill="auto"/>
            <w:tcMar>
              <w:top w:w="100" w:type="dxa"/>
              <w:left w:w="100" w:type="dxa"/>
              <w:bottom w:w="100" w:type="dxa"/>
              <w:right w:w="100" w:type="dxa"/>
            </w:tcMar>
          </w:tcPr>
          <w:p w14:paraId="63999050" w14:textId="77777777" w:rsidR="003C293C" w:rsidRDefault="003C293C"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5422E66" w14:textId="77777777" w:rsidR="003C293C" w:rsidRDefault="003C293C" w:rsidP="001A5B74">
            <w:pPr>
              <w:widowControl w:val="0"/>
              <w:spacing w:line="240" w:lineRule="auto"/>
              <w:rPr>
                <w:sz w:val="20"/>
                <w:szCs w:val="20"/>
              </w:rPr>
            </w:pPr>
            <w:r>
              <w:rPr>
                <w:sz w:val="20"/>
                <w:szCs w:val="20"/>
              </w:rPr>
              <w:t>Logical model</w:t>
            </w:r>
          </w:p>
        </w:tc>
      </w:tr>
      <w:tr w:rsidR="003C293C" w14:paraId="28312330" w14:textId="77777777" w:rsidTr="003C293C">
        <w:tc>
          <w:tcPr>
            <w:tcW w:w="2258" w:type="dxa"/>
            <w:shd w:val="clear" w:color="auto" w:fill="auto"/>
            <w:tcMar>
              <w:top w:w="100" w:type="dxa"/>
              <w:left w:w="100" w:type="dxa"/>
              <w:bottom w:w="100" w:type="dxa"/>
              <w:right w:w="100" w:type="dxa"/>
            </w:tcMar>
          </w:tcPr>
          <w:p w14:paraId="7A58004F" w14:textId="77777777" w:rsidR="003C293C" w:rsidRDefault="003C293C"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1D10CA64" w14:textId="77777777" w:rsidR="003C293C" w:rsidRDefault="003C293C" w:rsidP="001A5B74">
            <w:pPr>
              <w:widowControl w:val="0"/>
              <w:spacing w:line="240" w:lineRule="auto"/>
              <w:rPr>
                <w:sz w:val="20"/>
                <w:szCs w:val="20"/>
              </w:rPr>
            </w:pPr>
            <w:r>
              <w:rPr>
                <w:sz w:val="20"/>
                <w:szCs w:val="20"/>
              </w:rPr>
              <w:t xml:space="preserve">Basic Observations - </w:t>
            </w:r>
            <w:proofErr w:type="spellStart"/>
            <w:r>
              <w:rPr>
                <w:sz w:val="20"/>
                <w:szCs w:val="20"/>
              </w:rPr>
              <w:t>ObservationCollection</w:t>
            </w:r>
            <w:proofErr w:type="spellEnd"/>
          </w:p>
        </w:tc>
      </w:tr>
      <w:tr w:rsidR="003C293C" w14:paraId="46FE33AB" w14:textId="77777777" w:rsidTr="003C293C">
        <w:tc>
          <w:tcPr>
            <w:tcW w:w="2258" w:type="dxa"/>
            <w:shd w:val="clear" w:color="auto" w:fill="auto"/>
            <w:tcMar>
              <w:top w:w="100" w:type="dxa"/>
              <w:left w:w="100" w:type="dxa"/>
              <w:bottom w:w="100" w:type="dxa"/>
              <w:right w:w="100" w:type="dxa"/>
            </w:tcMar>
          </w:tcPr>
          <w:p w14:paraId="001FBF82" w14:textId="77777777" w:rsidR="003C293C" w:rsidRDefault="003C293C"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D029440" w14:textId="77777777" w:rsidR="003C293C" w:rsidRDefault="003C293C" w:rsidP="001A5B74">
            <w:pPr>
              <w:widowControl w:val="0"/>
              <w:spacing w:line="240" w:lineRule="auto"/>
              <w:rPr>
                <w:sz w:val="20"/>
                <w:szCs w:val="20"/>
              </w:rPr>
            </w:pPr>
            <w:r>
              <w:rPr>
                <w:sz w:val="20"/>
                <w:szCs w:val="20"/>
              </w:rPr>
              <w:t>ISO 19103:2015 Geographic information – Conceptual schema language, UML2 conformance class</w:t>
            </w:r>
          </w:p>
        </w:tc>
      </w:tr>
      <w:tr w:rsidR="003C293C" w14:paraId="1EB8B435" w14:textId="77777777" w:rsidTr="003C293C">
        <w:trPr>
          <w:trHeight w:val="255"/>
        </w:trPr>
        <w:tc>
          <w:tcPr>
            <w:tcW w:w="2258" w:type="dxa"/>
            <w:shd w:val="clear" w:color="auto" w:fill="auto"/>
            <w:tcMar>
              <w:top w:w="100" w:type="dxa"/>
              <w:left w:w="100" w:type="dxa"/>
              <w:bottom w:w="100" w:type="dxa"/>
              <w:right w:w="100" w:type="dxa"/>
            </w:tcMar>
          </w:tcPr>
          <w:p w14:paraId="2110F5DF" w14:textId="77777777" w:rsidR="003C293C" w:rsidRDefault="003C29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22B5422E" w14:textId="77777777" w:rsidR="003C293C" w:rsidRDefault="003C29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w:t>
            </w:r>
            <w:proofErr w:type="spellStart"/>
            <w:r>
              <w:rPr>
                <w:sz w:val="20"/>
                <w:szCs w:val="20"/>
              </w:rPr>
              <w:t>ObservationCollection-sem</w:t>
            </w:r>
            <w:proofErr w:type="spellEnd"/>
          </w:p>
        </w:tc>
      </w:tr>
      <w:tr w:rsidR="003C293C" w14:paraId="38E3D298" w14:textId="77777777" w:rsidTr="003C293C">
        <w:tc>
          <w:tcPr>
            <w:tcW w:w="2258" w:type="dxa"/>
            <w:shd w:val="clear" w:color="auto" w:fill="auto"/>
            <w:tcMar>
              <w:top w:w="100" w:type="dxa"/>
              <w:left w:w="100" w:type="dxa"/>
              <w:bottom w:w="100" w:type="dxa"/>
              <w:right w:w="100" w:type="dxa"/>
            </w:tcMar>
          </w:tcPr>
          <w:p w14:paraId="2EE61266" w14:textId="77777777" w:rsidR="003C293C" w:rsidRDefault="003C29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B5C8EEC" w14:textId="77777777" w:rsidR="003C293C" w:rsidRDefault="003C29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w:t>
            </w:r>
            <w:proofErr w:type="spellStart"/>
            <w:r>
              <w:rPr>
                <w:sz w:val="20"/>
                <w:szCs w:val="20"/>
              </w:rPr>
              <w:t>collectionType-sem</w:t>
            </w:r>
            <w:proofErr w:type="spellEnd"/>
          </w:p>
        </w:tc>
      </w:tr>
      <w:tr w:rsidR="003C293C" w14:paraId="1C5D150F" w14:textId="77777777" w:rsidTr="003C293C">
        <w:tc>
          <w:tcPr>
            <w:tcW w:w="2258" w:type="dxa"/>
            <w:shd w:val="clear" w:color="auto" w:fill="auto"/>
            <w:tcMar>
              <w:top w:w="100" w:type="dxa"/>
              <w:left w:w="100" w:type="dxa"/>
              <w:bottom w:w="100" w:type="dxa"/>
              <w:right w:w="100" w:type="dxa"/>
            </w:tcMar>
          </w:tcPr>
          <w:p w14:paraId="1712E96A" w14:textId="77777777" w:rsidR="003C293C" w:rsidRDefault="003C29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B9132F7" w14:textId="77777777" w:rsidR="003C293C" w:rsidRDefault="003C293C" w:rsidP="001A5B74">
            <w:pPr>
              <w:widowControl w:val="0"/>
              <w:spacing w:line="240" w:lineRule="auto"/>
              <w:rPr>
                <w:sz w:val="20"/>
                <w:szCs w:val="20"/>
              </w:rPr>
            </w:pPr>
            <w:r>
              <w:rPr>
                <w:sz w:val="20"/>
                <w:szCs w:val="20"/>
              </w:rPr>
              <w:t>/req/obs-basic/ObservationCollection/collectionType-homogenous-con</w:t>
            </w:r>
          </w:p>
        </w:tc>
      </w:tr>
      <w:tr w:rsidR="003C293C" w14:paraId="78E6D5F2" w14:textId="77777777" w:rsidTr="003C293C">
        <w:trPr>
          <w:trHeight w:val="420"/>
        </w:trPr>
        <w:tc>
          <w:tcPr>
            <w:tcW w:w="2258" w:type="dxa"/>
            <w:shd w:val="clear" w:color="auto" w:fill="auto"/>
            <w:tcMar>
              <w:top w:w="100" w:type="dxa"/>
              <w:left w:w="100" w:type="dxa"/>
              <w:bottom w:w="100" w:type="dxa"/>
              <w:right w:w="100" w:type="dxa"/>
            </w:tcMar>
          </w:tcPr>
          <w:p w14:paraId="39FDA66F" w14:textId="77777777" w:rsidR="003C293C" w:rsidRDefault="003C29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52E6BCD3" w14:textId="77777777" w:rsidR="003C293C" w:rsidRDefault="003C293C" w:rsidP="001A5B74">
            <w:pPr>
              <w:widowControl w:val="0"/>
              <w:spacing w:line="240" w:lineRule="auto"/>
              <w:rPr>
                <w:sz w:val="20"/>
                <w:szCs w:val="20"/>
              </w:rPr>
            </w:pPr>
            <w:r>
              <w:rPr>
                <w:sz w:val="20"/>
                <w:szCs w:val="20"/>
              </w:rPr>
              <w:t>/req/obs-basic/ObservationCollection/collectionType-summarizing-con</w:t>
            </w:r>
          </w:p>
        </w:tc>
      </w:tr>
      <w:tr w:rsidR="003C293C" w14:paraId="5883612D" w14:textId="77777777" w:rsidTr="003C293C">
        <w:trPr>
          <w:trHeight w:val="420"/>
        </w:trPr>
        <w:tc>
          <w:tcPr>
            <w:tcW w:w="2258" w:type="dxa"/>
            <w:shd w:val="clear" w:color="auto" w:fill="auto"/>
            <w:tcMar>
              <w:top w:w="100" w:type="dxa"/>
              <w:left w:w="100" w:type="dxa"/>
              <w:bottom w:w="100" w:type="dxa"/>
              <w:right w:w="100" w:type="dxa"/>
            </w:tcMar>
          </w:tcPr>
          <w:p w14:paraId="4AAAA950" w14:textId="77777777" w:rsidR="003C293C" w:rsidRDefault="003C29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02E3A68" w14:textId="77777777" w:rsidR="003C293C" w:rsidRDefault="003C29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/member-</w:t>
            </w:r>
            <w:proofErr w:type="spellStart"/>
            <w:r>
              <w:rPr>
                <w:sz w:val="20"/>
                <w:szCs w:val="20"/>
              </w:rPr>
              <w:t>sem</w:t>
            </w:r>
            <w:proofErr w:type="spellEnd"/>
          </w:p>
        </w:tc>
      </w:tr>
      <w:tr w:rsidR="003C293C" w14:paraId="03FC53E9" w14:textId="77777777" w:rsidTr="003C293C">
        <w:trPr>
          <w:trHeight w:val="420"/>
        </w:trPr>
        <w:tc>
          <w:tcPr>
            <w:tcW w:w="2258" w:type="dxa"/>
            <w:shd w:val="clear" w:color="auto" w:fill="auto"/>
            <w:tcMar>
              <w:top w:w="100" w:type="dxa"/>
              <w:left w:w="100" w:type="dxa"/>
              <w:bottom w:w="100" w:type="dxa"/>
              <w:right w:w="100" w:type="dxa"/>
            </w:tcMar>
          </w:tcPr>
          <w:p w14:paraId="4333DA6F" w14:textId="77777777" w:rsidR="003C293C" w:rsidRDefault="003C293C" w:rsidP="001A5B74">
            <w:pPr>
              <w:widowControl w:val="0"/>
              <w:spacing w:line="240" w:lineRule="auto"/>
              <w:rPr>
                <w:sz w:val="20"/>
                <w:szCs w:val="20"/>
              </w:rPr>
            </w:pPr>
            <w:r>
              <w:rPr>
                <w:sz w:val="20"/>
                <w:szCs w:val="20"/>
              </w:rPr>
              <w:lastRenderedPageBreak/>
              <w:t>Requirement</w:t>
            </w:r>
          </w:p>
        </w:tc>
        <w:tc>
          <w:tcPr>
            <w:tcW w:w="7513" w:type="dxa"/>
            <w:shd w:val="clear" w:color="auto" w:fill="auto"/>
            <w:tcMar>
              <w:top w:w="100" w:type="dxa"/>
              <w:left w:w="100" w:type="dxa"/>
              <w:bottom w:w="100" w:type="dxa"/>
              <w:right w:w="100" w:type="dxa"/>
            </w:tcMar>
          </w:tcPr>
          <w:p w14:paraId="374F9B0F" w14:textId="77777777" w:rsidR="003C293C" w:rsidRDefault="003C29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w:t>
            </w:r>
            <w:proofErr w:type="spellStart"/>
            <w:r>
              <w:rPr>
                <w:sz w:val="20"/>
                <w:szCs w:val="20"/>
              </w:rPr>
              <w:t>memberCharacteristics-sem</w:t>
            </w:r>
            <w:proofErr w:type="spellEnd"/>
          </w:p>
        </w:tc>
      </w:tr>
      <w:tr w:rsidR="003C293C" w14:paraId="077DDDE6" w14:textId="77777777" w:rsidTr="003C293C">
        <w:trPr>
          <w:trHeight w:val="420"/>
        </w:trPr>
        <w:tc>
          <w:tcPr>
            <w:tcW w:w="2258" w:type="dxa"/>
            <w:shd w:val="clear" w:color="auto" w:fill="auto"/>
            <w:tcMar>
              <w:top w:w="100" w:type="dxa"/>
              <w:left w:w="100" w:type="dxa"/>
              <w:bottom w:w="100" w:type="dxa"/>
              <w:right w:w="100" w:type="dxa"/>
            </w:tcMar>
          </w:tcPr>
          <w:p w14:paraId="022BD3BC" w14:textId="77777777" w:rsidR="003C293C" w:rsidRDefault="003C29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6668EB7" w14:textId="77777777" w:rsidR="003C293C" w:rsidRDefault="003C29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w:t>
            </w:r>
            <w:proofErr w:type="spellStart"/>
            <w:r>
              <w:rPr>
                <w:sz w:val="20"/>
                <w:szCs w:val="20"/>
              </w:rPr>
              <w:t>relatedCollection-sem</w:t>
            </w:r>
            <w:proofErr w:type="spellEnd"/>
          </w:p>
        </w:tc>
      </w:tr>
      <w:tr w:rsidR="003C293C" w14:paraId="430C29E5" w14:textId="77777777" w:rsidTr="003C293C">
        <w:trPr>
          <w:trHeight w:val="420"/>
        </w:trPr>
        <w:tc>
          <w:tcPr>
            <w:tcW w:w="2258" w:type="dxa"/>
            <w:shd w:val="clear" w:color="auto" w:fill="auto"/>
            <w:tcMar>
              <w:top w:w="100" w:type="dxa"/>
              <w:left w:w="100" w:type="dxa"/>
              <w:bottom w:w="100" w:type="dxa"/>
              <w:right w:w="100" w:type="dxa"/>
            </w:tcMar>
          </w:tcPr>
          <w:p w14:paraId="02B67BC1" w14:textId="77777777" w:rsidR="003C293C" w:rsidRDefault="003C29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2DB63B42" w14:textId="5D58E882" w:rsidR="003C293C" w:rsidRDefault="003C293C" w:rsidP="001A5B74">
            <w:pPr>
              <w:widowControl w:val="0"/>
              <w:spacing w:line="240" w:lineRule="auto"/>
              <w:rPr>
                <w:sz w:val="20"/>
                <w:szCs w:val="20"/>
              </w:rPr>
            </w:pPr>
            <w:r>
              <w:rPr>
                <w:sz w:val="20"/>
                <w:szCs w:val="20"/>
              </w:rPr>
              <w:t>/req/obs-basic/</w:t>
            </w:r>
            <w:r w:rsidR="00FF4349">
              <w:rPr>
                <w:sz w:val="20"/>
                <w:szCs w:val="20"/>
              </w:rPr>
              <w:t>ObservationCollection</w:t>
            </w:r>
            <w:r>
              <w:rPr>
                <w:sz w:val="20"/>
                <w:szCs w:val="20"/>
              </w:rPr>
              <w:t>/CollectionTypeByMemberCharacteristicsSemantics-sem</w:t>
            </w:r>
          </w:p>
        </w:tc>
      </w:tr>
      <w:tr w:rsidR="003C293C" w14:paraId="22812836" w14:textId="77777777" w:rsidTr="003C293C">
        <w:trPr>
          <w:trHeight w:val="420"/>
        </w:trPr>
        <w:tc>
          <w:tcPr>
            <w:tcW w:w="2258" w:type="dxa"/>
            <w:shd w:val="clear" w:color="auto" w:fill="auto"/>
            <w:tcMar>
              <w:top w:w="100" w:type="dxa"/>
              <w:left w:w="100" w:type="dxa"/>
              <w:bottom w:w="100" w:type="dxa"/>
              <w:right w:w="100" w:type="dxa"/>
            </w:tcMar>
          </w:tcPr>
          <w:p w14:paraId="44B01BA5" w14:textId="77777777" w:rsidR="003C293C" w:rsidRDefault="003C29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3216089" w14:textId="77777777" w:rsidR="003C293C" w:rsidRDefault="003C29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/gen/</w:t>
            </w:r>
            <w:proofErr w:type="spellStart"/>
            <w:r>
              <w:rPr>
                <w:sz w:val="20"/>
                <w:szCs w:val="20"/>
              </w:rPr>
              <w:t>relatedObservation-sem</w:t>
            </w:r>
            <w:proofErr w:type="spellEnd"/>
          </w:p>
        </w:tc>
      </w:tr>
    </w:tbl>
    <w:p w14:paraId="3E742A88" w14:textId="1B69D68A" w:rsidR="003C293C" w:rsidRDefault="003C293C" w:rsidP="003C293C">
      <w:pPr>
        <w:rPr>
          <w:lang w:eastAsia="ja-JP"/>
        </w:rPr>
      </w:pPr>
    </w:p>
    <w:p w14:paraId="738E76C9" w14:textId="77777777" w:rsidR="006F529E" w:rsidRDefault="006F529E" w:rsidP="006F529E">
      <w:pPr>
        <w:keepNext/>
      </w:pPr>
      <w:r>
        <w:rPr>
          <w:noProof/>
          <w:lang w:val="fr-FR" w:eastAsia="fr-FR"/>
        </w:rPr>
        <w:drawing>
          <wp:inline distT="0" distB="0" distL="0" distR="0" wp14:anchorId="4E3EA9AF" wp14:editId="59B7C144">
            <wp:extent cx="6191885" cy="2839720"/>
            <wp:effectExtent l="0" t="0" r="5715" b="5080"/>
            <wp:docPr id="46" name="Graphic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Graphic 46"/>
                    <pic:cNvPicPr/>
                  </pic:nvPicPr>
                  <pic:blipFill>
                    <a:blip r:embed="rId96">
                      <a:extLst>
                        <a:ext uri="{28A0092B-C50C-407E-A947-70E740481C1C}">
                          <a14:useLocalDpi xmlns:a14="http://schemas.microsoft.com/office/drawing/2010/main"/>
                        </a:ext>
                        <a:ext uri="{96DAC541-7B7A-43D3-8B79-37D633B846F1}">
                          <asvg:svgBlip xmlns:asvg="http://schemas.microsoft.com/office/drawing/2016/SVG/main" r:embed="rId97"/>
                        </a:ext>
                      </a:extLst>
                    </a:blip>
                    <a:stretch>
                      <a:fillRect/>
                    </a:stretch>
                  </pic:blipFill>
                  <pic:spPr>
                    <a:xfrm>
                      <a:off x="0" y="0"/>
                      <a:ext cx="6191885" cy="2839720"/>
                    </a:xfrm>
                    <a:prstGeom prst="rect">
                      <a:avLst/>
                    </a:prstGeom>
                  </pic:spPr>
                </pic:pic>
              </a:graphicData>
            </a:graphic>
          </wp:inline>
        </w:drawing>
      </w:r>
    </w:p>
    <w:p w14:paraId="46582BBF" w14:textId="1D400F46" w:rsidR="003C293C" w:rsidRDefault="006F529E" w:rsidP="006F529E">
      <w:pPr>
        <w:jc w:val="center"/>
        <w:rPr>
          <w:b/>
          <w:bCs/>
          <w:sz w:val="20"/>
          <w:szCs w:val="20"/>
        </w:rPr>
      </w:pPr>
      <w:r w:rsidRPr="006F529E">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38</w:t>
      </w:r>
      <w:r w:rsidR="00D471BA">
        <w:rPr>
          <w:b/>
          <w:bCs/>
          <w:sz w:val="20"/>
          <w:szCs w:val="20"/>
        </w:rPr>
        <w:fldChar w:fldCharType="end"/>
      </w:r>
      <w:r w:rsidRPr="006F529E">
        <w:rPr>
          <w:b/>
          <w:bCs/>
          <w:sz w:val="20"/>
          <w:szCs w:val="20"/>
        </w:rPr>
        <w:t xml:space="preserve"> — (Informative) Included direct and indirect requirements and recommendations of the Basic Observations — </w:t>
      </w:r>
      <w:proofErr w:type="spellStart"/>
      <w:r w:rsidRPr="006F529E">
        <w:rPr>
          <w:b/>
          <w:bCs/>
          <w:sz w:val="20"/>
          <w:szCs w:val="20"/>
        </w:rPr>
        <w:t>ObservationCollection</w:t>
      </w:r>
      <w:proofErr w:type="spellEnd"/>
      <w:r w:rsidRPr="006F529E">
        <w:rPr>
          <w:b/>
          <w:bCs/>
          <w:sz w:val="20"/>
          <w:szCs w:val="20"/>
        </w:rPr>
        <w:t xml:space="preserve"> requirements class.</w:t>
      </w:r>
    </w:p>
    <w:p w14:paraId="0A87E955" w14:textId="2967BDA1" w:rsidR="006F529E" w:rsidRDefault="008D48B0" w:rsidP="008D48B0">
      <w:pPr>
        <w:pStyle w:val="Heading3"/>
      </w:pPr>
      <w:r w:rsidRPr="008D48B0">
        <w:t xml:space="preserve">Feature type </w:t>
      </w:r>
      <w:proofErr w:type="spellStart"/>
      <w:r w:rsidRPr="008D48B0">
        <w:t>ObservationCollection</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572E6E" w14:paraId="199ECAF9" w14:textId="77777777" w:rsidTr="00572E6E">
        <w:tc>
          <w:tcPr>
            <w:tcW w:w="4526" w:type="dxa"/>
            <w:shd w:val="clear" w:color="auto" w:fill="auto"/>
            <w:tcMar>
              <w:top w:w="100" w:type="dxa"/>
              <w:left w:w="100" w:type="dxa"/>
              <w:bottom w:w="100" w:type="dxa"/>
              <w:right w:w="100" w:type="dxa"/>
            </w:tcMar>
          </w:tcPr>
          <w:p w14:paraId="639973F3" w14:textId="77777777" w:rsidR="00572E6E" w:rsidRDefault="00572E6E"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w:t>
            </w:r>
            <w:proofErr w:type="spellStart"/>
            <w:r>
              <w:rPr>
                <w:sz w:val="20"/>
                <w:szCs w:val="20"/>
              </w:rPr>
              <w:t>ObservationCollection-sem</w:t>
            </w:r>
            <w:proofErr w:type="spellEnd"/>
          </w:p>
        </w:tc>
        <w:tc>
          <w:tcPr>
            <w:tcW w:w="5245" w:type="dxa"/>
            <w:shd w:val="clear" w:color="auto" w:fill="auto"/>
            <w:tcMar>
              <w:top w:w="100" w:type="dxa"/>
              <w:left w:w="100" w:type="dxa"/>
              <w:bottom w:w="100" w:type="dxa"/>
              <w:right w:w="100" w:type="dxa"/>
            </w:tcMar>
          </w:tcPr>
          <w:p w14:paraId="11022053" w14:textId="77777777" w:rsidR="00572E6E" w:rsidRDefault="00572E6E" w:rsidP="001A5B74">
            <w:pPr>
              <w:widowControl w:val="0"/>
              <w:spacing w:line="240" w:lineRule="auto"/>
              <w:rPr>
                <w:sz w:val="20"/>
                <w:szCs w:val="20"/>
              </w:rPr>
            </w:pPr>
            <w:r>
              <w:rPr>
                <w:sz w:val="20"/>
                <w:szCs w:val="20"/>
              </w:rPr>
              <w:t xml:space="preserve">A collection of similar </w:t>
            </w:r>
            <w:r>
              <w:rPr>
                <w:b/>
                <w:sz w:val="20"/>
                <w:szCs w:val="20"/>
              </w:rPr>
              <w:t>Observation</w:t>
            </w:r>
            <w:r>
              <w:rPr>
                <w:sz w:val="20"/>
                <w:szCs w:val="20"/>
              </w:rPr>
              <w:t>s</w:t>
            </w:r>
          </w:p>
        </w:tc>
      </w:tr>
    </w:tbl>
    <w:p w14:paraId="0BE2A44E" w14:textId="6477FA3C" w:rsidR="008D48B0" w:rsidRDefault="008D48B0" w:rsidP="008D48B0">
      <w:pPr>
        <w:rPr>
          <w:lang w:eastAsia="ja-JP"/>
        </w:rPr>
      </w:pPr>
    </w:p>
    <w:p w14:paraId="69C7AB6F" w14:textId="3025EFFE" w:rsidR="003C74B7" w:rsidRDefault="003C74B7" w:rsidP="003C74B7">
      <w:pPr>
        <w:pStyle w:val="Heading3"/>
      </w:pPr>
      <w:bookmarkStart w:id="330" w:name="_Ref72766580"/>
      <w:r w:rsidRPr="003C74B7">
        <w:t xml:space="preserve">Attribute </w:t>
      </w:r>
      <w:proofErr w:type="spellStart"/>
      <w:r w:rsidRPr="003C74B7">
        <w:t>collectionType</w:t>
      </w:r>
      <w:bookmarkEnd w:id="330"/>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3C74B7" w14:paraId="141CEF6A" w14:textId="77777777" w:rsidTr="003C74B7">
        <w:tc>
          <w:tcPr>
            <w:tcW w:w="4526" w:type="dxa"/>
            <w:shd w:val="clear" w:color="auto" w:fill="auto"/>
            <w:tcMar>
              <w:top w:w="100" w:type="dxa"/>
              <w:left w:w="100" w:type="dxa"/>
              <w:bottom w:w="100" w:type="dxa"/>
              <w:right w:w="100" w:type="dxa"/>
            </w:tcMar>
          </w:tcPr>
          <w:p w14:paraId="7CC2D459" w14:textId="77777777" w:rsidR="003C74B7" w:rsidRDefault="003C74B7"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w:t>
            </w:r>
            <w:proofErr w:type="spellStart"/>
            <w:r>
              <w:rPr>
                <w:sz w:val="20"/>
                <w:szCs w:val="20"/>
              </w:rPr>
              <w:t>collectionType-sem</w:t>
            </w:r>
            <w:proofErr w:type="spellEnd"/>
          </w:p>
        </w:tc>
        <w:tc>
          <w:tcPr>
            <w:tcW w:w="5245" w:type="dxa"/>
            <w:shd w:val="clear" w:color="auto" w:fill="auto"/>
            <w:tcMar>
              <w:top w:w="100" w:type="dxa"/>
              <w:left w:w="100" w:type="dxa"/>
              <w:bottom w:w="100" w:type="dxa"/>
              <w:right w:w="100" w:type="dxa"/>
            </w:tcMar>
          </w:tcPr>
          <w:p w14:paraId="5959682C" w14:textId="77777777" w:rsidR="003C74B7" w:rsidRDefault="003C74B7" w:rsidP="001A5B74">
            <w:pPr>
              <w:widowControl w:val="0"/>
              <w:spacing w:line="240" w:lineRule="auto"/>
              <w:rPr>
                <w:sz w:val="20"/>
                <w:szCs w:val="20"/>
              </w:rPr>
            </w:pPr>
            <w:r>
              <w:rPr>
                <w:sz w:val="20"/>
                <w:szCs w:val="20"/>
              </w:rPr>
              <w:t xml:space="preserve">Information on the type of the </w:t>
            </w:r>
            <w:proofErr w:type="spellStart"/>
            <w:r>
              <w:rPr>
                <w:b/>
                <w:sz w:val="20"/>
                <w:szCs w:val="20"/>
              </w:rPr>
              <w:t>ObservationCollection</w:t>
            </w:r>
            <w:proofErr w:type="spellEnd"/>
            <w:r>
              <w:rPr>
                <w:b/>
                <w:sz w:val="20"/>
                <w:szCs w:val="20"/>
              </w:rPr>
              <w:t xml:space="preserve">. </w:t>
            </w:r>
          </w:p>
          <w:p w14:paraId="55FE33FA" w14:textId="77777777" w:rsidR="003C74B7" w:rsidRDefault="003C74B7" w:rsidP="001A5B74">
            <w:pPr>
              <w:widowControl w:val="0"/>
              <w:spacing w:line="240" w:lineRule="auto"/>
              <w:rPr>
                <w:sz w:val="20"/>
                <w:szCs w:val="20"/>
              </w:rPr>
            </w:pPr>
            <w:r>
              <w:rPr>
                <w:sz w:val="20"/>
                <w:szCs w:val="20"/>
              </w:rPr>
              <w:t xml:space="preserve">If information on the collection type is provided, the attribute </w:t>
            </w:r>
            <w:proofErr w:type="spellStart"/>
            <w:proofErr w:type="gramStart"/>
            <w:r>
              <w:rPr>
                <w:b/>
                <w:sz w:val="20"/>
                <w:szCs w:val="20"/>
              </w:rPr>
              <w:t>collectionType:AbstractObservationCollectionTypeCo</w:t>
            </w:r>
            <w:r>
              <w:rPr>
                <w:b/>
                <w:sz w:val="20"/>
                <w:szCs w:val="20"/>
              </w:rPr>
              <w:lastRenderedPageBreak/>
              <w:t>deListValue</w:t>
            </w:r>
            <w:proofErr w:type="spellEnd"/>
            <w:proofErr w:type="gramEnd"/>
            <w:r>
              <w:rPr>
                <w:sz w:val="20"/>
                <w:szCs w:val="20"/>
              </w:rPr>
              <w:t xml:space="preserve"> shall be used.</w:t>
            </w:r>
          </w:p>
        </w:tc>
      </w:tr>
      <w:tr w:rsidR="00730D8D" w14:paraId="3777888E" w14:textId="77777777" w:rsidTr="00730D8D">
        <w:tc>
          <w:tcPr>
            <w:tcW w:w="452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9B4D6FA" w14:textId="4A013E83" w:rsidR="00730D8D" w:rsidRPr="00730D8D" w:rsidRDefault="00730D8D" w:rsidP="001A5B74">
            <w:pPr>
              <w:widowControl w:val="0"/>
              <w:spacing w:line="240" w:lineRule="auto"/>
              <w:rPr>
                <w:b/>
                <w:sz w:val="20"/>
                <w:szCs w:val="20"/>
              </w:rPr>
            </w:pPr>
            <w:r>
              <w:rPr>
                <w:b/>
                <w:sz w:val="20"/>
                <w:szCs w:val="20"/>
              </w:rPr>
              <w:t>Requirement</w:t>
            </w:r>
            <w:r>
              <w:rPr>
                <w:b/>
                <w:sz w:val="20"/>
                <w:szCs w:val="20"/>
              </w:rPr>
              <w:br/>
            </w:r>
            <w:r w:rsidRPr="00730D8D">
              <w:rPr>
                <w:bCs/>
                <w:sz w:val="20"/>
                <w:szCs w:val="20"/>
              </w:rPr>
              <w:t>/req/obs-basic/ObservationCollection/collectionType-homogenous-con</w:t>
            </w:r>
          </w:p>
        </w:tc>
        <w:tc>
          <w:tcPr>
            <w:tcW w:w="524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9A7F09E" w14:textId="325079F3" w:rsidR="00730D8D" w:rsidRDefault="00730D8D" w:rsidP="001A5B74">
            <w:pPr>
              <w:widowControl w:val="0"/>
              <w:spacing w:line="240" w:lineRule="auto"/>
              <w:rPr>
                <w:sz w:val="20"/>
                <w:szCs w:val="20"/>
              </w:rPr>
            </w:pPr>
            <w:r>
              <w:rPr>
                <w:sz w:val="20"/>
                <w:szCs w:val="20"/>
              </w:rPr>
              <w:t xml:space="preserve">If </w:t>
            </w:r>
            <w:proofErr w:type="spellStart"/>
            <w:r w:rsidRPr="00730D8D">
              <w:rPr>
                <w:sz w:val="20"/>
                <w:szCs w:val="20"/>
              </w:rPr>
              <w:t>collectionType</w:t>
            </w:r>
            <w:proofErr w:type="spellEnd"/>
            <w:r w:rsidRPr="00730D8D">
              <w:rPr>
                <w:sz w:val="20"/>
                <w:szCs w:val="20"/>
              </w:rPr>
              <w:t xml:space="preserve"> </w:t>
            </w:r>
            <w:r>
              <w:rPr>
                <w:sz w:val="20"/>
                <w:szCs w:val="20"/>
              </w:rPr>
              <w:t xml:space="preserve">is specified </w:t>
            </w:r>
            <w:r w:rsidR="00953EFA">
              <w:rPr>
                <w:sz w:val="20"/>
                <w:szCs w:val="20"/>
              </w:rPr>
              <w:t xml:space="preserve">as </w:t>
            </w:r>
            <w:proofErr w:type="spellStart"/>
            <w:r w:rsidRPr="00730D8D">
              <w:rPr>
                <w:sz w:val="20"/>
                <w:szCs w:val="20"/>
              </w:rPr>
              <w:t>homogenousObservationCollection</w:t>
            </w:r>
            <w:proofErr w:type="spellEnd"/>
            <w:r>
              <w:rPr>
                <w:sz w:val="20"/>
                <w:szCs w:val="20"/>
              </w:rPr>
              <w:t xml:space="preserve"> from the </w:t>
            </w:r>
            <w:proofErr w:type="spellStart"/>
            <w:r w:rsidRPr="00730D8D">
              <w:rPr>
                <w:sz w:val="20"/>
                <w:szCs w:val="20"/>
              </w:rPr>
              <w:t>CollectionTypeByMemberCharacteristicsSemantics</w:t>
            </w:r>
            <w:proofErr w:type="spellEnd"/>
            <w:r w:rsidRPr="00730D8D">
              <w:rPr>
                <w:sz w:val="20"/>
                <w:szCs w:val="20"/>
              </w:rPr>
              <w:t xml:space="preserve"> </w:t>
            </w:r>
            <w:proofErr w:type="spellStart"/>
            <w:r w:rsidRPr="00730D8D">
              <w:rPr>
                <w:sz w:val="20"/>
                <w:szCs w:val="20"/>
              </w:rPr>
              <w:t>Codelist</w:t>
            </w:r>
            <w:proofErr w:type="spellEnd"/>
            <w:r>
              <w:rPr>
                <w:sz w:val="20"/>
                <w:szCs w:val="20"/>
              </w:rPr>
              <w:t xml:space="preserve">, the following constraints apply to the associated </w:t>
            </w:r>
            <w:proofErr w:type="spellStart"/>
            <w:r w:rsidRPr="00730D8D">
              <w:rPr>
                <w:sz w:val="20"/>
                <w:szCs w:val="20"/>
              </w:rPr>
              <w:t>ObservationCharacteristics</w:t>
            </w:r>
            <w:proofErr w:type="spellEnd"/>
            <w:r w:rsidRPr="00730D8D">
              <w:rPr>
                <w:sz w:val="20"/>
                <w:szCs w:val="20"/>
              </w:rPr>
              <w:t xml:space="preserve"> </w:t>
            </w:r>
            <w:r>
              <w:rPr>
                <w:sz w:val="20"/>
                <w:szCs w:val="20"/>
              </w:rPr>
              <w:t xml:space="preserve">and all </w:t>
            </w:r>
            <w:r w:rsidRPr="00730D8D">
              <w:rPr>
                <w:sz w:val="20"/>
                <w:szCs w:val="20"/>
              </w:rPr>
              <w:t xml:space="preserve">Observation </w:t>
            </w:r>
            <w:r>
              <w:rPr>
                <w:sz w:val="20"/>
                <w:szCs w:val="20"/>
              </w:rPr>
              <w:t xml:space="preserve">instances referenced via the </w:t>
            </w:r>
            <w:r w:rsidRPr="00730D8D">
              <w:rPr>
                <w:sz w:val="20"/>
                <w:szCs w:val="20"/>
              </w:rPr>
              <w:t xml:space="preserve">member </w:t>
            </w:r>
            <w:r>
              <w:rPr>
                <w:sz w:val="20"/>
                <w:szCs w:val="20"/>
              </w:rPr>
              <w:t xml:space="preserve">association. </w:t>
            </w:r>
          </w:p>
          <w:p w14:paraId="5AC68EED" w14:textId="77777777" w:rsidR="00730D8D" w:rsidRDefault="00730D8D" w:rsidP="001A5B74">
            <w:pPr>
              <w:widowControl w:val="0"/>
              <w:spacing w:line="240" w:lineRule="auto"/>
              <w:rPr>
                <w:sz w:val="20"/>
                <w:szCs w:val="20"/>
              </w:rPr>
            </w:pPr>
            <w:r>
              <w:rPr>
                <w:sz w:val="20"/>
                <w:szCs w:val="20"/>
              </w:rPr>
              <w:t xml:space="preserve">If a property value is provided within the </w:t>
            </w:r>
            <w:proofErr w:type="spellStart"/>
            <w:r>
              <w:rPr>
                <w:sz w:val="20"/>
                <w:szCs w:val="20"/>
              </w:rPr>
              <w:t>ObservationCharacteristics</w:t>
            </w:r>
            <w:proofErr w:type="spellEnd"/>
            <w:r>
              <w:rPr>
                <w:sz w:val="20"/>
                <w:szCs w:val="20"/>
              </w:rPr>
              <w:t xml:space="preserve">, this value applies to all contained observations (note: the observations need not contain this attribute as supplied via the </w:t>
            </w:r>
            <w:proofErr w:type="spellStart"/>
            <w:r>
              <w:rPr>
                <w:sz w:val="20"/>
                <w:szCs w:val="20"/>
              </w:rPr>
              <w:t>ObservationCharacteristics</w:t>
            </w:r>
            <w:proofErr w:type="spellEnd"/>
            <w:r>
              <w:rPr>
                <w:sz w:val="20"/>
                <w:szCs w:val="20"/>
              </w:rPr>
              <w:t>):</w:t>
            </w:r>
          </w:p>
          <w:p w14:paraId="0E65F66A" w14:textId="77777777" w:rsidR="00730D8D" w:rsidRDefault="00730D8D" w:rsidP="00220B53">
            <w:pPr>
              <w:widowControl w:val="0"/>
              <w:numPr>
                <w:ilvl w:val="0"/>
                <w:numId w:val="17"/>
              </w:numPr>
              <w:tabs>
                <w:tab w:val="clear" w:pos="403"/>
              </w:tabs>
              <w:spacing w:line="240" w:lineRule="auto"/>
              <w:rPr>
                <w:sz w:val="20"/>
                <w:szCs w:val="20"/>
              </w:rPr>
            </w:pPr>
            <w:r>
              <w:rPr>
                <w:sz w:val="20"/>
                <w:szCs w:val="20"/>
              </w:rPr>
              <w:t>property not provided - values may be provided by the observations but is not provided at this level</w:t>
            </w:r>
          </w:p>
          <w:p w14:paraId="78AAEB97" w14:textId="77777777" w:rsidR="00730D8D" w:rsidRDefault="00730D8D" w:rsidP="00220B53">
            <w:pPr>
              <w:widowControl w:val="0"/>
              <w:numPr>
                <w:ilvl w:val="0"/>
                <w:numId w:val="17"/>
              </w:numPr>
              <w:tabs>
                <w:tab w:val="clear" w:pos="403"/>
              </w:tabs>
              <w:spacing w:line="240" w:lineRule="auto"/>
              <w:rPr>
                <w:sz w:val="20"/>
                <w:szCs w:val="20"/>
              </w:rPr>
            </w:pPr>
            <w:r>
              <w:rPr>
                <w:sz w:val="20"/>
                <w:szCs w:val="20"/>
              </w:rPr>
              <w:t>property provided but with no content - no observation within the collection provides this property</w:t>
            </w:r>
          </w:p>
          <w:p w14:paraId="501CEAB4" w14:textId="77777777" w:rsidR="00730D8D" w:rsidRDefault="00730D8D" w:rsidP="00220B53">
            <w:pPr>
              <w:widowControl w:val="0"/>
              <w:numPr>
                <w:ilvl w:val="0"/>
                <w:numId w:val="17"/>
              </w:numPr>
              <w:tabs>
                <w:tab w:val="clear" w:pos="403"/>
              </w:tabs>
              <w:spacing w:line="240" w:lineRule="auto"/>
              <w:rPr>
                <w:sz w:val="20"/>
                <w:szCs w:val="20"/>
              </w:rPr>
            </w:pPr>
            <w:r>
              <w:rPr>
                <w:sz w:val="20"/>
                <w:szCs w:val="20"/>
              </w:rPr>
              <w:t>property = value - this value applies to all observations within the collection</w:t>
            </w:r>
          </w:p>
          <w:p w14:paraId="0064D622" w14:textId="77777777" w:rsidR="00730D8D" w:rsidRDefault="00730D8D" w:rsidP="00220B53">
            <w:pPr>
              <w:widowControl w:val="0"/>
              <w:numPr>
                <w:ilvl w:val="0"/>
                <w:numId w:val="17"/>
              </w:numPr>
              <w:tabs>
                <w:tab w:val="clear" w:pos="403"/>
              </w:tabs>
              <w:spacing w:line="240" w:lineRule="auto"/>
              <w:rPr>
                <w:sz w:val="20"/>
                <w:szCs w:val="20"/>
              </w:rPr>
            </w:pPr>
            <w:r>
              <w:rPr>
                <w:sz w:val="20"/>
                <w:szCs w:val="20"/>
              </w:rPr>
              <w:t>property = value set/range - this value set/range applies to all observations within the collection</w:t>
            </w:r>
          </w:p>
        </w:tc>
      </w:tr>
    </w:tbl>
    <w:p w14:paraId="3A74A044" w14:textId="78EE9A23" w:rsidR="003C74B7" w:rsidRDefault="003C74B7" w:rsidP="003C74B7">
      <w:pPr>
        <w:rPr>
          <w:lang w:eastAsia="ja-JP"/>
        </w:rPr>
      </w:pPr>
    </w:p>
    <w:p w14:paraId="14888998" w14:textId="77777777" w:rsidR="00730D8D" w:rsidRDefault="00730D8D" w:rsidP="00730D8D">
      <w:pPr>
        <w:rPr>
          <w:lang w:eastAsia="ja-JP"/>
        </w:rPr>
      </w:pPr>
      <w:r>
        <w:rPr>
          <w:lang w:eastAsia="ja-JP"/>
        </w:rPr>
        <w:t>EXAMPLE 1</w:t>
      </w:r>
      <w:r>
        <w:rPr>
          <w:lang w:eastAsia="ja-JP"/>
        </w:rPr>
        <w:tab/>
        <w:t>If the collection has the value “A” for property “foo” then all Observations in the collection have value “A” for that property.</w:t>
      </w:r>
    </w:p>
    <w:p w14:paraId="749C2DD8" w14:textId="12AF3D7E" w:rsidR="00730D8D" w:rsidRDefault="00730D8D" w:rsidP="00730D8D">
      <w:pPr>
        <w:rPr>
          <w:lang w:eastAsia="ja-JP"/>
        </w:rPr>
      </w:pPr>
      <w:r>
        <w:rPr>
          <w:lang w:eastAsia="ja-JP"/>
        </w:rPr>
        <w:t>EXAMPLE 2</w:t>
      </w:r>
      <w:r>
        <w:rPr>
          <w:lang w:eastAsia="ja-JP"/>
        </w:rPr>
        <w:tab/>
        <w:t xml:space="preserve">If the collection states the </w:t>
      </w:r>
      <w:proofErr w:type="spellStart"/>
      <w:r>
        <w:rPr>
          <w:lang w:eastAsia="ja-JP"/>
        </w:rPr>
        <w:t>ObservableProperty</w:t>
      </w:r>
      <w:proofErr w:type="spellEnd"/>
      <w:r>
        <w:rPr>
          <w:lang w:eastAsia="ja-JP"/>
        </w:rPr>
        <w:t xml:space="preserve"> X, then all observations contained shall refer to that </w:t>
      </w:r>
      <w:proofErr w:type="spellStart"/>
      <w:r>
        <w:rPr>
          <w:lang w:eastAsia="ja-JP"/>
        </w:rPr>
        <w:t>ObservableProperty</w:t>
      </w:r>
      <w:proofErr w:type="spellEnd"/>
      <w:r>
        <w:rPr>
          <w:lang w:eastAsia="ja-JP"/>
        </w:rPr>
        <w: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134DF7" w14:paraId="6E26C771" w14:textId="77777777" w:rsidTr="00134DF7">
        <w:tc>
          <w:tcPr>
            <w:tcW w:w="4526" w:type="dxa"/>
            <w:shd w:val="clear" w:color="auto" w:fill="auto"/>
            <w:tcMar>
              <w:top w:w="100" w:type="dxa"/>
              <w:left w:w="100" w:type="dxa"/>
              <w:bottom w:w="100" w:type="dxa"/>
              <w:right w:w="100" w:type="dxa"/>
            </w:tcMar>
          </w:tcPr>
          <w:p w14:paraId="60F2A6C7" w14:textId="77777777" w:rsidR="00134DF7" w:rsidRDefault="00134DF7" w:rsidP="001A5B74">
            <w:pPr>
              <w:widowControl w:val="0"/>
              <w:spacing w:line="240" w:lineRule="auto"/>
              <w:rPr>
                <w:sz w:val="20"/>
                <w:szCs w:val="20"/>
              </w:rPr>
            </w:pPr>
            <w:r>
              <w:rPr>
                <w:b/>
                <w:sz w:val="20"/>
                <w:szCs w:val="20"/>
              </w:rPr>
              <w:t>Requirement</w:t>
            </w:r>
          </w:p>
          <w:p w14:paraId="57F51568" w14:textId="77777777" w:rsidR="00134DF7" w:rsidRDefault="00134DF7" w:rsidP="001A5B74">
            <w:pPr>
              <w:widowControl w:val="0"/>
              <w:spacing w:line="240" w:lineRule="auto"/>
              <w:rPr>
                <w:sz w:val="20"/>
                <w:szCs w:val="20"/>
              </w:rPr>
            </w:pPr>
            <w:r>
              <w:rPr>
                <w:sz w:val="20"/>
                <w:szCs w:val="20"/>
              </w:rPr>
              <w:t>/req/obs-basic/ObservationCollection/collectionType-summarizing-con</w:t>
            </w:r>
          </w:p>
        </w:tc>
        <w:tc>
          <w:tcPr>
            <w:tcW w:w="5245" w:type="dxa"/>
            <w:shd w:val="clear" w:color="auto" w:fill="auto"/>
            <w:tcMar>
              <w:top w:w="100" w:type="dxa"/>
              <w:left w:w="100" w:type="dxa"/>
              <w:bottom w:w="100" w:type="dxa"/>
              <w:right w:w="100" w:type="dxa"/>
            </w:tcMar>
          </w:tcPr>
          <w:p w14:paraId="70430CF2" w14:textId="77777777" w:rsidR="00134DF7" w:rsidRDefault="00134DF7" w:rsidP="001A5B74">
            <w:pPr>
              <w:widowControl w:val="0"/>
              <w:spacing w:line="240" w:lineRule="auto"/>
              <w:rPr>
                <w:sz w:val="20"/>
                <w:szCs w:val="20"/>
              </w:rPr>
            </w:pPr>
            <w:r>
              <w:rPr>
                <w:sz w:val="20"/>
                <w:szCs w:val="20"/>
              </w:rPr>
              <w:t xml:space="preserve">If </w:t>
            </w:r>
            <w:proofErr w:type="spellStart"/>
            <w:r>
              <w:rPr>
                <w:b/>
                <w:sz w:val="20"/>
                <w:szCs w:val="20"/>
              </w:rPr>
              <w:t>collectionType</w:t>
            </w:r>
            <w:proofErr w:type="spellEnd"/>
            <w:r>
              <w:rPr>
                <w:b/>
                <w:sz w:val="20"/>
                <w:szCs w:val="20"/>
              </w:rPr>
              <w:t xml:space="preserve"> </w:t>
            </w:r>
            <w:r>
              <w:rPr>
                <w:sz w:val="20"/>
                <w:szCs w:val="20"/>
              </w:rPr>
              <w:t xml:space="preserve">is specified as </w:t>
            </w:r>
            <w:proofErr w:type="spellStart"/>
            <w:r>
              <w:rPr>
                <w:b/>
                <w:sz w:val="20"/>
                <w:szCs w:val="20"/>
              </w:rPr>
              <w:t>summarizingObservationCollection</w:t>
            </w:r>
            <w:proofErr w:type="spellEnd"/>
            <w:r>
              <w:rPr>
                <w:b/>
                <w:sz w:val="20"/>
                <w:szCs w:val="20"/>
              </w:rPr>
              <w:t xml:space="preserve"> </w:t>
            </w:r>
            <w:r>
              <w:rPr>
                <w:sz w:val="20"/>
                <w:szCs w:val="20"/>
              </w:rPr>
              <w:t xml:space="preserve">from the </w:t>
            </w:r>
            <w:proofErr w:type="spellStart"/>
            <w:r>
              <w:rPr>
                <w:b/>
                <w:sz w:val="20"/>
                <w:szCs w:val="20"/>
              </w:rPr>
              <w:t>CollectionTypeByMemberCharacteristicsSemantics</w:t>
            </w:r>
            <w:proofErr w:type="spellEnd"/>
            <w:r>
              <w:rPr>
                <w:b/>
                <w:sz w:val="20"/>
                <w:szCs w:val="20"/>
              </w:rPr>
              <w:t xml:space="preserve"> </w:t>
            </w:r>
            <w:proofErr w:type="spellStart"/>
            <w:r>
              <w:rPr>
                <w:b/>
                <w:sz w:val="20"/>
                <w:szCs w:val="20"/>
              </w:rPr>
              <w:t>Codelist</w:t>
            </w:r>
            <w:proofErr w:type="spellEnd"/>
            <w:r>
              <w:rPr>
                <w:sz w:val="20"/>
                <w:szCs w:val="20"/>
              </w:rPr>
              <w:t xml:space="preserve">, the following constraints apply to the associated </w:t>
            </w:r>
            <w:proofErr w:type="spellStart"/>
            <w:r>
              <w:rPr>
                <w:b/>
                <w:sz w:val="20"/>
                <w:szCs w:val="20"/>
              </w:rPr>
              <w:t>ObservationCharacteristics</w:t>
            </w:r>
            <w:proofErr w:type="spellEnd"/>
            <w:r>
              <w:rPr>
                <w:b/>
                <w:sz w:val="20"/>
                <w:szCs w:val="20"/>
              </w:rPr>
              <w:t xml:space="preserve"> </w:t>
            </w:r>
            <w:r>
              <w:rPr>
                <w:sz w:val="20"/>
                <w:szCs w:val="20"/>
              </w:rPr>
              <w:t xml:space="preserve">and all </w:t>
            </w:r>
            <w:r>
              <w:rPr>
                <w:b/>
                <w:sz w:val="20"/>
                <w:szCs w:val="20"/>
              </w:rPr>
              <w:t xml:space="preserve">Observation </w:t>
            </w:r>
            <w:r>
              <w:rPr>
                <w:sz w:val="20"/>
                <w:szCs w:val="20"/>
              </w:rPr>
              <w:t xml:space="preserve">instances referenced via the </w:t>
            </w:r>
            <w:r>
              <w:rPr>
                <w:b/>
                <w:sz w:val="20"/>
                <w:szCs w:val="20"/>
              </w:rPr>
              <w:t xml:space="preserve">member </w:t>
            </w:r>
            <w:r>
              <w:rPr>
                <w:sz w:val="20"/>
                <w:szCs w:val="20"/>
              </w:rPr>
              <w:t xml:space="preserve">association. </w:t>
            </w:r>
          </w:p>
          <w:p w14:paraId="57549BC5" w14:textId="77777777" w:rsidR="00134DF7" w:rsidRDefault="00134DF7" w:rsidP="001A5B74">
            <w:pPr>
              <w:widowControl w:val="0"/>
              <w:spacing w:line="240" w:lineRule="auto"/>
              <w:rPr>
                <w:sz w:val="20"/>
                <w:szCs w:val="20"/>
              </w:rPr>
            </w:pPr>
            <w:r>
              <w:rPr>
                <w:sz w:val="20"/>
                <w:szCs w:val="20"/>
              </w:rPr>
              <w:t xml:space="preserve">If multiple values for a property are available in the contained observations, ALL values for this attribute (or the range of values contained in all Observations) are provided in the </w:t>
            </w:r>
            <w:proofErr w:type="spellStart"/>
            <w:r>
              <w:rPr>
                <w:sz w:val="20"/>
                <w:szCs w:val="20"/>
              </w:rPr>
              <w:t>ObservationCharacteristics</w:t>
            </w:r>
            <w:proofErr w:type="spellEnd"/>
            <w:r>
              <w:rPr>
                <w:sz w:val="20"/>
                <w:szCs w:val="20"/>
              </w:rPr>
              <w:t xml:space="preserve">. A property may also be empty in the </w:t>
            </w:r>
            <w:proofErr w:type="spellStart"/>
            <w:r>
              <w:rPr>
                <w:sz w:val="20"/>
                <w:szCs w:val="20"/>
              </w:rPr>
              <w:t>ObservationCharacteristics</w:t>
            </w:r>
            <w:proofErr w:type="spellEnd"/>
            <w:r>
              <w:rPr>
                <w:sz w:val="20"/>
                <w:szCs w:val="20"/>
              </w:rPr>
              <w:t xml:space="preserve"> - in this case any value can be provided for this attribute within the contained Observations:</w:t>
            </w:r>
          </w:p>
          <w:p w14:paraId="63E8B825" w14:textId="77777777" w:rsidR="00134DF7" w:rsidRDefault="00134DF7" w:rsidP="00220B53">
            <w:pPr>
              <w:widowControl w:val="0"/>
              <w:numPr>
                <w:ilvl w:val="0"/>
                <w:numId w:val="17"/>
              </w:numPr>
              <w:tabs>
                <w:tab w:val="clear" w:pos="403"/>
              </w:tabs>
              <w:spacing w:line="240" w:lineRule="auto"/>
            </w:pPr>
            <w:r>
              <w:rPr>
                <w:sz w:val="20"/>
                <w:szCs w:val="20"/>
              </w:rPr>
              <w:t>property not provided - values may be provided by the observations but a summary is not provided at this level</w:t>
            </w:r>
          </w:p>
          <w:p w14:paraId="71ED4CA3" w14:textId="77777777" w:rsidR="00134DF7" w:rsidRDefault="00134DF7" w:rsidP="00220B53">
            <w:pPr>
              <w:widowControl w:val="0"/>
              <w:numPr>
                <w:ilvl w:val="0"/>
                <w:numId w:val="17"/>
              </w:numPr>
              <w:tabs>
                <w:tab w:val="clear" w:pos="403"/>
              </w:tabs>
              <w:spacing w:line="240" w:lineRule="auto"/>
              <w:rPr>
                <w:sz w:val="20"/>
                <w:szCs w:val="20"/>
              </w:rPr>
            </w:pPr>
            <w:r>
              <w:rPr>
                <w:sz w:val="20"/>
                <w:szCs w:val="20"/>
              </w:rPr>
              <w:t xml:space="preserve">property provided but with no content - no </w:t>
            </w:r>
            <w:r>
              <w:rPr>
                <w:sz w:val="20"/>
                <w:szCs w:val="20"/>
              </w:rPr>
              <w:lastRenderedPageBreak/>
              <w:t>observation within the collection provides this property</w:t>
            </w:r>
          </w:p>
          <w:p w14:paraId="37A20A51" w14:textId="77777777" w:rsidR="00134DF7" w:rsidRDefault="00134DF7" w:rsidP="00220B53">
            <w:pPr>
              <w:widowControl w:val="0"/>
              <w:numPr>
                <w:ilvl w:val="0"/>
                <w:numId w:val="17"/>
              </w:numPr>
              <w:tabs>
                <w:tab w:val="clear" w:pos="403"/>
              </w:tabs>
              <w:spacing w:line="240" w:lineRule="auto"/>
            </w:pPr>
            <w:r>
              <w:rPr>
                <w:sz w:val="20"/>
                <w:szCs w:val="20"/>
              </w:rPr>
              <w:t>property = value - this value applies to all observations within the collection</w:t>
            </w:r>
          </w:p>
          <w:p w14:paraId="5E729E10" w14:textId="77777777" w:rsidR="00134DF7" w:rsidRDefault="00134DF7" w:rsidP="00220B53">
            <w:pPr>
              <w:widowControl w:val="0"/>
              <w:numPr>
                <w:ilvl w:val="0"/>
                <w:numId w:val="17"/>
              </w:numPr>
              <w:tabs>
                <w:tab w:val="clear" w:pos="403"/>
              </w:tabs>
              <w:spacing w:line="240" w:lineRule="auto"/>
            </w:pPr>
            <w:r>
              <w:rPr>
                <w:sz w:val="20"/>
                <w:szCs w:val="20"/>
              </w:rPr>
              <w:t>property = value set/range - all observations provide a value within this set/range</w:t>
            </w:r>
          </w:p>
        </w:tc>
      </w:tr>
    </w:tbl>
    <w:p w14:paraId="402C06BC" w14:textId="77777777" w:rsidR="00134DF7" w:rsidRDefault="00134DF7" w:rsidP="00134DF7">
      <w:pPr>
        <w:rPr>
          <w:lang w:eastAsia="ja-JP"/>
        </w:rPr>
      </w:pPr>
    </w:p>
    <w:p w14:paraId="7FD87EE8" w14:textId="3E079D30" w:rsidR="00134DF7" w:rsidRDefault="00134DF7" w:rsidP="00134DF7">
      <w:pPr>
        <w:rPr>
          <w:lang w:eastAsia="ja-JP"/>
        </w:rPr>
      </w:pPr>
      <w:r>
        <w:rPr>
          <w:lang w:eastAsia="ja-JP"/>
        </w:rPr>
        <w:t>NOTE</w:t>
      </w:r>
      <w:r>
        <w:rPr>
          <w:lang w:eastAsia="ja-JP"/>
        </w:rPr>
        <w:tab/>
      </w:r>
      <w:r>
        <w:rPr>
          <w:lang w:eastAsia="ja-JP"/>
        </w:rPr>
        <w:tab/>
        <w:t>If a summarizing collection provides a set/range for an attribute it may be that all observations have this exact set/range as value for this attribute, or they could have different values that fall in the set/range.</w:t>
      </w:r>
    </w:p>
    <w:p w14:paraId="2F898D2F" w14:textId="77777777" w:rsidR="00134DF7" w:rsidRDefault="00134DF7" w:rsidP="00134DF7">
      <w:pPr>
        <w:rPr>
          <w:lang w:eastAsia="ja-JP"/>
        </w:rPr>
      </w:pPr>
      <w:r>
        <w:rPr>
          <w:lang w:eastAsia="ja-JP"/>
        </w:rPr>
        <w:t xml:space="preserve">EXAMPLE 1 </w:t>
      </w:r>
    </w:p>
    <w:p w14:paraId="4AFA0423" w14:textId="77777777" w:rsidR="00134DF7" w:rsidRDefault="00134DF7" w:rsidP="00134DF7">
      <w:pPr>
        <w:rPr>
          <w:lang w:eastAsia="ja-JP"/>
        </w:rPr>
      </w:pPr>
      <w:r>
        <w:rPr>
          <w:lang w:eastAsia="ja-JP"/>
        </w:rPr>
        <w:t xml:space="preserve">If the summarizing collection supplies: </w:t>
      </w:r>
      <w:proofErr w:type="spellStart"/>
      <w:r>
        <w:rPr>
          <w:lang w:eastAsia="ja-JP"/>
        </w:rPr>
        <w:t>phenomenonTime</w:t>
      </w:r>
      <w:proofErr w:type="spellEnd"/>
      <w:r>
        <w:rPr>
          <w:lang w:eastAsia="ja-JP"/>
        </w:rPr>
        <w:t xml:space="preserve">=2020-01-01T00:00:00Z/2020-02-01T00:00:00Z, </w:t>
      </w:r>
      <w:proofErr w:type="spellStart"/>
      <w:r>
        <w:rPr>
          <w:lang w:eastAsia="ja-JP"/>
        </w:rPr>
        <w:t>validTime</w:t>
      </w:r>
      <w:proofErr w:type="spellEnd"/>
      <w:r>
        <w:rPr>
          <w:lang w:eastAsia="ja-JP"/>
        </w:rPr>
        <w:t>=[empty/NIL/null] and no other properties, this would mean that:</w:t>
      </w:r>
    </w:p>
    <w:p w14:paraId="747D982A" w14:textId="0B2B7ADF" w:rsidR="00134DF7" w:rsidRDefault="00134DF7" w:rsidP="00220B53">
      <w:pPr>
        <w:pStyle w:val="ListParagraph"/>
        <w:numPr>
          <w:ilvl w:val="0"/>
          <w:numId w:val="18"/>
        </w:numPr>
        <w:rPr>
          <w:lang w:eastAsia="ja-JP"/>
        </w:rPr>
      </w:pPr>
      <w:r>
        <w:rPr>
          <w:lang w:eastAsia="ja-JP"/>
        </w:rPr>
        <w:t xml:space="preserve">Observations in the collection can have any value for the </w:t>
      </w:r>
      <w:proofErr w:type="spellStart"/>
      <w:r>
        <w:rPr>
          <w:lang w:eastAsia="ja-JP"/>
        </w:rPr>
        <w:t>resultTime</w:t>
      </w:r>
      <w:proofErr w:type="spellEnd"/>
      <w:r>
        <w:rPr>
          <w:lang w:eastAsia="ja-JP"/>
        </w:rPr>
        <w:t xml:space="preserve"> property, since it is absent from the collection. </w:t>
      </w:r>
    </w:p>
    <w:p w14:paraId="11438137" w14:textId="78535F91" w:rsidR="00134DF7" w:rsidRDefault="00134DF7" w:rsidP="00220B53">
      <w:pPr>
        <w:pStyle w:val="ListParagraph"/>
        <w:numPr>
          <w:ilvl w:val="0"/>
          <w:numId w:val="18"/>
        </w:numPr>
        <w:rPr>
          <w:lang w:eastAsia="ja-JP"/>
        </w:rPr>
      </w:pPr>
      <w:r>
        <w:rPr>
          <w:lang w:eastAsia="ja-JP"/>
        </w:rPr>
        <w:t xml:space="preserve">None of the Observations in the collection provide a value for </w:t>
      </w:r>
      <w:proofErr w:type="spellStart"/>
      <w:r>
        <w:rPr>
          <w:lang w:eastAsia="ja-JP"/>
        </w:rPr>
        <w:t>validTime</w:t>
      </w:r>
      <w:proofErr w:type="spellEnd"/>
      <w:r w:rsidR="00CA068B">
        <w:rPr>
          <w:lang w:eastAsia="ja-JP"/>
        </w:rPr>
        <w:br/>
        <w:t>Note: [empty/NIL/null] is a placeholder for the encoding specific representation of the absence of information.</w:t>
      </w:r>
    </w:p>
    <w:p w14:paraId="65C0DB7E" w14:textId="7CEA9A13" w:rsidR="00134DF7" w:rsidRDefault="00134DF7" w:rsidP="00220B53">
      <w:pPr>
        <w:pStyle w:val="ListParagraph"/>
        <w:numPr>
          <w:ilvl w:val="0"/>
          <w:numId w:val="18"/>
        </w:numPr>
        <w:rPr>
          <w:lang w:eastAsia="ja-JP"/>
        </w:rPr>
      </w:pPr>
      <w:r>
        <w:rPr>
          <w:lang w:eastAsia="ja-JP"/>
        </w:rPr>
        <w:t xml:space="preserve">Observations can have any value for the </w:t>
      </w:r>
      <w:proofErr w:type="spellStart"/>
      <w:r>
        <w:rPr>
          <w:lang w:eastAsia="ja-JP"/>
        </w:rPr>
        <w:t>phenomenonTime</w:t>
      </w:r>
      <w:proofErr w:type="spellEnd"/>
      <w:r>
        <w:rPr>
          <w:lang w:eastAsia="ja-JP"/>
        </w:rPr>
        <w:t xml:space="preserve"> property that falls completely in the given time range. Valid examples would be:</w:t>
      </w:r>
    </w:p>
    <w:p w14:paraId="32B159AD" w14:textId="7835793F" w:rsidR="00134DF7" w:rsidRDefault="00134DF7" w:rsidP="00220B53">
      <w:pPr>
        <w:pStyle w:val="ListParagraph"/>
        <w:numPr>
          <w:ilvl w:val="1"/>
          <w:numId w:val="18"/>
        </w:numPr>
        <w:rPr>
          <w:lang w:eastAsia="ja-JP"/>
        </w:rPr>
      </w:pPr>
      <w:r>
        <w:rPr>
          <w:lang w:eastAsia="ja-JP"/>
        </w:rPr>
        <w:t>2020-01-05T00:00:00+05:00</w:t>
      </w:r>
    </w:p>
    <w:p w14:paraId="58CA00B6" w14:textId="664C2058" w:rsidR="00134DF7" w:rsidRDefault="00134DF7" w:rsidP="00220B53">
      <w:pPr>
        <w:pStyle w:val="ListParagraph"/>
        <w:numPr>
          <w:ilvl w:val="1"/>
          <w:numId w:val="18"/>
        </w:numPr>
        <w:rPr>
          <w:lang w:eastAsia="ja-JP"/>
        </w:rPr>
      </w:pPr>
      <w:r>
        <w:rPr>
          <w:lang w:eastAsia="ja-JP"/>
        </w:rPr>
        <w:t>2020-01-05T10:00:00Z/2020-01-05T11:00:00Z</w:t>
      </w:r>
    </w:p>
    <w:p w14:paraId="588A2F2A" w14:textId="3A642D72" w:rsidR="00134DF7" w:rsidRDefault="00134DF7" w:rsidP="00220B53">
      <w:pPr>
        <w:pStyle w:val="ListParagraph"/>
        <w:numPr>
          <w:ilvl w:val="1"/>
          <w:numId w:val="18"/>
        </w:numPr>
        <w:rPr>
          <w:lang w:eastAsia="ja-JP"/>
        </w:rPr>
      </w:pPr>
      <w:r>
        <w:rPr>
          <w:lang w:eastAsia="ja-JP"/>
        </w:rPr>
        <w:t>2020-01-01T00:00:00Z/2020-02-01T00:00:00Z</w:t>
      </w:r>
    </w:p>
    <w:p w14:paraId="5179EAC3" w14:textId="77777777" w:rsidR="00E652EB" w:rsidRDefault="00134DF7" w:rsidP="00134DF7">
      <w:pPr>
        <w:rPr>
          <w:lang w:eastAsia="ja-JP"/>
        </w:rPr>
      </w:pPr>
      <w:r>
        <w:rPr>
          <w:lang w:eastAsia="ja-JP"/>
        </w:rPr>
        <w:t>EXAMPLE 2</w:t>
      </w:r>
    </w:p>
    <w:p w14:paraId="4840516C" w14:textId="26D4EC4C" w:rsidR="00134DF7" w:rsidRDefault="00134DF7" w:rsidP="00134DF7">
      <w:pPr>
        <w:rPr>
          <w:lang w:eastAsia="ja-JP"/>
        </w:rPr>
      </w:pPr>
      <w:r>
        <w:rPr>
          <w:lang w:eastAsia="ja-JP"/>
        </w:rPr>
        <w:t>If the summarizing collection supplies: result=1, this would mean that all the Observations in the collection have a value of 1 for the result property.</w:t>
      </w:r>
    </w:p>
    <w:p w14:paraId="49A73C99" w14:textId="77777777" w:rsidR="00E652EB" w:rsidRDefault="00E652EB" w:rsidP="00134DF7">
      <w:pPr>
        <w:rPr>
          <w:lang w:eastAsia="ja-JP"/>
        </w:rPr>
      </w:pPr>
    </w:p>
    <w:p w14:paraId="62878CFB" w14:textId="4D301BCC" w:rsidR="00E652EB" w:rsidRDefault="00134DF7" w:rsidP="00134DF7">
      <w:pPr>
        <w:rPr>
          <w:lang w:eastAsia="ja-JP"/>
        </w:rPr>
      </w:pPr>
      <w:r>
        <w:rPr>
          <w:lang w:eastAsia="ja-JP"/>
        </w:rPr>
        <w:t>EXAMPLE 3</w:t>
      </w:r>
    </w:p>
    <w:p w14:paraId="66807D0A" w14:textId="2627DE4A" w:rsidR="00134DF7" w:rsidRDefault="00134DF7" w:rsidP="00134DF7">
      <w:pPr>
        <w:rPr>
          <w:lang w:eastAsia="ja-JP"/>
        </w:rPr>
      </w:pPr>
      <w:r>
        <w:rPr>
          <w:lang w:eastAsia="ja-JP"/>
        </w:rPr>
        <w:t>If the summarizing collection supplies: result=1, 2, 5, [8 - 11] (the values 1, 2 and 5, and the range 8-11), then examples of possible values for the result property on the contained Observations are:</w:t>
      </w:r>
    </w:p>
    <w:p w14:paraId="6A49DC8B" w14:textId="227716A9" w:rsidR="00134DF7" w:rsidRDefault="00134DF7" w:rsidP="00220B53">
      <w:pPr>
        <w:pStyle w:val="ListParagraph"/>
        <w:numPr>
          <w:ilvl w:val="0"/>
          <w:numId w:val="19"/>
        </w:numPr>
        <w:rPr>
          <w:lang w:eastAsia="ja-JP"/>
        </w:rPr>
      </w:pPr>
      <w:r>
        <w:rPr>
          <w:lang w:eastAsia="ja-JP"/>
        </w:rPr>
        <w:t>1</w:t>
      </w:r>
    </w:p>
    <w:p w14:paraId="2E9EC0A0" w14:textId="03279F19" w:rsidR="00134DF7" w:rsidRDefault="00134DF7" w:rsidP="00220B53">
      <w:pPr>
        <w:pStyle w:val="ListParagraph"/>
        <w:numPr>
          <w:ilvl w:val="0"/>
          <w:numId w:val="19"/>
        </w:numPr>
        <w:rPr>
          <w:lang w:eastAsia="ja-JP"/>
        </w:rPr>
      </w:pPr>
      <w:r>
        <w:rPr>
          <w:lang w:eastAsia="ja-JP"/>
        </w:rPr>
        <w:t>9</w:t>
      </w:r>
    </w:p>
    <w:p w14:paraId="1B5084D5" w14:textId="3EB42789" w:rsidR="00134DF7" w:rsidRDefault="00134DF7" w:rsidP="00220B53">
      <w:pPr>
        <w:pStyle w:val="ListParagraph"/>
        <w:numPr>
          <w:ilvl w:val="0"/>
          <w:numId w:val="19"/>
        </w:numPr>
        <w:rPr>
          <w:lang w:eastAsia="ja-JP"/>
        </w:rPr>
      </w:pPr>
      <w:r>
        <w:rPr>
          <w:lang w:eastAsia="ja-JP"/>
        </w:rPr>
        <w:t>2, 5 (a set with the two values)</w:t>
      </w:r>
    </w:p>
    <w:p w14:paraId="7B049686" w14:textId="3E753F07" w:rsidR="00134DF7" w:rsidRDefault="00134DF7" w:rsidP="00220B53">
      <w:pPr>
        <w:pStyle w:val="ListParagraph"/>
        <w:numPr>
          <w:ilvl w:val="0"/>
          <w:numId w:val="19"/>
        </w:numPr>
        <w:rPr>
          <w:lang w:eastAsia="ja-JP"/>
        </w:rPr>
      </w:pPr>
      <w:r>
        <w:rPr>
          <w:lang w:eastAsia="ja-JP"/>
        </w:rPr>
        <w:t>[8.1 - 9.2] (a range of 8.1 to 9.2)</w:t>
      </w:r>
    </w:p>
    <w:p w14:paraId="7A0F86E4" w14:textId="18FA707E" w:rsidR="00134DF7" w:rsidRDefault="00134DF7" w:rsidP="00220B53">
      <w:pPr>
        <w:pStyle w:val="ListParagraph"/>
        <w:numPr>
          <w:ilvl w:val="0"/>
          <w:numId w:val="19"/>
        </w:numPr>
        <w:rPr>
          <w:lang w:eastAsia="ja-JP"/>
        </w:rPr>
      </w:pPr>
      <w:r>
        <w:rPr>
          <w:lang w:eastAsia="ja-JP"/>
        </w:rPr>
        <w:t>1, 2, 5, [8 - 11] (the exact set of values from the collection)</w:t>
      </w:r>
    </w:p>
    <w:p w14:paraId="55015643" w14:textId="77777777" w:rsidR="00E652EB" w:rsidRDefault="00E652EB" w:rsidP="00134DF7">
      <w:pPr>
        <w:rPr>
          <w:lang w:eastAsia="ja-JP"/>
        </w:rPr>
      </w:pPr>
    </w:p>
    <w:p w14:paraId="2ECBAF8E" w14:textId="2FCC8B1B" w:rsidR="00E652EB" w:rsidRDefault="00134DF7" w:rsidP="00134DF7">
      <w:pPr>
        <w:rPr>
          <w:lang w:eastAsia="ja-JP"/>
        </w:rPr>
      </w:pPr>
      <w:r>
        <w:rPr>
          <w:lang w:eastAsia="ja-JP"/>
        </w:rPr>
        <w:t>EXAMPLE 4</w:t>
      </w:r>
    </w:p>
    <w:p w14:paraId="40B6CE8A" w14:textId="39B9FA7F" w:rsidR="00134DF7" w:rsidRDefault="00134DF7" w:rsidP="00134DF7">
      <w:pPr>
        <w:rPr>
          <w:lang w:eastAsia="ja-JP"/>
        </w:rPr>
      </w:pPr>
      <w:r>
        <w:rPr>
          <w:lang w:eastAsia="ja-JP"/>
        </w:rPr>
        <w:t>If the summarizing collection supplies:</w:t>
      </w:r>
    </w:p>
    <w:p w14:paraId="401E6BC2" w14:textId="015453EA" w:rsidR="00134DF7" w:rsidRDefault="00134DF7" w:rsidP="00220B53">
      <w:pPr>
        <w:pStyle w:val="ListParagraph"/>
        <w:numPr>
          <w:ilvl w:val="0"/>
          <w:numId w:val="20"/>
        </w:numPr>
        <w:rPr>
          <w:lang w:eastAsia="ja-JP"/>
        </w:rPr>
      </w:pPr>
      <w:r>
        <w:rPr>
          <w:lang w:eastAsia="ja-JP"/>
        </w:rPr>
        <w:lastRenderedPageBreak/>
        <w:t>ultimateFeatureOfInterest=https://example.org/collections/42/items/42,</w:t>
      </w:r>
    </w:p>
    <w:p w14:paraId="6A18D355" w14:textId="4A55F982" w:rsidR="00134DF7" w:rsidRDefault="00134DF7" w:rsidP="00220B53">
      <w:pPr>
        <w:pStyle w:val="ListParagraph"/>
        <w:numPr>
          <w:ilvl w:val="0"/>
          <w:numId w:val="20"/>
        </w:numPr>
        <w:rPr>
          <w:lang w:eastAsia="ja-JP"/>
        </w:rPr>
      </w:pPr>
      <w:r>
        <w:rPr>
          <w:lang w:eastAsia="ja-JP"/>
        </w:rPr>
        <w:t>deployment=[empty/NIL/null] (</w:t>
      </w:r>
      <w:proofErr w:type="gramStart"/>
      <w:r>
        <w:rPr>
          <w:lang w:eastAsia="ja-JP"/>
        </w:rPr>
        <w:t>i.e.</w:t>
      </w:r>
      <w:proofErr w:type="gramEnd"/>
      <w:r>
        <w:rPr>
          <w:lang w:eastAsia="ja-JP"/>
        </w:rPr>
        <w:t xml:space="preserve"> property provided but with no content),</w:t>
      </w:r>
    </w:p>
    <w:p w14:paraId="55704642" w14:textId="5E2B021C" w:rsidR="00134DF7" w:rsidRDefault="00134DF7" w:rsidP="00220B53">
      <w:pPr>
        <w:pStyle w:val="ListParagraph"/>
        <w:numPr>
          <w:ilvl w:val="0"/>
          <w:numId w:val="20"/>
        </w:numPr>
        <w:rPr>
          <w:lang w:eastAsia="ja-JP"/>
        </w:rPr>
      </w:pPr>
      <w:r>
        <w:rPr>
          <w:lang w:eastAsia="ja-JP"/>
        </w:rPr>
        <w:t>observer</w:t>
      </w:r>
      <w:proofErr w:type="gramStart"/>
      <w:r>
        <w:rPr>
          <w:lang w:eastAsia="ja-JP"/>
        </w:rPr>
        <w:t>=[</w:t>
      </w:r>
      <w:proofErr w:type="gramEnd"/>
      <w:r>
        <w:rPr>
          <w:lang w:eastAsia="ja-JP"/>
        </w:rPr>
        <w:t>https://example.org/v1.1/Sensors/41, https://example.org/v1.1/Sensors/43]</w:t>
      </w:r>
    </w:p>
    <w:p w14:paraId="4F443EC6" w14:textId="77777777" w:rsidR="00134DF7" w:rsidRDefault="00134DF7" w:rsidP="00134DF7">
      <w:pPr>
        <w:rPr>
          <w:lang w:eastAsia="ja-JP"/>
        </w:rPr>
      </w:pPr>
      <w:r>
        <w:rPr>
          <w:lang w:eastAsia="ja-JP"/>
        </w:rPr>
        <w:t>then this means:</w:t>
      </w:r>
    </w:p>
    <w:p w14:paraId="082901E2" w14:textId="345528EB" w:rsidR="00134DF7" w:rsidRDefault="00134DF7" w:rsidP="00220B53">
      <w:pPr>
        <w:pStyle w:val="ListParagraph"/>
        <w:numPr>
          <w:ilvl w:val="0"/>
          <w:numId w:val="21"/>
        </w:numPr>
        <w:rPr>
          <w:lang w:eastAsia="ja-JP"/>
        </w:rPr>
      </w:pPr>
      <w:del w:id="331" w:author="Katharina Schleidt" w:date="2021-07-05T20:01:00Z">
        <w:r w:rsidDel="00B32239">
          <w:rPr>
            <w:lang w:eastAsia="ja-JP"/>
          </w:rPr>
          <w:delText xml:space="preserve">the </w:delText>
        </w:r>
      </w:del>
      <w:ins w:id="332" w:author="Katharina Schleidt" w:date="2021-07-05T20:01:00Z">
        <w:r w:rsidR="00B32239">
          <w:rPr>
            <w:lang w:eastAsia="ja-JP"/>
          </w:rPr>
          <w:t>T</w:t>
        </w:r>
        <w:r w:rsidR="00B32239">
          <w:rPr>
            <w:lang w:eastAsia="ja-JP"/>
          </w:rPr>
          <w:t xml:space="preserve">he </w:t>
        </w:r>
      </w:ins>
      <w:r>
        <w:rPr>
          <w:lang w:eastAsia="ja-JP"/>
        </w:rPr>
        <w:t xml:space="preserve">Observations in the collection all have the same </w:t>
      </w:r>
      <w:proofErr w:type="spellStart"/>
      <w:r>
        <w:rPr>
          <w:lang w:eastAsia="ja-JP"/>
        </w:rPr>
        <w:t>ultimateFeatureOfInterest</w:t>
      </w:r>
      <w:proofErr w:type="spellEnd"/>
      <w:r>
        <w:rPr>
          <w:lang w:eastAsia="ja-JP"/>
        </w:rPr>
        <w:t xml:space="preserve"> (a reference to https://example.org/collections/42/items/42</w:t>
      </w:r>
      <w:del w:id="333" w:author="Katharina Schleidt" w:date="2021-07-05T20:01:00Z">
        <w:r w:rsidDel="00B32239">
          <w:rPr>
            <w:lang w:eastAsia="ja-JP"/>
          </w:rPr>
          <w:delText>),</w:delText>
        </w:r>
      </w:del>
      <w:ins w:id="334" w:author="Katharina Schleidt" w:date="2021-07-05T20:01:00Z">
        <w:r w:rsidR="00B32239">
          <w:rPr>
            <w:lang w:eastAsia="ja-JP"/>
          </w:rPr>
          <w:t>)</w:t>
        </w:r>
        <w:r w:rsidR="00B32239">
          <w:rPr>
            <w:lang w:eastAsia="ja-JP"/>
          </w:rPr>
          <w:t>.</w:t>
        </w:r>
      </w:ins>
    </w:p>
    <w:p w14:paraId="2839E750" w14:textId="510F7655" w:rsidR="00134DF7" w:rsidRDefault="00134DF7" w:rsidP="00220B53">
      <w:pPr>
        <w:pStyle w:val="ListParagraph"/>
        <w:numPr>
          <w:ilvl w:val="0"/>
          <w:numId w:val="21"/>
        </w:numPr>
        <w:rPr>
          <w:lang w:eastAsia="ja-JP"/>
        </w:rPr>
      </w:pPr>
      <w:del w:id="335" w:author="Katharina Schleidt" w:date="2021-07-05T20:01:00Z">
        <w:r w:rsidDel="00B32239">
          <w:rPr>
            <w:lang w:eastAsia="ja-JP"/>
          </w:rPr>
          <w:delText xml:space="preserve">none </w:delText>
        </w:r>
      </w:del>
      <w:ins w:id="336" w:author="Katharina Schleidt" w:date="2021-07-05T20:01:00Z">
        <w:r w:rsidR="00B32239">
          <w:rPr>
            <w:lang w:eastAsia="ja-JP"/>
          </w:rPr>
          <w:t>N</w:t>
        </w:r>
        <w:r w:rsidR="00B32239">
          <w:rPr>
            <w:lang w:eastAsia="ja-JP"/>
          </w:rPr>
          <w:t xml:space="preserve">one </w:t>
        </w:r>
      </w:ins>
      <w:r>
        <w:rPr>
          <w:lang w:eastAsia="ja-JP"/>
        </w:rPr>
        <w:t>of the Observations in the collection have a (reference to a) deployment</w:t>
      </w:r>
      <w:del w:id="337" w:author="Katharina Schleidt" w:date="2021-07-05T20:01:00Z">
        <w:r w:rsidDel="00B32239">
          <w:rPr>
            <w:lang w:eastAsia="ja-JP"/>
          </w:rPr>
          <w:delText>,</w:delText>
        </w:r>
      </w:del>
      <w:ins w:id="338" w:author="Katharina Schleidt" w:date="2021-07-05T20:01:00Z">
        <w:r w:rsidR="00B32239">
          <w:rPr>
            <w:lang w:eastAsia="ja-JP"/>
          </w:rPr>
          <w:t>.</w:t>
        </w:r>
      </w:ins>
    </w:p>
    <w:p w14:paraId="506BA1FB" w14:textId="1FF171A8" w:rsidR="00134DF7" w:rsidRDefault="00134DF7" w:rsidP="00220B53">
      <w:pPr>
        <w:pStyle w:val="ListParagraph"/>
        <w:numPr>
          <w:ilvl w:val="0"/>
          <w:numId w:val="21"/>
        </w:numPr>
        <w:rPr>
          <w:lang w:eastAsia="ja-JP"/>
        </w:rPr>
      </w:pPr>
      <w:del w:id="339" w:author="Katharina Schleidt" w:date="2021-07-05T20:01:00Z">
        <w:r w:rsidDel="00B32239">
          <w:rPr>
            <w:lang w:eastAsia="ja-JP"/>
          </w:rPr>
          <w:delText xml:space="preserve">all </w:delText>
        </w:r>
      </w:del>
      <w:ins w:id="340" w:author="Katharina Schleidt" w:date="2021-07-05T20:01:00Z">
        <w:r w:rsidR="00B32239">
          <w:rPr>
            <w:lang w:eastAsia="ja-JP"/>
          </w:rPr>
          <w:t>A</w:t>
        </w:r>
        <w:r w:rsidR="00B32239">
          <w:rPr>
            <w:lang w:eastAsia="ja-JP"/>
          </w:rPr>
          <w:t xml:space="preserve">ll </w:t>
        </w:r>
      </w:ins>
      <w:r>
        <w:rPr>
          <w:lang w:eastAsia="ja-JP"/>
        </w:rPr>
        <w:t>Observations in the collection have either one, or both, of the referenced Observers.</w:t>
      </w:r>
    </w:p>
    <w:p w14:paraId="67D6BD93" w14:textId="39021CB4" w:rsidR="00E651B7" w:rsidRDefault="00134DF7" w:rsidP="00220B53">
      <w:pPr>
        <w:pStyle w:val="ListParagraph"/>
        <w:numPr>
          <w:ilvl w:val="0"/>
          <w:numId w:val="21"/>
        </w:numPr>
        <w:rPr>
          <w:lang w:eastAsia="ja-JP"/>
        </w:rPr>
      </w:pPr>
      <w:r>
        <w:rPr>
          <w:lang w:eastAsia="ja-JP"/>
        </w:rPr>
        <w:t xml:space="preserve">Since the </w:t>
      </w:r>
      <w:proofErr w:type="spellStart"/>
      <w:r>
        <w:rPr>
          <w:lang w:eastAsia="ja-JP"/>
        </w:rPr>
        <w:t>proximateFeatureOfInterest</w:t>
      </w:r>
      <w:proofErr w:type="spellEnd"/>
      <w:r>
        <w:rPr>
          <w:lang w:eastAsia="ja-JP"/>
        </w:rPr>
        <w:t xml:space="preserve"> is not specified in the collection, the Observations in the collection can have any value for this field.</w:t>
      </w:r>
    </w:p>
    <w:p w14:paraId="2113F976" w14:textId="2E2AC978" w:rsidR="00FD36EC" w:rsidRDefault="00FD36EC" w:rsidP="00FD36EC">
      <w:pPr>
        <w:rPr>
          <w:lang w:eastAsia="ja-JP"/>
        </w:rPr>
      </w:pPr>
    </w:p>
    <w:p w14:paraId="3A7FBEC9" w14:textId="6B16446A" w:rsidR="00FD36EC" w:rsidRDefault="00FD36EC" w:rsidP="00FD36EC">
      <w:pPr>
        <w:pStyle w:val="Heading3"/>
      </w:pPr>
      <w:r w:rsidRPr="00FD36EC">
        <w:t>Association member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D36EC" w14:paraId="0B0F988F" w14:textId="77777777" w:rsidTr="00FD36EC">
        <w:tc>
          <w:tcPr>
            <w:tcW w:w="4526" w:type="dxa"/>
            <w:shd w:val="clear" w:color="auto" w:fill="auto"/>
            <w:tcMar>
              <w:top w:w="100" w:type="dxa"/>
              <w:left w:w="100" w:type="dxa"/>
              <w:bottom w:w="100" w:type="dxa"/>
              <w:right w:w="100" w:type="dxa"/>
            </w:tcMar>
          </w:tcPr>
          <w:p w14:paraId="6A356B07" w14:textId="77777777" w:rsidR="00FD36EC" w:rsidRDefault="00FD36EC"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/member-</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1E57E933" w14:textId="77777777" w:rsidR="00FD36EC" w:rsidRDefault="00FD36EC" w:rsidP="001A5B74">
            <w:pPr>
              <w:widowControl w:val="0"/>
              <w:spacing w:line="240" w:lineRule="auto"/>
              <w:rPr>
                <w:sz w:val="20"/>
                <w:szCs w:val="20"/>
              </w:rPr>
            </w:pPr>
            <w:r>
              <w:rPr>
                <w:sz w:val="20"/>
                <w:szCs w:val="20"/>
              </w:rPr>
              <w:t xml:space="preserve">An </w:t>
            </w:r>
            <w:r>
              <w:rPr>
                <w:b/>
                <w:sz w:val="20"/>
                <w:szCs w:val="20"/>
              </w:rPr>
              <w:t xml:space="preserve">Observation </w:t>
            </w:r>
            <w:r>
              <w:rPr>
                <w:sz w:val="20"/>
                <w:szCs w:val="20"/>
              </w:rPr>
              <w:t xml:space="preserve">that is part of this </w:t>
            </w:r>
            <w:proofErr w:type="spellStart"/>
            <w:r>
              <w:rPr>
                <w:b/>
                <w:sz w:val="20"/>
                <w:szCs w:val="20"/>
              </w:rPr>
              <w:t>ObservationCollection</w:t>
            </w:r>
            <w:proofErr w:type="spellEnd"/>
            <w:r>
              <w:rPr>
                <w:sz w:val="20"/>
                <w:szCs w:val="20"/>
              </w:rPr>
              <w:t>.</w:t>
            </w:r>
          </w:p>
          <w:p w14:paraId="2D9A1475" w14:textId="77777777" w:rsidR="00FD36EC" w:rsidRDefault="00FD36EC" w:rsidP="001A5B74">
            <w:pPr>
              <w:widowControl w:val="0"/>
              <w:spacing w:line="240" w:lineRule="auto"/>
              <w:rPr>
                <w:sz w:val="20"/>
                <w:szCs w:val="20"/>
              </w:rPr>
            </w:pPr>
            <w:r>
              <w:rPr>
                <w:sz w:val="20"/>
                <w:szCs w:val="20"/>
              </w:rPr>
              <w:t xml:space="preserve">If a reference to a member </w:t>
            </w:r>
            <w:r>
              <w:rPr>
                <w:b/>
                <w:sz w:val="20"/>
                <w:szCs w:val="20"/>
              </w:rPr>
              <w:t xml:space="preserve">Observation </w:t>
            </w:r>
            <w:r>
              <w:rPr>
                <w:sz w:val="20"/>
                <w:szCs w:val="20"/>
              </w:rPr>
              <w:t xml:space="preserve">is provided, the association with the role </w:t>
            </w:r>
            <w:r>
              <w:rPr>
                <w:b/>
                <w:sz w:val="20"/>
                <w:szCs w:val="20"/>
              </w:rPr>
              <w:t xml:space="preserve">member </w:t>
            </w:r>
            <w:r>
              <w:rPr>
                <w:sz w:val="20"/>
                <w:szCs w:val="20"/>
              </w:rPr>
              <w:t>SHALL be used.</w:t>
            </w:r>
          </w:p>
        </w:tc>
      </w:tr>
    </w:tbl>
    <w:p w14:paraId="504B943D" w14:textId="46E1F057" w:rsidR="00FD36EC" w:rsidRDefault="00FD36EC" w:rsidP="00FD36EC">
      <w:pPr>
        <w:rPr>
          <w:lang w:eastAsia="ja-JP"/>
        </w:rPr>
      </w:pPr>
    </w:p>
    <w:p w14:paraId="64CE1850" w14:textId="1F029C7E" w:rsidR="006857A8" w:rsidRDefault="006857A8" w:rsidP="006857A8">
      <w:pPr>
        <w:pStyle w:val="Heading3"/>
      </w:pPr>
      <w:r w:rsidRPr="006857A8">
        <w:t xml:space="preserve">Association </w:t>
      </w:r>
      <w:proofErr w:type="spellStart"/>
      <w:r w:rsidRPr="006857A8">
        <w:t>memberCharacteristics</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6857A8" w14:paraId="61D8B774" w14:textId="77777777" w:rsidTr="006857A8">
        <w:tc>
          <w:tcPr>
            <w:tcW w:w="4526" w:type="dxa"/>
            <w:shd w:val="clear" w:color="auto" w:fill="auto"/>
            <w:tcMar>
              <w:top w:w="100" w:type="dxa"/>
              <w:left w:w="100" w:type="dxa"/>
              <w:bottom w:w="100" w:type="dxa"/>
              <w:right w:w="100" w:type="dxa"/>
            </w:tcMar>
          </w:tcPr>
          <w:p w14:paraId="73DA1B15" w14:textId="77777777" w:rsidR="006857A8" w:rsidRDefault="006857A8"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w:t>
            </w:r>
            <w:proofErr w:type="spellStart"/>
            <w:r>
              <w:rPr>
                <w:sz w:val="20"/>
                <w:szCs w:val="20"/>
              </w:rPr>
              <w:t>memberCharacteristics-sem</w:t>
            </w:r>
            <w:proofErr w:type="spellEnd"/>
          </w:p>
        </w:tc>
        <w:tc>
          <w:tcPr>
            <w:tcW w:w="5245" w:type="dxa"/>
            <w:shd w:val="clear" w:color="auto" w:fill="auto"/>
            <w:tcMar>
              <w:top w:w="100" w:type="dxa"/>
              <w:left w:w="100" w:type="dxa"/>
              <w:bottom w:w="100" w:type="dxa"/>
              <w:right w:w="100" w:type="dxa"/>
            </w:tcMar>
          </w:tcPr>
          <w:p w14:paraId="114DE3FA" w14:textId="77777777" w:rsidR="006857A8" w:rsidRDefault="006857A8" w:rsidP="001A5B74">
            <w:pPr>
              <w:widowControl w:val="0"/>
              <w:spacing w:line="240" w:lineRule="auto"/>
              <w:rPr>
                <w:sz w:val="20"/>
                <w:szCs w:val="20"/>
              </w:rPr>
            </w:pPr>
            <w:r>
              <w:rPr>
                <w:sz w:val="20"/>
                <w:szCs w:val="20"/>
              </w:rPr>
              <w:t xml:space="preserve">Information on </w:t>
            </w:r>
            <w:proofErr w:type="spellStart"/>
            <w:r>
              <w:rPr>
                <w:b/>
                <w:sz w:val="20"/>
                <w:szCs w:val="20"/>
              </w:rPr>
              <w:t>ObservationCharacteristics</w:t>
            </w:r>
            <w:proofErr w:type="spellEnd"/>
            <w:r>
              <w:rPr>
                <w:b/>
                <w:sz w:val="20"/>
                <w:szCs w:val="20"/>
              </w:rPr>
              <w:t xml:space="preserve"> </w:t>
            </w:r>
            <w:r>
              <w:rPr>
                <w:sz w:val="20"/>
                <w:szCs w:val="20"/>
              </w:rPr>
              <w:t xml:space="preserve">of </w:t>
            </w:r>
            <w:r>
              <w:rPr>
                <w:b/>
                <w:sz w:val="20"/>
                <w:szCs w:val="20"/>
              </w:rPr>
              <w:t xml:space="preserve">Observations </w:t>
            </w:r>
            <w:r>
              <w:rPr>
                <w:sz w:val="20"/>
                <w:szCs w:val="20"/>
              </w:rPr>
              <w:t xml:space="preserve">contained within the </w:t>
            </w:r>
            <w:proofErr w:type="spellStart"/>
            <w:r>
              <w:rPr>
                <w:b/>
                <w:sz w:val="20"/>
                <w:szCs w:val="20"/>
              </w:rPr>
              <w:t>ObservationCollection</w:t>
            </w:r>
            <w:proofErr w:type="spellEnd"/>
            <w:r>
              <w:rPr>
                <w:sz w:val="20"/>
                <w:szCs w:val="20"/>
              </w:rPr>
              <w:t>.</w:t>
            </w:r>
          </w:p>
          <w:p w14:paraId="742F9E4C" w14:textId="77777777" w:rsidR="006857A8" w:rsidRDefault="006857A8" w:rsidP="001A5B74">
            <w:pPr>
              <w:widowControl w:val="0"/>
              <w:spacing w:line="240" w:lineRule="auto"/>
              <w:rPr>
                <w:sz w:val="20"/>
                <w:szCs w:val="20"/>
              </w:rPr>
            </w:pPr>
            <w:r>
              <w:rPr>
                <w:sz w:val="20"/>
                <w:szCs w:val="20"/>
              </w:rPr>
              <w:t xml:space="preserve">If a reference to </w:t>
            </w:r>
            <w:proofErr w:type="spellStart"/>
            <w:r>
              <w:rPr>
                <w:b/>
                <w:sz w:val="20"/>
                <w:szCs w:val="20"/>
              </w:rPr>
              <w:t>ObservationCharacteristics</w:t>
            </w:r>
            <w:proofErr w:type="spellEnd"/>
            <w:r>
              <w:rPr>
                <w:b/>
                <w:sz w:val="20"/>
                <w:szCs w:val="20"/>
              </w:rPr>
              <w:t xml:space="preserve"> </w:t>
            </w:r>
            <w:r>
              <w:rPr>
                <w:sz w:val="20"/>
                <w:szCs w:val="20"/>
              </w:rPr>
              <w:t xml:space="preserve">pertaining to the collection members is provided, the association with the role </w:t>
            </w:r>
            <w:proofErr w:type="spellStart"/>
            <w:r>
              <w:rPr>
                <w:b/>
                <w:sz w:val="20"/>
                <w:szCs w:val="20"/>
              </w:rPr>
              <w:t>memberCharacteristics</w:t>
            </w:r>
            <w:proofErr w:type="spellEnd"/>
            <w:r>
              <w:rPr>
                <w:b/>
                <w:sz w:val="20"/>
                <w:szCs w:val="20"/>
              </w:rPr>
              <w:t xml:space="preserve"> </w:t>
            </w:r>
            <w:r>
              <w:rPr>
                <w:sz w:val="20"/>
                <w:szCs w:val="20"/>
              </w:rPr>
              <w:t>SHALL be used.</w:t>
            </w:r>
          </w:p>
        </w:tc>
      </w:tr>
    </w:tbl>
    <w:p w14:paraId="19790816" w14:textId="77777777" w:rsidR="00835D52" w:rsidRDefault="00835D52" w:rsidP="006857A8">
      <w:pPr>
        <w:rPr>
          <w:lang w:eastAsia="ja-JP"/>
        </w:rPr>
      </w:pPr>
    </w:p>
    <w:p w14:paraId="423A5A47" w14:textId="5337FD0C" w:rsidR="006857A8" w:rsidRDefault="00835D52" w:rsidP="00835D52">
      <w:pPr>
        <w:pStyle w:val="Heading3"/>
      </w:pPr>
      <w:r w:rsidRPr="00835D52">
        <w:t xml:space="preserve">Association </w:t>
      </w:r>
      <w:proofErr w:type="spellStart"/>
      <w:r w:rsidRPr="00835D52">
        <w:t>relatedCollection</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35D52" w14:paraId="6D8DF38F" w14:textId="77777777" w:rsidTr="00835D52">
        <w:tc>
          <w:tcPr>
            <w:tcW w:w="4526" w:type="dxa"/>
            <w:shd w:val="clear" w:color="auto" w:fill="auto"/>
            <w:tcMar>
              <w:top w:w="100" w:type="dxa"/>
              <w:left w:w="100" w:type="dxa"/>
              <w:bottom w:w="100" w:type="dxa"/>
              <w:right w:w="100" w:type="dxa"/>
            </w:tcMar>
          </w:tcPr>
          <w:p w14:paraId="539C7BD8" w14:textId="77777777" w:rsidR="00835D52" w:rsidRDefault="00835D52"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ObservationCollection</w:t>
            </w:r>
            <w:proofErr w:type="spellEnd"/>
            <w:r>
              <w:rPr>
                <w:sz w:val="20"/>
                <w:szCs w:val="20"/>
              </w:rPr>
              <w:t>/</w:t>
            </w:r>
            <w:proofErr w:type="spellStart"/>
            <w:r>
              <w:rPr>
                <w:sz w:val="20"/>
                <w:szCs w:val="20"/>
              </w:rPr>
              <w:t>relatedCollection-sem</w:t>
            </w:r>
            <w:proofErr w:type="spellEnd"/>
          </w:p>
        </w:tc>
        <w:tc>
          <w:tcPr>
            <w:tcW w:w="5245" w:type="dxa"/>
            <w:shd w:val="clear" w:color="auto" w:fill="auto"/>
            <w:tcMar>
              <w:top w:w="100" w:type="dxa"/>
              <w:left w:w="100" w:type="dxa"/>
              <w:bottom w:w="100" w:type="dxa"/>
              <w:right w:w="100" w:type="dxa"/>
            </w:tcMar>
          </w:tcPr>
          <w:p w14:paraId="3547F073" w14:textId="77777777" w:rsidR="00835D52" w:rsidRDefault="00835D52" w:rsidP="001A5B74">
            <w:pPr>
              <w:widowControl w:val="0"/>
              <w:spacing w:line="240" w:lineRule="auto"/>
              <w:rPr>
                <w:sz w:val="20"/>
                <w:szCs w:val="20"/>
              </w:rPr>
            </w:pPr>
            <w:r>
              <w:rPr>
                <w:sz w:val="20"/>
                <w:szCs w:val="20"/>
              </w:rPr>
              <w:t xml:space="preserve">A </w:t>
            </w:r>
            <w:proofErr w:type="spellStart"/>
            <w:r>
              <w:rPr>
                <w:b/>
                <w:sz w:val="20"/>
                <w:szCs w:val="20"/>
              </w:rPr>
              <w:t>ObservationCollection</w:t>
            </w:r>
            <w:proofErr w:type="spellEnd"/>
            <w:r>
              <w:rPr>
                <w:sz w:val="20"/>
                <w:szCs w:val="20"/>
              </w:rPr>
              <w:t xml:space="preserve"> the </w:t>
            </w:r>
            <w:proofErr w:type="spellStart"/>
            <w:r>
              <w:rPr>
                <w:b/>
                <w:sz w:val="20"/>
                <w:szCs w:val="20"/>
              </w:rPr>
              <w:t>ObservationCollection</w:t>
            </w:r>
            <w:proofErr w:type="spellEnd"/>
            <w:r>
              <w:rPr>
                <w:b/>
                <w:sz w:val="20"/>
                <w:szCs w:val="20"/>
              </w:rPr>
              <w:t xml:space="preserve"> </w:t>
            </w:r>
            <w:r>
              <w:rPr>
                <w:sz w:val="20"/>
                <w:szCs w:val="20"/>
              </w:rPr>
              <w:t>is related to.</w:t>
            </w:r>
          </w:p>
          <w:p w14:paraId="23E04398" w14:textId="51BDEC2E" w:rsidR="00835D52" w:rsidRDefault="00835D52" w:rsidP="001A5B74">
            <w:pPr>
              <w:widowControl w:val="0"/>
              <w:spacing w:line="240" w:lineRule="auto"/>
              <w:rPr>
                <w:sz w:val="20"/>
                <w:szCs w:val="20"/>
              </w:rPr>
            </w:pPr>
            <w:r>
              <w:rPr>
                <w:sz w:val="20"/>
                <w:szCs w:val="20"/>
              </w:rPr>
              <w:t xml:space="preserve">If a reference to a related </w:t>
            </w:r>
            <w:proofErr w:type="spellStart"/>
            <w:r>
              <w:rPr>
                <w:b/>
                <w:sz w:val="20"/>
                <w:szCs w:val="20"/>
              </w:rPr>
              <w:t>ObservationCollection</w:t>
            </w:r>
            <w:proofErr w:type="spellEnd"/>
            <w:r>
              <w:rPr>
                <w:b/>
                <w:sz w:val="20"/>
                <w:szCs w:val="20"/>
              </w:rPr>
              <w:t xml:space="preserve"> </w:t>
            </w:r>
            <w:r>
              <w:rPr>
                <w:sz w:val="20"/>
                <w:szCs w:val="20"/>
              </w:rPr>
              <w:t xml:space="preserve">is provided, the association with role </w:t>
            </w:r>
            <w:proofErr w:type="spellStart"/>
            <w:r>
              <w:rPr>
                <w:b/>
                <w:sz w:val="20"/>
                <w:szCs w:val="20"/>
              </w:rPr>
              <w:t>relatedCollection</w:t>
            </w:r>
            <w:proofErr w:type="spellEnd"/>
            <w:r>
              <w:rPr>
                <w:b/>
                <w:sz w:val="20"/>
                <w:szCs w:val="20"/>
              </w:rPr>
              <w:t xml:space="preserve"> </w:t>
            </w:r>
            <w:r>
              <w:rPr>
                <w:sz w:val="20"/>
                <w:szCs w:val="20"/>
              </w:rPr>
              <w:t xml:space="preserve">SHALL be used. The </w:t>
            </w:r>
            <w:proofErr w:type="spellStart"/>
            <w:proofErr w:type="gramStart"/>
            <w:r>
              <w:rPr>
                <w:b/>
                <w:sz w:val="20"/>
                <w:szCs w:val="20"/>
              </w:rPr>
              <w:t>context:GenericName</w:t>
            </w:r>
            <w:proofErr w:type="spellEnd"/>
            <w:proofErr w:type="gramEnd"/>
            <w:r>
              <w:rPr>
                <w:b/>
                <w:sz w:val="20"/>
                <w:szCs w:val="20"/>
              </w:rPr>
              <w:t xml:space="preserve"> </w:t>
            </w:r>
            <w:r>
              <w:rPr>
                <w:sz w:val="20"/>
                <w:szCs w:val="20"/>
              </w:rPr>
              <w:t>qualifier of this association may be used to provide further information as to the nature of the relation.</w:t>
            </w:r>
          </w:p>
        </w:tc>
      </w:tr>
    </w:tbl>
    <w:p w14:paraId="25F39306" w14:textId="6FD73508" w:rsidR="00835D52" w:rsidRDefault="00835D52" w:rsidP="00835D52">
      <w:pPr>
        <w:rPr>
          <w:lang w:eastAsia="ja-JP"/>
        </w:rPr>
      </w:pPr>
    </w:p>
    <w:p w14:paraId="2E1A7755" w14:textId="3139AC1A" w:rsidR="0070143C" w:rsidRDefault="00301203" w:rsidP="00301203">
      <w:pPr>
        <w:pStyle w:val="Heading2"/>
      </w:pPr>
      <w:bookmarkStart w:id="341" w:name="_Toc72768889"/>
      <w:proofErr w:type="spellStart"/>
      <w:r w:rsidRPr="00301203">
        <w:lastRenderedPageBreak/>
        <w:t>ObservingCapability</w:t>
      </w:r>
      <w:bookmarkEnd w:id="341"/>
      <w:proofErr w:type="spellEnd"/>
    </w:p>
    <w:p w14:paraId="0C8C3DD6" w14:textId="0D8A4645" w:rsidR="00301203" w:rsidRDefault="00301203" w:rsidP="00301203">
      <w:pPr>
        <w:pStyle w:val="Heading3"/>
      </w:pPr>
      <w:proofErr w:type="spellStart"/>
      <w:r w:rsidRPr="00301203">
        <w:t>ObservingCapability</w:t>
      </w:r>
      <w:proofErr w:type="spellEnd"/>
      <w:r w:rsidRPr="00301203">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0B26B5" w14:paraId="42A46739" w14:textId="77777777" w:rsidTr="000B26B5">
        <w:tc>
          <w:tcPr>
            <w:tcW w:w="2258" w:type="dxa"/>
            <w:shd w:val="clear" w:color="auto" w:fill="auto"/>
            <w:tcMar>
              <w:top w:w="100" w:type="dxa"/>
              <w:left w:w="100" w:type="dxa"/>
              <w:bottom w:w="100" w:type="dxa"/>
              <w:right w:w="100" w:type="dxa"/>
            </w:tcMar>
          </w:tcPr>
          <w:p w14:paraId="06AE7505" w14:textId="77777777" w:rsidR="000B26B5" w:rsidRDefault="000B26B5"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DCBE887" w14:textId="77777777" w:rsidR="000B26B5" w:rsidRDefault="000B26B5"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ObservingCapability</w:t>
            </w:r>
            <w:proofErr w:type="spellEnd"/>
          </w:p>
        </w:tc>
      </w:tr>
      <w:tr w:rsidR="000B26B5" w14:paraId="67A341E2" w14:textId="77777777" w:rsidTr="000B26B5">
        <w:tc>
          <w:tcPr>
            <w:tcW w:w="2258" w:type="dxa"/>
            <w:shd w:val="clear" w:color="auto" w:fill="auto"/>
            <w:tcMar>
              <w:top w:w="100" w:type="dxa"/>
              <w:left w:w="100" w:type="dxa"/>
              <w:bottom w:w="100" w:type="dxa"/>
              <w:right w:w="100" w:type="dxa"/>
            </w:tcMar>
          </w:tcPr>
          <w:p w14:paraId="3818CA01" w14:textId="77777777" w:rsidR="000B26B5" w:rsidRDefault="000B26B5"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2A0A491A" w14:textId="77777777" w:rsidR="000B26B5" w:rsidRDefault="000B26B5" w:rsidP="001A5B74">
            <w:pPr>
              <w:widowControl w:val="0"/>
              <w:spacing w:line="240" w:lineRule="auto"/>
              <w:rPr>
                <w:sz w:val="20"/>
                <w:szCs w:val="20"/>
              </w:rPr>
            </w:pPr>
            <w:r>
              <w:rPr>
                <w:sz w:val="20"/>
                <w:szCs w:val="20"/>
              </w:rPr>
              <w:t>Logical model</w:t>
            </w:r>
          </w:p>
        </w:tc>
      </w:tr>
      <w:tr w:rsidR="000B26B5" w14:paraId="3457929D" w14:textId="77777777" w:rsidTr="000B26B5">
        <w:tc>
          <w:tcPr>
            <w:tcW w:w="2258" w:type="dxa"/>
            <w:shd w:val="clear" w:color="auto" w:fill="auto"/>
            <w:tcMar>
              <w:top w:w="100" w:type="dxa"/>
              <w:left w:w="100" w:type="dxa"/>
              <w:bottom w:w="100" w:type="dxa"/>
              <w:right w:w="100" w:type="dxa"/>
            </w:tcMar>
          </w:tcPr>
          <w:p w14:paraId="7D237A54" w14:textId="77777777" w:rsidR="000B26B5" w:rsidRDefault="000B26B5"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5518D2B0" w14:textId="77777777" w:rsidR="000B26B5" w:rsidRDefault="000B26B5" w:rsidP="001A5B74">
            <w:pPr>
              <w:widowControl w:val="0"/>
              <w:spacing w:line="240" w:lineRule="auto"/>
              <w:rPr>
                <w:sz w:val="20"/>
                <w:szCs w:val="20"/>
              </w:rPr>
            </w:pPr>
            <w:r>
              <w:rPr>
                <w:sz w:val="20"/>
                <w:szCs w:val="20"/>
              </w:rPr>
              <w:t xml:space="preserve">Basic Observations - </w:t>
            </w:r>
            <w:proofErr w:type="spellStart"/>
            <w:r>
              <w:rPr>
                <w:sz w:val="20"/>
                <w:szCs w:val="20"/>
              </w:rPr>
              <w:t>ObservingCapability</w:t>
            </w:r>
            <w:proofErr w:type="spellEnd"/>
          </w:p>
        </w:tc>
      </w:tr>
      <w:tr w:rsidR="000B26B5" w14:paraId="38E14EA3" w14:textId="77777777" w:rsidTr="000B26B5">
        <w:tc>
          <w:tcPr>
            <w:tcW w:w="2258" w:type="dxa"/>
            <w:shd w:val="clear" w:color="auto" w:fill="auto"/>
            <w:tcMar>
              <w:top w:w="100" w:type="dxa"/>
              <w:left w:w="100" w:type="dxa"/>
              <w:bottom w:w="100" w:type="dxa"/>
              <w:right w:w="100" w:type="dxa"/>
            </w:tcMar>
          </w:tcPr>
          <w:p w14:paraId="1EA0615C" w14:textId="77777777" w:rsidR="000B26B5" w:rsidRDefault="000B26B5"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9C3D57A" w14:textId="77777777" w:rsidR="000B26B5" w:rsidRDefault="000B26B5" w:rsidP="001A5B74">
            <w:pPr>
              <w:widowControl w:val="0"/>
              <w:spacing w:line="240" w:lineRule="auto"/>
              <w:rPr>
                <w:sz w:val="20"/>
                <w:szCs w:val="20"/>
              </w:rPr>
            </w:pPr>
            <w:r>
              <w:rPr>
                <w:sz w:val="20"/>
                <w:szCs w:val="20"/>
              </w:rPr>
              <w:t>ISO 19103:2015 Geographic information – Conceptual schema language, UML2 conformance class</w:t>
            </w:r>
          </w:p>
        </w:tc>
      </w:tr>
      <w:tr w:rsidR="000B26B5" w14:paraId="1FE03544" w14:textId="77777777" w:rsidTr="000B26B5">
        <w:tc>
          <w:tcPr>
            <w:tcW w:w="2258" w:type="dxa"/>
            <w:shd w:val="clear" w:color="auto" w:fill="auto"/>
            <w:tcMar>
              <w:top w:w="100" w:type="dxa"/>
              <w:left w:w="100" w:type="dxa"/>
              <w:bottom w:w="100" w:type="dxa"/>
              <w:right w:w="100" w:type="dxa"/>
            </w:tcMar>
          </w:tcPr>
          <w:p w14:paraId="3692883A" w14:textId="77777777" w:rsidR="000B26B5" w:rsidRDefault="000B26B5"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2E80D7B6" w14:textId="77777777" w:rsidR="000B26B5" w:rsidRDefault="000B26B5"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ObservationCharacteristics</w:t>
            </w:r>
            <w:proofErr w:type="spellEnd"/>
          </w:p>
        </w:tc>
      </w:tr>
      <w:tr w:rsidR="000B26B5" w14:paraId="3CE4FB0D" w14:textId="77777777" w:rsidTr="000B26B5">
        <w:trPr>
          <w:trHeight w:val="420"/>
        </w:trPr>
        <w:tc>
          <w:tcPr>
            <w:tcW w:w="2258" w:type="dxa"/>
            <w:shd w:val="clear" w:color="auto" w:fill="auto"/>
            <w:tcMar>
              <w:top w:w="100" w:type="dxa"/>
              <w:left w:w="100" w:type="dxa"/>
              <w:bottom w:w="100" w:type="dxa"/>
              <w:right w:w="100" w:type="dxa"/>
            </w:tcMar>
          </w:tcPr>
          <w:p w14:paraId="77682480" w14:textId="77777777" w:rsidR="000B26B5" w:rsidRDefault="000B26B5"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714D488B" w14:textId="77777777" w:rsidR="000B26B5" w:rsidRDefault="000B26B5"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ObservingCapability</w:t>
            </w:r>
            <w:proofErr w:type="spellEnd"/>
            <w:r>
              <w:rPr>
                <w:sz w:val="20"/>
                <w:szCs w:val="20"/>
              </w:rPr>
              <w:t>/</w:t>
            </w:r>
            <w:proofErr w:type="spellStart"/>
            <w:r>
              <w:rPr>
                <w:sz w:val="20"/>
                <w:szCs w:val="20"/>
              </w:rPr>
              <w:t>ObservingCapability-sem</w:t>
            </w:r>
            <w:proofErr w:type="spellEnd"/>
          </w:p>
        </w:tc>
      </w:tr>
    </w:tbl>
    <w:p w14:paraId="0CB68D4D" w14:textId="64BB80B0" w:rsidR="00301203" w:rsidRDefault="00301203" w:rsidP="00301203">
      <w:pPr>
        <w:rPr>
          <w:lang w:eastAsia="ja-JP"/>
        </w:rPr>
      </w:pPr>
    </w:p>
    <w:p w14:paraId="40993B83" w14:textId="77777777" w:rsidR="00027B73" w:rsidRDefault="00027B73" w:rsidP="00027B73">
      <w:pPr>
        <w:keepNext/>
      </w:pPr>
      <w:r>
        <w:rPr>
          <w:noProof/>
          <w:lang w:val="fr-FR" w:eastAsia="fr-FR"/>
        </w:rPr>
        <w:drawing>
          <wp:inline distT="0" distB="0" distL="0" distR="0" wp14:anchorId="5117A1E0" wp14:editId="17CAE79C">
            <wp:extent cx="6191885" cy="2834640"/>
            <wp:effectExtent l="0" t="0" r="5715" b="0"/>
            <wp:docPr id="47" name="Graphic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Graphic 47"/>
                    <pic:cNvPicPr/>
                  </pic:nvPicPr>
                  <pic:blipFill>
                    <a:blip r:embed="rId98" cstate="print">
                      <a:extLst>
                        <a:ext uri="{28A0092B-C50C-407E-A947-70E740481C1C}">
                          <a14:useLocalDpi xmlns:a14="http://schemas.microsoft.com/office/drawing/2010/main"/>
                        </a:ext>
                        <a:ext uri="{96DAC541-7B7A-43D3-8B79-37D633B846F1}">
                          <asvg:svgBlip xmlns:asvg="http://schemas.microsoft.com/office/drawing/2016/SVG/main" r:embed="rId99"/>
                        </a:ext>
                      </a:extLst>
                    </a:blip>
                    <a:stretch>
                      <a:fillRect/>
                    </a:stretch>
                  </pic:blipFill>
                  <pic:spPr>
                    <a:xfrm>
                      <a:off x="0" y="0"/>
                      <a:ext cx="6191885" cy="2834640"/>
                    </a:xfrm>
                    <a:prstGeom prst="rect">
                      <a:avLst/>
                    </a:prstGeom>
                  </pic:spPr>
                </pic:pic>
              </a:graphicData>
            </a:graphic>
          </wp:inline>
        </w:drawing>
      </w:r>
    </w:p>
    <w:p w14:paraId="0844C000" w14:textId="5112D30A" w:rsidR="009A295C" w:rsidRDefault="00027B73" w:rsidP="00027B73">
      <w:pPr>
        <w:jc w:val="center"/>
        <w:rPr>
          <w:b/>
          <w:bCs/>
          <w:sz w:val="20"/>
          <w:szCs w:val="20"/>
        </w:rPr>
      </w:pPr>
      <w:r w:rsidRPr="00027B73">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39</w:t>
      </w:r>
      <w:r w:rsidR="00D471BA">
        <w:rPr>
          <w:b/>
          <w:bCs/>
          <w:sz w:val="20"/>
          <w:szCs w:val="20"/>
        </w:rPr>
        <w:fldChar w:fldCharType="end"/>
      </w:r>
      <w:r w:rsidR="00FE7E61">
        <w:rPr>
          <w:b/>
          <w:bCs/>
          <w:sz w:val="20"/>
          <w:szCs w:val="20"/>
        </w:rPr>
        <w:t xml:space="preserve"> </w:t>
      </w:r>
      <w:r w:rsidRPr="00027B73">
        <w:rPr>
          <w:b/>
          <w:bCs/>
          <w:sz w:val="20"/>
          <w:szCs w:val="20"/>
        </w:rPr>
        <w:t xml:space="preserve">— (Informative) Included direct and indirect requirements and recommendations of the Basic Observations — </w:t>
      </w:r>
      <w:proofErr w:type="spellStart"/>
      <w:r w:rsidRPr="00027B73">
        <w:rPr>
          <w:b/>
          <w:bCs/>
          <w:sz w:val="20"/>
          <w:szCs w:val="20"/>
        </w:rPr>
        <w:t>ObservingCapability</w:t>
      </w:r>
      <w:proofErr w:type="spellEnd"/>
      <w:r w:rsidRPr="00027B73">
        <w:rPr>
          <w:b/>
          <w:bCs/>
          <w:sz w:val="20"/>
          <w:szCs w:val="20"/>
        </w:rPr>
        <w:t xml:space="preserve"> requirements class.</w:t>
      </w:r>
    </w:p>
    <w:p w14:paraId="616B1225" w14:textId="77777777" w:rsidR="00DB07B5" w:rsidRDefault="00DB07B5" w:rsidP="00DB07B5">
      <w:pPr>
        <w:keepNext/>
      </w:pPr>
      <w:r>
        <w:rPr>
          <w:noProof/>
          <w:lang w:val="fr-FR" w:eastAsia="fr-FR"/>
        </w:rPr>
        <w:lastRenderedPageBreak/>
        <w:drawing>
          <wp:inline distT="0" distB="0" distL="0" distR="0" wp14:anchorId="10BCD40B" wp14:editId="2E08D8DF">
            <wp:extent cx="6191885" cy="3536552"/>
            <wp:effectExtent l="0" t="0" r="571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100">
                      <a:extLst>
                        <a:ext uri="{28A0092B-C50C-407E-A947-70E740481C1C}">
                          <a14:useLocalDpi xmlns:a14="http://schemas.microsoft.com/office/drawing/2010/main" val="0"/>
                        </a:ext>
                      </a:extLst>
                    </a:blip>
                    <a:stretch>
                      <a:fillRect/>
                    </a:stretch>
                  </pic:blipFill>
                  <pic:spPr>
                    <a:xfrm>
                      <a:off x="0" y="0"/>
                      <a:ext cx="6191885" cy="3536552"/>
                    </a:xfrm>
                    <a:prstGeom prst="rect">
                      <a:avLst/>
                    </a:prstGeom>
                  </pic:spPr>
                </pic:pic>
              </a:graphicData>
            </a:graphic>
          </wp:inline>
        </w:drawing>
      </w:r>
    </w:p>
    <w:p w14:paraId="77A1183E" w14:textId="6D5B447A" w:rsidR="00027B73" w:rsidRDefault="00DB07B5" w:rsidP="00DB07B5">
      <w:pPr>
        <w:jc w:val="center"/>
        <w:rPr>
          <w:b/>
          <w:bCs/>
          <w:sz w:val="20"/>
          <w:szCs w:val="20"/>
        </w:rPr>
      </w:pPr>
      <w:r w:rsidRPr="00DB07B5">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40</w:t>
      </w:r>
      <w:r w:rsidR="00D471BA">
        <w:rPr>
          <w:b/>
          <w:bCs/>
          <w:sz w:val="20"/>
          <w:szCs w:val="20"/>
        </w:rPr>
        <w:fldChar w:fldCharType="end"/>
      </w:r>
      <w:r w:rsidRPr="00DB07B5">
        <w:rPr>
          <w:b/>
          <w:bCs/>
          <w:sz w:val="20"/>
          <w:szCs w:val="20"/>
        </w:rPr>
        <w:t xml:space="preserve"> — Context diagram for Basic Observations — </w:t>
      </w:r>
      <w:proofErr w:type="spellStart"/>
      <w:r w:rsidRPr="00DB07B5">
        <w:rPr>
          <w:b/>
          <w:bCs/>
          <w:sz w:val="20"/>
          <w:szCs w:val="20"/>
        </w:rPr>
        <w:t>ObservingCapability</w:t>
      </w:r>
      <w:proofErr w:type="spellEnd"/>
      <w:r w:rsidRPr="00DB07B5">
        <w:rPr>
          <w:b/>
          <w:bCs/>
          <w:sz w:val="20"/>
          <w:szCs w:val="20"/>
        </w:rPr>
        <w:t xml:space="preserve"> and </w:t>
      </w:r>
      <w:proofErr w:type="spellStart"/>
      <w:r w:rsidRPr="00DB07B5">
        <w:rPr>
          <w:b/>
          <w:bCs/>
          <w:sz w:val="20"/>
          <w:szCs w:val="20"/>
        </w:rPr>
        <w:t>ObservationCollection</w:t>
      </w:r>
      <w:proofErr w:type="spellEnd"/>
      <w:r w:rsidRPr="00DB07B5">
        <w:rPr>
          <w:b/>
          <w:bCs/>
          <w:sz w:val="20"/>
          <w:szCs w:val="20"/>
        </w:rPr>
        <w:t>.</w:t>
      </w:r>
    </w:p>
    <w:p w14:paraId="475AC231" w14:textId="16BD709C" w:rsidR="00DB07B5" w:rsidRDefault="00EA07A9" w:rsidP="00EA07A9">
      <w:pPr>
        <w:pStyle w:val="Heading3"/>
      </w:pPr>
      <w:r w:rsidRPr="00EA07A9">
        <w:t xml:space="preserve">Feature type </w:t>
      </w:r>
      <w:proofErr w:type="spellStart"/>
      <w:r w:rsidRPr="00EA07A9">
        <w:t>ObservingCapability</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EA07A9" w14:paraId="39293C26" w14:textId="77777777" w:rsidTr="00EA07A9">
        <w:tc>
          <w:tcPr>
            <w:tcW w:w="4526" w:type="dxa"/>
            <w:shd w:val="clear" w:color="auto" w:fill="auto"/>
            <w:tcMar>
              <w:top w:w="100" w:type="dxa"/>
              <w:left w:w="100" w:type="dxa"/>
              <w:bottom w:w="100" w:type="dxa"/>
              <w:right w:w="100" w:type="dxa"/>
            </w:tcMar>
          </w:tcPr>
          <w:p w14:paraId="3D616B14" w14:textId="77777777" w:rsidR="00EA07A9" w:rsidRDefault="00EA07A9"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ObservingCapability</w:t>
            </w:r>
            <w:proofErr w:type="spellEnd"/>
            <w:r>
              <w:rPr>
                <w:sz w:val="20"/>
                <w:szCs w:val="20"/>
              </w:rPr>
              <w:t>/</w:t>
            </w:r>
            <w:proofErr w:type="spellStart"/>
            <w:r>
              <w:rPr>
                <w:sz w:val="20"/>
                <w:szCs w:val="20"/>
              </w:rPr>
              <w:t>ObservingCapability-sem</w:t>
            </w:r>
            <w:proofErr w:type="spellEnd"/>
          </w:p>
        </w:tc>
        <w:tc>
          <w:tcPr>
            <w:tcW w:w="5245" w:type="dxa"/>
            <w:shd w:val="clear" w:color="auto" w:fill="auto"/>
            <w:tcMar>
              <w:top w:w="100" w:type="dxa"/>
              <w:left w:w="100" w:type="dxa"/>
              <w:bottom w:w="100" w:type="dxa"/>
              <w:right w:w="100" w:type="dxa"/>
            </w:tcMar>
          </w:tcPr>
          <w:p w14:paraId="5D55A1B3" w14:textId="77777777" w:rsidR="00EA07A9" w:rsidRDefault="00EA07A9" w:rsidP="001A5B74">
            <w:pPr>
              <w:widowControl w:val="0"/>
              <w:spacing w:line="240" w:lineRule="auto"/>
              <w:rPr>
                <w:sz w:val="20"/>
                <w:szCs w:val="20"/>
              </w:rPr>
            </w:pPr>
            <w:r>
              <w:rPr>
                <w:sz w:val="20"/>
                <w:szCs w:val="20"/>
              </w:rPr>
              <w:t xml:space="preserve">Information on </w:t>
            </w:r>
            <w:r>
              <w:rPr>
                <w:b/>
                <w:sz w:val="20"/>
                <w:szCs w:val="20"/>
              </w:rPr>
              <w:t>Observation</w:t>
            </w:r>
            <w:r>
              <w:rPr>
                <w:sz w:val="20"/>
                <w:szCs w:val="20"/>
              </w:rPr>
              <w:t>(s)</w:t>
            </w:r>
            <w:r>
              <w:rPr>
                <w:b/>
                <w:sz w:val="20"/>
                <w:szCs w:val="20"/>
              </w:rPr>
              <w:t xml:space="preserve"> </w:t>
            </w:r>
            <w:r>
              <w:rPr>
                <w:sz w:val="20"/>
                <w:szCs w:val="20"/>
              </w:rPr>
              <w:t>that could potentially be provided.</w:t>
            </w:r>
          </w:p>
        </w:tc>
      </w:tr>
    </w:tbl>
    <w:p w14:paraId="7C95DE26" w14:textId="64BC152D" w:rsidR="00EA07A9" w:rsidRDefault="00EA07A9" w:rsidP="00EA07A9">
      <w:pPr>
        <w:rPr>
          <w:lang w:eastAsia="ja-JP"/>
        </w:rPr>
      </w:pPr>
    </w:p>
    <w:p w14:paraId="7B232073" w14:textId="77777777" w:rsidR="009F640C" w:rsidRDefault="009F640C" w:rsidP="009F640C">
      <w:pPr>
        <w:rPr>
          <w:lang w:eastAsia="ja-JP"/>
        </w:rPr>
      </w:pPr>
      <w:r>
        <w:rPr>
          <w:lang w:eastAsia="ja-JP"/>
        </w:rPr>
        <w:t>EXAMPLE</w:t>
      </w:r>
      <w:r>
        <w:rPr>
          <w:lang w:eastAsia="ja-JP"/>
        </w:rPr>
        <w:tab/>
        <w:t>In order to explicitly describe the capabilities of an Environmental Monitoring Facility, one must provide information on what Observable Properties are being measured with which methodology.</w:t>
      </w:r>
    </w:p>
    <w:p w14:paraId="0DA0C43B" w14:textId="77777777" w:rsidR="009F640C" w:rsidRDefault="009F640C" w:rsidP="009F640C">
      <w:pPr>
        <w:rPr>
          <w:lang w:eastAsia="ja-JP"/>
        </w:rPr>
      </w:pPr>
      <w:r>
        <w:rPr>
          <w:lang w:eastAsia="ja-JP"/>
        </w:rPr>
        <w:t xml:space="preserve">For </w:t>
      </w:r>
      <w:proofErr w:type="gramStart"/>
      <w:r>
        <w:rPr>
          <w:lang w:eastAsia="ja-JP"/>
        </w:rPr>
        <w:t>example</w:t>
      </w:r>
      <w:proofErr w:type="gramEnd"/>
      <w:r>
        <w:rPr>
          <w:lang w:eastAsia="ja-JP"/>
        </w:rPr>
        <w:t xml:space="preserve"> in a national groundwater quantity monitoring network, depending on the equipment and the underlying observational strategies: </w:t>
      </w:r>
    </w:p>
    <w:p w14:paraId="67F47801" w14:textId="77777777" w:rsidR="00B32239" w:rsidRDefault="009F640C" w:rsidP="00220B53">
      <w:pPr>
        <w:pStyle w:val="ListParagraph"/>
        <w:numPr>
          <w:ilvl w:val="0"/>
          <w:numId w:val="21"/>
        </w:numPr>
        <w:rPr>
          <w:ins w:id="342" w:author="Katharina Schleidt" w:date="2021-07-05T20:03:00Z"/>
          <w:lang w:eastAsia="ja-JP"/>
        </w:rPr>
      </w:pPr>
      <w:del w:id="343" w:author="Katharina Schleidt" w:date="2021-07-05T20:02:00Z">
        <w:r w:rsidDel="00B32239">
          <w:rPr>
            <w:lang w:eastAsia="ja-JP"/>
          </w:rPr>
          <w:delText xml:space="preserve">some </w:delText>
        </w:r>
      </w:del>
      <w:ins w:id="344" w:author="Katharina Schleidt" w:date="2021-07-05T20:02:00Z">
        <w:r w:rsidR="00B32239">
          <w:rPr>
            <w:lang w:eastAsia="ja-JP"/>
          </w:rPr>
          <w:t>S</w:t>
        </w:r>
        <w:r w:rsidR="00B32239">
          <w:rPr>
            <w:lang w:eastAsia="ja-JP"/>
          </w:rPr>
          <w:t xml:space="preserve">ome </w:t>
        </w:r>
      </w:ins>
      <w:r>
        <w:rPr>
          <w:lang w:eastAsia="ja-JP"/>
        </w:rPr>
        <w:t xml:space="preserve">monitoring may have just one </w:t>
      </w:r>
      <w:proofErr w:type="spellStart"/>
      <w:r>
        <w:rPr>
          <w:lang w:eastAsia="ja-JP"/>
        </w:rPr>
        <w:t>ObservingCapability</w:t>
      </w:r>
      <w:proofErr w:type="spellEnd"/>
      <w:del w:id="345" w:author="Katharina Schleidt" w:date="2021-07-05T20:03:00Z">
        <w:r w:rsidDel="00B32239">
          <w:rPr>
            <w:lang w:eastAsia="ja-JP"/>
          </w:rPr>
          <w:delText xml:space="preserve">: </w:delText>
        </w:r>
      </w:del>
      <w:ins w:id="346" w:author="Katharina Schleidt" w:date="2021-07-05T20:03:00Z">
        <w:r w:rsidR="00B32239">
          <w:rPr>
            <w:lang w:eastAsia="ja-JP"/>
          </w:rPr>
          <w:t>:</w:t>
        </w:r>
      </w:ins>
    </w:p>
    <w:p w14:paraId="6B17985D" w14:textId="04271308" w:rsidR="005671B8" w:rsidRDefault="005671B8" w:rsidP="00B32239">
      <w:pPr>
        <w:pStyle w:val="ListParagraph"/>
        <w:numPr>
          <w:ilvl w:val="1"/>
          <w:numId w:val="21"/>
        </w:numPr>
        <w:rPr>
          <w:ins w:id="347" w:author="Katharina Schleidt" w:date="2021-07-05T20:06:00Z"/>
          <w:lang w:eastAsia="ja-JP"/>
        </w:rPr>
      </w:pPr>
      <w:proofErr w:type="spellStart"/>
      <w:ins w:id="348" w:author="Katharina Schleidt" w:date="2021-07-05T20:06:00Z">
        <w:r>
          <w:rPr>
            <w:lang w:eastAsia="ja-JP"/>
          </w:rPr>
          <w:t>ObservingCapability</w:t>
        </w:r>
      </w:ins>
      <w:proofErr w:type="spellEnd"/>
      <w:ins w:id="349" w:author="Katharina Schleidt" w:date="2021-07-05T20:07:00Z">
        <w:r>
          <w:rPr>
            <w:lang w:eastAsia="ja-JP"/>
          </w:rPr>
          <w:t>:</w:t>
        </w:r>
      </w:ins>
    </w:p>
    <w:p w14:paraId="1FB10621" w14:textId="77777777" w:rsidR="005671B8" w:rsidRDefault="009F640C" w:rsidP="005671B8">
      <w:pPr>
        <w:pStyle w:val="ListParagraph"/>
        <w:numPr>
          <w:ilvl w:val="2"/>
          <w:numId w:val="21"/>
        </w:numPr>
        <w:rPr>
          <w:ins w:id="350" w:author="Katharina Schleidt" w:date="2021-07-05T20:06:00Z"/>
          <w:lang w:eastAsia="ja-JP"/>
        </w:rPr>
      </w:pPr>
      <w:proofErr w:type="spellStart"/>
      <w:r>
        <w:rPr>
          <w:lang w:eastAsia="ja-JP"/>
        </w:rPr>
        <w:t>ultimateFeatureOfInterest</w:t>
      </w:r>
      <w:proofErr w:type="spellEnd"/>
      <w:r>
        <w:rPr>
          <w:lang w:eastAsia="ja-JP"/>
        </w:rPr>
        <w:t>:</w:t>
      </w:r>
      <w:ins w:id="351" w:author="Katharina Schleidt" w:date="2021-07-05T20:03:00Z">
        <w:r w:rsidR="00B32239">
          <w:rPr>
            <w:lang w:eastAsia="ja-JP"/>
          </w:rPr>
          <w:t xml:space="preserve"> </w:t>
        </w:r>
      </w:ins>
      <w:r>
        <w:rPr>
          <w:lang w:eastAsia="ja-JP"/>
        </w:rPr>
        <w:t xml:space="preserve">’Hydrogeological Unit 121AS’, </w:t>
      </w:r>
    </w:p>
    <w:p w14:paraId="38BBCADA" w14:textId="77777777" w:rsidR="005671B8" w:rsidRDefault="009F640C" w:rsidP="005671B8">
      <w:pPr>
        <w:pStyle w:val="ListParagraph"/>
        <w:numPr>
          <w:ilvl w:val="2"/>
          <w:numId w:val="21"/>
        </w:numPr>
        <w:rPr>
          <w:ins w:id="352" w:author="Katharina Schleidt" w:date="2021-07-05T20:06:00Z"/>
          <w:lang w:eastAsia="ja-JP"/>
        </w:rPr>
      </w:pPr>
      <w:proofErr w:type="spellStart"/>
      <w:r>
        <w:rPr>
          <w:lang w:eastAsia="ja-JP"/>
        </w:rPr>
        <w:t>proximateFeatureOfInterest</w:t>
      </w:r>
      <w:proofErr w:type="spellEnd"/>
      <w:r>
        <w:rPr>
          <w:lang w:eastAsia="ja-JP"/>
        </w:rPr>
        <w:t>:’</w:t>
      </w:r>
      <w:proofErr w:type="spellStart"/>
      <w:r>
        <w:rPr>
          <w:lang w:eastAsia="ja-JP"/>
        </w:rPr>
        <w:t>xyz</w:t>
      </w:r>
      <w:proofErr w:type="spellEnd"/>
      <w:r>
        <w:rPr>
          <w:lang w:eastAsia="ja-JP"/>
        </w:rPr>
        <w:t xml:space="preserve">’, </w:t>
      </w:r>
    </w:p>
    <w:p w14:paraId="1DDF0656" w14:textId="77777777" w:rsidR="005671B8" w:rsidRDefault="009F640C" w:rsidP="005671B8">
      <w:pPr>
        <w:pStyle w:val="ListParagraph"/>
        <w:numPr>
          <w:ilvl w:val="2"/>
          <w:numId w:val="21"/>
        </w:numPr>
        <w:rPr>
          <w:ins w:id="353" w:author="Katharina Schleidt" w:date="2021-07-05T20:06:00Z"/>
          <w:lang w:eastAsia="ja-JP"/>
        </w:rPr>
      </w:pPr>
      <w:r>
        <w:rPr>
          <w:lang w:eastAsia="ja-JP"/>
        </w:rPr>
        <w:t xml:space="preserve">procedure: ‘Groundwater depth measurement by electronic probe’, </w:t>
      </w:r>
    </w:p>
    <w:p w14:paraId="6B94C700" w14:textId="6594F099" w:rsidR="009F640C" w:rsidRDefault="009F640C" w:rsidP="005671B8">
      <w:pPr>
        <w:pStyle w:val="ListParagraph"/>
        <w:numPr>
          <w:ilvl w:val="2"/>
          <w:numId w:val="21"/>
        </w:numPr>
        <w:rPr>
          <w:lang w:eastAsia="ja-JP"/>
        </w:rPr>
        <w:pPrChange w:id="354" w:author="Katharina Schleidt" w:date="2021-07-05T20:06:00Z">
          <w:pPr>
            <w:pStyle w:val="ListParagraph"/>
            <w:numPr>
              <w:numId w:val="21"/>
            </w:numPr>
            <w:ind w:left="760" w:hanging="400"/>
          </w:pPr>
        </w:pPrChange>
      </w:pPr>
      <w:proofErr w:type="spellStart"/>
      <w:r>
        <w:rPr>
          <w:lang w:eastAsia="ja-JP"/>
        </w:rPr>
        <w:t>observedProperty</w:t>
      </w:r>
      <w:proofErr w:type="spellEnd"/>
      <w:r>
        <w:rPr>
          <w:lang w:eastAsia="ja-JP"/>
        </w:rPr>
        <w:t>: ‘</w:t>
      </w:r>
      <w:proofErr w:type="spellStart"/>
      <w:r>
        <w:rPr>
          <w:lang w:eastAsia="ja-JP"/>
        </w:rPr>
        <w:t>GroundWaterDepth</w:t>
      </w:r>
      <w:proofErr w:type="spellEnd"/>
      <w:r>
        <w:rPr>
          <w:lang w:eastAsia="ja-JP"/>
        </w:rPr>
        <w:t>’</w:t>
      </w:r>
    </w:p>
    <w:p w14:paraId="45A33459" w14:textId="099B41FB" w:rsidR="009F640C" w:rsidRDefault="009F640C" w:rsidP="00220B53">
      <w:pPr>
        <w:pStyle w:val="ListParagraph"/>
        <w:numPr>
          <w:ilvl w:val="0"/>
          <w:numId w:val="21"/>
        </w:numPr>
        <w:rPr>
          <w:lang w:eastAsia="ja-JP"/>
        </w:rPr>
      </w:pPr>
      <w:del w:id="355" w:author="Katharina Schleidt" w:date="2021-07-05T20:02:00Z">
        <w:r w:rsidDel="00B32239">
          <w:rPr>
            <w:lang w:eastAsia="ja-JP"/>
          </w:rPr>
          <w:delText xml:space="preserve">some </w:delText>
        </w:r>
      </w:del>
      <w:ins w:id="356" w:author="Katharina Schleidt" w:date="2021-07-05T20:02:00Z">
        <w:r w:rsidR="00B32239">
          <w:rPr>
            <w:lang w:eastAsia="ja-JP"/>
          </w:rPr>
          <w:t>S</w:t>
        </w:r>
        <w:r w:rsidR="00B32239">
          <w:rPr>
            <w:lang w:eastAsia="ja-JP"/>
          </w:rPr>
          <w:t xml:space="preserve">ome </w:t>
        </w:r>
      </w:ins>
      <w:r>
        <w:rPr>
          <w:lang w:eastAsia="ja-JP"/>
        </w:rPr>
        <w:t xml:space="preserve">other, may have several such as </w:t>
      </w:r>
    </w:p>
    <w:p w14:paraId="20E89D4E" w14:textId="22D8B123" w:rsidR="005671B8" w:rsidRDefault="005671B8" w:rsidP="005671B8">
      <w:pPr>
        <w:pStyle w:val="ListParagraph"/>
        <w:numPr>
          <w:ilvl w:val="1"/>
          <w:numId w:val="21"/>
        </w:numPr>
        <w:rPr>
          <w:ins w:id="357" w:author="Katharina Schleidt" w:date="2021-07-05T20:06:00Z"/>
          <w:lang w:eastAsia="ja-JP"/>
        </w:rPr>
      </w:pPr>
      <w:proofErr w:type="spellStart"/>
      <w:ins w:id="358" w:author="Katharina Schleidt" w:date="2021-07-05T20:06:00Z">
        <w:r>
          <w:rPr>
            <w:lang w:eastAsia="ja-JP"/>
          </w:rPr>
          <w:t>ObservingCapability</w:t>
        </w:r>
        <w:proofErr w:type="spellEnd"/>
        <w:r>
          <w:rPr>
            <w:lang w:eastAsia="ja-JP"/>
          </w:rPr>
          <w:t xml:space="preserve"> </w:t>
        </w:r>
        <w:r>
          <w:rPr>
            <w:lang w:eastAsia="ja-JP"/>
          </w:rPr>
          <w:t>1:</w:t>
        </w:r>
      </w:ins>
    </w:p>
    <w:p w14:paraId="46EF5024" w14:textId="77777777" w:rsidR="005671B8" w:rsidRDefault="009F640C" w:rsidP="005671B8">
      <w:pPr>
        <w:pStyle w:val="ListParagraph"/>
        <w:numPr>
          <w:ilvl w:val="2"/>
          <w:numId w:val="21"/>
        </w:numPr>
        <w:rPr>
          <w:ins w:id="359" w:author="Katharina Schleidt" w:date="2021-07-05T20:07:00Z"/>
          <w:lang w:eastAsia="ja-JP"/>
        </w:rPr>
      </w:pPr>
      <w:proofErr w:type="spellStart"/>
      <w:r>
        <w:rPr>
          <w:lang w:eastAsia="ja-JP"/>
        </w:rPr>
        <w:t>ultimateFeatureOfInterest</w:t>
      </w:r>
      <w:proofErr w:type="spellEnd"/>
      <w:r>
        <w:rPr>
          <w:lang w:eastAsia="ja-JP"/>
        </w:rPr>
        <w:t>: ‘</w:t>
      </w:r>
      <w:proofErr w:type="spellStart"/>
      <w:r>
        <w:rPr>
          <w:lang w:eastAsia="ja-JP"/>
        </w:rPr>
        <w:t>Entite</w:t>
      </w:r>
      <w:proofErr w:type="spellEnd"/>
      <w:r>
        <w:rPr>
          <w:lang w:eastAsia="ja-JP"/>
        </w:rPr>
        <w:t xml:space="preserve"> </w:t>
      </w:r>
      <w:proofErr w:type="spellStart"/>
      <w:r>
        <w:rPr>
          <w:lang w:eastAsia="ja-JP"/>
        </w:rPr>
        <w:t>hydrogeologique</w:t>
      </w:r>
      <w:proofErr w:type="spellEnd"/>
      <w:r>
        <w:rPr>
          <w:lang w:eastAsia="ja-JP"/>
        </w:rPr>
        <w:t xml:space="preserve"> 143AE05’, </w:t>
      </w:r>
    </w:p>
    <w:p w14:paraId="3ACEA9F7" w14:textId="77777777" w:rsidR="005671B8" w:rsidRDefault="009F640C" w:rsidP="005671B8">
      <w:pPr>
        <w:pStyle w:val="ListParagraph"/>
        <w:numPr>
          <w:ilvl w:val="2"/>
          <w:numId w:val="21"/>
        </w:numPr>
        <w:rPr>
          <w:ins w:id="360" w:author="Katharina Schleidt" w:date="2021-07-05T20:07:00Z"/>
          <w:lang w:eastAsia="ja-JP"/>
        </w:rPr>
      </w:pPr>
      <w:proofErr w:type="spellStart"/>
      <w:r>
        <w:rPr>
          <w:lang w:eastAsia="ja-JP"/>
        </w:rPr>
        <w:t>proximateFeatureOfInterest</w:t>
      </w:r>
      <w:proofErr w:type="spellEnd"/>
      <w:r>
        <w:rPr>
          <w:lang w:eastAsia="ja-JP"/>
        </w:rPr>
        <w:t>: ‘</w:t>
      </w:r>
      <w:proofErr w:type="spellStart"/>
      <w:r>
        <w:rPr>
          <w:lang w:eastAsia="ja-JP"/>
        </w:rPr>
        <w:t>Calcaires</w:t>
      </w:r>
      <w:proofErr w:type="spellEnd"/>
      <w:r>
        <w:rPr>
          <w:lang w:eastAsia="ja-JP"/>
        </w:rPr>
        <w:t xml:space="preserve"> du </w:t>
      </w:r>
      <w:proofErr w:type="spellStart"/>
      <w:r>
        <w:rPr>
          <w:lang w:eastAsia="ja-JP"/>
        </w:rPr>
        <w:t>Muschelkalk</w:t>
      </w:r>
      <w:proofErr w:type="spellEnd"/>
      <w:r>
        <w:rPr>
          <w:lang w:eastAsia="ja-JP"/>
        </w:rPr>
        <w:t xml:space="preserve"> de Lorraine à SERVIGNY-LES-RAVILLE’, </w:t>
      </w:r>
    </w:p>
    <w:p w14:paraId="6ACB4A05" w14:textId="77777777" w:rsidR="005671B8" w:rsidRDefault="009F640C" w:rsidP="005671B8">
      <w:pPr>
        <w:pStyle w:val="ListParagraph"/>
        <w:numPr>
          <w:ilvl w:val="2"/>
          <w:numId w:val="21"/>
        </w:numPr>
        <w:rPr>
          <w:ins w:id="361" w:author="Katharina Schleidt" w:date="2021-07-05T20:07:00Z"/>
          <w:lang w:eastAsia="ja-JP"/>
        </w:rPr>
      </w:pPr>
      <w:r>
        <w:rPr>
          <w:lang w:eastAsia="ja-JP"/>
        </w:rPr>
        <w:t xml:space="preserve">procedure: ‘Groundwater depth measurement by electronic probe’, </w:t>
      </w:r>
    </w:p>
    <w:p w14:paraId="211C2329" w14:textId="7970787D" w:rsidR="009F640C" w:rsidRDefault="009F640C" w:rsidP="005671B8">
      <w:pPr>
        <w:pStyle w:val="ListParagraph"/>
        <w:numPr>
          <w:ilvl w:val="2"/>
          <w:numId w:val="21"/>
        </w:numPr>
        <w:rPr>
          <w:lang w:eastAsia="ja-JP"/>
        </w:rPr>
        <w:pPrChange w:id="362" w:author="Katharina Schleidt" w:date="2021-07-05T20:07:00Z">
          <w:pPr>
            <w:pStyle w:val="ListParagraph"/>
            <w:numPr>
              <w:ilvl w:val="1"/>
              <w:numId w:val="21"/>
            </w:numPr>
            <w:ind w:left="1440" w:hanging="360"/>
          </w:pPr>
        </w:pPrChange>
      </w:pPr>
      <w:proofErr w:type="spellStart"/>
      <w:r>
        <w:rPr>
          <w:lang w:eastAsia="ja-JP"/>
        </w:rPr>
        <w:t>observedProperty</w:t>
      </w:r>
      <w:proofErr w:type="spellEnd"/>
      <w:r>
        <w:rPr>
          <w:lang w:eastAsia="ja-JP"/>
        </w:rPr>
        <w:t>: ‘</w:t>
      </w:r>
      <w:proofErr w:type="spellStart"/>
      <w:r>
        <w:rPr>
          <w:lang w:eastAsia="ja-JP"/>
        </w:rPr>
        <w:t>GroundWaterDepth</w:t>
      </w:r>
      <w:proofErr w:type="spellEnd"/>
      <w:r>
        <w:rPr>
          <w:lang w:eastAsia="ja-JP"/>
        </w:rPr>
        <w:t>’</w:t>
      </w:r>
    </w:p>
    <w:p w14:paraId="43E61FB0" w14:textId="27E00534" w:rsidR="005671B8" w:rsidRDefault="005671B8" w:rsidP="00220B53">
      <w:pPr>
        <w:pStyle w:val="ListParagraph"/>
        <w:numPr>
          <w:ilvl w:val="1"/>
          <w:numId w:val="21"/>
        </w:numPr>
        <w:rPr>
          <w:ins w:id="363" w:author="Katharina Schleidt" w:date="2021-07-05T20:07:00Z"/>
          <w:lang w:eastAsia="ja-JP"/>
        </w:rPr>
      </w:pPr>
      <w:proofErr w:type="spellStart"/>
      <w:ins w:id="364" w:author="Katharina Schleidt" w:date="2021-07-05T20:07:00Z">
        <w:r>
          <w:rPr>
            <w:lang w:eastAsia="ja-JP"/>
          </w:rPr>
          <w:lastRenderedPageBreak/>
          <w:t>ObservingCapability</w:t>
        </w:r>
        <w:proofErr w:type="spellEnd"/>
        <w:r>
          <w:rPr>
            <w:lang w:eastAsia="ja-JP"/>
          </w:rPr>
          <w:t xml:space="preserve"> </w:t>
        </w:r>
        <w:r>
          <w:rPr>
            <w:lang w:eastAsia="ja-JP"/>
          </w:rPr>
          <w:t>2</w:t>
        </w:r>
        <w:r>
          <w:rPr>
            <w:lang w:eastAsia="ja-JP"/>
          </w:rPr>
          <w:t>:</w:t>
        </w:r>
      </w:ins>
    </w:p>
    <w:p w14:paraId="64E836FE" w14:textId="77777777" w:rsidR="005671B8" w:rsidRDefault="009F640C" w:rsidP="005671B8">
      <w:pPr>
        <w:pStyle w:val="ListParagraph"/>
        <w:numPr>
          <w:ilvl w:val="2"/>
          <w:numId w:val="21"/>
        </w:numPr>
        <w:rPr>
          <w:ins w:id="365" w:author="Katharina Schleidt" w:date="2021-07-05T20:07:00Z"/>
          <w:lang w:eastAsia="ja-JP"/>
        </w:rPr>
      </w:pPr>
      <w:proofErr w:type="spellStart"/>
      <w:r>
        <w:rPr>
          <w:lang w:eastAsia="ja-JP"/>
        </w:rPr>
        <w:t>ultimateFeatureOfInterest</w:t>
      </w:r>
      <w:proofErr w:type="spellEnd"/>
      <w:r>
        <w:rPr>
          <w:lang w:eastAsia="ja-JP"/>
        </w:rPr>
        <w:t>: ‘</w:t>
      </w:r>
      <w:proofErr w:type="spellStart"/>
      <w:r>
        <w:rPr>
          <w:lang w:eastAsia="ja-JP"/>
        </w:rPr>
        <w:t>Entite</w:t>
      </w:r>
      <w:proofErr w:type="spellEnd"/>
      <w:r>
        <w:rPr>
          <w:lang w:eastAsia="ja-JP"/>
        </w:rPr>
        <w:t xml:space="preserve"> </w:t>
      </w:r>
      <w:proofErr w:type="spellStart"/>
      <w:r>
        <w:rPr>
          <w:lang w:eastAsia="ja-JP"/>
        </w:rPr>
        <w:t>hydrogeologique</w:t>
      </w:r>
      <w:proofErr w:type="spellEnd"/>
      <w:r>
        <w:rPr>
          <w:lang w:eastAsia="ja-JP"/>
        </w:rPr>
        <w:t xml:space="preserve"> 143AE05’, </w:t>
      </w:r>
    </w:p>
    <w:p w14:paraId="53281F57" w14:textId="77777777" w:rsidR="005671B8" w:rsidRDefault="009F640C" w:rsidP="005671B8">
      <w:pPr>
        <w:pStyle w:val="ListParagraph"/>
        <w:numPr>
          <w:ilvl w:val="2"/>
          <w:numId w:val="21"/>
        </w:numPr>
        <w:rPr>
          <w:ins w:id="366" w:author="Katharina Schleidt" w:date="2021-07-05T20:07:00Z"/>
          <w:lang w:eastAsia="ja-JP"/>
        </w:rPr>
      </w:pPr>
      <w:proofErr w:type="spellStart"/>
      <w:r>
        <w:rPr>
          <w:lang w:eastAsia="ja-JP"/>
        </w:rPr>
        <w:t>proximateFeatureOfInterest</w:t>
      </w:r>
      <w:proofErr w:type="spellEnd"/>
      <w:r>
        <w:rPr>
          <w:lang w:eastAsia="ja-JP"/>
        </w:rPr>
        <w:t>: ‘</w:t>
      </w:r>
      <w:proofErr w:type="spellStart"/>
      <w:r>
        <w:rPr>
          <w:lang w:eastAsia="ja-JP"/>
        </w:rPr>
        <w:t>Calcaires</w:t>
      </w:r>
      <w:proofErr w:type="spellEnd"/>
      <w:r>
        <w:rPr>
          <w:lang w:eastAsia="ja-JP"/>
        </w:rPr>
        <w:t xml:space="preserve"> du </w:t>
      </w:r>
      <w:proofErr w:type="spellStart"/>
      <w:r>
        <w:rPr>
          <w:lang w:eastAsia="ja-JP"/>
        </w:rPr>
        <w:t>Muschelkalk</w:t>
      </w:r>
      <w:proofErr w:type="spellEnd"/>
      <w:r>
        <w:rPr>
          <w:lang w:eastAsia="ja-JP"/>
        </w:rPr>
        <w:t xml:space="preserve"> de Lorraine à SERVIGNY-LES-RAVILLE’, </w:t>
      </w:r>
    </w:p>
    <w:p w14:paraId="1D296FC9" w14:textId="77777777" w:rsidR="005671B8" w:rsidRDefault="009F640C" w:rsidP="005671B8">
      <w:pPr>
        <w:pStyle w:val="ListParagraph"/>
        <w:numPr>
          <w:ilvl w:val="2"/>
          <w:numId w:val="21"/>
        </w:numPr>
        <w:rPr>
          <w:ins w:id="367" w:author="Katharina Schleidt" w:date="2021-07-05T20:07:00Z"/>
          <w:lang w:eastAsia="ja-JP"/>
        </w:rPr>
      </w:pPr>
      <w:r>
        <w:rPr>
          <w:lang w:eastAsia="ja-JP"/>
        </w:rPr>
        <w:t xml:space="preserve">procedure: ‘Digital recording </w:t>
      </w:r>
      <w:proofErr w:type="spellStart"/>
      <w:r>
        <w:rPr>
          <w:lang w:eastAsia="ja-JP"/>
        </w:rPr>
        <w:t>teletransmitted</w:t>
      </w:r>
      <w:proofErr w:type="spellEnd"/>
      <w:r>
        <w:rPr>
          <w:lang w:eastAsia="ja-JP"/>
        </w:rPr>
        <w:t xml:space="preserve">’, </w:t>
      </w:r>
    </w:p>
    <w:p w14:paraId="4F7D93CA" w14:textId="4B5BD5E4" w:rsidR="009F640C" w:rsidRDefault="009F640C" w:rsidP="005671B8">
      <w:pPr>
        <w:pStyle w:val="ListParagraph"/>
        <w:numPr>
          <w:ilvl w:val="2"/>
          <w:numId w:val="21"/>
        </w:numPr>
        <w:rPr>
          <w:lang w:eastAsia="ja-JP"/>
        </w:rPr>
        <w:pPrChange w:id="368" w:author="Katharina Schleidt" w:date="2021-07-05T20:07:00Z">
          <w:pPr>
            <w:pStyle w:val="ListParagraph"/>
            <w:numPr>
              <w:ilvl w:val="1"/>
              <w:numId w:val="21"/>
            </w:numPr>
            <w:ind w:left="1440" w:hanging="360"/>
          </w:pPr>
        </w:pPrChange>
      </w:pPr>
      <w:proofErr w:type="spellStart"/>
      <w:r>
        <w:rPr>
          <w:lang w:eastAsia="ja-JP"/>
        </w:rPr>
        <w:t>observedProperty</w:t>
      </w:r>
      <w:proofErr w:type="spellEnd"/>
      <w:r>
        <w:rPr>
          <w:lang w:eastAsia="ja-JP"/>
        </w:rPr>
        <w:t>: ‘Water Temperature’</w:t>
      </w:r>
    </w:p>
    <w:p w14:paraId="291509B3" w14:textId="26CBBB8B" w:rsidR="005671B8" w:rsidRDefault="005671B8" w:rsidP="00220B53">
      <w:pPr>
        <w:pStyle w:val="ListParagraph"/>
        <w:numPr>
          <w:ilvl w:val="1"/>
          <w:numId w:val="21"/>
        </w:numPr>
        <w:rPr>
          <w:ins w:id="369" w:author="Katharina Schleidt" w:date="2021-07-05T20:07:00Z"/>
          <w:lang w:eastAsia="ja-JP"/>
        </w:rPr>
      </w:pPr>
      <w:proofErr w:type="spellStart"/>
      <w:ins w:id="370" w:author="Katharina Schleidt" w:date="2021-07-05T20:07:00Z">
        <w:r>
          <w:rPr>
            <w:lang w:eastAsia="ja-JP"/>
          </w:rPr>
          <w:t>ObservingCapability</w:t>
        </w:r>
        <w:proofErr w:type="spellEnd"/>
        <w:r>
          <w:rPr>
            <w:lang w:eastAsia="ja-JP"/>
          </w:rPr>
          <w:t xml:space="preserve"> </w:t>
        </w:r>
        <w:r>
          <w:rPr>
            <w:lang w:eastAsia="ja-JP"/>
          </w:rPr>
          <w:t>3</w:t>
        </w:r>
        <w:r>
          <w:rPr>
            <w:lang w:eastAsia="ja-JP"/>
          </w:rPr>
          <w:t>:</w:t>
        </w:r>
      </w:ins>
    </w:p>
    <w:p w14:paraId="18AF8132" w14:textId="77777777" w:rsidR="005671B8" w:rsidRDefault="009F640C" w:rsidP="005671B8">
      <w:pPr>
        <w:pStyle w:val="ListParagraph"/>
        <w:numPr>
          <w:ilvl w:val="2"/>
          <w:numId w:val="21"/>
        </w:numPr>
        <w:rPr>
          <w:ins w:id="371" w:author="Katharina Schleidt" w:date="2021-07-05T20:07:00Z"/>
          <w:lang w:eastAsia="ja-JP"/>
        </w:rPr>
      </w:pPr>
      <w:proofErr w:type="spellStart"/>
      <w:r>
        <w:rPr>
          <w:lang w:eastAsia="ja-JP"/>
        </w:rPr>
        <w:t>ultimateFeatureOfInterest</w:t>
      </w:r>
      <w:proofErr w:type="spellEnd"/>
      <w:r>
        <w:rPr>
          <w:lang w:eastAsia="ja-JP"/>
        </w:rPr>
        <w:t>: ‘</w:t>
      </w:r>
      <w:proofErr w:type="spellStart"/>
      <w:r>
        <w:rPr>
          <w:lang w:eastAsia="ja-JP"/>
        </w:rPr>
        <w:t>Entite</w:t>
      </w:r>
      <w:proofErr w:type="spellEnd"/>
      <w:r>
        <w:rPr>
          <w:lang w:eastAsia="ja-JP"/>
        </w:rPr>
        <w:t xml:space="preserve"> </w:t>
      </w:r>
      <w:proofErr w:type="spellStart"/>
      <w:r>
        <w:rPr>
          <w:lang w:eastAsia="ja-JP"/>
        </w:rPr>
        <w:t>hydrogeologique</w:t>
      </w:r>
      <w:proofErr w:type="spellEnd"/>
      <w:r>
        <w:rPr>
          <w:lang w:eastAsia="ja-JP"/>
        </w:rPr>
        <w:t xml:space="preserve"> 143AE05’, </w:t>
      </w:r>
    </w:p>
    <w:p w14:paraId="276446BD" w14:textId="77777777" w:rsidR="005671B8" w:rsidRDefault="009F640C" w:rsidP="005671B8">
      <w:pPr>
        <w:pStyle w:val="ListParagraph"/>
        <w:numPr>
          <w:ilvl w:val="2"/>
          <w:numId w:val="21"/>
        </w:numPr>
        <w:rPr>
          <w:ins w:id="372" w:author="Katharina Schleidt" w:date="2021-07-05T20:07:00Z"/>
          <w:lang w:eastAsia="ja-JP"/>
        </w:rPr>
      </w:pPr>
      <w:proofErr w:type="spellStart"/>
      <w:r>
        <w:rPr>
          <w:lang w:eastAsia="ja-JP"/>
        </w:rPr>
        <w:t>proximateFeatureOfInterest</w:t>
      </w:r>
      <w:proofErr w:type="spellEnd"/>
      <w:r>
        <w:rPr>
          <w:lang w:eastAsia="ja-JP"/>
        </w:rPr>
        <w:t>: ‘</w:t>
      </w:r>
      <w:proofErr w:type="spellStart"/>
      <w:r>
        <w:rPr>
          <w:lang w:eastAsia="ja-JP"/>
        </w:rPr>
        <w:t>Calcaires</w:t>
      </w:r>
      <w:proofErr w:type="spellEnd"/>
      <w:r>
        <w:rPr>
          <w:lang w:eastAsia="ja-JP"/>
        </w:rPr>
        <w:t xml:space="preserve"> du </w:t>
      </w:r>
      <w:proofErr w:type="spellStart"/>
      <w:r>
        <w:rPr>
          <w:lang w:eastAsia="ja-JP"/>
        </w:rPr>
        <w:t>Muschelkalk</w:t>
      </w:r>
      <w:proofErr w:type="spellEnd"/>
      <w:r>
        <w:rPr>
          <w:lang w:eastAsia="ja-JP"/>
        </w:rPr>
        <w:t xml:space="preserve"> de Lorraine à SERVIGNY-LES-RAVILLE’, </w:t>
      </w:r>
    </w:p>
    <w:p w14:paraId="585F75F6" w14:textId="77777777" w:rsidR="005671B8" w:rsidRDefault="009F640C" w:rsidP="005671B8">
      <w:pPr>
        <w:pStyle w:val="ListParagraph"/>
        <w:numPr>
          <w:ilvl w:val="2"/>
          <w:numId w:val="21"/>
        </w:numPr>
        <w:rPr>
          <w:ins w:id="373" w:author="Katharina Schleidt" w:date="2021-07-05T20:07:00Z"/>
          <w:lang w:eastAsia="ja-JP"/>
        </w:rPr>
      </w:pPr>
      <w:r>
        <w:rPr>
          <w:lang w:eastAsia="ja-JP"/>
        </w:rPr>
        <w:t xml:space="preserve">procedure: ‘Digital recording </w:t>
      </w:r>
      <w:proofErr w:type="spellStart"/>
      <w:r>
        <w:rPr>
          <w:lang w:eastAsia="ja-JP"/>
        </w:rPr>
        <w:t>teletransmitted</w:t>
      </w:r>
      <w:proofErr w:type="spellEnd"/>
      <w:r>
        <w:rPr>
          <w:lang w:eastAsia="ja-JP"/>
        </w:rPr>
        <w:t xml:space="preserve">’, </w:t>
      </w:r>
    </w:p>
    <w:p w14:paraId="1F9B998E" w14:textId="08845938" w:rsidR="009F640C" w:rsidRDefault="009F640C" w:rsidP="005671B8">
      <w:pPr>
        <w:pStyle w:val="ListParagraph"/>
        <w:numPr>
          <w:ilvl w:val="2"/>
          <w:numId w:val="21"/>
        </w:numPr>
        <w:rPr>
          <w:lang w:eastAsia="ja-JP"/>
        </w:rPr>
        <w:pPrChange w:id="374" w:author="Katharina Schleidt" w:date="2021-07-05T20:07:00Z">
          <w:pPr>
            <w:pStyle w:val="ListParagraph"/>
            <w:numPr>
              <w:ilvl w:val="1"/>
              <w:numId w:val="21"/>
            </w:numPr>
            <w:ind w:left="1440" w:hanging="360"/>
          </w:pPr>
        </w:pPrChange>
      </w:pPr>
      <w:proofErr w:type="spellStart"/>
      <w:r>
        <w:rPr>
          <w:lang w:eastAsia="ja-JP"/>
        </w:rPr>
        <w:t>observedProperty</w:t>
      </w:r>
      <w:proofErr w:type="spellEnd"/>
      <w:r>
        <w:rPr>
          <w:lang w:eastAsia="ja-JP"/>
        </w:rPr>
        <w:t>: ‘Water conductivity measured at 25°C’</w:t>
      </w:r>
    </w:p>
    <w:p w14:paraId="1E854A6C" w14:textId="606F5C93" w:rsidR="009F640C" w:rsidRDefault="009F640C" w:rsidP="009F640C">
      <w:pPr>
        <w:rPr>
          <w:lang w:eastAsia="ja-JP"/>
        </w:rPr>
      </w:pPr>
      <w:r>
        <w:rPr>
          <w:lang w:eastAsia="ja-JP"/>
        </w:rPr>
        <w:t>NOTE</w:t>
      </w:r>
      <w:r>
        <w:rPr>
          <w:lang w:eastAsia="ja-JP"/>
        </w:rPr>
        <w:tab/>
        <w:t xml:space="preserve">In the example above, URIs have been removed and </w:t>
      </w:r>
      <w:r w:rsidR="004C400E">
        <w:rPr>
          <w:lang w:eastAsia="ja-JP"/>
        </w:rPr>
        <w:t xml:space="preserve">only the </w:t>
      </w:r>
      <w:r>
        <w:rPr>
          <w:lang w:eastAsia="ja-JP"/>
        </w:rPr>
        <w:t xml:space="preserve">labels provided </w:t>
      </w:r>
      <w:r w:rsidR="004C400E">
        <w:rPr>
          <w:lang w:eastAsia="ja-JP"/>
        </w:rPr>
        <w:t>for better readability.</w:t>
      </w:r>
    </w:p>
    <w:p w14:paraId="2B3F6BF7" w14:textId="69EB8238" w:rsidR="00891766" w:rsidRDefault="00272D78" w:rsidP="00272D78">
      <w:pPr>
        <w:pStyle w:val="Heading2"/>
      </w:pPr>
      <w:bookmarkStart w:id="375" w:name="_Toc72768890"/>
      <w:proofErr w:type="spellStart"/>
      <w:r w:rsidRPr="00272D78">
        <w:t>ObservableProperty</w:t>
      </w:r>
      <w:bookmarkEnd w:id="375"/>
      <w:proofErr w:type="spellEnd"/>
    </w:p>
    <w:p w14:paraId="0AEF9CD4" w14:textId="3A249FAA" w:rsidR="00272D78" w:rsidRDefault="00272D78" w:rsidP="00272D78">
      <w:pPr>
        <w:pStyle w:val="Heading3"/>
      </w:pPr>
      <w:proofErr w:type="spellStart"/>
      <w:r w:rsidRPr="00272D78">
        <w:t>ObservableProperty</w:t>
      </w:r>
      <w:proofErr w:type="spellEnd"/>
      <w:r w:rsidRPr="00272D78">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272D78" w14:paraId="06B48291" w14:textId="77777777" w:rsidTr="00272D78">
        <w:tc>
          <w:tcPr>
            <w:tcW w:w="2258" w:type="dxa"/>
            <w:shd w:val="clear" w:color="auto" w:fill="auto"/>
            <w:tcMar>
              <w:top w:w="100" w:type="dxa"/>
              <w:left w:w="100" w:type="dxa"/>
              <w:bottom w:w="100" w:type="dxa"/>
              <w:right w:w="100" w:type="dxa"/>
            </w:tcMar>
          </w:tcPr>
          <w:p w14:paraId="267125D9" w14:textId="77777777" w:rsidR="00272D78" w:rsidRDefault="00272D78"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5DC5C21C" w14:textId="77777777" w:rsidR="00272D78" w:rsidRDefault="00272D7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ObservableProperty</w:t>
            </w:r>
            <w:proofErr w:type="spellEnd"/>
          </w:p>
        </w:tc>
      </w:tr>
      <w:tr w:rsidR="00272D78" w14:paraId="0128C856" w14:textId="77777777" w:rsidTr="00272D78">
        <w:tc>
          <w:tcPr>
            <w:tcW w:w="2258" w:type="dxa"/>
            <w:shd w:val="clear" w:color="auto" w:fill="auto"/>
            <w:tcMar>
              <w:top w:w="100" w:type="dxa"/>
              <w:left w:w="100" w:type="dxa"/>
              <w:bottom w:w="100" w:type="dxa"/>
              <w:right w:w="100" w:type="dxa"/>
            </w:tcMar>
          </w:tcPr>
          <w:p w14:paraId="5601B8B6" w14:textId="77777777" w:rsidR="00272D78" w:rsidRDefault="00272D78"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B17F543" w14:textId="77777777" w:rsidR="00272D78" w:rsidRDefault="00272D78" w:rsidP="001A5B74">
            <w:pPr>
              <w:widowControl w:val="0"/>
              <w:spacing w:line="240" w:lineRule="auto"/>
              <w:rPr>
                <w:sz w:val="20"/>
                <w:szCs w:val="20"/>
              </w:rPr>
            </w:pPr>
            <w:r>
              <w:rPr>
                <w:sz w:val="20"/>
                <w:szCs w:val="20"/>
              </w:rPr>
              <w:t>Logical model</w:t>
            </w:r>
          </w:p>
        </w:tc>
      </w:tr>
      <w:tr w:rsidR="00272D78" w14:paraId="662B12EF" w14:textId="77777777" w:rsidTr="00272D78">
        <w:tc>
          <w:tcPr>
            <w:tcW w:w="2258" w:type="dxa"/>
            <w:shd w:val="clear" w:color="auto" w:fill="auto"/>
            <w:tcMar>
              <w:top w:w="100" w:type="dxa"/>
              <w:left w:w="100" w:type="dxa"/>
              <w:bottom w:w="100" w:type="dxa"/>
              <w:right w:w="100" w:type="dxa"/>
            </w:tcMar>
          </w:tcPr>
          <w:p w14:paraId="149A392D" w14:textId="77777777" w:rsidR="00272D78" w:rsidRDefault="00272D78"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7B903415" w14:textId="77777777" w:rsidR="00272D78" w:rsidRDefault="00272D78" w:rsidP="001A5B74">
            <w:pPr>
              <w:widowControl w:val="0"/>
              <w:spacing w:line="240" w:lineRule="auto"/>
              <w:rPr>
                <w:sz w:val="20"/>
                <w:szCs w:val="20"/>
              </w:rPr>
            </w:pPr>
            <w:r>
              <w:rPr>
                <w:sz w:val="20"/>
                <w:szCs w:val="20"/>
              </w:rPr>
              <w:t xml:space="preserve">Basic Observations - </w:t>
            </w:r>
            <w:proofErr w:type="spellStart"/>
            <w:r>
              <w:rPr>
                <w:sz w:val="20"/>
                <w:szCs w:val="20"/>
              </w:rPr>
              <w:t>ObservableProperty</w:t>
            </w:r>
            <w:proofErr w:type="spellEnd"/>
          </w:p>
        </w:tc>
      </w:tr>
      <w:tr w:rsidR="00272D78" w14:paraId="0163843D" w14:textId="77777777" w:rsidTr="00272D78">
        <w:tc>
          <w:tcPr>
            <w:tcW w:w="2258" w:type="dxa"/>
            <w:shd w:val="clear" w:color="auto" w:fill="auto"/>
            <w:tcMar>
              <w:top w:w="100" w:type="dxa"/>
              <w:left w:w="100" w:type="dxa"/>
              <w:bottom w:w="100" w:type="dxa"/>
              <w:right w:w="100" w:type="dxa"/>
            </w:tcMar>
          </w:tcPr>
          <w:p w14:paraId="1D824274" w14:textId="77777777" w:rsidR="00272D78" w:rsidRDefault="00272D78"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293C17A3" w14:textId="77777777" w:rsidR="00272D78" w:rsidRDefault="00272D78" w:rsidP="001A5B74">
            <w:pPr>
              <w:widowControl w:val="0"/>
              <w:spacing w:line="240" w:lineRule="auto"/>
              <w:rPr>
                <w:sz w:val="20"/>
                <w:szCs w:val="20"/>
              </w:rPr>
            </w:pPr>
            <w:r>
              <w:rPr>
                <w:sz w:val="20"/>
                <w:szCs w:val="20"/>
              </w:rPr>
              <w:t>ISO 19103:2015 Geographic information – Conceptual schema language, UML2 conformance class</w:t>
            </w:r>
          </w:p>
        </w:tc>
      </w:tr>
      <w:tr w:rsidR="00272D78" w14:paraId="4C9FB0A3" w14:textId="77777777" w:rsidTr="00272D78">
        <w:tc>
          <w:tcPr>
            <w:tcW w:w="2258" w:type="dxa"/>
            <w:shd w:val="clear" w:color="auto" w:fill="auto"/>
            <w:tcMar>
              <w:top w:w="100" w:type="dxa"/>
              <w:left w:w="100" w:type="dxa"/>
              <w:bottom w:w="100" w:type="dxa"/>
              <w:right w:w="100" w:type="dxa"/>
            </w:tcMar>
          </w:tcPr>
          <w:p w14:paraId="61D4B83A" w14:textId="77777777" w:rsidR="00272D78" w:rsidRDefault="00272D78"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8AC7F62" w14:textId="77777777" w:rsidR="00272D78" w:rsidRDefault="00272D78"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CoreExtendedTypes</w:t>
            </w:r>
            <w:proofErr w:type="spellEnd"/>
            <w:r>
              <w:rPr>
                <w:sz w:val="20"/>
                <w:szCs w:val="20"/>
              </w:rPr>
              <w:t xml:space="preserve"> conformance class</w:t>
            </w:r>
          </w:p>
        </w:tc>
      </w:tr>
      <w:tr w:rsidR="00272D78" w14:paraId="39D86D2A" w14:textId="77777777" w:rsidTr="00272D78">
        <w:tc>
          <w:tcPr>
            <w:tcW w:w="2258" w:type="dxa"/>
            <w:shd w:val="clear" w:color="auto" w:fill="auto"/>
            <w:tcMar>
              <w:top w:w="100" w:type="dxa"/>
              <w:left w:w="100" w:type="dxa"/>
              <w:bottom w:w="100" w:type="dxa"/>
              <w:right w:w="100" w:type="dxa"/>
            </w:tcMar>
          </w:tcPr>
          <w:p w14:paraId="2548357B" w14:textId="77777777" w:rsidR="00272D78" w:rsidRDefault="00272D78"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5E388879" w14:textId="77777777" w:rsidR="00272D78" w:rsidRDefault="00272D7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AbstractObservableProperty</w:t>
            </w:r>
            <w:proofErr w:type="spellEnd"/>
          </w:p>
        </w:tc>
      </w:tr>
      <w:tr w:rsidR="00272D78" w14:paraId="72C5B7ED" w14:textId="77777777" w:rsidTr="00272D78">
        <w:trPr>
          <w:trHeight w:val="420"/>
        </w:trPr>
        <w:tc>
          <w:tcPr>
            <w:tcW w:w="2258" w:type="dxa"/>
            <w:shd w:val="clear" w:color="auto" w:fill="auto"/>
            <w:tcMar>
              <w:top w:w="100" w:type="dxa"/>
              <w:left w:w="100" w:type="dxa"/>
              <w:bottom w:w="100" w:type="dxa"/>
              <w:right w:w="100" w:type="dxa"/>
            </w:tcMar>
          </w:tcPr>
          <w:p w14:paraId="3EE0AA9E" w14:textId="77777777" w:rsidR="00272D78" w:rsidRDefault="00272D78"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BFE3861" w14:textId="77777777" w:rsidR="00272D78" w:rsidRDefault="00272D7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-basic/gen/link-</w:t>
            </w:r>
            <w:proofErr w:type="spellStart"/>
            <w:r>
              <w:rPr>
                <w:sz w:val="20"/>
                <w:szCs w:val="20"/>
              </w:rPr>
              <w:t>sem</w:t>
            </w:r>
            <w:proofErr w:type="spellEnd"/>
          </w:p>
        </w:tc>
      </w:tr>
    </w:tbl>
    <w:p w14:paraId="2A0E19AC" w14:textId="7DA0E80E" w:rsidR="00272D78" w:rsidRDefault="00272D78" w:rsidP="00272D78">
      <w:pPr>
        <w:rPr>
          <w:lang w:eastAsia="ja-JP"/>
        </w:rPr>
      </w:pPr>
    </w:p>
    <w:p w14:paraId="229AEC37" w14:textId="77777777" w:rsidR="00FE7E61" w:rsidRDefault="00FE7E61" w:rsidP="00FE7E61">
      <w:pPr>
        <w:keepNext/>
      </w:pPr>
      <w:r>
        <w:rPr>
          <w:noProof/>
          <w:lang w:val="fr-FR" w:eastAsia="fr-FR"/>
        </w:rPr>
        <w:drawing>
          <wp:inline distT="0" distB="0" distL="0" distR="0" wp14:anchorId="36A46F23" wp14:editId="71113452">
            <wp:extent cx="6191885" cy="794385"/>
            <wp:effectExtent l="0" t="0" r="5715" b="5715"/>
            <wp:docPr id="50" name="Graphic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Graphic 50"/>
                    <pic:cNvPicPr/>
                  </pic:nvPicPr>
                  <pic:blipFill>
                    <a:blip r:embed="rId101" cstate="print">
                      <a:extLst>
                        <a:ext uri="{28A0092B-C50C-407E-A947-70E740481C1C}">
                          <a14:useLocalDpi xmlns:a14="http://schemas.microsoft.com/office/drawing/2010/main"/>
                        </a:ext>
                        <a:ext uri="{96DAC541-7B7A-43D3-8B79-37D633B846F1}">
                          <asvg:svgBlip xmlns:asvg="http://schemas.microsoft.com/office/drawing/2016/SVG/main" r:embed="rId102"/>
                        </a:ext>
                      </a:extLst>
                    </a:blip>
                    <a:stretch>
                      <a:fillRect/>
                    </a:stretch>
                  </pic:blipFill>
                  <pic:spPr>
                    <a:xfrm>
                      <a:off x="0" y="0"/>
                      <a:ext cx="6191885" cy="794385"/>
                    </a:xfrm>
                    <a:prstGeom prst="rect">
                      <a:avLst/>
                    </a:prstGeom>
                  </pic:spPr>
                </pic:pic>
              </a:graphicData>
            </a:graphic>
          </wp:inline>
        </w:drawing>
      </w:r>
    </w:p>
    <w:p w14:paraId="20F35ED1" w14:textId="4D452F97" w:rsidR="00FE7E61" w:rsidRDefault="00FE7E61" w:rsidP="00FE7E61">
      <w:pPr>
        <w:jc w:val="center"/>
        <w:rPr>
          <w:b/>
          <w:bCs/>
          <w:sz w:val="20"/>
          <w:szCs w:val="20"/>
        </w:rPr>
      </w:pPr>
      <w:r w:rsidRPr="00FE7E61">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41</w:t>
      </w:r>
      <w:r w:rsidR="00D471BA">
        <w:rPr>
          <w:b/>
          <w:bCs/>
          <w:sz w:val="20"/>
          <w:szCs w:val="20"/>
        </w:rPr>
        <w:fldChar w:fldCharType="end"/>
      </w:r>
      <w:r w:rsidR="0056682B">
        <w:rPr>
          <w:b/>
          <w:bCs/>
          <w:sz w:val="20"/>
          <w:szCs w:val="20"/>
        </w:rPr>
        <w:t xml:space="preserve"> </w:t>
      </w:r>
      <w:r w:rsidRPr="00FE7E61">
        <w:rPr>
          <w:b/>
          <w:bCs/>
          <w:sz w:val="20"/>
          <w:szCs w:val="20"/>
        </w:rPr>
        <w:t xml:space="preserve">— (Informative) Included direct and indirect requirements and recommendations of the Basic Observations — </w:t>
      </w:r>
      <w:proofErr w:type="spellStart"/>
      <w:r w:rsidRPr="00FE7E61">
        <w:rPr>
          <w:b/>
          <w:bCs/>
          <w:sz w:val="20"/>
          <w:szCs w:val="20"/>
        </w:rPr>
        <w:t>ObservableProperty</w:t>
      </w:r>
      <w:proofErr w:type="spellEnd"/>
      <w:r w:rsidRPr="00FE7E61">
        <w:rPr>
          <w:b/>
          <w:bCs/>
          <w:sz w:val="20"/>
          <w:szCs w:val="20"/>
        </w:rPr>
        <w:t xml:space="preserve"> requirements class.</w:t>
      </w:r>
    </w:p>
    <w:p w14:paraId="05EF692D" w14:textId="77777777" w:rsidR="00472422" w:rsidRDefault="00472422" w:rsidP="00472422">
      <w:pPr>
        <w:keepNext/>
      </w:pPr>
      <w:r>
        <w:rPr>
          <w:noProof/>
          <w:lang w:val="fr-FR" w:eastAsia="fr-FR"/>
        </w:rPr>
        <w:lastRenderedPageBreak/>
        <w:drawing>
          <wp:inline distT="0" distB="0" distL="0" distR="0" wp14:anchorId="0C535984" wp14:editId="1241B2B1">
            <wp:extent cx="6191103" cy="3706923"/>
            <wp:effectExtent l="0" t="0" r="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103">
                      <a:extLst>
                        <a:ext uri="{28A0092B-C50C-407E-A947-70E740481C1C}">
                          <a14:useLocalDpi xmlns:a14="http://schemas.microsoft.com/office/drawing/2010/main" val="0"/>
                        </a:ext>
                      </a:extLst>
                    </a:blip>
                    <a:stretch>
                      <a:fillRect/>
                    </a:stretch>
                  </pic:blipFill>
                  <pic:spPr>
                    <a:xfrm>
                      <a:off x="0" y="0"/>
                      <a:ext cx="6191103" cy="3706923"/>
                    </a:xfrm>
                    <a:prstGeom prst="rect">
                      <a:avLst/>
                    </a:prstGeom>
                  </pic:spPr>
                </pic:pic>
              </a:graphicData>
            </a:graphic>
          </wp:inline>
        </w:drawing>
      </w:r>
    </w:p>
    <w:p w14:paraId="77AEC6F7" w14:textId="7A081839" w:rsidR="00FE7E61" w:rsidRDefault="00472422" w:rsidP="00472422">
      <w:pPr>
        <w:jc w:val="center"/>
        <w:rPr>
          <w:b/>
          <w:bCs/>
          <w:sz w:val="20"/>
          <w:szCs w:val="20"/>
        </w:rPr>
      </w:pPr>
      <w:r w:rsidRPr="00472422">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42</w:t>
      </w:r>
      <w:r w:rsidR="00D471BA">
        <w:rPr>
          <w:b/>
          <w:bCs/>
          <w:sz w:val="20"/>
          <w:szCs w:val="20"/>
        </w:rPr>
        <w:fldChar w:fldCharType="end"/>
      </w:r>
      <w:r w:rsidRPr="00472422">
        <w:rPr>
          <w:b/>
          <w:bCs/>
          <w:sz w:val="20"/>
          <w:szCs w:val="20"/>
        </w:rPr>
        <w:t xml:space="preserve"> — Context diagram for the Basic Observations — </w:t>
      </w:r>
      <w:proofErr w:type="spellStart"/>
      <w:r w:rsidRPr="00472422">
        <w:rPr>
          <w:b/>
          <w:bCs/>
          <w:sz w:val="20"/>
          <w:szCs w:val="20"/>
        </w:rPr>
        <w:t>ObservableProperty</w:t>
      </w:r>
      <w:proofErr w:type="spellEnd"/>
      <w:r w:rsidRPr="00472422">
        <w:rPr>
          <w:b/>
          <w:bCs/>
          <w:sz w:val="20"/>
          <w:szCs w:val="20"/>
        </w:rPr>
        <w:t>.</w:t>
      </w:r>
    </w:p>
    <w:p w14:paraId="18F29E90" w14:textId="768D5CDA" w:rsidR="00472422" w:rsidRDefault="00A10F3F" w:rsidP="00A10F3F">
      <w:pPr>
        <w:pStyle w:val="Heading2"/>
      </w:pPr>
      <w:bookmarkStart w:id="376" w:name="_Toc72768891"/>
      <w:proofErr w:type="spellStart"/>
      <w:r w:rsidRPr="00A10F3F">
        <w:t>ObservingProcedure</w:t>
      </w:r>
      <w:bookmarkEnd w:id="376"/>
      <w:proofErr w:type="spellEnd"/>
    </w:p>
    <w:p w14:paraId="28300BC9" w14:textId="55DFADE6" w:rsidR="00A10F3F" w:rsidRDefault="00A10F3F" w:rsidP="00A10F3F">
      <w:pPr>
        <w:pStyle w:val="Heading3"/>
      </w:pPr>
      <w:proofErr w:type="spellStart"/>
      <w:r w:rsidRPr="00A10F3F">
        <w:t>ObservingProcedure</w:t>
      </w:r>
      <w:proofErr w:type="spellEnd"/>
      <w:r w:rsidRPr="00A10F3F">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A10F3F" w14:paraId="079F3BA4" w14:textId="77777777" w:rsidTr="00A10F3F">
        <w:tc>
          <w:tcPr>
            <w:tcW w:w="2258" w:type="dxa"/>
            <w:shd w:val="clear" w:color="auto" w:fill="auto"/>
            <w:tcMar>
              <w:top w:w="100" w:type="dxa"/>
              <w:left w:w="100" w:type="dxa"/>
              <w:bottom w:w="100" w:type="dxa"/>
              <w:right w:w="100" w:type="dxa"/>
            </w:tcMar>
          </w:tcPr>
          <w:p w14:paraId="1A6E6F1B" w14:textId="77777777" w:rsidR="00A10F3F" w:rsidRDefault="00A10F3F"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19A91BE1" w14:textId="77777777" w:rsidR="00A10F3F" w:rsidRDefault="00A10F3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ObservingProcedure</w:t>
            </w:r>
            <w:proofErr w:type="spellEnd"/>
          </w:p>
        </w:tc>
      </w:tr>
      <w:tr w:rsidR="00A10F3F" w14:paraId="2FC34A88" w14:textId="77777777" w:rsidTr="00A10F3F">
        <w:tc>
          <w:tcPr>
            <w:tcW w:w="2258" w:type="dxa"/>
            <w:shd w:val="clear" w:color="auto" w:fill="auto"/>
            <w:tcMar>
              <w:top w:w="100" w:type="dxa"/>
              <w:left w:w="100" w:type="dxa"/>
              <w:bottom w:w="100" w:type="dxa"/>
              <w:right w:w="100" w:type="dxa"/>
            </w:tcMar>
          </w:tcPr>
          <w:p w14:paraId="02BFBF33" w14:textId="77777777" w:rsidR="00A10F3F" w:rsidRDefault="00A10F3F"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116B8FC" w14:textId="77777777" w:rsidR="00A10F3F" w:rsidRDefault="00A10F3F" w:rsidP="001A5B74">
            <w:pPr>
              <w:widowControl w:val="0"/>
              <w:spacing w:line="240" w:lineRule="auto"/>
              <w:rPr>
                <w:sz w:val="20"/>
                <w:szCs w:val="20"/>
              </w:rPr>
            </w:pPr>
            <w:r>
              <w:rPr>
                <w:sz w:val="20"/>
                <w:szCs w:val="20"/>
              </w:rPr>
              <w:t>Logical model</w:t>
            </w:r>
          </w:p>
        </w:tc>
      </w:tr>
      <w:tr w:rsidR="00A10F3F" w14:paraId="3D3AA6FC" w14:textId="77777777" w:rsidTr="00A10F3F">
        <w:tc>
          <w:tcPr>
            <w:tcW w:w="2258" w:type="dxa"/>
            <w:shd w:val="clear" w:color="auto" w:fill="auto"/>
            <w:tcMar>
              <w:top w:w="100" w:type="dxa"/>
              <w:left w:w="100" w:type="dxa"/>
              <w:bottom w:w="100" w:type="dxa"/>
              <w:right w:w="100" w:type="dxa"/>
            </w:tcMar>
          </w:tcPr>
          <w:p w14:paraId="720F099D" w14:textId="77777777" w:rsidR="00A10F3F" w:rsidRDefault="00A10F3F"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45F0AD71" w14:textId="77777777" w:rsidR="00A10F3F" w:rsidRDefault="00A10F3F" w:rsidP="001A5B74">
            <w:pPr>
              <w:widowControl w:val="0"/>
              <w:spacing w:line="240" w:lineRule="auto"/>
              <w:rPr>
                <w:sz w:val="20"/>
                <w:szCs w:val="20"/>
              </w:rPr>
            </w:pPr>
            <w:r>
              <w:rPr>
                <w:sz w:val="20"/>
                <w:szCs w:val="20"/>
              </w:rPr>
              <w:t xml:space="preserve">Basic Observations - </w:t>
            </w:r>
            <w:proofErr w:type="spellStart"/>
            <w:r>
              <w:rPr>
                <w:sz w:val="20"/>
                <w:szCs w:val="20"/>
              </w:rPr>
              <w:t>ObservingProcedure</w:t>
            </w:r>
            <w:proofErr w:type="spellEnd"/>
          </w:p>
        </w:tc>
      </w:tr>
      <w:tr w:rsidR="00A10F3F" w14:paraId="55FDD2D7" w14:textId="77777777" w:rsidTr="00A10F3F">
        <w:tc>
          <w:tcPr>
            <w:tcW w:w="2258" w:type="dxa"/>
            <w:shd w:val="clear" w:color="auto" w:fill="auto"/>
            <w:tcMar>
              <w:top w:w="100" w:type="dxa"/>
              <w:left w:w="100" w:type="dxa"/>
              <w:bottom w:w="100" w:type="dxa"/>
              <w:right w:w="100" w:type="dxa"/>
            </w:tcMar>
          </w:tcPr>
          <w:p w14:paraId="0E24F0B6" w14:textId="77777777" w:rsidR="00A10F3F" w:rsidRDefault="00A10F3F"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A331D75" w14:textId="77777777" w:rsidR="00A10F3F" w:rsidRDefault="00A10F3F" w:rsidP="001A5B74">
            <w:pPr>
              <w:widowControl w:val="0"/>
              <w:spacing w:line="240" w:lineRule="auto"/>
              <w:rPr>
                <w:sz w:val="20"/>
                <w:szCs w:val="20"/>
              </w:rPr>
            </w:pPr>
            <w:r>
              <w:rPr>
                <w:sz w:val="20"/>
                <w:szCs w:val="20"/>
              </w:rPr>
              <w:t>ISO 19103:2015 Geographic information – Conceptual schema language, UML2 conformance class</w:t>
            </w:r>
          </w:p>
        </w:tc>
      </w:tr>
      <w:tr w:rsidR="00A10F3F" w14:paraId="470D2204" w14:textId="77777777" w:rsidTr="00A10F3F">
        <w:tc>
          <w:tcPr>
            <w:tcW w:w="2258" w:type="dxa"/>
            <w:shd w:val="clear" w:color="auto" w:fill="auto"/>
            <w:tcMar>
              <w:top w:w="100" w:type="dxa"/>
              <w:left w:w="100" w:type="dxa"/>
              <w:bottom w:w="100" w:type="dxa"/>
              <w:right w:w="100" w:type="dxa"/>
            </w:tcMar>
          </w:tcPr>
          <w:p w14:paraId="058E6AEF" w14:textId="77777777" w:rsidR="00A10F3F" w:rsidRDefault="00A10F3F"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43A90AB9" w14:textId="77777777" w:rsidR="00A10F3F" w:rsidRDefault="00A10F3F"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CoreExtendedTypes</w:t>
            </w:r>
            <w:proofErr w:type="spellEnd"/>
            <w:r>
              <w:rPr>
                <w:sz w:val="20"/>
                <w:szCs w:val="20"/>
              </w:rPr>
              <w:t xml:space="preserve"> conformance class</w:t>
            </w:r>
          </w:p>
        </w:tc>
      </w:tr>
      <w:tr w:rsidR="00A10F3F" w14:paraId="0E0D1156" w14:textId="77777777" w:rsidTr="00A10F3F">
        <w:tc>
          <w:tcPr>
            <w:tcW w:w="2258" w:type="dxa"/>
            <w:shd w:val="clear" w:color="auto" w:fill="auto"/>
            <w:tcMar>
              <w:top w:w="100" w:type="dxa"/>
              <w:left w:w="100" w:type="dxa"/>
              <w:bottom w:w="100" w:type="dxa"/>
              <w:right w:w="100" w:type="dxa"/>
            </w:tcMar>
          </w:tcPr>
          <w:p w14:paraId="5DDEBFE1" w14:textId="77777777" w:rsidR="00A10F3F" w:rsidRDefault="00A10F3F"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4573FF11" w14:textId="77777777" w:rsidR="00A10F3F" w:rsidRDefault="00A10F3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AbstractObservingProcedure</w:t>
            </w:r>
            <w:proofErr w:type="spellEnd"/>
          </w:p>
        </w:tc>
      </w:tr>
      <w:tr w:rsidR="00A10F3F" w14:paraId="57DC4F2F" w14:textId="77777777" w:rsidTr="00A10F3F">
        <w:tc>
          <w:tcPr>
            <w:tcW w:w="2258" w:type="dxa"/>
            <w:shd w:val="clear" w:color="auto" w:fill="auto"/>
            <w:tcMar>
              <w:top w:w="100" w:type="dxa"/>
              <w:left w:w="100" w:type="dxa"/>
              <w:bottom w:w="100" w:type="dxa"/>
              <w:right w:w="100" w:type="dxa"/>
            </w:tcMar>
          </w:tcPr>
          <w:p w14:paraId="265EC1C6" w14:textId="77777777" w:rsidR="00A10F3F" w:rsidRDefault="00A10F3F"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C3C7EE1" w14:textId="77777777" w:rsidR="00A10F3F" w:rsidRDefault="00A10F3F"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-basic/gen/link-</w:t>
            </w:r>
            <w:proofErr w:type="spellStart"/>
            <w:r>
              <w:rPr>
                <w:sz w:val="20"/>
                <w:szCs w:val="20"/>
              </w:rPr>
              <w:t>sem</w:t>
            </w:r>
            <w:proofErr w:type="spellEnd"/>
          </w:p>
        </w:tc>
      </w:tr>
    </w:tbl>
    <w:p w14:paraId="011F2288" w14:textId="58E07283" w:rsidR="00A10F3F" w:rsidRDefault="00A10F3F" w:rsidP="00A10F3F">
      <w:pPr>
        <w:rPr>
          <w:lang w:eastAsia="ja-JP"/>
        </w:rPr>
      </w:pPr>
    </w:p>
    <w:p w14:paraId="1B0F302E" w14:textId="77777777" w:rsidR="0056682B" w:rsidRDefault="0056682B" w:rsidP="0056682B">
      <w:pPr>
        <w:keepNext/>
      </w:pPr>
      <w:r>
        <w:rPr>
          <w:noProof/>
          <w:lang w:val="fr-FR" w:eastAsia="fr-FR"/>
        </w:rPr>
        <w:lastRenderedPageBreak/>
        <w:drawing>
          <wp:inline distT="0" distB="0" distL="0" distR="0" wp14:anchorId="5B4A1786" wp14:editId="7FF49006">
            <wp:extent cx="6191885" cy="861060"/>
            <wp:effectExtent l="0" t="0" r="5715" b="2540"/>
            <wp:docPr id="52" name="Graphic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Graphic 52"/>
                    <pic:cNvPicPr/>
                  </pic:nvPicPr>
                  <pic:blipFill>
                    <a:blip r:embed="rId104" cstate="print">
                      <a:extLst>
                        <a:ext uri="{28A0092B-C50C-407E-A947-70E740481C1C}">
                          <a14:useLocalDpi xmlns:a14="http://schemas.microsoft.com/office/drawing/2010/main"/>
                        </a:ext>
                        <a:ext uri="{96DAC541-7B7A-43D3-8B79-37D633B846F1}">
                          <asvg:svgBlip xmlns:asvg="http://schemas.microsoft.com/office/drawing/2016/SVG/main" r:embed="rId105"/>
                        </a:ext>
                      </a:extLst>
                    </a:blip>
                    <a:stretch>
                      <a:fillRect/>
                    </a:stretch>
                  </pic:blipFill>
                  <pic:spPr>
                    <a:xfrm>
                      <a:off x="0" y="0"/>
                      <a:ext cx="6191885" cy="861060"/>
                    </a:xfrm>
                    <a:prstGeom prst="rect">
                      <a:avLst/>
                    </a:prstGeom>
                  </pic:spPr>
                </pic:pic>
              </a:graphicData>
            </a:graphic>
          </wp:inline>
        </w:drawing>
      </w:r>
    </w:p>
    <w:p w14:paraId="3596032D" w14:textId="21555156" w:rsidR="00A10F3F" w:rsidRDefault="0056682B" w:rsidP="0056682B">
      <w:pPr>
        <w:jc w:val="center"/>
        <w:rPr>
          <w:b/>
          <w:bCs/>
          <w:sz w:val="20"/>
          <w:szCs w:val="20"/>
        </w:rPr>
      </w:pPr>
      <w:r w:rsidRPr="0056682B">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43</w:t>
      </w:r>
      <w:r w:rsidR="00D471BA">
        <w:rPr>
          <w:b/>
          <w:bCs/>
          <w:sz w:val="20"/>
          <w:szCs w:val="20"/>
        </w:rPr>
        <w:fldChar w:fldCharType="end"/>
      </w:r>
      <w:r w:rsidRPr="0056682B">
        <w:rPr>
          <w:b/>
          <w:bCs/>
          <w:sz w:val="20"/>
          <w:szCs w:val="20"/>
        </w:rPr>
        <w:t xml:space="preserve"> — (Informative) Included direct and indirect requirements and recommendations of the Basic Observations — </w:t>
      </w:r>
      <w:proofErr w:type="spellStart"/>
      <w:r w:rsidRPr="0056682B">
        <w:rPr>
          <w:b/>
          <w:bCs/>
          <w:sz w:val="20"/>
          <w:szCs w:val="20"/>
        </w:rPr>
        <w:t>ObservingProcedure</w:t>
      </w:r>
      <w:proofErr w:type="spellEnd"/>
      <w:r w:rsidRPr="0056682B">
        <w:rPr>
          <w:b/>
          <w:bCs/>
          <w:sz w:val="20"/>
          <w:szCs w:val="20"/>
        </w:rPr>
        <w:t xml:space="preserve"> requirements class.</w:t>
      </w:r>
    </w:p>
    <w:p w14:paraId="34839FB0" w14:textId="77777777" w:rsidR="00793258" w:rsidRDefault="00793258" w:rsidP="00793258">
      <w:pPr>
        <w:keepNext/>
      </w:pPr>
      <w:r>
        <w:rPr>
          <w:noProof/>
          <w:lang w:val="fr-FR" w:eastAsia="fr-FR"/>
        </w:rPr>
        <w:drawing>
          <wp:inline distT="0" distB="0" distL="0" distR="0" wp14:anchorId="041A1EC6" wp14:editId="69054505">
            <wp:extent cx="6191885" cy="3894767"/>
            <wp:effectExtent l="0" t="0" r="5715"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106">
                      <a:extLst>
                        <a:ext uri="{28A0092B-C50C-407E-A947-70E740481C1C}">
                          <a14:useLocalDpi xmlns:a14="http://schemas.microsoft.com/office/drawing/2010/main" val="0"/>
                        </a:ext>
                      </a:extLst>
                    </a:blip>
                    <a:stretch>
                      <a:fillRect/>
                    </a:stretch>
                  </pic:blipFill>
                  <pic:spPr>
                    <a:xfrm>
                      <a:off x="0" y="0"/>
                      <a:ext cx="6191885" cy="3894767"/>
                    </a:xfrm>
                    <a:prstGeom prst="rect">
                      <a:avLst/>
                    </a:prstGeom>
                  </pic:spPr>
                </pic:pic>
              </a:graphicData>
            </a:graphic>
          </wp:inline>
        </w:drawing>
      </w:r>
    </w:p>
    <w:p w14:paraId="62A6E34F" w14:textId="2E400088" w:rsidR="0056682B" w:rsidRDefault="00793258" w:rsidP="00793258">
      <w:pPr>
        <w:jc w:val="center"/>
        <w:rPr>
          <w:b/>
          <w:bCs/>
          <w:sz w:val="20"/>
          <w:szCs w:val="20"/>
        </w:rPr>
      </w:pPr>
      <w:r w:rsidRPr="00793258">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44</w:t>
      </w:r>
      <w:r w:rsidR="00D471BA">
        <w:rPr>
          <w:b/>
          <w:bCs/>
          <w:sz w:val="20"/>
          <w:szCs w:val="20"/>
        </w:rPr>
        <w:fldChar w:fldCharType="end"/>
      </w:r>
      <w:r w:rsidRPr="00793258">
        <w:rPr>
          <w:b/>
          <w:bCs/>
          <w:sz w:val="20"/>
          <w:szCs w:val="20"/>
        </w:rPr>
        <w:t xml:space="preserve"> — Context diagram for Basic Observations — </w:t>
      </w:r>
      <w:proofErr w:type="spellStart"/>
      <w:r w:rsidRPr="00793258">
        <w:rPr>
          <w:b/>
          <w:bCs/>
          <w:sz w:val="20"/>
          <w:szCs w:val="20"/>
        </w:rPr>
        <w:t>ObservingProcedure</w:t>
      </w:r>
      <w:proofErr w:type="spellEnd"/>
      <w:r w:rsidRPr="00793258">
        <w:rPr>
          <w:b/>
          <w:bCs/>
          <w:sz w:val="20"/>
          <w:szCs w:val="20"/>
        </w:rPr>
        <w:t>.</w:t>
      </w:r>
    </w:p>
    <w:p w14:paraId="27655608" w14:textId="2A73FA72" w:rsidR="009E19B6" w:rsidRDefault="00397804" w:rsidP="00397804">
      <w:pPr>
        <w:pStyle w:val="Heading2"/>
      </w:pPr>
      <w:bookmarkStart w:id="377" w:name="_Toc72768892"/>
      <w:r w:rsidRPr="00397804">
        <w:t>Observer</w:t>
      </w:r>
      <w:bookmarkEnd w:id="377"/>
    </w:p>
    <w:p w14:paraId="3E5BA4EE" w14:textId="297D0439" w:rsidR="00397804" w:rsidRDefault="00397804" w:rsidP="00397804">
      <w:pPr>
        <w:pStyle w:val="Heading3"/>
      </w:pPr>
      <w:r w:rsidRPr="00397804">
        <w:t>Observer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397804" w14:paraId="035B7D70" w14:textId="77777777" w:rsidTr="00397804">
        <w:tc>
          <w:tcPr>
            <w:tcW w:w="2258" w:type="dxa"/>
            <w:shd w:val="clear" w:color="auto" w:fill="auto"/>
            <w:tcMar>
              <w:top w:w="100" w:type="dxa"/>
              <w:left w:w="100" w:type="dxa"/>
              <w:bottom w:w="100" w:type="dxa"/>
              <w:right w:w="100" w:type="dxa"/>
            </w:tcMar>
          </w:tcPr>
          <w:p w14:paraId="33D842B5" w14:textId="77777777" w:rsidR="00397804" w:rsidRDefault="00397804"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0A83F505" w14:textId="77777777" w:rsidR="00397804" w:rsidRDefault="0039780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-basic/Observer</w:t>
            </w:r>
          </w:p>
        </w:tc>
      </w:tr>
      <w:tr w:rsidR="00397804" w14:paraId="4A0051CD" w14:textId="77777777" w:rsidTr="00397804">
        <w:tc>
          <w:tcPr>
            <w:tcW w:w="2258" w:type="dxa"/>
            <w:shd w:val="clear" w:color="auto" w:fill="auto"/>
            <w:tcMar>
              <w:top w:w="100" w:type="dxa"/>
              <w:left w:w="100" w:type="dxa"/>
              <w:bottom w:w="100" w:type="dxa"/>
              <w:right w:w="100" w:type="dxa"/>
            </w:tcMar>
          </w:tcPr>
          <w:p w14:paraId="67E7E323" w14:textId="77777777" w:rsidR="00397804" w:rsidRDefault="00397804"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4601B16C" w14:textId="77777777" w:rsidR="00397804" w:rsidRDefault="00397804" w:rsidP="001A5B74">
            <w:pPr>
              <w:widowControl w:val="0"/>
              <w:spacing w:line="240" w:lineRule="auto"/>
              <w:rPr>
                <w:sz w:val="20"/>
                <w:szCs w:val="20"/>
              </w:rPr>
            </w:pPr>
            <w:r>
              <w:rPr>
                <w:sz w:val="20"/>
                <w:szCs w:val="20"/>
              </w:rPr>
              <w:t>Logical model</w:t>
            </w:r>
          </w:p>
        </w:tc>
      </w:tr>
      <w:tr w:rsidR="00397804" w14:paraId="2518E66A" w14:textId="77777777" w:rsidTr="00397804">
        <w:tc>
          <w:tcPr>
            <w:tcW w:w="2258" w:type="dxa"/>
            <w:shd w:val="clear" w:color="auto" w:fill="auto"/>
            <w:tcMar>
              <w:top w:w="100" w:type="dxa"/>
              <w:left w:w="100" w:type="dxa"/>
              <w:bottom w:w="100" w:type="dxa"/>
              <w:right w:w="100" w:type="dxa"/>
            </w:tcMar>
          </w:tcPr>
          <w:p w14:paraId="094F0FF3" w14:textId="77777777" w:rsidR="00397804" w:rsidRDefault="00397804"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39239506" w14:textId="77777777" w:rsidR="00397804" w:rsidRDefault="00397804" w:rsidP="001A5B74">
            <w:pPr>
              <w:widowControl w:val="0"/>
              <w:spacing w:line="240" w:lineRule="auto"/>
              <w:rPr>
                <w:sz w:val="20"/>
                <w:szCs w:val="20"/>
              </w:rPr>
            </w:pPr>
            <w:r>
              <w:rPr>
                <w:sz w:val="20"/>
                <w:szCs w:val="20"/>
              </w:rPr>
              <w:t>Basic Observations - Observer</w:t>
            </w:r>
          </w:p>
        </w:tc>
      </w:tr>
      <w:tr w:rsidR="00397804" w14:paraId="200B174D" w14:textId="77777777" w:rsidTr="00397804">
        <w:tc>
          <w:tcPr>
            <w:tcW w:w="2258" w:type="dxa"/>
            <w:shd w:val="clear" w:color="auto" w:fill="auto"/>
            <w:tcMar>
              <w:top w:w="100" w:type="dxa"/>
              <w:left w:w="100" w:type="dxa"/>
              <w:bottom w:w="100" w:type="dxa"/>
              <w:right w:w="100" w:type="dxa"/>
            </w:tcMar>
          </w:tcPr>
          <w:p w14:paraId="474C452D" w14:textId="77777777" w:rsidR="00397804" w:rsidRDefault="0039780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406B2ED" w14:textId="77777777" w:rsidR="00397804" w:rsidRDefault="00397804" w:rsidP="001A5B74">
            <w:pPr>
              <w:widowControl w:val="0"/>
              <w:spacing w:line="240" w:lineRule="auto"/>
              <w:rPr>
                <w:sz w:val="20"/>
                <w:szCs w:val="20"/>
              </w:rPr>
            </w:pPr>
            <w:r>
              <w:rPr>
                <w:sz w:val="20"/>
                <w:szCs w:val="20"/>
              </w:rPr>
              <w:t>ISO 19103:2015 Geographic information – Conceptual schema language, UML2 conformance class</w:t>
            </w:r>
          </w:p>
        </w:tc>
      </w:tr>
      <w:tr w:rsidR="00397804" w14:paraId="03841CDC" w14:textId="77777777" w:rsidTr="00397804">
        <w:tc>
          <w:tcPr>
            <w:tcW w:w="2258" w:type="dxa"/>
            <w:shd w:val="clear" w:color="auto" w:fill="auto"/>
            <w:tcMar>
              <w:top w:w="100" w:type="dxa"/>
              <w:left w:w="100" w:type="dxa"/>
              <w:bottom w:w="100" w:type="dxa"/>
              <w:right w:w="100" w:type="dxa"/>
            </w:tcMar>
          </w:tcPr>
          <w:p w14:paraId="64899958" w14:textId="77777777" w:rsidR="00397804" w:rsidRDefault="0039780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DCCC3E7" w14:textId="77777777" w:rsidR="00397804" w:rsidRDefault="00397804"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lastRenderedPageBreak/>
              <w:t>CoreExtendedTypes</w:t>
            </w:r>
            <w:proofErr w:type="spellEnd"/>
            <w:r>
              <w:rPr>
                <w:sz w:val="20"/>
                <w:szCs w:val="20"/>
              </w:rPr>
              <w:t xml:space="preserve"> conformance class</w:t>
            </w:r>
          </w:p>
        </w:tc>
      </w:tr>
      <w:tr w:rsidR="00397804" w14:paraId="32A7AE6C" w14:textId="77777777" w:rsidTr="00397804">
        <w:tc>
          <w:tcPr>
            <w:tcW w:w="2258" w:type="dxa"/>
            <w:shd w:val="clear" w:color="auto" w:fill="auto"/>
            <w:tcMar>
              <w:top w:w="100" w:type="dxa"/>
              <w:left w:w="100" w:type="dxa"/>
              <w:bottom w:w="100" w:type="dxa"/>
              <w:right w:w="100" w:type="dxa"/>
            </w:tcMar>
          </w:tcPr>
          <w:p w14:paraId="7E53D047" w14:textId="77777777" w:rsidR="00397804" w:rsidRDefault="0039780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706A2203" w14:textId="77777777" w:rsidR="00397804" w:rsidRDefault="00397804" w:rsidP="001A5B74">
            <w:pPr>
              <w:widowControl w:val="0"/>
              <w:spacing w:line="240" w:lineRule="auto"/>
              <w:rPr>
                <w:sz w:val="20"/>
                <w:szCs w:val="20"/>
              </w:rPr>
            </w:pPr>
            <w:r>
              <w:rPr>
                <w:sz w:val="20"/>
                <w:szCs w:val="20"/>
              </w:rPr>
              <w:t>ISO 19107:2019 Geographic information — Spatial schema, Geometry conformance class</w:t>
            </w:r>
          </w:p>
        </w:tc>
      </w:tr>
      <w:tr w:rsidR="00397804" w14:paraId="441D2C6A" w14:textId="77777777" w:rsidTr="00397804">
        <w:tc>
          <w:tcPr>
            <w:tcW w:w="2258" w:type="dxa"/>
            <w:shd w:val="clear" w:color="auto" w:fill="auto"/>
            <w:tcMar>
              <w:top w:w="100" w:type="dxa"/>
              <w:left w:w="100" w:type="dxa"/>
              <w:bottom w:w="100" w:type="dxa"/>
              <w:right w:w="100" w:type="dxa"/>
            </w:tcMar>
          </w:tcPr>
          <w:p w14:paraId="65DB3D46" w14:textId="77777777" w:rsidR="00397804" w:rsidRDefault="0039780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26CA90AE" w14:textId="77777777" w:rsidR="00397804" w:rsidRDefault="0039780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AbstractObserver</w:t>
            </w:r>
            <w:proofErr w:type="spellEnd"/>
          </w:p>
        </w:tc>
      </w:tr>
      <w:tr w:rsidR="00397804" w14:paraId="13FB07D8" w14:textId="77777777" w:rsidTr="00397804">
        <w:trPr>
          <w:trHeight w:val="420"/>
        </w:trPr>
        <w:tc>
          <w:tcPr>
            <w:tcW w:w="2258" w:type="dxa"/>
            <w:shd w:val="clear" w:color="auto" w:fill="auto"/>
            <w:tcMar>
              <w:top w:w="100" w:type="dxa"/>
              <w:left w:w="100" w:type="dxa"/>
              <w:bottom w:w="100" w:type="dxa"/>
              <w:right w:w="100" w:type="dxa"/>
            </w:tcMar>
          </w:tcPr>
          <w:p w14:paraId="2E3DCA1B" w14:textId="77777777" w:rsidR="00397804" w:rsidRDefault="0039780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37F415B" w14:textId="77777777" w:rsidR="00397804" w:rsidRDefault="0039780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-basic/gen/link-</w:t>
            </w:r>
            <w:proofErr w:type="spellStart"/>
            <w:r>
              <w:rPr>
                <w:sz w:val="20"/>
                <w:szCs w:val="20"/>
              </w:rPr>
              <w:t>sem</w:t>
            </w:r>
            <w:proofErr w:type="spellEnd"/>
          </w:p>
        </w:tc>
      </w:tr>
      <w:tr w:rsidR="00397804" w14:paraId="6C0AEC39" w14:textId="77777777" w:rsidTr="00397804">
        <w:trPr>
          <w:trHeight w:val="420"/>
        </w:trPr>
        <w:tc>
          <w:tcPr>
            <w:tcW w:w="2258" w:type="dxa"/>
            <w:shd w:val="clear" w:color="auto" w:fill="auto"/>
            <w:tcMar>
              <w:top w:w="100" w:type="dxa"/>
              <w:left w:w="100" w:type="dxa"/>
              <w:bottom w:w="100" w:type="dxa"/>
              <w:right w:w="100" w:type="dxa"/>
            </w:tcMar>
          </w:tcPr>
          <w:p w14:paraId="20689D65" w14:textId="77777777" w:rsidR="00397804" w:rsidRDefault="0039780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86B00CF" w14:textId="77777777" w:rsidR="00397804" w:rsidRDefault="0039780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-basic/gen/location-</w:t>
            </w:r>
            <w:proofErr w:type="spellStart"/>
            <w:r>
              <w:rPr>
                <w:sz w:val="20"/>
                <w:szCs w:val="20"/>
              </w:rPr>
              <w:t>sem</w:t>
            </w:r>
            <w:proofErr w:type="spellEnd"/>
          </w:p>
        </w:tc>
      </w:tr>
    </w:tbl>
    <w:p w14:paraId="3C17C3A4" w14:textId="65EB0EB0" w:rsidR="00397804" w:rsidRDefault="00397804" w:rsidP="00397804">
      <w:pPr>
        <w:rPr>
          <w:lang w:eastAsia="ja-JP"/>
        </w:rPr>
      </w:pPr>
    </w:p>
    <w:p w14:paraId="57674EC5" w14:textId="77777777" w:rsidR="00A23375" w:rsidRDefault="00A23375" w:rsidP="00A23375">
      <w:pPr>
        <w:keepNext/>
      </w:pPr>
      <w:r>
        <w:rPr>
          <w:noProof/>
          <w:lang w:val="fr-FR" w:eastAsia="fr-FR"/>
        </w:rPr>
        <w:drawing>
          <wp:inline distT="0" distB="0" distL="0" distR="0" wp14:anchorId="7AE330E4" wp14:editId="30494C7C">
            <wp:extent cx="6191885" cy="1497965"/>
            <wp:effectExtent l="0" t="0" r="5715" b="635"/>
            <wp:docPr id="54" name="Graphic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Graphic 54"/>
                    <pic:cNvPicPr/>
                  </pic:nvPicPr>
                  <pic:blipFill>
                    <a:blip r:embed="rId107" cstate="print">
                      <a:extLst>
                        <a:ext uri="{28A0092B-C50C-407E-A947-70E740481C1C}">
                          <a14:useLocalDpi xmlns:a14="http://schemas.microsoft.com/office/drawing/2010/main"/>
                        </a:ext>
                        <a:ext uri="{96DAC541-7B7A-43D3-8B79-37D633B846F1}">
                          <asvg:svgBlip xmlns:asvg="http://schemas.microsoft.com/office/drawing/2016/SVG/main" r:embed="rId108"/>
                        </a:ext>
                      </a:extLst>
                    </a:blip>
                    <a:stretch>
                      <a:fillRect/>
                    </a:stretch>
                  </pic:blipFill>
                  <pic:spPr>
                    <a:xfrm>
                      <a:off x="0" y="0"/>
                      <a:ext cx="6191885" cy="1497965"/>
                    </a:xfrm>
                    <a:prstGeom prst="rect">
                      <a:avLst/>
                    </a:prstGeom>
                  </pic:spPr>
                </pic:pic>
              </a:graphicData>
            </a:graphic>
          </wp:inline>
        </w:drawing>
      </w:r>
    </w:p>
    <w:p w14:paraId="059F6596" w14:textId="6F4FD9AA" w:rsidR="008A3988" w:rsidRDefault="00A23375" w:rsidP="00A23375">
      <w:pPr>
        <w:jc w:val="center"/>
        <w:rPr>
          <w:b/>
          <w:bCs/>
          <w:sz w:val="20"/>
          <w:szCs w:val="20"/>
        </w:rPr>
      </w:pPr>
      <w:r w:rsidRPr="00A23375">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45</w:t>
      </w:r>
      <w:r w:rsidR="00D471BA">
        <w:rPr>
          <w:b/>
          <w:bCs/>
          <w:sz w:val="20"/>
          <w:szCs w:val="20"/>
        </w:rPr>
        <w:fldChar w:fldCharType="end"/>
      </w:r>
      <w:r w:rsidRPr="00A23375">
        <w:rPr>
          <w:b/>
          <w:bCs/>
          <w:sz w:val="20"/>
          <w:szCs w:val="20"/>
        </w:rPr>
        <w:t xml:space="preserve"> — (Informative) Included direct and indirect requirements and recommendations of the Basic Observations — Observer requirements class.</w:t>
      </w:r>
    </w:p>
    <w:p w14:paraId="47A869D2" w14:textId="77777777" w:rsidR="003565D4" w:rsidRDefault="003565D4" w:rsidP="003565D4">
      <w:pPr>
        <w:keepNext/>
      </w:pPr>
      <w:r>
        <w:rPr>
          <w:noProof/>
          <w:lang w:val="fr-FR" w:eastAsia="fr-FR"/>
        </w:rPr>
        <w:lastRenderedPageBreak/>
        <w:drawing>
          <wp:inline distT="0" distB="0" distL="0" distR="0" wp14:anchorId="534DF01C" wp14:editId="4DCFE226">
            <wp:extent cx="6181440" cy="4001135"/>
            <wp:effectExtent l="0" t="0" r="381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109">
                      <a:extLst>
                        <a:ext uri="{28A0092B-C50C-407E-A947-70E740481C1C}">
                          <a14:useLocalDpi xmlns:a14="http://schemas.microsoft.com/office/drawing/2010/main" val="0"/>
                        </a:ext>
                      </a:extLst>
                    </a:blip>
                    <a:stretch>
                      <a:fillRect/>
                    </a:stretch>
                  </pic:blipFill>
                  <pic:spPr>
                    <a:xfrm>
                      <a:off x="0" y="0"/>
                      <a:ext cx="6181440" cy="4001135"/>
                    </a:xfrm>
                    <a:prstGeom prst="rect">
                      <a:avLst/>
                    </a:prstGeom>
                  </pic:spPr>
                </pic:pic>
              </a:graphicData>
            </a:graphic>
          </wp:inline>
        </w:drawing>
      </w:r>
    </w:p>
    <w:p w14:paraId="645C4E54" w14:textId="1A212F4A" w:rsidR="00A23375" w:rsidRDefault="003565D4" w:rsidP="003565D4">
      <w:pPr>
        <w:jc w:val="center"/>
        <w:rPr>
          <w:b/>
          <w:bCs/>
          <w:sz w:val="20"/>
          <w:szCs w:val="20"/>
        </w:rPr>
      </w:pPr>
      <w:r w:rsidRPr="003565D4">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46</w:t>
      </w:r>
      <w:r w:rsidR="00D471BA">
        <w:rPr>
          <w:b/>
          <w:bCs/>
          <w:sz w:val="20"/>
          <w:szCs w:val="20"/>
        </w:rPr>
        <w:fldChar w:fldCharType="end"/>
      </w:r>
      <w:r w:rsidRPr="003565D4">
        <w:rPr>
          <w:b/>
          <w:bCs/>
          <w:sz w:val="20"/>
          <w:szCs w:val="20"/>
        </w:rPr>
        <w:t xml:space="preserve"> — Context diagram for Basic Observations — Observer, Host and Deployment.</w:t>
      </w:r>
    </w:p>
    <w:p w14:paraId="7338FA46" w14:textId="19681D94" w:rsidR="003565D4" w:rsidRDefault="008E22C4" w:rsidP="008E22C4">
      <w:pPr>
        <w:pStyle w:val="Heading2"/>
      </w:pPr>
      <w:bookmarkStart w:id="378" w:name="_Toc72768893"/>
      <w:r w:rsidRPr="008E22C4">
        <w:t>Host</w:t>
      </w:r>
      <w:bookmarkEnd w:id="378"/>
    </w:p>
    <w:p w14:paraId="4A437AE0" w14:textId="20B7ECBF" w:rsidR="008E22C4" w:rsidRDefault="008E22C4" w:rsidP="008E22C4">
      <w:pPr>
        <w:pStyle w:val="Heading3"/>
      </w:pPr>
      <w:r w:rsidRPr="008E22C4">
        <w:t>Host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8E22C4" w14:paraId="2B0AB3D3" w14:textId="77777777" w:rsidTr="008E22C4">
        <w:tc>
          <w:tcPr>
            <w:tcW w:w="2258" w:type="dxa"/>
            <w:shd w:val="clear" w:color="auto" w:fill="auto"/>
            <w:tcMar>
              <w:top w:w="100" w:type="dxa"/>
              <w:left w:w="100" w:type="dxa"/>
              <w:bottom w:w="100" w:type="dxa"/>
              <w:right w:w="100" w:type="dxa"/>
            </w:tcMar>
          </w:tcPr>
          <w:p w14:paraId="61F55EB8" w14:textId="77777777" w:rsidR="008E22C4" w:rsidRDefault="008E22C4"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1D3F9382" w14:textId="77777777" w:rsidR="008E22C4" w:rsidRDefault="008E22C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-basic/Host</w:t>
            </w:r>
          </w:p>
        </w:tc>
      </w:tr>
      <w:tr w:rsidR="008E22C4" w14:paraId="7388B9A0" w14:textId="77777777" w:rsidTr="008E22C4">
        <w:tc>
          <w:tcPr>
            <w:tcW w:w="2258" w:type="dxa"/>
            <w:shd w:val="clear" w:color="auto" w:fill="auto"/>
            <w:tcMar>
              <w:top w:w="100" w:type="dxa"/>
              <w:left w:w="100" w:type="dxa"/>
              <w:bottom w:w="100" w:type="dxa"/>
              <w:right w:w="100" w:type="dxa"/>
            </w:tcMar>
          </w:tcPr>
          <w:p w14:paraId="54A17813" w14:textId="77777777" w:rsidR="008E22C4" w:rsidRDefault="008E22C4"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5188433F" w14:textId="77777777" w:rsidR="008E22C4" w:rsidRDefault="008E22C4" w:rsidP="001A5B74">
            <w:pPr>
              <w:widowControl w:val="0"/>
              <w:spacing w:line="240" w:lineRule="auto"/>
              <w:rPr>
                <w:sz w:val="20"/>
                <w:szCs w:val="20"/>
              </w:rPr>
            </w:pPr>
            <w:r>
              <w:rPr>
                <w:sz w:val="20"/>
                <w:szCs w:val="20"/>
              </w:rPr>
              <w:t>Logical model</w:t>
            </w:r>
          </w:p>
        </w:tc>
      </w:tr>
      <w:tr w:rsidR="008E22C4" w14:paraId="769A84C8" w14:textId="77777777" w:rsidTr="008E22C4">
        <w:tc>
          <w:tcPr>
            <w:tcW w:w="2258" w:type="dxa"/>
            <w:shd w:val="clear" w:color="auto" w:fill="auto"/>
            <w:tcMar>
              <w:top w:w="100" w:type="dxa"/>
              <w:left w:w="100" w:type="dxa"/>
              <w:bottom w:w="100" w:type="dxa"/>
              <w:right w:w="100" w:type="dxa"/>
            </w:tcMar>
          </w:tcPr>
          <w:p w14:paraId="5F4624FC" w14:textId="77777777" w:rsidR="008E22C4" w:rsidRDefault="008E22C4"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2105CD1D" w14:textId="77777777" w:rsidR="008E22C4" w:rsidRDefault="008E22C4" w:rsidP="001A5B74">
            <w:pPr>
              <w:widowControl w:val="0"/>
              <w:spacing w:line="240" w:lineRule="auto"/>
              <w:rPr>
                <w:sz w:val="20"/>
                <w:szCs w:val="20"/>
              </w:rPr>
            </w:pPr>
            <w:r>
              <w:rPr>
                <w:sz w:val="20"/>
                <w:szCs w:val="20"/>
              </w:rPr>
              <w:t>Basic Observations - Host</w:t>
            </w:r>
          </w:p>
        </w:tc>
      </w:tr>
      <w:tr w:rsidR="008E22C4" w14:paraId="1AB31BEC" w14:textId="77777777" w:rsidTr="008E22C4">
        <w:tc>
          <w:tcPr>
            <w:tcW w:w="2258" w:type="dxa"/>
            <w:shd w:val="clear" w:color="auto" w:fill="auto"/>
            <w:tcMar>
              <w:top w:w="100" w:type="dxa"/>
              <w:left w:w="100" w:type="dxa"/>
              <w:bottom w:w="100" w:type="dxa"/>
              <w:right w:w="100" w:type="dxa"/>
            </w:tcMar>
          </w:tcPr>
          <w:p w14:paraId="20E4F627" w14:textId="77777777" w:rsidR="008E22C4" w:rsidRDefault="008E22C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AC3F5A3" w14:textId="77777777" w:rsidR="008E22C4" w:rsidRDefault="008E22C4" w:rsidP="001A5B74">
            <w:pPr>
              <w:widowControl w:val="0"/>
              <w:spacing w:line="240" w:lineRule="auto"/>
              <w:rPr>
                <w:sz w:val="20"/>
                <w:szCs w:val="20"/>
              </w:rPr>
            </w:pPr>
            <w:r>
              <w:rPr>
                <w:sz w:val="20"/>
                <w:szCs w:val="20"/>
              </w:rPr>
              <w:t>ISO 19103:2015 Geographic information – Conceptual schema language, UML2 conformance class</w:t>
            </w:r>
          </w:p>
        </w:tc>
      </w:tr>
      <w:tr w:rsidR="008E22C4" w14:paraId="60EE0C71" w14:textId="77777777" w:rsidTr="008E22C4">
        <w:tc>
          <w:tcPr>
            <w:tcW w:w="2258" w:type="dxa"/>
            <w:shd w:val="clear" w:color="auto" w:fill="auto"/>
            <w:tcMar>
              <w:top w:w="100" w:type="dxa"/>
              <w:left w:w="100" w:type="dxa"/>
              <w:bottom w:w="100" w:type="dxa"/>
              <w:right w:w="100" w:type="dxa"/>
            </w:tcMar>
          </w:tcPr>
          <w:p w14:paraId="6442FEEE" w14:textId="77777777" w:rsidR="008E22C4" w:rsidRDefault="008E22C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793AD443" w14:textId="77777777" w:rsidR="008E22C4" w:rsidRDefault="008E22C4"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CoreExtendedTypes</w:t>
            </w:r>
            <w:proofErr w:type="spellEnd"/>
            <w:r>
              <w:rPr>
                <w:sz w:val="20"/>
                <w:szCs w:val="20"/>
              </w:rPr>
              <w:t xml:space="preserve"> conformance class</w:t>
            </w:r>
          </w:p>
        </w:tc>
      </w:tr>
      <w:tr w:rsidR="008E22C4" w14:paraId="48AEC087" w14:textId="77777777" w:rsidTr="008E22C4">
        <w:tc>
          <w:tcPr>
            <w:tcW w:w="2258" w:type="dxa"/>
            <w:shd w:val="clear" w:color="auto" w:fill="auto"/>
            <w:tcMar>
              <w:top w:w="100" w:type="dxa"/>
              <w:left w:w="100" w:type="dxa"/>
              <w:bottom w:w="100" w:type="dxa"/>
              <w:right w:w="100" w:type="dxa"/>
            </w:tcMar>
          </w:tcPr>
          <w:p w14:paraId="27603FDE" w14:textId="77777777" w:rsidR="008E22C4" w:rsidRDefault="008E22C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27EE1F2" w14:textId="77777777" w:rsidR="008E22C4" w:rsidRDefault="008E22C4" w:rsidP="001A5B74">
            <w:pPr>
              <w:widowControl w:val="0"/>
              <w:spacing w:line="240" w:lineRule="auto"/>
              <w:rPr>
                <w:sz w:val="20"/>
                <w:szCs w:val="20"/>
              </w:rPr>
            </w:pPr>
            <w:r>
              <w:rPr>
                <w:sz w:val="20"/>
                <w:szCs w:val="20"/>
              </w:rPr>
              <w:t>ISO 19107:2019 Geographic information — Spatial schema, Geometry conformance class</w:t>
            </w:r>
          </w:p>
        </w:tc>
      </w:tr>
      <w:tr w:rsidR="008E22C4" w14:paraId="333BA27A" w14:textId="77777777" w:rsidTr="008E22C4">
        <w:tc>
          <w:tcPr>
            <w:tcW w:w="2258" w:type="dxa"/>
            <w:shd w:val="clear" w:color="auto" w:fill="auto"/>
            <w:tcMar>
              <w:top w:w="100" w:type="dxa"/>
              <w:left w:w="100" w:type="dxa"/>
              <w:bottom w:w="100" w:type="dxa"/>
              <w:right w:w="100" w:type="dxa"/>
            </w:tcMar>
          </w:tcPr>
          <w:p w14:paraId="731CDD0C" w14:textId="77777777" w:rsidR="008E22C4" w:rsidRDefault="008E22C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355905AE" w14:textId="77777777" w:rsidR="008E22C4" w:rsidRDefault="008E22C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AbstractHost</w:t>
            </w:r>
            <w:proofErr w:type="spellEnd"/>
          </w:p>
        </w:tc>
      </w:tr>
      <w:tr w:rsidR="008E22C4" w14:paraId="05D5CF3D" w14:textId="77777777" w:rsidTr="008E22C4">
        <w:trPr>
          <w:trHeight w:val="420"/>
        </w:trPr>
        <w:tc>
          <w:tcPr>
            <w:tcW w:w="2258" w:type="dxa"/>
            <w:shd w:val="clear" w:color="auto" w:fill="auto"/>
            <w:tcMar>
              <w:top w:w="100" w:type="dxa"/>
              <w:left w:w="100" w:type="dxa"/>
              <w:bottom w:w="100" w:type="dxa"/>
              <w:right w:w="100" w:type="dxa"/>
            </w:tcMar>
          </w:tcPr>
          <w:p w14:paraId="11D4F9FD" w14:textId="77777777" w:rsidR="008E22C4" w:rsidRDefault="008E22C4" w:rsidP="001A5B74">
            <w:pPr>
              <w:widowControl w:val="0"/>
              <w:spacing w:line="240" w:lineRule="auto"/>
              <w:rPr>
                <w:sz w:val="20"/>
                <w:szCs w:val="20"/>
              </w:rPr>
            </w:pPr>
            <w:r>
              <w:rPr>
                <w:sz w:val="20"/>
                <w:szCs w:val="20"/>
              </w:rPr>
              <w:lastRenderedPageBreak/>
              <w:t>Requirement</w:t>
            </w:r>
          </w:p>
        </w:tc>
        <w:tc>
          <w:tcPr>
            <w:tcW w:w="7513" w:type="dxa"/>
            <w:shd w:val="clear" w:color="auto" w:fill="auto"/>
            <w:tcMar>
              <w:top w:w="100" w:type="dxa"/>
              <w:left w:w="100" w:type="dxa"/>
              <w:bottom w:w="100" w:type="dxa"/>
              <w:right w:w="100" w:type="dxa"/>
            </w:tcMar>
          </w:tcPr>
          <w:p w14:paraId="32872651" w14:textId="77777777" w:rsidR="008E22C4" w:rsidRDefault="008E22C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-basic/gen/link-</w:t>
            </w:r>
            <w:proofErr w:type="spellStart"/>
            <w:r>
              <w:rPr>
                <w:sz w:val="20"/>
                <w:szCs w:val="20"/>
              </w:rPr>
              <w:t>sem</w:t>
            </w:r>
            <w:proofErr w:type="spellEnd"/>
          </w:p>
        </w:tc>
      </w:tr>
      <w:tr w:rsidR="008E22C4" w14:paraId="61FFEED3" w14:textId="77777777" w:rsidTr="008E22C4">
        <w:trPr>
          <w:trHeight w:val="420"/>
        </w:trPr>
        <w:tc>
          <w:tcPr>
            <w:tcW w:w="2258" w:type="dxa"/>
            <w:shd w:val="clear" w:color="auto" w:fill="auto"/>
            <w:tcMar>
              <w:top w:w="100" w:type="dxa"/>
              <w:left w:w="100" w:type="dxa"/>
              <w:bottom w:w="100" w:type="dxa"/>
              <w:right w:w="100" w:type="dxa"/>
            </w:tcMar>
          </w:tcPr>
          <w:p w14:paraId="767C1A85" w14:textId="77777777" w:rsidR="008E22C4" w:rsidRDefault="008E22C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2124579" w14:textId="77777777" w:rsidR="008E22C4" w:rsidRDefault="008E22C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-basic/gen/location-</w:t>
            </w:r>
            <w:proofErr w:type="spellStart"/>
            <w:r>
              <w:rPr>
                <w:sz w:val="20"/>
                <w:szCs w:val="20"/>
              </w:rPr>
              <w:t>sem</w:t>
            </w:r>
            <w:proofErr w:type="spellEnd"/>
          </w:p>
        </w:tc>
      </w:tr>
    </w:tbl>
    <w:p w14:paraId="4B022C62" w14:textId="4B6DE287" w:rsidR="008E22C4" w:rsidRDefault="008E22C4" w:rsidP="008E22C4">
      <w:pPr>
        <w:rPr>
          <w:lang w:eastAsia="ja-JP"/>
        </w:rPr>
      </w:pPr>
    </w:p>
    <w:p w14:paraId="6AEAC58C" w14:textId="77777777" w:rsidR="00594FA6" w:rsidRDefault="00594FA6" w:rsidP="00594FA6">
      <w:pPr>
        <w:keepNext/>
      </w:pPr>
      <w:r>
        <w:rPr>
          <w:noProof/>
          <w:lang w:val="fr-FR" w:eastAsia="fr-FR"/>
        </w:rPr>
        <w:drawing>
          <wp:inline distT="0" distB="0" distL="0" distR="0" wp14:anchorId="6A77BCCD" wp14:editId="6263CB1B">
            <wp:extent cx="6191885" cy="1517650"/>
            <wp:effectExtent l="0" t="0" r="5715" b="6350"/>
            <wp:docPr id="56" name="Graphic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Graphic 56"/>
                    <pic:cNvPicPr/>
                  </pic:nvPicPr>
                  <pic:blipFill>
                    <a:blip r:embed="rId110" cstate="print">
                      <a:extLst>
                        <a:ext uri="{28A0092B-C50C-407E-A947-70E740481C1C}">
                          <a14:useLocalDpi xmlns:a14="http://schemas.microsoft.com/office/drawing/2010/main"/>
                        </a:ext>
                        <a:ext uri="{96DAC541-7B7A-43D3-8B79-37D633B846F1}">
                          <asvg:svgBlip xmlns:asvg="http://schemas.microsoft.com/office/drawing/2016/SVG/main" r:embed="rId111"/>
                        </a:ext>
                      </a:extLst>
                    </a:blip>
                    <a:stretch>
                      <a:fillRect/>
                    </a:stretch>
                  </pic:blipFill>
                  <pic:spPr>
                    <a:xfrm>
                      <a:off x="0" y="0"/>
                      <a:ext cx="6191885" cy="1517650"/>
                    </a:xfrm>
                    <a:prstGeom prst="rect">
                      <a:avLst/>
                    </a:prstGeom>
                  </pic:spPr>
                </pic:pic>
              </a:graphicData>
            </a:graphic>
          </wp:inline>
        </w:drawing>
      </w:r>
    </w:p>
    <w:p w14:paraId="519824C4" w14:textId="4669B8F4" w:rsidR="008E22C4" w:rsidRDefault="00594FA6" w:rsidP="00594FA6">
      <w:pPr>
        <w:jc w:val="center"/>
        <w:rPr>
          <w:b/>
          <w:bCs/>
          <w:sz w:val="20"/>
          <w:szCs w:val="20"/>
        </w:rPr>
      </w:pPr>
      <w:r w:rsidRPr="00594FA6">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47</w:t>
      </w:r>
      <w:r w:rsidR="00D471BA">
        <w:rPr>
          <w:b/>
          <w:bCs/>
          <w:sz w:val="20"/>
          <w:szCs w:val="20"/>
        </w:rPr>
        <w:fldChar w:fldCharType="end"/>
      </w:r>
      <w:r w:rsidRPr="00594FA6">
        <w:rPr>
          <w:b/>
          <w:bCs/>
          <w:sz w:val="20"/>
          <w:szCs w:val="20"/>
        </w:rPr>
        <w:t xml:space="preserve"> — (Informative) Included direct and indirect requirements and recommendations of the Basic Observations — Host requirements class.</w:t>
      </w:r>
    </w:p>
    <w:p w14:paraId="0351F2AD" w14:textId="7AC8C31E" w:rsidR="00594FA6" w:rsidRDefault="00C06E23" w:rsidP="00C06E23">
      <w:pPr>
        <w:pStyle w:val="Heading2"/>
      </w:pPr>
      <w:bookmarkStart w:id="379" w:name="_Toc72768894"/>
      <w:r w:rsidRPr="00C06E23">
        <w:t>Deployment</w:t>
      </w:r>
      <w:bookmarkEnd w:id="379"/>
    </w:p>
    <w:p w14:paraId="02F25235" w14:textId="0FFD815E" w:rsidR="00C06E23" w:rsidRDefault="00C06E23" w:rsidP="00C06E23">
      <w:pPr>
        <w:pStyle w:val="Heading3"/>
      </w:pPr>
      <w:r w:rsidRPr="00C06E23">
        <w:t>Deployment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C06E23" w14:paraId="73B81C04" w14:textId="77777777" w:rsidTr="00C06E23">
        <w:tc>
          <w:tcPr>
            <w:tcW w:w="2258" w:type="dxa"/>
            <w:shd w:val="clear" w:color="auto" w:fill="auto"/>
            <w:tcMar>
              <w:top w:w="100" w:type="dxa"/>
              <w:left w:w="100" w:type="dxa"/>
              <w:bottom w:w="100" w:type="dxa"/>
              <w:right w:w="100" w:type="dxa"/>
            </w:tcMar>
          </w:tcPr>
          <w:p w14:paraId="01AB63AF" w14:textId="77777777" w:rsidR="00C06E23" w:rsidRDefault="00C06E23"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271BE1F4" w14:textId="77777777" w:rsidR="00C06E23" w:rsidRDefault="00C06E2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-basic/Deployment</w:t>
            </w:r>
          </w:p>
        </w:tc>
      </w:tr>
      <w:tr w:rsidR="00C06E23" w14:paraId="0BD4267E" w14:textId="77777777" w:rsidTr="00C06E23">
        <w:tc>
          <w:tcPr>
            <w:tcW w:w="2258" w:type="dxa"/>
            <w:shd w:val="clear" w:color="auto" w:fill="auto"/>
            <w:tcMar>
              <w:top w:w="100" w:type="dxa"/>
              <w:left w:w="100" w:type="dxa"/>
              <w:bottom w:w="100" w:type="dxa"/>
              <w:right w:w="100" w:type="dxa"/>
            </w:tcMar>
          </w:tcPr>
          <w:p w14:paraId="7917B624" w14:textId="77777777" w:rsidR="00C06E23" w:rsidRDefault="00C06E23"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DB38A7A" w14:textId="77777777" w:rsidR="00C06E23" w:rsidRDefault="00C06E23" w:rsidP="001A5B74">
            <w:pPr>
              <w:widowControl w:val="0"/>
              <w:spacing w:line="240" w:lineRule="auto"/>
              <w:rPr>
                <w:sz w:val="20"/>
                <w:szCs w:val="20"/>
              </w:rPr>
            </w:pPr>
            <w:r>
              <w:rPr>
                <w:sz w:val="20"/>
                <w:szCs w:val="20"/>
              </w:rPr>
              <w:t>Logical model</w:t>
            </w:r>
          </w:p>
        </w:tc>
      </w:tr>
      <w:tr w:rsidR="00C06E23" w14:paraId="6651881A" w14:textId="77777777" w:rsidTr="00C06E23">
        <w:tc>
          <w:tcPr>
            <w:tcW w:w="2258" w:type="dxa"/>
            <w:shd w:val="clear" w:color="auto" w:fill="auto"/>
            <w:tcMar>
              <w:top w:w="100" w:type="dxa"/>
              <w:left w:w="100" w:type="dxa"/>
              <w:bottom w:w="100" w:type="dxa"/>
              <w:right w:w="100" w:type="dxa"/>
            </w:tcMar>
          </w:tcPr>
          <w:p w14:paraId="64D55DC7" w14:textId="77777777" w:rsidR="00C06E23" w:rsidRDefault="00C06E23"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687B895C" w14:textId="77777777" w:rsidR="00C06E23" w:rsidRDefault="00C06E23" w:rsidP="001A5B74">
            <w:pPr>
              <w:widowControl w:val="0"/>
              <w:spacing w:line="240" w:lineRule="auto"/>
              <w:rPr>
                <w:sz w:val="20"/>
                <w:szCs w:val="20"/>
              </w:rPr>
            </w:pPr>
            <w:r>
              <w:rPr>
                <w:sz w:val="20"/>
                <w:szCs w:val="20"/>
              </w:rPr>
              <w:t>Basic Observations - Deployment</w:t>
            </w:r>
          </w:p>
        </w:tc>
      </w:tr>
      <w:tr w:rsidR="00C06E23" w14:paraId="7C22C315" w14:textId="77777777" w:rsidTr="00C06E23">
        <w:tc>
          <w:tcPr>
            <w:tcW w:w="2258" w:type="dxa"/>
            <w:shd w:val="clear" w:color="auto" w:fill="auto"/>
            <w:tcMar>
              <w:top w:w="100" w:type="dxa"/>
              <w:left w:w="100" w:type="dxa"/>
              <w:bottom w:w="100" w:type="dxa"/>
              <w:right w:w="100" w:type="dxa"/>
            </w:tcMar>
          </w:tcPr>
          <w:p w14:paraId="60DF4D0C" w14:textId="77777777" w:rsidR="00C06E23" w:rsidRDefault="00C06E23"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719BAC02" w14:textId="77777777" w:rsidR="00C06E23" w:rsidRDefault="00C06E23" w:rsidP="001A5B74">
            <w:pPr>
              <w:widowControl w:val="0"/>
              <w:spacing w:line="240" w:lineRule="auto"/>
              <w:rPr>
                <w:sz w:val="20"/>
                <w:szCs w:val="20"/>
              </w:rPr>
            </w:pPr>
            <w:r>
              <w:rPr>
                <w:sz w:val="20"/>
                <w:szCs w:val="20"/>
              </w:rPr>
              <w:t>ISO 19103:2015 Geographic information – Conceptual schema language, UML2 conformance class</w:t>
            </w:r>
          </w:p>
        </w:tc>
      </w:tr>
      <w:tr w:rsidR="00C06E23" w14:paraId="2107F232" w14:textId="77777777" w:rsidTr="00C06E23">
        <w:tc>
          <w:tcPr>
            <w:tcW w:w="2258" w:type="dxa"/>
            <w:shd w:val="clear" w:color="auto" w:fill="auto"/>
            <w:tcMar>
              <w:top w:w="100" w:type="dxa"/>
              <w:left w:w="100" w:type="dxa"/>
              <w:bottom w:w="100" w:type="dxa"/>
              <w:right w:w="100" w:type="dxa"/>
            </w:tcMar>
          </w:tcPr>
          <w:p w14:paraId="5CA2EE4B" w14:textId="77777777" w:rsidR="00C06E23" w:rsidRDefault="00C06E23"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719CA236" w14:textId="77777777" w:rsidR="00C06E23" w:rsidRDefault="00C06E23"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CoreExtendedTypes</w:t>
            </w:r>
            <w:proofErr w:type="spellEnd"/>
            <w:r>
              <w:rPr>
                <w:sz w:val="20"/>
                <w:szCs w:val="20"/>
              </w:rPr>
              <w:t xml:space="preserve"> conformance class</w:t>
            </w:r>
          </w:p>
        </w:tc>
      </w:tr>
      <w:tr w:rsidR="00C06E23" w14:paraId="68D495B7" w14:textId="77777777" w:rsidTr="00C06E23">
        <w:tc>
          <w:tcPr>
            <w:tcW w:w="2258" w:type="dxa"/>
            <w:shd w:val="clear" w:color="auto" w:fill="auto"/>
            <w:tcMar>
              <w:top w:w="100" w:type="dxa"/>
              <w:left w:w="100" w:type="dxa"/>
              <w:bottom w:w="100" w:type="dxa"/>
              <w:right w:w="100" w:type="dxa"/>
            </w:tcMar>
          </w:tcPr>
          <w:p w14:paraId="48E33650" w14:textId="77777777" w:rsidR="00C06E23" w:rsidRDefault="00C06E23"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4FA78636" w14:textId="77777777" w:rsidR="00C06E23" w:rsidRDefault="00C06E2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AbstractDeployment</w:t>
            </w:r>
            <w:proofErr w:type="spellEnd"/>
          </w:p>
        </w:tc>
      </w:tr>
      <w:tr w:rsidR="00C06E23" w14:paraId="3B960687" w14:textId="77777777" w:rsidTr="00C06E23">
        <w:trPr>
          <w:trHeight w:val="420"/>
        </w:trPr>
        <w:tc>
          <w:tcPr>
            <w:tcW w:w="2258" w:type="dxa"/>
            <w:shd w:val="clear" w:color="auto" w:fill="auto"/>
            <w:tcMar>
              <w:top w:w="100" w:type="dxa"/>
              <w:left w:w="100" w:type="dxa"/>
              <w:bottom w:w="100" w:type="dxa"/>
              <w:right w:w="100" w:type="dxa"/>
            </w:tcMar>
          </w:tcPr>
          <w:p w14:paraId="3E806DFD" w14:textId="77777777" w:rsidR="00C06E23" w:rsidRDefault="00C06E23"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0085AF3" w14:textId="77777777" w:rsidR="00C06E23" w:rsidRDefault="00C06E2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-basic/gen/link-</w:t>
            </w:r>
            <w:proofErr w:type="spellStart"/>
            <w:r>
              <w:rPr>
                <w:sz w:val="20"/>
                <w:szCs w:val="20"/>
              </w:rPr>
              <w:t>sem</w:t>
            </w:r>
            <w:proofErr w:type="spellEnd"/>
          </w:p>
        </w:tc>
      </w:tr>
    </w:tbl>
    <w:p w14:paraId="0B58BA7C" w14:textId="54F26E1F" w:rsidR="00C06E23" w:rsidRDefault="00C06E23" w:rsidP="00C06E23">
      <w:pPr>
        <w:rPr>
          <w:lang w:eastAsia="ja-JP"/>
        </w:rPr>
      </w:pPr>
    </w:p>
    <w:p w14:paraId="2396169F" w14:textId="77777777" w:rsidR="007D3C2A" w:rsidRDefault="007D3C2A" w:rsidP="007D3C2A">
      <w:pPr>
        <w:keepNext/>
      </w:pPr>
      <w:r>
        <w:rPr>
          <w:noProof/>
          <w:lang w:val="fr-FR" w:eastAsia="fr-FR"/>
        </w:rPr>
        <w:lastRenderedPageBreak/>
        <w:drawing>
          <wp:inline distT="0" distB="0" distL="0" distR="0" wp14:anchorId="194ED124" wp14:editId="3F54D3DF">
            <wp:extent cx="6191885" cy="1167765"/>
            <wp:effectExtent l="0" t="0" r="5715" b="635"/>
            <wp:docPr id="57" name="Graphic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Graphic 57"/>
                    <pic:cNvPicPr/>
                  </pic:nvPicPr>
                  <pic:blipFill>
                    <a:blip r:embed="rId112" cstate="print">
                      <a:extLst>
                        <a:ext uri="{28A0092B-C50C-407E-A947-70E740481C1C}">
                          <a14:useLocalDpi xmlns:a14="http://schemas.microsoft.com/office/drawing/2010/main"/>
                        </a:ext>
                        <a:ext uri="{96DAC541-7B7A-43D3-8B79-37D633B846F1}">
                          <asvg:svgBlip xmlns:asvg="http://schemas.microsoft.com/office/drawing/2016/SVG/main" r:embed="rId113"/>
                        </a:ext>
                      </a:extLst>
                    </a:blip>
                    <a:stretch>
                      <a:fillRect/>
                    </a:stretch>
                  </pic:blipFill>
                  <pic:spPr>
                    <a:xfrm>
                      <a:off x="0" y="0"/>
                      <a:ext cx="6191885" cy="1167765"/>
                    </a:xfrm>
                    <a:prstGeom prst="rect">
                      <a:avLst/>
                    </a:prstGeom>
                  </pic:spPr>
                </pic:pic>
              </a:graphicData>
            </a:graphic>
          </wp:inline>
        </w:drawing>
      </w:r>
    </w:p>
    <w:p w14:paraId="73778CB4" w14:textId="2B458CA6" w:rsidR="00C06E23" w:rsidRDefault="007D3C2A" w:rsidP="007D3C2A">
      <w:pPr>
        <w:jc w:val="center"/>
        <w:rPr>
          <w:b/>
          <w:bCs/>
          <w:sz w:val="20"/>
          <w:szCs w:val="20"/>
        </w:rPr>
      </w:pPr>
      <w:r w:rsidRPr="007D3C2A">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48</w:t>
      </w:r>
      <w:r w:rsidR="00D471BA">
        <w:rPr>
          <w:b/>
          <w:bCs/>
          <w:sz w:val="20"/>
          <w:szCs w:val="20"/>
        </w:rPr>
        <w:fldChar w:fldCharType="end"/>
      </w:r>
      <w:r w:rsidRPr="007D3C2A">
        <w:rPr>
          <w:b/>
          <w:bCs/>
          <w:sz w:val="20"/>
          <w:szCs w:val="20"/>
        </w:rPr>
        <w:t xml:space="preserve"> — (Informative) Included direct and indirect requirements and recommendations of the Basic Observations — Deployment requirements class.</w:t>
      </w:r>
    </w:p>
    <w:p w14:paraId="0028D552" w14:textId="68B47F71" w:rsidR="007D3C2A" w:rsidRDefault="000778C3" w:rsidP="000778C3">
      <w:pPr>
        <w:pStyle w:val="Heading2"/>
      </w:pPr>
      <w:bookmarkStart w:id="380" w:name="_Toc72768895"/>
      <w:proofErr w:type="spellStart"/>
      <w:r w:rsidRPr="000778C3">
        <w:t>GenericDomainFeature</w:t>
      </w:r>
      <w:bookmarkEnd w:id="380"/>
      <w:proofErr w:type="spellEnd"/>
    </w:p>
    <w:p w14:paraId="6F8A12A1" w14:textId="12BCC293" w:rsidR="000778C3" w:rsidRDefault="000778C3" w:rsidP="000778C3">
      <w:pPr>
        <w:pStyle w:val="Heading3"/>
      </w:pPr>
      <w:proofErr w:type="spellStart"/>
      <w:r w:rsidRPr="000778C3">
        <w:t>GenericDomainFeature</w:t>
      </w:r>
      <w:proofErr w:type="spellEnd"/>
      <w:r w:rsidRPr="000778C3">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41703C" w14:paraId="53B2D539" w14:textId="77777777" w:rsidTr="0041703C">
        <w:trPr>
          <w:trHeight w:val="630"/>
        </w:trPr>
        <w:tc>
          <w:tcPr>
            <w:tcW w:w="2258" w:type="dxa"/>
            <w:shd w:val="clear" w:color="auto" w:fill="auto"/>
            <w:tcMar>
              <w:top w:w="100" w:type="dxa"/>
              <w:left w:w="100" w:type="dxa"/>
              <w:bottom w:w="100" w:type="dxa"/>
              <w:right w:w="100" w:type="dxa"/>
            </w:tcMar>
          </w:tcPr>
          <w:p w14:paraId="17A0BAB3" w14:textId="77777777" w:rsidR="0041703C" w:rsidRDefault="0041703C"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0C271DE7" w14:textId="77777777" w:rsidR="0041703C" w:rsidRDefault="004170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GenericDomainFeature</w:t>
            </w:r>
            <w:proofErr w:type="spellEnd"/>
          </w:p>
        </w:tc>
      </w:tr>
      <w:tr w:rsidR="0041703C" w14:paraId="0CF7C996" w14:textId="77777777" w:rsidTr="0041703C">
        <w:tc>
          <w:tcPr>
            <w:tcW w:w="2258" w:type="dxa"/>
            <w:shd w:val="clear" w:color="auto" w:fill="auto"/>
            <w:tcMar>
              <w:top w:w="100" w:type="dxa"/>
              <w:left w:w="100" w:type="dxa"/>
              <w:bottom w:w="100" w:type="dxa"/>
              <w:right w:w="100" w:type="dxa"/>
            </w:tcMar>
          </w:tcPr>
          <w:p w14:paraId="0EAACF4A" w14:textId="77777777" w:rsidR="0041703C" w:rsidRDefault="0041703C"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49DF0CB8" w14:textId="77777777" w:rsidR="0041703C" w:rsidRDefault="0041703C" w:rsidP="001A5B74">
            <w:pPr>
              <w:widowControl w:val="0"/>
              <w:spacing w:line="240" w:lineRule="auto"/>
              <w:rPr>
                <w:sz w:val="20"/>
                <w:szCs w:val="20"/>
              </w:rPr>
            </w:pPr>
            <w:r>
              <w:rPr>
                <w:sz w:val="20"/>
                <w:szCs w:val="20"/>
              </w:rPr>
              <w:t>Logical model</w:t>
            </w:r>
          </w:p>
        </w:tc>
      </w:tr>
      <w:tr w:rsidR="0041703C" w14:paraId="6F9DA173" w14:textId="77777777" w:rsidTr="0041703C">
        <w:tc>
          <w:tcPr>
            <w:tcW w:w="2258" w:type="dxa"/>
            <w:shd w:val="clear" w:color="auto" w:fill="auto"/>
            <w:tcMar>
              <w:top w:w="100" w:type="dxa"/>
              <w:left w:w="100" w:type="dxa"/>
              <w:bottom w:w="100" w:type="dxa"/>
              <w:right w:w="100" w:type="dxa"/>
            </w:tcMar>
          </w:tcPr>
          <w:p w14:paraId="18FD31B2" w14:textId="77777777" w:rsidR="0041703C" w:rsidRDefault="0041703C"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446847F7" w14:textId="77777777" w:rsidR="0041703C" w:rsidRDefault="0041703C" w:rsidP="001A5B74">
            <w:pPr>
              <w:widowControl w:val="0"/>
              <w:spacing w:line="240" w:lineRule="auto"/>
              <w:rPr>
                <w:sz w:val="20"/>
                <w:szCs w:val="20"/>
              </w:rPr>
            </w:pPr>
            <w:r>
              <w:rPr>
                <w:sz w:val="20"/>
                <w:szCs w:val="20"/>
              </w:rPr>
              <w:t xml:space="preserve">Basic Observations - </w:t>
            </w:r>
            <w:proofErr w:type="spellStart"/>
            <w:r>
              <w:rPr>
                <w:sz w:val="20"/>
                <w:szCs w:val="20"/>
              </w:rPr>
              <w:t>GenericDomainFeature</w:t>
            </w:r>
            <w:proofErr w:type="spellEnd"/>
          </w:p>
        </w:tc>
      </w:tr>
      <w:tr w:rsidR="0041703C" w14:paraId="3EFAB30F" w14:textId="77777777" w:rsidTr="0041703C">
        <w:tc>
          <w:tcPr>
            <w:tcW w:w="2258" w:type="dxa"/>
            <w:shd w:val="clear" w:color="auto" w:fill="auto"/>
            <w:tcMar>
              <w:top w:w="100" w:type="dxa"/>
              <w:left w:w="100" w:type="dxa"/>
              <w:bottom w:w="100" w:type="dxa"/>
              <w:right w:w="100" w:type="dxa"/>
            </w:tcMar>
          </w:tcPr>
          <w:p w14:paraId="0D47A700" w14:textId="77777777" w:rsidR="0041703C" w:rsidRDefault="0041703C"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10DE65F9" w14:textId="77777777" w:rsidR="0041703C" w:rsidRDefault="0041703C" w:rsidP="001A5B74">
            <w:pPr>
              <w:widowControl w:val="0"/>
              <w:spacing w:line="240" w:lineRule="auto"/>
              <w:rPr>
                <w:sz w:val="20"/>
                <w:szCs w:val="20"/>
              </w:rPr>
            </w:pPr>
            <w:r>
              <w:rPr>
                <w:sz w:val="20"/>
                <w:szCs w:val="20"/>
              </w:rPr>
              <w:t>ISO 19103:2015 Geographic information – Conceptual schema language, UML2 conformance class</w:t>
            </w:r>
          </w:p>
        </w:tc>
      </w:tr>
      <w:tr w:rsidR="0041703C" w14:paraId="70F6A732" w14:textId="77777777" w:rsidTr="0041703C">
        <w:tc>
          <w:tcPr>
            <w:tcW w:w="2258" w:type="dxa"/>
            <w:shd w:val="clear" w:color="auto" w:fill="auto"/>
            <w:tcMar>
              <w:top w:w="100" w:type="dxa"/>
              <w:left w:w="100" w:type="dxa"/>
              <w:bottom w:w="100" w:type="dxa"/>
              <w:right w:w="100" w:type="dxa"/>
            </w:tcMar>
          </w:tcPr>
          <w:p w14:paraId="32B429BB" w14:textId="77777777" w:rsidR="0041703C" w:rsidRDefault="0041703C"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44B1B842" w14:textId="77777777" w:rsidR="0041703C" w:rsidRDefault="0041703C"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CoreExtendedTypes</w:t>
            </w:r>
            <w:proofErr w:type="spellEnd"/>
            <w:r>
              <w:rPr>
                <w:sz w:val="20"/>
                <w:szCs w:val="20"/>
              </w:rPr>
              <w:t xml:space="preserve"> conformance class</w:t>
            </w:r>
          </w:p>
        </w:tc>
      </w:tr>
      <w:tr w:rsidR="0041703C" w14:paraId="747ADF76" w14:textId="77777777" w:rsidTr="0041703C">
        <w:tc>
          <w:tcPr>
            <w:tcW w:w="2258" w:type="dxa"/>
            <w:shd w:val="clear" w:color="auto" w:fill="auto"/>
            <w:tcMar>
              <w:top w:w="100" w:type="dxa"/>
              <w:left w:w="100" w:type="dxa"/>
              <w:bottom w:w="100" w:type="dxa"/>
              <w:right w:w="100" w:type="dxa"/>
            </w:tcMar>
          </w:tcPr>
          <w:p w14:paraId="41792698" w14:textId="77777777" w:rsidR="0041703C" w:rsidRDefault="0041703C"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FCA71C1" w14:textId="77777777" w:rsidR="0041703C" w:rsidRDefault="0041703C" w:rsidP="001A5B74">
            <w:pPr>
              <w:widowControl w:val="0"/>
              <w:spacing w:line="240" w:lineRule="auto"/>
              <w:rPr>
                <w:sz w:val="20"/>
                <w:szCs w:val="20"/>
              </w:rPr>
            </w:pPr>
            <w:r>
              <w:rPr>
                <w:sz w:val="20"/>
                <w:szCs w:val="20"/>
              </w:rPr>
              <w:t>ISO 19107:2019 Geographic information — Spatial schema, Geometry conformance class</w:t>
            </w:r>
          </w:p>
        </w:tc>
      </w:tr>
      <w:tr w:rsidR="0041703C" w14:paraId="07492C1A" w14:textId="77777777" w:rsidTr="0041703C">
        <w:tc>
          <w:tcPr>
            <w:tcW w:w="2258" w:type="dxa"/>
            <w:shd w:val="clear" w:color="auto" w:fill="auto"/>
            <w:tcMar>
              <w:top w:w="100" w:type="dxa"/>
              <w:left w:w="100" w:type="dxa"/>
              <w:bottom w:w="100" w:type="dxa"/>
              <w:right w:w="100" w:type="dxa"/>
            </w:tcMar>
          </w:tcPr>
          <w:p w14:paraId="28DBB6B7" w14:textId="77777777" w:rsidR="0041703C" w:rsidRDefault="004170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0FFD6645" w14:textId="77777777" w:rsidR="0041703C" w:rsidRDefault="004170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GenericDomainFeature</w:t>
            </w:r>
            <w:proofErr w:type="spellEnd"/>
            <w:r>
              <w:rPr>
                <w:sz w:val="20"/>
                <w:szCs w:val="20"/>
              </w:rPr>
              <w:t>/</w:t>
            </w:r>
            <w:proofErr w:type="spellStart"/>
            <w:r>
              <w:rPr>
                <w:sz w:val="20"/>
                <w:szCs w:val="20"/>
              </w:rPr>
              <w:t>GenericDomainFeature-sem</w:t>
            </w:r>
            <w:proofErr w:type="spellEnd"/>
          </w:p>
        </w:tc>
      </w:tr>
      <w:tr w:rsidR="0041703C" w14:paraId="3126133D" w14:textId="77777777" w:rsidTr="0041703C">
        <w:trPr>
          <w:trHeight w:val="420"/>
        </w:trPr>
        <w:tc>
          <w:tcPr>
            <w:tcW w:w="2258" w:type="dxa"/>
            <w:shd w:val="clear" w:color="auto" w:fill="auto"/>
            <w:tcMar>
              <w:top w:w="100" w:type="dxa"/>
              <w:left w:w="100" w:type="dxa"/>
              <w:bottom w:w="100" w:type="dxa"/>
              <w:right w:w="100" w:type="dxa"/>
            </w:tcMar>
          </w:tcPr>
          <w:p w14:paraId="1D2D9C6B" w14:textId="77777777" w:rsidR="0041703C" w:rsidRDefault="004170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79D66678" w14:textId="77777777" w:rsidR="0041703C" w:rsidRDefault="004170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-basic/gen/link-</w:t>
            </w:r>
            <w:proofErr w:type="spellStart"/>
            <w:r>
              <w:rPr>
                <w:sz w:val="20"/>
                <w:szCs w:val="20"/>
              </w:rPr>
              <w:t>sem</w:t>
            </w:r>
            <w:proofErr w:type="spellEnd"/>
          </w:p>
        </w:tc>
      </w:tr>
      <w:tr w:rsidR="0041703C" w14:paraId="348CB006" w14:textId="77777777" w:rsidTr="0041703C">
        <w:trPr>
          <w:trHeight w:val="420"/>
        </w:trPr>
        <w:tc>
          <w:tcPr>
            <w:tcW w:w="2258" w:type="dxa"/>
            <w:shd w:val="clear" w:color="auto" w:fill="auto"/>
            <w:tcMar>
              <w:top w:w="100" w:type="dxa"/>
              <w:left w:w="100" w:type="dxa"/>
              <w:bottom w:w="100" w:type="dxa"/>
              <w:right w:w="100" w:type="dxa"/>
            </w:tcMar>
          </w:tcPr>
          <w:p w14:paraId="1CBCD890" w14:textId="77777777" w:rsidR="0041703C" w:rsidRDefault="0041703C"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3CCD825" w14:textId="77777777" w:rsidR="0041703C" w:rsidRDefault="0041703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-basic/gen/location-</w:t>
            </w:r>
            <w:proofErr w:type="spellStart"/>
            <w:r>
              <w:rPr>
                <w:sz w:val="20"/>
                <w:szCs w:val="20"/>
              </w:rPr>
              <w:t>sem</w:t>
            </w:r>
            <w:proofErr w:type="spellEnd"/>
          </w:p>
        </w:tc>
      </w:tr>
    </w:tbl>
    <w:p w14:paraId="6E813912" w14:textId="26D22997" w:rsidR="000778C3" w:rsidRDefault="000778C3" w:rsidP="000778C3">
      <w:pPr>
        <w:rPr>
          <w:lang w:eastAsia="ja-JP"/>
        </w:rPr>
      </w:pPr>
    </w:p>
    <w:p w14:paraId="7CAD4E7E" w14:textId="77777777" w:rsidR="00EF1691" w:rsidRDefault="00EF1691" w:rsidP="00EF1691">
      <w:pPr>
        <w:keepNext/>
      </w:pPr>
      <w:r>
        <w:rPr>
          <w:noProof/>
          <w:lang w:val="fr-FR" w:eastAsia="fr-FR"/>
        </w:rPr>
        <w:drawing>
          <wp:inline distT="0" distB="0" distL="0" distR="0" wp14:anchorId="49EAE6E7" wp14:editId="11B86C94">
            <wp:extent cx="5353665" cy="942697"/>
            <wp:effectExtent l="0" t="0" r="0" b="0"/>
            <wp:docPr id="58" name="Graphic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Graphic 58"/>
                    <pic:cNvPicPr/>
                  </pic:nvPicPr>
                  <pic:blipFill>
                    <a:blip r:embed="rId114">
                      <a:extLst>
                        <a:ext uri="{28A0092B-C50C-407E-A947-70E740481C1C}">
                          <a14:useLocalDpi xmlns:a14="http://schemas.microsoft.com/office/drawing/2010/main"/>
                        </a:ext>
                        <a:ext uri="{96DAC541-7B7A-43D3-8B79-37D633B846F1}">
                          <asvg:svgBlip xmlns:asvg="http://schemas.microsoft.com/office/drawing/2016/SVG/main" r:embed="rId115"/>
                        </a:ext>
                      </a:extLst>
                    </a:blip>
                    <a:stretch>
                      <a:fillRect/>
                    </a:stretch>
                  </pic:blipFill>
                  <pic:spPr>
                    <a:xfrm>
                      <a:off x="0" y="0"/>
                      <a:ext cx="5389372" cy="948984"/>
                    </a:xfrm>
                    <a:prstGeom prst="rect">
                      <a:avLst/>
                    </a:prstGeom>
                  </pic:spPr>
                </pic:pic>
              </a:graphicData>
            </a:graphic>
          </wp:inline>
        </w:drawing>
      </w:r>
    </w:p>
    <w:p w14:paraId="67925294" w14:textId="4020A520" w:rsidR="0041703C" w:rsidRDefault="00EF1691" w:rsidP="00EF1691">
      <w:pPr>
        <w:jc w:val="center"/>
        <w:rPr>
          <w:b/>
          <w:bCs/>
          <w:sz w:val="20"/>
          <w:szCs w:val="20"/>
        </w:rPr>
      </w:pPr>
      <w:r w:rsidRPr="00EF1691">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49</w:t>
      </w:r>
      <w:r w:rsidR="00D471BA">
        <w:rPr>
          <w:b/>
          <w:bCs/>
          <w:sz w:val="20"/>
          <w:szCs w:val="20"/>
        </w:rPr>
        <w:fldChar w:fldCharType="end"/>
      </w:r>
      <w:r w:rsidRPr="00EF1691">
        <w:rPr>
          <w:b/>
          <w:bCs/>
          <w:sz w:val="20"/>
          <w:szCs w:val="20"/>
        </w:rPr>
        <w:t xml:space="preserve"> — (Informative) Included direct and indirect requirements and recommendations of the Basic Observations — </w:t>
      </w:r>
      <w:proofErr w:type="spellStart"/>
      <w:r w:rsidRPr="00EF1691">
        <w:rPr>
          <w:b/>
          <w:bCs/>
          <w:sz w:val="20"/>
          <w:szCs w:val="20"/>
        </w:rPr>
        <w:t>GenericDomainFeature</w:t>
      </w:r>
      <w:proofErr w:type="spellEnd"/>
      <w:r w:rsidRPr="00EF1691">
        <w:rPr>
          <w:b/>
          <w:bCs/>
          <w:sz w:val="20"/>
          <w:szCs w:val="20"/>
        </w:rPr>
        <w:t xml:space="preserve"> requirements class.</w:t>
      </w:r>
    </w:p>
    <w:p w14:paraId="378BB45D" w14:textId="77777777" w:rsidR="00F23B84" w:rsidRDefault="00F23B84" w:rsidP="00F23B84">
      <w:pPr>
        <w:keepNext/>
      </w:pPr>
      <w:r>
        <w:rPr>
          <w:noProof/>
          <w:lang w:val="fr-FR" w:eastAsia="fr-FR"/>
        </w:rPr>
        <w:lastRenderedPageBreak/>
        <w:drawing>
          <wp:inline distT="0" distB="0" distL="0" distR="0" wp14:anchorId="770F17C4" wp14:editId="63124E25">
            <wp:extent cx="6191885" cy="316290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16">
                      <a:extLst>
                        <a:ext uri="{28A0092B-C50C-407E-A947-70E740481C1C}">
                          <a14:useLocalDpi xmlns:a14="http://schemas.microsoft.com/office/drawing/2010/main" val="0"/>
                        </a:ext>
                      </a:extLst>
                    </a:blip>
                    <a:stretch>
                      <a:fillRect/>
                    </a:stretch>
                  </pic:blipFill>
                  <pic:spPr>
                    <a:xfrm>
                      <a:off x="0" y="0"/>
                      <a:ext cx="6191885" cy="3162909"/>
                    </a:xfrm>
                    <a:prstGeom prst="rect">
                      <a:avLst/>
                    </a:prstGeom>
                  </pic:spPr>
                </pic:pic>
              </a:graphicData>
            </a:graphic>
          </wp:inline>
        </w:drawing>
      </w:r>
    </w:p>
    <w:p w14:paraId="0A0C6B90" w14:textId="461D8BDC" w:rsidR="00F23B84" w:rsidRPr="00F23B84" w:rsidRDefault="00F23B84" w:rsidP="00F23B84">
      <w:pPr>
        <w:jc w:val="center"/>
        <w:rPr>
          <w:b/>
          <w:bCs/>
          <w:sz w:val="20"/>
          <w:szCs w:val="20"/>
        </w:rPr>
      </w:pPr>
      <w:r w:rsidRPr="00F23B84">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50</w:t>
      </w:r>
      <w:r w:rsidR="00D471BA">
        <w:rPr>
          <w:b/>
          <w:bCs/>
          <w:sz w:val="20"/>
          <w:szCs w:val="20"/>
        </w:rPr>
        <w:fldChar w:fldCharType="end"/>
      </w:r>
      <w:r w:rsidRPr="00F23B84">
        <w:rPr>
          <w:b/>
          <w:bCs/>
          <w:sz w:val="20"/>
          <w:szCs w:val="20"/>
        </w:rPr>
        <w:t xml:space="preserve"> — Context diagram for </w:t>
      </w:r>
      <w:r w:rsidR="004A7FCE">
        <w:rPr>
          <w:b/>
          <w:bCs/>
          <w:sz w:val="20"/>
          <w:szCs w:val="20"/>
        </w:rPr>
        <w:t xml:space="preserve">Basic Observations — </w:t>
      </w:r>
      <w:proofErr w:type="spellStart"/>
      <w:r w:rsidRPr="00F23B84">
        <w:rPr>
          <w:b/>
          <w:bCs/>
          <w:sz w:val="20"/>
          <w:szCs w:val="20"/>
        </w:rPr>
        <w:t>GenericDomainFeature</w:t>
      </w:r>
      <w:proofErr w:type="spellEnd"/>
      <w:r w:rsidRPr="00F23B84">
        <w:rPr>
          <w:b/>
          <w:bCs/>
          <w:sz w:val="20"/>
          <w:szCs w:val="20"/>
        </w:rPr>
        <w:t>.</w:t>
      </w:r>
    </w:p>
    <w:p w14:paraId="326D61C4" w14:textId="50EAF7CD" w:rsidR="00EF1691" w:rsidRDefault="00D528AC" w:rsidP="00D528AC">
      <w:pPr>
        <w:pStyle w:val="Heading3"/>
      </w:pPr>
      <w:r w:rsidRPr="00D528AC">
        <w:t xml:space="preserve">Feature type </w:t>
      </w:r>
      <w:proofErr w:type="spellStart"/>
      <w:r w:rsidRPr="00D528AC">
        <w:t>GenericDomainFeature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528AC" w14:paraId="7B878CE9" w14:textId="77777777" w:rsidTr="00D528AC">
        <w:tc>
          <w:tcPr>
            <w:tcW w:w="4526" w:type="dxa"/>
            <w:shd w:val="clear" w:color="auto" w:fill="auto"/>
            <w:tcMar>
              <w:top w:w="100" w:type="dxa"/>
              <w:left w:w="100" w:type="dxa"/>
              <w:bottom w:w="100" w:type="dxa"/>
              <w:right w:w="100" w:type="dxa"/>
            </w:tcMar>
          </w:tcPr>
          <w:p w14:paraId="6CB7679D" w14:textId="77777777" w:rsidR="00D528AC" w:rsidRDefault="00D528AC"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-basic/</w:t>
            </w:r>
            <w:proofErr w:type="spellStart"/>
            <w:r>
              <w:rPr>
                <w:sz w:val="20"/>
                <w:szCs w:val="20"/>
              </w:rPr>
              <w:t>GenericDomainFeature</w:t>
            </w:r>
            <w:proofErr w:type="spellEnd"/>
            <w:r>
              <w:rPr>
                <w:sz w:val="20"/>
                <w:szCs w:val="20"/>
              </w:rPr>
              <w:t>/</w:t>
            </w:r>
            <w:proofErr w:type="spellStart"/>
            <w:r>
              <w:rPr>
                <w:sz w:val="20"/>
                <w:szCs w:val="20"/>
              </w:rPr>
              <w:t>GenericDomainFeature-sem</w:t>
            </w:r>
            <w:proofErr w:type="spellEnd"/>
          </w:p>
        </w:tc>
        <w:tc>
          <w:tcPr>
            <w:tcW w:w="5245" w:type="dxa"/>
            <w:shd w:val="clear" w:color="auto" w:fill="auto"/>
            <w:tcMar>
              <w:top w:w="100" w:type="dxa"/>
              <w:left w:w="100" w:type="dxa"/>
              <w:bottom w:w="100" w:type="dxa"/>
              <w:right w:w="100" w:type="dxa"/>
            </w:tcMar>
          </w:tcPr>
          <w:p w14:paraId="530ED829" w14:textId="2F9D1055" w:rsidR="00D528AC" w:rsidRDefault="00D528AC" w:rsidP="001A5B74">
            <w:pPr>
              <w:widowControl w:val="0"/>
              <w:spacing w:line="240" w:lineRule="auto"/>
              <w:rPr>
                <w:b/>
                <w:sz w:val="20"/>
                <w:szCs w:val="20"/>
              </w:rPr>
            </w:pPr>
            <w:r>
              <w:rPr>
                <w:sz w:val="20"/>
                <w:szCs w:val="20"/>
              </w:rPr>
              <w:t xml:space="preserve">A concrete </w:t>
            </w:r>
            <w:proofErr w:type="spellStart"/>
            <w:r>
              <w:rPr>
                <w:sz w:val="20"/>
                <w:szCs w:val="20"/>
              </w:rPr>
              <w:t>featureType</w:t>
            </w:r>
            <w:proofErr w:type="spellEnd"/>
            <w:r>
              <w:rPr>
                <w:sz w:val="20"/>
                <w:szCs w:val="20"/>
              </w:rPr>
              <w:t xml:space="preserve"> to be utilized as </w:t>
            </w:r>
            <w:proofErr w:type="spellStart"/>
            <w:r>
              <w:rPr>
                <w:b/>
                <w:sz w:val="20"/>
                <w:szCs w:val="20"/>
              </w:rPr>
              <w:t>featureOfInterest</w:t>
            </w:r>
            <w:proofErr w:type="spellEnd"/>
            <w:r>
              <w:rPr>
                <w:b/>
                <w:sz w:val="20"/>
                <w:szCs w:val="20"/>
              </w:rPr>
              <w:t xml:space="preserve"> </w:t>
            </w:r>
            <w:r>
              <w:rPr>
                <w:sz w:val="20"/>
                <w:szCs w:val="20"/>
              </w:rPr>
              <w:t xml:space="preserve">of an </w:t>
            </w:r>
            <w:r>
              <w:rPr>
                <w:b/>
                <w:sz w:val="20"/>
                <w:szCs w:val="20"/>
              </w:rPr>
              <w:t>Observation.</w:t>
            </w:r>
          </w:p>
        </w:tc>
      </w:tr>
    </w:tbl>
    <w:p w14:paraId="6131527B" w14:textId="52E9A695" w:rsidR="00D528AC" w:rsidRDefault="00D528AC" w:rsidP="00D528AC">
      <w:pPr>
        <w:rPr>
          <w:lang w:eastAsia="ja-JP"/>
        </w:rPr>
      </w:pPr>
    </w:p>
    <w:p w14:paraId="68A888A1" w14:textId="18ACF304" w:rsidR="0098400C" w:rsidRDefault="0098400C" w:rsidP="00D528AC">
      <w:pPr>
        <w:rPr>
          <w:lang w:eastAsia="ja-JP"/>
        </w:rPr>
      </w:pPr>
      <w:r w:rsidRPr="0098400C">
        <w:rPr>
          <w:lang w:eastAsia="ja-JP"/>
        </w:rPr>
        <w:t xml:space="preserve">NOTE </w:t>
      </w:r>
      <w:r>
        <w:rPr>
          <w:lang w:eastAsia="ja-JP"/>
        </w:rPr>
        <w:tab/>
      </w:r>
      <w:r>
        <w:rPr>
          <w:lang w:eastAsia="ja-JP"/>
        </w:rPr>
        <w:tab/>
        <w:t>T</w:t>
      </w:r>
      <w:r w:rsidRPr="0098400C">
        <w:rPr>
          <w:lang w:eastAsia="ja-JP"/>
        </w:rPr>
        <w:t>his type is foreseen as a placeholder for specialized domain features in order to enable rapid prototyping.</w:t>
      </w:r>
    </w:p>
    <w:p w14:paraId="3DF39B33" w14:textId="70451423" w:rsidR="00752CFD" w:rsidRDefault="00752CFD" w:rsidP="00752CFD">
      <w:pPr>
        <w:pStyle w:val="Heading2"/>
      </w:pPr>
      <w:bookmarkStart w:id="381" w:name="_Toc72768896"/>
      <w:proofErr w:type="spellStart"/>
      <w:r w:rsidRPr="00752CFD">
        <w:t>Codelists</w:t>
      </w:r>
      <w:bookmarkEnd w:id="381"/>
      <w:proofErr w:type="spellEnd"/>
    </w:p>
    <w:p w14:paraId="3672D539" w14:textId="5E3945B7" w:rsidR="00FF4349" w:rsidRDefault="00FF4349" w:rsidP="00FF4349">
      <w:pPr>
        <w:pStyle w:val="Heading3"/>
      </w:pPr>
      <w:proofErr w:type="spellStart"/>
      <w:r w:rsidRPr="00FF4349">
        <w:t>AbstractObservationCollectionTypeCodeListValue</w:t>
      </w:r>
      <w:proofErr w:type="spellEnd"/>
    </w:p>
    <w:p w14:paraId="2868B663" w14:textId="792D0EFD" w:rsidR="00FF4349" w:rsidRDefault="00FF4349" w:rsidP="00FF4349">
      <w:pPr>
        <w:rPr>
          <w:lang w:eastAsia="ja-JP"/>
        </w:rPr>
      </w:pPr>
      <w:r w:rsidRPr="00F41D3D">
        <w:rPr>
          <w:lang w:eastAsia="ja-JP"/>
        </w:rPr>
        <w:t xml:space="preserve">The code list </w:t>
      </w:r>
      <w:proofErr w:type="spellStart"/>
      <w:r w:rsidRPr="00FF4349">
        <w:rPr>
          <w:lang w:eastAsia="ja-JP"/>
        </w:rPr>
        <w:t>AbstractObservationCollectionTypeCodeListValue</w:t>
      </w:r>
      <w:proofErr w:type="spellEnd"/>
      <w:r>
        <w:rPr>
          <w:lang w:eastAsia="ja-JP"/>
        </w:rPr>
        <w:t xml:space="preserve"> can be specialized as required to firm up semantics of collection types, as done in the derived </w:t>
      </w:r>
      <w:proofErr w:type="spellStart"/>
      <w:r>
        <w:rPr>
          <w:lang w:eastAsia="ja-JP"/>
        </w:rPr>
        <w:t>codelist</w:t>
      </w:r>
      <w:proofErr w:type="spellEnd"/>
      <w:r>
        <w:rPr>
          <w:lang w:eastAsia="ja-JP"/>
        </w:rPr>
        <w:t xml:space="preserve"> </w:t>
      </w:r>
      <w:proofErr w:type="spellStart"/>
      <w:r w:rsidRPr="00F41D3D">
        <w:rPr>
          <w:lang w:eastAsia="ja-JP"/>
        </w:rPr>
        <w:t>CollectionTypeByMemberCharacteristicsSemantics</w:t>
      </w:r>
      <w:proofErr w:type="spellEnd"/>
      <w:r>
        <w:rPr>
          <w:lang w:eastAsia="ja-JP"/>
        </w:rPr>
        <w:t xml:space="preserve"> below.</w:t>
      </w:r>
    </w:p>
    <w:p w14:paraId="6E6ACD90" w14:textId="668379E8" w:rsidR="00FF4349" w:rsidRDefault="00FF4349" w:rsidP="00FF4349">
      <w:pPr>
        <w:rPr>
          <w:lang w:eastAsia="ja-JP"/>
        </w:rPr>
      </w:pP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FF4349" w14:paraId="1679EECF" w14:textId="77777777" w:rsidTr="00C35DAC">
        <w:tc>
          <w:tcPr>
            <w:tcW w:w="4526" w:type="dxa"/>
            <w:shd w:val="clear" w:color="auto" w:fill="auto"/>
            <w:tcMar>
              <w:top w:w="100" w:type="dxa"/>
              <w:left w:w="100" w:type="dxa"/>
              <w:bottom w:w="100" w:type="dxa"/>
              <w:right w:w="100" w:type="dxa"/>
            </w:tcMar>
          </w:tcPr>
          <w:p w14:paraId="125CEFB2" w14:textId="51C6E229" w:rsidR="00FF4349" w:rsidRDefault="00FF4349" w:rsidP="00C35DAC">
            <w:pPr>
              <w:widowControl w:val="0"/>
              <w:spacing w:line="240" w:lineRule="auto"/>
              <w:rPr>
                <w:sz w:val="20"/>
                <w:szCs w:val="20"/>
              </w:rPr>
            </w:pPr>
            <w:r>
              <w:rPr>
                <w:b/>
                <w:sz w:val="20"/>
                <w:szCs w:val="20"/>
              </w:rPr>
              <w:t>Requirement</w:t>
            </w:r>
            <w:r>
              <w:rPr>
                <w:sz w:val="20"/>
                <w:szCs w:val="20"/>
              </w:rPr>
              <w:br/>
              <w:t>/req/obs-basic/ObservationCollection/</w:t>
            </w:r>
            <w:r w:rsidRPr="00FF4349">
              <w:rPr>
                <w:sz w:val="20"/>
                <w:szCs w:val="20"/>
              </w:rPr>
              <w:t>AbstractObservationCollectionTypeCodeListValue</w:t>
            </w:r>
            <w:r>
              <w:rPr>
                <w:sz w:val="20"/>
                <w:szCs w:val="20"/>
              </w:rPr>
              <w:t>-sem</w:t>
            </w:r>
          </w:p>
        </w:tc>
        <w:tc>
          <w:tcPr>
            <w:tcW w:w="5796" w:type="dxa"/>
            <w:shd w:val="clear" w:color="auto" w:fill="auto"/>
            <w:tcMar>
              <w:top w:w="100" w:type="dxa"/>
              <w:left w:w="100" w:type="dxa"/>
              <w:bottom w:w="100" w:type="dxa"/>
              <w:right w:w="100" w:type="dxa"/>
            </w:tcMar>
          </w:tcPr>
          <w:p w14:paraId="05FB585F" w14:textId="118DB07F" w:rsidR="00FF4349" w:rsidRPr="00182C3E" w:rsidRDefault="00FF4349" w:rsidP="00917C89">
            <w:pPr>
              <w:widowControl w:val="0"/>
              <w:tabs>
                <w:tab w:val="clear" w:pos="403"/>
              </w:tabs>
              <w:spacing w:after="0" w:line="240" w:lineRule="auto"/>
              <w:ind w:left="360"/>
              <w:rPr>
                <w:sz w:val="20"/>
                <w:szCs w:val="20"/>
              </w:rPr>
            </w:pPr>
            <w:r>
              <w:rPr>
                <w:sz w:val="20"/>
                <w:szCs w:val="20"/>
              </w:rPr>
              <w:t xml:space="preserve">A </w:t>
            </w:r>
            <w:proofErr w:type="spellStart"/>
            <w:r>
              <w:rPr>
                <w:sz w:val="20"/>
                <w:szCs w:val="20"/>
              </w:rPr>
              <w:t>codelist</w:t>
            </w:r>
            <w:proofErr w:type="spellEnd"/>
            <w:r>
              <w:rPr>
                <w:sz w:val="20"/>
                <w:szCs w:val="20"/>
              </w:rPr>
              <w:t xml:space="preserve"> detailing the semantics of collection types</w:t>
            </w:r>
            <w:r w:rsidR="007E3A01">
              <w:rPr>
                <w:sz w:val="20"/>
                <w:szCs w:val="20"/>
              </w:rPr>
              <w:t>. A concrete realization must be created for the application.</w:t>
            </w:r>
          </w:p>
        </w:tc>
      </w:tr>
    </w:tbl>
    <w:p w14:paraId="2522786E" w14:textId="77777777" w:rsidR="00FF4349" w:rsidRPr="00ED1BF8" w:rsidRDefault="00FF4349" w:rsidP="00917C89"/>
    <w:p w14:paraId="3B70BBB1" w14:textId="2ADE66C7" w:rsidR="00752CFD" w:rsidRDefault="00752CFD" w:rsidP="00752CFD">
      <w:pPr>
        <w:pStyle w:val="Heading3"/>
      </w:pPr>
      <w:proofErr w:type="spellStart"/>
      <w:r w:rsidRPr="00752CFD">
        <w:lastRenderedPageBreak/>
        <w:t>CollectionTypeByMemberCharacteristicsSemantics</w:t>
      </w:r>
      <w:proofErr w:type="spellEnd"/>
    </w:p>
    <w:p w14:paraId="3119A6BA" w14:textId="5397359A" w:rsidR="00752CFD" w:rsidRDefault="00F41D3D" w:rsidP="00752CFD">
      <w:pPr>
        <w:rPr>
          <w:lang w:eastAsia="ja-JP"/>
        </w:rPr>
      </w:pPr>
      <w:r w:rsidRPr="00F41D3D">
        <w:rPr>
          <w:lang w:eastAsia="ja-JP"/>
        </w:rPr>
        <w:t xml:space="preserve">The code list </w:t>
      </w:r>
      <w:proofErr w:type="spellStart"/>
      <w:r w:rsidRPr="00F41D3D">
        <w:rPr>
          <w:lang w:eastAsia="ja-JP"/>
        </w:rPr>
        <w:t>CollectionTypeByMemberCharacteristicsSemantics</w:t>
      </w:r>
      <w:proofErr w:type="spellEnd"/>
      <w:r w:rsidR="00752CFD" w:rsidRPr="00752CFD">
        <w:rPr>
          <w:lang w:eastAsia="ja-JP"/>
        </w:rPr>
        <w:t xml:space="preserve"> has the following values </w:t>
      </w:r>
      <w:r w:rsidR="00472D05">
        <w:rPr>
          <w:lang w:eastAsia="ja-JP"/>
        </w:rPr>
        <w:t>defined in this International Standard</w:t>
      </w:r>
      <w:r w:rsidR="00752CFD" w:rsidRPr="00752CFD">
        <w:rPr>
          <w:lang w:eastAsia="ja-JP"/>
        </w:rPr>
        <w:t>: "</w:t>
      </w:r>
      <w:proofErr w:type="spellStart"/>
      <w:r w:rsidR="00752CFD" w:rsidRPr="00752CFD">
        <w:rPr>
          <w:lang w:eastAsia="ja-JP"/>
        </w:rPr>
        <w:t>homogenousObservationCollection</w:t>
      </w:r>
      <w:proofErr w:type="spellEnd"/>
      <w:r w:rsidR="00752CFD" w:rsidRPr="00752CFD">
        <w:rPr>
          <w:lang w:eastAsia="ja-JP"/>
        </w:rPr>
        <w:t>" and "</w:t>
      </w:r>
      <w:proofErr w:type="spellStart"/>
      <w:r w:rsidR="00752CFD" w:rsidRPr="00752CFD">
        <w:rPr>
          <w:lang w:eastAsia="ja-JP"/>
        </w:rPr>
        <w:t>summarizingObservationCollection</w:t>
      </w:r>
      <w:proofErr w:type="spellEnd"/>
      <w:r w:rsidR="00752CFD" w:rsidRPr="00752CFD">
        <w:rPr>
          <w:lang w:eastAsia="ja-JP"/>
        </w:rPr>
        <w:t>"</w:t>
      </w:r>
      <w:r w:rsidR="00752CFD">
        <w:rPr>
          <w:lang w:eastAsia="ja-JP"/>
        </w:rPr>
        <w:t>.</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182C3E" w14:paraId="06548D51" w14:textId="77777777" w:rsidTr="00182C3E">
        <w:tc>
          <w:tcPr>
            <w:tcW w:w="4526" w:type="dxa"/>
            <w:shd w:val="clear" w:color="auto" w:fill="auto"/>
            <w:tcMar>
              <w:top w:w="100" w:type="dxa"/>
              <w:left w:w="100" w:type="dxa"/>
              <w:bottom w:w="100" w:type="dxa"/>
              <w:right w:w="100" w:type="dxa"/>
            </w:tcMar>
          </w:tcPr>
          <w:p w14:paraId="79C37882" w14:textId="18AE5540" w:rsidR="00182C3E" w:rsidRDefault="00182C3E" w:rsidP="001A5B74">
            <w:pPr>
              <w:widowControl w:val="0"/>
              <w:spacing w:line="240" w:lineRule="auto"/>
              <w:rPr>
                <w:sz w:val="20"/>
                <w:szCs w:val="20"/>
              </w:rPr>
            </w:pPr>
            <w:r>
              <w:rPr>
                <w:b/>
                <w:sz w:val="20"/>
                <w:szCs w:val="20"/>
              </w:rPr>
              <w:t>Requirement</w:t>
            </w:r>
            <w:r>
              <w:rPr>
                <w:sz w:val="20"/>
                <w:szCs w:val="20"/>
              </w:rPr>
              <w:br/>
              <w:t>/req/obs-basic/</w:t>
            </w:r>
            <w:r w:rsidR="00FF4349">
              <w:rPr>
                <w:sz w:val="20"/>
                <w:szCs w:val="20"/>
              </w:rPr>
              <w:t>ObservationCollection</w:t>
            </w:r>
            <w:r>
              <w:rPr>
                <w:sz w:val="20"/>
                <w:szCs w:val="20"/>
              </w:rPr>
              <w:t>/CollectionTypeByMemberCharacteristicsSemantics-sem</w:t>
            </w:r>
          </w:p>
        </w:tc>
        <w:tc>
          <w:tcPr>
            <w:tcW w:w="5796" w:type="dxa"/>
            <w:shd w:val="clear" w:color="auto" w:fill="auto"/>
            <w:tcMar>
              <w:top w:w="100" w:type="dxa"/>
              <w:left w:w="100" w:type="dxa"/>
              <w:bottom w:w="100" w:type="dxa"/>
              <w:right w:w="100" w:type="dxa"/>
            </w:tcMar>
          </w:tcPr>
          <w:p w14:paraId="5AF30FFB" w14:textId="77777777" w:rsidR="00182C3E" w:rsidRDefault="00182C3E" w:rsidP="001A5B74">
            <w:pPr>
              <w:widowControl w:val="0"/>
              <w:spacing w:line="240" w:lineRule="auto"/>
              <w:rPr>
                <w:sz w:val="20"/>
                <w:szCs w:val="20"/>
              </w:rPr>
            </w:pPr>
            <w:r>
              <w:rPr>
                <w:sz w:val="20"/>
                <w:szCs w:val="20"/>
              </w:rPr>
              <w:t>The following entries SHALL be provided:</w:t>
            </w:r>
          </w:p>
          <w:p w14:paraId="5FC9D905" w14:textId="34181952" w:rsidR="00182C3E" w:rsidRDefault="00182C3E" w:rsidP="00220B53">
            <w:pPr>
              <w:widowControl w:val="0"/>
              <w:numPr>
                <w:ilvl w:val="0"/>
                <w:numId w:val="22"/>
              </w:numPr>
              <w:tabs>
                <w:tab w:val="clear" w:pos="403"/>
              </w:tabs>
              <w:spacing w:after="0" w:line="240" w:lineRule="auto"/>
              <w:rPr>
                <w:sz w:val="20"/>
                <w:szCs w:val="20"/>
              </w:rPr>
            </w:pPr>
            <w:r>
              <w:rPr>
                <w:sz w:val="20"/>
                <w:szCs w:val="20"/>
              </w:rPr>
              <w:t>homogenous: all observations contained are of a similar nature</w:t>
            </w:r>
          </w:p>
          <w:p w14:paraId="0874DD25" w14:textId="6340E0AF" w:rsidR="00182C3E" w:rsidRPr="00182C3E" w:rsidRDefault="00182C3E" w:rsidP="00220B53">
            <w:pPr>
              <w:widowControl w:val="0"/>
              <w:numPr>
                <w:ilvl w:val="0"/>
                <w:numId w:val="22"/>
              </w:numPr>
              <w:tabs>
                <w:tab w:val="clear" w:pos="403"/>
              </w:tabs>
              <w:spacing w:after="0" w:line="240" w:lineRule="auto"/>
              <w:rPr>
                <w:sz w:val="20"/>
                <w:szCs w:val="20"/>
              </w:rPr>
            </w:pPr>
            <w:r>
              <w:rPr>
                <w:sz w:val="20"/>
                <w:szCs w:val="20"/>
              </w:rPr>
              <w:t>summarizing: a wider grab-bag type of collection</w:t>
            </w:r>
          </w:p>
        </w:tc>
      </w:tr>
    </w:tbl>
    <w:p w14:paraId="21362C80" w14:textId="77777777" w:rsidR="00472D05" w:rsidRPr="00752CFD" w:rsidRDefault="00472D05" w:rsidP="00752CFD">
      <w:pPr>
        <w:rPr>
          <w:lang w:eastAsia="ja-JP"/>
        </w:rPr>
      </w:pPr>
    </w:p>
    <w:p w14:paraId="45D091C1" w14:textId="1465357B" w:rsidR="00920189" w:rsidRDefault="00920189" w:rsidP="00920189">
      <w:pPr>
        <w:pStyle w:val="Heading1"/>
      </w:pPr>
      <w:bookmarkStart w:id="382" w:name="_Ref52485755"/>
      <w:bookmarkStart w:id="383" w:name="_Toc72768897"/>
      <w:r w:rsidRPr="00920189">
        <w:t>Conceptual Sample schema</w:t>
      </w:r>
      <w:bookmarkEnd w:id="382"/>
      <w:bookmarkEnd w:id="383"/>
    </w:p>
    <w:p w14:paraId="09C16629" w14:textId="60CA37B2" w:rsidR="00CE109A" w:rsidRDefault="00786563" w:rsidP="00786563">
      <w:pPr>
        <w:pStyle w:val="Heading2"/>
      </w:pPr>
      <w:bookmarkStart w:id="384" w:name="_Toc72768898"/>
      <w:r w:rsidRPr="00786563">
        <w:t>General</w:t>
      </w:r>
      <w:bookmarkEnd w:id="384"/>
    </w:p>
    <w:p w14:paraId="48C78074" w14:textId="0B31AF85" w:rsidR="007957F3" w:rsidRPr="007957F3" w:rsidRDefault="007957F3" w:rsidP="007957F3">
      <w:pPr>
        <w:pStyle w:val="Heading3"/>
      </w:pPr>
      <w:r>
        <w:t>Conceptual Sample schema model</w:t>
      </w:r>
    </w:p>
    <w:p w14:paraId="523D1D91" w14:textId="6F6A1E29" w:rsidR="007957F3" w:rsidRPr="007957F3" w:rsidRDefault="007957F3" w:rsidP="007957F3">
      <w:pPr>
        <w:rPr>
          <w:lang w:eastAsia="ja-JP"/>
        </w:rPr>
      </w:pPr>
      <w:r w:rsidRPr="00AC59F3">
        <w:rPr>
          <w:lang w:eastAsia="ja-JP"/>
        </w:rPr>
        <w:t xml:space="preserve">The Conceptual </w:t>
      </w:r>
      <w:r>
        <w:rPr>
          <w:lang w:eastAsia="ja-JP"/>
        </w:rPr>
        <w:t>Sample</w:t>
      </w:r>
      <w:r w:rsidRPr="00AC59F3">
        <w:rPr>
          <w:lang w:eastAsia="ja-JP"/>
        </w:rPr>
        <w:t xml:space="preserve"> schema </w:t>
      </w:r>
      <w:r>
        <w:rPr>
          <w:lang w:eastAsia="ja-JP"/>
        </w:rPr>
        <w:t xml:space="preserve">described as a class diagram in </w:t>
      </w:r>
      <w:r>
        <w:rPr>
          <w:lang w:eastAsia="ja-JP"/>
        </w:rPr>
        <w:fldChar w:fldCharType="begin"/>
      </w:r>
      <w:r>
        <w:rPr>
          <w:lang w:eastAsia="ja-JP"/>
        </w:rPr>
        <w:instrText xml:space="preserve"> REF _Ref52745913 \h </w:instrText>
      </w:r>
      <w:r>
        <w:rPr>
          <w:lang w:eastAsia="ja-JP"/>
        </w:rPr>
      </w:r>
      <w:r>
        <w:rPr>
          <w:lang w:eastAsia="ja-JP"/>
        </w:rPr>
        <w:fldChar w:fldCharType="separate"/>
      </w:r>
      <w:r w:rsidR="00821F18" w:rsidRPr="00DD55AE">
        <w:rPr>
          <w:b/>
          <w:bCs/>
          <w:sz w:val="20"/>
          <w:szCs w:val="20"/>
        </w:rPr>
        <w:t xml:space="preserve">Figure </w:t>
      </w:r>
      <w:r w:rsidR="00821F18">
        <w:rPr>
          <w:b/>
          <w:bCs/>
          <w:noProof/>
          <w:sz w:val="20"/>
          <w:szCs w:val="20"/>
        </w:rPr>
        <w:t>49</w:t>
      </w:r>
      <w:r>
        <w:rPr>
          <w:lang w:eastAsia="ja-JP"/>
        </w:rPr>
        <w:fldChar w:fldCharType="end"/>
      </w:r>
      <w:r w:rsidRPr="00AC59F3">
        <w:rPr>
          <w:lang w:eastAsia="ja-JP"/>
        </w:rPr>
        <w:t>. It is fully described in the</w:t>
      </w:r>
      <w:r>
        <w:rPr>
          <w:lang w:eastAsia="ja-JP"/>
        </w:rPr>
        <w:t xml:space="preserve"> Clause</w:t>
      </w:r>
      <w:r w:rsidRPr="00AC59F3">
        <w:rPr>
          <w:lang w:eastAsia="ja-JP"/>
        </w:rPr>
        <w:t xml:space="preserve"> </w:t>
      </w:r>
      <w:r>
        <w:rPr>
          <w:lang w:eastAsia="ja-JP"/>
        </w:rPr>
        <w:fldChar w:fldCharType="begin"/>
      </w:r>
      <w:r>
        <w:rPr>
          <w:lang w:eastAsia="ja-JP"/>
        </w:rPr>
        <w:instrText xml:space="preserve"> REF _Ref52745963 \r \h </w:instrText>
      </w:r>
      <w:r>
        <w:rPr>
          <w:lang w:eastAsia="ja-JP"/>
        </w:rPr>
      </w:r>
      <w:r>
        <w:rPr>
          <w:lang w:eastAsia="ja-JP"/>
        </w:rPr>
        <w:fldChar w:fldCharType="separate"/>
      </w:r>
      <w:r w:rsidR="00821F18">
        <w:rPr>
          <w:lang w:eastAsia="ja-JP"/>
        </w:rPr>
        <w:t>11.1.2</w:t>
      </w:r>
      <w:r>
        <w:rPr>
          <w:lang w:eastAsia="ja-JP"/>
        </w:rPr>
        <w:fldChar w:fldCharType="end"/>
      </w:r>
      <w:r>
        <w:rPr>
          <w:lang w:eastAsia="ja-JP"/>
        </w:rPr>
        <w:t>.</w:t>
      </w:r>
    </w:p>
    <w:p w14:paraId="382C5ED0" w14:textId="77777777" w:rsidR="00DD55AE" w:rsidRDefault="00DD55AE" w:rsidP="00DD55AE">
      <w:pPr>
        <w:keepNext/>
      </w:pPr>
      <w:r>
        <w:rPr>
          <w:noProof/>
          <w:lang w:val="fr-FR" w:eastAsia="fr-FR"/>
        </w:rPr>
        <w:drawing>
          <wp:inline distT="0" distB="0" distL="0" distR="0" wp14:anchorId="2B77868F" wp14:editId="48215C82">
            <wp:extent cx="6191885" cy="4689475"/>
            <wp:effectExtent l="0" t="0" r="571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17">
                      <a:extLst>
                        <a:ext uri="{28A0092B-C50C-407E-A947-70E740481C1C}">
                          <a14:useLocalDpi xmlns:a14="http://schemas.microsoft.com/office/drawing/2010/main" val="0"/>
                        </a:ext>
                      </a:extLst>
                    </a:blip>
                    <a:stretch>
                      <a:fillRect/>
                    </a:stretch>
                  </pic:blipFill>
                  <pic:spPr>
                    <a:xfrm>
                      <a:off x="0" y="0"/>
                      <a:ext cx="6191885" cy="4689475"/>
                    </a:xfrm>
                    <a:prstGeom prst="rect">
                      <a:avLst/>
                    </a:prstGeom>
                  </pic:spPr>
                </pic:pic>
              </a:graphicData>
            </a:graphic>
          </wp:inline>
        </w:drawing>
      </w:r>
    </w:p>
    <w:p w14:paraId="452494D0" w14:textId="0B3E26DA" w:rsidR="00DD55AE" w:rsidRPr="00DD55AE" w:rsidRDefault="00DD55AE" w:rsidP="00DD55AE">
      <w:pPr>
        <w:jc w:val="center"/>
        <w:rPr>
          <w:b/>
          <w:bCs/>
          <w:sz w:val="20"/>
          <w:szCs w:val="20"/>
        </w:rPr>
      </w:pPr>
      <w:bookmarkStart w:id="385" w:name="_Ref52745913"/>
      <w:commentRangeStart w:id="386"/>
      <w:r w:rsidRPr="00DD55AE">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51</w:t>
      </w:r>
      <w:r w:rsidR="00D471BA">
        <w:rPr>
          <w:b/>
          <w:bCs/>
          <w:sz w:val="20"/>
          <w:szCs w:val="20"/>
        </w:rPr>
        <w:fldChar w:fldCharType="end"/>
      </w:r>
      <w:bookmarkEnd w:id="385"/>
      <w:r w:rsidRPr="00DD55AE">
        <w:rPr>
          <w:b/>
          <w:bCs/>
          <w:sz w:val="20"/>
          <w:szCs w:val="20"/>
        </w:rPr>
        <w:t xml:space="preserve"> – Conceptual Sample schema overview.</w:t>
      </w:r>
      <w:commentRangeEnd w:id="386"/>
      <w:r w:rsidR="00920952">
        <w:rPr>
          <w:rStyle w:val="CommentReference"/>
        </w:rPr>
        <w:commentReference w:id="386"/>
      </w:r>
    </w:p>
    <w:p w14:paraId="1A3FA59E" w14:textId="6DA66AF3" w:rsidR="00786563" w:rsidRDefault="00786563" w:rsidP="00786563">
      <w:pPr>
        <w:pStyle w:val="Heading3"/>
      </w:pPr>
      <w:bookmarkStart w:id="387" w:name="_Ref52745963"/>
      <w:r w:rsidRPr="00786563">
        <w:lastRenderedPageBreak/>
        <w:t>Conceptual Sample Schema Package Requirements Class</w:t>
      </w:r>
      <w:bookmarkEnd w:id="387"/>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786563" w14:paraId="785B77F2" w14:textId="77777777" w:rsidTr="00786563">
        <w:tc>
          <w:tcPr>
            <w:tcW w:w="2400" w:type="dxa"/>
            <w:shd w:val="clear" w:color="auto" w:fill="auto"/>
            <w:tcMar>
              <w:top w:w="100" w:type="dxa"/>
              <w:left w:w="100" w:type="dxa"/>
              <w:bottom w:w="100" w:type="dxa"/>
              <w:right w:w="100" w:type="dxa"/>
            </w:tcMar>
          </w:tcPr>
          <w:p w14:paraId="4FDAF2FF" w14:textId="77777777" w:rsidR="00786563" w:rsidRDefault="00786563"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1DA90618" w14:textId="77777777" w:rsidR="00786563" w:rsidRDefault="0078656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p>
        </w:tc>
      </w:tr>
      <w:tr w:rsidR="00786563" w14:paraId="53B2487E" w14:textId="77777777" w:rsidTr="00786563">
        <w:tc>
          <w:tcPr>
            <w:tcW w:w="2400" w:type="dxa"/>
            <w:shd w:val="clear" w:color="auto" w:fill="auto"/>
            <w:tcMar>
              <w:top w:w="100" w:type="dxa"/>
              <w:left w:w="100" w:type="dxa"/>
              <w:bottom w:w="100" w:type="dxa"/>
              <w:right w:w="100" w:type="dxa"/>
            </w:tcMar>
          </w:tcPr>
          <w:p w14:paraId="681565B7" w14:textId="77777777" w:rsidR="00786563" w:rsidRDefault="00786563"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17EBFF6A" w14:textId="77777777" w:rsidR="00786563" w:rsidRDefault="00786563" w:rsidP="001A5B74">
            <w:pPr>
              <w:widowControl w:val="0"/>
              <w:spacing w:line="240" w:lineRule="auto"/>
              <w:rPr>
                <w:sz w:val="20"/>
                <w:szCs w:val="20"/>
              </w:rPr>
            </w:pPr>
            <w:r>
              <w:rPr>
                <w:sz w:val="20"/>
                <w:szCs w:val="20"/>
              </w:rPr>
              <w:t>Conceptual model</w:t>
            </w:r>
          </w:p>
        </w:tc>
      </w:tr>
      <w:tr w:rsidR="00786563" w14:paraId="2796127F" w14:textId="77777777" w:rsidTr="00786563">
        <w:tc>
          <w:tcPr>
            <w:tcW w:w="2400" w:type="dxa"/>
            <w:shd w:val="clear" w:color="auto" w:fill="auto"/>
            <w:tcMar>
              <w:top w:w="100" w:type="dxa"/>
              <w:left w:w="100" w:type="dxa"/>
              <w:bottom w:w="100" w:type="dxa"/>
              <w:right w:w="100" w:type="dxa"/>
            </w:tcMar>
          </w:tcPr>
          <w:p w14:paraId="7993F272" w14:textId="77777777" w:rsidR="00786563" w:rsidRDefault="00786563"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3BC8F61A" w14:textId="77777777" w:rsidR="00786563" w:rsidRDefault="00786563" w:rsidP="001A5B74">
            <w:pPr>
              <w:widowControl w:val="0"/>
              <w:spacing w:line="240" w:lineRule="auto"/>
              <w:rPr>
                <w:sz w:val="20"/>
                <w:szCs w:val="20"/>
              </w:rPr>
            </w:pPr>
            <w:r>
              <w:rPr>
                <w:sz w:val="20"/>
                <w:szCs w:val="20"/>
              </w:rPr>
              <w:t>Conceptual Sample schema package</w:t>
            </w:r>
          </w:p>
        </w:tc>
      </w:tr>
      <w:tr w:rsidR="00786563" w14:paraId="173AB8D5" w14:textId="77777777" w:rsidTr="00786563">
        <w:tc>
          <w:tcPr>
            <w:tcW w:w="2400" w:type="dxa"/>
            <w:shd w:val="clear" w:color="auto" w:fill="auto"/>
            <w:tcMar>
              <w:top w:w="100" w:type="dxa"/>
              <w:left w:w="100" w:type="dxa"/>
              <w:bottom w:w="100" w:type="dxa"/>
              <w:right w:w="100" w:type="dxa"/>
            </w:tcMar>
          </w:tcPr>
          <w:p w14:paraId="43505DD0" w14:textId="77777777" w:rsidR="00786563" w:rsidRDefault="00786563"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7D2BDFEE" w14:textId="77777777" w:rsidR="00786563" w:rsidRDefault="00786563" w:rsidP="001A5B74">
            <w:pPr>
              <w:widowControl w:val="0"/>
              <w:spacing w:line="240" w:lineRule="auto"/>
              <w:rPr>
                <w:sz w:val="20"/>
                <w:szCs w:val="20"/>
              </w:rPr>
            </w:pPr>
            <w:r>
              <w:rPr>
                <w:sz w:val="20"/>
                <w:szCs w:val="20"/>
              </w:rPr>
              <w:t>ISO 19103:2015 Geographic information – Conceptual schema language, UML2 conformance class</w:t>
            </w:r>
          </w:p>
        </w:tc>
      </w:tr>
      <w:tr w:rsidR="00786563" w14:paraId="28881E22" w14:textId="77777777" w:rsidTr="00786563">
        <w:tc>
          <w:tcPr>
            <w:tcW w:w="2400" w:type="dxa"/>
            <w:shd w:val="clear" w:color="auto" w:fill="auto"/>
            <w:tcMar>
              <w:top w:w="100" w:type="dxa"/>
              <w:left w:w="100" w:type="dxa"/>
              <w:bottom w:w="100" w:type="dxa"/>
              <w:right w:w="100" w:type="dxa"/>
            </w:tcMar>
          </w:tcPr>
          <w:p w14:paraId="42D17129" w14:textId="77777777" w:rsidR="00786563" w:rsidRDefault="00786563"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77EF0B0E" w14:textId="77777777" w:rsidR="00786563" w:rsidRDefault="0078656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
        </w:tc>
      </w:tr>
      <w:tr w:rsidR="00786563" w14:paraId="60545EC0" w14:textId="77777777" w:rsidTr="00786563">
        <w:tc>
          <w:tcPr>
            <w:tcW w:w="2400" w:type="dxa"/>
            <w:shd w:val="clear" w:color="auto" w:fill="auto"/>
            <w:tcMar>
              <w:top w:w="100" w:type="dxa"/>
              <w:left w:w="100" w:type="dxa"/>
              <w:bottom w:w="100" w:type="dxa"/>
              <w:right w:w="100" w:type="dxa"/>
            </w:tcMar>
          </w:tcPr>
          <w:p w14:paraId="08F8D68C" w14:textId="77777777" w:rsidR="00786563" w:rsidRDefault="00786563"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4D4B6451" w14:textId="77777777" w:rsidR="00786563" w:rsidRDefault="0078656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
        </w:tc>
      </w:tr>
      <w:tr w:rsidR="00786563" w14:paraId="1404566E" w14:textId="77777777" w:rsidTr="00786563">
        <w:tc>
          <w:tcPr>
            <w:tcW w:w="2400" w:type="dxa"/>
            <w:shd w:val="clear" w:color="auto" w:fill="auto"/>
            <w:tcMar>
              <w:top w:w="100" w:type="dxa"/>
              <w:left w:w="100" w:type="dxa"/>
              <w:bottom w:w="100" w:type="dxa"/>
              <w:right w:w="100" w:type="dxa"/>
            </w:tcMar>
          </w:tcPr>
          <w:p w14:paraId="1FC3D819" w14:textId="77777777" w:rsidR="00786563" w:rsidRDefault="00786563"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37460396" w14:textId="77777777" w:rsidR="00786563" w:rsidRDefault="0078656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/Sampler</w:t>
            </w:r>
          </w:p>
        </w:tc>
      </w:tr>
      <w:tr w:rsidR="00786563" w14:paraId="090153B1" w14:textId="77777777" w:rsidTr="00786563">
        <w:tc>
          <w:tcPr>
            <w:tcW w:w="2400" w:type="dxa"/>
            <w:shd w:val="clear" w:color="auto" w:fill="auto"/>
            <w:tcMar>
              <w:top w:w="100" w:type="dxa"/>
              <w:left w:w="100" w:type="dxa"/>
              <w:bottom w:w="100" w:type="dxa"/>
              <w:right w:w="100" w:type="dxa"/>
            </w:tcMar>
          </w:tcPr>
          <w:p w14:paraId="057471A3" w14:textId="77777777" w:rsidR="00786563" w:rsidRDefault="00786563"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5F382C1E" w14:textId="77777777" w:rsidR="00786563" w:rsidRDefault="0078656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PreparationStep</w:t>
            </w:r>
            <w:proofErr w:type="spellEnd"/>
          </w:p>
        </w:tc>
      </w:tr>
      <w:tr w:rsidR="00786563" w14:paraId="13022875" w14:textId="77777777" w:rsidTr="00786563">
        <w:tc>
          <w:tcPr>
            <w:tcW w:w="2400" w:type="dxa"/>
            <w:shd w:val="clear" w:color="auto" w:fill="auto"/>
            <w:tcMar>
              <w:top w:w="100" w:type="dxa"/>
              <w:left w:w="100" w:type="dxa"/>
              <w:bottom w:w="100" w:type="dxa"/>
              <w:right w:w="100" w:type="dxa"/>
            </w:tcMar>
          </w:tcPr>
          <w:p w14:paraId="12F46A25" w14:textId="77777777" w:rsidR="00786563" w:rsidRDefault="00786563"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4598D3CD" w14:textId="77777777" w:rsidR="00786563" w:rsidRDefault="0078656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PreparationProcedure</w:t>
            </w:r>
            <w:proofErr w:type="spellEnd"/>
          </w:p>
        </w:tc>
      </w:tr>
      <w:tr w:rsidR="00786563" w14:paraId="08DC5C8B" w14:textId="77777777" w:rsidTr="00786563">
        <w:tc>
          <w:tcPr>
            <w:tcW w:w="2400" w:type="dxa"/>
            <w:shd w:val="clear" w:color="auto" w:fill="auto"/>
            <w:tcMar>
              <w:top w:w="100" w:type="dxa"/>
              <w:left w:w="100" w:type="dxa"/>
              <w:bottom w:w="100" w:type="dxa"/>
              <w:right w:w="100" w:type="dxa"/>
            </w:tcMar>
          </w:tcPr>
          <w:p w14:paraId="54D6C0D5" w14:textId="77777777" w:rsidR="00786563" w:rsidRDefault="00786563"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4DB08B49" w14:textId="77777777" w:rsidR="00786563" w:rsidRDefault="00786563"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SamplingProcedure</w:t>
            </w:r>
            <w:proofErr w:type="spellEnd"/>
          </w:p>
        </w:tc>
      </w:tr>
    </w:tbl>
    <w:p w14:paraId="2461D4E1" w14:textId="368502DF" w:rsidR="00786563" w:rsidRDefault="00786563" w:rsidP="00786563">
      <w:pPr>
        <w:rPr>
          <w:lang w:eastAsia="ja-JP"/>
        </w:rPr>
      </w:pPr>
    </w:p>
    <w:p w14:paraId="0451CFBC" w14:textId="77777777" w:rsidR="00A62918" w:rsidRDefault="00A62918" w:rsidP="00A62918">
      <w:pPr>
        <w:keepNext/>
      </w:pPr>
      <w:r>
        <w:rPr>
          <w:noProof/>
          <w:lang w:val="fr-FR" w:eastAsia="fr-FR"/>
        </w:rPr>
        <w:lastRenderedPageBreak/>
        <w:drawing>
          <wp:inline distT="0" distB="0" distL="0" distR="0" wp14:anchorId="73B6D005" wp14:editId="745364F6">
            <wp:extent cx="6191885" cy="6003290"/>
            <wp:effectExtent l="0" t="0" r="5715" b="3810"/>
            <wp:docPr id="59" name="Graphic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Graphic 59"/>
                    <pic:cNvPicPr/>
                  </pic:nvPicPr>
                  <pic:blipFill>
                    <a:blip r:embed="rId118" cstate="print">
                      <a:extLst>
                        <a:ext uri="{28A0092B-C50C-407E-A947-70E740481C1C}">
                          <a14:useLocalDpi xmlns:a14="http://schemas.microsoft.com/office/drawing/2010/main"/>
                        </a:ext>
                        <a:ext uri="{96DAC541-7B7A-43D3-8B79-37D633B846F1}">
                          <asvg:svgBlip xmlns:asvg="http://schemas.microsoft.com/office/drawing/2016/SVG/main" r:embed="rId119"/>
                        </a:ext>
                      </a:extLst>
                    </a:blip>
                    <a:stretch>
                      <a:fillRect/>
                    </a:stretch>
                  </pic:blipFill>
                  <pic:spPr>
                    <a:xfrm>
                      <a:off x="0" y="0"/>
                      <a:ext cx="6191885" cy="6003290"/>
                    </a:xfrm>
                    <a:prstGeom prst="rect">
                      <a:avLst/>
                    </a:prstGeom>
                  </pic:spPr>
                </pic:pic>
              </a:graphicData>
            </a:graphic>
          </wp:inline>
        </w:drawing>
      </w:r>
    </w:p>
    <w:p w14:paraId="27CBEB39" w14:textId="285BF10D" w:rsidR="00786563" w:rsidRDefault="00A62918" w:rsidP="00A62918">
      <w:pPr>
        <w:jc w:val="center"/>
        <w:rPr>
          <w:b/>
          <w:bCs/>
          <w:sz w:val="20"/>
          <w:szCs w:val="20"/>
        </w:rPr>
      </w:pPr>
      <w:r w:rsidRPr="00A62918">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52</w:t>
      </w:r>
      <w:r w:rsidR="00D471BA">
        <w:rPr>
          <w:b/>
          <w:bCs/>
          <w:sz w:val="20"/>
          <w:szCs w:val="20"/>
        </w:rPr>
        <w:fldChar w:fldCharType="end"/>
      </w:r>
      <w:r w:rsidRPr="00A62918">
        <w:rPr>
          <w:b/>
          <w:bCs/>
          <w:sz w:val="20"/>
          <w:szCs w:val="20"/>
        </w:rPr>
        <w:t xml:space="preserve"> — (Informative) Included direct and indirect requirements and recommendations of the Conceptual Sample schema package requirements class.</w:t>
      </w:r>
    </w:p>
    <w:p w14:paraId="3D086F35" w14:textId="57441BA4" w:rsidR="00A62918" w:rsidRDefault="00CF52E2" w:rsidP="00CF52E2">
      <w:pPr>
        <w:pStyle w:val="Heading2"/>
      </w:pPr>
      <w:bookmarkStart w:id="388" w:name="_Toc72768899"/>
      <w:r w:rsidRPr="00CF52E2">
        <w:t>Sample</w:t>
      </w:r>
      <w:bookmarkEnd w:id="388"/>
    </w:p>
    <w:p w14:paraId="6AE55584" w14:textId="32F0A02B" w:rsidR="00CF52E2" w:rsidRDefault="00CF52E2" w:rsidP="00CF52E2">
      <w:pPr>
        <w:pStyle w:val="Heading3"/>
      </w:pPr>
      <w:r w:rsidRPr="00CF52E2">
        <w:t>Sample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CF52E2" w14:paraId="50144A9D" w14:textId="77777777" w:rsidTr="00CF52E2">
        <w:tc>
          <w:tcPr>
            <w:tcW w:w="2400" w:type="dxa"/>
            <w:shd w:val="clear" w:color="auto" w:fill="auto"/>
            <w:tcMar>
              <w:top w:w="100" w:type="dxa"/>
              <w:left w:w="100" w:type="dxa"/>
              <w:bottom w:w="100" w:type="dxa"/>
              <w:right w:w="100" w:type="dxa"/>
            </w:tcMar>
          </w:tcPr>
          <w:p w14:paraId="07BBA8B4" w14:textId="77777777" w:rsidR="00CF52E2" w:rsidRDefault="00CF52E2"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4543AB6D" w14:textId="77777777" w:rsidR="00CF52E2" w:rsidRDefault="00CF52E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
        </w:tc>
      </w:tr>
      <w:tr w:rsidR="00CF52E2" w14:paraId="01F64973" w14:textId="77777777" w:rsidTr="00CF52E2">
        <w:tc>
          <w:tcPr>
            <w:tcW w:w="2400" w:type="dxa"/>
            <w:shd w:val="clear" w:color="auto" w:fill="auto"/>
            <w:tcMar>
              <w:top w:w="100" w:type="dxa"/>
              <w:left w:w="100" w:type="dxa"/>
              <w:bottom w:w="100" w:type="dxa"/>
              <w:right w:w="100" w:type="dxa"/>
            </w:tcMar>
          </w:tcPr>
          <w:p w14:paraId="357F56F5" w14:textId="77777777" w:rsidR="00CF52E2" w:rsidRDefault="00CF52E2"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7137BA63" w14:textId="77777777" w:rsidR="00CF52E2" w:rsidRDefault="00CF52E2" w:rsidP="001A5B74">
            <w:pPr>
              <w:widowControl w:val="0"/>
              <w:spacing w:line="240" w:lineRule="auto"/>
              <w:rPr>
                <w:sz w:val="20"/>
                <w:szCs w:val="20"/>
              </w:rPr>
            </w:pPr>
            <w:r>
              <w:rPr>
                <w:sz w:val="20"/>
                <w:szCs w:val="20"/>
              </w:rPr>
              <w:t>Conceptual model</w:t>
            </w:r>
          </w:p>
        </w:tc>
      </w:tr>
      <w:tr w:rsidR="00CF52E2" w14:paraId="66DDEA33" w14:textId="77777777" w:rsidTr="00CF52E2">
        <w:tc>
          <w:tcPr>
            <w:tcW w:w="2400" w:type="dxa"/>
            <w:shd w:val="clear" w:color="auto" w:fill="auto"/>
            <w:tcMar>
              <w:top w:w="100" w:type="dxa"/>
              <w:left w:w="100" w:type="dxa"/>
              <w:bottom w:w="100" w:type="dxa"/>
              <w:right w:w="100" w:type="dxa"/>
            </w:tcMar>
          </w:tcPr>
          <w:p w14:paraId="606C8064" w14:textId="77777777" w:rsidR="00CF52E2" w:rsidRDefault="00CF52E2"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3D865E56" w14:textId="77777777" w:rsidR="00CF52E2" w:rsidRDefault="00CF52E2" w:rsidP="001A5B74">
            <w:pPr>
              <w:widowControl w:val="0"/>
              <w:spacing w:line="240" w:lineRule="auto"/>
              <w:rPr>
                <w:sz w:val="20"/>
                <w:szCs w:val="20"/>
              </w:rPr>
            </w:pPr>
            <w:r>
              <w:rPr>
                <w:sz w:val="20"/>
                <w:szCs w:val="20"/>
              </w:rPr>
              <w:t>Conceptual Sample - Sample</w:t>
            </w:r>
          </w:p>
        </w:tc>
      </w:tr>
      <w:tr w:rsidR="00CF52E2" w14:paraId="118BD647" w14:textId="77777777" w:rsidTr="00CF52E2">
        <w:tc>
          <w:tcPr>
            <w:tcW w:w="2400" w:type="dxa"/>
            <w:shd w:val="clear" w:color="auto" w:fill="auto"/>
            <w:tcMar>
              <w:top w:w="100" w:type="dxa"/>
              <w:left w:w="100" w:type="dxa"/>
              <w:bottom w:w="100" w:type="dxa"/>
              <w:right w:w="100" w:type="dxa"/>
            </w:tcMar>
          </w:tcPr>
          <w:p w14:paraId="6A6E8203" w14:textId="77777777" w:rsidR="00CF52E2" w:rsidRDefault="00CF52E2" w:rsidP="001A5B74">
            <w:pPr>
              <w:widowControl w:val="0"/>
              <w:spacing w:line="240" w:lineRule="auto"/>
              <w:rPr>
                <w:sz w:val="20"/>
                <w:szCs w:val="20"/>
              </w:rPr>
            </w:pPr>
            <w:r>
              <w:rPr>
                <w:sz w:val="20"/>
                <w:szCs w:val="20"/>
              </w:rPr>
              <w:lastRenderedPageBreak/>
              <w:t>Dependency</w:t>
            </w:r>
          </w:p>
        </w:tc>
        <w:tc>
          <w:tcPr>
            <w:tcW w:w="7371" w:type="dxa"/>
            <w:shd w:val="clear" w:color="auto" w:fill="auto"/>
            <w:tcMar>
              <w:top w:w="100" w:type="dxa"/>
              <w:left w:w="100" w:type="dxa"/>
              <w:bottom w:w="100" w:type="dxa"/>
              <w:right w:w="100" w:type="dxa"/>
            </w:tcMar>
          </w:tcPr>
          <w:p w14:paraId="2C7EA4FA" w14:textId="77777777" w:rsidR="00CF52E2" w:rsidRDefault="00CF52E2" w:rsidP="001A5B74">
            <w:pPr>
              <w:widowControl w:val="0"/>
              <w:spacing w:line="240" w:lineRule="auto"/>
              <w:rPr>
                <w:sz w:val="20"/>
                <w:szCs w:val="20"/>
              </w:rPr>
            </w:pPr>
            <w:r>
              <w:rPr>
                <w:sz w:val="20"/>
                <w:szCs w:val="20"/>
              </w:rPr>
              <w:t>ISO 19103:2015 Geographic information – Conceptual schema language, UML2 conformance class</w:t>
            </w:r>
          </w:p>
        </w:tc>
      </w:tr>
      <w:tr w:rsidR="00CF52E2" w14:paraId="629B93F8" w14:textId="77777777" w:rsidTr="00CF52E2">
        <w:tc>
          <w:tcPr>
            <w:tcW w:w="2400" w:type="dxa"/>
            <w:shd w:val="clear" w:color="auto" w:fill="auto"/>
            <w:tcMar>
              <w:top w:w="100" w:type="dxa"/>
              <w:left w:w="100" w:type="dxa"/>
              <w:bottom w:w="100" w:type="dxa"/>
              <w:right w:w="100" w:type="dxa"/>
            </w:tcMar>
          </w:tcPr>
          <w:p w14:paraId="3CA811E6" w14:textId="77777777" w:rsidR="00CF52E2" w:rsidRDefault="00CF52E2"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16C36F90" w14:textId="77777777" w:rsidR="00CF52E2" w:rsidRDefault="00CF52E2"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CoreTypes</w:t>
            </w:r>
            <w:proofErr w:type="spellEnd"/>
            <w:r>
              <w:rPr>
                <w:sz w:val="20"/>
                <w:szCs w:val="20"/>
              </w:rPr>
              <w:t xml:space="preserve"> conformance class</w:t>
            </w:r>
          </w:p>
        </w:tc>
      </w:tr>
      <w:tr w:rsidR="00CF52E2" w14:paraId="34828F18" w14:textId="77777777" w:rsidTr="00CF52E2">
        <w:tc>
          <w:tcPr>
            <w:tcW w:w="2400" w:type="dxa"/>
            <w:shd w:val="clear" w:color="auto" w:fill="auto"/>
            <w:tcMar>
              <w:top w:w="100" w:type="dxa"/>
              <w:left w:w="100" w:type="dxa"/>
              <w:bottom w:w="100" w:type="dxa"/>
              <w:right w:w="100" w:type="dxa"/>
            </w:tcMar>
          </w:tcPr>
          <w:p w14:paraId="058874D4" w14:textId="77777777" w:rsidR="00CF52E2" w:rsidRDefault="00CF52E2"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EF6936C" w14:textId="77777777" w:rsidR="00CF52E2" w:rsidRDefault="00CF52E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/Sample/Sample-</w:t>
            </w:r>
            <w:proofErr w:type="spellStart"/>
            <w:r>
              <w:rPr>
                <w:sz w:val="20"/>
                <w:szCs w:val="20"/>
              </w:rPr>
              <w:t>sem</w:t>
            </w:r>
            <w:proofErr w:type="spellEnd"/>
          </w:p>
        </w:tc>
      </w:tr>
      <w:tr w:rsidR="00CF52E2" w14:paraId="5D5AF7EA" w14:textId="77777777" w:rsidTr="00CF52E2">
        <w:tc>
          <w:tcPr>
            <w:tcW w:w="2400" w:type="dxa"/>
            <w:shd w:val="clear" w:color="auto" w:fill="auto"/>
            <w:tcMar>
              <w:top w:w="100" w:type="dxa"/>
              <w:left w:w="100" w:type="dxa"/>
              <w:bottom w:w="100" w:type="dxa"/>
              <w:right w:w="100" w:type="dxa"/>
            </w:tcMar>
          </w:tcPr>
          <w:p w14:paraId="0FB86509" w14:textId="77777777" w:rsidR="00CF52E2" w:rsidRDefault="00CF52E2"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008D187" w14:textId="77777777" w:rsidR="00CF52E2" w:rsidRDefault="00CF52E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/Sample/sampling-</w:t>
            </w:r>
            <w:proofErr w:type="spellStart"/>
            <w:r>
              <w:rPr>
                <w:sz w:val="20"/>
                <w:szCs w:val="20"/>
              </w:rPr>
              <w:t>sem</w:t>
            </w:r>
            <w:proofErr w:type="spellEnd"/>
          </w:p>
        </w:tc>
      </w:tr>
      <w:tr w:rsidR="00CF52E2" w14:paraId="310D2A0C" w14:textId="77777777" w:rsidTr="00CF52E2">
        <w:tc>
          <w:tcPr>
            <w:tcW w:w="2400" w:type="dxa"/>
            <w:shd w:val="clear" w:color="auto" w:fill="auto"/>
            <w:tcMar>
              <w:top w:w="100" w:type="dxa"/>
              <w:left w:w="100" w:type="dxa"/>
              <w:bottom w:w="100" w:type="dxa"/>
              <w:right w:w="100" w:type="dxa"/>
            </w:tcMar>
          </w:tcPr>
          <w:p w14:paraId="05E5BDFA" w14:textId="77777777" w:rsidR="00CF52E2" w:rsidRDefault="00CF52E2"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9B5DDDC" w14:textId="77777777" w:rsidR="00CF52E2" w:rsidRDefault="00CF52E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roofErr w:type="spellStart"/>
            <w:r>
              <w:rPr>
                <w:sz w:val="20"/>
                <w:szCs w:val="20"/>
              </w:rPr>
              <w:t>preparationStep-sem</w:t>
            </w:r>
            <w:proofErr w:type="spellEnd"/>
          </w:p>
        </w:tc>
      </w:tr>
      <w:tr w:rsidR="00CF52E2" w14:paraId="5BE002C6" w14:textId="77777777" w:rsidTr="00CF52E2">
        <w:tc>
          <w:tcPr>
            <w:tcW w:w="2400" w:type="dxa"/>
            <w:shd w:val="clear" w:color="auto" w:fill="auto"/>
            <w:tcMar>
              <w:top w:w="100" w:type="dxa"/>
              <w:left w:w="100" w:type="dxa"/>
              <w:bottom w:w="100" w:type="dxa"/>
              <w:right w:w="100" w:type="dxa"/>
            </w:tcMar>
          </w:tcPr>
          <w:p w14:paraId="6112E221" w14:textId="77777777" w:rsidR="00CF52E2" w:rsidRDefault="00CF52E2"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2C79E8AD" w14:textId="77777777" w:rsidR="00CF52E2" w:rsidRDefault="00CF52E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roofErr w:type="spellStart"/>
            <w:r>
              <w:rPr>
                <w:sz w:val="20"/>
                <w:szCs w:val="20"/>
              </w:rPr>
              <w:t>sampledFeature-sem</w:t>
            </w:r>
            <w:proofErr w:type="spellEnd"/>
          </w:p>
        </w:tc>
      </w:tr>
      <w:tr w:rsidR="00CF52E2" w14:paraId="7BB134CB" w14:textId="77777777" w:rsidTr="00CF52E2">
        <w:tc>
          <w:tcPr>
            <w:tcW w:w="2400" w:type="dxa"/>
            <w:shd w:val="clear" w:color="auto" w:fill="auto"/>
            <w:tcMar>
              <w:top w:w="100" w:type="dxa"/>
              <w:left w:w="100" w:type="dxa"/>
              <w:bottom w:w="100" w:type="dxa"/>
              <w:right w:w="100" w:type="dxa"/>
            </w:tcMar>
          </w:tcPr>
          <w:p w14:paraId="3BD73C2C" w14:textId="77777777" w:rsidR="00CF52E2" w:rsidRDefault="00CF52E2"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4B2C4072" w14:textId="77777777" w:rsidR="00CF52E2" w:rsidRDefault="00CF52E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roofErr w:type="spellStart"/>
            <w:r>
              <w:rPr>
                <w:sz w:val="20"/>
                <w:szCs w:val="20"/>
              </w:rPr>
              <w:t>sampledFeature</w:t>
            </w:r>
            <w:proofErr w:type="spellEnd"/>
            <w:r>
              <w:rPr>
                <w:sz w:val="20"/>
                <w:szCs w:val="20"/>
              </w:rPr>
              <w:t>-card</w:t>
            </w:r>
          </w:p>
        </w:tc>
      </w:tr>
      <w:tr w:rsidR="00CF52E2" w14:paraId="20301EE0" w14:textId="77777777" w:rsidTr="00CF52E2">
        <w:tc>
          <w:tcPr>
            <w:tcW w:w="2400" w:type="dxa"/>
            <w:shd w:val="clear" w:color="auto" w:fill="auto"/>
            <w:tcMar>
              <w:top w:w="100" w:type="dxa"/>
              <w:left w:w="100" w:type="dxa"/>
              <w:bottom w:w="100" w:type="dxa"/>
              <w:right w:w="100" w:type="dxa"/>
            </w:tcMar>
          </w:tcPr>
          <w:p w14:paraId="584358B7" w14:textId="77777777" w:rsidR="00CF52E2" w:rsidRDefault="00CF52E2"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2AAF3FD2" w14:textId="77777777" w:rsidR="00CF52E2" w:rsidRDefault="00CF52E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roofErr w:type="spellStart"/>
            <w:r>
              <w:rPr>
                <w:sz w:val="20"/>
                <w:szCs w:val="20"/>
              </w:rPr>
              <w:t>relatedSample-sem</w:t>
            </w:r>
            <w:proofErr w:type="spellEnd"/>
          </w:p>
        </w:tc>
      </w:tr>
      <w:tr w:rsidR="00CF52E2" w14:paraId="234A0106" w14:textId="77777777" w:rsidTr="00CF52E2">
        <w:tc>
          <w:tcPr>
            <w:tcW w:w="2400" w:type="dxa"/>
            <w:shd w:val="clear" w:color="auto" w:fill="auto"/>
            <w:tcMar>
              <w:top w:w="100" w:type="dxa"/>
              <w:left w:w="100" w:type="dxa"/>
              <w:bottom w:w="100" w:type="dxa"/>
              <w:right w:w="100" w:type="dxa"/>
            </w:tcMar>
          </w:tcPr>
          <w:p w14:paraId="711D4B11" w14:textId="77777777" w:rsidR="00CF52E2" w:rsidRDefault="00CF52E2"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BD5C743" w14:textId="77777777" w:rsidR="00CF52E2" w:rsidRDefault="00CF52E2"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/gen/</w:t>
            </w:r>
            <w:proofErr w:type="spellStart"/>
            <w:r>
              <w:rPr>
                <w:sz w:val="20"/>
                <w:szCs w:val="20"/>
              </w:rPr>
              <w:t>relatedObservation-sem</w:t>
            </w:r>
            <w:proofErr w:type="spellEnd"/>
          </w:p>
        </w:tc>
      </w:tr>
    </w:tbl>
    <w:p w14:paraId="543D6FA8" w14:textId="7EC54E3A" w:rsidR="00CF52E2" w:rsidRDefault="00CF52E2" w:rsidP="00CF52E2">
      <w:pPr>
        <w:rPr>
          <w:lang w:eastAsia="ja-JP"/>
        </w:rPr>
      </w:pPr>
    </w:p>
    <w:p w14:paraId="1B3C342F" w14:textId="77777777" w:rsidR="00B56755" w:rsidRDefault="00B56755" w:rsidP="00B56755">
      <w:pPr>
        <w:keepNext/>
      </w:pPr>
      <w:r>
        <w:rPr>
          <w:noProof/>
          <w:lang w:val="fr-FR" w:eastAsia="fr-FR"/>
        </w:rPr>
        <w:drawing>
          <wp:inline distT="0" distB="0" distL="0" distR="0" wp14:anchorId="3B666A11" wp14:editId="4A979B2F">
            <wp:extent cx="3266768" cy="2069076"/>
            <wp:effectExtent l="0" t="0" r="0" b="1270"/>
            <wp:docPr id="60" name="Graphic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Graphic 60"/>
                    <pic:cNvPicPr/>
                  </pic:nvPicPr>
                  <pic:blipFill>
                    <a:blip r:embed="rId120">
                      <a:extLst>
                        <a:ext uri="{28A0092B-C50C-407E-A947-70E740481C1C}">
                          <a14:useLocalDpi xmlns:a14="http://schemas.microsoft.com/office/drawing/2010/main"/>
                        </a:ext>
                        <a:ext uri="{96DAC541-7B7A-43D3-8B79-37D633B846F1}">
                          <asvg:svgBlip xmlns:asvg="http://schemas.microsoft.com/office/drawing/2016/SVG/main" r:embed="rId121"/>
                        </a:ext>
                      </a:extLst>
                    </a:blip>
                    <a:stretch>
                      <a:fillRect/>
                    </a:stretch>
                  </pic:blipFill>
                  <pic:spPr>
                    <a:xfrm>
                      <a:off x="0" y="0"/>
                      <a:ext cx="3282173" cy="2078833"/>
                    </a:xfrm>
                    <a:prstGeom prst="rect">
                      <a:avLst/>
                    </a:prstGeom>
                  </pic:spPr>
                </pic:pic>
              </a:graphicData>
            </a:graphic>
          </wp:inline>
        </w:drawing>
      </w:r>
    </w:p>
    <w:p w14:paraId="72571249" w14:textId="0AFCB7F6" w:rsidR="00CF52E2" w:rsidRPr="00B56755" w:rsidRDefault="00B56755" w:rsidP="00B56755">
      <w:pPr>
        <w:jc w:val="center"/>
        <w:rPr>
          <w:b/>
          <w:bCs/>
          <w:sz w:val="20"/>
          <w:szCs w:val="20"/>
        </w:rPr>
      </w:pPr>
      <w:r w:rsidRPr="00B56755">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53</w:t>
      </w:r>
      <w:r w:rsidR="00D471BA">
        <w:rPr>
          <w:b/>
          <w:bCs/>
          <w:sz w:val="20"/>
          <w:szCs w:val="20"/>
        </w:rPr>
        <w:fldChar w:fldCharType="end"/>
      </w:r>
      <w:r w:rsidRPr="00B56755">
        <w:rPr>
          <w:b/>
          <w:bCs/>
          <w:sz w:val="20"/>
          <w:szCs w:val="20"/>
        </w:rPr>
        <w:t xml:space="preserve"> — (Informative) Included direct and indirect requirements and recommendations of the Conceptual Sample schema — Sample requirements class.</w:t>
      </w:r>
    </w:p>
    <w:p w14:paraId="2C84C690" w14:textId="22F4B062" w:rsidR="00B56755" w:rsidRDefault="00C3739F" w:rsidP="00D50D2A">
      <w:pPr>
        <w:pStyle w:val="Heading3"/>
      </w:pPr>
      <w:r w:rsidRPr="00C3739F">
        <w:t>Interface Sample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3739F" w14:paraId="3787B2A7" w14:textId="77777777" w:rsidTr="00C3739F">
        <w:tc>
          <w:tcPr>
            <w:tcW w:w="4526" w:type="dxa"/>
            <w:shd w:val="clear" w:color="auto" w:fill="auto"/>
            <w:tcMar>
              <w:top w:w="100" w:type="dxa"/>
              <w:left w:w="100" w:type="dxa"/>
              <w:bottom w:w="100" w:type="dxa"/>
              <w:right w:w="100" w:type="dxa"/>
            </w:tcMar>
          </w:tcPr>
          <w:p w14:paraId="61EF2672" w14:textId="77777777" w:rsidR="00C3739F" w:rsidRDefault="00C3739F"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/Sample/Sample-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2EA2D30F" w14:textId="3F3C0903" w:rsidR="00C3739F" w:rsidRDefault="00C3739F" w:rsidP="001A5B74">
            <w:pPr>
              <w:spacing w:before="240"/>
              <w:rPr>
                <w:sz w:val="20"/>
                <w:szCs w:val="20"/>
              </w:rPr>
            </w:pPr>
            <w:r>
              <w:rPr>
                <w:sz w:val="20"/>
                <w:szCs w:val="20"/>
              </w:rPr>
              <w:t xml:space="preserve">A </w:t>
            </w:r>
            <w:r>
              <w:rPr>
                <w:b/>
                <w:sz w:val="20"/>
                <w:szCs w:val="20"/>
              </w:rPr>
              <w:t xml:space="preserve">Sample </w:t>
            </w:r>
            <w:r>
              <w:rPr>
                <w:sz w:val="20"/>
                <w:szCs w:val="20"/>
              </w:rPr>
              <w:t>is an</w:t>
            </w:r>
            <w:r>
              <w:rPr>
                <w:b/>
                <w:sz w:val="20"/>
                <w:szCs w:val="20"/>
              </w:rPr>
              <w:t xml:space="preserve"> </w:t>
            </w:r>
            <w:r>
              <w:rPr>
                <w:sz w:val="20"/>
                <w:szCs w:val="20"/>
              </w:rPr>
              <w:t>object that is representative of a concept, real</w:t>
            </w:r>
            <w:r w:rsidR="00AD0812">
              <w:rPr>
                <w:sz w:val="20"/>
                <w:szCs w:val="20"/>
              </w:rPr>
              <w:t>-</w:t>
            </w:r>
            <w:r>
              <w:rPr>
                <w:sz w:val="20"/>
                <w:szCs w:val="20"/>
              </w:rPr>
              <w:t>world object or phenomenon.</w:t>
            </w:r>
          </w:p>
        </w:tc>
      </w:tr>
    </w:tbl>
    <w:p w14:paraId="201F6177" w14:textId="7516F09B" w:rsidR="00C3739F" w:rsidRDefault="00C3739F" w:rsidP="00C3739F">
      <w:pPr>
        <w:rPr>
          <w:lang w:eastAsia="ja-JP"/>
        </w:rPr>
      </w:pPr>
    </w:p>
    <w:p w14:paraId="27644D12" w14:textId="77777777" w:rsidR="00FC4FD1" w:rsidRDefault="00FC4FD1" w:rsidP="00FC4FD1">
      <w:pPr>
        <w:rPr>
          <w:lang w:eastAsia="ja-JP"/>
        </w:rPr>
      </w:pPr>
      <w:r>
        <w:rPr>
          <w:lang w:eastAsia="ja-JP"/>
        </w:rPr>
        <w:t>NOTE</w:t>
      </w:r>
    </w:p>
    <w:p w14:paraId="4DED75A5" w14:textId="069A408A" w:rsidR="00FC4FD1" w:rsidRDefault="00FC4FD1" w:rsidP="00220B53">
      <w:pPr>
        <w:pStyle w:val="ListParagraph"/>
        <w:numPr>
          <w:ilvl w:val="0"/>
          <w:numId w:val="21"/>
        </w:numPr>
        <w:rPr>
          <w:lang w:eastAsia="ja-JP"/>
        </w:rPr>
      </w:pPr>
      <w:r>
        <w:rPr>
          <w:lang w:eastAsia="ja-JP"/>
        </w:rPr>
        <w:lastRenderedPageBreak/>
        <w:t>The way the sample is taken is typically guided by a sampling strategy. Sample</w:t>
      </w:r>
      <w:r w:rsidR="005A7051">
        <w:rPr>
          <w:lang w:eastAsia="ja-JP"/>
        </w:rPr>
        <w:t>s</w:t>
      </w:r>
      <w:r>
        <w:rPr>
          <w:lang w:eastAsia="ja-JP"/>
        </w:rPr>
        <w:t xml:space="preserve"> are often artefacts of an observational strategy, and </w:t>
      </w:r>
      <w:del w:id="389" w:author="Katharina Schleidt" w:date="2021-07-05T20:09:00Z">
        <w:r w:rsidDel="00E73CAA">
          <w:rPr>
            <w:lang w:eastAsia="ja-JP"/>
          </w:rPr>
          <w:delText xml:space="preserve">have </w:delText>
        </w:r>
      </w:del>
      <w:r>
        <w:rPr>
          <w:lang w:eastAsia="ja-JP"/>
        </w:rPr>
        <w:t xml:space="preserve">often </w:t>
      </w:r>
      <w:ins w:id="390" w:author="Katharina Schleidt" w:date="2021-07-05T20:09:00Z">
        <w:r w:rsidR="00E73CAA">
          <w:rPr>
            <w:lang w:eastAsia="ja-JP"/>
          </w:rPr>
          <w:t xml:space="preserve">have </w:t>
        </w:r>
      </w:ins>
      <w:r>
        <w:rPr>
          <w:lang w:eastAsia="ja-JP"/>
        </w:rPr>
        <w:t>no significant function outside of their role in the observation process (although ‘specimen preservation could be considered a specific activity per se’).</w:t>
      </w:r>
    </w:p>
    <w:p w14:paraId="29C70712" w14:textId="037CB1D6" w:rsidR="00FC4FD1" w:rsidRDefault="00FC4FD1" w:rsidP="00220B53">
      <w:pPr>
        <w:pStyle w:val="ListParagraph"/>
        <w:numPr>
          <w:ilvl w:val="0"/>
          <w:numId w:val="21"/>
        </w:numPr>
        <w:rPr>
          <w:lang w:eastAsia="ja-JP"/>
        </w:rPr>
      </w:pPr>
      <w:r>
        <w:rPr>
          <w:lang w:eastAsia="ja-JP"/>
        </w:rPr>
        <w:t>The physical characteristics of the features themselves are of little interest, except perhaps to the manager of a sampling campaign.</w:t>
      </w:r>
    </w:p>
    <w:p w14:paraId="536705FE" w14:textId="59A8DF37" w:rsidR="00FC4FD1" w:rsidRDefault="00FC4FD1" w:rsidP="00220B53">
      <w:pPr>
        <w:pStyle w:val="ListParagraph"/>
        <w:numPr>
          <w:ilvl w:val="0"/>
          <w:numId w:val="21"/>
        </w:numPr>
        <w:rPr>
          <w:lang w:eastAsia="ja-JP"/>
        </w:rPr>
      </w:pPr>
      <w:r>
        <w:rPr>
          <w:lang w:eastAsia="ja-JP"/>
        </w:rPr>
        <w:t xml:space="preserve">Typically, the Sample is a Feature which is intended to be representative of a </w:t>
      </w:r>
      <w:proofErr w:type="spellStart"/>
      <w:r>
        <w:rPr>
          <w:lang w:eastAsia="ja-JP"/>
        </w:rPr>
        <w:t>FeatureOfInterest</w:t>
      </w:r>
      <w:proofErr w:type="spellEnd"/>
      <w:r>
        <w:rPr>
          <w:lang w:eastAsia="ja-JP"/>
        </w:rPr>
        <w:t xml:space="preserve"> on which Observations may be made. As such, it may carry a characteristic pertaining to the </w:t>
      </w:r>
      <w:proofErr w:type="spellStart"/>
      <w:r>
        <w:rPr>
          <w:lang w:eastAsia="ja-JP"/>
        </w:rPr>
        <w:t>observedProperty</w:t>
      </w:r>
      <w:proofErr w:type="spellEnd"/>
      <w:r>
        <w:rPr>
          <w:lang w:eastAsia="ja-JP"/>
        </w:rPr>
        <w:t xml:space="preserve"> being evaluated by the Observation.</w:t>
      </w:r>
    </w:p>
    <w:p w14:paraId="325DD3EA" w14:textId="77777777" w:rsidR="00FC4FD1" w:rsidRDefault="00FC4FD1" w:rsidP="00FC4FD1">
      <w:pPr>
        <w:rPr>
          <w:lang w:eastAsia="ja-JP"/>
        </w:rPr>
      </w:pPr>
      <w:r>
        <w:rPr>
          <w:lang w:eastAsia="ja-JP"/>
        </w:rPr>
        <w:t>EXAMPLE 1</w:t>
      </w:r>
      <w:r>
        <w:rPr>
          <w:lang w:eastAsia="ja-JP"/>
        </w:rPr>
        <w:tab/>
        <w:t>A profile typically samples a water- or atmospheric-column; a well samples the water in an aquifer; a tissue specimen samples a part of an organism.</w:t>
      </w:r>
    </w:p>
    <w:p w14:paraId="0C1957B5" w14:textId="6D6990A5" w:rsidR="00154230" w:rsidRDefault="00FC4FD1" w:rsidP="00FC4FD1">
      <w:pPr>
        <w:rPr>
          <w:lang w:eastAsia="ja-JP"/>
        </w:rPr>
      </w:pPr>
      <w:r>
        <w:rPr>
          <w:lang w:eastAsia="ja-JP"/>
        </w:rPr>
        <w:t>EXAMPLE 2</w:t>
      </w:r>
      <w:r>
        <w:rPr>
          <w:lang w:eastAsia="ja-JP"/>
        </w:rPr>
        <w:tab/>
        <w:t>A statistical sample is often designed to be characteristic of an entire population, so that Observations can be made regarding the sample that provide a good estimate of the properties of the population.</w:t>
      </w:r>
    </w:p>
    <w:p w14:paraId="05DF031B" w14:textId="33B8B0E9" w:rsidR="00BD34EF" w:rsidRDefault="00BD34EF" w:rsidP="00BD34EF">
      <w:pPr>
        <w:pStyle w:val="Heading3"/>
      </w:pPr>
      <w:r w:rsidRPr="00BD34EF">
        <w:t>Association sampling</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161"/>
        <w:gridCol w:w="5161"/>
      </w:tblGrid>
      <w:tr w:rsidR="00BD34EF" w14:paraId="435144D7" w14:textId="77777777" w:rsidTr="00BD34EF">
        <w:tc>
          <w:tcPr>
            <w:tcW w:w="5161" w:type="dxa"/>
            <w:shd w:val="clear" w:color="auto" w:fill="auto"/>
            <w:tcMar>
              <w:top w:w="100" w:type="dxa"/>
              <w:left w:w="100" w:type="dxa"/>
              <w:bottom w:w="100" w:type="dxa"/>
              <w:right w:w="100" w:type="dxa"/>
            </w:tcMar>
          </w:tcPr>
          <w:p w14:paraId="269C6D73" w14:textId="77777777" w:rsidR="00BD34EF" w:rsidRDefault="00BD34EF"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/Sample/sampling-</w:t>
            </w:r>
            <w:proofErr w:type="spellStart"/>
            <w:r>
              <w:rPr>
                <w:sz w:val="20"/>
                <w:szCs w:val="20"/>
              </w:rPr>
              <w:t>sem</w:t>
            </w:r>
            <w:proofErr w:type="spellEnd"/>
          </w:p>
        </w:tc>
        <w:tc>
          <w:tcPr>
            <w:tcW w:w="5161" w:type="dxa"/>
            <w:shd w:val="clear" w:color="auto" w:fill="auto"/>
            <w:tcMar>
              <w:top w:w="100" w:type="dxa"/>
              <w:left w:w="100" w:type="dxa"/>
              <w:bottom w:w="100" w:type="dxa"/>
              <w:right w:w="100" w:type="dxa"/>
            </w:tcMar>
          </w:tcPr>
          <w:p w14:paraId="5A1F9CDB" w14:textId="77777777" w:rsidR="00BD34EF" w:rsidRDefault="00BD34EF" w:rsidP="001A5B74">
            <w:pPr>
              <w:spacing w:before="240"/>
              <w:rPr>
                <w:b/>
                <w:sz w:val="20"/>
                <w:szCs w:val="20"/>
              </w:rPr>
            </w:pPr>
            <w:r>
              <w:rPr>
                <w:sz w:val="20"/>
                <w:szCs w:val="20"/>
              </w:rPr>
              <w:t xml:space="preserve">The </w:t>
            </w:r>
            <w:r>
              <w:rPr>
                <w:b/>
                <w:sz w:val="20"/>
                <w:szCs w:val="20"/>
              </w:rPr>
              <w:t xml:space="preserve">Sampling </w:t>
            </w:r>
            <w:r>
              <w:rPr>
                <w:sz w:val="20"/>
                <w:szCs w:val="20"/>
              </w:rPr>
              <w:t xml:space="preserve">the </w:t>
            </w:r>
            <w:r>
              <w:rPr>
                <w:b/>
                <w:sz w:val="20"/>
                <w:szCs w:val="20"/>
              </w:rPr>
              <w:t>Sample</w:t>
            </w:r>
            <w:r>
              <w:rPr>
                <w:sz w:val="20"/>
                <w:szCs w:val="20"/>
              </w:rPr>
              <w:t xml:space="preserve"> is the result of.</w:t>
            </w:r>
          </w:p>
          <w:p w14:paraId="09D173B9" w14:textId="77777777" w:rsidR="00BD34EF" w:rsidRDefault="00BD34EF" w:rsidP="001A5B74">
            <w:pPr>
              <w:spacing w:before="240"/>
              <w:rPr>
                <w:sz w:val="20"/>
                <w:szCs w:val="20"/>
              </w:rPr>
            </w:pPr>
            <w:r>
              <w:rPr>
                <w:sz w:val="20"/>
                <w:szCs w:val="20"/>
              </w:rPr>
              <w:t xml:space="preserve">If </w:t>
            </w:r>
            <w:r>
              <w:rPr>
                <w:b/>
                <w:sz w:val="20"/>
                <w:szCs w:val="20"/>
              </w:rPr>
              <w:t>Sampling</w:t>
            </w:r>
            <w:r>
              <w:rPr>
                <w:sz w:val="20"/>
                <w:szCs w:val="20"/>
              </w:rPr>
              <w:t>(s)</w:t>
            </w:r>
            <w:r>
              <w:rPr>
                <w:b/>
                <w:sz w:val="20"/>
                <w:szCs w:val="20"/>
              </w:rPr>
              <w:t xml:space="preserve"> </w:t>
            </w:r>
            <w:r>
              <w:rPr>
                <w:sz w:val="20"/>
                <w:szCs w:val="20"/>
              </w:rPr>
              <w:t xml:space="preserve">are described they SHALL be referred to using the association with the role </w:t>
            </w:r>
            <w:r>
              <w:rPr>
                <w:b/>
                <w:sz w:val="20"/>
                <w:szCs w:val="20"/>
              </w:rPr>
              <w:t>sampling</w:t>
            </w:r>
            <w:r>
              <w:rPr>
                <w:sz w:val="20"/>
                <w:szCs w:val="20"/>
              </w:rPr>
              <w:t>.</w:t>
            </w:r>
          </w:p>
        </w:tc>
      </w:tr>
    </w:tbl>
    <w:p w14:paraId="4F67B6E1" w14:textId="6CB1A6DB" w:rsidR="00BD34EF" w:rsidRDefault="00BD34EF" w:rsidP="00BD34EF">
      <w:pPr>
        <w:rPr>
          <w:lang w:eastAsia="ja-JP"/>
        </w:rPr>
      </w:pPr>
    </w:p>
    <w:p w14:paraId="765B066F" w14:textId="1DC1B6D6" w:rsidR="00D24395" w:rsidRDefault="00567D7E" w:rsidP="00567D7E">
      <w:pPr>
        <w:pStyle w:val="Heading3"/>
      </w:pPr>
      <w:r w:rsidRPr="00567D7E">
        <w:t xml:space="preserve">Association </w:t>
      </w:r>
      <w:proofErr w:type="spellStart"/>
      <w:r w:rsidRPr="00567D7E">
        <w:t>preparationStep</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567D7E" w14:paraId="00808511" w14:textId="77777777" w:rsidTr="00567D7E">
        <w:tc>
          <w:tcPr>
            <w:tcW w:w="4526" w:type="dxa"/>
            <w:shd w:val="clear" w:color="auto" w:fill="auto"/>
            <w:tcMar>
              <w:top w:w="100" w:type="dxa"/>
              <w:left w:w="100" w:type="dxa"/>
              <w:bottom w:w="100" w:type="dxa"/>
              <w:right w:w="100" w:type="dxa"/>
            </w:tcMar>
          </w:tcPr>
          <w:p w14:paraId="5AE0D20B" w14:textId="77777777" w:rsidR="00567D7E" w:rsidRDefault="00567D7E"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roofErr w:type="spellStart"/>
            <w:r>
              <w:rPr>
                <w:sz w:val="20"/>
                <w:szCs w:val="20"/>
              </w:rPr>
              <w:t>preparationStep-sem</w:t>
            </w:r>
            <w:proofErr w:type="spellEnd"/>
          </w:p>
        </w:tc>
        <w:tc>
          <w:tcPr>
            <w:tcW w:w="5245" w:type="dxa"/>
            <w:shd w:val="clear" w:color="auto" w:fill="auto"/>
            <w:tcMar>
              <w:top w:w="100" w:type="dxa"/>
              <w:left w:w="100" w:type="dxa"/>
              <w:bottom w:w="100" w:type="dxa"/>
              <w:right w:w="100" w:type="dxa"/>
            </w:tcMar>
          </w:tcPr>
          <w:p w14:paraId="7DE6E063" w14:textId="28DEDB59" w:rsidR="00567D7E" w:rsidRDefault="00567D7E" w:rsidP="001A5B74">
            <w:pPr>
              <w:spacing w:before="240"/>
              <w:rPr>
                <w:sz w:val="20"/>
                <w:szCs w:val="20"/>
              </w:rPr>
            </w:pPr>
            <w:r>
              <w:rPr>
                <w:sz w:val="20"/>
                <w:szCs w:val="20"/>
              </w:rPr>
              <w:t xml:space="preserve">The </w:t>
            </w:r>
            <w:proofErr w:type="spellStart"/>
            <w:r>
              <w:rPr>
                <w:b/>
                <w:sz w:val="20"/>
                <w:szCs w:val="20"/>
              </w:rPr>
              <w:t>PreparationStep</w:t>
            </w:r>
            <w:proofErr w:type="spellEnd"/>
            <w:r>
              <w:rPr>
                <w:sz w:val="20"/>
                <w:szCs w:val="20"/>
              </w:rPr>
              <w:t xml:space="preserve">(s) applied to prepare the </w:t>
            </w:r>
            <w:r>
              <w:rPr>
                <w:b/>
                <w:sz w:val="20"/>
                <w:szCs w:val="20"/>
              </w:rPr>
              <w:t>Sample</w:t>
            </w:r>
            <w:r>
              <w:rPr>
                <w:sz w:val="20"/>
                <w:szCs w:val="20"/>
              </w:rPr>
              <w:t>.</w:t>
            </w:r>
          </w:p>
          <w:p w14:paraId="1D3B217D" w14:textId="77777777" w:rsidR="00567D7E" w:rsidRDefault="00567D7E" w:rsidP="001A5B74">
            <w:pPr>
              <w:spacing w:before="240"/>
              <w:rPr>
                <w:sz w:val="20"/>
                <w:szCs w:val="20"/>
              </w:rPr>
            </w:pPr>
            <w:r>
              <w:rPr>
                <w:sz w:val="20"/>
                <w:szCs w:val="20"/>
              </w:rPr>
              <w:t xml:space="preserve">If </w:t>
            </w:r>
            <w:proofErr w:type="spellStart"/>
            <w:r>
              <w:rPr>
                <w:b/>
                <w:sz w:val="20"/>
                <w:szCs w:val="20"/>
              </w:rPr>
              <w:t>PreparationSteps</w:t>
            </w:r>
            <w:proofErr w:type="spellEnd"/>
            <w:r>
              <w:rPr>
                <w:b/>
                <w:sz w:val="20"/>
                <w:szCs w:val="20"/>
              </w:rPr>
              <w:t xml:space="preserve"> </w:t>
            </w:r>
            <w:r>
              <w:rPr>
                <w:sz w:val="20"/>
                <w:szCs w:val="20"/>
              </w:rPr>
              <w:t xml:space="preserve">are described they SHALL be referred to using the association with the role </w:t>
            </w:r>
            <w:proofErr w:type="spellStart"/>
            <w:r>
              <w:rPr>
                <w:b/>
                <w:sz w:val="20"/>
                <w:szCs w:val="20"/>
              </w:rPr>
              <w:t>preparationStep</w:t>
            </w:r>
            <w:proofErr w:type="spellEnd"/>
            <w:r>
              <w:rPr>
                <w:sz w:val="20"/>
                <w:szCs w:val="20"/>
              </w:rPr>
              <w:t>.</w:t>
            </w:r>
          </w:p>
        </w:tc>
      </w:tr>
    </w:tbl>
    <w:p w14:paraId="2B8FEF82" w14:textId="18894271" w:rsidR="00567D7E" w:rsidRDefault="00567D7E" w:rsidP="00567D7E">
      <w:pPr>
        <w:rPr>
          <w:lang w:eastAsia="ja-JP"/>
        </w:rPr>
      </w:pPr>
    </w:p>
    <w:p w14:paraId="64C69FAC" w14:textId="2C70FBB7" w:rsidR="00054591" w:rsidRDefault="00D23B13" w:rsidP="00D23B13">
      <w:pPr>
        <w:pStyle w:val="Heading3"/>
      </w:pPr>
      <w:r w:rsidRPr="00D23B13">
        <w:t xml:space="preserve">Association </w:t>
      </w:r>
      <w:proofErr w:type="spellStart"/>
      <w:r w:rsidRPr="00D23B13">
        <w:t>sampledFeature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23B13" w14:paraId="4AC1A2B0" w14:textId="77777777" w:rsidTr="00D23B13">
        <w:tc>
          <w:tcPr>
            <w:tcW w:w="4526" w:type="dxa"/>
            <w:shd w:val="clear" w:color="auto" w:fill="auto"/>
            <w:tcMar>
              <w:top w:w="100" w:type="dxa"/>
              <w:left w:w="100" w:type="dxa"/>
              <w:bottom w:w="100" w:type="dxa"/>
              <w:right w:w="100" w:type="dxa"/>
            </w:tcMar>
          </w:tcPr>
          <w:p w14:paraId="0F1B1F10" w14:textId="77777777" w:rsidR="00D23B13" w:rsidRDefault="00D23B13"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roofErr w:type="spellStart"/>
            <w:r>
              <w:rPr>
                <w:sz w:val="20"/>
                <w:szCs w:val="20"/>
              </w:rPr>
              <w:t>sampledFeature-sem</w:t>
            </w:r>
            <w:proofErr w:type="spellEnd"/>
          </w:p>
        </w:tc>
        <w:tc>
          <w:tcPr>
            <w:tcW w:w="5245" w:type="dxa"/>
            <w:shd w:val="clear" w:color="auto" w:fill="auto"/>
            <w:tcMar>
              <w:top w:w="100" w:type="dxa"/>
              <w:left w:w="100" w:type="dxa"/>
              <w:bottom w:w="100" w:type="dxa"/>
              <w:right w:w="100" w:type="dxa"/>
            </w:tcMar>
          </w:tcPr>
          <w:p w14:paraId="1E835027" w14:textId="3DF4C0A1" w:rsidR="00D23B13" w:rsidRDefault="00D23B13" w:rsidP="001A5B74">
            <w:pPr>
              <w:spacing w:before="240"/>
              <w:rPr>
                <w:sz w:val="20"/>
                <w:szCs w:val="20"/>
              </w:rPr>
            </w:pPr>
            <w:r>
              <w:rPr>
                <w:sz w:val="20"/>
                <w:szCs w:val="20"/>
              </w:rPr>
              <w:t xml:space="preserve">The </w:t>
            </w:r>
            <w:proofErr w:type="spellStart"/>
            <w:r>
              <w:rPr>
                <w:b/>
                <w:sz w:val="20"/>
                <w:szCs w:val="20"/>
              </w:rPr>
              <w:t>sampledFeature</w:t>
            </w:r>
            <w:proofErr w:type="spellEnd"/>
            <w:r>
              <w:rPr>
                <w:b/>
                <w:sz w:val="20"/>
                <w:szCs w:val="20"/>
              </w:rPr>
              <w:t xml:space="preserve"> </w:t>
            </w:r>
            <w:r>
              <w:rPr>
                <w:sz w:val="20"/>
                <w:szCs w:val="20"/>
              </w:rPr>
              <w:t xml:space="preserve">is the </w:t>
            </w:r>
            <w:r w:rsidR="008001FB">
              <w:rPr>
                <w:bCs/>
                <w:sz w:val="20"/>
                <w:szCs w:val="20"/>
              </w:rPr>
              <w:t>f</w:t>
            </w:r>
            <w:r w:rsidRPr="008001FB">
              <w:rPr>
                <w:bCs/>
                <w:sz w:val="20"/>
                <w:szCs w:val="20"/>
              </w:rPr>
              <w:t>eature</w:t>
            </w:r>
            <w:r>
              <w:rPr>
                <w:b/>
                <w:sz w:val="20"/>
                <w:szCs w:val="20"/>
              </w:rPr>
              <w:t xml:space="preserve"> </w:t>
            </w:r>
            <w:r>
              <w:rPr>
                <w:sz w:val="20"/>
                <w:szCs w:val="20"/>
              </w:rPr>
              <w:t xml:space="preserve">the </w:t>
            </w:r>
            <w:r>
              <w:rPr>
                <w:b/>
                <w:sz w:val="20"/>
                <w:szCs w:val="20"/>
              </w:rPr>
              <w:t>Sample</w:t>
            </w:r>
            <w:r>
              <w:rPr>
                <w:sz w:val="20"/>
                <w:szCs w:val="20"/>
              </w:rPr>
              <w:t xml:space="preserve"> is intended to be representative of.</w:t>
            </w:r>
          </w:p>
          <w:p w14:paraId="2EA6A982" w14:textId="26DDFA5B" w:rsidR="00D23B13" w:rsidRDefault="00D23B13" w:rsidP="001A5B74">
            <w:pPr>
              <w:spacing w:before="240"/>
              <w:rPr>
                <w:sz w:val="20"/>
                <w:szCs w:val="20"/>
              </w:rPr>
            </w:pPr>
            <w:r>
              <w:rPr>
                <w:sz w:val="20"/>
                <w:szCs w:val="20"/>
              </w:rPr>
              <w:t xml:space="preserve">References to the sampled </w:t>
            </w:r>
            <w:r w:rsidR="00A871B5">
              <w:rPr>
                <w:sz w:val="20"/>
                <w:szCs w:val="20"/>
              </w:rPr>
              <w:t>f</w:t>
            </w:r>
            <w:r>
              <w:rPr>
                <w:sz w:val="20"/>
                <w:szCs w:val="20"/>
              </w:rPr>
              <w:t xml:space="preserve">eature SHALL be provided using the association with the role </w:t>
            </w:r>
            <w:proofErr w:type="spellStart"/>
            <w:r>
              <w:rPr>
                <w:b/>
                <w:sz w:val="20"/>
                <w:szCs w:val="20"/>
              </w:rPr>
              <w:t>sampledFeature</w:t>
            </w:r>
            <w:proofErr w:type="spellEnd"/>
            <w:r>
              <w:rPr>
                <w:sz w:val="20"/>
                <w:szCs w:val="20"/>
              </w:rPr>
              <w:t>.</w:t>
            </w:r>
          </w:p>
        </w:tc>
      </w:tr>
    </w:tbl>
    <w:p w14:paraId="05756703" w14:textId="2697423F" w:rsidR="00D23B13" w:rsidRDefault="00D23B13" w:rsidP="00D23B13">
      <w:pPr>
        <w:rPr>
          <w:lang w:eastAsia="ja-JP"/>
        </w:rPr>
      </w:pPr>
    </w:p>
    <w:p w14:paraId="010CAAE2" w14:textId="3954AF72" w:rsidR="00AB002C" w:rsidRDefault="00AB002C" w:rsidP="00AB002C">
      <w:pPr>
        <w:rPr>
          <w:lang w:eastAsia="ja-JP"/>
        </w:rPr>
      </w:pPr>
      <w:r>
        <w:rPr>
          <w:lang w:eastAsia="ja-JP"/>
        </w:rPr>
        <w:t xml:space="preserve">NOTE </w:t>
      </w:r>
      <w:r>
        <w:rPr>
          <w:lang w:eastAsia="ja-JP"/>
        </w:rPr>
        <w:tab/>
      </w:r>
      <w:r>
        <w:rPr>
          <w:lang w:eastAsia="ja-JP"/>
        </w:rPr>
        <w:tab/>
        <w:t xml:space="preserve">The sampled feature is usually a real-world feature from an application domain. </w:t>
      </w:r>
    </w:p>
    <w:p w14:paraId="5E045260" w14:textId="5FB8F357" w:rsidR="00AB002C" w:rsidRDefault="00AB002C" w:rsidP="00AB002C">
      <w:pPr>
        <w:rPr>
          <w:lang w:eastAsia="ja-JP"/>
        </w:rPr>
      </w:pPr>
      <w:r>
        <w:rPr>
          <w:lang w:eastAsia="ja-JP"/>
        </w:rPr>
        <w:lastRenderedPageBreak/>
        <w:t>EXAMPLE 1</w:t>
      </w:r>
      <w:r>
        <w:rPr>
          <w:lang w:eastAsia="ja-JP"/>
        </w:rPr>
        <w:tab/>
        <w:t>A profile typically samples a water or atmospheric</w:t>
      </w:r>
      <w:r w:rsidR="006945FF">
        <w:rPr>
          <w:lang w:eastAsia="ja-JP"/>
        </w:rPr>
        <w:t xml:space="preserve"> </w:t>
      </w:r>
      <w:r>
        <w:rPr>
          <w:lang w:eastAsia="ja-JP"/>
        </w:rPr>
        <w:t>column; a well samples the water in an aquifer; a tissue specimen samples a part of an organism.</w:t>
      </w:r>
    </w:p>
    <w:p w14:paraId="13D54328" w14:textId="5C1135E4" w:rsidR="00AB002C" w:rsidRDefault="00AB002C" w:rsidP="00AB002C">
      <w:pPr>
        <w:rPr>
          <w:lang w:eastAsia="ja-JP"/>
        </w:rPr>
      </w:pPr>
      <w:r>
        <w:rPr>
          <w:lang w:eastAsia="ja-JP"/>
        </w:rPr>
        <w:t>EXAMPLE 2</w:t>
      </w:r>
      <w:r>
        <w:rPr>
          <w:lang w:eastAsia="ja-JP"/>
        </w:rPr>
        <w:tab/>
        <w:t>A statistical sample is often designed to be characteristic of an entire population, so that Observations can be made regarding the sample that provide a good estimate of the properties of the population.</w:t>
      </w:r>
    </w:p>
    <w:p w14:paraId="1B4D4392" w14:textId="44DA4404" w:rsidR="00C70D7F" w:rsidRDefault="00C70D7F" w:rsidP="00C70D7F">
      <w:pPr>
        <w:pStyle w:val="Heading3"/>
      </w:pPr>
      <w:r w:rsidRPr="00C70D7F">
        <w:t xml:space="preserve">Association </w:t>
      </w:r>
      <w:proofErr w:type="spellStart"/>
      <w:r w:rsidRPr="00C70D7F">
        <w:t>relatedSample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70D7F" w14:paraId="04E4ED05" w14:textId="77777777" w:rsidTr="00C70D7F">
        <w:tc>
          <w:tcPr>
            <w:tcW w:w="4526" w:type="dxa"/>
            <w:tcBorders>
              <w:right w:val="single" w:sz="4" w:space="0" w:color="auto"/>
            </w:tcBorders>
            <w:shd w:val="clear" w:color="auto" w:fill="auto"/>
            <w:tcMar>
              <w:top w:w="100" w:type="dxa"/>
              <w:left w:w="100" w:type="dxa"/>
              <w:bottom w:w="100" w:type="dxa"/>
              <w:right w:w="100" w:type="dxa"/>
            </w:tcMar>
          </w:tcPr>
          <w:p w14:paraId="5E945253" w14:textId="77777777" w:rsidR="00C70D7F" w:rsidRDefault="00C70D7F"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roofErr w:type="spellStart"/>
            <w:r>
              <w:rPr>
                <w:sz w:val="20"/>
                <w:szCs w:val="20"/>
              </w:rPr>
              <w:t>relatedSample-sem</w:t>
            </w:r>
            <w:proofErr w:type="spellEnd"/>
          </w:p>
        </w:tc>
        <w:tc>
          <w:tcPr>
            <w:tcW w:w="5245"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7B271902" w14:textId="77777777" w:rsidR="00C70D7F" w:rsidRDefault="00C70D7F" w:rsidP="001A5B74">
            <w:pPr>
              <w:spacing w:before="240"/>
              <w:rPr>
                <w:sz w:val="20"/>
                <w:szCs w:val="20"/>
              </w:rPr>
            </w:pPr>
            <w:r>
              <w:rPr>
                <w:sz w:val="20"/>
                <w:szCs w:val="20"/>
              </w:rPr>
              <w:t xml:space="preserve">A </w:t>
            </w:r>
            <w:r>
              <w:rPr>
                <w:b/>
                <w:sz w:val="20"/>
                <w:szCs w:val="20"/>
              </w:rPr>
              <w:t xml:space="preserve">Sample </w:t>
            </w:r>
            <w:r>
              <w:rPr>
                <w:sz w:val="20"/>
                <w:szCs w:val="20"/>
              </w:rPr>
              <w:t xml:space="preserve">the </w:t>
            </w:r>
            <w:r>
              <w:rPr>
                <w:b/>
                <w:sz w:val="20"/>
                <w:szCs w:val="20"/>
              </w:rPr>
              <w:t>Sample</w:t>
            </w:r>
            <w:r>
              <w:rPr>
                <w:sz w:val="20"/>
                <w:szCs w:val="20"/>
              </w:rPr>
              <w:t xml:space="preserve"> is related to.</w:t>
            </w:r>
          </w:p>
          <w:p w14:paraId="1E357C0E" w14:textId="511C593B" w:rsidR="00C70D7F" w:rsidRDefault="00C70D7F" w:rsidP="001A5B74">
            <w:pPr>
              <w:spacing w:before="240"/>
              <w:rPr>
                <w:sz w:val="20"/>
                <w:szCs w:val="20"/>
              </w:rPr>
            </w:pPr>
            <w:r>
              <w:rPr>
                <w:sz w:val="20"/>
                <w:szCs w:val="20"/>
              </w:rPr>
              <w:t xml:space="preserve">If a reference to a related </w:t>
            </w:r>
            <w:r>
              <w:rPr>
                <w:b/>
                <w:sz w:val="20"/>
                <w:szCs w:val="20"/>
              </w:rPr>
              <w:t>Sample</w:t>
            </w:r>
            <w:r>
              <w:rPr>
                <w:sz w:val="20"/>
                <w:szCs w:val="20"/>
              </w:rPr>
              <w:t xml:space="preserve"> is provided, the association with role </w:t>
            </w:r>
            <w:proofErr w:type="spellStart"/>
            <w:r>
              <w:rPr>
                <w:b/>
                <w:sz w:val="20"/>
                <w:szCs w:val="20"/>
              </w:rPr>
              <w:t>relatedSample</w:t>
            </w:r>
            <w:proofErr w:type="spellEnd"/>
            <w:r>
              <w:rPr>
                <w:b/>
                <w:sz w:val="20"/>
                <w:szCs w:val="20"/>
              </w:rPr>
              <w:t xml:space="preserve"> </w:t>
            </w:r>
            <w:r>
              <w:rPr>
                <w:sz w:val="20"/>
                <w:szCs w:val="20"/>
              </w:rPr>
              <w:t xml:space="preserve">SHALL be used. The </w:t>
            </w:r>
            <w:proofErr w:type="spellStart"/>
            <w:proofErr w:type="gramStart"/>
            <w:r>
              <w:rPr>
                <w:b/>
                <w:sz w:val="20"/>
                <w:szCs w:val="20"/>
              </w:rPr>
              <w:t>context:GenericName</w:t>
            </w:r>
            <w:proofErr w:type="spellEnd"/>
            <w:proofErr w:type="gramEnd"/>
            <w:r>
              <w:rPr>
                <w:b/>
                <w:sz w:val="20"/>
                <w:szCs w:val="20"/>
              </w:rPr>
              <w:t xml:space="preserve"> </w:t>
            </w:r>
            <w:r>
              <w:rPr>
                <w:sz w:val="20"/>
                <w:szCs w:val="20"/>
              </w:rPr>
              <w:t>qualifier of this association may be used to provide further information as to the nature of the relation.</w:t>
            </w:r>
          </w:p>
        </w:tc>
      </w:tr>
    </w:tbl>
    <w:p w14:paraId="04701FBA" w14:textId="7F4AD96E" w:rsidR="00C70D7F" w:rsidRDefault="00C70D7F" w:rsidP="00C70D7F">
      <w:pPr>
        <w:rPr>
          <w:lang w:eastAsia="ja-JP"/>
        </w:rPr>
      </w:pPr>
    </w:p>
    <w:p w14:paraId="5160359E" w14:textId="77777777" w:rsidR="00BC7DC7" w:rsidRDefault="00BC7DC7" w:rsidP="00BC7DC7">
      <w:pPr>
        <w:rPr>
          <w:lang w:eastAsia="ja-JP"/>
        </w:rPr>
      </w:pPr>
      <w:r>
        <w:rPr>
          <w:lang w:eastAsia="ja-JP"/>
        </w:rPr>
        <w:t>NOTE</w:t>
      </w:r>
      <w:r>
        <w:rPr>
          <w:lang w:eastAsia="ja-JP"/>
        </w:rPr>
        <w:tab/>
      </w:r>
      <w:r>
        <w:rPr>
          <w:lang w:eastAsia="ja-JP"/>
        </w:rPr>
        <w:tab/>
        <w:t xml:space="preserve">Sample are frequently related to each other, as parts of complexes, and in other ways. </w:t>
      </w:r>
    </w:p>
    <w:p w14:paraId="758443AC" w14:textId="3DB9918E" w:rsidR="00BC7DC7" w:rsidRDefault="00BC7DC7" w:rsidP="00BC7DC7">
      <w:pPr>
        <w:rPr>
          <w:lang w:eastAsia="ja-JP"/>
        </w:rPr>
      </w:pPr>
      <w:r>
        <w:rPr>
          <w:lang w:eastAsia="ja-JP"/>
        </w:rPr>
        <w:t>EXAMPLE</w:t>
      </w:r>
      <w:r>
        <w:rPr>
          <w:lang w:eastAsia="ja-JP"/>
        </w:rPr>
        <w:tab/>
        <w:t>Sampling points are often located along a sampling curve; material sample</w:t>
      </w:r>
      <w:r w:rsidR="00F41D3D">
        <w:rPr>
          <w:lang w:eastAsia="ja-JP"/>
        </w:rPr>
        <w:t>s</w:t>
      </w:r>
      <w:r>
        <w:rPr>
          <w:lang w:eastAsia="ja-JP"/>
        </w:rPr>
        <w:t xml:space="preserve"> are usually obtained from a sampling point; pixels are part of a scene; stations are often part of an array.</w:t>
      </w:r>
    </w:p>
    <w:p w14:paraId="62914A17" w14:textId="484F0C89" w:rsidR="00D50D2A" w:rsidRDefault="00D50D2A" w:rsidP="00D50D2A">
      <w:pPr>
        <w:pStyle w:val="Heading2"/>
      </w:pPr>
      <w:bookmarkStart w:id="391" w:name="_Toc72768900"/>
      <w:r w:rsidRPr="00D50D2A">
        <w:t>Sampling</w:t>
      </w:r>
      <w:bookmarkEnd w:id="391"/>
    </w:p>
    <w:p w14:paraId="1BA0B572" w14:textId="78793F86" w:rsidR="00D50D2A" w:rsidRDefault="00D50D2A" w:rsidP="00D50D2A">
      <w:pPr>
        <w:pStyle w:val="Heading3"/>
      </w:pPr>
      <w:r w:rsidRPr="00D50D2A">
        <w:t>Sampling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1B6287" w14:paraId="1D1BD70B" w14:textId="77777777" w:rsidTr="001B6287">
        <w:tc>
          <w:tcPr>
            <w:tcW w:w="2400" w:type="dxa"/>
            <w:shd w:val="clear" w:color="auto" w:fill="auto"/>
            <w:tcMar>
              <w:top w:w="100" w:type="dxa"/>
              <w:left w:w="100" w:type="dxa"/>
              <w:bottom w:w="100" w:type="dxa"/>
              <w:right w:w="100" w:type="dxa"/>
            </w:tcMar>
          </w:tcPr>
          <w:p w14:paraId="4BEFC6DA" w14:textId="77777777" w:rsidR="001B6287" w:rsidRDefault="001B6287"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48AC829F" w14:textId="77777777" w:rsidR="001B6287" w:rsidRDefault="001B628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
        </w:tc>
      </w:tr>
      <w:tr w:rsidR="001B6287" w14:paraId="77B5D4CB" w14:textId="77777777" w:rsidTr="001B6287">
        <w:tc>
          <w:tcPr>
            <w:tcW w:w="2400" w:type="dxa"/>
            <w:shd w:val="clear" w:color="auto" w:fill="auto"/>
            <w:tcMar>
              <w:top w:w="100" w:type="dxa"/>
              <w:left w:w="100" w:type="dxa"/>
              <w:bottom w:w="100" w:type="dxa"/>
              <w:right w:w="100" w:type="dxa"/>
            </w:tcMar>
          </w:tcPr>
          <w:p w14:paraId="50158D33" w14:textId="77777777" w:rsidR="001B6287" w:rsidRDefault="001B6287"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65D6ACF3" w14:textId="77777777" w:rsidR="001B6287" w:rsidRDefault="001B6287" w:rsidP="001A5B74">
            <w:pPr>
              <w:widowControl w:val="0"/>
              <w:spacing w:line="240" w:lineRule="auto"/>
              <w:rPr>
                <w:sz w:val="20"/>
                <w:szCs w:val="20"/>
              </w:rPr>
            </w:pPr>
            <w:r>
              <w:rPr>
                <w:sz w:val="20"/>
                <w:szCs w:val="20"/>
              </w:rPr>
              <w:t>Conceptual model</w:t>
            </w:r>
          </w:p>
        </w:tc>
      </w:tr>
      <w:tr w:rsidR="001B6287" w14:paraId="79D7A3E3" w14:textId="77777777" w:rsidTr="001B6287">
        <w:tc>
          <w:tcPr>
            <w:tcW w:w="2400" w:type="dxa"/>
            <w:shd w:val="clear" w:color="auto" w:fill="auto"/>
            <w:tcMar>
              <w:top w:w="100" w:type="dxa"/>
              <w:left w:w="100" w:type="dxa"/>
              <w:bottom w:w="100" w:type="dxa"/>
              <w:right w:w="100" w:type="dxa"/>
            </w:tcMar>
          </w:tcPr>
          <w:p w14:paraId="15B16CE1" w14:textId="77777777" w:rsidR="001B6287" w:rsidRDefault="001B6287"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52AAB467" w14:textId="77777777" w:rsidR="001B6287" w:rsidRDefault="001B6287" w:rsidP="001A5B74">
            <w:pPr>
              <w:widowControl w:val="0"/>
              <w:spacing w:line="240" w:lineRule="auto"/>
              <w:rPr>
                <w:sz w:val="20"/>
                <w:szCs w:val="20"/>
              </w:rPr>
            </w:pPr>
            <w:r>
              <w:rPr>
                <w:sz w:val="20"/>
                <w:szCs w:val="20"/>
              </w:rPr>
              <w:t>Conceptual Sample - Sampling</w:t>
            </w:r>
          </w:p>
        </w:tc>
      </w:tr>
      <w:tr w:rsidR="001B6287" w14:paraId="7FE4E469" w14:textId="77777777" w:rsidTr="001B6287">
        <w:tc>
          <w:tcPr>
            <w:tcW w:w="2400" w:type="dxa"/>
            <w:shd w:val="clear" w:color="auto" w:fill="auto"/>
            <w:tcMar>
              <w:top w:w="100" w:type="dxa"/>
              <w:left w:w="100" w:type="dxa"/>
              <w:bottom w:w="100" w:type="dxa"/>
              <w:right w:w="100" w:type="dxa"/>
            </w:tcMar>
          </w:tcPr>
          <w:p w14:paraId="60B73ED0" w14:textId="77777777" w:rsidR="001B6287" w:rsidRDefault="001B6287"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70F19B6F" w14:textId="77777777" w:rsidR="001B6287" w:rsidRDefault="001B6287" w:rsidP="001A5B74">
            <w:pPr>
              <w:widowControl w:val="0"/>
              <w:spacing w:line="240" w:lineRule="auto"/>
              <w:rPr>
                <w:sz w:val="20"/>
                <w:szCs w:val="20"/>
              </w:rPr>
            </w:pPr>
            <w:r>
              <w:rPr>
                <w:sz w:val="20"/>
                <w:szCs w:val="20"/>
              </w:rPr>
              <w:t>ISO 19103:2015 Geographic information – Conceptual schema language, UML2 conformance class</w:t>
            </w:r>
          </w:p>
        </w:tc>
      </w:tr>
      <w:tr w:rsidR="001B6287" w14:paraId="5774779F" w14:textId="77777777" w:rsidTr="001B6287">
        <w:tc>
          <w:tcPr>
            <w:tcW w:w="2400" w:type="dxa"/>
            <w:shd w:val="clear" w:color="auto" w:fill="auto"/>
            <w:tcMar>
              <w:top w:w="100" w:type="dxa"/>
              <w:left w:w="100" w:type="dxa"/>
              <w:bottom w:w="100" w:type="dxa"/>
              <w:right w:w="100" w:type="dxa"/>
            </w:tcMar>
          </w:tcPr>
          <w:p w14:paraId="0B1B905A" w14:textId="77777777" w:rsidR="001B6287" w:rsidRDefault="001B6287"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3B7D7814" w14:textId="77777777" w:rsidR="001B6287" w:rsidRDefault="001B6287"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CoreTypes</w:t>
            </w:r>
            <w:proofErr w:type="spellEnd"/>
            <w:r>
              <w:rPr>
                <w:sz w:val="20"/>
                <w:szCs w:val="20"/>
              </w:rPr>
              <w:t xml:space="preserve"> conformance class</w:t>
            </w:r>
          </w:p>
        </w:tc>
      </w:tr>
      <w:tr w:rsidR="001B6287" w14:paraId="2000CAC5" w14:textId="77777777" w:rsidTr="001B6287">
        <w:tc>
          <w:tcPr>
            <w:tcW w:w="2400" w:type="dxa"/>
            <w:shd w:val="clear" w:color="auto" w:fill="auto"/>
            <w:tcMar>
              <w:top w:w="100" w:type="dxa"/>
              <w:left w:w="100" w:type="dxa"/>
              <w:bottom w:w="100" w:type="dxa"/>
              <w:right w:w="100" w:type="dxa"/>
            </w:tcMar>
          </w:tcPr>
          <w:p w14:paraId="2A1DFF3B" w14:textId="77777777" w:rsidR="001B6287" w:rsidRDefault="001B6287"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BD5468F" w14:textId="77777777" w:rsidR="001B6287" w:rsidRDefault="001B628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/Sampling/Sampling-</w:t>
            </w:r>
            <w:proofErr w:type="spellStart"/>
            <w:r>
              <w:rPr>
                <w:sz w:val="20"/>
                <w:szCs w:val="20"/>
              </w:rPr>
              <w:t>sem</w:t>
            </w:r>
            <w:proofErr w:type="spellEnd"/>
          </w:p>
        </w:tc>
      </w:tr>
      <w:tr w:rsidR="001B6287" w14:paraId="6D2C5151" w14:textId="77777777" w:rsidTr="001B6287">
        <w:tc>
          <w:tcPr>
            <w:tcW w:w="2400" w:type="dxa"/>
            <w:shd w:val="clear" w:color="auto" w:fill="auto"/>
            <w:tcMar>
              <w:top w:w="100" w:type="dxa"/>
              <w:left w:w="100" w:type="dxa"/>
              <w:bottom w:w="100" w:type="dxa"/>
              <w:right w:w="100" w:type="dxa"/>
            </w:tcMar>
          </w:tcPr>
          <w:p w14:paraId="596FB3D8" w14:textId="77777777" w:rsidR="001B6287" w:rsidRDefault="001B6287"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2D533BDD" w14:textId="77777777" w:rsidR="001B6287" w:rsidRDefault="001B628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/Sampling/sample-</w:t>
            </w:r>
            <w:proofErr w:type="spellStart"/>
            <w:r>
              <w:rPr>
                <w:sz w:val="20"/>
                <w:szCs w:val="20"/>
              </w:rPr>
              <w:t>sem</w:t>
            </w:r>
            <w:proofErr w:type="spellEnd"/>
          </w:p>
        </w:tc>
      </w:tr>
      <w:tr w:rsidR="001B6287" w14:paraId="683FF417" w14:textId="77777777" w:rsidTr="001B6287">
        <w:tc>
          <w:tcPr>
            <w:tcW w:w="2400" w:type="dxa"/>
            <w:shd w:val="clear" w:color="auto" w:fill="auto"/>
            <w:tcMar>
              <w:top w:w="100" w:type="dxa"/>
              <w:left w:w="100" w:type="dxa"/>
              <w:bottom w:w="100" w:type="dxa"/>
              <w:right w:w="100" w:type="dxa"/>
            </w:tcMar>
          </w:tcPr>
          <w:p w14:paraId="58388DEE" w14:textId="77777777" w:rsidR="001B6287" w:rsidRDefault="001B6287"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CA9C6E5" w14:textId="77777777" w:rsidR="001B6287" w:rsidRDefault="001B628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roofErr w:type="spellStart"/>
            <w:r>
              <w:rPr>
                <w:sz w:val="20"/>
                <w:szCs w:val="20"/>
              </w:rPr>
              <w:t>featureOfInterest-sem</w:t>
            </w:r>
            <w:proofErr w:type="spellEnd"/>
          </w:p>
        </w:tc>
      </w:tr>
      <w:tr w:rsidR="001B6287" w14:paraId="1A9D84CC" w14:textId="77777777" w:rsidTr="001B6287">
        <w:tc>
          <w:tcPr>
            <w:tcW w:w="2400" w:type="dxa"/>
            <w:shd w:val="clear" w:color="auto" w:fill="auto"/>
            <w:tcMar>
              <w:top w:w="100" w:type="dxa"/>
              <w:left w:w="100" w:type="dxa"/>
              <w:bottom w:w="100" w:type="dxa"/>
              <w:right w:w="100" w:type="dxa"/>
            </w:tcMar>
          </w:tcPr>
          <w:p w14:paraId="7883F955" w14:textId="77777777" w:rsidR="001B6287" w:rsidRDefault="001B6287" w:rsidP="001A5B74">
            <w:pPr>
              <w:widowControl w:val="0"/>
              <w:spacing w:line="240" w:lineRule="auto"/>
              <w:rPr>
                <w:sz w:val="20"/>
                <w:szCs w:val="20"/>
              </w:rPr>
            </w:pPr>
            <w:r>
              <w:rPr>
                <w:sz w:val="20"/>
                <w:szCs w:val="20"/>
              </w:rPr>
              <w:lastRenderedPageBreak/>
              <w:t>Requirement</w:t>
            </w:r>
          </w:p>
        </w:tc>
        <w:tc>
          <w:tcPr>
            <w:tcW w:w="7371" w:type="dxa"/>
            <w:shd w:val="clear" w:color="auto" w:fill="auto"/>
            <w:tcMar>
              <w:top w:w="100" w:type="dxa"/>
              <w:left w:w="100" w:type="dxa"/>
              <w:bottom w:w="100" w:type="dxa"/>
              <w:right w:w="100" w:type="dxa"/>
            </w:tcMar>
          </w:tcPr>
          <w:p w14:paraId="7A01300E" w14:textId="77777777" w:rsidR="001B6287" w:rsidRDefault="001B628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roofErr w:type="spellStart"/>
            <w:r>
              <w:rPr>
                <w:sz w:val="20"/>
                <w:szCs w:val="20"/>
              </w:rPr>
              <w:t>featureOfInterest</w:t>
            </w:r>
            <w:proofErr w:type="spellEnd"/>
            <w:r>
              <w:rPr>
                <w:sz w:val="20"/>
                <w:szCs w:val="20"/>
              </w:rPr>
              <w:t>-card</w:t>
            </w:r>
          </w:p>
        </w:tc>
      </w:tr>
      <w:tr w:rsidR="001B6287" w14:paraId="36E457C5" w14:textId="77777777" w:rsidTr="001B6287">
        <w:tc>
          <w:tcPr>
            <w:tcW w:w="2400" w:type="dxa"/>
            <w:shd w:val="clear" w:color="auto" w:fill="auto"/>
            <w:tcMar>
              <w:top w:w="100" w:type="dxa"/>
              <w:left w:w="100" w:type="dxa"/>
              <w:bottom w:w="100" w:type="dxa"/>
              <w:right w:w="100" w:type="dxa"/>
            </w:tcMar>
          </w:tcPr>
          <w:p w14:paraId="27FC3564" w14:textId="77777777" w:rsidR="001B6287" w:rsidRDefault="001B6287"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11990869" w14:textId="77777777" w:rsidR="001B6287" w:rsidRDefault="001B628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/Sampling/sampler-</w:t>
            </w:r>
            <w:proofErr w:type="spellStart"/>
            <w:r>
              <w:rPr>
                <w:sz w:val="20"/>
                <w:szCs w:val="20"/>
              </w:rPr>
              <w:t>sem</w:t>
            </w:r>
            <w:proofErr w:type="spellEnd"/>
          </w:p>
        </w:tc>
      </w:tr>
      <w:tr w:rsidR="001B6287" w14:paraId="7FBCCA2F" w14:textId="77777777" w:rsidTr="001B6287">
        <w:tc>
          <w:tcPr>
            <w:tcW w:w="2400" w:type="dxa"/>
            <w:shd w:val="clear" w:color="auto" w:fill="auto"/>
            <w:tcMar>
              <w:top w:w="100" w:type="dxa"/>
              <w:left w:w="100" w:type="dxa"/>
              <w:bottom w:w="100" w:type="dxa"/>
              <w:right w:w="100" w:type="dxa"/>
            </w:tcMar>
          </w:tcPr>
          <w:p w14:paraId="7108002C" w14:textId="77777777" w:rsidR="001B6287" w:rsidRDefault="001B6287"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AFB8F7E" w14:textId="77777777" w:rsidR="001B6287" w:rsidRDefault="001B628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roofErr w:type="spellStart"/>
            <w:r>
              <w:rPr>
                <w:sz w:val="20"/>
                <w:szCs w:val="20"/>
              </w:rPr>
              <w:t>samplingProcedure-sem</w:t>
            </w:r>
            <w:proofErr w:type="spellEnd"/>
          </w:p>
        </w:tc>
      </w:tr>
      <w:tr w:rsidR="001B6287" w14:paraId="42675707" w14:textId="77777777" w:rsidTr="001B6287">
        <w:tc>
          <w:tcPr>
            <w:tcW w:w="2400" w:type="dxa"/>
            <w:shd w:val="clear" w:color="auto" w:fill="auto"/>
            <w:tcMar>
              <w:top w:w="100" w:type="dxa"/>
              <w:left w:w="100" w:type="dxa"/>
              <w:bottom w:w="100" w:type="dxa"/>
              <w:right w:w="100" w:type="dxa"/>
            </w:tcMar>
          </w:tcPr>
          <w:p w14:paraId="08A55F1E" w14:textId="77777777" w:rsidR="001B6287" w:rsidRDefault="001B6287"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4B3EC70F" w14:textId="77777777" w:rsidR="001B6287" w:rsidRDefault="001B6287" w:rsidP="001A5B74">
            <w:pPr>
              <w:spacing w:after="0" w:line="240" w:lineRule="auto"/>
              <w:rPr>
                <w:strike/>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roofErr w:type="spellStart"/>
            <w:r>
              <w:rPr>
                <w:sz w:val="20"/>
                <w:szCs w:val="20"/>
              </w:rPr>
              <w:t>relatedSampling-sem</w:t>
            </w:r>
            <w:proofErr w:type="spellEnd"/>
          </w:p>
        </w:tc>
      </w:tr>
    </w:tbl>
    <w:p w14:paraId="5E86F5B5" w14:textId="5D2989F8" w:rsidR="00D50D2A" w:rsidRDefault="00D50D2A" w:rsidP="00D50D2A">
      <w:pPr>
        <w:rPr>
          <w:lang w:eastAsia="ja-JP"/>
        </w:rPr>
      </w:pPr>
    </w:p>
    <w:p w14:paraId="6F8A1591" w14:textId="77777777" w:rsidR="009A5300" w:rsidRDefault="009A5300" w:rsidP="009A5300">
      <w:pPr>
        <w:keepNext/>
      </w:pPr>
      <w:r>
        <w:rPr>
          <w:noProof/>
          <w:lang w:val="fr-FR" w:eastAsia="fr-FR"/>
        </w:rPr>
        <w:drawing>
          <wp:inline distT="0" distB="0" distL="0" distR="0" wp14:anchorId="5DEB90C4" wp14:editId="2C69AF3F">
            <wp:extent cx="3546987" cy="2071955"/>
            <wp:effectExtent l="0" t="0" r="0" b="0"/>
            <wp:docPr id="61" name="Graphic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Graphic 61"/>
                    <pic:cNvPicPr/>
                  </pic:nvPicPr>
                  <pic:blipFill>
                    <a:blip r:embed="rId122">
                      <a:extLst>
                        <a:ext uri="{28A0092B-C50C-407E-A947-70E740481C1C}">
                          <a14:useLocalDpi xmlns:a14="http://schemas.microsoft.com/office/drawing/2010/main"/>
                        </a:ext>
                        <a:ext uri="{96DAC541-7B7A-43D3-8B79-37D633B846F1}">
                          <asvg:svgBlip xmlns:asvg="http://schemas.microsoft.com/office/drawing/2016/SVG/main" r:embed="rId123"/>
                        </a:ext>
                      </a:extLst>
                    </a:blip>
                    <a:stretch>
                      <a:fillRect/>
                    </a:stretch>
                  </pic:blipFill>
                  <pic:spPr>
                    <a:xfrm>
                      <a:off x="0" y="0"/>
                      <a:ext cx="3567837" cy="2084134"/>
                    </a:xfrm>
                    <a:prstGeom prst="rect">
                      <a:avLst/>
                    </a:prstGeom>
                  </pic:spPr>
                </pic:pic>
              </a:graphicData>
            </a:graphic>
          </wp:inline>
        </w:drawing>
      </w:r>
    </w:p>
    <w:p w14:paraId="1D9ECE8E" w14:textId="04DA9ADC" w:rsidR="001B6287" w:rsidRDefault="009A5300" w:rsidP="009A5300">
      <w:pPr>
        <w:jc w:val="center"/>
        <w:rPr>
          <w:b/>
          <w:bCs/>
          <w:sz w:val="20"/>
          <w:szCs w:val="20"/>
        </w:rPr>
      </w:pPr>
      <w:r w:rsidRPr="009A5300">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54</w:t>
      </w:r>
      <w:r w:rsidR="00D471BA">
        <w:rPr>
          <w:b/>
          <w:bCs/>
          <w:sz w:val="20"/>
          <w:szCs w:val="20"/>
        </w:rPr>
        <w:fldChar w:fldCharType="end"/>
      </w:r>
      <w:r w:rsidRPr="009A5300">
        <w:rPr>
          <w:b/>
          <w:bCs/>
          <w:sz w:val="20"/>
          <w:szCs w:val="20"/>
        </w:rPr>
        <w:t xml:space="preserve"> — (Informative) Included direct and indirect requirements and recommendations of the Conceptual Sample schema — Sampling requirements class.</w:t>
      </w:r>
    </w:p>
    <w:p w14:paraId="20FA565A" w14:textId="329DDD67" w:rsidR="009A5300" w:rsidRDefault="008D4ED7" w:rsidP="008D4ED7">
      <w:pPr>
        <w:pStyle w:val="Heading3"/>
      </w:pPr>
      <w:r w:rsidRPr="008D4ED7">
        <w:t>Interface Sampling</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D4ED7" w14:paraId="48893804" w14:textId="77777777" w:rsidTr="008D4ED7">
        <w:tc>
          <w:tcPr>
            <w:tcW w:w="4526" w:type="dxa"/>
            <w:shd w:val="clear" w:color="auto" w:fill="auto"/>
            <w:tcMar>
              <w:top w:w="100" w:type="dxa"/>
              <w:left w:w="100" w:type="dxa"/>
              <w:bottom w:w="100" w:type="dxa"/>
              <w:right w:w="100" w:type="dxa"/>
            </w:tcMar>
          </w:tcPr>
          <w:p w14:paraId="2F6E5D7F" w14:textId="77777777" w:rsidR="008D4ED7" w:rsidRDefault="008D4ED7"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/Sampling/Sampling-</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3805909A" w14:textId="78087353" w:rsidR="008D4ED7" w:rsidRDefault="008D4ED7" w:rsidP="001A5B74">
            <w:pPr>
              <w:spacing w:before="240"/>
              <w:rPr>
                <w:sz w:val="20"/>
                <w:szCs w:val="20"/>
              </w:rPr>
            </w:pPr>
            <w:r>
              <w:rPr>
                <w:b/>
                <w:sz w:val="20"/>
                <w:szCs w:val="20"/>
              </w:rPr>
              <w:t xml:space="preserve">Sampling </w:t>
            </w:r>
            <w:r>
              <w:rPr>
                <w:sz w:val="20"/>
                <w:szCs w:val="20"/>
              </w:rPr>
              <w:t xml:space="preserve">is an act applying a </w:t>
            </w:r>
            <w:proofErr w:type="spellStart"/>
            <w:r w:rsidR="0022370E" w:rsidRPr="0022370E">
              <w:rPr>
                <w:b/>
                <w:bCs/>
                <w:sz w:val="20"/>
                <w:szCs w:val="20"/>
              </w:rPr>
              <w:t>S</w:t>
            </w:r>
            <w:r w:rsidRPr="0022370E">
              <w:rPr>
                <w:b/>
                <w:bCs/>
                <w:sz w:val="20"/>
                <w:szCs w:val="20"/>
              </w:rPr>
              <w:t>ampling</w:t>
            </w:r>
            <w:r>
              <w:rPr>
                <w:b/>
                <w:sz w:val="20"/>
                <w:szCs w:val="20"/>
              </w:rPr>
              <w:t>Procedure</w:t>
            </w:r>
            <w:proofErr w:type="spellEnd"/>
            <w:r>
              <w:rPr>
                <w:b/>
                <w:sz w:val="20"/>
                <w:szCs w:val="20"/>
              </w:rPr>
              <w:t xml:space="preserve"> </w:t>
            </w:r>
            <w:r>
              <w:rPr>
                <w:sz w:val="20"/>
                <w:szCs w:val="20"/>
              </w:rPr>
              <w:t xml:space="preserve">to create or transform one or more </w:t>
            </w:r>
            <w:r>
              <w:rPr>
                <w:b/>
                <w:sz w:val="20"/>
                <w:szCs w:val="20"/>
              </w:rPr>
              <w:t>Sample</w:t>
            </w:r>
            <w:r>
              <w:rPr>
                <w:sz w:val="20"/>
                <w:szCs w:val="20"/>
              </w:rPr>
              <w:t>(s).</w:t>
            </w:r>
          </w:p>
        </w:tc>
      </w:tr>
    </w:tbl>
    <w:p w14:paraId="6D438B10" w14:textId="28B881F5" w:rsidR="008D4ED7" w:rsidRDefault="008D4ED7" w:rsidP="008D4ED7">
      <w:pPr>
        <w:rPr>
          <w:lang w:eastAsia="ja-JP"/>
        </w:rPr>
      </w:pPr>
    </w:p>
    <w:p w14:paraId="4D880ED4" w14:textId="77777777" w:rsidR="00164FC9" w:rsidRDefault="00164FC9" w:rsidP="00164FC9">
      <w:pPr>
        <w:rPr>
          <w:lang w:eastAsia="ja-JP"/>
        </w:rPr>
      </w:pPr>
      <w:r>
        <w:rPr>
          <w:lang w:eastAsia="ja-JP"/>
        </w:rPr>
        <w:t>EXAMPLES</w:t>
      </w:r>
    </w:p>
    <w:p w14:paraId="77ADB66D" w14:textId="1F48B2D4" w:rsidR="00164FC9" w:rsidRDefault="00164FC9" w:rsidP="00220B53">
      <w:pPr>
        <w:pStyle w:val="ListParagraph"/>
        <w:numPr>
          <w:ilvl w:val="0"/>
          <w:numId w:val="21"/>
        </w:numPr>
        <w:rPr>
          <w:lang w:eastAsia="ja-JP"/>
        </w:rPr>
      </w:pPr>
      <w:r>
        <w:rPr>
          <w:lang w:eastAsia="ja-JP"/>
        </w:rPr>
        <w:t>Crushing a rock sample in a ball mill,</w:t>
      </w:r>
    </w:p>
    <w:p w14:paraId="5E3C6483" w14:textId="2A32CB2F" w:rsidR="00164FC9" w:rsidRDefault="00164FC9" w:rsidP="00220B53">
      <w:pPr>
        <w:pStyle w:val="ListParagraph"/>
        <w:numPr>
          <w:ilvl w:val="0"/>
          <w:numId w:val="21"/>
        </w:numPr>
        <w:rPr>
          <w:lang w:eastAsia="ja-JP"/>
        </w:rPr>
      </w:pPr>
      <w:r>
        <w:rPr>
          <w:lang w:eastAsia="ja-JP"/>
        </w:rPr>
        <w:t xml:space="preserve">Digging a pit through a soil sequence, </w:t>
      </w:r>
    </w:p>
    <w:p w14:paraId="4DE8EB9A" w14:textId="6D66AB8F" w:rsidR="00164FC9" w:rsidRDefault="00164FC9" w:rsidP="00220B53">
      <w:pPr>
        <w:pStyle w:val="ListParagraph"/>
        <w:numPr>
          <w:ilvl w:val="0"/>
          <w:numId w:val="21"/>
        </w:numPr>
        <w:rPr>
          <w:lang w:eastAsia="ja-JP"/>
        </w:rPr>
      </w:pPr>
      <w:r>
        <w:rPr>
          <w:lang w:eastAsia="ja-JP"/>
        </w:rPr>
        <w:t>Dividing a field site into quadrants,</w:t>
      </w:r>
    </w:p>
    <w:p w14:paraId="7BA35001" w14:textId="1EF05424" w:rsidR="00164FC9" w:rsidRDefault="00164FC9" w:rsidP="00220B53">
      <w:pPr>
        <w:pStyle w:val="ListParagraph"/>
        <w:numPr>
          <w:ilvl w:val="0"/>
          <w:numId w:val="21"/>
        </w:numPr>
        <w:rPr>
          <w:lang w:eastAsia="ja-JP"/>
        </w:rPr>
      </w:pPr>
      <w:r>
        <w:rPr>
          <w:lang w:eastAsia="ja-JP"/>
        </w:rPr>
        <w:t>Drawing blood from a patient,</w:t>
      </w:r>
    </w:p>
    <w:p w14:paraId="43412721" w14:textId="0912FC7A" w:rsidR="00164FC9" w:rsidRDefault="00164FC9" w:rsidP="00220B53">
      <w:pPr>
        <w:pStyle w:val="ListParagraph"/>
        <w:numPr>
          <w:ilvl w:val="0"/>
          <w:numId w:val="21"/>
        </w:numPr>
        <w:rPr>
          <w:lang w:eastAsia="ja-JP"/>
        </w:rPr>
      </w:pPr>
      <w:r>
        <w:rPr>
          <w:lang w:eastAsia="ja-JP"/>
        </w:rPr>
        <w:t>Extracting water from an observation well,</w:t>
      </w:r>
    </w:p>
    <w:p w14:paraId="35870511" w14:textId="451DB79B" w:rsidR="00164FC9" w:rsidRDefault="00164FC9" w:rsidP="00220B53">
      <w:pPr>
        <w:pStyle w:val="ListParagraph"/>
        <w:numPr>
          <w:ilvl w:val="0"/>
          <w:numId w:val="21"/>
        </w:numPr>
        <w:rPr>
          <w:lang w:eastAsia="ja-JP"/>
        </w:rPr>
      </w:pPr>
      <w:r>
        <w:rPr>
          <w:lang w:eastAsia="ja-JP"/>
        </w:rPr>
        <w:t>Extracting a sample from a defined environmental monitoring station,</w:t>
      </w:r>
    </w:p>
    <w:p w14:paraId="17DA1C1E" w14:textId="1B117F61" w:rsidR="00164FC9" w:rsidRDefault="00164FC9" w:rsidP="00220B53">
      <w:pPr>
        <w:pStyle w:val="ListParagraph"/>
        <w:numPr>
          <w:ilvl w:val="0"/>
          <w:numId w:val="21"/>
        </w:numPr>
        <w:rPr>
          <w:lang w:eastAsia="ja-JP"/>
        </w:rPr>
      </w:pPr>
      <w:r>
        <w:rPr>
          <w:lang w:eastAsia="ja-JP"/>
        </w:rPr>
        <w:t xml:space="preserve">Registering an image of the landscape, </w:t>
      </w:r>
    </w:p>
    <w:p w14:paraId="2575748E" w14:textId="77DEACB5" w:rsidR="00164FC9" w:rsidRDefault="00164FC9" w:rsidP="00220B53">
      <w:pPr>
        <w:pStyle w:val="ListParagraph"/>
        <w:numPr>
          <w:ilvl w:val="0"/>
          <w:numId w:val="21"/>
        </w:numPr>
        <w:rPr>
          <w:lang w:eastAsia="ja-JP"/>
        </w:rPr>
      </w:pPr>
      <w:r>
        <w:rPr>
          <w:lang w:eastAsia="ja-JP"/>
        </w:rPr>
        <w:t xml:space="preserve">Sieving a powder to separate the subset finer than 100-mesh, </w:t>
      </w:r>
    </w:p>
    <w:p w14:paraId="26053445" w14:textId="463E0E44" w:rsidR="00164FC9" w:rsidRDefault="00164FC9" w:rsidP="00220B53">
      <w:pPr>
        <w:pStyle w:val="ListParagraph"/>
        <w:numPr>
          <w:ilvl w:val="0"/>
          <w:numId w:val="21"/>
        </w:numPr>
        <w:rPr>
          <w:lang w:eastAsia="ja-JP"/>
        </w:rPr>
      </w:pPr>
      <w:r>
        <w:rPr>
          <w:lang w:eastAsia="ja-JP"/>
        </w:rPr>
        <w:t xml:space="preserve">Selecting a subset of a population, </w:t>
      </w:r>
    </w:p>
    <w:p w14:paraId="30B2F5E3" w14:textId="4B710845" w:rsidR="00164FC9" w:rsidRDefault="00164FC9" w:rsidP="00220B53">
      <w:pPr>
        <w:pStyle w:val="ListParagraph"/>
        <w:numPr>
          <w:ilvl w:val="0"/>
          <w:numId w:val="21"/>
        </w:numPr>
        <w:rPr>
          <w:lang w:eastAsia="ja-JP"/>
        </w:rPr>
      </w:pPr>
      <w:r>
        <w:rPr>
          <w:lang w:eastAsia="ja-JP"/>
        </w:rPr>
        <w:t xml:space="preserve">Splitting a piece of drill-core to create two new samples, </w:t>
      </w:r>
    </w:p>
    <w:p w14:paraId="495E69CC" w14:textId="1D504213" w:rsidR="00164FC9" w:rsidRPr="008D4ED7" w:rsidRDefault="00164FC9" w:rsidP="00220B53">
      <w:pPr>
        <w:pStyle w:val="ListParagraph"/>
        <w:numPr>
          <w:ilvl w:val="0"/>
          <w:numId w:val="21"/>
        </w:numPr>
        <w:rPr>
          <w:lang w:eastAsia="ja-JP"/>
        </w:rPr>
      </w:pPr>
      <w:r>
        <w:rPr>
          <w:lang w:eastAsia="ja-JP"/>
        </w:rPr>
        <w:t>Taking a diamond-drill core from a rock outcrop.</w:t>
      </w:r>
    </w:p>
    <w:p w14:paraId="3A902E5A" w14:textId="120B3789" w:rsidR="00D50D2A" w:rsidRDefault="00FF287B" w:rsidP="00FF287B">
      <w:pPr>
        <w:pStyle w:val="Heading3"/>
      </w:pPr>
      <w:r w:rsidRPr="00FF287B">
        <w:lastRenderedPageBreak/>
        <w:t>Association sample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F287B" w14:paraId="01CD4C19" w14:textId="77777777" w:rsidTr="00FF287B">
        <w:tc>
          <w:tcPr>
            <w:tcW w:w="4526" w:type="dxa"/>
            <w:shd w:val="clear" w:color="auto" w:fill="auto"/>
            <w:tcMar>
              <w:top w:w="100" w:type="dxa"/>
              <w:left w:w="100" w:type="dxa"/>
              <w:bottom w:w="100" w:type="dxa"/>
              <w:right w:w="100" w:type="dxa"/>
            </w:tcMar>
          </w:tcPr>
          <w:p w14:paraId="49BE2C3F" w14:textId="77777777" w:rsidR="00FF287B" w:rsidRDefault="00FF287B"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/Sampling/sample-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1FB457BD" w14:textId="77777777" w:rsidR="00FF287B" w:rsidRDefault="00FF287B" w:rsidP="001A5B74">
            <w:pPr>
              <w:spacing w:before="240"/>
              <w:rPr>
                <w:b/>
                <w:sz w:val="20"/>
                <w:szCs w:val="20"/>
              </w:rPr>
            </w:pPr>
            <w:r>
              <w:rPr>
                <w:sz w:val="20"/>
                <w:szCs w:val="20"/>
              </w:rPr>
              <w:t xml:space="preserve">The </w:t>
            </w:r>
            <w:r>
              <w:rPr>
                <w:b/>
                <w:sz w:val="20"/>
                <w:szCs w:val="20"/>
              </w:rPr>
              <w:t>Sample</w:t>
            </w:r>
            <w:r>
              <w:rPr>
                <w:sz w:val="20"/>
                <w:szCs w:val="20"/>
              </w:rPr>
              <w:t xml:space="preserve"> generated by the </w:t>
            </w:r>
            <w:r>
              <w:rPr>
                <w:b/>
                <w:sz w:val="20"/>
                <w:szCs w:val="20"/>
              </w:rPr>
              <w:t>Sampling.</w:t>
            </w:r>
          </w:p>
          <w:p w14:paraId="6496A1E2" w14:textId="77777777" w:rsidR="00FF287B" w:rsidRDefault="00FF287B" w:rsidP="001A5B74">
            <w:pPr>
              <w:spacing w:before="240"/>
              <w:rPr>
                <w:b/>
                <w:sz w:val="20"/>
                <w:szCs w:val="20"/>
              </w:rPr>
            </w:pPr>
            <w:r>
              <w:rPr>
                <w:sz w:val="20"/>
                <w:szCs w:val="20"/>
              </w:rPr>
              <w:t xml:space="preserve">If </w:t>
            </w:r>
            <w:r>
              <w:rPr>
                <w:b/>
                <w:sz w:val="20"/>
                <w:szCs w:val="20"/>
              </w:rPr>
              <w:t xml:space="preserve">Samples </w:t>
            </w:r>
            <w:r>
              <w:rPr>
                <w:sz w:val="20"/>
                <w:szCs w:val="20"/>
              </w:rPr>
              <w:t xml:space="preserve">are described they SHALL be referred to using the association with the role </w:t>
            </w:r>
            <w:r>
              <w:rPr>
                <w:b/>
                <w:sz w:val="20"/>
                <w:szCs w:val="20"/>
              </w:rPr>
              <w:t>sample</w:t>
            </w:r>
            <w:r>
              <w:rPr>
                <w:sz w:val="20"/>
                <w:szCs w:val="20"/>
              </w:rPr>
              <w:t>.</w:t>
            </w:r>
          </w:p>
        </w:tc>
      </w:tr>
    </w:tbl>
    <w:p w14:paraId="535E4993" w14:textId="6DA98937" w:rsidR="00FF287B" w:rsidRDefault="00FF287B" w:rsidP="00FF287B">
      <w:pPr>
        <w:rPr>
          <w:lang w:eastAsia="ja-JP"/>
        </w:rPr>
      </w:pPr>
    </w:p>
    <w:p w14:paraId="1C01E9EF" w14:textId="67986426" w:rsidR="00751940" w:rsidRDefault="00751940" w:rsidP="00751940">
      <w:pPr>
        <w:pStyle w:val="Heading3"/>
      </w:pPr>
      <w:r w:rsidRPr="00751940">
        <w:t xml:space="preserve">Association </w:t>
      </w:r>
      <w:proofErr w:type="spellStart"/>
      <w:r w:rsidRPr="00751940">
        <w:t>featureOfInterest</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751940" w14:paraId="470B512E" w14:textId="77777777" w:rsidTr="000318B9">
        <w:tc>
          <w:tcPr>
            <w:tcW w:w="4526" w:type="dxa"/>
            <w:shd w:val="clear" w:color="auto" w:fill="auto"/>
            <w:tcMar>
              <w:top w:w="100" w:type="dxa"/>
              <w:left w:w="100" w:type="dxa"/>
              <w:bottom w:w="100" w:type="dxa"/>
              <w:right w:w="100" w:type="dxa"/>
            </w:tcMar>
          </w:tcPr>
          <w:p w14:paraId="29175DE1" w14:textId="77777777" w:rsidR="00751940" w:rsidRDefault="00751940"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roofErr w:type="spellStart"/>
            <w:r>
              <w:rPr>
                <w:sz w:val="20"/>
                <w:szCs w:val="20"/>
              </w:rPr>
              <w:t>featureOfInterest-sem</w:t>
            </w:r>
            <w:proofErr w:type="spellEnd"/>
          </w:p>
        </w:tc>
        <w:tc>
          <w:tcPr>
            <w:tcW w:w="5245" w:type="dxa"/>
            <w:shd w:val="clear" w:color="auto" w:fill="auto"/>
            <w:tcMar>
              <w:top w:w="100" w:type="dxa"/>
              <w:left w:w="100" w:type="dxa"/>
              <w:bottom w:w="100" w:type="dxa"/>
              <w:right w:w="100" w:type="dxa"/>
            </w:tcMar>
          </w:tcPr>
          <w:p w14:paraId="007942FB" w14:textId="396CA242" w:rsidR="00751940" w:rsidRDefault="00751940" w:rsidP="001A5B74">
            <w:pPr>
              <w:spacing w:before="240"/>
              <w:rPr>
                <w:sz w:val="20"/>
                <w:szCs w:val="20"/>
              </w:rPr>
            </w:pPr>
            <w:r>
              <w:rPr>
                <w:sz w:val="20"/>
                <w:szCs w:val="20"/>
              </w:rPr>
              <w:t>The concept, real-world object or phenomenon</w:t>
            </w:r>
            <w:r w:rsidR="009A3088">
              <w:rPr>
                <w:sz w:val="20"/>
                <w:szCs w:val="20"/>
              </w:rPr>
              <w:t xml:space="preserve"> (feature-of-interest)</w:t>
            </w:r>
            <w:r>
              <w:rPr>
                <w:b/>
                <w:sz w:val="20"/>
                <w:szCs w:val="20"/>
              </w:rPr>
              <w:t xml:space="preserve"> </w:t>
            </w:r>
            <w:r w:rsidR="009A3088" w:rsidRPr="009A3088">
              <w:rPr>
                <w:bCs/>
                <w:sz w:val="20"/>
                <w:szCs w:val="20"/>
              </w:rPr>
              <w:t xml:space="preserve">the </w:t>
            </w:r>
            <w:r>
              <w:rPr>
                <w:b/>
                <w:sz w:val="20"/>
                <w:szCs w:val="20"/>
              </w:rPr>
              <w:t>Sample</w:t>
            </w:r>
            <w:r w:rsidR="00D559E7" w:rsidRPr="00D559E7">
              <w:rPr>
                <w:bCs/>
                <w:sz w:val="20"/>
                <w:szCs w:val="20"/>
              </w:rPr>
              <w:t>(</w:t>
            </w:r>
            <w:r w:rsidRPr="00D559E7">
              <w:rPr>
                <w:bCs/>
                <w:sz w:val="20"/>
                <w:szCs w:val="20"/>
              </w:rPr>
              <w:t>s</w:t>
            </w:r>
            <w:r w:rsidR="00D559E7" w:rsidRPr="00D559E7">
              <w:rPr>
                <w:bCs/>
                <w:sz w:val="20"/>
                <w:szCs w:val="20"/>
              </w:rPr>
              <w:t>)</w:t>
            </w:r>
            <w:r>
              <w:rPr>
                <w:b/>
                <w:sz w:val="20"/>
                <w:szCs w:val="20"/>
              </w:rPr>
              <w:t xml:space="preserve"> </w:t>
            </w:r>
            <w:r w:rsidRPr="00751940">
              <w:rPr>
                <w:bCs/>
                <w:sz w:val="20"/>
                <w:szCs w:val="20"/>
              </w:rPr>
              <w:t xml:space="preserve">of </w:t>
            </w:r>
            <w:r>
              <w:rPr>
                <w:sz w:val="20"/>
                <w:szCs w:val="20"/>
              </w:rPr>
              <w:t xml:space="preserve">the </w:t>
            </w:r>
            <w:r>
              <w:rPr>
                <w:b/>
                <w:sz w:val="20"/>
                <w:szCs w:val="20"/>
              </w:rPr>
              <w:t>Sampling</w:t>
            </w:r>
            <w:r w:rsidR="00D559E7">
              <w:rPr>
                <w:b/>
                <w:sz w:val="20"/>
                <w:szCs w:val="20"/>
              </w:rPr>
              <w:t xml:space="preserve"> </w:t>
            </w:r>
            <w:r w:rsidR="00D559E7" w:rsidRPr="00D559E7">
              <w:rPr>
                <w:bCs/>
                <w:sz w:val="20"/>
                <w:szCs w:val="20"/>
              </w:rPr>
              <w:t>represent</w:t>
            </w:r>
            <w:r>
              <w:rPr>
                <w:sz w:val="20"/>
                <w:szCs w:val="20"/>
              </w:rPr>
              <w:t>.</w:t>
            </w:r>
          </w:p>
        </w:tc>
      </w:tr>
    </w:tbl>
    <w:p w14:paraId="5C46E928" w14:textId="60F45FFC" w:rsidR="00751940" w:rsidRDefault="00751940" w:rsidP="00751940">
      <w:pPr>
        <w:rPr>
          <w:lang w:eastAsia="ja-JP"/>
        </w:rPr>
      </w:pP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0318B9" w14:paraId="7BA0C29F" w14:textId="77777777" w:rsidTr="000318B9">
        <w:tc>
          <w:tcPr>
            <w:tcW w:w="4526" w:type="dxa"/>
            <w:shd w:val="clear" w:color="auto" w:fill="auto"/>
            <w:tcMar>
              <w:top w:w="100" w:type="dxa"/>
              <w:left w:w="100" w:type="dxa"/>
              <w:bottom w:w="100" w:type="dxa"/>
              <w:right w:w="100" w:type="dxa"/>
            </w:tcMar>
          </w:tcPr>
          <w:p w14:paraId="6D4C6AED" w14:textId="77777777" w:rsidR="000318B9" w:rsidRDefault="000318B9"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roofErr w:type="spellStart"/>
            <w:r>
              <w:rPr>
                <w:sz w:val="20"/>
                <w:szCs w:val="20"/>
              </w:rPr>
              <w:t>featureOfInterest</w:t>
            </w:r>
            <w:proofErr w:type="spellEnd"/>
            <w:r>
              <w:rPr>
                <w:sz w:val="20"/>
                <w:szCs w:val="20"/>
              </w:rPr>
              <w:t>-card</w:t>
            </w:r>
          </w:p>
        </w:tc>
        <w:tc>
          <w:tcPr>
            <w:tcW w:w="5245" w:type="dxa"/>
            <w:shd w:val="clear" w:color="auto" w:fill="auto"/>
            <w:tcMar>
              <w:top w:w="100" w:type="dxa"/>
              <w:left w:w="100" w:type="dxa"/>
              <w:bottom w:w="100" w:type="dxa"/>
              <w:right w:w="100" w:type="dxa"/>
            </w:tcMar>
          </w:tcPr>
          <w:p w14:paraId="27AEE555" w14:textId="03C190AE" w:rsidR="000318B9" w:rsidRDefault="000318B9" w:rsidP="001A5B74">
            <w:pPr>
              <w:spacing w:before="240"/>
              <w:rPr>
                <w:sz w:val="20"/>
                <w:szCs w:val="20"/>
              </w:rPr>
            </w:pPr>
            <w:r>
              <w:rPr>
                <w:sz w:val="20"/>
                <w:szCs w:val="20"/>
              </w:rPr>
              <w:t xml:space="preserve">Reference to the </w:t>
            </w:r>
            <w:r w:rsidR="009A3088">
              <w:rPr>
                <w:sz w:val="20"/>
                <w:szCs w:val="20"/>
              </w:rPr>
              <w:t xml:space="preserve">feature-of-interest </w:t>
            </w:r>
            <w:r>
              <w:rPr>
                <w:sz w:val="20"/>
                <w:szCs w:val="20"/>
              </w:rPr>
              <w:t xml:space="preserve">SHALL be done using the association with the role </w:t>
            </w:r>
            <w:proofErr w:type="spellStart"/>
            <w:r>
              <w:rPr>
                <w:b/>
                <w:sz w:val="20"/>
                <w:szCs w:val="20"/>
              </w:rPr>
              <w:t>featureOfInterest</w:t>
            </w:r>
            <w:proofErr w:type="spellEnd"/>
            <w:r>
              <w:rPr>
                <w:sz w:val="20"/>
                <w:szCs w:val="20"/>
              </w:rPr>
              <w:t>.</w:t>
            </w:r>
          </w:p>
        </w:tc>
      </w:tr>
    </w:tbl>
    <w:p w14:paraId="1A133106" w14:textId="10B2271A" w:rsidR="000318B9" w:rsidRDefault="000318B9" w:rsidP="00751940">
      <w:pPr>
        <w:rPr>
          <w:lang w:eastAsia="ja-JP"/>
        </w:rPr>
      </w:pPr>
    </w:p>
    <w:p w14:paraId="1D92CA98" w14:textId="497507CA" w:rsidR="00964A56" w:rsidRDefault="00995ECD" w:rsidP="00995ECD">
      <w:pPr>
        <w:pStyle w:val="Heading3"/>
      </w:pPr>
      <w:r w:rsidRPr="00995ECD">
        <w:t>Association sampler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995ECD" w14:paraId="3A5AC437" w14:textId="77777777" w:rsidTr="00995ECD">
        <w:tc>
          <w:tcPr>
            <w:tcW w:w="4526" w:type="dxa"/>
            <w:shd w:val="clear" w:color="auto" w:fill="auto"/>
            <w:tcMar>
              <w:top w:w="100" w:type="dxa"/>
              <w:left w:w="100" w:type="dxa"/>
              <w:bottom w:w="100" w:type="dxa"/>
              <w:right w:w="100" w:type="dxa"/>
            </w:tcMar>
          </w:tcPr>
          <w:p w14:paraId="39871F5B" w14:textId="77777777" w:rsidR="00995ECD" w:rsidRDefault="00995ECD"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/Sampling/sampler-</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0FCAA766" w14:textId="77777777" w:rsidR="00995ECD" w:rsidRDefault="00995ECD" w:rsidP="001A5B74">
            <w:pPr>
              <w:spacing w:before="240"/>
              <w:rPr>
                <w:sz w:val="20"/>
                <w:szCs w:val="20"/>
              </w:rPr>
            </w:pPr>
            <w:r>
              <w:rPr>
                <w:sz w:val="20"/>
                <w:szCs w:val="20"/>
              </w:rPr>
              <w:t xml:space="preserve">The </w:t>
            </w:r>
            <w:r>
              <w:rPr>
                <w:b/>
                <w:sz w:val="20"/>
                <w:szCs w:val="20"/>
              </w:rPr>
              <w:t>Sampler</w:t>
            </w:r>
            <w:r>
              <w:rPr>
                <w:sz w:val="20"/>
                <w:szCs w:val="20"/>
              </w:rPr>
              <w:t xml:space="preserve"> that performed the </w:t>
            </w:r>
            <w:r>
              <w:rPr>
                <w:b/>
                <w:sz w:val="20"/>
                <w:szCs w:val="20"/>
              </w:rPr>
              <w:t>Sampling</w:t>
            </w:r>
            <w:r>
              <w:rPr>
                <w:sz w:val="20"/>
                <w:szCs w:val="20"/>
              </w:rPr>
              <w:t>.</w:t>
            </w:r>
          </w:p>
          <w:p w14:paraId="6C84B684" w14:textId="77777777" w:rsidR="00995ECD" w:rsidRDefault="00995ECD" w:rsidP="001A5B74">
            <w:pPr>
              <w:spacing w:before="240"/>
              <w:rPr>
                <w:sz w:val="20"/>
                <w:szCs w:val="20"/>
              </w:rPr>
            </w:pPr>
            <w:r>
              <w:rPr>
                <w:sz w:val="20"/>
                <w:szCs w:val="20"/>
              </w:rPr>
              <w:t xml:space="preserve">If </w:t>
            </w:r>
            <w:r>
              <w:rPr>
                <w:b/>
                <w:sz w:val="20"/>
                <w:szCs w:val="20"/>
              </w:rPr>
              <w:t>Sampler</w:t>
            </w:r>
            <w:r>
              <w:rPr>
                <w:sz w:val="20"/>
                <w:szCs w:val="20"/>
              </w:rPr>
              <w:t>(s)</w:t>
            </w:r>
            <w:r>
              <w:rPr>
                <w:b/>
                <w:sz w:val="20"/>
                <w:szCs w:val="20"/>
              </w:rPr>
              <w:t xml:space="preserve"> </w:t>
            </w:r>
            <w:r>
              <w:rPr>
                <w:sz w:val="20"/>
                <w:szCs w:val="20"/>
              </w:rPr>
              <w:t xml:space="preserve">are described they SHALL be referred to using the association with the role </w:t>
            </w:r>
            <w:r>
              <w:rPr>
                <w:b/>
                <w:sz w:val="20"/>
                <w:szCs w:val="20"/>
              </w:rPr>
              <w:t>sampler</w:t>
            </w:r>
            <w:r>
              <w:rPr>
                <w:sz w:val="20"/>
                <w:szCs w:val="20"/>
              </w:rPr>
              <w:t>.</w:t>
            </w:r>
          </w:p>
        </w:tc>
      </w:tr>
    </w:tbl>
    <w:p w14:paraId="29B8BD68" w14:textId="5B91DB5C" w:rsidR="00995ECD" w:rsidRDefault="00995ECD" w:rsidP="00995ECD">
      <w:pPr>
        <w:rPr>
          <w:lang w:eastAsia="ja-JP"/>
        </w:rPr>
      </w:pPr>
    </w:p>
    <w:p w14:paraId="05994A3E" w14:textId="78A43F85" w:rsidR="00AF5823" w:rsidRDefault="00AF5823" w:rsidP="00AF5823">
      <w:pPr>
        <w:pStyle w:val="Heading3"/>
      </w:pPr>
      <w:r w:rsidRPr="00AF5823">
        <w:t xml:space="preserve">Association </w:t>
      </w:r>
      <w:proofErr w:type="spellStart"/>
      <w:r w:rsidRPr="00AF5823">
        <w:t>samplingProcedure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AF5823" w14:paraId="01B19E09" w14:textId="77777777" w:rsidTr="00AF5823">
        <w:tc>
          <w:tcPr>
            <w:tcW w:w="4526" w:type="dxa"/>
            <w:shd w:val="clear" w:color="auto" w:fill="auto"/>
            <w:tcMar>
              <w:top w:w="100" w:type="dxa"/>
              <w:left w:w="100" w:type="dxa"/>
              <w:bottom w:w="100" w:type="dxa"/>
              <w:right w:w="100" w:type="dxa"/>
            </w:tcMar>
          </w:tcPr>
          <w:p w14:paraId="7ED933CA" w14:textId="77777777" w:rsidR="00AF5823" w:rsidRDefault="00AF5823"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roofErr w:type="spellStart"/>
            <w:r>
              <w:rPr>
                <w:sz w:val="20"/>
                <w:szCs w:val="20"/>
              </w:rPr>
              <w:t>samplingProcedure-sem</w:t>
            </w:r>
            <w:proofErr w:type="spellEnd"/>
          </w:p>
        </w:tc>
        <w:tc>
          <w:tcPr>
            <w:tcW w:w="5245" w:type="dxa"/>
            <w:shd w:val="clear" w:color="auto" w:fill="auto"/>
            <w:tcMar>
              <w:top w:w="100" w:type="dxa"/>
              <w:left w:w="100" w:type="dxa"/>
              <w:bottom w:w="100" w:type="dxa"/>
              <w:right w:w="100" w:type="dxa"/>
            </w:tcMar>
          </w:tcPr>
          <w:p w14:paraId="6DA4D114" w14:textId="77777777" w:rsidR="00AF5823" w:rsidRDefault="00AF5823" w:rsidP="001A5B74">
            <w:pPr>
              <w:spacing w:before="240"/>
              <w:rPr>
                <w:sz w:val="20"/>
                <w:szCs w:val="20"/>
              </w:rPr>
            </w:pPr>
            <w:r>
              <w:rPr>
                <w:sz w:val="20"/>
                <w:szCs w:val="20"/>
              </w:rPr>
              <w:t xml:space="preserve">The </w:t>
            </w:r>
            <w:proofErr w:type="spellStart"/>
            <w:r>
              <w:rPr>
                <w:b/>
                <w:sz w:val="20"/>
                <w:szCs w:val="20"/>
              </w:rPr>
              <w:t>SamplingProcedure</w:t>
            </w:r>
            <w:proofErr w:type="spellEnd"/>
            <w:r>
              <w:rPr>
                <w:b/>
                <w:sz w:val="20"/>
                <w:szCs w:val="20"/>
              </w:rPr>
              <w:t xml:space="preserve"> </w:t>
            </w:r>
            <w:r>
              <w:rPr>
                <w:sz w:val="20"/>
                <w:szCs w:val="20"/>
              </w:rPr>
              <w:t xml:space="preserve">used by the </w:t>
            </w:r>
            <w:r>
              <w:rPr>
                <w:b/>
                <w:sz w:val="20"/>
                <w:szCs w:val="20"/>
              </w:rPr>
              <w:t>Sampling.</w:t>
            </w:r>
          </w:p>
          <w:p w14:paraId="66F5E07A" w14:textId="77777777" w:rsidR="00AF5823" w:rsidRDefault="00AF5823" w:rsidP="001A5B74">
            <w:pPr>
              <w:spacing w:before="240"/>
              <w:rPr>
                <w:sz w:val="20"/>
                <w:szCs w:val="20"/>
              </w:rPr>
            </w:pPr>
            <w:r>
              <w:rPr>
                <w:sz w:val="20"/>
                <w:szCs w:val="20"/>
              </w:rPr>
              <w:t xml:space="preserve">If </w:t>
            </w:r>
            <w:proofErr w:type="spellStart"/>
            <w:r>
              <w:rPr>
                <w:b/>
                <w:sz w:val="20"/>
                <w:szCs w:val="20"/>
              </w:rPr>
              <w:t>SamplingProcedures</w:t>
            </w:r>
            <w:proofErr w:type="spellEnd"/>
            <w:r>
              <w:rPr>
                <w:b/>
                <w:sz w:val="20"/>
                <w:szCs w:val="20"/>
              </w:rPr>
              <w:t xml:space="preserve"> </w:t>
            </w:r>
            <w:r>
              <w:rPr>
                <w:sz w:val="20"/>
                <w:szCs w:val="20"/>
              </w:rPr>
              <w:t xml:space="preserve">are described they SHALL be referred to using the association with the role </w:t>
            </w:r>
            <w:proofErr w:type="spellStart"/>
            <w:r>
              <w:rPr>
                <w:b/>
                <w:sz w:val="20"/>
                <w:szCs w:val="20"/>
              </w:rPr>
              <w:t>samplingProcedure</w:t>
            </w:r>
            <w:proofErr w:type="spellEnd"/>
            <w:r>
              <w:rPr>
                <w:sz w:val="20"/>
                <w:szCs w:val="20"/>
              </w:rPr>
              <w:t>.</w:t>
            </w:r>
          </w:p>
        </w:tc>
      </w:tr>
    </w:tbl>
    <w:p w14:paraId="5025C348" w14:textId="0E6503C0" w:rsidR="00AF5823" w:rsidRDefault="00AF5823" w:rsidP="00AF5823">
      <w:pPr>
        <w:rPr>
          <w:lang w:eastAsia="ja-JP"/>
        </w:rPr>
      </w:pPr>
    </w:p>
    <w:p w14:paraId="544D8D87" w14:textId="2450EA0C" w:rsidR="00CA136A" w:rsidRDefault="00AA31F7" w:rsidP="00AA31F7">
      <w:pPr>
        <w:pStyle w:val="Heading3"/>
      </w:pPr>
      <w:r w:rsidRPr="00AA31F7">
        <w:lastRenderedPageBreak/>
        <w:t xml:space="preserve">Association </w:t>
      </w:r>
      <w:proofErr w:type="spellStart"/>
      <w:r w:rsidRPr="00AA31F7">
        <w:t>relatedSampling</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AA31F7" w14:paraId="47C91CD8" w14:textId="77777777" w:rsidTr="004438A4">
        <w:tc>
          <w:tcPr>
            <w:tcW w:w="4526" w:type="dxa"/>
            <w:shd w:val="clear" w:color="auto" w:fill="auto"/>
            <w:tcMar>
              <w:top w:w="100" w:type="dxa"/>
              <w:left w:w="100" w:type="dxa"/>
              <w:bottom w:w="100" w:type="dxa"/>
              <w:right w:w="100" w:type="dxa"/>
            </w:tcMar>
          </w:tcPr>
          <w:p w14:paraId="16ACA556" w14:textId="77777777" w:rsidR="00AA31F7" w:rsidRDefault="00AA31F7"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roofErr w:type="spellStart"/>
            <w:r>
              <w:rPr>
                <w:sz w:val="20"/>
                <w:szCs w:val="20"/>
              </w:rPr>
              <w:t>relatedSampling-sem</w:t>
            </w:r>
            <w:proofErr w:type="spellEnd"/>
          </w:p>
        </w:tc>
        <w:tc>
          <w:tcPr>
            <w:tcW w:w="5245" w:type="dxa"/>
            <w:shd w:val="clear" w:color="auto" w:fill="auto"/>
            <w:tcMar>
              <w:top w:w="100" w:type="dxa"/>
              <w:left w:w="100" w:type="dxa"/>
              <w:bottom w:w="100" w:type="dxa"/>
              <w:right w:w="100" w:type="dxa"/>
            </w:tcMar>
          </w:tcPr>
          <w:p w14:paraId="784F9E1F" w14:textId="77777777" w:rsidR="00AA31F7" w:rsidRDefault="00AA31F7" w:rsidP="001A5B74">
            <w:pPr>
              <w:spacing w:before="240"/>
              <w:rPr>
                <w:sz w:val="20"/>
                <w:szCs w:val="20"/>
              </w:rPr>
            </w:pPr>
            <w:r>
              <w:rPr>
                <w:sz w:val="20"/>
                <w:szCs w:val="20"/>
              </w:rPr>
              <w:t xml:space="preserve">Related </w:t>
            </w:r>
            <w:r>
              <w:rPr>
                <w:b/>
                <w:sz w:val="20"/>
                <w:szCs w:val="20"/>
              </w:rPr>
              <w:t>Sampling</w:t>
            </w:r>
            <w:r>
              <w:rPr>
                <w:sz w:val="20"/>
                <w:szCs w:val="20"/>
              </w:rPr>
              <w:t>(s).</w:t>
            </w:r>
          </w:p>
          <w:p w14:paraId="2BB7DDEA" w14:textId="1891CCDA" w:rsidR="00AA31F7" w:rsidRDefault="00AA31F7" w:rsidP="001A5B74">
            <w:pPr>
              <w:spacing w:before="240"/>
              <w:rPr>
                <w:sz w:val="20"/>
                <w:szCs w:val="20"/>
              </w:rPr>
            </w:pPr>
            <w:r>
              <w:rPr>
                <w:sz w:val="20"/>
                <w:szCs w:val="20"/>
              </w:rPr>
              <w:t xml:space="preserve">If a reference to a related </w:t>
            </w:r>
            <w:r>
              <w:rPr>
                <w:b/>
                <w:sz w:val="20"/>
                <w:szCs w:val="20"/>
              </w:rPr>
              <w:t>Sampling</w:t>
            </w:r>
            <w:r>
              <w:rPr>
                <w:sz w:val="20"/>
                <w:szCs w:val="20"/>
              </w:rPr>
              <w:t xml:space="preserve"> is provided, the association with role </w:t>
            </w:r>
            <w:proofErr w:type="spellStart"/>
            <w:r>
              <w:rPr>
                <w:b/>
                <w:sz w:val="20"/>
                <w:szCs w:val="20"/>
              </w:rPr>
              <w:t>relatedSampling</w:t>
            </w:r>
            <w:proofErr w:type="spellEnd"/>
            <w:r>
              <w:rPr>
                <w:b/>
                <w:sz w:val="20"/>
                <w:szCs w:val="20"/>
              </w:rPr>
              <w:t xml:space="preserve"> </w:t>
            </w:r>
            <w:r>
              <w:rPr>
                <w:sz w:val="20"/>
                <w:szCs w:val="20"/>
              </w:rPr>
              <w:t xml:space="preserve">SHALL be used. The </w:t>
            </w:r>
            <w:proofErr w:type="spellStart"/>
            <w:proofErr w:type="gramStart"/>
            <w:r>
              <w:rPr>
                <w:b/>
                <w:sz w:val="20"/>
                <w:szCs w:val="20"/>
              </w:rPr>
              <w:t>context:GenericName</w:t>
            </w:r>
            <w:proofErr w:type="spellEnd"/>
            <w:proofErr w:type="gramEnd"/>
            <w:r>
              <w:rPr>
                <w:b/>
                <w:sz w:val="20"/>
                <w:szCs w:val="20"/>
              </w:rPr>
              <w:t xml:space="preserve"> </w:t>
            </w:r>
            <w:r>
              <w:rPr>
                <w:sz w:val="20"/>
                <w:szCs w:val="20"/>
              </w:rPr>
              <w:t>qualifier of this association may be used to provide further information as to the nature of the relation.</w:t>
            </w:r>
          </w:p>
        </w:tc>
      </w:tr>
    </w:tbl>
    <w:p w14:paraId="4F2F8F79" w14:textId="0EE95868" w:rsidR="00AA31F7" w:rsidRDefault="00AA31F7" w:rsidP="00AA31F7">
      <w:pPr>
        <w:rPr>
          <w:lang w:eastAsia="ja-JP"/>
        </w:rPr>
      </w:pPr>
    </w:p>
    <w:p w14:paraId="28F14691" w14:textId="240E91DA" w:rsidR="006301E0" w:rsidRDefault="002B6928" w:rsidP="002B6928">
      <w:pPr>
        <w:pStyle w:val="Heading2"/>
      </w:pPr>
      <w:bookmarkStart w:id="392" w:name="_Toc72768901"/>
      <w:r w:rsidRPr="002B6928">
        <w:t>Sampler</w:t>
      </w:r>
      <w:bookmarkEnd w:id="392"/>
    </w:p>
    <w:p w14:paraId="5DFE1449" w14:textId="34DC119A" w:rsidR="002B6928" w:rsidRDefault="002B6928" w:rsidP="002B6928">
      <w:pPr>
        <w:pStyle w:val="Heading3"/>
      </w:pPr>
      <w:r w:rsidRPr="002B6928">
        <w:t>Sampler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2B6928" w14:paraId="393EF023" w14:textId="77777777" w:rsidTr="002B6928">
        <w:tc>
          <w:tcPr>
            <w:tcW w:w="2400" w:type="dxa"/>
            <w:shd w:val="clear" w:color="auto" w:fill="auto"/>
            <w:tcMar>
              <w:top w:w="100" w:type="dxa"/>
              <w:left w:w="100" w:type="dxa"/>
              <w:bottom w:w="100" w:type="dxa"/>
              <w:right w:w="100" w:type="dxa"/>
            </w:tcMar>
          </w:tcPr>
          <w:p w14:paraId="14993789" w14:textId="77777777" w:rsidR="002B6928" w:rsidRDefault="002B6928" w:rsidP="001A5B74">
            <w:pPr>
              <w:widowControl w:val="0"/>
              <w:pBdr>
                <w:top w:val="nil"/>
                <w:left w:val="nil"/>
                <w:bottom w:val="nil"/>
                <w:right w:val="nil"/>
                <w:between w:val="nil"/>
              </w:pBdr>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54F43FC3" w14:textId="77777777" w:rsidR="002B6928" w:rsidRDefault="002B6928" w:rsidP="001A5B74">
            <w:pPr>
              <w:widowControl w:val="0"/>
              <w:pBdr>
                <w:top w:val="nil"/>
                <w:left w:val="nil"/>
                <w:bottom w:val="nil"/>
                <w:right w:val="nil"/>
                <w:between w:val="nil"/>
              </w:pBdr>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/Sampler</w:t>
            </w:r>
          </w:p>
        </w:tc>
      </w:tr>
      <w:tr w:rsidR="002B6928" w14:paraId="56B2C8FE" w14:textId="77777777" w:rsidTr="002B6928">
        <w:tc>
          <w:tcPr>
            <w:tcW w:w="2400" w:type="dxa"/>
            <w:shd w:val="clear" w:color="auto" w:fill="auto"/>
            <w:tcMar>
              <w:top w:w="100" w:type="dxa"/>
              <w:left w:w="100" w:type="dxa"/>
              <w:bottom w:w="100" w:type="dxa"/>
              <w:right w:w="100" w:type="dxa"/>
            </w:tcMar>
          </w:tcPr>
          <w:p w14:paraId="3E8F2F74" w14:textId="77777777" w:rsidR="002B6928" w:rsidRDefault="002B6928"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161C4C96" w14:textId="77777777" w:rsidR="002B6928" w:rsidRDefault="002B6928" w:rsidP="001A5B74">
            <w:pPr>
              <w:widowControl w:val="0"/>
              <w:spacing w:line="240" w:lineRule="auto"/>
              <w:rPr>
                <w:sz w:val="20"/>
                <w:szCs w:val="20"/>
              </w:rPr>
            </w:pPr>
            <w:r>
              <w:rPr>
                <w:sz w:val="20"/>
                <w:szCs w:val="20"/>
              </w:rPr>
              <w:t>Conceptual model</w:t>
            </w:r>
          </w:p>
        </w:tc>
      </w:tr>
      <w:tr w:rsidR="002B6928" w14:paraId="21FCDACF" w14:textId="77777777" w:rsidTr="002B6928">
        <w:tc>
          <w:tcPr>
            <w:tcW w:w="2400" w:type="dxa"/>
            <w:shd w:val="clear" w:color="auto" w:fill="auto"/>
            <w:tcMar>
              <w:top w:w="100" w:type="dxa"/>
              <w:left w:w="100" w:type="dxa"/>
              <w:bottom w:w="100" w:type="dxa"/>
              <w:right w:w="100" w:type="dxa"/>
            </w:tcMar>
          </w:tcPr>
          <w:p w14:paraId="23D5A273" w14:textId="77777777" w:rsidR="002B6928" w:rsidRDefault="002B6928"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55C5D803" w14:textId="77777777" w:rsidR="002B6928" w:rsidRDefault="002B6928" w:rsidP="001A5B74">
            <w:pPr>
              <w:widowControl w:val="0"/>
              <w:spacing w:line="240" w:lineRule="auto"/>
              <w:rPr>
                <w:sz w:val="20"/>
                <w:szCs w:val="20"/>
              </w:rPr>
            </w:pPr>
            <w:r>
              <w:rPr>
                <w:sz w:val="20"/>
                <w:szCs w:val="20"/>
              </w:rPr>
              <w:t xml:space="preserve">Conceptual Sample - Sampler </w:t>
            </w:r>
          </w:p>
        </w:tc>
      </w:tr>
      <w:tr w:rsidR="002B6928" w14:paraId="352C7F88" w14:textId="77777777" w:rsidTr="002B6928">
        <w:tc>
          <w:tcPr>
            <w:tcW w:w="2400" w:type="dxa"/>
            <w:shd w:val="clear" w:color="auto" w:fill="auto"/>
            <w:tcMar>
              <w:top w:w="100" w:type="dxa"/>
              <w:left w:w="100" w:type="dxa"/>
              <w:bottom w:w="100" w:type="dxa"/>
              <w:right w:w="100" w:type="dxa"/>
            </w:tcMar>
          </w:tcPr>
          <w:p w14:paraId="7C630A5E" w14:textId="77777777" w:rsidR="002B6928" w:rsidRDefault="002B6928"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7E91A9D0" w14:textId="77777777" w:rsidR="002B6928" w:rsidRDefault="002B6928" w:rsidP="001A5B74">
            <w:pPr>
              <w:widowControl w:val="0"/>
              <w:spacing w:line="240" w:lineRule="auto"/>
              <w:rPr>
                <w:sz w:val="20"/>
                <w:szCs w:val="20"/>
              </w:rPr>
            </w:pPr>
            <w:r>
              <w:rPr>
                <w:sz w:val="20"/>
                <w:szCs w:val="20"/>
              </w:rPr>
              <w:t>ISO 19103:2015 Geographic information – Conceptual schema language, UML2 conformance class</w:t>
            </w:r>
          </w:p>
        </w:tc>
      </w:tr>
      <w:tr w:rsidR="002B6928" w14:paraId="2A678AAF" w14:textId="77777777" w:rsidTr="002B6928">
        <w:tc>
          <w:tcPr>
            <w:tcW w:w="2400" w:type="dxa"/>
            <w:shd w:val="clear" w:color="auto" w:fill="auto"/>
            <w:tcMar>
              <w:top w:w="100" w:type="dxa"/>
              <w:left w:w="100" w:type="dxa"/>
              <w:bottom w:w="100" w:type="dxa"/>
              <w:right w:w="100" w:type="dxa"/>
            </w:tcMar>
          </w:tcPr>
          <w:p w14:paraId="07255EB3" w14:textId="77777777" w:rsidR="002B6928" w:rsidRDefault="002B6928"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FAEA7C8" w14:textId="77777777" w:rsidR="002B6928" w:rsidRDefault="002B692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/Sampler/Sampler-</w:t>
            </w:r>
            <w:proofErr w:type="spellStart"/>
            <w:r>
              <w:rPr>
                <w:sz w:val="20"/>
                <w:szCs w:val="20"/>
              </w:rPr>
              <w:t>sem</w:t>
            </w:r>
            <w:proofErr w:type="spellEnd"/>
          </w:p>
        </w:tc>
      </w:tr>
      <w:tr w:rsidR="002B6928" w14:paraId="2C620AC5" w14:textId="77777777" w:rsidTr="002B6928">
        <w:tc>
          <w:tcPr>
            <w:tcW w:w="2400" w:type="dxa"/>
            <w:shd w:val="clear" w:color="auto" w:fill="auto"/>
            <w:tcMar>
              <w:top w:w="100" w:type="dxa"/>
              <w:left w:w="100" w:type="dxa"/>
              <w:bottom w:w="100" w:type="dxa"/>
              <w:right w:w="100" w:type="dxa"/>
            </w:tcMar>
          </w:tcPr>
          <w:p w14:paraId="61402C0C" w14:textId="77777777" w:rsidR="002B6928" w:rsidRDefault="002B6928"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75E6A558" w14:textId="77777777" w:rsidR="002B6928" w:rsidRDefault="002B692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/Sampler/sampling-</w:t>
            </w:r>
            <w:proofErr w:type="spellStart"/>
            <w:r>
              <w:rPr>
                <w:sz w:val="20"/>
                <w:szCs w:val="20"/>
              </w:rPr>
              <w:t>sem</w:t>
            </w:r>
            <w:proofErr w:type="spellEnd"/>
          </w:p>
        </w:tc>
      </w:tr>
      <w:tr w:rsidR="002B6928" w14:paraId="6B2494D4" w14:textId="77777777" w:rsidTr="002B6928">
        <w:tc>
          <w:tcPr>
            <w:tcW w:w="2400" w:type="dxa"/>
            <w:shd w:val="clear" w:color="auto" w:fill="auto"/>
            <w:tcMar>
              <w:top w:w="100" w:type="dxa"/>
              <w:left w:w="100" w:type="dxa"/>
              <w:bottom w:w="100" w:type="dxa"/>
              <w:right w:w="100" w:type="dxa"/>
            </w:tcMar>
          </w:tcPr>
          <w:p w14:paraId="4843ED53" w14:textId="77777777" w:rsidR="002B6928" w:rsidRDefault="002B6928"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70F4671C" w14:textId="77777777" w:rsidR="002B6928" w:rsidRDefault="002B692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/Sampler/</w:t>
            </w:r>
            <w:proofErr w:type="spellStart"/>
            <w:r>
              <w:rPr>
                <w:sz w:val="20"/>
                <w:szCs w:val="20"/>
              </w:rPr>
              <w:t>implementedProcedure-sem</w:t>
            </w:r>
            <w:proofErr w:type="spellEnd"/>
          </w:p>
        </w:tc>
      </w:tr>
    </w:tbl>
    <w:p w14:paraId="799C2293" w14:textId="3D0D049F" w:rsidR="002B6928" w:rsidRDefault="002B6928" w:rsidP="002B6928">
      <w:pPr>
        <w:rPr>
          <w:lang w:eastAsia="ja-JP"/>
        </w:rPr>
      </w:pPr>
    </w:p>
    <w:p w14:paraId="0A254F48" w14:textId="77777777" w:rsidR="00311112" w:rsidRDefault="00311112" w:rsidP="00311112">
      <w:pPr>
        <w:keepNext/>
      </w:pPr>
      <w:r>
        <w:rPr>
          <w:noProof/>
          <w:lang w:val="fr-FR" w:eastAsia="fr-FR"/>
        </w:rPr>
        <w:drawing>
          <wp:inline distT="0" distB="0" distL="0" distR="0" wp14:anchorId="31C290EA" wp14:editId="7C4A397F">
            <wp:extent cx="4129548" cy="974473"/>
            <wp:effectExtent l="0" t="0" r="0" b="3810"/>
            <wp:docPr id="62" name="Graphic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Graphic 62"/>
                    <pic:cNvPicPr/>
                  </pic:nvPicPr>
                  <pic:blipFill>
                    <a:blip r:embed="rId124">
                      <a:extLst>
                        <a:ext uri="{28A0092B-C50C-407E-A947-70E740481C1C}">
                          <a14:useLocalDpi xmlns:a14="http://schemas.microsoft.com/office/drawing/2010/main"/>
                        </a:ext>
                        <a:ext uri="{96DAC541-7B7A-43D3-8B79-37D633B846F1}">
                          <asvg:svgBlip xmlns:asvg="http://schemas.microsoft.com/office/drawing/2016/SVG/main" r:embed="rId125"/>
                        </a:ext>
                      </a:extLst>
                    </a:blip>
                    <a:stretch>
                      <a:fillRect/>
                    </a:stretch>
                  </pic:blipFill>
                  <pic:spPr>
                    <a:xfrm>
                      <a:off x="0" y="0"/>
                      <a:ext cx="4176080" cy="985453"/>
                    </a:xfrm>
                    <a:prstGeom prst="rect">
                      <a:avLst/>
                    </a:prstGeom>
                  </pic:spPr>
                </pic:pic>
              </a:graphicData>
            </a:graphic>
          </wp:inline>
        </w:drawing>
      </w:r>
    </w:p>
    <w:p w14:paraId="37772A98" w14:textId="2286CA0C" w:rsidR="002B6928" w:rsidRDefault="00311112" w:rsidP="00311112">
      <w:pPr>
        <w:jc w:val="center"/>
        <w:rPr>
          <w:b/>
          <w:bCs/>
          <w:sz w:val="20"/>
          <w:szCs w:val="20"/>
        </w:rPr>
      </w:pPr>
      <w:r w:rsidRPr="00311112">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55</w:t>
      </w:r>
      <w:r w:rsidR="00D471BA">
        <w:rPr>
          <w:b/>
          <w:bCs/>
          <w:sz w:val="20"/>
          <w:szCs w:val="20"/>
        </w:rPr>
        <w:fldChar w:fldCharType="end"/>
      </w:r>
      <w:r w:rsidRPr="00311112">
        <w:rPr>
          <w:b/>
          <w:bCs/>
          <w:sz w:val="20"/>
          <w:szCs w:val="20"/>
        </w:rPr>
        <w:t xml:space="preserve"> — (Informative) Included direct and indirect requirements and recommendations of the Conceptual Sample schema — Sampler requirements class.</w:t>
      </w:r>
    </w:p>
    <w:p w14:paraId="21D8CF43" w14:textId="2E358ED1" w:rsidR="00311112" w:rsidRDefault="00F0125E" w:rsidP="00F0125E">
      <w:pPr>
        <w:pStyle w:val="Heading3"/>
      </w:pPr>
      <w:r w:rsidRPr="00F0125E">
        <w:lastRenderedPageBreak/>
        <w:t>Interface Sampler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0125E" w14:paraId="23CE5B69" w14:textId="77777777" w:rsidTr="00F0125E">
        <w:tc>
          <w:tcPr>
            <w:tcW w:w="4526" w:type="dxa"/>
            <w:shd w:val="clear" w:color="auto" w:fill="auto"/>
            <w:tcMar>
              <w:top w:w="100" w:type="dxa"/>
              <w:left w:w="100" w:type="dxa"/>
              <w:bottom w:w="100" w:type="dxa"/>
              <w:right w:w="100" w:type="dxa"/>
            </w:tcMar>
          </w:tcPr>
          <w:p w14:paraId="42632180" w14:textId="77777777" w:rsidR="00F0125E" w:rsidRDefault="00F0125E"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/Sampler/Sampler-</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7008FC92" w14:textId="77777777" w:rsidR="00F0125E" w:rsidRDefault="00F0125E" w:rsidP="001A5B74">
            <w:pPr>
              <w:spacing w:before="240"/>
              <w:rPr>
                <w:sz w:val="20"/>
                <w:szCs w:val="20"/>
              </w:rPr>
            </w:pPr>
            <w:r>
              <w:rPr>
                <w:sz w:val="20"/>
                <w:szCs w:val="20"/>
              </w:rPr>
              <w:t xml:space="preserve">A </w:t>
            </w:r>
            <w:r>
              <w:rPr>
                <w:b/>
                <w:sz w:val="20"/>
                <w:szCs w:val="20"/>
              </w:rPr>
              <w:t xml:space="preserve">Sampler </w:t>
            </w:r>
            <w:r>
              <w:rPr>
                <w:sz w:val="20"/>
                <w:szCs w:val="20"/>
              </w:rPr>
              <w:t xml:space="preserve">is a device or entity (including humans) that is used by, or implements, a </w:t>
            </w:r>
            <w:proofErr w:type="spellStart"/>
            <w:r>
              <w:rPr>
                <w:b/>
                <w:sz w:val="20"/>
                <w:szCs w:val="20"/>
              </w:rPr>
              <w:t>SamplingProcedure</w:t>
            </w:r>
            <w:proofErr w:type="spellEnd"/>
            <w:r>
              <w:rPr>
                <w:b/>
                <w:sz w:val="20"/>
                <w:szCs w:val="20"/>
              </w:rPr>
              <w:t xml:space="preserve"> </w:t>
            </w:r>
            <w:r>
              <w:rPr>
                <w:sz w:val="20"/>
                <w:szCs w:val="20"/>
              </w:rPr>
              <w:t xml:space="preserve">to create or transform one or more </w:t>
            </w:r>
            <w:r>
              <w:rPr>
                <w:b/>
                <w:sz w:val="20"/>
                <w:szCs w:val="20"/>
              </w:rPr>
              <w:t>Sample</w:t>
            </w:r>
            <w:r>
              <w:rPr>
                <w:sz w:val="20"/>
                <w:szCs w:val="20"/>
              </w:rPr>
              <w:t>(s).</w:t>
            </w:r>
          </w:p>
        </w:tc>
      </w:tr>
    </w:tbl>
    <w:p w14:paraId="57B4C5BC" w14:textId="3C5B32EC" w:rsidR="00F0125E" w:rsidRDefault="00F0125E" w:rsidP="00F0125E">
      <w:pPr>
        <w:rPr>
          <w:lang w:eastAsia="ja-JP"/>
        </w:rPr>
      </w:pPr>
    </w:p>
    <w:p w14:paraId="4BBEEF9A" w14:textId="77777777" w:rsidR="00E01F9E" w:rsidRDefault="00E01F9E" w:rsidP="00E01F9E">
      <w:pPr>
        <w:rPr>
          <w:lang w:eastAsia="ja-JP"/>
        </w:rPr>
      </w:pPr>
      <w:r>
        <w:rPr>
          <w:lang w:eastAsia="ja-JP"/>
        </w:rPr>
        <w:t>EXAMPLES</w:t>
      </w:r>
    </w:p>
    <w:p w14:paraId="76FAD131" w14:textId="77765884" w:rsidR="00E01F9E" w:rsidRDefault="00E01F9E" w:rsidP="00220B53">
      <w:pPr>
        <w:pStyle w:val="ListParagraph"/>
        <w:numPr>
          <w:ilvl w:val="0"/>
          <w:numId w:val="21"/>
        </w:numPr>
        <w:rPr>
          <w:lang w:eastAsia="ja-JP"/>
        </w:rPr>
      </w:pPr>
      <w:r>
        <w:rPr>
          <w:lang w:eastAsia="ja-JP"/>
        </w:rPr>
        <w:t xml:space="preserve">A ball mill, diamond drill, hammer, </w:t>
      </w:r>
    </w:p>
    <w:p w14:paraId="0F38345F" w14:textId="32F1256F" w:rsidR="00E01F9E" w:rsidRDefault="00E01F9E" w:rsidP="00220B53">
      <w:pPr>
        <w:pStyle w:val="ListParagraph"/>
        <w:numPr>
          <w:ilvl w:val="0"/>
          <w:numId w:val="21"/>
        </w:numPr>
        <w:rPr>
          <w:lang w:eastAsia="ja-JP"/>
        </w:rPr>
      </w:pPr>
      <w:r>
        <w:rPr>
          <w:lang w:eastAsia="ja-JP"/>
        </w:rPr>
        <w:t xml:space="preserve">hypodermic syringe and needle, </w:t>
      </w:r>
    </w:p>
    <w:p w14:paraId="7A3DE5D1" w14:textId="70357592" w:rsidR="00E01F9E" w:rsidRPr="00917C89" w:rsidRDefault="00E01F9E" w:rsidP="00220B53">
      <w:pPr>
        <w:pStyle w:val="ListParagraph"/>
        <w:numPr>
          <w:ilvl w:val="0"/>
          <w:numId w:val="21"/>
        </w:numPr>
        <w:rPr>
          <w:lang w:eastAsia="ja-JP"/>
        </w:rPr>
      </w:pPr>
      <w:proofErr w:type="gramStart"/>
      <w:r w:rsidRPr="00917C89">
        <w:rPr>
          <w:lang w:eastAsia="ja-JP"/>
        </w:rPr>
        <w:t>image</w:t>
      </w:r>
      <w:proofErr w:type="gramEnd"/>
      <w:r w:rsidRPr="00917C89">
        <w:rPr>
          <w:lang w:eastAsia="ja-JP"/>
        </w:rPr>
        <w:t xml:space="preserve"> </w:t>
      </w:r>
      <w:proofErr w:type="spellStart"/>
      <w:r w:rsidRPr="00917C89">
        <w:rPr>
          <w:lang w:eastAsia="ja-JP"/>
        </w:rPr>
        <w:t>sensor</w:t>
      </w:r>
      <w:proofErr w:type="spellEnd"/>
      <w:r w:rsidRPr="00917C89">
        <w:rPr>
          <w:lang w:eastAsia="ja-JP"/>
        </w:rPr>
        <w:t xml:space="preserve">, a </w:t>
      </w:r>
      <w:proofErr w:type="spellStart"/>
      <w:r w:rsidRPr="00917C89">
        <w:rPr>
          <w:lang w:eastAsia="ja-JP"/>
        </w:rPr>
        <w:t>soil</w:t>
      </w:r>
      <w:proofErr w:type="spellEnd"/>
      <w:r w:rsidRPr="00917C89">
        <w:rPr>
          <w:lang w:eastAsia="ja-JP"/>
        </w:rPr>
        <w:t xml:space="preserve"> </w:t>
      </w:r>
      <w:proofErr w:type="spellStart"/>
      <w:r w:rsidRPr="00917C89">
        <w:rPr>
          <w:lang w:eastAsia="ja-JP"/>
        </w:rPr>
        <w:t>auger</w:t>
      </w:r>
      <w:proofErr w:type="spellEnd"/>
      <w:r w:rsidRPr="00917C89">
        <w:rPr>
          <w:lang w:eastAsia="ja-JP"/>
        </w:rPr>
        <w:t>,</w:t>
      </w:r>
    </w:p>
    <w:p w14:paraId="11BD6865" w14:textId="69B51931" w:rsidR="00E01F9E" w:rsidRDefault="00E01F9E" w:rsidP="00220B53">
      <w:pPr>
        <w:pStyle w:val="ListParagraph"/>
        <w:numPr>
          <w:ilvl w:val="0"/>
          <w:numId w:val="21"/>
        </w:numPr>
        <w:rPr>
          <w:lang w:eastAsia="ja-JP"/>
        </w:rPr>
      </w:pPr>
      <w:r>
        <w:rPr>
          <w:lang w:eastAsia="ja-JP"/>
        </w:rPr>
        <w:t>a human being.</w:t>
      </w:r>
    </w:p>
    <w:p w14:paraId="74201A5E" w14:textId="1F6D1C2E" w:rsidR="008913AD" w:rsidRDefault="008913AD" w:rsidP="008913AD">
      <w:pPr>
        <w:rPr>
          <w:lang w:eastAsia="ja-JP"/>
        </w:rPr>
      </w:pPr>
      <w:r>
        <w:rPr>
          <w:lang w:eastAsia="ja-JP"/>
        </w:rPr>
        <w:t xml:space="preserve">NOTE </w:t>
      </w:r>
      <w:r>
        <w:rPr>
          <w:lang w:eastAsia="ja-JP"/>
        </w:rPr>
        <w:tab/>
      </w:r>
      <w:r>
        <w:rPr>
          <w:lang w:eastAsia="ja-JP"/>
        </w:rPr>
        <w:tab/>
        <w:t>All the examples above can act as sampling devices (i.e., be Samplers). However, sometimes the distinction between the Sampler and the Sensor is not evident, as they are packaged as a unit. A Sampler need not be a physical device.</w:t>
      </w:r>
    </w:p>
    <w:p w14:paraId="639455C6" w14:textId="6A998C38" w:rsidR="00E01F9E" w:rsidRDefault="00D754EA" w:rsidP="00D754EA">
      <w:pPr>
        <w:pStyle w:val="Heading3"/>
      </w:pPr>
      <w:r w:rsidRPr="00D754EA">
        <w:t>Association sampling</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754EA" w14:paraId="09199F80" w14:textId="77777777" w:rsidTr="00D754EA">
        <w:tc>
          <w:tcPr>
            <w:tcW w:w="4526" w:type="dxa"/>
            <w:shd w:val="clear" w:color="auto" w:fill="auto"/>
            <w:tcMar>
              <w:top w:w="100" w:type="dxa"/>
              <w:left w:w="100" w:type="dxa"/>
              <w:bottom w:w="100" w:type="dxa"/>
              <w:right w:w="100" w:type="dxa"/>
            </w:tcMar>
          </w:tcPr>
          <w:p w14:paraId="035CDF7C" w14:textId="77777777" w:rsidR="00D754EA" w:rsidRDefault="00D754EA"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/Sampler/sampling-</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1CF65378" w14:textId="77777777" w:rsidR="00D754EA" w:rsidRDefault="00D754EA" w:rsidP="001A5B74">
            <w:pPr>
              <w:spacing w:before="240"/>
              <w:rPr>
                <w:sz w:val="20"/>
                <w:szCs w:val="20"/>
              </w:rPr>
            </w:pPr>
            <w:r>
              <w:rPr>
                <w:sz w:val="20"/>
                <w:szCs w:val="20"/>
              </w:rPr>
              <w:t xml:space="preserve">The </w:t>
            </w:r>
            <w:r>
              <w:rPr>
                <w:b/>
                <w:sz w:val="20"/>
                <w:szCs w:val="20"/>
              </w:rPr>
              <w:t>Sampling</w:t>
            </w:r>
            <w:r>
              <w:rPr>
                <w:sz w:val="20"/>
                <w:szCs w:val="20"/>
              </w:rPr>
              <w:t xml:space="preserve"> act performed by the </w:t>
            </w:r>
            <w:r>
              <w:rPr>
                <w:b/>
                <w:sz w:val="20"/>
                <w:szCs w:val="20"/>
              </w:rPr>
              <w:t>Sampler</w:t>
            </w:r>
            <w:r>
              <w:rPr>
                <w:sz w:val="20"/>
                <w:szCs w:val="20"/>
              </w:rPr>
              <w:t>.</w:t>
            </w:r>
          </w:p>
          <w:p w14:paraId="30ECD7A5" w14:textId="63B9F753" w:rsidR="00D754EA" w:rsidRDefault="00D754EA" w:rsidP="001A5B74">
            <w:pPr>
              <w:spacing w:before="240"/>
              <w:rPr>
                <w:sz w:val="20"/>
                <w:szCs w:val="20"/>
              </w:rPr>
            </w:pPr>
            <w:r>
              <w:rPr>
                <w:sz w:val="20"/>
                <w:szCs w:val="20"/>
              </w:rPr>
              <w:t xml:space="preserve">If </w:t>
            </w:r>
            <w:r>
              <w:rPr>
                <w:b/>
                <w:sz w:val="20"/>
                <w:szCs w:val="20"/>
              </w:rPr>
              <w:t>Sampling</w:t>
            </w:r>
            <w:r w:rsidR="00693CB6" w:rsidRPr="00693CB6">
              <w:rPr>
                <w:bCs/>
                <w:sz w:val="20"/>
                <w:szCs w:val="20"/>
              </w:rPr>
              <w:t>(</w:t>
            </w:r>
            <w:r w:rsidRPr="00693CB6">
              <w:rPr>
                <w:bCs/>
                <w:sz w:val="20"/>
                <w:szCs w:val="20"/>
              </w:rPr>
              <w:t>s</w:t>
            </w:r>
            <w:r w:rsidR="00693CB6" w:rsidRPr="00693CB6">
              <w:rPr>
                <w:bCs/>
                <w:sz w:val="20"/>
                <w:szCs w:val="20"/>
              </w:rPr>
              <w:t>)</w:t>
            </w:r>
            <w:r>
              <w:rPr>
                <w:b/>
                <w:sz w:val="20"/>
                <w:szCs w:val="20"/>
              </w:rPr>
              <w:t xml:space="preserve"> </w:t>
            </w:r>
            <w:r>
              <w:rPr>
                <w:sz w:val="20"/>
                <w:szCs w:val="20"/>
              </w:rPr>
              <w:t xml:space="preserve">are described they SHALL be referred to using the association with the role </w:t>
            </w:r>
            <w:r>
              <w:rPr>
                <w:b/>
                <w:sz w:val="20"/>
                <w:szCs w:val="20"/>
              </w:rPr>
              <w:t>sampling</w:t>
            </w:r>
            <w:r>
              <w:rPr>
                <w:sz w:val="20"/>
                <w:szCs w:val="20"/>
              </w:rPr>
              <w:t>.</w:t>
            </w:r>
          </w:p>
        </w:tc>
      </w:tr>
    </w:tbl>
    <w:p w14:paraId="1FA5389B" w14:textId="70521EC4" w:rsidR="00D754EA" w:rsidRDefault="00D754EA" w:rsidP="00D754EA">
      <w:pPr>
        <w:rPr>
          <w:lang w:eastAsia="ja-JP"/>
        </w:rPr>
      </w:pPr>
    </w:p>
    <w:p w14:paraId="19732976" w14:textId="2E850E85" w:rsidR="00693CB6" w:rsidRDefault="00611F60" w:rsidP="00611F60">
      <w:pPr>
        <w:pStyle w:val="Heading3"/>
      </w:pPr>
      <w:r w:rsidRPr="00611F60">
        <w:t xml:space="preserve">Association </w:t>
      </w:r>
      <w:proofErr w:type="spellStart"/>
      <w:r w:rsidRPr="00611F60">
        <w:t>implementedProcedure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611F60" w14:paraId="6A0B2604" w14:textId="77777777" w:rsidTr="00611F60">
        <w:tc>
          <w:tcPr>
            <w:tcW w:w="4526" w:type="dxa"/>
            <w:shd w:val="clear" w:color="auto" w:fill="auto"/>
            <w:tcMar>
              <w:top w:w="100" w:type="dxa"/>
              <w:left w:w="100" w:type="dxa"/>
              <w:bottom w:w="100" w:type="dxa"/>
              <w:right w:w="100" w:type="dxa"/>
            </w:tcMar>
          </w:tcPr>
          <w:p w14:paraId="1D5922AD" w14:textId="77777777" w:rsidR="00611F60" w:rsidRDefault="00611F60"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/Sampler/</w:t>
            </w:r>
            <w:proofErr w:type="spellStart"/>
            <w:r>
              <w:rPr>
                <w:sz w:val="20"/>
                <w:szCs w:val="20"/>
              </w:rPr>
              <w:t>implementedProcedure-sem</w:t>
            </w:r>
            <w:proofErr w:type="spellEnd"/>
          </w:p>
        </w:tc>
        <w:tc>
          <w:tcPr>
            <w:tcW w:w="5245" w:type="dxa"/>
            <w:shd w:val="clear" w:color="auto" w:fill="auto"/>
            <w:tcMar>
              <w:top w:w="100" w:type="dxa"/>
              <w:left w:w="100" w:type="dxa"/>
              <w:bottom w:w="100" w:type="dxa"/>
              <w:right w:w="100" w:type="dxa"/>
            </w:tcMar>
          </w:tcPr>
          <w:p w14:paraId="7F94125F" w14:textId="77777777" w:rsidR="00611F60" w:rsidRDefault="00611F60" w:rsidP="001A5B74">
            <w:pPr>
              <w:spacing w:before="240"/>
              <w:rPr>
                <w:sz w:val="20"/>
                <w:szCs w:val="20"/>
              </w:rPr>
            </w:pPr>
            <w:r>
              <w:rPr>
                <w:sz w:val="20"/>
                <w:szCs w:val="20"/>
              </w:rPr>
              <w:t xml:space="preserve">The </w:t>
            </w:r>
            <w:r>
              <w:rPr>
                <w:b/>
                <w:sz w:val="20"/>
                <w:szCs w:val="20"/>
              </w:rPr>
              <w:t>Procedure</w:t>
            </w:r>
            <w:r>
              <w:rPr>
                <w:sz w:val="20"/>
                <w:szCs w:val="20"/>
              </w:rPr>
              <w:t xml:space="preserve"> implemented by the </w:t>
            </w:r>
            <w:r>
              <w:rPr>
                <w:b/>
                <w:sz w:val="20"/>
                <w:szCs w:val="20"/>
              </w:rPr>
              <w:t>Sampler</w:t>
            </w:r>
            <w:r>
              <w:rPr>
                <w:sz w:val="20"/>
                <w:szCs w:val="20"/>
              </w:rPr>
              <w:t>.</w:t>
            </w:r>
          </w:p>
          <w:p w14:paraId="6E91CA4F" w14:textId="28E332F5" w:rsidR="00611F60" w:rsidRDefault="00611F60" w:rsidP="001A5B74">
            <w:pPr>
              <w:spacing w:before="240"/>
              <w:rPr>
                <w:sz w:val="20"/>
                <w:szCs w:val="20"/>
              </w:rPr>
            </w:pPr>
            <w:r>
              <w:rPr>
                <w:sz w:val="20"/>
                <w:szCs w:val="20"/>
              </w:rPr>
              <w:t xml:space="preserve">If </w:t>
            </w:r>
            <w:r>
              <w:rPr>
                <w:b/>
                <w:sz w:val="20"/>
                <w:szCs w:val="20"/>
              </w:rPr>
              <w:t>Procedure</w:t>
            </w:r>
            <w:r w:rsidR="005922F1" w:rsidRPr="005922F1">
              <w:rPr>
                <w:bCs/>
                <w:sz w:val="20"/>
                <w:szCs w:val="20"/>
              </w:rPr>
              <w:t>(</w:t>
            </w:r>
            <w:r w:rsidRPr="005922F1">
              <w:rPr>
                <w:bCs/>
                <w:sz w:val="20"/>
                <w:szCs w:val="20"/>
              </w:rPr>
              <w:t>s</w:t>
            </w:r>
            <w:r w:rsidR="005922F1" w:rsidRPr="005922F1">
              <w:rPr>
                <w:bCs/>
                <w:sz w:val="20"/>
                <w:szCs w:val="20"/>
              </w:rPr>
              <w:t>)</w:t>
            </w:r>
            <w:r>
              <w:rPr>
                <w:b/>
                <w:sz w:val="20"/>
                <w:szCs w:val="20"/>
              </w:rPr>
              <w:t xml:space="preserve"> </w:t>
            </w:r>
            <w:r>
              <w:rPr>
                <w:sz w:val="20"/>
                <w:szCs w:val="20"/>
              </w:rPr>
              <w:t xml:space="preserve">are described they SHALL be referred to using the association with the role </w:t>
            </w:r>
            <w:proofErr w:type="spellStart"/>
            <w:r>
              <w:rPr>
                <w:b/>
                <w:sz w:val="20"/>
                <w:szCs w:val="20"/>
              </w:rPr>
              <w:t>implementedProcedure</w:t>
            </w:r>
            <w:proofErr w:type="spellEnd"/>
            <w:r>
              <w:rPr>
                <w:sz w:val="20"/>
                <w:szCs w:val="20"/>
              </w:rPr>
              <w:t>.</w:t>
            </w:r>
          </w:p>
        </w:tc>
      </w:tr>
    </w:tbl>
    <w:p w14:paraId="418AD2C4" w14:textId="121D066A" w:rsidR="00611F60" w:rsidRDefault="00611F60" w:rsidP="00611F60">
      <w:pPr>
        <w:rPr>
          <w:lang w:eastAsia="ja-JP"/>
        </w:rPr>
      </w:pPr>
    </w:p>
    <w:p w14:paraId="7E8BBD89" w14:textId="7E847BA6" w:rsidR="000A140B" w:rsidRDefault="000A140B" w:rsidP="000A140B">
      <w:pPr>
        <w:pStyle w:val="Heading2"/>
      </w:pPr>
      <w:bookmarkStart w:id="393" w:name="_Toc72768902"/>
      <w:proofErr w:type="spellStart"/>
      <w:r w:rsidRPr="000A140B">
        <w:t>PreparationStep</w:t>
      </w:r>
      <w:bookmarkEnd w:id="393"/>
      <w:proofErr w:type="spellEnd"/>
    </w:p>
    <w:p w14:paraId="3B887B21" w14:textId="6AF655C0" w:rsidR="000A140B" w:rsidRDefault="000A140B" w:rsidP="000A140B">
      <w:pPr>
        <w:pStyle w:val="Heading3"/>
      </w:pPr>
      <w:proofErr w:type="spellStart"/>
      <w:r w:rsidRPr="000A140B">
        <w:t>PreparationStep</w:t>
      </w:r>
      <w:proofErr w:type="spellEnd"/>
      <w:r w:rsidRPr="000A140B">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0A140B" w14:paraId="11B3CCF0" w14:textId="77777777" w:rsidTr="000A140B">
        <w:tc>
          <w:tcPr>
            <w:tcW w:w="2258" w:type="dxa"/>
            <w:shd w:val="clear" w:color="auto" w:fill="auto"/>
            <w:tcMar>
              <w:top w:w="100" w:type="dxa"/>
              <w:left w:w="100" w:type="dxa"/>
              <w:bottom w:w="100" w:type="dxa"/>
              <w:right w:w="100" w:type="dxa"/>
            </w:tcMar>
          </w:tcPr>
          <w:p w14:paraId="06FB302D" w14:textId="77777777" w:rsidR="000A140B" w:rsidRDefault="000A140B"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D73E20C" w14:textId="77777777" w:rsidR="000A140B" w:rsidRDefault="000A140B"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PreparationStep</w:t>
            </w:r>
            <w:proofErr w:type="spellEnd"/>
          </w:p>
        </w:tc>
      </w:tr>
      <w:tr w:rsidR="000A140B" w14:paraId="09D480F6" w14:textId="77777777" w:rsidTr="000A140B">
        <w:tc>
          <w:tcPr>
            <w:tcW w:w="2258" w:type="dxa"/>
            <w:shd w:val="clear" w:color="auto" w:fill="auto"/>
            <w:tcMar>
              <w:top w:w="100" w:type="dxa"/>
              <w:left w:w="100" w:type="dxa"/>
              <w:bottom w:w="100" w:type="dxa"/>
              <w:right w:w="100" w:type="dxa"/>
            </w:tcMar>
          </w:tcPr>
          <w:p w14:paraId="39C9E04A" w14:textId="77777777" w:rsidR="000A140B" w:rsidRDefault="000A140B"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0AE4D34" w14:textId="77777777" w:rsidR="000A140B" w:rsidRDefault="000A140B" w:rsidP="001A5B74">
            <w:pPr>
              <w:widowControl w:val="0"/>
              <w:spacing w:line="240" w:lineRule="auto"/>
              <w:rPr>
                <w:sz w:val="20"/>
                <w:szCs w:val="20"/>
              </w:rPr>
            </w:pPr>
            <w:r>
              <w:rPr>
                <w:sz w:val="20"/>
                <w:szCs w:val="20"/>
              </w:rPr>
              <w:t>Conceptual model</w:t>
            </w:r>
          </w:p>
        </w:tc>
      </w:tr>
      <w:tr w:rsidR="000A140B" w14:paraId="75371A63" w14:textId="77777777" w:rsidTr="000A140B">
        <w:tc>
          <w:tcPr>
            <w:tcW w:w="2258" w:type="dxa"/>
            <w:shd w:val="clear" w:color="auto" w:fill="auto"/>
            <w:tcMar>
              <w:top w:w="100" w:type="dxa"/>
              <w:left w:w="100" w:type="dxa"/>
              <w:bottom w:w="100" w:type="dxa"/>
              <w:right w:w="100" w:type="dxa"/>
            </w:tcMar>
          </w:tcPr>
          <w:p w14:paraId="38641244" w14:textId="77777777" w:rsidR="000A140B" w:rsidRDefault="000A140B" w:rsidP="001A5B74">
            <w:pPr>
              <w:widowControl w:val="0"/>
              <w:spacing w:line="240" w:lineRule="auto"/>
              <w:rPr>
                <w:sz w:val="20"/>
                <w:szCs w:val="20"/>
              </w:rPr>
            </w:pPr>
            <w:r>
              <w:rPr>
                <w:sz w:val="20"/>
                <w:szCs w:val="20"/>
              </w:rPr>
              <w:lastRenderedPageBreak/>
              <w:t>Name</w:t>
            </w:r>
          </w:p>
        </w:tc>
        <w:tc>
          <w:tcPr>
            <w:tcW w:w="7513" w:type="dxa"/>
            <w:shd w:val="clear" w:color="auto" w:fill="auto"/>
            <w:tcMar>
              <w:top w:w="100" w:type="dxa"/>
              <w:left w:w="100" w:type="dxa"/>
              <w:bottom w:w="100" w:type="dxa"/>
              <w:right w:w="100" w:type="dxa"/>
            </w:tcMar>
          </w:tcPr>
          <w:p w14:paraId="721D9DAE" w14:textId="77777777" w:rsidR="000A140B" w:rsidRDefault="000A140B" w:rsidP="001A5B74">
            <w:pPr>
              <w:widowControl w:val="0"/>
              <w:spacing w:line="240" w:lineRule="auto"/>
              <w:rPr>
                <w:sz w:val="20"/>
                <w:szCs w:val="20"/>
              </w:rPr>
            </w:pPr>
            <w:r>
              <w:rPr>
                <w:sz w:val="20"/>
                <w:szCs w:val="20"/>
              </w:rPr>
              <w:t xml:space="preserve">Conceptual Sample - </w:t>
            </w:r>
            <w:proofErr w:type="spellStart"/>
            <w:r>
              <w:rPr>
                <w:sz w:val="20"/>
                <w:szCs w:val="20"/>
              </w:rPr>
              <w:t>PreparationStep</w:t>
            </w:r>
            <w:proofErr w:type="spellEnd"/>
          </w:p>
        </w:tc>
      </w:tr>
      <w:tr w:rsidR="000A140B" w14:paraId="38C80411" w14:textId="77777777" w:rsidTr="000A140B">
        <w:tc>
          <w:tcPr>
            <w:tcW w:w="2258" w:type="dxa"/>
            <w:shd w:val="clear" w:color="auto" w:fill="auto"/>
            <w:tcMar>
              <w:top w:w="100" w:type="dxa"/>
              <w:left w:w="100" w:type="dxa"/>
              <w:bottom w:w="100" w:type="dxa"/>
              <w:right w:w="100" w:type="dxa"/>
            </w:tcMar>
          </w:tcPr>
          <w:p w14:paraId="5DFC43AC" w14:textId="77777777" w:rsidR="000A140B" w:rsidRDefault="000A140B"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1BCF321" w14:textId="77777777" w:rsidR="000A140B" w:rsidRDefault="000A140B" w:rsidP="001A5B74">
            <w:pPr>
              <w:widowControl w:val="0"/>
              <w:spacing w:line="240" w:lineRule="auto"/>
              <w:rPr>
                <w:sz w:val="20"/>
                <w:szCs w:val="20"/>
              </w:rPr>
            </w:pPr>
            <w:r>
              <w:rPr>
                <w:sz w:val="20"/>
                <w:szCs w:val="20"/>
              </w:rPr>
              <w:t>ISO 19103:2015 Geographic information – Conceptual schema language, UML2 conformance class</w:t>
            </w:r>
          </w:p>
        </w:tc>
      </w:tr>
      <w:tr w:rsidR="000A140B" w14:paraId="2BCD81CC" w14:textId="77777777" w:rsidTr="000A140B">
        <w:tc>
          <w:tcPr>
            <w:tcW w:w="2258" w:type="dxa"/>
            <w:shd w:val="clear" w:color="auto" w:fill="auto"/>
            <w:tcMar>
              <w:top w:w="100" w:type="dxa"/>
              <w:left w:w="100" w:type="dxa"/>
              <w:bottom w:w="100" w:type="dxa"/>
              <w:right w:w="100" w:type="dxa"/>
            </w:tcMar>
          </w:tcPr>
          <w:p w14:paraId="6C50DA2A" w14:textId="77777777" w:rsidR="000A140B" w:rsidRDefault="000A140B"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74CE5CDD" w14:textId="77777777" w:rsidR="000A140B" w:rsidRDefault="000A140B"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PreparationStep</w:t>
            </w:r>
            <w:proofErr w:type="spellEnd"/>
            <w:r>
              <w:rPr>
                <w:sz w:val="20"/>
                <w:szCs w:val="20"/>
              </w:rPr>
              <w:t>/</w:t>
            </w:r>
            <w:proofErr w:type="spellStart"/>
            <w:r>
              <w:rPr>
                <w:sz w:val="20"/>
                <w:szCs w:val="20"/>
              </w:rPr>
              <w:t>PreparationStep-sem</w:t>
            </w:r>
            <w:proofErr w:type="spellEnd"/>
          </w:p>
        </w:tc>
      </w:tr>
      <w:tr w:rsidR="000A140B" w14:paraId="361BAA6A" w14:textId="77777777" w:rsidTr="000A140B">
        <w:tc>
          <w:tcPr>
            <w:tcW w:w="2258" w:type="dxa"/>
            <w:shd w:val="clear" w:color="auto" w:fill="auto"/>
            <w:tcMar>
              <w:top w:w="100" w:type="dxa"/>
              <w:left w:w="100" w:type="dxa"/>
              <w:bottom w:w="100" w:type="dxa"/>
              <w:right w:w="100" w:type="dxa"/>
            </w:tcMar>
          </w:tcPr>
          <w:p w14:paraId="05F93E2A" w14:textId="77777777" w:rsidR="000A140B" w:rsidRDefault="000A140B"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5D27692" w14:textId="77777777" w:rsidR="000A140B" w:rsidRDefault="000A140B"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PreparationStep</w:t>
            </w:r>
            <w:proofErr w:type="spellEnd"/>
            <w:r>
              <w:rPr>
                <w:sz w:val="20"/>
                <w:szCs w:val="20"/>
              </w:rPr>
              <w:t>/</w:t>
            </w:r>
            <w:proofErr w:type="spellStart"/>
            <w:r>
              <w:rPr>
                <w:sz w:val="20"/>
                <w:szCs w:val="20"/>
              </w:rPr>
              <w:t>processingDetails-sem</w:t>
            </w:r>
            <w:proofErr w:type="spellEnd"/>
          </w:p>
        </w:tc>
      </w:tr>
      <w:tr w:rsidR="000A140B" w14:paraId="055B4F72" w14:textId="77777777" w:rsidTr="000A140B">
        <w:tc>
          <w:tcPr>
            <w:tcW w:w="2258" w:type="dxa"/>
            <w:shd w:val="clear" w:color="auto" w:fill="auto"/>
            <w:tcMar>
              <w:top w:w="100" w:type="dxa"/>
              <w:left w:w="100" w:type="dxa"/>
              <w:bottom w:w="100" w:type="dxa"/>
              <w:right w:w="100" w:type="dxa"/>
            </w:tcMar>
          </w:tcPr>
          <w:p w14:paraId="5E656325" w14:textId="77777777" w:rsidR="000A140B" w:rsidRDefault="000A140B"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72997CF2" w14:textId="77777777" w:rsidR="000A140B" w:rsidRDefault="000A140B"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PreparationStep</w:t>
            </w:r>
            <w:proofErr w:type="spellEnd"/>
            <w:r>
              <w:rPr>
                <w:sz w:val="20"/>
                <w:szCs w:val="20"/>
              </w:rPr>
              <w:t>/</w:t>
            </w:r>
            <w:proofErr w:type="spellStart"/>
            <w:r>
              <w:rPr>
                <w:sz w:val="20"/>
                <w:szCs w:val="20"/>
              </w:rPr>
              <w:t>preparedSample-sem</w:t>
            </w:r>
            <w:proofErr w:type="spellEnd"/>
          </w:p>
        </w:tc>
      </w:tr>
    </w:tbl>
    <w:p w14:paraId="0744A289" w14:textId="196559E9" w:rsidR="000A140B" w:rsidRDefault="000A140B" w:rsidP="000A140B">
      <w:pPr>
        <w:rPr>
          <w:lang w:eastAsia="ja-JP"/>
        </w:rPr>
      </w:pPr>
    </w:p>
    <w:p w14:paraId="748213C5" w14:textId="77777777" w:rsidR="0018668C" w:rsidRDefault="0018668C" w:rsidP="0018668C">
      <w:pPr>
        <w:keepNext/>
      </w:pPr>
      <w:r>
        <w:rPr>
          <w:noProof/>
          <w:lang w:val="fr-FR" w:eastAsia="fr-FR"/>
        </w:rPr>
        <w:drawing>
          <wp:inline distT="0" distB="0" distL="0" distR="0" wp14:anchorId="4FFCC38A" wp14:editId="00BA1D6B">
            <wp:extent cx="4822722" cy="1018356"/>
            <wp:effectExtent l="0" t="0" r="3810" b="0"/>
            <wp:docPr id="63" name="Graphic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Graphic 63"/>
                    <pic:cNvPicPr/>
                  </pic:nvPicPr>
                  <pic:blipFill>
                    <a:blip r:embed="rId126">
                      <a:extLst>
                        <a:ext uri="{28A0092B-C50C-407E-A947-70E740481C1C}">
                          <a14:useLocalDpi xmlns:a14="http://schemas.microsoft.com/office/drawing/2010/main"/>
                        </a:ext>
                        <a:ext uri="{96DAC541-7B7A-43D3-8B79-37D633B846F1}">
                          <asvg:svgBlip xmlns:asvg="http://schemas.microsoft.com/office/drawing/2016/SVG/main" r:embed="rId127"/>
                        </a:ext>
                      </a:extLst>
                    </a:blip>
                    <a:stretch>
                      <a:fillRect/>
                    </a:stretch>
                  </pic:blipFill>
                  <pic:spPr>
                    <a:xfrm>
                      <a:off x="0" y="0"/>
                      <a:ext cx="4866761" cy="1027655"/>
                    </a:xfrm>
                    <a:prstGeom prst="rect">
                      <a:avLst/>
                    </a:prstGeom>
                  </pic:spPr>
                </pic:pic>
              </a:graphicData>
            </a:graphic>
          </wp:inline>
        </w:drawing>
      </w:r>
    </w:p>
    <w:p w14:paraId="6036F96A" w14:textId="0350BF22" w:rsidR="000A140B" w:rsidRDefault="0018668C" w:rsidP="0018668C">
      <w:pPr>
        <w:jc w:val="center"/>
        <w:rPr>
          <w:b/>
          <w:bCs/>
          <w:sz w:val="20"/>
          <w:szCs w:val="20"/>
        </w:rPr>
      </w:pPr>
      <w:r w:rsidRPr="0018668C">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56</w:t>
      </w:r>
      <w:r w:rsidR="00D471BA">
        <w:rPr>
          <w:b/>
          <w:bCs/>
          <w:sz w:val="20"/>
          <w:szCs w:val="20"/>
        </w:rPr>
        <w:fldChar w:fldCharType="end"/>
      </w:r>
      <w:r w:rsidRPr="0018668C">
        <w:rPr>
          <w:b/>
          <w:bCs/>
          <w:sz w:val="20"/>
          <w:szCs w:val="20"/>
        </w:rPr>
        <w:t xml:space="preserve"> — (Informative) Included direct and indirect requirements and recommendations of the Conceptual Sample schema — </w:t>
      </w:r>
      <w:proofErr w:type="spellStart"/>
      <w:r w:rsidRPr="0018668C">
        <w:rPr>
          <w:b/>
          <w:bCs/>
          <w:sz w:val="20"/>
          <w:szCs w:val="20"/>
        </w:rPr>
        <w:t>PreparationStep</w:t>
      </w:r>
      <w:proofErr w:type="spellEnd"/>
      <w:r w:rsidRPr="0018668C">
        <w:rPr>
          <w:b/>
          <w:bCs/>
          <w:sz w:val="20"/>
          <w:szCs w:val="20"/>
        </w:rPr>
        <w:t xml:space="preserve"> requirements class.</w:t>
      </w:r>
    </w:p>
    <w:p w14:paraId="38954381" w14:textId="1BEFE281" w:rsidR="0018668C" w:rsidRDefault="0031385F" w:rsidP="00CC1BB0">
      <w:pPr>
        <w:pStyle w:val="Heading3"/>
      </w:pPr>
      <w:r w:rsidRPr="0031385F">
        <w:t xml:space="preserve">Interface </w:t>
      </w:r>
      <w:proofErr w:type="spellStart"/>
      <w:r w:rsidRPr="0031385F">
        <w:t>PreparationStep</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31385F" w14:paraId="50306642" w14:textId="77777777" w:rsidTr="0031385F">
        <w:tc>
          <w:tcPr>
            <w:tcW w:w="4526" w:type="dxa"/>
            <w:shd w:val="clear" w:color="auto" w:fill="auto"/>
            <w:tcMar>
              <w:top w:w="100" w:type="dxa"/>
              <w:left w:w="100" w:type="dxa"/>
              <w:bottom w:w="100" w:type="dxa"/>
              <w:right w:w="100" w:type="dxa"/>
            </w:tcMar>
          </w:tcPr>
          <w:p w14:paraId="5DD1AFC5" w14:textId="77777777" w:rsidR="0031385F" w:rsidRDefault="0031385F"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PreparationStep</w:t>
            </w:r>
            <w:proofErr w:type="spellEnd"/>
            <w:r>
              <w:rPr>
                <w:sz w:val="20"/>
                <w:szCs w:val="20"/>
              </w:rPr>
              <w:t>/</w:t>
            </w:r>
            <w:proofErr w:type="spellStart"/>
            <w:r>
              <w:rPr>
                <w:sz w:val="20"/>
                <w:szCs w:val="20"/>
              </w:rPr>
              <w:t>PreparationStep-sem</w:t>
            </w:r>
            <w:proofErr w:type="spellEnd"/>
          </w:p>
        </w:tc>
        <w:tc>
          <w:tcPr>
            <w:tcW w:w="5245" w:type="dxa"/>
            <w:shd w:val="clear" w:color="auto" w:fill="auto"/>
            <w:tcMar>
              <w:top w:w="100" w:type="dxa"/>
              <w:left w:w="100" w:type="dxa"/>
              <w:bottom w:w="100" w:type="dxa"/>
              <w:right w:w="100" w:type="dxa"/>
            </w:tcMar>
          </w:tcPr>
          <w:p w14:paraId="50510B6E" w14:textId="77777777" w:rsidR="0031385F" w:rsidRDefault="0031385F" w:rsidP="001A5B74">
            <w:pPr>
              <w:spacing w:before="240"/>
              <w:rPr>
                <w:sz w:val="20"/>
                <w:szCs w:val="20"/>
              </w:rPr>
            </w:pPr>
            <w:r>
              <w:rPr>
                <w:sz w:val="20"/>
                <w:szCs w:val="20"/>
              </w:rPr>
              <w:t xml:space="preserve">A </w:t>
            </w:r>
            <w:proofErr w:type="spellStart"/>
            <w:r>
              <w:rPr>
                <w:b/>
                <w:sz w:val="20"/>
                <w:szCs w:val="20"/>
              </w:rPr>
              <w:t>PreparationStep</w:t>
            </w:r>
            <w:proofErr w:type="spellEnd"/>
            <w:r>
              <w:rPr>
                <w:b/>
                <w:sz w:val="20"/>
                <w:szCs w:val="20"/>
              </w:rPr>
              <w:t xml:space="preserve"> </w:t>
            </w:r>
            <w:r>
              <w:rPr>
                <w:sz w:val="20"/>
                <w:szCs w:val="20"/>
              </w:rPr>
              <w:t xml:space="preserve">is an individual step pertaining to a </w:t>
            </w:r>
            <w:proofErr w:type="spellStart"/>
            <w:r>
              <w:rPr>
                <w:b/>
                <w:sz w:val="20"/>
                <w:szCs w:val="20"/>
              </w:rPr>
              <w:t>PreparationProcedure</w:t>
            </w:r>
            <w:proofErr w:type="spellEnd"/>
            <w:r>
              <w:rPr>
                <w:sz w:val="20"/>
                <w:szCs w:val="20"/>
              </w:rPr>
              <w:t>.</w:t>
            </w:r>
          </w:p>
        </w:tc>
      </w:tr>
    </w:tbl>
    <w:p w14:paraId="5CD12051" w14:textId="6BA145BB" w:rsidR="0031385F" w:rsidRDefault="0031385F" w:rsidP="0031385F">
      <w:pPr>
        <w:rPr>
          <w:lang w:eastAsia="ja-JP"/>
        </w:rPr>
      </w:pPr>
    </w:p>
    <w:p w14:paraId="24FD0BC0" w14:textId="78583680" w:rsidR="00CC1BB0" w:rsidRDefault="00CC1BB0" w:rsidP="00CC1BB0">
      <w:pPr>
        <w:pStyle w:val="Heading3"/>
      </w:pPr>
      <w:r w:rsidRPr="00CC1BB0">
        <w:t xml:space="preserve">Association </w:t>
      </w:r>
      <w:proofErr w:type="spellStart"/>
      <w:r w:rsidRPr="00CC1BB0">
        <w:t>processingDetails</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C1BB0" w14:paraId="114A5790" w14:textId="77777777" w:rsidTr="00CC1BB0">
        <w:tc>
          <w:tcPr>
            <w:tcW w:w="4526" w:type="dxa"/>
            <w:shd w:val="clear" w:color="auto" w:fill="auto"/>
            <w:tcMar>
              <w:top w:w="100" w:type="dxa"/>
              <w:left w:w="100" w:type="dxa"/>
              <w:bottom w:w="100" w:type="dxa"/>
              <w:right w:w="100" w:type="dxa"/>
            </w:tcMar>
          </w:tcPr>
          <w:p w14:paraId="39B55EDD" w14:textId="77777777" w:rsidR="00CC1BB0" w:rsidRDefault="00CC1BB0"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PreparationStep</w:t>
            </w:r>
            <w:proofErr w:type="spellEnd"/>
            <w:r>
              <w:rPr>
                <w:sz w:val="20"/>
                <w:szCs w:val="20"/>
              </w:rPr>
              <w:t>/</w:t>
            </w:r>
            <w:proofErr w:type="spellStart"/>
            <w:r>
              <w:rPr>
                <w:sz w:val="20"/>
                <w:szCs w:val="20"/>
              </w:rPr>
              <w:t>processingDetails-sem</w:t>
            </w:r>
            <w:proofErr w:type="spellEnd"/>
          </w:p>
        </w:tc>
        <w:tc>
          <w:tcPr>
            <w:tcW w:w="5245" w:type="dxa"/>
            <w:shd w:val="clear" w:color="auto" w:fill="auto"/>
            <w:tcMar>
              <w:top w:w="100" w:type="dxa"/>
              <w:left w:w="100" w:type="dxa"/>
              <w:bottom w:w="100" w:type="dxa"/>
              <w:right w:w="100" w:type="dxa"/>
            </w:tcMar>
          </w:tcPr>
          <w:p w14:paraId="7E051FD8" w14:textId="5FD9BF10" w:rsidR="00CC1BB0" w:rsidRDefault="00CC1BB0" w:rsidP="001A5B74">
            <w:pPr>
              <w:spacing w:before="240"/>
              <w:rPr>
                <w:sz w:val="20"/>
                <w:szCs w:val="20"/>
              </w:rPr>
            </w:pPr>
            <w:r>
              <w:rPr>
                <w:sz w:val="20"/>
                <w:szCs w:val="20"/>
              </w:rPr>
              <w:t xml:space="preserve">A </w:t>
            </w:r>
            <w:proofErr w:type="spellStart"/>
            <w:r>
              <w:rPr>
                <w:b/>
                <w:sz w:val="20"/>
                <w:szCs w:val="20"/>
              </w:rPr>
              <w:t>PreparationProcedure</w:t>
            </w:r>
            <w:proofErr w:type="spellEnd"/>
            <w:r>
              <w:rPr>
                <w:b/>
                <w:sz w:val="20"/>
                <w:szCs w:val="20"/>
              </w:rPr>
              <w:t xml:space="preserve"> </w:t>
            </w:r>
            <w:r>
              <w:rPr>
                <w:sz w:val="20"/>
                <w:szCs w:val="20"/>
              </w:rPr>
              <w:t xml:space="preserve">step performed on the </w:t>
            </w:r>
            <w:r>
              <w:rPr>
                <w:b/>
                <w:sz w:val="20"/>
                <w:szCs w:val="20"/>
              </w:rPr>
              <w:t xml:space="preserve">Sample </w:t>
            </w:r>
            <w:r>
              <w:rPr>
                <w:sz w:val="20"/>
                <w:szCs w:val="20"/>
              </w:rPr>
              <w:t xml:space="preserve">the </w:t>
            </w:r>
            <w:proofErr w:type="spellStart"/>
            <w:r>
              <w:rPr>
                <w:b/>
                <w:sz w:val="20"/>
                <w:szCs w:val="20"/>
              </w:rPr>
              <w:t>PreparationStep</w:t>
            </w:r>
            <w:proofErr w:type="spellEnd"/>
            <w:r>
              <w:rPr>
                <w:b/>
                <w:sz w:val="20"/>
                <w:szCs w:val="20"/>
              </w:rPr>
              <w:t xml:space="preserve"> </w:t>
            </w:r>
            <w:r>
              <w:rPr>
                <w:sz w:val="20"/>
                <w:szCs w:val="20"/>
              </w:rPr>
              <w:t>pertains to.</w:t>
            </w:r>
          </w:p>
          <w:p w14:paraId="25A3A053" w14:textId="77777777" w:rsidR="00CC1BB0" w:rsidRDefault="00CC1BB0" w:rsidP="001A5B74">
            <w:pPr>
              <w:spacing w:before="240"/>
              <w:rPr>
                <w:sz w:val="20"/>
                <w:szCs w:val="20"/>
              </w:rPr>
            </w:pPr>
            <w:r>
              <w:rPr>
                <w:sz w:val="20"/>
                <w:szCs w:val="20"/>
              </w:rPr>
              <w:t xml:space="preserve">If </w:t>
            </w:r>
            <w:proofErr w:type="spellStart"/>
            <w:r>
              <w:rPr>
                <w:b/>
                <w:sz w:val="20"/>
                <w:szCs w:val="20"/>
              </w:rPr>
              <w:t>PreparationProcedure</w:t>
            </w:r>
            <w:proofErr w:type="spellEnd"/>
            <w:r>
              <w:rPr>
                <w:sz w:val="20"/>
                <w:szCs w:val="20"/>
              </w:rPr>
              <w:t>(s)</w:t>
            </w:r>
            <w:r>
              <w:rPr>
                <w:b/>
                <w:sz w:val="20"/>
                <w:szCs w:val="20"/>
              </w:rPr>
              <w:t xml:space="preserve"> </w:t>
            </w:r>
            <w:r>
              <w:rPr>
                <w:sz w:val="20"/>
                <w:szCs w:val="20"/>
              </w:rPr>
              <w:t xml:space="preserve">are described they SHALL be referred to using the association with the role </w:t>
            </w:r>
            <w:proofErr w:type="spellStart"/>
            <w:r>
              <w:rPr>
                <w:b/>
                <w:sz w:val="20"/>
                <w:szCs w:val="20"/>
              </w:rPr>
              <w:t>processingDetails</w:t>
            </w:r>
            <w:proofErr w:type="spellEnd"/>
            <w:r>
              <w:rPr>
                <w:sz w:val="20"/>
                <w:szCs w:val="20"/>
              </w:rPr>
              <w:t>.</w:t>
            </w:r>
          </w:p>
        </w:tc>
      </w:tr>
    </w:tbl>
    <w:p w14:paraId="6B2FCC1A" w14:textId="1960F470" w:rsidR="00CC1BB0" w:rsidRDefault="00CC1BB0" w:rsidP="00CC1BB0">
      <w:pPr>
        <w:rPr>
          <w:lang w:eastAsia="ja-JP"/>
        </w:rPr>
      </w:pPr>
    </w:p>
    <w:p w14:paraId="378E38D1" w14:textId="6ACB047F" w:rsidR="00EB2691" w:rsidRDefault="00EB2691" w:rsidP="00EB2691">
      <w:pPr>
        <w:pStyle w:val="Heading3"/>
      </w:pPr>
      <w:r w:rsidRPr="00EB2691">
        <w:lastRenderedPageBreak/>
        <w:t xml:space="preserve">Association </w:t>
      </w:r>
      <w:proofErr w:type="spellStart"/>
      <w:r w:rsidRPr="00EB2691">
        <w:t>preparedSample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EB2691" w14:paraId="0C9A8EEB" w14:textId="77777777" w:rsidTr="00EB2691">
        <w:tc>
          <w:tcPr>
            <w:tcW w:w="4526" w:type="dxa"/>
            <w:shd w:val="clear" w:color="auto" w:fill="auto"/>
            <w:tcMar>
              <w:top w:w="100" w:type="dxa"/>
              <w:left w:w="100" w:type="dxa"/>
              <w:bottom w:w="100" w:type="dxa"/>
              <w:right w:w="100" w:type="dxa"/>
            </w:tcMar>
          </w:tcPr>
          <w:p w14:paraId="7EC8C1E7" w14:textId="77777777" w:rsidR="00EB2691" w:rsidRDefault="00EB2691"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PreparationStep</w:t>
            </w:r>
            <w:proofErr w:type="spellEnd"/>
            <w:r>
              <w:rPr>
                <w:sz w:val="20"/>
                <w:szCs w:val="20"/>
              </w:rPr>
              <w:t>/</w:t>
            </w:r>
            <w:proofErr w:type="spellStart"/>
            <w:r>
              <w:rPr>
                <w:sz w:val="20"/>
                <w:szCs w:val="20"/>
              </w:rPr>
              <w:t>preparedSample-sem</w:t>
            </w:r>
            <w:proofErr w:type="spellEnd"/>
          </w:p>
        </w:tc>
        <w:tc>
          <w:tcPr>
            <w:tcW w:w="5245" w:type="dxa"/>
            <w:shd w:val="clear" w:color="auto" w:fill="auto"/>
            <w:tcMar>
              <w:top w:w="100" w:type="dxa"/>
              <w:left w:w="100" w:type="dxa"/>
              <w:bottom w:w="100" w:type="dxa"/>
              <w:right w:w="100" w:type="dxa"/>
            </w:tcMar>
          </w:tcPr>
          <w:p w14:paraId="76C3C382" w14:textId="77777777" w:rsidR="00EB2691" w:rsidRDefault="00EB2691" w:rsidP="001A5B74">
            <w:pPr>
              <w:spacing w:before="240"/>
              <w:rPr>
                <w:sz w:val="20"/>
                <w:szCs w:val="20"/>
              </w:rPr>
            </w:pPr>
            <w:r>
              <w:rPr>
                <w:sz w:val="20"/>
                <w:szCs w:val="20"/>
              </w:rPr>
              <w:t xml:space="preserve">The </w:t>
            </w:r>
            <w:r>
              <w:rPr>
                <w:b/>
                <w:sz w:val="20"/>
                <w:szCs w:val="20"/>
              </w:rPr>
              <w:t>Sample</w:t>
            </w:r>
            <w:r>
              <w:rPr>
                <w:sz w:val="20"/>
                <w:szCs w:val="20"/>
              </w:rPr>
              <w:t xml:space="preserve"> on which the </w:t>
            </w:r>
            <w:proofErr w:type="spellStart"/>
            <w:r>
              <w:rPr>
                <w:b/>
                <w:sz w:val="20"/>
                <w:szCs w:val="20"/>
              </w:rPr>
              <w:t>PreparationProcedure</w:t>
            </w:r>
            <w:proofErr w:type="spellEnd"/>
            <w:r>
              <w:rPr>
                <w:sz w:val="20"/>
                <w:szCs w:val="20"/>
              </w:rPr>
              <w:t xml:space="preserve"> is performed.</w:t>
            </w:r>
          </w:p>
          <w:p w14:paraId="4F305786" w14:textId="77777777" w:rsidR="00EB2691" w:rsidRDefault="00EB2691" w:rsidP="001A5B74">
            <w:pPr>
              <w:spacing w:before="240"/>
              <w:rPr>
                <w:sz w:val="20"/>
                <w:szCs w:val="20"/>
              </w:rPr>
            </w:pPr>
            <w:r>
              <w:rPr>
                <w:sz w:val="20"/>
                <w:szCs w:val="20"/>
              </w:rPr>
              <w:t xml:space="preserve">The </w:t>
            </w:r>
            <w:r>
              <w:rPr>
                <w:b/>
                <w:sz w:val="20"/>
                <w:szCs w:val="20"/>
              </w:rPr>
              <w:t xml:space="preserve">Sample </w:t>
            </w:r>
            <w:r>
              <w:rPr>
                <w:sz w:val="20"/>
                <w:szCs w:val="20"/>
              </w:rPr>
              <w:t xml:space="preserve">SHALL be referred to using the association with the role </w:t>
            </w:r>
            <w:proofErr w:type="spellStart"/>
            <w:r>
              <w:rPr>
                <w:b/>
                <w:sz w:val="20"/>
                <w:szCs w:val="20"/>
              </w:rPr>
              <w:t>preparedSample</w:t>
            </w:r>
            <w:proofErr w:type="spellEnd"/>
            <w:r>
              <w:rPr>
                <w:sz w:val="20"/>
                <w:szCs w:val="20"/>
              </w:rPr>
              <w:t>.</w:t>
            </w:r>
          </w:p>
        </w:tc>
      </w:tr>
    </w:tbl>
    <w:p w14:paraId="09787D3E" w14:textId="560D82A5" w:rsidR="00EB2691" w:rsidRDefault="00EB2691" w:rsidP="00EB2691">
      <w:pPr>
        <w:rPr>
          <w:lang w:eastAsia="ja-JP"/>
        </w:rPr>
      </w:pPr>
    </w:p>
    <w:p w14:paraId="5F59C756" w14:textId="38E7DE73" w:rsidR="00A84954" w:rsidRDefault="00A84954" w:rsidP="00A84954">
      <w:pPr>
        <w:pStyle w:val="Heading2"/>
      </w:pPr>
      <w:bookmarkStart w:id="394" w:name="_Toc72768903"/>
      <w:proofErr w:type="spellStart"/>
      <w:r w:rsidRPr="00A84954">
        <w:t>PreparationProcedure</w:t>
      </w:r>
      <w:bookmarkEnd w:id="394"/>
      <w:proofErr w:type="spellEnd"/>
    </w:p>
    <w:p w14:paraId="324DA357" w14:textId="0BE118EC" w:rsidR="00A84954" w:rsidRDefault="00A84954" w:rsidP="00A84954">
      <w:pPr>
        <w:pStyle w:val="Heading3"/>
      </w:pPr>
      <w:proofErr w:type="spellStart"/>
      <w:r w:rsidRPr="00A84954">
        <w:t>PreparationProcedure</w:t>
      </w:r>
      <w:proofErr w:type="spellEnd"/>
      <w:r w:rsidRPr="00A84954">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A84954" w14:paraId="345326AB" w14:textId="77777777" w:rsidTr="00A84954">
        <w:tc>
          <w:tcPr>
            <w:tcW w:w="2258" w:type="dxa"/>
            <w:shd w:val="clear" w:color="auto" w:fill="auto"/>
            <w:tcMar>
              <w:top w:w="100" w:type="dxa"/>
              <w:left w:w="100" w:type="dxa"/>
              <w:bottom w:w="100" w:type="dxa"/>
              <w:right w:w="100" w:type="dxa"/>
            </w:tcMar>
          </w:tcPr>
          <w:p w14:paraId="70125181" w14:textId="77777777" w:rsidR="00A84954" w:rsidRDefault="00A84954"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09CDB987" w14:textId="77777777" w:rsidR="00A84954" w:rsidRDefault="00A849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PreparationProcedure</w:t>
            </w:r>
            <w:proofErr w:type="spellEnd"/>
          </w:p>
        </w:tc>
      </w:tr>
      <w:tr w:rsidR="00A84954" w14:paraId="5CB0FDCA" w14:textId="77777777" w:rsidTr="00A84954">
        <w:tc>
          <w:tcPr>
            <w:tcW w:w="2258" w:type="dxa"/>
            <w:shd w:val="clear" w:color="auto" w:fill="auto"/>
            <w:tcMar>
              <w:top w:w="100" w:type="dxa"/>
              <w:left w:w="100" w:type="dxa"/>
              <w:bottom w:w="100" w:type="dxa"/>
              <w:right w:w="100" w:type="dxa"/>
            </w:tcMar>
          </w:tcPr>
          <w:p w14:paraId="74FF318E" w14:textId="77777777" w:rsidR="00A84954" w:rsidRDefault="00A84954"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7D1D00B4" w14:textId="77777777" w:rsidR="00A84954" w:rsidRDefault="00A84954" w:rsidP="001A5B74">
            <w:pPr>
              <w:widowControl w:val="0"/>
              <w:spacing w:line="240" w:lineRule="auto"/>
              <w:rPr>
                <w:sz w:val="20"/>
                <w:szCs w:val="20"/>
              </w:rPr>
            </w:pPr>
            <w:r>
              <w:rPr>
                <w:sz w:val="20"/>
                <w:szCs w:val="20"/>
              </w:rPr>
              <w:t>Conceptual model</w:t>
            </w:r>
          </w:p>
        </w:tc>
      </w:tr>
      <w:tr w:rsidR="00A84954" w14:paraId="67E0D0D0" w14:textId="77777777" w:rsidTr="00A84954">
        <w:tc>
          <w:tcPr>
            <w:tcW w:w="2258" w:type="dxa"/>
            <w:shd w:val="clear" w:color="auto" w:fill="auto"/>
            <w:tcMar>
              <w:top w:w="100" w:type="dxa"/>
              <w:left w:w="100" w:type="dxa"/>
              <w:bottom w:w="100" w:type="dxa"/>
              <w:right w:w="100" w:type="dxa"/>
            </w:tcMar>
          </w:tcPr>
          <w:p w14:paraId="0D0506BA" w14:textId="77777777" w:rsidR="00A84954" w:rsidRDefault="00A84954"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14DFC6F8" w14:textId="77777777" w:rsidR="00A84954" w:rsidRDefault="00A84954" w:rsidP="001A5B74">
            <w:pPr>
              <w:widowControl w:val="0"/>
              <w:spacing w:line="240" w:lineRule="auto"/>
              <w:rPr>
                <w:sz w:val="20"/>
                <w:szCs w:val="20"/>
              </w:rPr>
            </w:pPr>
            <w:r>
              <w:rPr>
                <w:sz w:val="20"/>
                <w:szCs w:val="20"/>
              </w:rPr>
              <w:t xml:space="preserve">Conceptual Sample - </w:t>
            </w:r>
            <w:proofErr w:type="spellStart"/>
            <w:r>
              <w:rPr>
                <w:sz w:val="20"/>
                <w:szCs w:val="20"/>
              </w:rPr>
              <w:t>PreparationProcedure</w:t>
            </w:r>
            <w:proofErr w:type="spellEnd"/>
          </w:p>
        </w:tc>
      </w:tr>
      <w:tr w:rsidR="00A84954" w14:paraId="04CF33A6" w14:textId="77777777" w:rsidTr="00A84954">
        <w:tc>
          <w:tcPr>
            <w:tcW w:w="2258" w:type="dxa"/>
            <w:shd w:val="clear" w:color="auto" w:fill="auto"/>
            <w:tcMar>
              <w:top w:w="100" w:type="dxa"/>
              <w:left w:w="100" w:type="dxa"/>
              <w:bottom w:w="100" w:type="dxa"/>
              <w:right w:w="100" w:type="dxa"/>
            </w:tcMar>
          </w:tcPr>
          <w:p w14:paraId="36B7A8A9" w14:textId="77777777" w:rsidR="00A84954" w:rsidRDefault="00A8495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ECE20DA" w14:textId="77777777" w:rsidR="00A84954" w:rsidRDefault="00A84954" w:rsidP="001A5B74">
            <w:pPr>
              <w:widowControl w:val="0"/>
              <w:spacing w:line="240" w:lineRule="auto"/>
              <w:rPr>
                <w:sz w:val="20"/>
                <w:szCs w:val="20"/>
              </w:rPr>
            </w:pPr>
            <w:r>
              <w:rPr>
                <w:sz w:val="20"/>
                <w:szCs w:val="20"/>
              </w:rPr>
              <w:t>ISO 19103:2015 Geographic information – Conceptual schema language, UML2 conformance class</w:t>
            </w:r>
          </w:p>
        </w:tc>
      </w:tr>
      <w:tr w:rsidR="00A84954" w14:paraId="38B41451" w14:textId="77777777" w:rsidTr="00A84954">
        <w:tc>
          <w:tcPr>
            <w:tcW w:w="2258" w:type="dxa"/>
            <w:shd w:val="clear" w:color="auto" w:fill="auto"/>
            <w:tcMar>
              <w:top w:w="100" w:type="dxa"/>
              <w:left w:w="100" w:type="dxa"/>
              <w:bottom w:w="100" w:type="dxa"/>
              <w:right w:w="100" w:type="dxa"/>
            </w:tcMar>
          </w:tcPr>
          <w:p w14:paraId="1BFD22BA" w14:textId="77777777" w:rsidR="00A84954" w:rsidRDefault="00A8495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5929EE9E" w14:textId="77777777" w:rsidR="00A84954" w:rsidRDefault="00A849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/Procedure</w:t>
            </w:r>
          </w:p>
        </w:tc>
      </w:tr>
      <w:tr w:rsidR="00A84954" w14:paraId="1CA05452" w14:textId="77777777" w:rsidTr="00A84954">
        <w:tc>
          <w:tcPr>
            <w:tcW w:w="2258" w:type="dxa"/>
            <w:shd w:val="clear" w:color="auto" w:fill="auto"/>
            <w:tcMar>
              <w:top w:w="100" w:type="dxa"/>
              <w:left w:w="100" w:type="dxa"/>
              <w:bottom w:w="100" w:type="dxa"/>
              <w:right w:w="100" w:type="dxa"/>
            </w:tcMar>
          </w:tcPr>
          <w:p w14:paraId="6F7C36FF" w14:textId="77777777" w:rsidR="00A84954" w:rsidRDefault="00A8495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0B56D119" w14:textId="77777777" w:rsidR="00A84954" w:rsidRDefault="00A849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PreparationProcedure</w:t>
            </w:r>
            <w:proofErr w:type="spellEnd"/>
            <w:r>
              <w:rPr>
                <w:sz w:val="20"/>
                <w:szCs w:val="20"/>
              </w:rPr>
              <w:t>/</w:t>
            </w:r>
            <w:proofErr w:type="spellStart"/>
            <w:r>
              <w:rPr>
                <w:sz w:val="20"/>
                <w:szCs w:val="20"/>
              </w:rPr>
              <w:t>PreparationProcedure-sem</w:t>
            </w:r>
            <w:proofErr w:type="spellEnd"/>
          </w:p>
        </w:tc>
      </w:tr>
      <w:tr w:rsidR="00A84954" w14:paraId="381CD2FB" w14:textId="77777777" w:rsidTr="00A84954">
        <w:tc>
          <w:tcPr>
            <w:tcW w:w="2258" w:type="dxa"/>
            <w:shd w:val="clear" w:color="auto" w:fill="auto"/>
            <w:tcMar>
              <w:top w:w="100" w:type="dxa"/>
              <w:left w:w="100" w:type="dxa"/>
              <w:bottom w:w="100" w:type="dxa"/>
              <w:right w:w="100" w:type="dxa"/>
            </w:tcMar>
          </w:tcPr>
          <w:p w14:paraId="4DCF9605" w14:textId="77777777" w:rsidR="00A84954" w:rsidRDefault="00A8495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2FBB1B8E" w14:textId="77777777" w:rsidR="00A84954" w:rsidRDefault="00A8495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PreparationProcedure</w:t>
            </w:r>
            <w:proofErr w:type="spellEnd"/>
            <w:r>
              <w:rPr>
                <w:sz w:val="20"/>
                <w:szCs w:val="20"/>
              </w:rPr>
              <w:t>/</w:t>
            </w:r>
            <w:proofErr w:type="spellStart"/>
            <w:r>
              <w:rPr>
                <w:sz w:val="20"/>
                <w:szCs w:val="20"/>
              </w:rPr>
              <w:t>samplePreparationStep-sem</w:t>
            </w:r>
            <w:proofErr w:type="spellEnd"/>
          </w:p>
        </w:tc>
      </w:tr>
    </w:tbl>
    <w:p w14:paraId="5585C995" w14:textId="615DB7D5" w:rsidR="00A84954" w:rsidRDefault="00A84954" w:rsidP="00A84954">
      <w:pPr>
        <w:rPr>
          <w:lang w:eastAsia="ja-JP"/>
        </w:rPr>
      </w:pPr>
    </w:p>
    <w:p w14:paraId="0977F935" w14:textId="77777777" w:rsidR="0057786D" w:rsidRDefault="0057786D" w:rsidP="0057786D">
      <w:pPr>
        <w:keepNext/>
      </w:pPr>
      <w:r>
        <w:rPr>
          <w:noProof/>
          <w:lang w:val="fr-FR" w:eastAsia="fr-FR"/>
        </w:rPr>
        <w:drawing>
          <wp:inline distT="0" distB="0" distL="0" distR="0" wp14:anchorId="1774B301" wp14:editId="36B76275">
            <wp:extent cx="6191885" cy="1001395"/>
            <wp:effectExtent l="0" t="0" r="5715" b="1905"/>
            <wp:docPr id="64" name="Graphic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Graphic 64"/>
                    <pic:cNvPicPr/>
                  </pic:nvPicPr>
                  <pic:blipFill>
                    <a:blip r:embed="rId128" cstate="print">
                      <a:extLst>
                        <a:ext uri="{28A0092B-C50C-407E-A947-70E740481C1C}">
                          <a14:useLocalDpi xmlns:a14="http://schemas.microsoft.com/office/drawing/2010/main"/>
                        </a:ext>
                        <a:ext uri="{96DAC541-7B7A-43D3-8B79-37D633B846F1}">
                          <asvg:svgBlip xmlns:asvg="http://schemas.microsoft.com/office/drawing/2016/SVG/main" r:embed="rId129"/>
                        </a:ext>
                      </a:extLst>
                    </a:blip>
                    <a:stretch>
                      <a:fillRect/>
                    </a:stretch>
                  </pic:blipFill>
                  <pic:spPr>
                    <a:xfrm>
                      <a:off x="0" y="0"/>
                      <a:ext cx="6191885" cy="1001395"/>
                    </a:xfrm>
                    <a:prstGeom prst="rect">
                      <a:avLst/>
                    </a:prstGeom>
                  </pic:spPr>
                </pic:pic>
              </a:graphicData>
            </a:graphic>
          </wp:inline>
        </w:drawing>
      </w:r>
    </w:p>
    <w:p w14:paraId="63625D23" w14:textId="56F07ED0" w:rsidR="00A84954" w:rsidRDefault="0057786D" w:rsidP="0057786D">
      <w:pPr>
        <w:jc w:val="center"/>
        <w:rPr>
          <w:b/>
          <w:bCs/>
          <w:sz w:val="20"/>
          <w:szCs w:val="20"/>
        </w:rPr>
      </w:pPr>
      <w:r w:rsidRPr="0057786D">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57</w:t>
      </w:r>
      <w:r w:rsidR="00D471BA">
        <w:rPr>
          <w:b/>
          <w:bCs/>
          <w:sz w:val="20"/>
          <w:szCs w:val="20"/>
        </w:rPr>
        <w:fldChar w:fldCharType="end"/>
      </w:r>
      <w:r w:rsidRPr="0057786D">
        <w:rPr>
          <w:b/>
          <w:bCs/>
          <w:sz w:val="20"/>
          <w:szCs w:val="20"/>
        </w:rPr>
        <w:t xml:space="preserve"> — (Informative) Included direct and indirect requirements and recommendations of the Conceptual Sample schema — </w:t>
      </w:r>
      <w:proofErr w:type="spellStart"/>
      <w:r w:rsidRPr="0057786D">
        <w:rPr>
          <w:b/>
          <w:bCs/>
          <w:sz w:val="20"/>
          <w:szCs w:val="20"/>
        </w:rPr>
        <w:t>PreparationProcedure</w:t>
      </w:r>
      <w:proofErr w:type="spellEnd"/>
      <w:r w:rsidRPr="0057786D">
        <w:rPr>
          <w:b/>
          <w:bCs/>
          <w:sz w:val="20"/>
          <w:szCs w:val="20"/>
        </w:rPr>
        <w:t xml:space="preserve"> requirements class.</w:t>
      </w:r>
    </w:p>
    <w:p w14:paraId="41114F28" w14:textId="4000418A" w:rsidR="0057786D" w:rsidRDefault="00E92803" w:rsidP="00E92803">
      <w:pPr>
        <w:pStyle w:val="Heading3"/>
      </w:pPr>
      <w:r w:rsidRPr="00E92803">
        <w:t xml:space="preserve">Interface </w:t>
      </w:r>
      <w:proofErr w:type="spellStart"/>
      <w:r w:rsidRPr="00E92803">
        <w:t>PreparationProcedure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E92803" w14:paraId="76B8D435" w14:textId="77777777" w:rsidTr="00E92803">
        <w:tc>
          <w:tcPr>
            <w:tcW w:w="4526" w:type="dxa"/>
            <w:shd w:val="clear" w:color="auto" w:fill="auto"/>
            <w:tcMar>
              <w:top w:w="100" w:type="dxa"/>
              <w:left w:w="100" w:type="dxa"/>
              <w:bottom w:w="100" w:type="dxa"/>
              <w:right w:w="100" w:type="dxa"/>
            </w:tcMar>
          </w:tcPr>
          <w:p w14:paraId="34AC2F1A" w14:textId="77777777" w:rsidR="00E92803" w:rsidRDefault="00E92803"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PreparationProcedure</w:t>
            </w:r>
            <w:proofErr w:type="spellEnd"/>
            <w:r>
              <w:rPr>
                <w:sz w:val="20"/>
                <w:szCs w:val="20"/>
              </w:rPr>
              <w:t>/</w:t>
            </w:r>
            <w:proofErr w:type="spellStart"/>
            <w:r>
              <w:rPr>
                <w:sz w:val="20"/>
                <w:szCs w:val="20"/>
              </w:rPr>
              <w:t>PreparationProcedure</w:t>
            </w:r>
            <w:r>
              <w:rPr>
                <w:sz w:val="20"/>
                <w:szCs w:val="20"/>
              </w:rPr>
              <w:lastRenderedPageBreak/>
              <w:t>-sem</w:t>
            </w:r>
            <w:proofErr w:type="spellEnd"/>
          </w:p>
        </w:tc>
        <w:tc>
          <w:tcPr>
            <w:tcW w:w="5245" w:type="dxa"/>
            <w:shd w:val="clear" w:color="auto" w:fill="auto"/>
            <w:tcMar>
              <w:top w:w="100" w:type="dxa"/>
              <w:left w:w="100" w:type="dxa"/>
              <w:bottom w:w="100" w:type="dxa"/>
              <w:right w:w="100" w:type="dxa"/>
            </w:tcMar>
          </w:tcPr>
          <w:p w14:paraId="4C97CDA3" w14:textId="7F70270E" w:rsidR="00E92803" w:rsidRDefault="00E92803" w:rsidP="001A5B74">
            <w:pPr>
              <w:spacing w:line="240" w:lineRule="auto"/>
              <w:rPr>
                <w:b/>
                <w:sz w:val="20"/>
                <w:szCs w:val="20"/>
              </w:rPr>
            </w:pPr>
            <w:r>
              <w:rPr>
                <w:sz w:val="20"/>
                <w:szCs w:val="20"/>
              </w:rPr>
              <w:lastRenderedPageBreak/>
              <w:t xml:space="preserve">The description of preparation steps performed on a </w:t>
            </w:r>
            <w:r>
              <w:rPr>
                <w:b/>
                <w:sz w:val="20"/>
                <w:szCs w:val="20"/>
              </w:rPr>
              <w:t>Sample</w:t>
            </w:r>
            <w:r>
              <w:rPr>
                <w:sz w:val="20"/>
                <w:szCs w:val="20"/>
              </w:rPr>
              <w:t>.</w:t>
            </w:r>
            <w:r>
              <w:rPr>
                <w:b/>
                <w:sz w:val="20"/>
                <w:szCs w:val="20"/>
              </w:rPr>
              <w:t xml:space="preserve"> </w:t>
            </w:r>
          </w:p>
        </w:tc>
      </w:tr>
    </w:tbl>
    <w:p w14:paraId="64DF1217" w14:textId="0C9735FB" w:rsidR="00E92803" w:rsidRDefault="00E92803" w:rsidP="00E92803">
      <w:pPr>
        <w:rPr>
          <w:lang w:eastAsia="ja-JP"/>
        </w:rPr>
      </w:pPr>
    </w:p>
    <w:p w14:paraId="1FFE9542" w14:textId="5A08E633" w:rsidR="00E92803" w:rsidRDefault="00E87AAD" w:rsidP="00E87AAD">
      <w:pPr>
        <w:pStyle w:val="Heading3"/>
      </w:pPr>
      <w:r w:rsidRPr="00E87AAD">
        <w:t xml:space="preserve">Association </w:t>
      </w:r>
      <w:proofErr w:type="spellStart"/>
      <w:r w:rsidRPr="00E87AAD">
        <w:t>samplePreparationStep</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E87AAD" w14:paraId="0B7603BF" w14:textId="77777777" w:rsidTr="00E87AAD">
        <w:tc>
          <w:tcPr>
            <w:tcW w:w="4526" w:type="dxa"/>
            <w:shd w:val="clear" w:color="auto" w:fill="auto"/>
            <w:tcMar>
              <w:top w:w="100" w:type="dxa"/>
              <w:left w:w="100" w:type="dxa"/>
              <w:bottom w:w="100" w:type="dxa"/>
              <w:right w:w="100" w:type="dxa"/>
            </w:tcMar>
          </w:tcPr>
          <w:p w14:paraId="778DAC12" w14:textId="77777777" w:rsidR="00E87AAD" w:rsidRDefault="00E87AAD"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PreparationProcedure</w:t>
            </w:r>
            <w:proofErr w:type="spellEnd"/>
            <w:r>
              <w:rPr>
                <w:sz w:val="20"/>
                <w:szCs w:val="20"/>
              </w:rPr>
              <w:t>/</w:t>
            </w:r>
            <w:proofErr w:type="spellStart"/>
            <w:r>
              <w:rPr>
                <w:sz w:val="20"/>
                <w:szCs w:val="20"/>
              </w:rPr>
              <w:t>samplePreparationStep-sem</w:t>
            </w:r>
            <w:proofErr w:type="spellEnd"/>
          </w:p>
        </w:tc>
        <w:tc>
          <w:tcPr>
            <w:tcW w:w="5245" w:type="dxa"/>
            <w:shd w:val="clear" w:color="auto" w:fill="auto"/>
            <w:tcMar>
              <w:top w:w="100" w:type="dxa"/>
              <w:left w:w="100" w:type="dxa"/>
              <w:bottom w:w="100" w:type="dxa"/>
              <w:right w:w="100" w:type="dxa"/>
            </w:tcMar>
          </w:tcPr>
          <w:p w14:paraId="110F1A70" w14:textId="00A45454" w:rsidR="00E87AAD" w:rsidRDefault="00E87AAD" w:rsidP="001A5B74">
            <w:pPr>
              <w:spacing w:line="240" w:lineRule="auto"/>
              <w:rPr>
                <w:b/>
                <w:sz w:val="20"/>
                <w:szCs w:val="20"/>
              </w:rPr>
            </w:pPr>
            <w:r>
              <w:rPr>
                <w:sz w:val="20"/>
                <w:szCs w:val="20"/>
              </w:rPr>
              <w:t xml:space="preserve">If the </w:t>
            </w:r>
            <w:proofErr w:type="spellStart"/>
            <w:r>
              <w:rPr>
                <w:b/>
                <w:sz w:val="20"/>
                <w:szCs w:val="20"/>
              </w:rPr>
              <w:t>PreparingProcedure</w:t>
            </w:r>
            <w:proofErr w:type="spellEnd"/>
            <w:r>
              <w:rPr>
                <w:b/>
                <w:sz w:val="20"/>
                <w:szCs w:val="20"/>
              </w:rPr>
              <w:t xml:space="preserve"> </w:t>
            </w:r>
            <w:r>
              <w:rPr>
                <w:sz w:val="20"/>
                <w:szCs w:val="20"/>
              </w:rPr>
              <w:t xml:space="preserve">provides information on the </w:t>
            </w:r>
            <w:proofErr w:type="spellStart"/>
            <w:r>
              <w:rPr>
                <w:b/>
                <w:sz w:val="20"/>
                <w:szCs w:val="20"/>
              </w:rPr>
              <w:t>PreparationStep</w:t>
            </w:r>
            <w:proofErr w:type="spellEnd"/>
            <w:r>
              <w:rPr>
                <w:b/>
                <w:sz w:val="20"/>
                <w:szCs w:val="20"/>
              </w:rPr>
              <w:t xml:space="preserve"> </w:t>
            </w:r>
            <w:r>
              <w:rPr>
                <w:sz w:val="20"/>
                <w:szCs w:val="20"/>
              </w:rPr>
              <w:t xml:space="preserve">where this procedure has been used, the association with the role </w:t>
            </w:r>
            <w:proofErr w:type="spellStart"/>
            <w:r>
              <w:rPr>
                <w:b/>
                <w:sz w:val="20"/>
                <w:szCs w:val="20"/>
              </w:rPr>
              <w:t>samplePreparationStep</w:t>
            </w:r>
            <w:proofErr w:type="spellEnd"/>
            <w:r>
              <w:rPr>
                <w:b/>
                <w:sz w:val="20"/>
                <w:szCs w:val="20"/>
              </w:rPr>
              <w:t xml:space="preserve"> </w:t>
            </w:r>
            <w:r>
              <w:rPr>
                <w:sz w:val="20"/>
                <w:szCs w:val="20"/>
              </w:rPr>
              <w:t>SHALL be used.</w:t>
            </w:r>
          </w:p>
        </w:tc>
      </w:tr>
    </w:tbl>
    <w:p w14:paraId="227429F7" w14:textId="72EC0845" w:rsidR="00E87AAD" w:rsidRDefault="00E87AAD" w:rsidP="00E87AAD">
      <w:pPr>
        <w:rPr>
          <w:lang w:eastAsia="ja-JP"/>
        </w:rPr>
      </w:pPr>
    </w:p>
    <w:p w14:paraId="64064470" w14:textId="2D92FF06" w:rsidR="00280365" w:rsidRDefault="00760C94" w:rsidP="00760C94">
      <w:pPr>
        <w:pStyle w:val="Heading2"/>
      </w:pPr>
      <w:bookmarkStart w:id="395" w:name="_Toc72768904"/>
      <w:proofErr w:type="spellStart"/>
      <w:r w:rsidRPr="00760C94">
        <w:t>SamplingProcedure</w:t>
      </w:r>
      <w:bookmarkEnd w:id="395"/>
      <w:proofErr w:type="spellEnd"/>
    </w:p>
    <w:p w14:paraId="7B4E486A" w14:textId="710D7AEA" w:rsidR="00760C94" w:rsidRDefault="00760C94" w:rsidP="00760C94">
      <w:pPr>
        <w:pStyle w:val="Heading3"/>
      </w:pPr>
      <w:proofErr w:type="spellStart"/>
      <w:r w:rsidRPr="00760C94">
        <w:t>SamplingProcedure</w:t>
      </w:r>
      <w:proofErr w:type="spellEnd"/>
      <w:r w:rsidRPr="00760C94">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760C94" w14:paraId="00F76795" w14:textId="77777777" w:rsidTr="00760C94">
        <w:tc>
          <w:tcPr>
            <w:tcW w:w="2258" w:type="dxa"/>
            <w:shd w:val="clear" w:color="auto" w:fill="auto"/>
            <w:tcMar>
              <w:top w:w="100" w:type="dxa"/>
              <w:left w:w="100" w:type="dxa"/>
              <w:bottom w:w="100" w:type="dxa"/>
              <w:right w:w="100" w:type="dxa"/>
            </w:tcMar>
          </w:tcPr>
          <w:p w14:paraId="5D35067F" w14:textId="77777777" w:rsidR="00760C94" w:rsidRDefault="00760C94"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56471B83" w14:textId="77777777" w:rsidR="00760C94" w:rsidRDefault="00760C9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SamplingProcedure</w:t>
            </w:r>
            <w:proofErr w:type="spellEnd"/>
          </w:p>
        </w:tc>
      </w:tr>
      <w:tr w:rsidR="00760C94" w14:paraId="10C78A21" w14:textId="77777777" w:rsidTr="00760C94">
        <w:tc>
          <w:tcPr>
            <w:tcW w:w="2258" w:type="dxa"/>
            <w:shd w:val="clear" w:color="auto" w:fill="auto"/>
            <w:tcMar>
              <w:top w:w="100" w:type="dxa"/>
              <w:left w:w="100" w:type="dxa"/>
              <w:bottom w:w="100" w:type="dxa"/>
              <w:right w:w="100" w:type="dxa"/>
            </w:tcMar>
          </w:tcPr>
          <w:p w14:paraId="2E4D5D54" w14:textId="77777777" w:rsidR="00760C94" w:rsidRDefault="00760C94"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69021AB5" w14:textId="77777777" w:rsidR="00760C94" w:rsidRDefault="00760C94" w:rsidP="001A5B74">
            <w:pPr>
              <w:widowControl w:val="0"/>
              <w:spacing w:line="240" w:lineRule="auto"/>
              <w:rPr>
                <w:sz w:val="20"/>
                <w:szCs w:val="20"/>
              </w:rPr>
            </w:pPr>
            <w:r>
              <w:rPr>
                <w:sz w:val="20"/>
                <w:szCs w:val="20"/>
              </w:rPr>
              <w:t>Conceptual model</w:t>
            </w:r>
          </w:p>
        </w:tc>
      </w:tr>
      <w:tr w:rsidR="00760C94" w14:paraId="7B85F523" w14:textId="77777777" w:rsidTr="00760C94">
        <w:tc>
          <w:tcPr>
            <w:tcW w:w="2258" w:type="dxa"/>
            <w:shd w:val="clear" w:color="auto" w:fill="auto"/>
            <w:tcMar>
              <w:top w:w="100" w:type="dxa"/>
              <w:left w:w="100" w:type="dxa"/>
              <w:bottom w:w="100" w:type="dxa"/>
              <w:right w:w="100" w:type="dxa"/>
            </w:tcMar>
          </w:tcPr>
          <w:p w14:paraId="520AD33A" w14:textId="77777777" w:rsidR="00760C94" w:rsidRDefault="00760C94"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04563D9A" w14:textId="77777777" w:rsidR="00760C94" w:rsidRDefault="00760C94" w:rsidP="001A5B74">
            <w:pPr>
              <w:widowControl w:val="0"/>
              <w:spacing w:line="240" w:lineRule="auto"/>
              <w:rPr>
                <w:sz w:val="20"/>
                <w:szCs w:val="20"/>
              </w:rPr>
            </w:pPr>
            <w:r>
              <w:rPr>
                <w:sz w:val="20"/>
                <w:szCs w:val="20"/>
              </w:rPr>
              <w:t xml:space="preserve">Conceptual Sample - </w:t>
            </w:r>
            <w:proofErr w:type="spellStart"/>
            <w:r>
              <w:rPr>
                <w:sz w:val="20"/>
                <w:szCs w:val="20"/>
              </w:rPr>
              <w:t>SamplingProcedure</w:t>
            </w:r>
            <w:proofErr w:type="spellEnd"/>
          </w:p>
        </w:tc>
      </w:tr>
      <w:tr w:rsidR="00760C94" w14:paraId="6C6DEA5A" w14:textId="77777777" w:rsidTr="00760C94">
        <w:tc>
          <w:tcPr>
            <w:tcW w:w="2258" w:type="dxa"/>
            <w:shd w:val="clear" w:color="auto" w:fill="auto"/>
            <w:tcMar>
              <w:top w:w="100" w:type="dxa"/>
              <w:left w:w="100" w:type="dxa"/>
              <w:bottom w:w="100" w:type="dxa"/>
              <w:right w:w="100" w:type="dxa"/>
            </w:tcMar>
          </w:tcPr>
          <w:p w14:paraId="5D1A48C2" w14:textId="77777777" w:rsidR="00760C94" w:rsidRDefault="00760C94"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4661CDB" w14:textId="77777777" w:rsidR="00760C94" w:rsidRDefault="00760C94" w:rsidP="001A5B74">
            <w:pPr>
              <w:widowControl w:val="0"/>
              <w:spacing w:line="240" w:lineRule="auto"/>
              <w:rPr>
                <w:sz w:val="20"/>
                <w:szCs w:val="20"/>
              </w:rPr>
            </w:pPr>
            <w:r>
              <w:rPr>
                <w:sz w:val="20"/>
                <w:szCs w:val="20"/>
              </w:rPr>
              <w:t>ISO 19103:2015 Geographic information – Conceptual schema language, UML2 conformance class</w:t>
            </w:r>
          </w:p>
        </w:tc>
      </w:tr>
      <w:tr w:rsidR="00760C94" w14:paraId="581A43C3" w14:textId="77777777" w:rsidTr="00760C94">
        <w:tc>
          <w:tcPr>
            <w:tcW w:w="2258" w:type="dxa"/>
            <w:shd w:val="clear" w:color="auto" w:fill="auto"/>
            <w:tcMar>
              <w:top w:w="100" w:type="dxa"/>
              <w:left w:w="100" w:type="dxa"/>
              <w:bottom w:w="100" w:type="dxa"/>
              <w:right w:w="100" w:type="dxa"/>
            </w:tcMar>
          </w:tcPr>
          <w:p w14:paraId="4FC47502" w14:textId="77777777" w:rsidR="00760C94" w:rsidRDefault="00760C94"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3EC9A05F" w14:textId="77777777" w:rsidR="00760C94" w:rsidRDefault="00760C9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obs-cpt</w:t>
            </w:r>
            <w:proofErr w:type="spellEnd"/>
            <w:r>
              <w:rPr>
                <w:sz w:val="20"/>
                <w:szCs w:val="20"/>
              </w:rPr>
              <w:t>/Procedure</w:t>
            </w:r>
          </w:p>
        </w:tc>
      </w:tr>
      <w:tr w:rsidR="00760C94" w14:paraId="5BB0AFA7" w14:textId="77777777" w:rsidTr="00760C94">
        <w:tc>
          <w:tcPr>
            <w:tcW w:w="2258" w:type="dxa"/>
            <w:shd w:val="clear" w:color="auto" w:fill="auto"/>
            <w:tcMar>
              <w:top w:w="100" w:type="dxa"/>
              <w:left w:w="100" w:type="dxa"/>
              <w:bottom w:w="100" w:type="dxa"/>
              <w:right w:w="100" w:type="dxa"/>
            </w:tcMar>
          </w:tcPr>
          <w:p w14:paraId="02A67539" w14:textId="77777777" w:rsidR="00760C94" w:rsidRDefault="00760C9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6EBB5F7" w14:textId="77777777" w:rsidR="00760C94" w:rsidRDefault="00760C9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SamplingProcedure</w:t>
            </w:r>
            <w:proofErr w:type="spellEnd"/>
            <w:r>
              <w:rPr>
                <w:sz w:val="20"/>
                <w:szCs w:val="20"/>
              </w:rPr>
              <w:t>/</w:t>
            </w:r>
            <w:proofErr w:type="spellStart"/>
            <w:r>
              <w:rPr>
                <w:sz w:val="20"/>
                <w:szCs w:val="20"/>
              </w:rPr>
              <w:t>SamplingProcedure-sem</w:t>
            </w:r>
            <w:proofErr w:type="spellEnd"/>
          </w:p>
        </w:tc>
      </w:tr>
      <w:tr w:rsidR="00760C94" w14:paraId="5540CF1D" w14:textId="77777777" w:rsidTr="00760C94">
        <w:tc>
          <w:tcPr>
            <w:tcW w:w="2258" w:type="dxa"/>
            <w:shd w:val="clear" w:color="auto" w:fill="auto"/>
            <w:tcMar>
              <w:top w:w="100" w:type="dxa"/>
              <w:left w:w="100" w:type="dxa"/>
              <w:bottom w:w="100" w:type="dxa"/>
              <w:right w:w="100" w:type="dxa"/>
            </w:tcMar>
          </w:tcPr>
          <w:p w14:paraId="244F923B" w14:textId="77777777" w:rsidR="00760C94" w:rsidRDefault="00760C9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BA99EE1" w14:textId="77777777" w:rsidR="00760C94" w:rsidRDefault="00760C9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SamplingProcedure</w:t>
            </w:r>
            <w:proofErr w:type="spellEnd"/>
            <w:r>
              <w:rPr>
                <w:sz w:val="20"/>
                <w:szCs w:val="20"/>
              </w:rPr>
              <w:t>/sampling-</w:t>
            </w:r>
            <w:proofErr w:type="spellStart"/>
            <w:r>
              <w:rPr>
                <w:sz w:val="20"/>
                <w:szCs w:val="20"/>
              </w:rPr>
              <w:t>sem</w:t>
            </w:r>
            <w:proofErr w:type="spellEnd"/>
          </w:p>
        </w:tc>
      </w:tr>
      <w:tr w:rsidR="00760C94" w14:paraId="4BE083FF" w14:textId="77777777" w:rsidTr="00760C94">
        <w:tc>
          <w:tcPr>
            <w:tcW w:w="2258" w:type="dxa"/>
            <w:shd w:val="clear" w:color="auto" w:fill="auto"/>
            <w:tcMar>
              <w:top w:w="100" w:type="dxa"/>
              <w:left w:w="100" w:type="dxa"/>
              <w:bottom w:w="100" w:type="dxa"/>
              <w:right w:w="100" w:type="dxa"/>
            </w:tcMar>
          </w:tcPr>
          <w:p w14:paraId="32568046" w14:textId="77777777" w:rsidR="00760C94" w:rsidRDefault="00760C94"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3B83D71F" w14:textId="77777777" w:rsidR="00760C94" w:rsidRDefault="00760C9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SamplingProcedure</w:t>
            </w:r>
            <w:proofErr w:type="spellEnd"/>
            <w:r>
              <w:rPr>
                <w:sz w:val="20"/>
                <w:szCs w:val="20"/>
              </w:rPr>
              <w:t>/sampler-</w:t>
            </w:r>
            <w:proofErr w:type="spellStart"/>
            <w:r>
              <w:rPr>
                <w:sz w:val="20"/>
                <w:szCs w:val="20"/>
              </w:rPr>
              <w:t>sem</w:t>
            </w:r>
            <w:proofErr w:type="spellEnd"/>
          </w:p>
        </w:tc>
      </w:tr>
    </w:tbl>
    <w:p w14:paraId="2D31684F" w14:textId="7869BA85" w:rsidR="00760C94" w:rsidRDefault="00760C94" w:rsidP="00760C94">
      <w:pPr>
        <w:rPr>
          <w:lang w:eastAsia="ja-JP"/>
        </w:rPr>
      </w:pPr>
    </w:p>
    <w:p w14:paraId="78934D6F" w14:textId="77777777" w:rsidR="007C2205" w:rsidRDefault="00933944" w:rsidP="007C2205">
      <w:pPr>
        <w:keepNext/>
      </w:pPr>
      <w:r>
        <w:rPr>
          <w:noProof/>
          <w:lang w:val="fr-FR" w:eastAsia="fr-FR"/>
        </w:rPr>
        <w:drawing>
          <wp:inline distT="0" distB="0" distL="0" distR="0" wp14:anchorId="3B8EE2E2" wp14:editId="6CA04206">
            <wp:extent cx="6191885" cy="1358900"/>
            <wp:effectExtent l="0" t="0" r="5715" b="0"/>
            <wp:docPr id="65" name="Graphic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Graphic 65"/>
                    <pic:cNvPicPr/>
                  </pic:nvPicPr>
                  <pic:blipFill>
                    <a:blip r:embed="rId130">
                      <a:extLst>
                        <a:ext uri="{28A0092B-C50C-407E-A947-70E740481C1C}">
                          <a14:useLocalDpi xmlns:a14="http://schemas.microsoft.com/office/drawing/2010/main"/>
                        </a:ext>
                        <a:ext uri="{96DAC541-7B7A-43D3-8B79-37D633B846F1}">
                          <asvg:svgBlip xmlns:asvg="http://schemas.microsoft.com/office/drawing/2016/SVG/main" r:embed="rId131"/>
                        </a:ext>
                      </a:extLst>
                    </a:blip>
                    <a:stretch>
                      <a:fillRect/>
                    </a:stretch>
                  </pic:blipFill>
                  <pic:spPr>
                    <a:xfrm>
                      <a:off x="0" y="0"/>
                      <a:ext cx="6191885" cy="1358900"/>
                    </a:xfrm>
                    <a:prstGeom prst="rect">
                      <a:avLst/>
                    </a:prstGeom>
                  </pic:spPr>
                </pic:pic>
              </a:graphicData>
            </a:graphic>
          </wp:inline>
        </w:drawing>
      </w:r>
    </w:p>
    <w:p w14:paraId="0B256805" w14:textId="7E4C092D" w:rsidR="00904CF1" w:rsidRDefault="007C2205" w:rsidP="007C2205">
      <w:pPr>
        <w:jc w:val="center"/>
        <w:rPr>
          <w:b/>
          <w:bCs/>
          <w:sz w:val="20"/>
          <w:szCs w:val="20"/>
        </w:rPr>
      </w:pPr>
      <w:r w:rsidRPr="007C2205">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58</w:t>
      </w:r>
      <w:r w:rsidR="00D471BA">
        <w:rPr>
          <w:b/>
          <w:bCs/>
          <w:sz w:val="20"/>
          <w:szCs w:val="20"/>
        </w:rPr>
        <w:fldChar w:fldCharType="end"/>
      </w:r>
      <w:r w:rsidRPr="007C2205">
        <w:rPr>
          <w:b/>
          <w:bCs/>
          <w:sz w:val="20"/>
          <w:szCs w:val="20"/>
        </w:rPr>
        <w:t xml:space="preserve"> — (Informative) Included direct and indirect requirements and recommendations of the Conceptual Sample schema — </w:t>
      </w:r>
      <w:proofErr w:type="spellStart"/>
      <w:r w:rsidRPr="007C2205">
        <w:rPr>
          <w:b/>
          <w:bCs/>
          <w:sz w:val="20"/>
          <w:szCs w:val="20"/>
        </w:rPr>
        <w:t>SamplingProcedure</w:t>
      </w:r>
      <w:proofErr w:type="spellEnd"/>
      <w:r w:rsidRPr="007C2205">
        <w:rPr>
          <w:b/>
          <w:bCs/>
          <w:sz w:val="20"/>
          <w:szCs w:val="20"/>
        </w:rPr>
        <w:t xml:space="preserve"> requirements class.</w:t>
      </w:r>
    </w:p>
    <w:p w14:paraId="72F33432" w14:textId="391449EF" w:rsidR="007C2205" w:rsidRDefault="00455570" w:rsidP="00455570">
      <w:pPr>
        <w:pStyle w:val="Heading3"/>
      </w:pPr>
      <w:r w:rsidRPr="00455570">
        <w:lastRenderedPageBreak/>
        <w:t xml:space="preserve">Interface </w:t>
      </w:r>
      <w:proofErr w:type="spellStart"/>
      <w:r w:rsidRPr="00455570">
        <w:t>SamplingProcedure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9746CD" w14:paraId="2B06FA41" w14:textId="77777777" w:rsidTr="009746CD">
        <w:tc>
          <w:tcPr>
            <w:tcW w:w="4526" w:type="dxa"/>
            <w:shd w:val="clear" w:color="auto" w:fill="auto"/>
            <w:tcMar>
              <w:top w:w="100" w:type="dxa"/>
              <w:left w:w="100" w:type="dxa"/>
              <w:bottom w:w="100" w:type="dxa"/>
              <w:right w:w="100" w:type="dxa"/>
            </w:tcMar>
          </w:tcPr>
          <w:p w14:paraId="12692E55" w14:textId="77777777" w:rsidR="009746CD" w:rsidRDefault="009746CD"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SamplingProcedure</w:t>
            </w:r>
            <w:proofErr w:type="spellEnd"/>
            <w:r>
              <w:rPr>
                <w:sz w:val="20"/>
                <w:szCs w:val="20"/>
              </w:rPr>
              <w:t>/</w:t>
            </w:r>
            <w:proofErr w:type="spellStart"/>
            <w:r>
              <w:rPr>
                <w:sz w:val="20"/>
                <w:szCs w:val="20"/>
              </w:rPr>
              <w:t>SamplingProcedure-sem</w:t>
            </w:r>
            <w:proofErr w:type="spellEnd"/>
          </w:p>
        </w:tc>
        <w:tc>
          <w:tcPr>
            <w:tcW w:w="5245" w:type="dxa"/>
            <w:shd w:val="clear" w:color="auto" w:fill="auto"/>
            <w:tcMar>
              <w:top w:w="100" w:type="dxa"/>
              <w:left w:w="100" w:type="dxa"/>
              <w:bottom w:w="100" w:type="dxa"/>
              <w:right w:w="100" w:type="dxa"/>
            </w:tcMar>
          </w:tcPr>
          <w:p w14:paraId="68233DCE" w14:textId="1E3FEB8C" w:rsidR="009746CD" w:rsidRDefault="009746CD" w:rsidP="001A5B74">
            <w:pPr>
              <w:spacing w:line="240" w:lineRule="auto"/>
              <w:rPr>
                <w:b/>
                <w:sz w:val="20"/>
                <w:szCs w:val="20"/>
              </w:rPr>
            </w:pPr>
            <w:r>
              <w:rPr>
                <w:sz w:val="20"/>
                <w:szCs w:val="20"/>
              </w:rPr>
              <w:t xml:space="preserve">The description of steps performed by a </w:t>
            </w:r>
            <w:r>
              <w:rPr>
                <w:b/>
                <w:sz w:val="20"/>
                <w:szCs w:val="20"/>
              </w:rPr>
              <w:t xml:space="preserve">Sampler </w:t>
            </w:r>
            <w:r>
              <w:rPr>
                <w:sz w:val="20"/>
                <w:szCs w:val="20"/>
              </w:rPr>
              <w:t xml:space="preserve">in order to extract a </w:t>
            </w:r>
            <w:r>
              <w:rPr>
                <w:b/>
                <w:sz w:val="20"/>
                <w:szCs w:val="20"/>
              </w:rPr>
              <w:t xml:space="preserve">Sample </w:t>
            </w:r>
            <w:r>
              <w:rPr>
                <w:sz w:val="20"/>
                <w:szCs w:val="20"/>
              </w:rPr>
              <w:t xml:space="preserve">from its </w:t>
            </w:r>
            <w:proofErr w:type="spellStart"/>
            <w:r>
              <w:rPr>
                <w:b/>
                <w:sz w:val="20"/>
                <w:szCs w:val="20"/>
              </w:rPr>
              <w:t>sampledFeature</w:t>
            </w:r>
            <w:proofErr w:type="spellEnd"/>
            <w:r>
              <w:rPr>
                <w:b/>
                <w:sz w:val="20"/>
                <w:szCs w:val="20"/>
              </w:rPr>
              <w:t xml:space="preserve"> </w:t>
            </w:r>
            <w:r>
              <w:rPr>
                <w:sz w:val="20"/>
                <w:szCs w:val="20"/>
              </w:rPr>
              <w:t xml:space="preserve">in the frame of a </w:t>
            </w:r>
            <w:r>
              <w:rPr>
                <w:b/>
                <w:sz w:val="20"/>
                <w:szCs w:val="20"/>
              </w:rPr>
              <w:t>Sampling</w:t>
            </w:r>
            <w:r w:rsidR="00B72769">
              <w:rPr>
                <w:b/>
                <w:sz w:val="20"/>
                <w:szCs w:val="20"/>
              </w:rPr>
              <w:t>.</w:t>
            </w:r>
          </w:p>
        </w:tc>
      </w:tr>
    </w:tbl>
    <w:p w14:paraId="5A651C2E" w14:textId="3EB5446F" w:rsidR="00455570" w:rsidRDefault="00455570" w:rsidP="00455570">
      <w:pPr>
        <w:rPr>
          <w:lang w:eastAsia="ja-JP"/>
        </w:rPr>
      </w:pPr>
    </w:p>
    <w:p w14:paraId="4B0F2706" w14:textId="05EB4A96" w:rsidR="00C932A9" w:rsidRDefault="00D224E8" w:rsidP="00D224E8">
      <w:pPr>
        <w:pStyle w:val="Heading3"/>
      </w:pPr>
      <w:r w:rsidRPr="00D224E8">
        <w:t>Association sampling</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224E8" w14:paraId="49EA6093" w14:textId="77777777" w:rsidTr="00D224E8">
        <w:tc>
          <w:tcPr>
            <w:tcW w:w="4526" w:type="dxa"/>
            <w:shd w:val="clear" w:color="auto" w:fill="auto"/>
            <w:tcMar>
              <w:top w:w="100" w:type="dxa"/>
              <w:left w:w="100" w:type="dxa"/>
              <w:bottom w:w="100" w:type="dxa"/>
              <w:right w:w="100" w:type="dxa"/>
            </w:tcMar>
          </w:tcPr>
          <w:p w14:paraId="02080767" w14:textId="77777777" w:rsidR="00D224E8" w:rsidRDefault="00D224E8"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SamplingProcedure</w:t>
            </w:r>
            <w:proofErr w:type="spellEnd"/>
            <w:r>
              <w:rPr>
                <w:sz w:val="20"/>
                <w:szCs w:val="20"/>
              </w:rPr>
              <w:t>/sampling-</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6008BA92" w14:textId="4627A0EE" w:rsidR="00D224E8" w:rsidRPr="00131573" w:rsidRDefault="00D224E8" w:rsidP="001A5B74">
            <w:pPr>
              <w:spacing w:line="240" w:lineRule="auto"/>
              <w:rPr>
                <w:sz w:val="20"/>
                <w:szCs w:val="20"/>
              </w:rPr>
            </w:pPr>
            <w:r>
              <w:rPr>
                <w:sz w:val="20"/>
                <w:szCs w:val="20"/>
              </w:rPr>
              <w:t xml:space="preserve">If the </w:t>
            </w:r>
            <w:proofErr w:type="spellStart"/>
            <w:r>
              <w:rPr>
                <w:b/>
                <w:sz w:val="20"/>
                <w:szCs w:val="20"/>
              </w:rPr>
              <w:t>SamplingProcedure</w:t>
            </w:r>
            <w:proofErr w:type="spellEnd"/>
            <w:r>
              <w:rPr>
                <w:b/>
                <w:sz w:val="20"/>
                <w:szCs w:val="20"/>
              </w:rPr>
              <w:t xml:space="preserve"> </w:t>
            </w:r>
            <w:r>
              <w:rPr>
                <w:sz w:val="20"/>
                <w:szCs w:val="20"/>
              </w:rPr>
              <w:t xml:space="preserve">provides information on the </w:t>
            </w:r>
            <w:r>
              <w:rPr>
                <w:b/>
                <w:sz w:val="20"/>
                <w:szCs w:val="20"/>
              </w:rPr>
              <w:t xml:space="preserve">Sampling </w:t>
            </w:r>
            <w:r>
              <w:rPr>
                <w:sz w:val="20"/>
                <w:szCs w:val="20"/>
              </w:rPr>
              <w:t xml:space="preserve">where this procedure has been used, the association with the role </w:t>
            </w:r>
            <w:r>
              <w:rPr>
                <w:b/>
                <w:sz w:val="20"/>
                <w:szCs w:val="20"/>
              </w:rPr>
              <w:t xml:space="preserve">sampling </w:t>
            </w:r>
            <w:r>
              <w:rPr>
                <w:sz w:val="20"/>
                <w:szCs w:val="20"/>
              </w:rPr>
              <w:t>SHALL be used</w:t>
            </w:r>
            <w:r w:rsidR="00131573">
              <w:rPr>
                <w:sz w:val="20"/>
                <w:szCs w:val="20"/>
              </w:rPr>
              <w:t>.</w:t>
            </w:r>
          </w:p>
        </w:tc>
      </w:tr>
    </w:tbl>
    <w:p w14:paraId="2E9917C3" w14:textId="578567E7" w:rsidR="00D224E8" w:rsidRDefault="00D224E8" w:rsidP="00D224E8">
      <w:pPr>
        <w:rPr>
          <w:lang w:eastAsia="ja-JP"/>
        </w:rPr>
      </w:pPr>
    </w:p>
    <w:p w14:paraId="33EFE502" w14:textId="673F70A6" w:rsidR="002815D9" w:rsidRDefault="006A769E" w:rsidP="006A769E">
      <w:pPr>
        <w:pStyle w:val="Heading3"/>
      </w:pPr>
      <w:r w:rsidRPr="006A769E">
        <w:t>Association sampler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6A769E" w14:paraId="1245574B" w14:textId="77777777" w:rsidTr="006A769E">
        <w:tc>
          <w:tcPr>
            <w:tcW w:w="4526" w:type="dxa"/>
            <w:shd w:val="clear" w:color="auto" w:fill="auto"/>
            <w:tcMar>
              <w:top w:w="100" w:type="dxa"/>
              <w:left w:w="100" w:type="dxa"/>
              <w:bottom w:w="100" w:type="dxa"/>
              <w:right w:w="100" w:type="dxa"/>
            </w:tcMar>
          </w:tcPr>
          <w:p w14:paraId="0E494DC7" w14:textId="77777777" w:rsidR="006A769E" w:rsidRDefault="006A769E"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SamplingProcedure</w:t>
            </w:r>
            <w:proofErr w:type="spellEnd"/>
            <w:r>
              <w:rPr>
                <w:sz w:val="20"/>
                <w:szCs w:val="20"/>
              </w:rPr>
              <w:t>/sampler-</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2D398238" w14:textId="1C39CA6A" w:rsidR="006A769E" w:rsidRDefault="006A769E" w:rsidP="001A5B74">
            <w:pPr>
              <w:spacing w:line="240" w:lineRule="auto"/>
              <w:rPr>
                <w:b/>
                <w:sz w:val="20"/>
                <w:szCs w:val="20"/>
              </w:rPr>
            </w:pPr>
            <w:r>
              <w:rPr>
                <w:sz w:val="20"/>
                <w:szCs w:val="20"/>
              </w:rPr>
              <w:t xml:space="preserve">If the </w:t>
            </w:r>
            <w:proofErr w:type="spellStart"/>
            <w:r>
              <w:rPr>
                <w:b/>
                <w:sz w:val="20"/>
                <w:szCs w:val="20"/>
              </w:rPr>
              <w:t>SamplingProcedure</w:t>
            </w:r>
            <w:proofErr w:type="spellEnd"/>
            <w:r>
              <w:rPr>
                <w:b/>
                <w:sz w:val="20"/>
                <w:szCs w:val="20"/>
              </w:rPr>
              <w:t xml:space="preserve"> </w:t>
            </w:r>
            <w:r>
              <w:rPr>
                <w:sz w:val="20"/>
                <w:szCs w:val="20"/>
              </w:rPr>
              <w:t xml:space="preserve">provides information on the </w:t>
            </w:r>
            <w:r>
              <w:rPr>
                <w:b/>
                <w:sz w:val="20"/>
                <w:szCs w:val="20"/>
              </w:rPr>
              <w:t xml:space="preserve">Sampler </w:t>
            </w:r>
            <w:r>
              <w:rPr>
                <w:sz w:val="20"/>
                <w:szCs w:val="20"/>
              </w:rPr>
              <w:t xml:space="preserve">that implements this procedure, the association with the role </w:t>
            </w:r>
            <w:r>
              <w:rPr>
                <w:b/>
                <w:sz w:val="20"/>
                <w:szCs w:val="20"/>
              </w:rPr>
              <w:t xml:space="preserve">sampler </w:t>
            </w:r>
            <w:r>
              <w:rPr>
                <w:sz w:val="20"/>
                <w:szCs w:val="20"/>
              </w:rPr>
              <w:t>SHALL be used</w:t>
            </w:r>
            <w:r w:rsidR="00E70DDA">
              <w:rPr>
                <w:sz w:val="20"/>
                <w:szCs w:val="20"/>
              </w:rPr>
              <w:t>.</w:t>
            </w:r>
          </w:p>
        </w:tc>
      </w:tr>
    </w:tbl>
    <w:p w14:paraId="07D17024" w14:textId="77777777" w:rsidR="006A769E" w:rsidRPr="006A769E" w:rsidRDefault="006A769E" w:rsidP="006A769E">
      <w:pPr>
        <w:rPr>
          <w:lang w:eastAsia="ja-JP"/>
        </w:rPr>
      </w:pPr>
    </w:p>
    <w:p w14:paraId="5EF37EBA" w14:textId="5B78E864" w:rsidR="00920189" w:rsidRDefault="00920189" w:rsidP="00920189">
      <w:pPr>
        <w:pStyle w:val="Heading1"/>
      </w:pPr>
      <w:bookmarkStart w:id="396" w:name="_Toc72768905"/>
      <w:r w:rsidRPr="00920189">
        <w:t>Abstract Sample Core</w:t>
      </w:r>
      <w:bookmarkEnd w:id="396"/>
    </w:p>
    <w:p w14:paraId="487838B1" w14:textId="6E167612" w:rsidR="00CE109A" w:rsidRDefault="001B0D6E" w:rsidP="001B0D6E">
      <w:pPr>
        <w:pStyle w:val="Heading2"/>
      </w:pPr>
      <w:bookmarkStart w:id="397" w:name="_Toc72768906"/>
      <w:r w:rsidRPr="001B0D6E">
        <w:t>General</w:t>
      </w:r>
      <w:bookmarkEnd w:id="397"/>
    </w:p>
    <w:p w14:paraId="6EBC8A5F" w14:textId="25FE53B8" w:rsidR="001B0D6E" w:rsidRDefault="001B0D6E" w:rsidP="001B0D6E">
      <w:pPr>
        <w:pStyle w:val="Heading3"/>
      </w:pPr>
      <w:r w:rsidRPr="001B0D6E">
        <w:t>Abstract Sample Core Package Requirements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42"/>
        <w:gridCol w:w="7229"/>
      </w:tblGrid>
      <w:tr w:rsidR="001B0D6E" w14:paraId="0F43FB3B" w14:textId="77777777" w:rsidTr="001B0D6E">
        <w:tc>
          <w:tcPr>
            <w:tcW w:w="2542" w:type="dxa"/>
            <w:shd w:val="clear" w:color="auto" w:fill="auto"/>
            <w:tcMar>
              <w:top w:w="100" w:type="dxa"/>
              <w:left w:w="100" w:type="dxa"/>
              <w:bottom w:w="100" w:type="dxa"/>
              <w:right w:w="100" w:type="dxa"/>
            </w:tcMar>
          </w:tcPr>
          <w:p w14:paraId="32DE0D76" w14:textId="77777777" w:rsidR="001B0D6E" w:rsidRDefault="001B0D6E" w:rsidP="001A5B74">
            <w:pPr>
              <w:widowControl w:val="0"/>
              <w:spacing w:line="240" w:lineRule="auto"/>
              <w:rPr>
                <w:b/>
                <w:sz w:val="20"/>
                <w:szCs w:val="20"/>
              </w:rPr>
            </w:pPr>
            <w:r>
              <w:rPr>
                <w:b/>
                <w:sz w:val="20"/>
                <w:szCs w:val="20"/>
              </w:rPr>
              <w:t>Requirements Class</w:t>
            </w:r>
          </w:p>
        </w:tc>
        <w:tc>
          <w:tcPr>
            <w:tcW w:w="7229" w:type="dxa"/>
            <w:shd w:val="clear" w:color="auto" w:fill="auto"/>
            <w:tcMar>
              <w:top w:w="100" w:type="dxa"/>
              <w:left w:w="100" w:type="dxa"/>
              <w:bottom w:w="100" w:type="dxa"/>
              <w:right w:w="100" w:type="dxa"/>
            </w:tcMar>
          </w:tcPr>
          <w:p w14:paraId="0BB73A4B" w14:textId="77777777" w:rsidR="001B0D6E" w:rsidRDefault="001B0D6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
        </w:tc>
      </w:tr>
      <w:tr w:rsidR="001B0D6E" w14:paraId="654D7CEF" w14:textId="77777777" w:rsidTr="001B0D6E">
        <w:tc>
          <w:tcPr>
            <w:tcW w:w="2542" w:type="dxa"/>
            <w:shd w:val="clear" w:color="auto" w:fill="auto"/>
            <w:tcMar>
              <w:top w:w="100" w:type="dxa"/>
              <w:left w:w="100" w:type="dxa"/>
              <w:bottom w:w="100" w:type="dxa"/>
              <w:right w:w="100" w:type="dxa"/>
            </w:tcMar>
          </w:tcPr>
          <w:p w14:paraId="3E09D1D0" w14:textId="77777777" w:rsidR="001B0D6E" w:rsidRDefault="001B0D6E" w:rsidP="001A5B74">
            <w:pPr>
              <w:widowControl w:val="0"/>
              <w:spacing w:line="240" w:lineRule="auto"/>
              <w:rPr>
                <w:sz w:val="20"/>
                <w:szCs w:val="20"/>
              </w:rPr>
            </w:pPr>
            <w:r>
              <w:rPr>
                <w:sz w:val="20"/>
                <w:szCs w:val="20"/>
              </w:rPr>
              <w:t>Target type</w:t>
            </w:r>
          </w:p>
        </w:tc>
        <w:tc>
          <w:tcPr>
            <w:tcW w:w="7229" w:type="dxa"/>
            <w:shd w:val="clear" w:color="auto" w:fill="auto"/>
            <w:tcMar>
              <w:top w:w="100" w:type="dxa"/>
              <w:left w:w="100" w:type="dxa"/>
              <w:bottom w:w="100" w:type="dxa"/>
              <w:right w:w="100" w:type="dxa"/>
            </w:tcMar>
          </w:tcPr>
          <w:p w14:paraId="19C2E810" w14:textId="77777777" w:rsidR="001B0D6E" w:rsidRDefault="001B0D6E" w:rsidP="001A5B74">
            <w:pPr>
              <w:widowControl w:val="0"/>
              <w:spacing w:line="240" w:lineRule="auto"/>
              <w:rPr>
                <w:sz w:val="20"/>
                <w:szCs w:val="20"/>
              </w:rPr>
            </w:pPr>
            <w:r>
              <w:rPr>
                <w:sz w:val="20"/>
                <w:szCs w:val="20"/>
              </w:rPr>
              <w:t>Logical model</w:t>
            </w:r>
          </w:p>
        </w:tc>
      </w:tr>
      <w:tr w:rsidR="001B0D6E" w14:paraId="2DAF8CDE" w14:textId="77777777" w:rsidTr="001B0D6E">
        <w:tc>
          <w:tcPr>
            <w:tcW w:w="2542" w:type="dxa"/>
            <w:shd w:val="clear" w:color="auto" w:fill="auto"/>
            <w:tcMar>
              <w:top w:w="100" w:type="dxa"/>
              <w:left w:w="100" w:type="dxa"/>
              <w:bottom w:w="100" w:type="dxa"/>
              <w:right w:w="100" w:type="dxa"/>
            </w:tcMar>
          </w:tcPr>
          <w:p w14:paraId="68BED5D5" w14:textId="77777777" w:rsidR="001B0D6E" w:rsidRDefault="001B0D6E" w:rsidP="001A5B74">
            <w:pPr>
              <w:widowControl w:val="0"/>
              <w:spacing w:line="240" w:lineRule="auto"/>
              <w:rPr>
                <w:sz w:val="20"/>
                <w:szCs w:val="20"/>
              </w:rPr>
            </w:pPr>
            <w:r>
              <w:rPr>
                <w:sz w:val="20"/>
                <w:szCs w:val="20"/>
              </w:rPr>
              <w:t>Name</w:t>
            </w:r>
          </w:p>
        </w:tc>
        <w:tc>
          <w:tcPr>
            <w:tcW w:w="7229" w:type="dxa"/>
            <w:shd w:val="clear" w:color="auto" w:fill="auto"/>
            <w:tcMar>
              <w:top w:w="100" w:type="dxa"/>
              <w:left w:w="100" w:type="dxa"/>
              <w:bottom w:w="100" w:type="dxa"/>
              <w:right w:w="100" w:type="dxa"/>
            </w:tcMar>
          </w:tcPr>
          <w:p w14:paraId="7C1E33A0" w14:textId="77777777" w:rsidR="001B0D6E" w:rsidRDefault="001B0D6E" w:rsidP="001A5B74">
            <w:pPr>
              <w:widowControl w:val="0"/>
              <w:spacing w:line="240" w:lineRule="auto"/>
              <w:rPr>
                <w:sz w:val="20"/>
                <w:szCs w:val="20"/>
              </w:rPr>
            </w:pPr>
            <w:r>
              <w:rPr>
                <w:sz w:val="20"/>
                <w:szCs w:val="20"/>
              </w:rPr>
              <w:t>Abstract Sample core package</w:t>
            </w:r>
          </w:p>
        </w:tc>
      </w:tr>
      <w:tr w:rsidR="001B0D6E" w14:paraId="4A0F0B5B" w14:textId="77777777" w:rsidTr="001B0D6E">
        <w:tc>
          <w:tcPr>
            <w:tcW w:w="2542" w:type="dxa"/>
            <w:shd w:val="clear" w:color="auto" w:fill="auto"/>
            <w:tcMar>
              <w:top w:w="100" w:type="dxa"/>
              <w:left w:w="100" w:type="dxa"/>
              <w:bottom w:w="100" w:type="dxa"/>
              <w:right w:w="100" w:type="dxa"/>
            </w:tcMar>
          </w:tcPr>
          <w:p w14:paraId="42BBF159" w14:textId="77777777" w:rsidR="001B0D6E" w:rsidRDefault="001B0D6E" w:rsidP="001A5B74">
            <w:pPr>
              <w:widowControl w:val="0"/>
              <w:spacing w:line="240" w:lineRule="auto"/>
              <w:rPr>
                <w:sz w:val="20"/>
                <w:szCs w:val="20"/>
              </w:rPr>
            </w:pPr>
            <w:r>
              <w:rPr>
                <w:sz w:val="20"/>
                <w:szCs w:val="20"/>
              </w:rPr>
              <w:t>Dependency</w:t>
            </w:r>
          </w:p>
        </w:tc>
        <w:tc>
          <w:tcPr>
            <w:tcW w:w="7229" w:type="dxa"/>
            <w:shd w:val="clear" w:color="auto" w:fill="auto"/>
            <w:tcMar>
              <w:top w:w="100" w:type="dxa"/>
              <w:left w:w="100" w:type="dxa"/>
              <w:bottom w:w="100" w:type="dxa"/>
              <w:right w:w="100" w:type="dxa"/>
            </w:tcMar>
          </w:tcPr>
          <w:p w14:paraId="3F26AEDC" w14:textId="77777777" w:rsidR="001B0D6E" w:rsidRDefault="001B0D6E" w:rsidP="001A5B74">
            <w:pPr>
              <w:widowControl w:val="0"/>
              <w:spacing w:line="240" w:lineRule="auto"/>
              <w:rPr>
                <w:sz w:val="20"/>
                <w:szCs w:val="20"/>
              </w:rPr>
            </w:pPr>
            <w:r>
              <w:rPr>
                <w:sz w:val="20"/>
                <w:szCs w:val="20"/>
              </w:rPr>
              <w:t>ISO 19103:2015 Geographic information – Conceptual schema language, UML2 conformance class</w:t>
            </w:r>
          </w:p>
        </w:tc>
      </w:tr>
      <w:tr w:rsidR="001B0D6E" w14:paraId="2E90C425" w14:textId="77777777" w:rsidTr="001B0D6E">
        <w:tc>
          <w:tcPr>
            <w:tcW w:w="2542" w:type="dxa"/>
            <w:shd w:val="clear" w:color="auto" w:fill="auto"/>
            <w:tcMar>
              <w:top w:w="100" w:type="dxa"/>
              <w:left w:w="100" w:type="dxa"/>
              <w:bottom w:w="100" w:type="dxa"/>
              <w:right w:w="100" w:type="dxa"/>
            </w:tcMar>
          </w:tcPr>
          <w:p w14:paraId="3E338F4E" w14:textId="77777777" w:rsidR="001B0D6E" w:rsidRDefault="001B0D6E"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5B0D76BB" w14:textId="77777777" w:rsidR="001B0D6E" w:rsidRDefault="001B0D6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w:t>
            </w:r>
            <w:proofErr w:type="spellEnd"/>
          </w:p>
        </w:tc>
      </w:tr>
      <w:tr w:rsidR="001B0D6E" w14:paraId="1DCC41B5" w14:textId="77777777" w:rsidTr="001B0D6E">
        <w:tc>
          <w:tcPr>
            <w:tcW w:w="2542" w:type="dxa"/>
            <w:shd w:val="clear" w:color="auto" w:fill="auto"/>
            <w:tcMar>
              <w:top w:w="100" w:type="dxa"/>
              <w:left w:w="100" w:type="dxa"/>
              <w:bottom w:w="100" w:type="dxa"/>
              <w:right w:w="100" w:type="dxa"/>
            </w:tcMar>
          </w:tcPr>
          <w:p w14:paraId="02C17B9D" w14:textId="77777777" w:rsidR="001B0D6E" w:rsidRDefault="001B0D6E"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53AFE40A" w14:textId="77777777" w:rsidR="001B0D6E" w:rsidRDefault="001B0D6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w:t>
            </w:r>
            <w:proofErr w:type="spellEnd"/>
          </w:p>
        </w:tc>
      </w:tr>
      <w:tr w:rsidR="001B0D6E" w14:paraId="4E593A25" w14:textId="77777777" w:rsidTr="001B0D6E">
        <w:tc>
          <w:tcPr>
            <w:tcW w:w="2542" w:type="dxa"/>
            <w:shd w:val="clear" w:color="auto" w:fill="auto"/>
            <w:tcMar>
              <w:top w:w="100" w:type="dxa"/>
              <w:left w:w="100" w:type="dxa"/>
              <w:bottom w:w="100" w:type="dxa"/>
              <w:right w:w="100" w:type="dxa"/>
            </w:tcMar>
          </w:tcPr>
          <w:p w14:paraId="400180B7" w14:textId="77777777" w:rsidR="001B0D6E" w:rsidRDefault="001B0D6E"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14B3BCA8" w14:textId="77777777" w:rsidR="001B0D6E" w:rsidRDefault="001B0D6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AbstractSampler</w:t>
            </w:r>
            <w:proofErr w:type="spellEnd"/>
          </w:p>
        </w:tc>
      </w:tr>
      <w:tr w:rsidR="001B0D6E" w14:paraId="2817AF0B" w14:textId="77777777" w:rsidTr="001B0D6E">
        <w:tc>
          <w:tcPr>
            <w:tcW w:w="2542" w:type="dxa"/>
            <w:shd w:val="clear" w:color="auto" w:fill="auto"/>
            <w:tcMar>
              <w:top w:w="100" w:type="dxa"/>
              <w:left w:w="100" w:type="dxa"/>
              <w:bottom w:w="100" w:type="dxa"/>
              <w:right w:w="100" w:type="dxa"/>
            </w:tcMar>
          </w:tcPr>
          <w:p w14:paraId="5018715C" w14:textId="77777777" w:rsidR="001B0D6E" w:rsidRDefault="001B0D6E" w:rsidP="001A5B74">
            <w:pPr>
              <w:widowControl w:val="0"/>
              <w:spacing w:line="240" w:lineRule="auto"/>
              <w:rPr>
                <w:sz w:val="20"/>
                <w:szCs w:val="20"/>
              </w:rPr>
            </w:pPr>
            <w:r>
              <w:rPr>
                <w:sz w:val="20"/>
                <w:szCs w:val="20"/>
              </w:rPr>
              <w:lastRenderedPageBreak/>
              <w:t>Imports</w:t>
            </w:r>
          </w:p>
        </w:tc>
        <w:tc>
          <w:tcPr>
            <w:tcW w:w="7229" w:type="dxa"/>
            <w:shd w:val="clear" w:color="auto" w:fill="auto"/>
            <w:tcMar>
              <w:top w:w="100" w:type="dxa"/>
              <w:left w:w="100" w:type="dxa"/>
              <w:bottom w:w="100" w:type="dxa"/>
              <w:right w:w="100" w:type="dxa"/>
            </w:tcMar>
          </w:tcPr>
          <w:p w14:paraId="54C1C10B" w14:textId="77777777" w:rsidR="001B0D6E" w:rsidRDefault="001B0D6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AbstractSamplingProcedure</w:t>
            </w:r>
            <w:proofErr w:type="spellEnd"/>
          </w:p>
        </w:tc>
      </w:tr>
      <w:tr w:rsidR="001B0D6E" w14:paraId="7EFC9D0C" w14:textId="77777777" w:rsidTr="001B0D6E">
        <w:tc>
          <w:tcPr>
            <w:tcW w:w="2542" w:type="dxa"/>
            <w:shd w:val="clear" w:color="auto" w:fill="auto"/>
            <w:tcMar>
              <w:top w:w="100" w:type="dxa"/>
              <w:left w:w="100" w:type="dxa"/>
              <w:bottom w:w="100" w:type="dxa"/>
              <w:right w:w="100" w:type="dxa"/>
            </w:tcMar>
          </w:tcPr>
          <w:p w14:paraId="2FA30FFD" w14:textId="77777777" w:rsidR="001B0D6E" w:rsidRDefault="001B0D6E"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1DA93255" w14:textId="77777777" w:rsidR="001B0D6E" w:rsidRDefault="001B0D6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AbstractPreparationProcedure</w:t>
            </w:r>
            <w:proofErr w:type="spellEnd"/>
          </w:p>
        </w:tc>
      </w:tr>
      <w:tr w:rsidR="001B0D6E" w14:paraId="1D755E6C" w14:textId="77777777" w:rsidTr="001B0D6E">
        <w:tc>
          <w:tcPr>
            <w:tcW w:w="2542" w:type="dxa"/>
            <w:shd w:val="clear" w:color="auto" w:fill="auto"/>
            <w:tcMar>
              <w:top w:w="100" w:type="dxa"/>
              <w:left w:w="100" w:type="dxa"/>
              <w:bottom w:w="100" w:type="dxa"/>
              <w:right w:w="100" w:type="dxa"/>
            </w:tcMar>
          </w:tcPr>
          <w:p w14:paraId="3C21E213" w14:textId="77777777" w:rsidR="001B0D6E" w:rsidRDefault="001B0D6E"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7AEAD189" w14:textId="77777777" w:rsidR="001B0D6E" w:rsidRDefault="001B0D6E"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AbstractPreparationStep</w:t>
            </w:r>
            <w:proofErr w:type="spellEnd"/>
          </w:p>
        </w:tc>
      </w:tr>
    </w:tbl>
    <w:p w14:paraId="28DE83A6" w14:textId="3AAE862E" w:rsidR="001B0D6E" w:rsidRDefault="001B0D6E" w:rsidP="001B0D6E">
      <w:pPr>
        <w:rPr>
          <w:lang w:eastAsia="ja-JP"/>
        </w:rPr>
      </w:pPr>
    </w:p>
    <w:p w14:paraId="15DBFBF0" w14:textId="77777777" w:rsidR="00F77288" w:rsidRDefault="00F77288" w:rsidP="00F77288">
      <w:pPr>
        <w:keepNext/>
      </w:pPr>
      <w:r>
        <w:rPr>
          <w:noProof/>
          <w:lang w:val="fr-FR" w:eastAsia="fr-FR"/>
        </w:rPr>
        <w:drawing>
          <wp:inline distT="0" distB="0" distL="0" distR="0" wp14:anchorId="32D6C798" wp14:editId="1E9CF238">
            <wp:extent cx="6191885" cy="5027295"/>
            <wp:effectExtent l="0" t="0" r="5715" b="1905"/>
            <wp:docPr id="66" name="Graphic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Graphic 66"/>
                    <pic:cNvPicPr/>
                  </pic:nvPicPr>
                  <pic:blipFill>
                    <a:blip r:embed="rId132" cstate="print">
                      <a:extLst>
                        <a:ext uri="{28A0092B-C50C-407E-A947-70E740481C1C}">
                          <a14:useLocalDpi xmlns:a14="http://schemas.microsoft.com/office/drawing/2010/main"/>
                        </a:ext>
                        <a:ext uri="{96DAC541-7B7A-43D3-8B79-37D633B846F1}">
                          <asvg:svgBlip xmlns:asvg="http://schemas.microsoft.com/office/drawing/2016/SVG/main" r:embed="rId133"/>
                        </a:ext>
                      </a:extLst>
                    </a:blip>
                    <a:stretch>
                      <a:fillRect/>
                    </a:stretch>
                  </pic:blipFill>
                  <pic:spPr>
                    <a:xfrm>
                      <a:off x="0" y="0"/>
                      <a:ext cx="6191885" cy="5027295"/>
                    </a:xfrm>
                    <a:prstGeom prst="rect">
                      <a:avLst/>
                    </a:prstGeom>
                  </pic:spPr>
                </pic:pic>
              </a:graphicData>
            </a:graphic>
          </wp:inline>
        </w:drawing>
      </w:r>
    </w:p>
    <w:p w14:paraId="545E70BF" w14:textId="19DD5095" w:rsidR="001B0D6E" w:rsidRDefault="00F77288" w:rsidP="00F77288">
      <w:pPr>
        <w:jc w:val="center"/>
        <w:rPr>
          <w:b/>
          <w:bCs/>
          <w:sz w:val="20"/>
          <w:szCs w:val="20"/>
        </w:rPr>
      </w:pPr>
      <w:r w:rsidRPr="00F77288">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59</w:t>
      </w:r>
      <w:r w:rsidR="00D471BA">
        <w:rPr>
          <w:b/>
          <w:bCs/>
          <w:sz w:val="20"/>
          <w:szCs w:val="20"/>
        </w:rPr>
        <w:fldChar w:fldCharType="end"/>
      </w:r>
      <w:r w:rsidRPr="00F77288">
        <w:rPr>
          <w:b/>
          <w:bCs/>
          <w:sz w:val="20"/>
          <w:szCs w:val="20"/>
        </w:rPr>
        <w:t xml:space="preserve"> — (Informative) Included direct and indirect requirements and recommendations of the Abstract Sample core package requirements class.</w:t>
      </w:r>
    </w:p>
    <w:p w14:paraId="05A3C014" w14:textId="3E4BAFB4" w:rsidR="00F77288" w:rsidRDefault="00C356AB" w:rsidP="00C356AB">
      <w:pPr>
        <w:pStyle w:val="Heading2"/>
      </w:pPr>
      <w:bookmarkStart w:id="398" w:name="_Toc72768907"/>
      <w:proofErr w:type="spellStart"/>
      <w:r w:rsidRPr="00C356AB">
        <w:t>AbstractSample</w:t>
      </w:r>
      <w:bookmarkEnd w:id="398"/>
      <w:proofErr w:type="spellEnd"/>
    </w:p>
    <w:p w14:paraId="78A0730A" w14:textId="238AAE6C" w:rsidR="00C356AB" w:rsidRDefault="00C356AB" w:rsidP="00C356AB">
      <w:pPr>
        <w:pStyle w:val="Heading3"/>
      </w:pPr>
      <w:proofErr w:type="spellStart"/>
      <w:r w:rsidRPr="00C356AB">
        <w:t>AbstractSample</w:t>
      </w:r>
      <w:proofErr w:type="spellEnd"/>
      <w:r w:rsidRPr="00C356AB">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C356AB" w14:paraId="4872DC0E" w14:textId="77777777" w:rsidTr="00C356AB">
        <w:tc>
          <w:tcPr>
            <w:tcW w:w="2400" w:type="dxa"/>
            <w:shd w:val="clear" w:color="auto" w:fill="auto"/>
            <w:tcMar>
              <w:top w:w="100" w:type="dxa"/>
              <w:left w:w="100" w:type="dxa"/>
              <w:bottom w:w="100" w:type="dxa"/>
              <w:right w:w="100" w:type="dxa"/>
            </w:tcMar>
          </w:tcPr>
          <w:p w14:paraId="30992105" w14:textId="77777777" w:rsidR="00C356AB" w:rsidRDefault="00C356AB"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7D949707" w14:textId="77777777" w:rsidR="00C356AB" w:rsidRDefault="00C356AB"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w:t>
            </w:r>
            <w:proofErr w:type="spellEnd"/>
          </w:p>
        </w:tc>
      </w:tr>
      <w:tr w:rsidR="00C356AB" w14:paraId="67AB84BD" w14:textId="77777777" w:rsidTr="00C356AB">
        <w:tc>
          <w:tcPr>
            <w:tcW w:w="2400" w:type="dxa"/>
            <w:shd w:val="clear" w:color="auto" w:fill="auto"/>
            <w:tcMar>
              <w:top w:w="100" w:type="dxa"/>
              <w:left w:w="100" w:type="dxa"/>
              <w:bottom w:w="100" w:type="dxa"/>
              <w:right w:w="100" w:type="dxa"/>
            </w:tcMar>
          </w:tcPr>
          <w:p w14:paraId="7970F04E" w14:textId="77777777" w:rsidR="00C356AB" w:rsidRDefault="00C356AB"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7CBFDDC3" w14:textId="77777777" w:rsidR="00C356AB" w:rsidRDefault="00C356AB" w:rsidP="001A5B74">
            <w:pPr>
              <w:widowControl w:val="0"/>
              <w:spacing w:line="240" w:lineRule="auto"/>
              <w:rPr>
                <w:sz w:val="20"/>
                <w:szCs w:val="20"/>
              </w:rPr>
            </w:pPr>
            <w:r>
              <w:rPr>
                <w:sz w:val="20"/>
                <w:szCs w:val="20"/>
              </w:rPr>
              <w:t>Logical model</w:t>
            </w:r>
          </w:p>
        </w:tc>
      </w:tr>
      <w:tr w:rsidR="00C356AB" w14:paraId="72320F01" w14:textId="77777777" w:rsidTr="00C356AB">
        <w:tc>
          <w:tcPr>
            <w:tcW w:w="2400" w:type="dxa"/>
            <w:shd w:val="clear" w:color="auto" w:fill="auto"/>
            <w:tcMar>
              <w:top w:w="100" w:type="dxa"/>
              <w:left w:w="100" w:type="dxa"/>
              <w:bottom w:w="100" w:type="dxa"/>
              <w:right w:w="100" w:type="dxa"/>
            </w:tcMar>
          </w:tcPr>
          <w:p w14:paraId="3A102D16" w14:textId="77777777" w:rsidR="00C356AB" w:rsidRDefault="00C356AB" w:rsidP="001A5B74">
            <w:pPr>
              <w:widowControl w:val="0"/>
              <w:spacing w:line="240" w:lineRule="auto"/>
              <w:rPr>
                <w:sz w:val="20"/>
                <w:szCs w:val="20"/>
              </w:rPr>
            </w:pPr>
            <w:r>
              <w:rPr>
                <w:sz w:val="20"/>
                <w:szCs w:val="20"/>
              </w:rPr>
              <w:lastRenderedPageBreak/>
              <w:t>Name</w:t>
            </w:r>
          </w:p>
        </w:tc>
        <w:tc>
          <w:tcPr>
            <w:tcW w:w="7371" w:type="dxa"/>
            <w:shd w:val="clear" w:color="auto" w:fill="auto"/>
            <w:tcMar>
              <w:top w:w="100" w:type="dxa"/>
              <w:left w:w="100" w:type="dxa"/>
              <w:bottom w:w="100" w:type="dxa"/>
              <w:right w:w="100" w:type="dxa"/>
            </w:tcMar>
          </w:tcPr>
          <w:p w14:paraId="199E8A73" w14:textId="77777777" w:rsidR="00C356AB" w:rsidRDefault="00C356AB" w:rsidP="001A5B74">
            <w:pPr>
              <w:widowControl w:val="0"/>
              <w:spacing w:line="240" w:lineRule="auto"/>
              <w:rPr>
                <w:sz w:val="20"/>
                <w:szCs w:val="20"/>
              </w:rPr>
            </w:pPr>
            <w:r>
              <w:rPr>
                <w:sz w:val="20"/>
                <w:szCs w:val="20"/>
              </w:rPr>
              <w:t xml:space="preserve">Abstract Sample core - </w:t>
            </w:r>
            <w:proofErr w:type="spellStart"/>
            <w:r>
              <w:rPr>
                <w:sz w:val="20"/>
                <w:szCs w:val="20"/>
              </w:rPr>
              <w:t>AbstractSample</w:t>
            </w:r>
            <w:proofErr w:type="spellEnd"/>
          </w:p>
        </w:tc>
      </w:tr>
      <w:tr w:rsidR="00C356AB" w14:paraId="1043F3CA" w14:textId="77777777" w:rsidTr="00C356AB">
        <w:tc>
          <w:tcPr>
            <w:tcW w:w="2400" w:type="dxa"/>
            <w:shd w:val="clear" w:color="auto" w:fill="auto"/>
            <w:tcMar>
              <w:top w:w="100" w:type="dxa"/>
              <w:left w:w="100" w:type="dxa"/>
              <w:bottom w:w="100" w:type="dxa"/>
              <w:right w:w="100" w:type="dxa"/>
            </w:tcMar>
          </w:tcPr>
          <w:p w14:paraId="0576802B" w14:textId="77777777" w:rsidR="00C356AB" w:rsidRDefault="00C356AB"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2E1FAD31" w14:textId="77777777" w:rsidR="00C356AB" w:rsidRDefault="00C356AB" w:rsidP="001A5B74">
            <w:pPr>
              <w:widowControl w:val="0"/>
              <w:spacing w:line="240" w:lineRule="auto"/>
              <w:rPr>
                <w:sz w:val="20"/>
                <w:szCs w:val="20"/>
              </w:rPr>
            </w:pPr>
            <w:r>
              <w:rPr>
                <w:sz w:val="20"/>
                <w:szCs w:val="20"/>
              </w:rPr>
              <w:t>ISO 19103:2015 Geographic information – Conceptual schema language, UML2 conformance class</w:t>
            </w:r>
          </w:p>
        </w:tc>
      </w:tr>
      <w:tr w:rsidR="00C356AB" w14:paraId="571202F5" w14:textId="77777777" w:rsidTr="00C356AB">
        <w:tc>
          <w:tcPr>
            <w:tcW w:w="2400" w:type="dxa"/>
            <w:shd w:val="clear" w:color="auto" w:fill="auto"/>
            <w:tcMar>
              <w:top w:w="100" w:type="dxa"/>
              <w:left w:w="100" w:type="dxa"/>
              <w:bottom w:w="100" w:type="dxa"/>
              <w:right w:w="100" w:type="dxa"/>
            </w:tcMar>
          </w:tcPr>
          <w:p w14:paraId="19EC4EB2" w14:textId="77777777" w:rsidR="00C356AB" w:rsidRDefault="00C356AB"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1993D2FD" w14:textId="77777777" w:rsidR="00C356AB" w:rsidRDefault="00C356AB"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w:t>
            </w:r>
          </w:p>
        </w:tc>
      </w:tr>
      <w:tr w:rsidR="00C356AB" w14:paraId="1E986327" w14:textId="77777777" w:rsidTr="00C356AB">
        <w:tc>
          <w:tcPr>
            <w:tcW w:w="2400" w:type="dxa"/>
            <w:shd w:val="clear" w:color="auto" w:fill="auto"/>
            <w:tcMar>
              <w:top w:w="100" w:type="dxa"/>
              <w:left w:w="100" w:type="dxa"/>
              <w:bottom w:w="100" w:type="dxa"/>
              <w:right w:w="100" w:type="dxa"/>
            </w:tcMar>
          </w:tcPr>
          <w:p w14:paraId="6908630B" w14:textId="77777777" w:rsidR="00C356AB" w:rsidRDefault="00C356AB"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01CC885F" w14:textId="77777777" w:rsidR="00C356AB" w:rsidRDefault="00C356AB"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NamedValue</w:t>
            </w:r>
            <w:proofErr w:type="spellEnd"/>
          </w:p>
        </w:tc>
      </w:tr>
      <w:tr w:rsidR="00C356AB" w14:paraId="4448C20D" w14:textId="77777777" w:rsidTr="00C356AB">
        <w:tc>
          <w:tcPr>
            <w:tcW w:w="2400" w:type="dxa"/>
            <w:shd w:val="clear" w:color="auto" w:fill="auto"/>
            <w:tcMar>
              <w:top w:w="100" w:type="dxa"/>
              <w:left w:w="100" w:type="dxa"/>
              <w:bottom w:w="100" w:type="dxa"/>
              <w:right w:w="100" w:type="dxa"/>
            </w:tcMar>
          </w:tcPr>
          <w:p w14:paraId="5720A350" w14:textId="77777777" w:rsidR="00C356AB" w:rsidRDefault="00C356AB"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1A26243C" w14:textId="77777777" w:rsidR="00C356AB" w:rsidRDefault="00C356AB"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w:t>
            </w:r>
            <w:proofErr w:type="spellEnd"/>
            <w:r>
              <w:rPr>
                <w:sz w:val="20"/>
                <w:szCs w:val="20"/>
              </w:rPr>
              <w:t>/</w:t>
            </w:r>
            <w:proofErr w:type="spellStart"/>
            <w:r>
              <w:rPr>
                <w:sz w:val="20"/>
                <w:szCs w:val="20"/>
              </w:rPr>
              <w:t>sampleType-sem</w:t>
            </w:r>
            <w:proofErr w:type="spellEnd"/>
          </w:p>
        </w:tc>
      </w:tr>
      <w:tr w:rsidR="00C356AB" w14:paraId="58984D3F" w14:textId="77777777" w:rsidTr="00C356AB">
        <w:tc>
          <w:tcPr>
            <w:tcW w:w="2400" w:type="dxa"/>
            <w:shd w:val="clear" w:color="auto" w:fill="auto"/>
            <w:tcMar>
              <w:top w:w="100" w:type="dxa"/>
              <w:left w:w="100" w:type="dxa"/>
              <w:bottom w:w="100" w:type="dxa"/>
              <w:right w:w="100" w:type="dxa"/>
            </w:tcMar>
          </w:tcPr>
          <w:p w14:paraId="364945AA" w14:textId="77777777" w:rsidR="00C356AB" w:rsidRDefault="00C356AB"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402558A" w14:textId="77777777" w:rsidR="00C356AB" w:rsidRDefault="00C356AB"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w:t>
            </w:r>
            <w:proofErr w:type="spellEnd"/>
            <w:r>
              <w:rPr>
                <w:sz w:val="20"/>
                <w:szCs w:val="20"/>
              </w:rPr>
              <w:t>/parameter-</w:t>
            </w:r>
            <w:proofErr w:type="spellStart"/>
            <w:r>
              <w:rPr>
                <w:sz w:val="20"/>
                <w:szCs w:val="20"/>
              </w:rPr>
              <w:t>sem</w:t>
            </w:r>
            <w:proofErr w:type="spellEnd"/>
          </w:p>
        </w:tc>
      </w:tr>
      <w:tr w:rsidR="00C356AB" w14:paraId="1018E571" w14:textId="77777777" w:rsidTr="00C356AB">
        <w:tc>
          <w:tcPr>
            <w:tcW w:w="2400" w:type="dxa"/>
            <w:shd w:val="clear" w:color="auto" w:fill="auto"/>
            <w:tcMar>
              <w:top w:w="100" w:type="dxa"/>
              <w:left w:w="100" w:type="dxa"/>
              <w:bottom w:w="100" w:type="dxa"/>
              <w:right w:w="100" w:type="dxa"/>
            </w:tcMar>
          </w:tcPr>
          <w:p w14:paraId="65D859FA" w14:textId="77777777" w:rsidR="00C356AB" w:rsidRDefault="00C356AB"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800C1D5" w14:textId="77777777" w:rsidR="00C356AB" w:rsidRDefault="00C356AB"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1A5224DA" w14:textId="75888206" w:rsidR="00C356AB" w:rsidRDefault="00C356AB" w:rsidP="00C356AB">
      <w:pPr>
        <w:rPr>
          <w:lang w:eastAsia="ja-JP"/>
        </w:rPr>
      </w:pPr>
    </w:p>
    <w:p w14:paraId="480B6B52" w14:textId="77777777" w:rsidR="00540061" w:rsidRDefault="00540061" w:rsidP="00540061">
      <w:pPr>
        <w:keepNext/>
      </w:pPr>
      <w:r>
        <w:rPr>
          <w:noProof/>
          <w:lang w:val="fr-FR" w:eastAsia="fr-FR"/>
        </w:rPr>
        <w:drawing>
          <wp:inline distT="0" distB="0" distL="0" distR="0" wp14:anchorId="73A4D8A2" wp14:editId="492C201A">
            <wp:extent cx="6191885" cy="3089910"/>
            <wp:effectExtent l="0" t="0" r="5715" b="0"/>
            <wp:docPr id="67" name="Graphic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Graphic 67"/>
                    <pic:cNvPicPr/>
                  </pic:nvPicPr>
                  <pic:blipFill>
                    <a:blip r:embed="rId134">
                      <a:extLst>
                        <a:ext uri="{28A0092B-C50C-407E-A947-70E740481C1C}">
                          <a14:useLocalDpi xmlns:a14="http://schemas.microsoft.com/office/drawing/2010/main"/>
                        </a:ext>
                        <a:ext uri="{96DAC541-7B7A-43D3-8B79-37D633B846F1}">
                          <asvg:svgBlip xmlns:asvg="http://schemas.microsoft.com/office/drawing/2016/SVG/main" r:embed="rId135"/>
                        </a:ext>
                      </a:extLst>
                    </a:blip>
                    <a:stretch>
                      <a:fillRect/>
                    </a:stretch>
                  </pic:blipFill>
                  <pic:spPr>
                    <a:xfrm>
                      <a:off x="0" y="0"/>
                      <a:ext cx="6191885" cy="3089910"/>
                    </a:xfrm>
                    <a:prstGeom prst="rect">
                      <a:avLst/>
                    </a:prstGeom>
                  </pic:spPr>
                </pic:pic>
              </a:graphicData>
            </a:graphic>
          </wp:inline>
        </w:drawing>
      </w:r>
    </w:p>
    <w:p w14:paraId="10F11393" w14:textId="6BB8896D" w:rsidR="00C356AB" w:rsidRDefault="00540061" w:rsidP="00540061">
      <w:pPr>
        <w:jc w:val="center"/>
        <w:rPr>
          <w:b/>
          <w:bCs/>
          <w:sz w:val="20"/>
          <w:szCs w:val="20"/>
        </w:rPr>
      </w:pPr>
      <w:r w:rsidRPr="00540061">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60</w:t>
      </w:r>
      <w:r w:rsidR="00D471BA">
        <w:rPr>
          <w:b/>
          <w:bCs/>
          <w:sz w:val="20"/>
          <w:szCs w:val="20"/>
        </w:rPr>
        <w:fldChar w:fldCharType="end"/>
      </w:r>
      <w:r w:rsidRPr="00540061">
        <w:rPr>
          <w:b/>
          <w:bCs/>
          <w:sz w:val="20"/>
          <w:szCs w:val="20"/>
        </w:rPr>
        <w:t xml:space="preserve"> — (Informative) Included direct and indirect requirements and recommendations of the Abstract Sample core — </w:t>
      </w:r>
      <w:proofErr w:type="spellStart"/>
      <w:r w:rsidRPr="00540061">
        <w:rPr>
          <w:b/>
          <w:bCs/>
          <w:sz w:val="20"/>
          <w:szCs w:val="20"/>
        </w:rPr>
        <w:t>AbstractSample</w:t>
      </w:r>
      <w:proofErr w:type="spellEnd"/>
      <w:r w:rsidRPr="00540061">
        <w:rPr>
          <w:b/>
          <w:bCs/>
          <w:sz w:val="20"/>
          <w:szCs w:val="20"/>
        </w:rPr>
        <w:t xml:space="preserve"> requirements class.</w:t>
      </w:r>
    </w:p>
    <w:p w14:paraId="5C713F2D" w14:textId="77777777" w:rsidR="00E648AA" w:rsidRDefault="00E648AA" w:rsidP="00E648AA">
      <w:pPr>
        <w:keepNext/>
      </w:pPr>
      <w:r>
        <w:rPr>
          <w:noProof/>
          <w:lang w:val="fr-FR" w:eastAsia="fr-FR"/>
        </w:rPr>
        <w:lastRenderedPageBreak/>
        <w:drawing>
          <wp:inline distT="0" distB="0" distL="0" distR="0" wp14:anchorId="3DE3AD51" wp14:editId="707331DE">
            <wp:extent cx="6144228" cy="4579620"/>
            <wp:effectExtent l="0" t="0" r="3175"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36">
                      <a:extLst>
                        <a:ext uri="{28A0092B-C50C-407E-A947-70E740481C1C}">
                          <a14:useLocalDpi xmlns:a14="http://schemas.microsoft.com/office/drawing/2010/main" val="0"/>
                        </a:ext>
                      </a:extLst>
                    </a:blip>
                    <a:stretch>
                      <a:fillRect/>
                    </a:stretch>
                  </pic:blipFill>
                  <pic:spPr>
                    <a:xfrm>
                      <a:off x="0" y="0"/>
                      <a:ext cx="6144228" cy="4579620"/>
                    </a:xfrm>
                    <a:prstGeom prst="rect">
                      <a:avLst/>
                    </a:prstGeom>
                  </pic:spPr>
                </pic:pic>
              </a:graphicData>
            </a:graphic>
          </wp:inline>
        </w:drawing>
      </w:r>
    </w:p>
    <w:p w14:paraId="7D673049" w14:textId="0AA69C4D" w:rsidR="00E648AA" w:rsidRPr="00E648AA" w:rsidRDefault="00E648AA" w:rsidP="00E648AA">
      <w:pPr>
        <w:jc w:val="center"/>
        <w:rPr>
          <w:b/>
          <w:bCs/>
          <w:sz w:val="20"/>
          <w:szCs w:val="20"/>
        </w:rPr>
      </w:pPr>
      <w:r w:rsidRPr="00E648AA">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61</w:t>
      </w:r>
      <w:r w:rsidR="00D471BA">
        <w:rPr>
          <w:b/>
          <w:bCs/>
          <w:sz w:val="20"/>
          <w:szCs w:val="20"/>
        </w:rPr>
        <w:fldChar w:fldCharType="end"/>
      </w:r>
      <w:r w:rsidRPr="00E648AA">
        <w:rPr>
          <w:b/>
          <w:bCs/>
          <w:sz w:val="20"/>
          <w:szCs w:val="20"/>
        </w:rPr>
        <w:t xml:space="preserve"> — Context diagram for Abstract Sample core — </w:t>
      </w:r>
      <w:proofErr w:type="spellStart"/>
      <w:r w:rsidRPr="00E648AA">
        <w:rPr>
          <w:b/>
          <w:bCs/>
          <w:sz w:val="20"/>
          <w:szCs w:val="20"/>
        </w:rPr>
        <w:t>AbstractSample</w:t>
      </w:r>
      <w:proofErr w:type="spellEnd"/>
      <w:r w:rsidRPr="00E648AA">
        <w:rPr>
          <w:b/>
          <w:bCs/>
          <w:sz w:val="20"/>
          <w:szCs w:val="20"/>
        </w:rPr>
        <w:t>.</w:t>
      </w:r>
    </w:p>
    <w:p w14:paraId="0BA43859" w14:textId="6E0455E4" w:rsidR="00540061" w:rsidRDefault="00ED30E9" w:rsidP="00ED30E9">
      <w:pPr>
        <w:pStyle w:val="Heading3"/>
      </w:pPr>
      <w:r w:rsidRPr="00ED30E9">
        <w:t xml:space="preserve">Attribute </w:t>
      </w:r>
      <w:proofErr w:type="spellStart"/>
      <w:r w:rsidRPr="00ED30E9">
        <w:t>sampleType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C7C16" w14:paraId="17E87CAD" w14:textId="77777777" w:rsidTr="00CC7C16">
        <w:tc>
          <w:tcPr>
            <w:tcW w:w="4526" w:type="dxa"/>
            <w:shd w:val="clear" w:color="auto" w:fill="auto"/>
            <w:tcMar>
              <w:top w:w="100" w:type="dxa"/>
              <w:left w:w="100" w:type="dxa"/>
              <w:bottom w:w="100" w:type="dxa"/>
              <w:right w:w="100" w:type="dxa"/>
            </w:tcMar>
          </w:tcPr>
          <w:p w14:paraId="2C4DC13B" w14:textId="77777777" w:rsidR="00CC7C16" w:rsidRDefault="00CC7C16"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w:t>
            </w:r>
            <w:proofErr w:type="spellEnd"/>
            <w:r>
              <w:rPr>
                <w:sz w:val="20"/>
                <w:szCs w:val="20"/>
              </w:rPr>
              <w:t>/</w:t>
            </w:r>
            <w:proofErr w:type="spellStart"/>
            <w:r>
              <w:rPr>
                <w:sz w:val="20"/>
                <w:szCs w:val="20"/>
              </w:rPr>
              <w:t>sampleType-sem</w:t>
            </w:r>
            <w:proofErr w:type="spellEnd"/>
          </w:p>
        </w:tc>
        <w:tc>
          <w:tcPr>
            <w:tcW w:w="5245" w:type="dxa"/>
            <w:shd w:val="clear" w:color="auto" w:fill="auto"/>
            <w:tcMar>
              <w:top w:w="100" w:type="dxa"/>
              <w:left w:w="100" w:type="dxa"/>
              <w:bottom w:w="100" w:type="dxa"/>
              <w:right w:w="100" w:type="dxa"/>
            </w:tcMar>
          </w:tcPr>
          <w:p w14:paraId="3DFAC2BC" w14:textId="77777777" w:rsidR="00CC7C16" w:rsidRDefault="00CC7C16" w:rsidP="001A5B74">
            <w:pPr>
              <w:widowControl w:val="0"/>
              <w:spacing w:line="240" w:lineRule="auto"/>
              <w:rPr>
                <w:sz w:val="20"/>
                <w:szCs w:val="20"/>
              </w:rPr>
            </w:pPr>
            <w:r>
              <w:rPr>
                <w:sz w:val="20"/>
                <w:szCs w:val="20"/>
              </w:rPr>
              <w:t xml:space="preserve">The type of </w:t>
            </w:r>
            <w:r>
              <w:rPr>
                <w:b/>
                <w:sz w:val="20"/>
                <w:szCs w:val="20"/>
              </w:rPr>
              <w:t>Sample</w:t>
            </w:r>
            <w:r>
              <w:rPr>
                <w:sz w:val="20"/>
                <w:szCs w:val="20"/>
              </w:rPr>
              <w:t xml:space="preserve"> according to a community agreed typology.</w:t>
            </w:r>
          </w:p>
          <w:p w14:paraId="580D7904" w14:textId="77777777" w:rsidR="00CC7C16" w:rsidRDefault="00CC7C16" w:rsidP="001A5B74">
            <w:pPr>
              <w:widowControl w:val="0"/>
              <w:spacing w:line="240" w:lineRule="auto"/>
              <w:rPr>
                <w:sz w:val="20"/>
                <w:szCs w:val="20"/>
              </w:rPr>
            </w:pPr>
            <w:r>
              <w:rPr>
                <w:sz w:val="20"/>
                <w:szCs w:val="20"/>
              </w:rPr>
              <w:t xml:space="preserve">If information on the type of </w:t>
            </w:r>
            <w:proofErr w:type="spellStart"/>
            <w:r>
              <w:rPr>
                <w:b/>
                <w:sz w:val="20"/>
                <w:szCs w:val="20"/>
              </w:rPr>
              <w:t>AbstractSample</w:t>
            </w:r>
            <w:proofErr w:type="spellEnd"/>
            <w:r>
              <w:rPr>
                <w:b/>
                <w:sz w:val="20"/>
                <w:szCs w:val="20"/>
              </w:rPr>
              <w:t xml:space="preserve"> </w:t>
            </w:r>
            <w:r>
              <w:rPr>
                <w:sz w:val="20"/>
                <w:szCs w:val="20"/>
              </w:rPr>
              <w:t xml:space="preserve">is provided, the attribute </w:t>
            </w:r>
            <w:proofErr w:type="spellStart"/>
            <w:proofErr w:type="gramStart"/>
            <w:r>
              <w:rPr>
                <w:b/>
                <w:sz w:val="20"/>
                <w:szCs w:val="20"/>
              </w:rPr>
              <w:t>sampleType:AbstractSampleTypeCodeListValue</w:t>
            </w:r>
            <w:proofErr w:type="spellEnd"/>
            <w:proofErr w:type="gramEnd"/>
            <w:r>
              <w:rPr>
                <w:sz w:val="20"/>
                <w:szCs w:val="20"/>
              </w:rPr>
              <w:t xml:space="preserve"> shall be used.</w:t>
            </w:r>
          </w:p>
        </w:tc>
      </w:tr>
    </w:tbl>
    <w:p w14:paraId="375FFE05" w14:textId="62F8FAAA" w:rsidR="00ED30E9" w:rsidRDefault="00ED30E9" w:rsidP="00ED30E9">
      <w:pPr>
        <w:rPr>
          <w:lang w:eastAsia="ja-JP"/>
        </w:rPr>
      </w:pPr>
    </w:p>
    <w:p w14:paraId="04B53B54" w14:textId="58EB25C9" w:rsidR="00FE3E22" w:rsidRDefault="00FE3E22" w:rsidP="00FE3E22">
      <w:pPr>
        <w:pStyle w:val="Heading3"/>
      </w:pPr>
      <w:r w:rsidRPr="00FE3E22">
        <w:t>Attribute parameter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E3E22" w14:paraId="49F3C864" w14:textId="77777777" w:rsidTr="00FE3E22">
        <w:tc>
          <w:tcPr>
            <w:tcW w:w="4526" w:type="dxa"/>
            <w:shd w:val="clear" w:color="auto" w:fill="auto"/>
            <w:tcMar>
              <w:top w:w="100" w:type="dxa"/>
              <w:left w:w="100" w:type="dxa"/>
              <w:bottom w:w="100" w:type="dxa"/>
              <w:right w:w="100" w:type="dxa"/>
            </w:tcMar>
          </w:tcPr>
          <w:p w14:paraId="4231E64C" w14:textId="77777777" w:rsidR="00FE3E22" w:rsidRDefault="00FE3E22"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w:t>
            </w:r>
            <w:proofErr w:type="spellEnd"/>
            <w:r>
              <w:rPr>
                <w:sz w:val="20"/>
                <w:szCs w:val="20"/>
              </w:rPr>
              <w:t>/parameter-</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0F5CD9B0" w14:textId="77777777" w:rsidR="00FE3E22" w:rsidRDefault="00FE3E22" w:rsidP="001A5B74">
            <w:pPr>
              <w:widowControl w:val="0"/>
              <w:spacing w:line="240" w:lineRule="auto"/>
              <w:rPr>
                <w:sz w:val="20"/>
                <w:szCs w:val="20"/>
              </w:rPr>
            </w:pPr>
            <w:r>
              <w:rPr>
                <w:sz w:val="20"/>
                <w:szCs w:val="20"/>
              </w:rPr>
              <w:t xml:space="preserve">Arbitrary event-specific parameter relevant to the </w:t>
            </w:r>
            <w:r>
              <w:rPr>
                <w:b/>
                <w:sz w:val="20"/>
                <w:szCs w:val="20"/>
              </w:rPr>
              <w:t>Sample</w:t>
            </w:r>
            <w:r>
              <w:rPr>
                <w:sz w:val="20"/>
                <w:szCs w:val="20"/>
              </w:rPr>
              <w:t>.</w:t>
            </w:r>
          </w:p>
          <w:p w14:paraId="7817F3E0" w14:textId="77777777" w:rsidR="00FE3E22" w:rsidRDefault="00FE3E22" w:rsidP="001A5B74">
            <w:pPr>
              <w:widowControl w:val="0"/>
              <w:spacing w:line="240" w:lineRule="auto"/>
              <w:rPr>
                <w:sz w:val="20"/>
                <w:szCs w:val="20"/>
              </w:rPr>
            </w:pPr>
            <w:r>
              <w:rPr>
                <w:sz w:val="20"/>
                <w:szCs w:val="20"/>
              </w:rPr>
              <w:t xml:space="preserve">If additional parameter information is provided, the property </w:t>
            </w:r>
            <w:proofErr w:type="spellStart"/>
            <w:proofErr w:type="gramStart"/>
            <w:r>
              <w:rPr>
                <w:b/>
                <w:sz w:val="20"/>
                <w:szCs w:val="20"/>
              </w:rPr>
              <w:t>parameter</w:t>
            </w:r>
            <w:r>
              <w:rPr>
                <w:sz w:val="20"/>
                <w:szCs w:val="20"/>
              </w:rPr>
              <w:t>:</w:t>
            </w:r>
            <w:r>
              <w:rPr>
                <w:b/>
                <w:sz w:val="20"/>
                <w:szCs w:val="20"/>
              </w:rPr>
              <w:t>NamedValue</w:t>
            </w:r>
            <w:proofErr w:type="spellEnd"/>
            <w:proofErr w:type="gramEnd"/>
            <w:r>
              <w:rPr>
                <w:sz w:val="20"/>
                <w:szCs w:val="20"/>
              </w:rPr>
              <w:t xml:space="preserve"> SHALL be used.</w:t>
            </w:r>
          </w:p>
        </w:tc>
      </w:tr>
    </w:tbl>
    <w:p w14:paraId="50156D88" w14:textId="6B7819E1" w:rsidR="00FE3E22" w:rsidRDefault="00FE3E22" w:rsidP="00FE3E22">
      <w:pPr>
        <w:rPr>
          <w:lang w:eastAsia="ja-JP"/>
        </w:rPr>
      </w:pPr>
    </w:p>
    <w:p w14:paraId="0DF0F5B0" w14:textId="16F2C066" w:rsidR="008E2BBE" w:rsidRDefault="008E2BBE" w:rsidP="008E2BBE">
      <w:pPr>
        <w:rPr>
          <w:lang w:eastAsia="ja-JP"/>
        </w:rPr>
      </w:pPr>
      <w:r>
        <w:rPr>
          <w:lang w:eastAsia="ja-JP"/>
        </w:rPr>
        <w:lastRenderedPageBreak/>
        <w:t xml:space="preserve">EXAMPLE </w:t>
      </w:r>
      <w:r>
        <w:rPr>
          <w:lang w:eastAsia="ja-JP"/>
        </w:rPr>
        <w:tab/>
      </w:r>
      <w:r w:rsidR="00EA68E6">
        <w:rPr>
          <w:lang w:eastAsia="ja-JP"/>
        </w:rPr>
        <w:t>W</w:t>
      </w:r>
      <w:r>
        <w:rPr>
          <w:lang w:eastAsia="ja-JP"/>
        </w:rPr>
        <w:t>hen taking water samples, the sampling procedure specifies that an amount of time must pass to allow sediments to settle. The exact waiting time for a specific sample can be stored in the parameter.</w:t>
      </w:r>
    </w:p>
    <w:p w14:paraId="7985AC0B" w14:textId="1EE1CCEB" w:rsidR="000D1388" w:rsidRDefault="008E2BBE" w:rsidP="008E2BBE">
      <w:pPr>
        <w:rPr>
          <w:lang w:eastAsia="ja-JP"/>
        </w:rPr>
      </w:pPr>
      <w:r>
        <w:rPr>
          <w:lang w:eastAsia="ja-JP"/>
        </w:rPr>
        <w:t>NOTE</w:t>
      </w:r>
      <w:r>
        <w:rPr>
          <w:lang w:eastAsia="ja-JP"/>
        </w:rPr>
        <w:tab/>
      </w:r>
      <w:r>
        <w:rPr>
          <w:lang w:eastAsia="ja-JP"/>
        </w:rPr>
        <w:tab/>
        <w:t>Parameter should NOT be utilized to provide information already contained in the model by existing attributes or associations.</w:t>
      </w:r>
    </w:p>
    <w:p w14:paraId="577F2903" w14:textId="7D4EEA90" w:rsidR="00EA68E6" w:rsidRDefault="006762B7" w:rsidP="006762B7">
      <w:pPr>
        <w:pStyle w:val="Heading2"/>
      </w:pPr>
      <w:bookmarkStart w:id="399" w:name="_Toc72768908"/>
      <w:proofErr w:type="spellStart"/>
      <w:r w:rsidRPr="006762B7">
        <w:t>AbstractSampling</w:t>
      </w:r>
      <w:bookmarkEnd w:id="399"/>
      <w:proofErr w:type="spellEnd"/>
    </w:p>
    <w:p w14:paraId="5789A0B4" w14:textId="3A00C7AE" w:rsidR="006762B7" w:rsidRDefault="00E708E8" w:rsidP="00E708E8">
      <w:pPr>
        <w:pStyle w:val="Heading3"/>
      </w:pPr>
      <w:proofErr w:type="spellStart"/>
      <w:r w:rsidRPr="00E708E8">
        <w:t>AbstractSampling</w:t>
      </w:r>
      <w:proofErr w:type="spellEnd"/>
      <w:r w:rsidRPr="00E708E8">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E708E8" w14:paraId="4BB22E05" w14:textId="77777777" w:rsidTr="00E708E8">
        <w:tc>
          <w:tcPr>
            <w:tcW w:w="2400" w:type="dxa"/>
            <w:shd w:val="clear" w:color="auto" w:fill="auto"/>
            <w:tcMar>
              <w:top w:w="100" w:type="dxa"/>
              <w:left w:w="100" w:type="dxa"/>
              <w:bottom w:w="100" w:type="dxa"/>
              <w:right w:w="100" w:type="dxa"/>
            </w:tcMar>
          </w:tcPr>
          <w:p w14:paraId="09F451EE" w14:textId="77777777" w:rsidR="00E708E8" w:rsidRDefault="00E708E8"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7CF7DBA4" w14:textId="77777777" w:rsidR="00E708E8" w:rsidRDefault="00E708E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w:t>
            </w:r>
            <w:proofErr w:type="spellEnd"/>
          </w:p>
        </w:tc>
      </w:tr>
      <w:tr w:rsidR="00E708E8" w14:paraId="63A991CF" w14:textId="77777777" w:rsidTr="00E708E8">
        <w:tc>
          <w:tcPr>
            <w:tcW w:w="2400" w:type="dxa"/>
            <w:shd w:val="clear" w:color="auto" w:fill="auto"/>
            <w:tcMar>
              <w:top w:w="100" w:type="dxa"/>
              <w:left w:w="100" w:type="dxa"/>
              <w:bottom w:w="100" w:type="dxa"/>
              <w:right w:w="100" w:type="dxa"/>
            </w:tcMar>
          </w:tcPr>
          <w:p w14:paraId="0D9C5102" w14:textId="77777777" w:rsidR="00E708E8" w:rsidRDefault="00E708E8"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40DC6F60" w14:textId="77777777" w:rsidR="00E708E8" w:rsidRDefault="00E708E8" w:rsidP="001A5B74">
            <w:pPr>
              <w:widowControl w:val="0"/>
              <w:spacing w:line="240" w:lineRule="auto"/>
              <w:rPr>
                <w:sz w:val="20"/>
                <w:szCs w:val="20"/>
              </w:rPr>
            </w:pPr>
            <w:r>
              <w:rPr>
                <w:sz w:val="20"/>
                <w:szCs w:val="20"/>
              </w:rPr>
              <w:t>Logical model</w:t>
            </w:r>
          </w:p>
        </w:tc>
      </w:tr>
      <w:tr w:rsidR="00E708E8" w14:paraId="24F1C7EE" w14:textId="77777777" w:rsidTr="00E708E8">
        <w:tc>
          <w:tcPr>
            <w:tcW w:w="2400" w:type="dxa"/>
            <w:shd w:val="clear" w:color="auto" w:fill="auto"/>
            <w:tcMar>
              <w:top w:w="100" w:type="dxa"/>
              <w:left w:w="100" w:type="dxa"/>
              <w:bottom w:w="100" w:type="dxa"/>
              <w:right w:w="100" w:type="dxa"/>
            </w:tcMar>
          </w:tcPr>
          <w:p w14:paraId="7B4BAD87" w14:textId="77777777" w:rsidR="00E708E8" w:rsidRDefault="00E708E8"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214D1380" w14:textId="77777777" w:rsidR="00E708E8" w:rsidRDefault="00E708E8" w:rsidP="001A5B74">
            <w:pPr>
              <w:widowControl w:val="0"/>
              <w:spacing w:line="240" w:lineRule="auto"/>
              <w:rPr>
                <w:sz w:val="20"/>
                <w:szCs w:val="20"/>
              </w:rPr>
            </w:pPr>
            <w:r>
              <w:rPr>
                <w:sz w:val="20"/>
                <w:szCs w:val="20"/>
              </w:rPr>
              <w:t xml:space="preserve">Abstract Sample core - </w:t>
            </w:r>
            <w:proofErr w:type="spellStart"/>
            <w:r>
              <w:rPr>
                <w:sz w:val="20"/>
                <w:szCs w:val="20"/>
              </w:rPr>
              <w:t>AbstractSampling</w:t>
            </w:r>
            <w:proofErr w:type="spellEnd"/>
          </w:p>
        </w:tc>
      </w:tr>
      <w:tr w:rsidR="00E708E8" w14:paraId="23CB15A5" w14:textId="77777777" w:rsidTr="00E708E8">
        <w:tc>
          <w:tcPr>
            <w:tcW w:w="2400" w:type="dxa"/>
            <w:shd w:val="clear" w:color="auto" w:fill="auto"/>
            <w:tcMar>
              <w:top w:w="100" w:type="dxa"/>
              <w:left w:w="100" w:type="dxa"/>
              <w:bottom w:w="100" w:type="dxa"/>
              <w:right w:w="100" w:type="dxa"/>
            </w:tcMar>
          </w:tcPr>
          <w:p w14:paraId="6A8FB24D" w14:textId="77777777" w:rsidR="00E708E8" w:rsidRDefault="00E708E8"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25B820B2" w14:textId="77777777" w:rsidR="00E708E8" w:rsidRDefault="00E708E8" w:rsidP="001A5B74">
            <w:pPr>
              <w:widowControl w:val="0"/>
              <w:spacing w:line="240" w:lineRule="auto"/>
              <w:rPr>
                <w:sz w:val="20"/>
                <w:szCs w:val="20"/>
              </w:rPr>
            </w:pPr>
            <w:r>
              <w:rPr>
                <w:sz w:val="20"/>
                <w:szCs w:val="20"/>
              </w:rPr>
              <w:t>ISO 19103:2015 Geographic information – Conceptual schema language, UML2 conformance class</w:t>
            </w:r>
          </w:p>
        </w:tc>
      </w:tr>
      <w:tr w:rsidR="00E708E8" w14:paraId="217A4680" w14:textId="77777777" w:rsidTr="00E708E8">
        <w:tc>
          <w:tcPr>
            <w:tcW w:w="2400" w:type="dxa"/>
            <w:shd w:val="clear" w:color="auto" w:fill="auto"/>
            <w:tcMar>
              <w:top w:w="100" w:type="dxa"/>
              <w:left w:w="100" w:type="dxa"/>
              <w:bottom w:w="100" w:type="dxa"/>
              <w:right w:w="100" w:type="dxa"/>
            </w:tcMar>
          </w:tcPr>
          <w:p w14:paraId="410A31A2" w14:textId="77777777" w:rsidR="00E708E8" w:rsidRDefault="00E708E8"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3F1EF3C3" w14:textId="77777777" w:rsidR="00E708E8" w:rsidRDefault="00E708E8" w:rsidP="001A5B74">
            <w:pPr>
              <w:widowControl w:val="0"/>
              <w:spacing w:line="240" w:lineRule="auto"/>
              <w:rPr>
                <w:sz w:val="20"/>
                <w:szCs w:val="20"/>
              </w:rPr>
            </w:pPr>
            <w:r>
              <w:rPr>
                <w:sz w:val="20"/>
                <w:szCs w:val="20"/>
              </w:rPr>
              <w:t>ISO 19107:2019 Geographic information — Spatial schema, Geometry conformance class</w:t>
            </w:r>
          </w:p>
        </w:tc>
      </w:tr>
      <w:tr w:rsidR="00E708E8" w14:paraId="59BAB82A" w14:textId="77777777" w:rsidTr="00E708E8">
        <w:tc>
          <w:tcPr>
            <w:tcW w:w="2400" w:type="dxa"/>
            <w:shd w:val="clear" w:color="auto" w:fill="auto"/>
            <w:tcMar>
              <w:top w:w="100" w:type="dxa"/>
              <w:left w:w="100" w:type="dxa"/>
              <w:bottom w:w="100" w:type="dxa"/>
              <w:right w:w="100" w:type="dxa"/>
            </w:tcMar>
          </w:tcPr>
          <w:p w14:paraId="6AEF5AFD" w14:textId="77777777" w:rsidR="00E708E8" w:rsidRDefault="00E708E8"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7B82887A" w14:textId="77777777" w:rsidR="00E708E8" w:rsidRDefault="00E708E8" w:rsidP="001A5B74">
            <w:pPr>
              <w:widowControl w:val="0"/>
              <w:spacing w:line="240" w:lineRule="auto"/>
              <w:rPr>
                <w:sz w:val="20"/>
                <w:szCs w:val="20"/>
              </w:rPr>
            </w:pPr>
            <w:r>
              <w:rPr>
                <w:sz w:val="20"/>
                <w:szCs w:val="20"/>
              </w:rPr>
              <w:t>ISO 19108:2002 Geographic information – Temporal schema, Application schemas for data transfer conformance class</w:t>
            </w:r>
          </w:p>
        </w:tc>
      </w:tr>
      <w:tr w:rsidR="00E708E8" w14:paraId="75DBBCCA" w14:textId="77777777" w:rsidTr="00E708E8">
        <w:tc>
          <w:tcPr>
            <w:tcW w:w="2400" w:type="dxa"/>
            <w:shd w:val="clear" w:color="auto" w:fill="auto"/>
            <w:tcMar>
              <w:top w:w="100" w:type="dxa"/>
              <w:left w:w="100" w:type="dxa"/>
              <w:bottom w:w="100" w:type="dxa"/>
              <w:right w:w="100" w:type="dxa"/>
            </w:tcMar>
          </w:tcPr>
          <w:p w14:paraId="6B38093C" w14:textId="77777777" w:rsidR="00E708E8" w:rsidRDefault="00E708E8"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5FC724CD" w14:textId="77777777" w:rsidR="00E708E8" w:rsidRDefault="00E708E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/Sampling</w:t>
            </w:r>
          </w:p>
        </w:tc>
      </w:tr>
      <w:tr w:rsidR="00E708E8" w14:paraId="6EC9B7BB" w14:textId="77777777" w:rsidTr="00E708E8">
        <w:tc>
          <w:tcPr>
            <w:tcW w:w="2400" w:type="dxa"/>
            <w:shd w:val="clear" w:color="auto" w:fill="auto"/>
            <w:tcMar>
              <w:top w:w="100" w:type="dxa"/>
              <w:left w:w="100" w:type="dxa"/>
              <w:bottom w:w="100" w:type="dxa"/>
              <w:right w:w="100" w:type="dxa"/>
            </w:tcMar>
          </w:tcPr>
          <w:p w14:paraId="09E675F1" w14:textId="77777777" w:rsidR="00E708E8" w:rsidRDefault="00E708E8"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69474908" w14:textId="77777777" w:rsidR="00E708E8" w:rsidRDefault="00E708E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w:t>
            </w:r>
            <w:proofErr w:type="spellStart"/>
            <w:r>
              <w:rPr>
                <w:sz w:val="20"/>
                <w:szCs w:val="20"/>
              </w:rPr>
              <w:t>NamedValue</w:t>
            </w:r>
            <w:proofErr w:type="spellEnd"/>
          </w:p>
        </w:tc>
      </w:tr>
      <w:tr w:rsidR="00E708E8" w14:paraId="168D0302" w14:textId="77777777" w:rsidTr="00E708E8">
        <w:tc>
          <w:tcPr>
            <w:tcW w:w="2400" w:type="dxa"/>
            <w:shd w:val="clear" w:color="auto" w:fill="auto"/>
            <w:tcMar>
              <w:top w:w="100" w:type="dxa"/>
              <w:left w:w="100" w:type="dxa"/>
              <w:bottom w:w="100" w:type="dxa"/>
              <w:right w:w="100" w:type="dxa"/>
            </w:tcMar>
          </w:tcPr>
          <w:p w14:paraId="4B9A7C7D" w14:textId="77777777" w:rsidR="00E708E8" w:rsidRDefault="00E708E8"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0A6B57C" w14:textId="77777777" w:rsidR="00E708E8" w:rsidRDefault="00E708E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w:t>
            </w:r>
            <w:proofErr w:type="spellEnd"/>
            <w:r>
              <w:rPr>
                <w:sz w:val="20"/>
                <w:szCs w:val="20"/>
              </w:rPr>
              <w:t>/</w:t>
            </w:r>
            <w:proofErr w:type="spellStart"/>
            <w:r>
              <w:rPr>
                <w:sz w:val="20"/>
                <w:szCs w:val="20"/>
              </w:rPr>
              <w:t>samplingLocation-sem</w:t>
            </w:r>
            <w:proofErr w:type="spellEnd"/>
          </w:p>
        </w:tc>
      </w:tr>
      <w:tr w:rsidR="00E708E8" w14:paraId="7A9B15AF" w14:textId="77777777" w:rsidTr="00E708E8">
        <w:tc>
          <w:tcPr>
            <w:tcW w:w="2400" w:type="dxa"/>
            <w:shd w:val="clear" w:color="auto" w:fill="auto"/>
            <w:tcMar>
              <w:top w:w="100" w:type="dxa"/>
              <w:left w:w="100" w:type="dxa"/>
              <w:bottom w:w="100" w:type="dxa"/>
              <w:right w:w="100" w:type="dxa"/>
            </w:tcMar>
          </w:tcPr>
          <w:p w14:paraId="3AB9169B" w14:textId="77777777" w:rsidR="00E708E8" w:rsidRDefault="00E708E8"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69A50419" w14:textId="77777777" w:rsidR="00E708E8" w:rsidRDefault="00E708E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w:t>
            </w:r>
            <w:proofErr w:type="spellEnd"/>
            <w:r>
              <w:rPr>
                <w:sz w:val="20"/>
                <w:szCs w:val="20"/>
              </w:rPr>
              <w:t>/time-</w:t>
            </w:r>
            <w:proofErr w:type="spellStart"/>
            <w:r>
              <w:rPr>
                <w:sz w:val="20"/>
                <w:szCs w:val="20"/>
              </w:rPr>
              <w:t>sem</w:t>
            </w:r>
            <w:proofErr w:type="spellEnd"/>
          </w:p>
        </w:tc>
      </w:tr>
      <w:tr w:rsidR="00E708E8" w14:paraId="15B463CF" w14:textId="77777777" w:rsidTr="00E708E8">
        <w:tc>
          <w:tcPr>
            <w:tcW w:w="2400" w:type="dxa"/>
            <w:shd w:val="clear" w:color="auto" w:fill="auto"/>
            <w:tcMar>
              <w:top w:w="100" w:type="dxa"/>
              <w:left w:w="100" w:type="dxa"/>
              <w:bottom w:w="100" w:type="dxa"/>
              <w:right w:w="100" w:type="dxa"/>
            </w:tcMar>
          </w:tcPr>
          <w:p w14:paraId="2A9BDC47" w14:textId="77777777" w:rsidR="00E708E8" w:rsidRDefault="00E708E8"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85E5374" w14:textId="77777777" w:rsidR="00E708E8" w:rsidRDefault="00E708E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w:t>
            </w:r>
            <w:proofErr w:type="spellEnd"/>
            <w:r>
              <w:rPr>
                <w:sz w:val="20"/>
                <w:szCs w:val="20"/>
              </w:rPr>
              <w:t>/parameter-</w:t>
            </w:r>
            <w:proofErr w:type="spellStart"/>
            <w:r>
              <w:rPr>
                <w:sz w:val="20"/>
                <w:szCs w:val="20"/>
              </w:rPr>
              <w:t>sem</w:t>
            </w:r>
            <w:proofErr w:type="spellEnd"/>
          </w:p>
        </w:tc>
      </w:tr>
      <w:tr w:rsidR="00E708E8" w14:paraId="2D2FB4BC" w14:textId="77777777" w:rsidTr="00E708E8">
        <w:tc>
          <w:tcPr>
            <w:tcW w:w="2400" w:type="dxa"/>
            <w:shd w:val="clear" w:color="auto" w:fill="auto"/>
            <w:tcMar>
              <w:top w:w="100" w:type="dxa"/>
              <w:left w:w="100" w:type="dxa"/>
              <w:bottom w:w="100" w:type="dxa"/>
              <w:right w:w="100" w:type="dxa"/>
            </w:tcMar>
          </w:tcPr>
          <w:p w14:paraId="4465A76F" w14:textId="77777777" w:rsidR="00E708E8" w:rsidRDefault="00E708E8"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AD51FC0" w14:textId="77777777" w:rsidR="00E708E8" w:rsidRDefault="00E708E8"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4AF924DE" w14:textId="7E8BB1B4" w:rsidR="00E708E8" w:rsidRDefault="00E708E8" w:rsidP="00E708E8">
      <w:pPr>
        <w:rPr>
          <w:lang w:eastAsia="ja-JP"/>
        </w:rPr>
      </w:pPr>
    </w:p>
    <w:p w14:paraId="2B3D15B3" w14:textId="77777777" w:rsidR="00105813" w:rsidRDefault="00105813" w:rsidP="00105813">
      <w:pPr>
        <w:keepNext/>
      </w:pPr>
      <w:r>
        <w:rPr>
          <w:noProof/>
          <w:lang w:val="fr-FR" w:eastAsia="fr-FR"/>
        </w:rPr>
        <w:lastRenderedPageBreak/>
        <w:drawing>
          <wp:inline distT="0" distB="0" distL="0" distR="0" wp14:anchorId="41F76453" wp14:editId="662819D6">
            <wp:extent cx="6191885" cy="3090545"/>
            <wp:effectExtent l="0" t="0" r="5715" b="0"/>
            <wp:docPr id="68" name="Graphic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Graphic 68"/>
                    <pic:cNvPicPr/>
                  </pic:nvPicPr>
                  <pic:blipFill>
                    <a:blip r:embed="rId137" cstate="print">
                      <a:extLst>
                        <a:ext uri="{28A0092B-C50C-407E-A947-70E740481C1C}">
                          <a14:useLocalDpi xmlns:a14="http://schemas.microsoft.com/office/drawing/2010/main"/>
                        </a:ext>
                        <a:ext uri="{96DAC541-7B7A-43D3-8B79-37D633B846F1}">
                          <asvg:svgBlip xmlns:asvg="http://schemas.microsoft.com/office/drawing/2016/SVG/main" r:embed="rId138"/>
                        </a:ext>
                      </a:extLst>
                    </a:blip>
                    <a:stretch>
                      <a:fillRect/>
                    </a:stretch>
                  </pic:blipFill>
                  <pic:spPr>
                    <a:xfrm>
                      <a:off x="0" y="0"/>
                      <a:ext cx="6191885" cy="3090545"/>
                    </a:xfrm>
                    <a:prstGeom prst="rect">
                      <a:avLst/>
                    </a:prstGeom>
                  </pic:spPr>
                </pic:pic>
              </a:graphicData>
            </a:graphic>
          </wp:inline>
        </w:drawing>
      </w:r>
    </w:p>
    <w:p w14:paraId="502D4EE9" w14:textId="56680C6A" w:rsidR="004224E8" w:rsidRDefault="00105813" w:rsidP="00105813">
      <w:pPr>
        <w:jc w:val="center"/>
        <w:rPr>
          <w:b/>
          <w:bCs/>
          <w:sz w:val="20"/>
          <w:szCs w:val="20"/>
        </w:rPr>
      </w:pPr>
      <w:r w:rsidRPr="00105813">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62</w:t>
      </w:r>
      <w:r w:rsidR="00D471BA">
        <w:rPr>
          <w:b/>
          <w:bCs/>
          <w:sz w:val="20"/>
          <w:szCs w:val="20"/>
        </w:rPr>
        <w:fldChar w:fldCharType="end"/>
      </w:r>
      <w:r w:rsidRPr="00105813">
        <w:rPr>
          <w:b/>
          <w:bCs/>
          <w:sz w:val="20"/>
          <w:szCs w:val="20"/>
        </w:rPr>
        <w:t xml:space="preserve"> — (Informative) Included direct and indirect requirements and recommendations of the Abstract Sample core — </w:t>
      </w:r>
      <w:proofErr w:type="spellStart"/>
      <w:r w:rsidRPr="00105813">
        <w:rPr>
          <w:b/>
          <w:bCs/>
          <w:sz w:val="20"/>
          <w:szCs w:val="20"/>
        </w:rPr>
        <w:t>AbstractSampling</w:t>
      </w:r>
      <w:proofErr w:type="spellEnd"/>
      <w:r w:rsidRPr="00105813">
        <w:rPr>
          <w:b/>
          <w:bCs/>
          <w:sz w:val="20"/>
          <w:szCs w:val="20"/>
        </w:rPr>
        <w:t xml:space="preserve"> requirements class.</w:t>
      </w:r>
    </w:p>
    <w:p w14:paraId="7FB641C5" w14:textId="77777777" w:rsidR="00194DAA" w:rsidRDefault="00194DAA" w:rsidP="00194DAA">
      <w:pPr>
        <w:keepNext/>
      </w:pPr>
      <w:r>
        <w:rPr>
          <w:noProof/>
          <w:lang w:val="fr-FR" w:eastAsia="fr-FR"/>
        </w:rPr>
        <w:drawing>
          <wp:inline distT="0" distB="0" distL="0" distR="0" wp14:anchorId="6747F05C" wp14:editId="073EDB86">
            <wp:extent cx="6143551" cy="4304665"/>
            <wp:effectExtent l="0" t="0" r="381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39">
                      <a:extLst>
                        <a:ext uri="{28A0092B-C50C-407E-A947-70E740481C1C}">
                          <a14:useLocalDpi xmlns:a14="http://schemas.microsoft.com/office/drawing/2010/main" val="0"/>
                        </a:ext>
                      </a:extLst>
                    </a:blip>
                    <a:stretch>
                      <a:fillRect/>
                    </a:stretch>
                  </pic:blipFill>
                  <pic:spPr>
                    <a:xfrm>
                      <a:off x="0" y="0"/>
                      <a:ext cx="6143551" cy="4304665"/>
                    </a:xfrm>
                    <a:prstGeom prst="rect">
                      <a:avLst/>
                    </a:prstGeom>
                  </pic:spPr>
                </pic:pic>
              </a:graphicData>
            </a:graphic>
          </wp:inline>
        </w:drawing>
      </w:r>
    </w:p>
    <w:p w14:paraId="77A56F52" w14:textId="4ADA7139" w:rsidR="00194DAA" w:rsidRPr="00194DAA" w:rsidRDefault="00194DAA" w:rsidP="00194DAA">
      <w:pPr>
        <w:jc w:val="center"/>
        <w:rPr>
          <w:b/>
          <w:bCs/>
          <w:sz w:val="20"/>
          <w:szCs w:val="20"/>
        </w:rPr>
      </w:pPr>
      <w:r w:rsidRPr="00194DAA">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63</w:t>
      </w:r>
      <w:r w:rsidR="00D471BA">
        <w:rPr>
          <w:b/>
          <w:bCs/>
          <w:sz w:val="20"/>
          <w:szCs w:val="20"/>
        </w:rPr>
        <w:fldChar w:fldCharType="end"/>
      </w:r>
      <w:r w:rsidRPr="00194DAA">
        <w:rPr>
          <w:b/>
          <w:bCs/>
          <w:sz w:val="20"/>
          <w:szCs w:val="20"/>
        </w:rPr>
        <w:t xml:space="preserve"> — Context diagram for Abstract Sample core — </w:t>
      </w:r>
      <w:proofErr w:type="spellStart"/>
      <w:r w:rsidRPr="00194DAA">
        <w:rPr>
          <w:b/>
          <w:bCs/>
          <w:sz w:val="20"/>
          <w:szCs w:val="20"/>
        </w:rPr>
        <w:t>AbstractSampling</w:t>
      </w:r>
      <w:proofErr w:type="spellEnd"/>
      <w:r w:rsidRPr="00194DAA">
        <w:rPr>
          <w:b/>
          <w:bCs/>
          <w:sz w:val="20"/>
          <w:szCs w:val="20"/>
        </w:rPr>
        <w:t>.</w:t>
      </w:r>
    </w:p>
    <w:p w14:paraId="56BA1F30" w14:textId="6A29AA33" w:rsidR="00105813" w:rsidRDefault="00D61F74" w:rsidP="00D61F74">
      <w:pPr>
        <w:pStyle w:val="Heading3"/>
      </w:pPr>
      <w:r w:rsidRPr="00D61F74">
        <w:lastRenderedPageBreak/>
        <w:t xml:space="preserve">Attribute </w:t>
      </w:r>
      <w:proofErr w:type="spellStart"/>
      <w:r w:rsidRPr="00D61F74">
        <w:t>samplingLocation</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61F74" w14:paraId="7FCF22D0" w14:textId="77777777" w:rsidTr="00D61F74">
        <w:tc>
          <w:tcPr>
            <w:tcW w:w="4526" w:type="dxa"/>
            <w:shd w:val="clear" w:color="auto" w:fill="auto"/>
            <w:tcMar>
              <w:top w:w="100" w:type="dxa"/>
              <w:left w:w="100" w:type="dxa"/>
              <w:bottom w:w="100" w:type="dxa"/>
              <w:right w:w="100" w:type="dxa"/>
            </w:tcMar>
          </w:tcPr>
          <w:p w14:paraId="7940C4AD" w14:textId="77777777" w:rsidR="00D61F74" w:rsidRDefault="00D61F74"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w:t>
            </w:r>
            <w:proofErr w:type="spellEnd"/>
            <w:r>
              <w:rPr>
                <w:sz w:val="20"/>
                <w:szCs w:val="20"/>
              </w:rPr>
              <w:t>/</w:t>
            </w:r>
            <w:proofErr w:type="spellStart"/>
            <w:r>
              <w:rPr>
                <w:sz w:val="20"/>
                <w:szCs w:val="20"/>
              </w:rPr>
              <w:t>samplingLocation-sem</w:t>
            </w:r>
            <w:proofErr w:type="spellEnd"/>
          </w:p>
        </w:tc>
        <w:tc>
          <w:tcPr>
            <w:tcW w:w="5245" w:type="dxa"/>
            <w:shd w:val="clear" w:color="auto" w:fill="auto"/>
            <w:tcMar>
              <w:top w:w="100" w:type="dxa"/>
              <w:left w:w="100" w:type="dxa"/>
              <w:bottom w:w="100" w:type="dxa"/>
              <w:right w:w="100" w:type="dxa"/>
            </w:tcMar>
          </w:tcPr>
          <w:p w14:paraId="44C6203A" w14:textId="77777777" w:rsidR="00D61F74" w:rsidRDefault="00D61F74" w:rsidP="001A5B74">
            <w:pPr>
              <w:widowControl w:val="0"/>
              <w:spacing w:line="240" w:lineRule="auto"/>
              <w:rPr>
                <w:sz w:val="20"/>
                <w:szCs w:val="20"/>
              </w:rPr>
            </w:pPr>
            <w:r>
              <w:rPr>
                <w:sz w:val="20"/>
                <w:szCs w:val="20"/>
              </w:rPr>
              <w:t xml:space="preserve">If location information pertaining to the </w:t>
            </w:r>
            <w:r>
              <w:rPr>
                <w:b/>
                <w:sz w:val="20"/>
                <w:szCs w:val="20"/>
              </w:rPr>
              <w:t xml:space="preserve">Sampling </w:t>
            </w:r>
            <w:r>
              <w:rPr>
                <w:sz w:val="20"/>
                <w:szCs w:val="20"/>
              </w:rPr>
              <w:t xml:space="preserve">is provided, the attribute </w:t>
            </w:r>
            <w:proofErr w:type="spellStart"/>
            <w:proofErr w:type="gramStart"/>
            <w:r>
              <w:rPr>
                <w:b/>
                <w:sz w:val="20"/>
                <w:szCs w:val="20"/>
              </w:rPr>
              <w:t>samplingLocation:Geometry</w:t>
            </w:r>
            <w:proofErr w:type="spellEnd"/>
            <w:proofErr w:type="gramEnd"/>
            <w:r>
              <w:rPr>
                <w:b/>
                <w:sz w:val="20"/>
                <w:szCs w:val="20"/>
              </w:rPr>
              <w:t xml:space="preserve"> </w:t>
            </w:r>
            <w:r>
              <w:rPr>
                <w:sz w:val="20"/>
                <w:szCs w:val="20"/>
              </w:rPr>
              <w:t>SHALL be used.</w:t>
            </w:r>
          </w:p>
        </w:tc>
      </w:tr>
    </w:tbl>
    <w:p w14:paraId="5B735711" w14:textId="43471862" w:rsidR="00D61F74" w:rsidRDefault="00D61F74" w:rsidP="00D61F74">
      <w:pPr>
        <w:rPr>
          <w:lang w:eastAsia="ja-JP"/>
        </w:rPr>
      </w:pPr>
    </w:p>
    <w:p w14:paraId="197F46CC" w14:textId="10888F94" w:rsidR="00570653" w:rsidRDefault="00351155" w:rsidP="00351155">
      <w:pPr>
        <w:pStyle w:val="Heading3"/>
      </w:pPr>
      <w:r w:rsidRPr="00351155">
        <w:t>Attribute time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351155" w14:paraId="17123B08" w14:textId="77777777" w:rsidTr="00351155">
        <w:tc>
          <w:tcPr>
            <w:tcW w:w="4526" w:type="dxa"/>
            <w:shd w:val="clear" w:color="auto" w:fill="auto"/>
            <w:tcMar>
              <w:top w:w="100" w:type="dxa"/>
              <w:left w:w="100" w:type="dxa"/>
              <w:bottom w:w="100" w:type="dxa"/>
              <w:right w:w="100" w:type="dxa"/>
            </w:tcMar>
          </w:tcPr>
          <w:p w14:paraId="74B73487" w14:textId="77777777" w:rsidR="00351155" w:rsidRDefault="00351155" w:rsidP="001A5B74">
            <w:pPr>
              <w:widowControl w:val="0"/>
              <w:spacing w:line="240" w:lineRule="auto"/>
              <w:rPr>
                <w:b/>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w:t>
            </w:r>
            <w:proofErr w:type="spellEnd"/>
            <w:r>
              <w:rPr>
                <w:sz w:val="20"/>
                <w:szCs w:val="20"/>
              </w:rPr>
              <w:t>/time-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33672564" w14:textId="77777777" w:rsidR="00351155" w:rsidRDefault="00351155" w:rsidP="001A5B74">
            <w:pPr>
              <w:widowControl w:val="0"/>
              <w:spacing w:line="240" w:lineRule="auto"/>
              <w:rPr>
                <w:sz w:val="20"/>
                <w:szCs w:val="20"/>
              </w:rPr>
            </w:pPr>
            <w:r>
              <w:rPr>
                <w:sz w:val="20"/>
                <w:szCs w:val="20"/>
              </w:rPr>
              <w:t xml:space="preserve">If information on the time of the </w:t>
            </w:r>
            <w:r>
              <w:rPr>
                <w:b/>
                <w:sz w:val="20"/>
                <w:szCs w:val="20"/>
              </w:rPr>
              <w:t xml:space="preserve">Sampling </w:t>
            </w:r>
            <w:r>
              <w:rPr>
                <w:sz w:val="20"/>
                <w:szCs w:val="20"/>
              </w:rPr>
              <w:t xml:space="preserve">is provided, the attribute </w:t>
            </w:r>
            <w:proofErr w:type="spellStart"/>
            <w:r>
              <w:rPr>
                <w:b/>
                <w:sz w:val="20"/>
                <w:szCs w:val="20"/>
              </w:rPr>
              <w:t>time:TM_Object</w:t>
            </w:r>
            <w:proofErr w:type="spellEnd"/>
            <w:r>
              <w:rPr>
                <w:sz w:val="20"/>
                <w:szCs w:val="20"/>
              </w:rPr>
              <w:t xml:space="preserve"> SHALL be used.</w:t>
            </w:r>
          </w:p>
        </w:tc>
      </w:tr>
    </w:tbl>
    <w:p w14:paraId="61F8D5BD" w14:textId="3C1E4D91" w:rsidR="00351155" w:rsidRDefault="00351155" w:rsidP="00351155">
      <w:pPr>
        <w:rPr>
          <w:lang w:eastAsia="ja-JP"/>
        </w:rPr>
      </w:pPr>
    </w:p>
    <w:p w14:paraId="71929455" w14:textId="6F6687B9" w:rsidR="002233D9" w:rsidRDefault="00811A43" w:rsidP="00811A43">
      <w:pPr>
        <w:pStyle w:val="Heading3"/>
      </w:pPr>
      <w:r w:rsidRPr="00811A43">
        <w:t>Attribute parameter</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811A43" w14:paraId="1C32099B" w14:textId="77777777" w:rsidTr="00811A43">
        <w:tc>
          <w:tcPr>
            <w:tcW w:w="4526" w:type="dxa"/>
            <w:shd w:val="clear" w:color="auto" w:fill="auto"/>
            <w:tcMar>
              <w:top w:w="100" w:type="dxa"/>
              <w:left w:w="100" w:type="dxa"/>
              <w:bottom w:w="100" w:type="dxa"/>
              <w:right w:w="100" w:type="dxa"/>
            </w:tcMar>
          </w:tcPr>
          <w:p w14:paraId="17423F3E" w14:textId="77777777" w:rsidR="00811A43" w:rsidRDefault="00811A43"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w:t>
            </w:r>
            <w:proofErr w:type="spellEnd"/>
            <w:r>
              <w:rPr>
                <w:sz w:val="20"/>
                <w:szCs w:val="20"/>
              </w:rPr>
              <w:t>/parameter-</w:t>
            </w:r>
            <w:proofErr w:type="spellStart"/>
            <w:r>
              <w:rPr>
                <w:sz w:val="20"/>
                <w:szCs w:val="20"/>
              </w:rPr>
              <w:t>sem</w:t>
            </w:r>
            <w:proofErr w:type="spellEnd"/>
          </w:p>
        </w:tc>
        <w:tc>
          <w:tcPr>
            <w:tcW w:w="5796" w:type="dxa"/>
            <w:shd w:val="clear" w:color="auto" w:fill="auto"/>
            <w:tcMar>
              <w:top w:w="100" w:type="dxa"/>
              <w:left w:w="100" w:type="dxa"/>
              <w:bottom w:w="100" w:type="dxa"/>
              <w:right w:w="100" w:type="dxa"/>
            </w:tcMar>
          </w:tcPr>
          <w:p w14:paraId="6380F1A2" w14:textId="77777777" w:rsidR="00811A43" w:rsidRDefault="00811A43" w:rsidP="001A5B74">
            <w:pPr>
              <w:widowControl w:val="0"/>
              <w:spacing w:line="240" w:lineRule="auto"/>
              <w:rPr>
                <w:sz w:val="20"/>
                <w:szCs w:val="20"/>
              </w:rPr>
            </w:pPr>
            <w:r>
              <w:rPr>
                <w:sz w:val="20"/>
                <w:szCs w:val="20"/>
              </w:rPr>
              <w:t xml:space="preserve">Arbitrary event-specific parameter relevant to the </w:t>
            </w:r>
            <w:r>
              <w:rPr>
                <w:b/>
                <w:sz w:val="20"/>
                <w:szCs w:val="20"/>
              </w:rPr>
              <w:t>Sampling</w:t>
            </w:r>
            <w:r>
              <w:rPr>
                <w:sz w:val="20"/>
                <w:szCs w:val="20"/>
              </w:rPr>
              <w:t>.</w:t>
            </w:r>
          </w:p>
          <w:p w14:paraId="64C2B1F6" w14:textId="77777777" w:rsidR="00811A43" w:rsidRDefault="00811A43" w:rsidP="001A5B74">
            <w:pPr>
              <w:widowControl w:val="0"/>
              <w:spacing w:line="240" w:lineRule="auto"/>
              <w:rPr>
                <w:sz w:val="20"/>
                <w:szCs w:val="20"/>
              </w:rPr>
            </w:pPr>
            <w:r>
              <w:rPr>
                <w:sz w:val="20"/>
                <w:szCs w:val="20"/>
              </w:rPr>
              <w:t xml:space="preserve">If additional parameter information is provided, the property </w:t>
            </w:r>
            <w:proofErr w:type="spellStart"/>
            <w:proofErr w:type="gramStart"/>
            <w:r>
              <w:rPr>
                <w:b/>
                <w:sz w:val="20"/>
                <w:szCs w:val="20"/>
              </w:rPr>
              <w:t>parameter</w:t>
            </w:r>
            <w:r>
              <w:rPr>
                <w:sz w:val="20"/>
                <w:szCs w:val="20"/>
              </w:rPr>
              <w:t>:</w:t>
            </w:r>
            <w:r>
              <w:rPr>
                <w:b/>
                <w:sz w:val="20"/>
                <w:szCs w:val="20"/>
              </w:rPr>
              <w:t>NamedValue</w:t>
            </w:r>
            <w:proofErr w:type="spellEnd"/>
            <w:proofErr w:type="gramEnd"/>
            <w:r>
              <w:rPr>
                <w:sz w:val="20"/>
                <w:szCs w:val="20"/>
              </w:rPr>
              <w:t xml:space="preserve"> SHALL be used.</w:t>
            </w:r>
          </w:p>
        </w:tc>
      </w:tr>
    </w:tbl>
    <w:p w14:paraId="4B71C0E3" w14:textId="0E8CBDA0" w:rsidR="00811A43" w:rsidRDefault="00811A43" w:rsidP="00811A43">
      <w:pPr>
        <w:rPr>
          <w:lang w:eastAsia="ja-JP"/>
        </w:rPr>
      </w:pPr>
    </w:p>
    <w:p w14:paraId="714C8EE9" w14:textId="17B742E5" w:rsidR="002A2250" w:rsidRDefault="002A2250" w:rsidP="002A2250">
      <w:pPr>
        <w:rPr>
          <w:lang w:eastAsia="ja-JP"/>
        </w:rPr>
      </w:pPr>
      <w:r>
        <w:rPr>
          <w:lang w:eastAsia="ja-JP"/>
        </w:rPr>
        <w:t xml:space="preserve">EXAMPLE </w:t>
      </w:r>
      <w:r>
        <w:rPr>
          <w:lang w:eastAsia="ja-JP"/>
        </w:rPr>
        <w:tab/>
        <w:t>When taking water samples, the sampling procedure specifies that an amount of time must pass to allow sediments to settle. The exact waiting time used in this Sampling can be stored in the parameter.</w:t>
      </w:r>
    </w:p>
    <w:p w14:paraId="48534D89" w14:textId="5A3FEF8C" w:rsidR="009D55D8" w:rsidRDefault="002A2250" w:rsidP="002A2250">
      <w:pPr>
        <w:rPr>
          <w:lang w:eastAsia="ja-JP"/>
        </w:rPr>
      </w:pPr>
      <w:r>
        <w:rPr>
          <w:lang w:eastAsia="ja-JP"/>
        </w:rPr>
        <w:t>NOTE</w:t>
      </w:r>
      <w:r>
        <w:rPr>
          <w:lang w:eastAsia="ja-JP"/>
        </w:rPr>
        <w:tab/>
      </w:r>
      <w:r>
        <w:rPr>
          <w:lang w:eastAsia="ja-JP"/>
        </w:rPr>
        <w:tab/>
        <w:t>Parameter should NOT be utilized to provide information already contained in the model by existing attributes or associations.</w:t>
      </w:r>
    </w:p>
    <w:p w14:paraId="61D5BA6E" w14:textId="303B054D" w:rsidR="004864AE" w:rsidRDefault="004864AE" w:rsidP="004864AE">
      <w:pPr>
        <w:pStyle w:val="Heading2"/>
      </w:pPr>
      <w:bookmarkStart w:id="400" w:name="_Toc72768909"/>
      <w:proofErr w:type="spellStart"/>
      <w:r w:rsidRPr="004864AE">
        <w:t>AbstractSampler</w:t>
      </w:r>
      <w:bookmarkEnd w:id="400"/>
      <w:proofErr w:type="spellEnd"/>
    </w:p>
    <w:p w14:paraId="63472AB2" w14:textId="23B08D4C" w:rsidR="004864AE" w:rsidRDefault="00CF5361" w:rsidP="00CF5361">
      <w:pPr>
        <w:pStyle w:val="Heading3"/>
      </w:pPr>
      <w:proofErr w:type="spellStart"/>
      <w:r w:rsidRPr="00CF5361">
        <w:t>AbstractSampler</w:t>
      </w:r>
      <w:proofErr w:type="spellEnd"/>
      <w:r w:rsidRPr="00CF5361">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710C41" w14:paraId="16E3D855" w14:textId="77777777" w:rsidTr="00710C41">
        <w:tc>
          <w:tcPr>
            <w:tcW w:w="2258" w:type="dxa"/>
            <w:shd w:val="clear" w:color="auto" w:fill="auto"/>
            <w:tcMar>
              <w:top w:w="100" w:type="dxa"/>
              <w:left w:w="100" w:type="dxa"/>
              <w:bottom w:w="100" w:type="dxa"/>
              <w:right w:w="100" w:type="dxa"/>
            </w:tcMar>
          </w:tcPr>
          <w:p w14:paraId="3DAD5399" w14:textId="77777777" w:rsidR="00710C41" w:rsidRDefault="00710C41"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3D6CED99" w14:textId="77777777" w:rsidR="00710C41" w:rsidRDefault="00710C41"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AbstractSampler</w:t>
            </w:r>
            <w:proofErr w:type="spellEnd"/>
          </w:p>
        </w:tc>
      </w:tr>
      <w:tr w:rsidR="00710C41" w14:paraId="74C727CF" w14:textId="77777777" w:rsidTr="00710C41">
        <w:tc>
          <w:tcPr>
            <w:tcW w:w="2258" w:type="dxa"/>
            <w:shd w:val="clear" w:color="auto" w:fill="auto"/>
            <w:tcMar>
              <w:top w:w="100" w:type="dxa"/>
              <w:left w:w="100" w:type="dxa"/>
              <w:bottom w:w="100" w:type="dxa"/>
              <w:right w:w="100" w:type="dxa"/>
            </w:tcMar>
          </w:tcPr>
          <w:p w14:paraId="3DEEEEE0" w14:textId="77777777" w:rsidR="00710C41" w:rsidRDefault="00710C41"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124ED17B" w14:textId="77777777" w:rsidR="00710C41" w:rsidRDefault="00710C41" w:rsidP="001A5B74">
            <w:pPr>
              <w:widowControl w:val="0"/>
              <w:spacing w:line="240" w:lineRule="auto"/>
              <w:rPr>
                <w:sz w:val="20"/>
                <w:szCs w:val="20"/>
              </w:rPr>
            </w:pPr>
            <w:r>
              <w:rPr>
                <w:sz w:val="20"/>
                <w:szCs w:val="20"/>
              </w:rPr>
              <w:t>Logical model</w:t>
            </w:r>
          </w:p>
        </w:tc>
      </w:tr>
      <w:tr w:rsidR="00710C41" w14:paraId="49C981FB" w14:textId="77777777" w:rsidTr="00710C41">
        <w:tc>
          <w:tcPr>
            <w:tcW w:w="2258" w:type="dxa"/>
            <w:shd w:val="clear" w:color="auto" w:fill="auto"/>
            <w:tcMar>
              <w:top w:w="100" w:type="dxa"/>
              <w:left w:w="100" w:type="dxa"/>
              <w:bottom w:w="100" w:type="dxa"/>
              <w:right w:w="100" w:type="dxa"/>
            </w:tcMar>
          </w:tcPr>
          <w:p w14:paraId="174F1F05" w14:textId="77777777" w:rsidR="00710C41" w:rsidRDefault="00710C41"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5165CF2B" w14:textId="77777777" w:rsidR="00710C41" w:rsidRDefault="00710C41" w:rsidP="001A5B74">
            <w:pPr>
              <w:widowControl w:val="0"/>
              <w:spacing w:line="240" w:lineRule="auto"/>
              <w:rPr>
                <w:sz w:val="20"/>
                <w:szCs w:val="20"/>
              </w:rPr>
            </w:pPr>
            <w:r>
              <w:rPr>
                <w:sz w:val="20"/>
                <w:szCs w:val="20"/>
              </w:rPr>
              <w:t xml:space="preserve">Abstract Sample core - </w:t>
            </w:r>
            <w:proofErr w:type="spellStart"/>
            <w:r>
              <w:rPr>
                <w:sz w:val="20"/>
                <w:szCs w:val="20"/>
              </w:rPr>
              <w:t>AbstractSampler</w:t>
            </w:r>
            <w:proofErr w:type="spellEnd"/>
          </w:p>
        </w:tc>
      </w:tr>
      <w:tr w:rsidR="00710C41" w14:paraId="102D9D70" w14:textId="77777777" w:rsidTr="00710C41">
        <w:tc>
          <w:tcPr>
            <w:tcW w:w="2258" w:type="dxa"/>
            <w:shd w:val="clear" w:color="auto" w:fill="auto"/>
            <w:tcMar>
              <w:top w:w="100" w:type="dxa"/>
              <w:left w:w="100" w:type="dxa"/>
              <w:bottom w:w="100" w:type="dxa"/>
              <w:right w:w="100" w:type="dxa"/>
            </w:tcMar>
          </w:tcPr>
          <w:p w14:paraId="528C6076" w14:textId="77777777" w:rsidR="00710C41" w:rsidRDefault="00710C41"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6E5D6662" w14:textId="77777777" w:rsidR="00710C41" w:rsidRDefault="00710C41" w:rsidP="001A5B74">
            <w:pPr>
              <w:widowControl w:val="0"/>
              <w:spacing w:line="240" w:lineRule="auto"/>
              <w:rPr>
                <w:sz w:val="20"/>
                <w:szCs w:val="20"/>
              </w:rPr>
            </w:pPr>
            <w:r>
              <w:rPr>
                <w:sz w:val="20"/>
                <w:szCs w:val="20"/>
              </w:rPr>
              <w:t>ISO 19103:2015 Geographic information – Conceptual schema language, UML2 conformance class</w:t>
            </w:r>
          </w:p>
        </w:tc>
      </w:tr>
      <w:tr w:rsidR="00710C41" w14:paraId="59A3F2EB" w14:textId="77777777" w:rsidTr="00710C41">
        <w:tc>
          <w:tcPr>
            <w:tcW w:w="2258" w:type="dxa"/>
            <w:shd w:val="clear" w:color="auto" w:fill="auto"/>
            <w:tcMar>
              <w:top w:w="100" w:type="dxa"/>
              <w:left w:w="100" w:type="dxa"/>
              <w:bottom w:w="100" w:type="dxa"/>
              <w:right w:w="100" w:type="dxa"/>
            </w:tcMar>
          </w:tcPr>
          <w:p w14:paraId="40FD9174" w14:textId="77777777" w:rsidR="00710C41" w:rsidRDefault="00710C41"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5AC1D8B8" w14:textId="77777777" w:rsidR="00710C41" w:rsidRDefault="00710C41"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/Sampler</w:t>
            </w:r>
          </w:p>
        </w:tc>
      </w:tr>
      <w:tr w:rsidR="00710C41" w14:paraId="43E9F18C" w14:textId="77777777" w:rsidTr="00710C41">
        <w:tc>
          <w:tcPr>
            <w:tcW w:w="2258" w:type="dxa"/>
            <w:shd w:val="clear" w:color="auto" w:fill="auto"/>
            <w:tcMar>
              <w:top w:w="100" w:type="dxa"/>
              <w:left w:w="100" w:type="dxa"/>
              <w:bottom w:w="100" w:type="dxa"/>
              <w:right w:w="100" w:type="dxa"/>
            </w:tcMar>
          </w:tcPr>
          <w:p w14:paraId="01AB06AE" w14:textId="77777777" w:rsidR="00710C41" w:rsidRDefault="00710C41"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192BE481" w14:textId="77777777" w:rsidR="00710C41" w:rsidRDefault="00710C41"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AbstractSampler</w:t>
            </w:r>
            <w:proofErr w:type="spellEnd"/>
            <w:r>
              <w:rPr>
                <w:sz w:val="20"/>
                <w:szCs w:val="20"/>
              </w:rPr>
              <w:t>/</w:t>
            </w:r>
            <w:proofErr w:type="spellStart"/>
            <w:r>
              <w:rPr>
                <w:sz w:val="20"/>
                <w:szCs w:val="20"/>
              </w:rPr>
              <w:t>samplerType-sem</w:t>
            </w:r>
            <w:proofErr w:type="spellEnd"/>
          </w:p>
        </w:tc>
      </w:tr>
      <w:tr w:rsidR="00710C41" w14:paraId="7165271D" w14:textId="77777777" w:rsidTr="00710C41">
        <w:tc>
          <w:tcPr>
            <w:tcW w:w="2258" w:type="dxa"/>
            <w:shd w:val="clear" w:color="auto" w:fill="auto"/>
            <w:tcMar>
              <w:top w:w="100" w:type="dxa"/>
              <w:left w:w="100" w:type="dxa"/>
              <w:bottom w:w="100" w:type="dxa"/>
              <w:right w:w="100" w:type="dxa"/>
            </w:tcMar>
          </w:tcPr>
          <w:p w14:paraId="00E459AF" w14:textId="77777777" w:rsidR="00710C41" w:rsidRDefault="00710C41" w:rsidP="001A5B74">
            <w:pPr>
              <w:widowControl w:val="0"/>
              <w:spacing w:line="240" w:lineRule="auto"/>
              <w:rPr>
                <w:sz w:val="20"/>
                <w:szCs w:val="20"/>
              </w:rPr>
            </w:pPr>
            <w:r>
              <w:rPr>
                <w:sz w:val="20"/>
                <w:szCs w:val="20"/>
              </w:rPr>
              <w:lastRenderedPageBreak/>
              <w:t>Requirement</w:t>
            </w:r>
          </w:p>
        </w:tc>
        <w:tc>
          <w:tcPr>
            <w:tcW w:w="7513" w:type="dxa"/>
            <w:shd w:val="clear" w:color="auto" w:fill="auto"/>
            <w:tcMar>
              <w:top w:w="100" w:type="dxa"/>
              <w:left w:w="100" w:type="dxa"/>
              <w:bottom w:w="100" w:type="dxa"/>
              <w:right w:w="100" w:type="dxa"/>
            </w:tcMar>
          </w:tcPr>
          <w:p w14:paraId="53514F89" w14:textId="77777777" w:rsidR="00710C41" w:rsidRDefault="00710C41"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4729534F" w14:textId="2E675D9B" w:rsidR="00CF5361" w:rsidRDefault="00CF5361" w:rsidP="00CF5361">
      <w:pPr>
        <w:rPr>
          <w:lang w:eastAsia="ja-JP"/>
        </w:rPr>
      </w:pPr>
    </w:p>
    <w:p w14:paraId="73932C09" w14:textId="77777777" w:rsidR="0055112F" w:rsidRDefault="0055112F" w:rsidP="0055112F">
      <w:pPr>
        <w:keepNext/>
      </w:pPr>
      <w:r>
        <w:rPr>
          <w:noProof/>
          <w:lang w:val="fr-FR" w:eastAsia="fr-FR"/>
        </w:rPr>
        <w:drawing>
          <wp:inline distT="0" distB="0" distL="0" distR="0" wp14:anchorId="4DBCF128" wp14:editId="2E932180">
            <wp:extent cx="6191885" cy="1236345"/>
            <wp:effectExtent l="0" t="0" r="5715" b="0"/>
            <wp:docPr id="69" name="Graphic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Graphic 69"/>
                    <pic:cNvPicPr/>
                  </pic:nvPicPr>
                  <pic:blipFill>
                    <a:blip r:embed="rId140" cstate="print">
                      <a:extLst>
                        <a:ext uri="{28A0092B-C50C-407E-A947-70E740481C1C}">
                          <a14:useLocalDpi xmlns:a14="http://schemas.microsoft.com/office/drawing/2010/main"/>
                        </a:ext>
                        <a:ext uri="{96DAC541-7B7A-43D3-8B79-37D633B846F1}">
                          <asvg:svgBlip xmlns:asvg="http://schemas.microsoft.com/office/drawing/2016/SVG/main" r:embed="rId141"/>
                        </a:ext>
                      </a:extLst>
                    </a:blip>
                    <a:stretch>
                      <a:fillRect/>
                    </a:stretch>
                  </pic:blipFill>
                  <pic:spPr>
                    <a:xfrm>
                      <a:off x="0" y="0"/>
                      <a:ext cx="6191885" cy="1236345"/>
                    </a:xfrm>
                    <a:prstGeom prst="rect">
                      <a:avLst/>
                    </a:prstGeom>
                  </pic:spPr>
                </pic:pic>
              </a:graphicData>
            </a:graphic>
          </wp:inline>
        </w:drawing>
      </w:r>
    </w:p>
    <w:p w14:paraId="4E7EBC8E" w14:textId="0BCE7D18" w:rsidR="00C13D3B" w:rsidRDefault="0055112F" w:rsidP="0055112F">
      <w:pPr>
        <w:jc w:val="center"/>
        <w:rPr>
          <w:b/>
          <w:bCs/>
          <w:sz w:val="20"/>
          <w:szCs w:val="20"/>
        </w:rPr>
      </w:pPr>
      <w:r w:rsidRPr="0055112F">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64</w:t>
      </w:r>
      <w:r w:rsidR="00D471BA">
        <w:rPr>
          <w:b/>
          <w:bCs/>
          <w:sz w:val="20"/>
          <w:szCs w:val="20"/>
        </w:rPr>
        <w:fldChar w:fldCharType="end"/>
      </w:r>
      <w:r w:rsidRPr="0055112F">
        <w:rPr>
          <w:b/>
          <w:bCs/>
          <w:sz w:val="20"/>
          <w:szCs w:val="20"/>
        </w:rPr>
        <w:t xml:space="preserve"> — (Informative) Included direct and indirect requirements and recommendations of the Abstract Sample core — </w:t>
      </w:r>
      <w:proofErr w:type="spellStart"/>
      <w:r w:rsidRPr="0055112F">
        <w:rPr>
          <w:b/>
          <w:bCs/>
          <w:sz w:val="20"/>
          <w:szCs w:val="20"/>
        </w:rPr>
        <w:t>AbstractSampler</w:t>
      </w:r>
      <w:proofErr w:type="spellEnd"/>
      <w:r w:rsidRPr="0055112F">
        <w:rPr>
          <w:b/>
          <w:bCs/>
          <w:sz w:val="20"/>
          <w:szCs w:val="20"/>
        </w:rPr>
        <w:t xml:space="preserve"> requirements class.</w:t>
      </w:r>
    </w:p>
    <w:p w14:paraId="2FC73306" w14:textId="77777777" w:rsidR="003D3E58" w:rsidRDefault="003D3E58" w:rsidP="003D3E58">
      <w:pPr>
        <w:keepNext/>
      </w:pPr>
      <w:r>
        <w:rPr>
          <w:noProof/>
          <w:lang w:val="fr-FR" w:eastAsia="fr-FR"/>
        </w:rPr>
        <w:drawing>
          <wp:inline distT="0" distB="0" distL="0" distR="0" wp14:anchorId="1EB3CA2C" wp14:editId="6A1614C8">
            <wp:extent cx="6431924" cy="465238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42">
                      <a:extLst>
                        <a:ext uri="{28A0092B-C50C-407E-A947-70E740481C1C}">
                          <a14:useLocalDpi xmlns:a14="http://schemas.microsoft.com/office/drawing/2010/main" val="0"/>
                        </a:ext>
                      </a:extLst>
                    </a:blip>
                    <a:stretch>
                      <a:fillRect/>
                    </a:stretch>
                  </pic:blipFill>
                  <pic:spPr>
                    <a:xfrm>
                      <a:off x="0" y="0"/>
                      <a:ext cx="6448499" cy="4664376"/>
                    </a:xfrm>
                    <a:prstGeom prst="rect">
                      <a:avLst/>
                    </a:prstGeom>
                  </pic:spPr>
                </pic:pic>
              </a:graphicData>
            </a:graphic>
          </wp:inline>
        </w:drawing>
      </w:r>
    </w:p>
    <w:p w14:paraId="2E858151" w14:textId="68A860AC" w:rsidR="003D3E58" w:rsidRPr="003D3E58" w:rsidRDefault="003D3E58" w:rsidP="003D3E58">
      <w:pPr>
        <w:jc w:val="center"/>
        <w:rPr>
          <w:b/>
          <w:bCs/>
          <w:sz w:val="20"/>
          <w:szCs w:val="20"/>
        </w:rPr>
      </w:pPr>
      <w:r w:rsidRPr="003D3E58">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65</w:t>
      </w:r>
      <w:r w:rsidR="00D471BA">
        <w:rPr>
          <w:b/>
          <w:bCs/>
          <w:sz w:val="20"/>
          <w:szCs w:val="20"/>
        </w:rPr>
        <w:fldChar w:fldCharType="end"/>
      </w:r>
      <w:r w:rsidRPr="003D3E58">
        <w:rPr>
          <w:b/>
          <w:bCs/>
          <w:sz w:val="20"/>
          <w:szCs w:val="20"/>
        </w:rPr>
        <w:t xml:space="preserve"> — Context diagram for the Abstract Sample core — </w:t>
      </w:r>
      <w:proofErr w:type="spellStart"/>
      <w:r w:rsidRPr="003D3E58">
        <w:rPr>
          <w:b/>
          <w:bCs/>
          <w:sz w:val="20"/>
          <w:szCs w:val="20"/>
        </w:rPr>
        <w:t>AbstractSampler</w:t>
      </w:r>
      <w:proofErr w:type="spellEnd"/>
      <w:r w:rsidRPr="003D3E58">
        <w:rPr>
          <w:b/>
          <w:bCs/>
          <w:sz w:val="20"/>
          <w:szCs w:val="20"/>
        </w:rPr>
        <w:t>.</w:t>
      </w:r>
    </w:p>
    <w:p w14:paraId="64E1AD42" w14:textId="3E43D1ED" w:rsidR="0055112F" w:rsidRDefault="0093106F" w:rsidP="0093106F">
      <w:pPr>
        <w:pStyle w:val="Heading3"/>
      </w:pPr>
      <w:r w:rsidRPr="0093106F">
        <w:t xml:space="preserve">Attribute </w:t>
      </w:r>
      <w:proofErr w:type="spellStart"/>
      <w:r w:rsidRPr="0093106F">
        <w:t>samplerType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47185" w14:paraId="45997217" w14:textId="77777777" w:rsidTr="00F47185">
        <w:tc>
          <w:tcPr>
            <w:tcW w:w="4526" w:type="dxa"/>
            <w:shd w:val="clear" w:color="auto" w:fill="auto"/>
            <w:tcMar>
              <w:top w:w="100" w:type="dxa"/>
              <w:left w:w="100" w:type="dxa"/>
              <w:bottom w:w="100" w:type="dxa"/>
              <w:right w:w="100" w:type="dxa"/>
            </w:tcMar>
          </w:tcPr>
          <w:p w14:paraId="4A1AE82E" w14:textId="77777777" w:rsidR="00F47185" w:rsidRDefault="00F47185"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AbstractSampler</w:t>
            </w:r>
            <w:proofErr w:type="spellEnd"/>
            <w:r>
              <w:rPr>
                <w:sz w:val="20"/>
                <w:szCs w:val="20"/>
              </w:rPr>
              <w:t>/</w:t>
            </w:r>
            <w:proofErr w:type="spellStart"/>
            <w:r>
              <w:rPr>
                <w:sz w:val="20"/>
                <w:szCs w:val="20"/>
              </w:rPr>
              <w:t>samplerType-sem</w:t>
            </w:r>
            <w:proofErr w:type="spellEnd"/>
          </w:p>
        </w:tc>
        <w:tc>
          <w:tcPr>
            <w:tcW w:w="5245" w:type="dxa"/>
            <w:shd w:val="clear" w:color="auto" w:fill="auto"/>
            <w:tcMar>
              <w:top w:w="100" w:type="dxa"/>
              <w:left w:w="100" w:type="dxa"/>
              <w:bottom w:w="100" w:type="dxa"/>
              <w:right w:w="100" w:type="dxa"/>
            </w:tcMar>
          </w:tcPr>
          <w:p w14:paraId="054A1756" w14:textId="77777777" w:rsidR="00F47185" w:rsidRDefault="00F47185" w:rsidP="001A5B74">
            <w:pPr>
              <w:widowControl w:val="0"/>
              <w:spacing w:line="240" w:lineRule="auto"/>
              <w:rPr>
                <w:sz w:val="20"/>
                <w:szCs w:val="20"/>
              </w:rPr>
            </w:pPr>
            <w:r>
              <w:rPr>
                <w:sz w:val="20"/>
                <w:szCs w:val="20"/>
              </w:rPr>
              <w:t xml:space="preserve">The type of </w:t>
            </w:r>
            <w:r>
              <w:rPr>
                <w:b/>
                <w:sz w:val="20"/>
                <w:szCs w:val="20"/>
              </w:rPr>
              <w:t>Sampler</w:t>
            </w:r>
            <w:r>
              <w:rPr>
                <w:sz w:val="20"/>
                <w:szCs w:val="20"/>
              </w:rPr>
              <w:t xml:space="preserve"> according to a community agreed typology.</w:t>
            </w:r>
          </w:p>
          <w:p w14:paraId="066E03EE" w14:textId="77777777" w:rsidR="00F47185" w:rsidRDefault="00F47185" w:rsidP="001A5B74">
            <w:pPr>
              <w:widowControl w:val="0"/>
              <w:spacing w:line="240" w:lineRule="auto"/>
              <w:rPr>
                <w:sz w:val="20"/>
                <w:szCs w:val="20"/>
              </w:rPr>
            </w:pPr>
            <w:r>
              <w:rPr>
                <w:sz w:val="20"/>
                <w:szCs w:val="20"/>
              </w:rPr>
              <w:t xml:space="preserve">If information on the type of </w:t>
            </w:r>
            <w:proofErr w:type="spellStart"/>
            <w:r>
              <w:rPr>
                <w:b/>
                <w:sz w:val="20"/>
                <w:szCs w:val="20"/>
              </w:rPr>
              <w:t>AbstractSampler</w:t>
            </w:r>
            <w:proofErr w:type="spellEnd"/>
            <w:r>
              <w:rPr>
                <w:b/>
                <w:sz w:val="20"/>
                <w:szCs w:val="20"/>
              </w:rPr>
              <w:t xml:space="preserve"> </w:t>
            </w:r>
            <w:r>
              <w:rPr>
                <w:sz w:val="20"/>
                <w:szCs w:val="20"/>
              </w:rPr>
              <w:t xml:space="preserve">is provided, </w:t>
            </w:r>
            <w:r>
              <w:rPr>
                <w:sz w:val="20"/>
                <w:szCs w:val="20"/>
              </w:rPr>
              <w:lastRenderedPageBreak/>
              <w:t xml:space="preserve">the attribute </w:t>
            </w:r>
            <w:proofErr w:type="spellStart"/>
            <w:proofErr w:type="gramStart"/>
            <w:r>
              <w:rPr>
                <w:b/>
                <w:sz w:val="20"/>
                <w:szCs w:val="20"/>
              </w:rPr>
              <w:t>samplerType:AbstractSamplerTypeCodeListValue</w:t>
            </w:r>
            <w:proofErr w:type="spellEnd"/>
            <w:proofErr w:type="gramEnd"/>
            <w:r>
              <w:rPr>
                <w:sz w:val="20"/>
                <w:szCs w:val="20"/>
              </w:rPr>
              <w:t xml:space="preserve"> shall be used.</w:t>
            </w:r>
          </w:p>
        </w:tc>
      </w:tr>
    </w:tbl>
    <w:p w14:paraId="4AD94F95" w14:textId="14F13FAB" w:rsidR="0093106F" w:rsidRDefault="0093106F" w:rsidP="0093106F">
      <w:pPr>
        <w:rPr>
          <w:lang w:eastAsia="ja-JP"/>
        </w:rPr>
      </w:pPr>
    </w:p>
    <w:p w14:paraId="1F2DAB4D" w14:textId="77777777" w:rsidR="004404E3" w:rsidRDefault="004404E3" w:rsidP="004404E3">
      <w:pPr>
        <w:rPr>
          <w:lang w:eastAsia="ja-JP"/>
        </w:rPr>
      </w:pPr>
      <w:r>
        <w:rPr>
          <w:lang w:eastAsia="ja-JP"/>
        </w:rPr>
        <w:t>EXAMPLES</w:t>
      </w:r>
    </w:p>
    <w:p w14:paraId="3611770D" w14:textId="707DD729" w:rsidR="004404E3" w:rsidRDefault="004404E3" w:rsidP="00220B53">
      <w:pPr>
        <w:pStyle w:val="ListParagraph"/>
        <w:numPr>
          <w:ilvl w:val="0"/>
          <w:numId w:val="21"/>
        </w:numPr>
        <w:rPr>
          <w:lang w:eastAsia="ja-JP"/>
        </w:rPr>
      </w:pPr>
      <w:r>
        <w:rPr>
          <w:lang w:eastAsia="ja-JP"/>
        </w:rPr>
        <w:t xml:space="preserve">A ball mill, diamond drill, hammer, </w:t>
      </w:r>
    </w:p>
    <w:p w14:paraId="5710EB8A" w14:textId="2D88B913" w:rsidR="004404E3" w:rsidRDefault="004404E3" w:rsidP="00220B53">
      <w:pPr>
        <w:pStyle w:val="ListParagraph"/>
        <w:numPr>
          <w:ilvl w:val="0"/>
          <w:numId w:val="21"/>
        </w:numPr>
        <w:rPr>
          <w:lang w:eastAsia="ja-JP"/>
        </w:rPr>
      </w:pPr>
      <w:r>
        <w:rPr>
          <w:lang w:eastAsia="ja-JP"/>
        </w:rPr>
        <w:t xml:space="preserve">hypodermic syringe and needle, </w:t>
      </w:r>
    </w:p>
    <w:p w14:paraId="3F28E15A" w14:textId="31965341" w:rsidR="004404E3" w:rsidRPr="00917C89" w:rsidRDefault="00E73CAA" w:rsidP="00220B53">
      <w:pPr>
        <w:pStyle w:val="ListParagraph"/>
        <w:numPr>
          <w:ilvl w:val="0"/>
          <w:numId w:val="21"/>
        </w:numPr>
        <w:rPr>
          <w:lang w:eastAsia="ja-JP"/>
        </w:rPr>
      </w:pPr>
      <w:ins w:id="401" w:author="Katharina Schleidt" w:date="2021-07-05T20:12:00Z">
        <w:r>
          <w:rPr>
            <w:lang w:eastAsia="ja-JP"/>
          </w:rPr>
          <w:t xml:space="preserve">An </w:t>
        </w:r>
      </w:ins>
      <w:r w:rsidR="004404E3" w:rsidRPr="00917C89">
        <w:rPr>
          <w:lang w:eastAsia="ja-JP"/>
        </w:rPr>
        <w:t xml:space="preserve">image sensor, a soil </w:t>
      </w:r>
      <w:proofErr w:type="spellStart"/>
      <w:r w:rsidR="004404E3" w:rsidRPr="00917C89">
        <w:rPr>
          <w:lang w:eastAsia="ja-JP"/>
        </w:rPr>
        <w:t>auger</w:t>
      </w:r>
      <w:proofErr w:type="spellEnd"/>
      <w:r w:rsidR="004404E3" w:rsidRPr="00917C89">
        <w:rPr>
          <w:lang w:eastAsia="ja-JP"/>
        </w:rPr>
        <w:t>,</w:t>
      </w:r>
    </w:p>
    <w:p w14:paraId="0624400B" w14:textId="601218DF" w:rsidR="002C026F" w:rsidRDefault="004404E3" w:rsidP="00220B53">
      <w:pPr>
        <w:pStyle w:val="ListParagraph"/>
        <w:numPr>
          <w:ilvl w:val="0"/>
          <w:numId w:val="21"/>
        </w:numPr>
        <w:rPr>
          <w:lang w:eastAsia="ja-JP"/>
        </w:rPr>
      </w:pPr>
      <w:del w:id="402" w:author="Katharina Schleidt" w:date="2021-07-05T20:12:00Z">
        <w:r w:rsidDel="00E73CAA">
          <w:rPr>
            <w:lang w:eastAsia="ja-JP"/>
          </w:rPr>
          <w:delText xml:space="preserve">a </w:delText>
        </w:r>
      </w:del>
      <w:ins w:id="403" w:author="Katharina Schleidt" w:date="2021-07-05T20:12:00Z">
        <w:r w:rsidR="00E73CAA">
          <w:rPr>
            <w:lang w:eastAsia="ja-JP"/>
          </w:rPr>
          <w:t>A</w:t>
        </w:r>
        <w:r w:rsidR="00E73CAA">
          <w:rPr>
            <w:lang w:eastAsia="ja-JP"/>
          </w:rPr>
          <w:t xml:space="preserve"> </w:t>
        </w:r>
      </w:ins>
      <w:r>
        <w:rPr>
          <w:lang w:eastAsia="ja-JP"/>
        </w:rPr>
        <w:t>human being.</w:t>
      </w:r>
    </w:p>
    <w:p w14:paraId="7159C71D" w14:textId="2CC91E8C" w:rsidR="004404E3" w:rsidRDefault="003E77E7" w:rsidP="003E77E7">
      <w:pPr>
        <w:pStyle w:val="Heading2"/>
      </w:pPr>
      <w:bookmarkStart w:id="404" w:name="_Toc72768910"/>
      <w:proofErr w:type="spellStart"/>
      <w:r w:rsidRPr="003E77E7">
        <w:t>AbstractSamplingProcedure</w:t>
      </w:r>
      <w:bookmarkEnd w:id="404"/>
      <w:proofErr w:type="spellEnd"/>
    </w:p>
    <w:p w14:paraId="3AA5B155" w14:textId="7D9FE658" w:rsidR="003E77E7" w:rsidRDefault="00D4308C" w:rsidP="00D4308C">
      <w:pPr>
        <w:pStyle w:val="Heading3"/>
      </w:pPr>
      <w:proofErr w:type="spellStart"/>
      <w:r w:rsidRPr="00D4308C">
        <w:t>AbstractSamplingProcedure</w:t>
      </w:r>
      <w:proofErr w:type="spellEnd"/>
      <w:r w:rsidRPr="00D4308C">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0A070A" w14:paraId="516A6379" w14:textId="77777777" w:rsidTr="000A070A">
        <w:tc>
          <w:tcPr>
            <w:tcW w:w="2258" w:type="dxa"/>
            <w:shd w:val="clear" w:color="auto" w:fill="auto"/>
            <w:tcMar>
              <w:top w:w="100" w:type="dxa"/>
              <w:left w:w="100" w:type="dxa"/>
              <w:bottom w:w="100" w:type="dxa"/>
              <w:right w:w="100" w:type="dxa"/>
            </w:tcMar>
          </w:tcPr>
          <w:p w14:paraId="355B99D6" w14:textId="77777777" w:rsidR="000A070A" w:rsidRDefault="000A070A"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162981EF" w14:textId="77777777" w:rsidR="000A070A" w:rsidRDefault="000A070A"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AbstractSamplingProcedure</w:t>
            </w:r>
            <w:proofErr w:type="spellEnd"/>
          </w:p>
        </w:tc>
      </w:tr>
      <w:tr w:rsidR="000A070A" w14:paraId="37616023" w14:textId="77777777" w:rsidTr="000A070A">
        <w:tc>
          <w:tcPr>
            <w:tcW w:w="2258" w:type="dxa"/>
            <w:shd w:val="clear" w:color="auto" w:fill="auto"/>
            <w:tcMar>
              <w:top w:w="100" w:type="dxa"/>
              <w:left w:w="100" w:type="dxa"/>
              <w:bottom w:w="100" w:type="dxa"/>
              <w:right w:w="100" w:type="dxa"/>
            </w:tcMar>
          </w:tcPr>
          <w:p w14:paraId="7976F4E4" w14:textId="77777777" w:rsidR="000A070A" w:rsidRDefault="000A070A"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639DCA29" w14:textId="77777777" w:rsidR="000A070A" w:rsidRDefault="000A070A" w:rsidP="001A5B74">
            <w:pPr>
              <w:widowControl w:val="0"/>
              <w:spacing w:line="240" w:lineRule="auto"/>
              <w:rPr>
                <w:sz w:val="20"/>
                <w:szCs w:val="20"/>
              </w:rPr>
            </w:pPr>
            <w:r>
              <w:rPr>
                <w:sz w:val="20"/>
                <w:szCs w:val="20"/>
              </w:rPr>
              <w:t>Logical model</w:t>
            </w:r>
          </w:p>
        </w:tc>
      </w:tr>
      <w:tr w:rsidR="000A070A" w14:paraId="6F387DA6" w14:textId="77777777" w:rsidTr="000A070A">
        <w:tc>
          <w:tcPr>
            <w:tcW w:w="2258" w:type="dxa"/>
            <w:shd w:val="clear" w:color="auto" w:fill="auto"/>
            <w:tcMar>
              <w:top w:w="100" w:type="dxa"/>
              <w:left w:w="100" w:type="dxa"/>
              <w:bottom w:w="100" w:type="dxa"/>
              <w:right w:w="100" w:type="dxa"/>
            </w:tcMar>
          </w:tcPr>
          <w:p w14:paraId="2DB1DF01" w14:textId="77777777" w:rsidR="000A070A" w:rsidRDefault="000A070A"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1BC4FD5C" w14:textId="77777777" w:rsidR="000A070A" w:rsidRDefault="000A070A" w:rsidP="001A5B74">
            <w:pPr>
              <w:widowControl w:val="0"/>
              <w:spacing w:line="240" w:lineRule="auto"/>
              <w:rPr>
                <w:sz w:val="20"/>
                <w:szCs w:val="20"/>
              </w:rPr>
            </w:pPr>
            <w:r>
              <w:rPr>
                <w:sz w:val="20"/>
                <w:szCs w:val="20"/>
              </w:rPr>
              <w:t xml:space="preserve">Abstract Sample core - </w:t>
            </w:r>
            <w:proofErr w:type="spellStart"/>
            <w:r>
              <w:rPr>
                <w:sz w:val="20"/>
                <w:szCs w:val="20"/>
              </w:rPr>
              <w:t>AbstractSamplingProcedure</w:t>
            </w:r>
            <w:proofErr w:type="spellEnd"/>
          </w:p>
        </w:tc>
      </w:tr>
      <w:tr w:rsidR="000A070A" w14:paraId="6BF7193D" w14:textId="77777777" w:rsidTr="000A070A">
        <w:tc>
          <w:tcPr>
            <w:tcW w:w="2258" w:type="dxa"/>
            <w:shd w:val="clear" w:color="auto" w:fill="auto"/>
            <w:tcMar>
              <w:top w:w="100" w:type="dxa"/>
              <w:left w:w="100" w:type="dxa"/>
              <w:bottom w:w="100" w:type="dxa"/>
              <w:right w:w="100" w:type="dxa"/>
            </w:tcMar>
          </w:tcPr>
          <w:p w14:paraId="6539313A" w14:textId="77777777" w:rsidR="000A070A" w:rsidRDefault="000A070A"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E227BE0" w14:textId="77777777" w:rsidR="000A070A" w:rsidRDefault="000A070A" w:rsidP="001A5B74">
            <w:pPr>
              <w:widowControl w:val="0"/>
              <w:spacing w:line="240" w:lineRule="auto"/>
              <w:rPr>
                <w:sz w:val="20"/>
                <w:szCs w:val="20"/>
              </w:rPr>
            </w:pPr>
            <w:r>
              <w:rPr>
                <w:sz w:val="20"/>
                <w:szCs w:val="20"/>
              </w:rPr>
              <w:t>ISO 19103:2015 Geographic information – Conceptual schema language, UML2 conformance class</w:t>
            </w:r>
          </w:p>
        </w:tc>
      </w:tr>
      <w:tr w:rsidR="000A070A" w14:paraId="02F383EA" w14:textId="77777777" w:rsidTr="000A070A">
        <w:tc>
          <w:tcPr>
            <w:tcW w:w="2258" w:type="dxa"/>
            <w:shd w:val="clear" w:color="auto" w:fill="auto"/>
            <w:tcMar>
              <w:top w:w="100" w:type="dxa"/>
              <w:left w:w="100" w:type="dxa"/>
              <w:bottom w:w="100" w:type="dxa"/>
              <w:right w:w="100" w:type="dxa"/>
            </w:tcMar>
          </w:tcPr>
          <w:p w14:paraId="01902356" w14:textId="77777777" w:rsidR="000A070A" w:rsidRDefault="000A070A"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11A85C8F" w14:textId="77777777" w:rsidR="000A070A" w:rsidRDefault="000A070A"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SamplingProcedure</w:t>
            </w:r>
            <w:proofErr w:type="spellEnd"/>
          </w:p>
        </w:tc>
      </w:tr>
      <w:tr w:rsidR="000A070A" w14:paraId="549FF229" w14:textId="77777777" w:rsidTr="000A070A">
        <w:tc>
          <w:tcPr>
            <w:tcW w:w="2258" w:type="dxa"/>
            <w:shd w:val="clear" w:color="auto" w:fill="auto"/>
            <w:tcMar>
              <w:top w:w="100" w:type="dxa"/>
              <w:left w:w="100" w:type="dxa"/>
              <w:bottom w:w="100" w:type="dxa"/>
              <w:right w:w="100" w:type="dxa"/>
            </w:tcMar>
          </w:tcPr>
          <w:p w14:paraId="53185C32" w14:textId="77777777" w:rsidR="000A070A" w:rsidRDefault="000A070A"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895C47E" w14:textId="77777777" w:rsidR="000A070A" w:rsidRDefault="000A070A"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7A54C85C" w14:textId="0C8FED29" w:rsidR="00D4308C" w:rsidRDefault="00D4308C" w:rsidP="00D4308C">
      <w:pPr>
        <w:rPr>
          <w:lang w:eastAsia="ja-JP"/>
        </w:rPr>
      </w:pPr>
    </w:p>
    <w:p w14:paraId="73F1E800" w14:textId="77777777" w:rsidR="00CD6F39" w:rsidRDefault="00CD6F39" w:rsidP="00CD6F39">
      <w:pPr>
        <w:keepNext/>
      </w:pPr>
      <w:r>
        <w:rPr>
          <w:noProof/>
          <w:lang w:val="fr-FR" w:eastAsia="fr-FR"/>
        </w:rPr>
        <w:drawing>
          <wp:inline distT="0" distB="0" distL="0" distR="0" wp14:anchorId="6B595250" wp14:editId="02657116">
            <wp:extent cx="6191885" cy="987425"/>
            <wp:effectExtent l="0" t="0" r="5715" b="3175"/>
            <wp:docPr id="70" name="Graphic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Graphic 70"/>
                    <pic:cNvPicPr/>
                  </pic:nvPicPr>
                  <pic:blipFill>
                    <a:blip r:embed="rId143" cstate="print">
                      <a:extLst>
                        <a:ext uri="{28A0092B-C50C-407E-A947-70E740481C1C}">
                          <a14:useLocalDpi xmlns:a14="http://schemas.microsoft.com/office/drawing/2010/main"/>
                        </a:ext>
                        <a:ext uri="{96DAC541-7B7A-43D3-8B79-37D633B846F1}">
                          <asvg:svgBlip xmlns:asvg="http://schemas.microsoft.com/office/drawing/2016/SVG/main" r:embed="rId144"/>
                        </a:ext>
                      </a:extLst>
                    </a:blip>
                    <a:stretch>
                      <a:fillRect/>
                    </a:stretch>
                  </pic:blipFill>
                  <pic:spPr>
                    <a:xfrm>
                      <a:off x="0" y="0"/>
                      <a:ext cx="6191885" cy="987425"/>
                    </a:xfrm>
                    <a:prstGeom prst="rect">
                      <a:avLst/>
                    </a:prstGeom>
                  </pic:spPr>
                </pic:pic>
              </a:graphicData>
            </a:graphic>
          </wp:inline>
        </w:drawing>
      </w:r>
    </w:p>
    <w:p w14:paraId="0889E41A" w14:textId="3E9700F8" w:rsidR="00B204DF" w:rsidRDefault="00CD6F39" w:rsidP="00CD6F39">
      <w:pPr>
        <w:jc w:val="center"/>
        <w:rPr>
          <w:b/>
          <w:bCs/>
          <w:sz w:val="20"/>
          <w:szCs w:val="20"/>
        </w:rPr>
      </w:pPr>
      <w:r w:rsidRPr="00CD6F39">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66</w:t>
      </w:r>
      <w:r w:rsidR="00D471BA">
        <w:rPr>
          <w:b/>
          <w:bCs/>
          <w:sz w:val="20"/>
          <w:szCs w:val="20"/>
        </w:rPr>
        <w:fldChar w:fldCharType="end"/>
      </w:r>
      <w:r w:rsidRPr="00CD6F39">
        <w:rPr>
          <w:b/>
          <w:bCs/>
          <w:sz w:val="20"/>
          <w:szCs w:val="20"/>
        </w:rPr>
        <w:t xml:space="preserve"> — (Informative) Included direct and indirect requirements and recommendations of the Abstract Sample core — </w:t>
      </w:r>
      <w:proofErr w:type="spellStart"/>
      <w:r w:rsidRPr="00CD6F39">
        <w:rPr>
          <w:b/>
          <w:bCs/>
          <w:sz w:val="20"/>
          <w:szCs w:val="20"/>
        </w:rPr>
        <w:t>AbstractSamplingProcedure</w:t>
      </w:r>
      <w:proofErr w:type="spellEnd"/>
      <w:r w:rsidRPr="00CD6F39">
        <w:rPr>
          <w:b/>
          <w:bCs/>
          <w:sz w:val="20"/>
          <w:szCs w:val="20"/>
        </w:rPr>
        <w:t xml:space="preserve"> requirements class.</w:t>
      </w:r>
    </w:p>
    <w:p w14:paraId="16CAB132" w14:textId="77777777" w:rsidR="0030485C" w:rsidRDefault="0030485C" w:rsidP="0030485C">
      <w:pPr>
        <w:keepNext/>
      </w:pPr>
      <w:r>
        <w:rPr>
          <w:noProof/>
          <w:lang w:val="fr-FR" w:eastAsia="fr-FR"/>
        </w:rPr>
        <w:lastRenderedPageBreak/>
        <w:drawing>
          <wp:inline distT="0" distB="0" distL="0" distR="0" wp14:anchorId="45D46B20" wp14:editId="26305090">
            <wp:extent cx="6191885" cy="3647440"/>
            <wp:effectExtent l="0" t="0" r="571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45">
                      <a:extLst>
                        <a:ext uri="{28A0092B-C50C-407E-A947-70E740481C1C}">
                          <a14:useLocalDpi xmlns:a14="http://schemas.microsoft.com/office/drawing/2010/main" val="0"/>
                        </a:ext>
                      </a:extLst>
                    </a:blip>
                    <a:stretch>
                      <a:fillRect/>
                    </a:stretch>
                  </pic:blipFill>
                  <pic:spPr>
                    <a:xfrm>
                      <a:off x="0" y="0"/>
                      <a:ext cx="6191885" cy="3647440"/>
                    </a:xfrm>
                    <a:prstGeom prst="rect">
                      <a:avLst/>
                    </a:prstGeom>
                  </pic:spPr>
                </pic:pic>
              </a:graphicData>
            </a:graphic>
          </wp:inline>
        </w:drawing>
      </w:r>
    </w:p>
    <w:p w14:paraId="4ED6B757" w14:textId="0D8B511A" w:rsidR="0030485C" w:rsidRPr="0030485C" w:rsidRDefault="0030485C" w:rsidP="0030485C">
      <w:pPr>
        <w:jc w:val="center"/>
        <w:rPr>
          <w:b/>
          <w:bCs/>
          <w:sz w:val="20"/>
          <w:szCs w:val="20"/>
        </w:rPr>
      </w:pPr>
      <w:r w:rsidRPr="0030485C">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67</w:t>
      </w:r>
      <w:r w:rsidR="00D471BA">
        <w:rPr>
          <w:b/>
          <w:bCs/>
          <w:sz w:val="20"/>
          <w:szCs w:val="20"/>
        </w:rPr>
        <w:fldChar w:fldCharType="end"/>
      </w:r>
      <w:r w:rsidRPr="0030485C">
        <w:rPr>
          <w:b/>
          <w:bCs/>
          <w:sz w:val="20"/>
          <w:szCs w:val="20"/>
        </w:rPr>
        <w:t xml:space="preserve"> — Context diagram for Abstract Sample core — </w:t>
      </w:r>
      <w:proofErr w:type="spellStart"/>
      <w:r w:rsidRPr="0030485C">
        <w:rPr>
          <w:b/>
          <w:bCs/>
          <w:sz w:val="20"/>
          <w:szCs w:val="20"/>
        </w:rPr>
        <w:t>AbstractSamplingProcedure</w:t>
      </w:r>
      <w:proofErr w:type="spellEnd"/>
      <w:r w:rsidR="00301F83">
        <w:rPr>
          <w:b/>
          <w:bCs/>
          <w:sz w:val="20"/>
          <w:szCs w:val="20"/>
        </w:rPr>
        <w:t>,</w:t>
      </w:r>
      <w:r w:rsidRPr="0030485C">
        <w:rPr>
          <w:b/>
          <w:bCs/>
          <w:sz w:val="20"/>
          <w:szCs w:val="20"/>
        </w:rPr>
        <w:t xml:space="preserve"> </w:t>
      </w:r>
      <w:proofErr w:type="spellStart"/>
      <w:r w:rsidRPr="0030485C">
        <w:rPr>
          <w:b/>
          <w:bCs/>
          <w:sz w:val="20"/>
          <w:szCs w:val="20"/>
        </w:rPr>
        <w:t>AbstractPreparationProcedure</w:t>
      </w:r>
      <w:proofErr w:type="spellEnd"/>
      <w:r w:rsidR="00301F83">
        <w:rPr>
          <w:b/>
          <w:bCs/>
          <w:sz w:val="20"/>
          <w:szCs w:val="20"/>
        </w:rPr>
        <w:t xml:space="preserve"> and </w:t>
      </w:r>
      <w:proofErr w:type="spellStart"/>
      <w:r w:rsidR="00301F83">
        <w:rPr>
          <w:b/>
          <w:bCs/>
          <w:sz w:val="20"/>
          <w:szCs w:val="20"/>
        </w:rPr>
        <w:t>AbstractPreparationStep</w:t>
      </w:r>
      <w:proofErr w:type="spellEnd"/>
      <w:r w:rsidRPr="0030485C">
        <w:rPr>
          <w:b/>
          <w:bCs/>
          <w:sz w:val="20"/>
          <w:szCs w:val="20"/>
        </w:rPr>
        <w:t>.</w:t>
      </w:r>
    </w:p>
    <w:p w14:paraId="7F6F2D0A" w14:textId="16A6418C" w:rsidR="00CD6F39" w:rsidRPr="00CD6F39" w:rsidRDefault="00863761" w:rsidP="00863761">
      <w:pPr>
        <w:pStyle w:val="Heading2"/>
      </w:pPr>
      <w:bookmarkStart w:id="405" w:name="_Toc72768911"/>
      <w:proofErr w:type="spellStart"/>
      <w:r w:rsidRPr="00863761">
        <w:t>AbstractPreparationProcedure</w:t>
      </w:r>
      <w:bookmarkEnd w:id="405"/>
      <w:proofErr w:type="spellEnd"/>
    </w:p>
    <w:p w14:paraId="1B0D2FE1" w14:textId="224041E0" w:rsidR="00744C55" w:rsidRDefault="00863761" w:rsidP="00863761">
      <w:pPr>
        <w:pStyle w:val="Heading3"/>
      </w:pPr>
      <w:proofErr w:type="spellStart"/>
      <w:r w:rsidRPr="00863761">
        <w:t>AbstractPreparationProcedure</w:t>
      </w:r>
      <w:proofErr w:type="spellEnd"/>
      <w:r w:rsidRPr="00863761">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8B01FD" w14:paraId="0A49D1AB" w14:textId="77777777" w:rsidTr="008B01FD">
        <w:tc>
          <w:tcPr>
            <w:tcW w:w="2400" w:type="dxa"/>
            <w:shd w:val="clear" w:color="auto" w:fill="auto"/>
            <w:tcMar>
              <w:top w:w="100" w:type="dxa"/>
              <w:left w:w="100" w:type="dxa"/>
              <w:bottom w:w="100" w:type="dxa"/>
              <w:right w:w="100" w:type="dxa"/>
            </w:tcMar>
          </w:tcPr>
          <w:p w14:paraId="638F73ED" w14:textId="77777777" w:rsidR="008B01FD" w:rsidRDefault="008B01FD"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115F2637" w14:textId="77777777" w:rsidR="008B01FD" w:rsidRDefault="008B01FD"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AbstractPreparationProcedure</w:t>
            </w:r>
            <w:proofErr w:type="spellEnd"/>
          </w:p>
        </w:tc>
      </w:tr>
      <w:tr w:rsidR="008B01FD" w14:paraId="12108229" w14:textId="77777777" w:rsidTr="008B01FD">
        <w:tc>
          <w:tcPr>
            <w:tcW w:w="2400" w:type="dxa"/>
            <w:shd w:val="clear" w:color="auto" w:fill="auto"/>
            <w:tcMar>
              <w:top w:w="100" w:type="dxa"/>
              <w:left w:w="100" w:type="dxa"/>
              <w:bottom w:w="100" w:type="dxa"/>
              <w:right w:w="100" w:type="dxa"/>
            </w:tcMar>
          </w:tcPr>
          <w:p w14:paraId="4CFD3DC0" w14:textId="77777777" w:rsidR="008B01FD" w:rsidRDefault="008B01FD"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2A36C42B" w14:textId="77777777" w:rsidR="008B01FD" w:rsidRDefault="008B01FD" w:rsidP="001A5B74">
            <w:pPr>
              <w:widowControl w:val="0"/>
              <w:spacing w:line="240" w:lineRule="auto"/>
              <w:rPr>
                <w:sz w:val="20"/>
                <w:szCs w:val="20"/>
              </w:rPr>
            </w:pPr>
            <w:r>
              <w:rPr>
                <w:sz w:val="20"/>
                <w:szCs w:val="20"/>
              </w:rPr>
              <w:t>Logical model</w:t>
            </w:r>
          </w:p>
        </w:tc>
      </w:tr>
      <w:tr w:rsidR="008B01FD" w14:paraId="21113035" w14:textId="77777777" w:rsidTr="008B01FD">
        <w:tc>
          <w:tcPr>
            <w:tcW w:w="2400" w:type="dxa"/>
            <w:shd w:val="clear" w:color="auto" w:fill="auto"/>
            <w:tcMar>
              <w:top w:w="100" w:type="dxa"/>
              <w:left w:w="100" w:type="dxa"/>
              <w:bottom w:w="100" w:type="dxa"/>
              <w:right w:w="100" w:type="dxa"/>
            </w:tcMar>
          </w:tcPr>
          <w:p w14:paraId="1E5E1EE3" w14:textId="77777777" w:rsidR="008B01FD" w:rsidRDefault="008B01FD"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1BD3A297" w14:textId="77777777" w:rsidR="008B01FD" w:rsidRDefault="008B01FD" w:rsidP="001A5B74">
            <w:pPr>
              <w:widowControl w:val="0"/>
              <w:spacing w:line="240" w:lineRule="auto"/>
              <w:rPr>
                <w:sz w:val="20"/>
                <w:szCs w:val="20"/>
              </w:rPr>
            </w:pPr>
            <w:r>
              <w:rPr>
                <w:sz w:val="20"/>
                <w:szCs w:val="20"/>
              </w:rPr>
              <w:t xml:space="preserve">Abstract Sample core - </w:t>
            </w:r>
            <w:proofErr w:type="spellStart"/>
            <w:r>
              <w:rPr>
                <w:sz w:val="20"/>
                <w:szCs w:val="20"/>
              </w:rPr>
              <w:t>AbstractPreparationProcedure</w:t>
            </w:r>
            <w:proofErr w:type="spellEnd"/>
          </w:p>
        </w:tc>
      </w:tr>
      <w:tr w:rsidR="008B01FD" w14:paraId="66386054" w14:textId="77777777" w:rsidTr="008B01FD">
        <w:tc>
          <w:tcPr>
            <w:tcW w:w="2400" w:type="dxa"/>
            <w:shd w:val="clear" w:color="auto" w:fill="auto"/>
            <w:tcMar>
              <w:top w:w="100" w:type="dxa"/>
              <w:left w:w="100" w:type="dxa"/>
              <w:bottom w:w="100" w:type="dxa"/>
              <w:right w:w="100" w:type="dxa"/>
            </w:tcMar>
          </w:tcPr>
          <w:p w14:paraId="2B732152" w14:textId="77777777" w:rsidR="008B01FD" w:rsidRDefault="008B01FD"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7AD205E0" w14:textId="77777777" w:rsidR="008B01FD" w:rsidRDefault="008B01FD" w:rsidP="001A5B74">
            <w:pPr>
              <w:widowControl w:val="0"/>
              <w:spacing w:line="240" w:lineRule="auto"/>
              <w:rPr>
                <w:sz w:val="20"/>
                <w:szCs w:val="20"/>
              </w:rPr>
            </w:pPr>
            <w:r>
              <w:rPr>
                <w:sz w:val="20"/>
                <w:szCs w:val="20"/>
              </w:rPr>
              <w:t>ISO 19103:2015 Geographic information – Conceptual schema language, UML2 conformance class</w:t>
            </w:r>
          </w:p>
        </w:tc>
      </w:tr>
      <w:tr w:rsidR="008B01FD" w14:paraId="1D9BCC4D" w14:textId="77777777" w:rsidTr="008B01FD">
        <w:tc>
          <w:tcPr>
            <w:tcW w:w="2400" w:type="dxa"/>
            <w:shd w:val="clear" w:color="auto" w:fill="auto"/>
            <w:tcMar>
              <w:top w:w="100" w:type="dxa"/>
              <w:left w:w="100" w:type="dxa"/>
              <w:bottom w:w="100" w:type="dxa"/>
              <w:right w:w="100" w:type="dxa"/>
            </w:tcMar>
          </w:tcPr>
          <w:p w14:paraId="1BD45D65" w14:textId="77777777" w:rsidR="008B01FD" w:rsidRDefault="008B01FD"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3D0FAE3A" w14:textId="77777777" w:rsidR="008B01FD" w:rsidRDefault="008B01FD"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PreparationProcedure</w:t>
            </w:r>
            <w:proofErr w:type="spellEnd"/>
          </w:p>
        </w:tc>
      </w:tr>
      <w:tr w:rsidR="008B01FD" w14:paraId="7A48A70B" w14:textId="77777777" w:rsidTr="008B01FD">
        <w:tc>
          <w:tcPr>
            <w:tcW w:w="2400" w:type="dxa"/>
            <w:shd w:val="clear" w:color="auto" w:fill="auto"/>
            <w:tcMar>
              <w:top w:w="100" w:type="dxa"/>
              <w:left w:w="100" w:type="dxa"/>
              <w:bottom w:w="100" w:type="dxa"/>
              <w:right w:w="100" w:type="dxa"/>
            </w:tcMar>
          </w:tcPr>
          <w:p w14:paraId="7CF968A8" w14:textId="77777777" w:rsidR="008B01FD" w:rsidRDefault="008B01FD"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730E833" w14:textId="77777777" w:rsidR="008B01FD" w:rsidRDefault="008B01FD"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162BE3A7" w14:textId="63ACC0B3" w:rsidR="00863761" w:rsidRDefault="00863761" w:rsidP="00863761">
      <w:pPr>
        <w:rPr>
          <w:lang w:eastAsia="ja-JP"/>
        </w:rPr>
      </w:pPr>
    </w:p>
    <w:p w14:paraId="7968EBA7" w14:textId="77777777" w:rsidR="000C70DD" w:rsidRDefault="000C70DD" w:rsidP="000C70DD">
      <w:pPr>
        <w:keepNext/>
      </w:pPr>
      <w:r>
        <w:rPr>
          <w:noProof/>
          <w:lang w:val="fr-FR" w:eastAsia="fr-FR"/>
        </w:rPr>
        <w:lastRenderedPageBreak/>
        <w:drawing>
          <wp:inline distT="0" distB="0" distL="0" distR="0" wp14:anchorId="28F8A9A7" wp14:editId="1B5F3676">
            <wp:extent cx="6191885" cy="807085"/>
            <wp:effectExtent l="0" t="0" r="5715" b="5715"/>
            <wp:docPr id="71" name="Graphic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Graphic 71"/>
                    <pic:cNvPicPr/>
                  </pic:nvPicPr>
                  <pic:blipFill>
                    <a:blip r:embed="rId146" cstate="print">
                      <a:extLst>
                        <a:ext uri="{28A0092B-C50C-407E-A947-70E740481C1C}">
                          <a14:useLocalDpi xmlns:a14="http://schemas.microsoft.com/office/drawing/2010/main"/>
                        </a:ext>
                        <a:ext uri="{96DAC541-7B7A-43D3-8B79-37D633B846F1}">
                          <asvg:svgBlip xmlns:asvg="http://schemas.microsoft.com/office/drawing/2016/SVG/main" r:embed="rId147"/>
                        </a:ext>
                      </a:extLst>
                    </a:blip>
                    <a:stretch>
                      <a:fillRect/>
                    </a:stretch>
                  </pic:blipFill>
                  <pic:spPr>
                    <a:xfrm>
                      <a:off x="0" y="0"/>
                      <a:ext cx="6191885" cy="807085"/>
                    </a:xfrm>
                    <a:prstGeom prst="rect">
                      <a:avLst/>
                    </a:prstGeom>
                  </pic:spPr>
                </pic:pic>
              </a:graphicData>
            </a:graphic>
          </wp:inline>
        </w:drawing>
      </w:r>
    </w:p>
    <w:p w14:paraId="756975C8" w14:textId="52B55E2F" w:rsidR="008B01FD" w:rsidRDefault="000C70DD" w:rsidP="000C70DD">
      <w:pPr>
        <w:jc w:val="center"/>
        <w:rPr>
          <w:b/>
          <w:bCs/>
          <w:sz w:val="20"/>
          <w:szCs w:val="20"/>
        </w:rPr>
      </w:pPr>
      <w:r w:rsidRPr="000C70DD">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68</w:t>
      </w:r>
      <w:r w:rsidR="00D471BA">
        <w:rPr>
          <w:b/>
          <w:bCs/>
          <w:sz w:val="20"/>
          <w:szCs w:val="20"/>
        </w:rPr>
        <w:fldChar w:fldCharType="end"/>
      </w:r>
      <w:r w:rsidRPr="000C70DD">
        <w:rPr>
          <w:b/>
          <w:bCs/>
          <w:sz w:val="20"/>
          <w:szCs w:val="20"/>
        </w:rPr>
        <w:t xml:space="preserve"> — (Informative) Included direct and indirect requirements and recommendations of the Abstract Sample core — </w:t>
      </w:r>
      <w:proofErr w:type="spellStart"/>
      <w:r w:rsidRPr="000C70DD">
        <w:rPr>
          <w:b/>
          <w:bCs/>
          <w:sz w:val="20"/>
          <w:szCs w:val="20"/>
        </w:rPr>
        <w:t>AbstractPreparationProcedure</w:t>
      </w:r>
      <w:proofErr w:type="spellEnd"/>
      <w:r w:rsidRPr="000C70DD">
        <w:rPr>
          <w:b/>
          <w:bCs/>
          <w:sz w:val="20"/>
          <w:szCs w:val="20"/>
        </w:rPr>
        <w:t xml:space="preserve"> requirements class.</w:t>
      </w:r>
    </w:p>
    <w:p w14:paraId="3859046A" w14:textId="257F1D12" w:rsidR="000C70DD" w:rsidRDefault="007A5CB7" w:rsidP="007A5CB7">
      <w:pPr>
        <w:pStyle w:val="Heading2"/>
      </w:pPr>
      <w:bookmarkStart w:id="406" w:name="_Toc72768912"/>
      <w:proofErr w:type="spellStart"/>
      <w:r w:rsidRPr="007A5CB7">
        <w:t>AbstractPreparationStep</w:t>
      </w:r>
      <w:bookmarkEnd w:id="406"/>
      <w:proofErr w:type="spellEnd"/>
    </w:p>
    <w:p w14:paraId="188B129C" w14:textId="44410CA2" w:rsidR="007A5CB7" w:rsidRDefault="007A5CB7" w:rsidP="007A5CB7">
      <w:pPr>
        <w:pStyle w:val="Heading3"/>
      </w:pPr>
      <w:proofErr w:type="spellStart"/>
      <w:r w:rsidRPr="007A5CB7">
        <w:t>AbstractPreparationStep</w:t>
      </w:r>
      <w:proofErr w:type="spellEnd"/>
      <w:r w:rsidRPr="007A5CB7">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7A5CB7" w14:paraId="55CAFE53" w14:textId="77777777" w:rsidTr="007A5CB7">
        <w:tc>
          <w:tcPr>
            <w:tcW w:w="2258" w:type="dxa"/>
            <w:shd w:val="clear" w:color="auto" w:fill="auto"/>
            <w:tcMar>
              <w:top w:w="100" w:type="dxa"/>
              <w:left w:w="100" w:type="dxa"/>
              <w:bottom w:w="100" w:type="dxa"/>
              <w:right w:w="100" w:type="dxa"/>
            </w:tcMar>
          </w:tcPr>
          <w:p w14:paraId="726A3735" w14:textId="77777777" w:rsidR="007A5CB7" w:rsidRDefault="007A5CB7" w:rsidP="001A5B74">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6FD4E7BC" w14:textId="77777777" w:rsidR="007A5CB7" w:rsidRDefault="007A5CB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AbstractPreparationStep</w:t>
            </w:r>
            <w:proofErr w:type="spellEnd"/>
          </w:p>
        </w:tc>
      </w:tr>
      <w:tr w:rsidR="007A5CB7" w14:paraId="261DD6DD" w14:textId="77777777" w:rsidTr="007A5CB7">
        <w:tc>
          <w:tcPr>
            <w:tcW w:w="2258" w:type="dxa"/>
            <w:shd w:val="clear" w:color="auto" w:fill="auto"/>
            <w:tcMar>
              <w:top w:w="100" w:type="dxa"/>
              <w:left w:w="100" w:type="dxa"/>
              <w:bottom w:w="100" w:type="dxa"/>
              <w:right w:w="100" w:type="dxa"/>
            </w:tcMar>
          </w:tcPr>
          <w:p w14:paraId="678B86B3" w14:textId="77777777" w:rsidR="007A5CB7" w:rsidRDefault="007A5CB7" w:rsidP="001A5B74">
            <w:pPr>
              <w:widowControl w:val="0"/>
              <w:spacing w:line="240" w:lineRule="auto"/>
              <w:rPr>
                <w:sz w:val="20"/>
                <w:szCs w:val="20"/>
              </w:rPr>
            </w:pPr>
            <w:r>
              <w:rPr>
                <w:sz w:val="20"/>
                <w:szCs w:val="20"/>
              </w:rPr>
              <w:t>Target type</w:t>
            </w:r>
          </w:p>
        </w:tc>
        <w:tc>
          <w:tcPr>
            <w:tcW w:w="7513" w:type="dxa"/>
            <w:shd w:val="clear" w:color="auto" w:fill="auto"/>
            <w:tcMar>
              <w:top w:w="100" w:type="dxa"/>
              <w:left w:w="100" w:type="dxa"/>
              <w:bottom w:w="100" w:type="dxa"/>
              <w:right w:w="100" w:type="dxa"/>
            </w:tcMar>
          </w:tcPr>
          <w:p w14:paraId="6EBB64FB" w14:textId="77777777" w:rsidR="007A5CB7" w:rsidRDefault="007A5CB7" w:rsidP="001A5B74">
            <w:pPr>
              <w:widowControl w:val="0"/>
              <w:spacing w:line="240" w:lineRule="auto"/>
              <w:rPr>
                <w:sz w:val="20"/>
                <w:szCs w:val="20"/>
              </w:rPr>
            </w:pPr>
            <w:r>
              <w:rPr>
                <w:sz w:val="20"/>
                <w:szCs w:val="20"/>
              </w:rPr>
              <w:t>Logical model</w:t>
            </w:r>
          </w:p>
        </w:tc>
      </w:tr>
      <w:tr w:rsidR="007A5CB7" w14:paraId="70B0CCA4" w14:textId="77777777" w:rsidTr="007A5CB7">
        <w:tc>
          <w:tcPr>
            <w:tcW w:w="2258" w:type="dxa"/>
            <w:shd w:val="clear" w:color="auto" w:fill="auto"/>
            <w:tcMar>
              <w:top w:w="100" w:type="dxa"/>
              <w:left w:w="100" w:type="dxa"/>
              <w:bottom w:w="100" w:type="dxa"/>
              <w:right w:w="100" w:type="dxa"/>
            </w:tcMar>
          </w:tcPr>
          <w:p w14:paraId="61C8A27E" w14:textId="77777777" w:rsidR="007A5CB7" w:rsidRDefault="007A5CB7" w:rsidP="001A5B74">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690E9D2E" w14:textId="77777777" w:rsidR="007A5CB7" w:rsidRDefault="007A5CB7" w:rsidP="001A5B74">
            <w:pPr>
              <w:widowControl w:val="0"/>
              <w:spacing w:line="240" w:lineRule="auto"/>
              <w:rPr>
                <w:sz w:val="20"/>
                <w:szCs w:val="20"/>
              </w:rPr>
            </w:pPr>
            <w:r>
              <w:rPr>
                <w:sz w:val="20"/>
                <w:szCs w:val="20"/>
              </w:rPr>
              <w:t xml:space="preserve">Abstract Sample core - </w:t>
            </w:r>
            <w:proofErr w:type="spellStart"/>
            <w:r>
              <w:rPr>
                <w:sz w:val="20"/>
                <w:szCs w:val="20"/>
              </w:rPr>
              <w:t>AbstractPreparationStep</w:t>
            </w:r>
            <w:proofErr w:type="spellEnd"/>
          </w:p>
        </w:tc>
      </w:tr>
      <w:tr w:rsidR="007A5CB7" w14:paraId="1B0956E3" w14:textId="77777777" w:rsidTr="007A5CB7">
        <w:tc>
          <w:tcPr>
            <w:tcW w:w="2258" w:type="dxa"/>
            <w:shd w:val="clear" w:color="auto" w:fill="auto"/>
            <w:tcMar>
              <w:top w:w="100" w:type="dxa"/>
              <w:left w:w="100" w:type="dxa"/>
              <w:bottom w:w="100" w:type="dxa"/>
              <w:right w:w="100" w:type="dxa"/>
            </w:tcMar>
          </w:tcPr>
          <w:p w14:paraId="49A7B51A" w14:textId="77777777" w:rsidR="007A5CB7" w:rsidRDefault="007A5CB7"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41DB744C" w14:textId="77777777" w:rsidR="007A5CB7" w:rsidRDefault="007A5CB7" w:rsidP="001A5B74">
            <w:pPr>
              <w:widowControl w:val="0"/>
              <w:spacing w:line="240" w:lineRule="auto"/>
              <w:rPr>
                <w:sz w:val="20"/>
                <w:szCs w:val="20"/>
              </w:rPr>
            </w:pPr>
            <w:r>
              <w:rPr>
                <w:sz w:val="20"/>
                <w:szCs w:val="20"/>
              </w:rPr>
              <w:t>ISO 19103:2015 Geographic information – Conceptual schema language, UML2 conformance class</w:t>
            </w:r>
          </w:p>
        </w:tc>
      </w:tr>
      <w:tr w:rsidR="007A5CB7" w14:paraId="163ECE42" w14:textId="77777777" w:rsidTr="007A5CB7">
        <w:tc>
          <w:tcPr>
            <w:tcW w:w="2258" w:type="dxa"/>
            <w:shd w:val="clear" w:color="auto" w:fill="auto"/>
            <w:tcMar>
              <w:top w:w="100" w:type="dxa"/>
              <w:left w:w="100" w:type="dxa"/>
              <w:bottom w:w="100" w:type="dxa"/>
              <w:right w:w="100" w:type="dxa"/>
            </w:tcMar>
          </w:tcPr>
          <w:p w14:paraId="5056FCAF" w14:textId="77777777" w:rsidR="007A5CB7" w:rsidRDefault="007A5CB7"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3428A496" w14:textId="77777777" w:rsidR="007A5CB7" w:rsidRDefault="007A5CB7"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CoreTypes</w:t>
            </w:r>
            <w:proofErr w:type="spellEnd"/>
            <w:r>
              <w:rPr>
                <w:sz w:val="20"/>
                <w:szCs w:val="20"/>
              </w:rPr>
              <w:t xml:space="preserve"> conformance class</w:t>
            </w:r>
          </w:p>
        </w:tc>
      </w:tr>
      <w:tr w:rsidR="007A5CB7" w14:paraId="693C26B3" w14:textId="77777777" w:rsidTr="007A5CB7">
        <w:tc>
          <w:tcPr>
            <w:tcW w:w="2258" w:type="dxa"/>
            <w:shd w:val="clear" w:color="auto" w:fill="auto"/>
            <w:tcMar>
              <w:top w:w="100" w:type="dxa"/>
              <w:left w:w="100" w:type="dxa"/>
              <w:bottom w:w="100" w:type="dxa"/>
              <w:right w:w="100" w:type="dxa"/>
            </w:tcMar>
          </w:tcPr>
          <w:p w14:paraId="027B838F" w14:textId="77777777" w:rsidR="007A5CB7" w:rsidRDefault="007A5CB7" w:rsidP="001A5B74">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5772C6A9" w14:textId="77777777" w:rsidR="007A5CB7" w:rsidRDefault="007A5CB7" w:rsidP="001A5B74">
            <w:pPr>
              <w:widowControl w:val="0"/>
              <w:spacing w:line="240" w:lineRule="auto"/>
              <w:rPr>
                <w:sz w:val="20"/>
                <w:szCs w:val="20"/>
              </w:rPr>
            </w:pPr>
            <w:r>
              <w:rPr>
                <w:sz w:val="20"/>
                <w:szCs w:val="20"/>
              </w:rPr>
              <w:t>ISO 19108:2002 Geographic information – Temporal schema, Application schemas for data transfer conformance class</w:t>
            </w:r>
          </w:p>
        </w:tc>
      </w:tr>
      <w:tr w:rsidR="007A5CB7" w14:paraId="53218F3A" w14:textId="77777777" w:rsidTr="007A5CB7">
        <w:tc>
          <w:tcPr>
            <w:tcW w:w="2258" w:type="dxa"/>
            <w:shd w:val="clear" w:color="auto" w:fill="auto"/>
            <w:tcMar>
              <w:top w:w="100" w:type="dxa"/>
              <w:left w:w="100" w:type="dxa"/>
              <w:bottom w:w="100" w:type="dxa"/>
              <w:right w:w="100" w:type="dxa"/>
            </w:tcMar>
          </w:tcPr>
          <w:p w14:paraId="43A581AF" w14:textId="77777777" w:rsidR="007A5CB7" w:rsidRDefault="007A5CB7" w:rsidP="001A5B74">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3F6CFC8D" w14:textId="77777777" w:rsidR="007A5CB7" w:rsidRDefault="007A5CB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sam-cpt</w:t>
            </w:r>
            <w:proofErr w:type="spellEnd"/>
            <w:r>
              <w:rPr>
                <w:sz w:val="20"/>
                <w:szCs w:val="20"/>
              </w:rPr>
              <w:t>/</w:t>
            </w:r>
            <w:proofErr w:type="spellStart"/>
            <w:r>
              <w:rPr>
                <w:sz w:val="20"/>
                <w:szCs w:val="20"/>
              </w:rPr>
              <w:t>PreparationStep</w:t>
            </w:r>
            <w:proofErr w:type="spellEnd"/>
          </w:p>
        </w:tc>
      </w:tr>
      <w:tr w:rsidR="007A5CB7" w14:paraId="21078504" w14:textId="77777777" w:rsidTr="007A5CB7">
        <w:tc>
          <w:tcPr>
            <w:tcW w:w="2258" w:type="dxa"/>
            <w:shd w:val="clear" w:color="auto" w:fill="auto"/>
            <w:tcMar>
              <w:top w:w="100" w:type="dxa"/>
              <w:left w:w="100" w:type="dxa"/>
              <w:bottom w:w="100" w:type="dxa"/>
              <w:right w:w="100" w:type="dxa"/>
            </w:tcMar>
          </w:tcPr>
          <w:p w14:paraId="49809463" w14:textId="77777777" w:rsidR="007A5CB7" w:rsidRDefault="007A5CB7"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64C97E84" w14:textId="77777777" w:rsidR="007A5CB7" w:rsidRDefault="007A5CB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AbstractPreparationStep</w:t>
            </w:r>
            <w:proofErr w:type="spellEnd"/>
            <w:r>
              <w:rPr>
                <w:sz w:val="20"/>
                <w:szCs w:val="20"/>
              </w:rPr>
              <w:t>/description-</w:t>
            </w:r>
            <w:proofErr w:type="spellStart"/>
            <w:r>
              <w:rPr>
                <w:sz w:val="20"/>
                <w:szCs w:val="20"/>
              </w:rPr>
              <w:t>sem</w:t>
            </w:r>
            <w:proofErr w:type="spellEnd"/>
          </w:p>
        </w:tc>
      </w:tr>
      <w:tr w:rsidR="007A5CB7" w14:paraId="5AFC09A4" w14:textId="77777777" w:rsidTr="007A5CB7">
        <w:tc>
          <w:tcPr>
            <w:tcW w:w="2258" w:type="dxa"/>
            <w:shd w:val="clear" w:color="auto" w:fill="auto"/>
            <w:tcMar>
              <w:top w:w="100" w:type="dxa"/>
              <w:left w:w="100" w:type="dxa"/>
              <w:bottom w:w="100" w:type="dxa"/>
              <w:right w:w="100" w:type="dxa"/>
            </w:tcMar>
          </w:tcPr>
          <w:p w14:paraId="3886B5FB" w14:textId="77777777" w:rsidR="007A5CB7" w:rsidRDefault="007A5CB7"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23003B9F" w14:textId="77777777" w:rsidR="007A5CB7" w:rsidRDefault="007A5CB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AbstractPreparationStep</w:t>
            </w:r>
            <w:proofErr w:type="spellEnd"/>
            <w:r>
              <w:rPr>
                <w:sz w:val="20"/>
                <w:szCs w:val="20"/>
              </w:rPr>
              <w:t>/time-</w:t>
            </w:r>
            <w:proofErr w:type="spellStart"/>
            <w:r>
              <w:rPr>
                <w:sz w:val="20"/>
                <w:szCs w:val="20"/>
              </w:rPr>
              <w:t>sem</w:t>
            </w:r>
            <w:proofErr w:type="spellEnd"/>
          </w:p>
        </w:tc>
      </w:tr>
      <w:tr w:rsidR="007A5CB7" w14:paraId="1BF4D750" w14:textId="77777777" w:rsidTr="007A5CB7">
        <w:tc>
          <w:tcPr>
            <w:tcW w:w="2258" w:type="dxa"/>
            <w:shd w:val="clear" w:color="auto" w:fill="auto"/>
            <w:tcMar>
              <w:top w:w="100" w:type="dxa"/>
              <w:left w:w="100" w:type="dxa"/>
              <w:bottom w:w="100" w:type="dxa"/>
              <w:right w:w="100" w:type="dxa"/>
            </w:tcMar>
          </w:tcPr>
          <w:p w14:paraId="120AD257" w14:textId="77777777" w:rsidR="007A5CB7" w:rsidRDefault="007A5CB7" w:rsidP="001A5B74">
            <w:pPr>
              <w:widowControl w:val="0"/>
              <w:spacing w:line="240" w:lineRule="auto"/>
              <w:rPr>
                <w:sz w:val="20"/>
                <w:szCs w:val="20"/>
              </w:rPr>
            </w:pPr>
            <w:r>
              <w:rPr>
                <w:sz w:val="20"/>
                <w:szCs w:val="20"/>
              </w:rPr>
              <w:t>Requirement</w:t>
            </w:r>
          </w:p>
        </w:tc>
        <w:tc>
          <w:tcPr>
            <w:tcW w:w="7513" w:type="dxa"/>
            <w:shd w:val="clear" w:color="auto" w:fill="auto"/>
            <w:tcMar>
              <w:top w:w="100" w:type="dxa"/>
              <w:left w:w="100" w:type="dxa"/>
              <w:bottom w:w="100" w:type="dxa"/>
              <w:right w:w="100" w:type="dxa"/>
            </w:tcMar>
          </w:tcPr>
          <w:p w14:paraId="44340D73" w14:textId="77777777" w:rsidR="007A5CB7" w:rsidRDefault="007A5CB7"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0E8E6DA2" w14:textId="52DE3B94" w:rsidR="007A5CB7" w:rsidRDefault="007A5CB7" w:rsidP="007A5CB7">
      <w:pPr>
        <w:rPr>
          <w:lang w:eastAsia="ja-JP"/>
        </w:rPr>
      </w:pPr>
    </w:p>
    <w:p w14:paraId="117A2BE5" w14:textId="77777777" w:rsidR="00EF6C7F" w:rsidRDefault="00EF6C7F" w:rsidP="00EF6C7F">
      <w:pPr>
        <w:keepNext/>
      </w:pPr>
      <w:r>
        <w:rPr>
          <w:noProof/>
          <w:lang w:val="fr-FR" w:eastAsia="fr-FR"/>
        </w:rPr>
        <w:lastRenderedPageBreak/>
        <w:drawing>
          <wp:inline distT="0" distB="0" distL="0" distR="0" wp14:anchorId="2B222ABB" wp14:editId="00D69960">
            <wp:extent cx="6191885" cy="1384300"/>
            <wp:effectExtent l="0" t="0" r="5715" b="0"/>
            <wp:docPr id="72" name="Graphic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Graphic 72"/>
                    <pic:cNvPicPr/>
                  </pic:nvPicPr>
                  <pic:blipFill>
                    <a:blip r:embed="rId148" cstate="print">
                      <a:extLst>
                        <a:ext uri="{28A0092B-C50C-407E-A947-70E740481C1C}">
                          <a14:useLocalDpi xmlns:a14="http://schemas.microsoft.com/office/drawing/2010/main"/>
                        </a:ext>
                        <a:ext uri="{96DAC541-7B7A-43D3-8B79-37D633B846F1}">
                          <asvg:svgBlip xmlns:asvg="http://schemas.microsoft.com/office/drawing/2016/SVG/main" r:embed="rId149"/>
                        </a:ext>
                      </a:extLst>
                    </a:blip>
                    <a:stretch>
                      <a:fillRect/>
                    </a:stretch>
                  </pic:blipFill>
                  <pic:spPr>
                    <a:xfrm>
                      <a:off x="0" y="0"/>
                      <a:ext cx="6191885" cy="1384300"/>
                    </a:xfrm>
                    <a:prstGeom prst="rect">
                      <a:avLst/>
                    </a:prstGeom>
                  </pic:spPr>
                </pic:pic>
              </a:graphicData>
            </a:graphic>
          </wp:inline>
        </w:drawing>
      </w:r>
    </w:p>
    <w:p w14:paraId="32A0764E" w14:textId="2C90ED5E" w:rsidR="007A5CB7" w:rsidRDefault="00EF6C7F" w:rsidP="00EF6C7F">
      <w:pPr>
        <w:jc w:val="center"/>
        <w:rPr>
          <w:b/>
          <w:bCs/>
          <w:sz w:val="20"/>
          <w:szCs w:val="20"/>
        </w:rPr>
      </w:pPr>
      <w:r w:rsidRPr="00EF6C7F">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69</w:t>
      </w:r>
      <w:r w:rsidR="00D471BA">
        <w:rPr>
          <w:b/>
          <w:bCs/>
          <w:sz w:val="20"/>
          <w:szCs w:val="20"/>
        </w:rPr>
        <w:fldChar w:fldCharType="end"/>
      </w:r>
      <w:r w:rsidRPr="00EF6C7F">
        <w:rPr>
          <w:b/>
          <w:bCs/>
          <w:sz w:val="20"/>
          <w:szCs w:val="20"/>
        </w:rPr>
        <w:t xml:space="preserve"> — (Informative) Included direct and indirect requirements and recommendations of the Abstract Sample core — </w:t>
      </w:r>
      <w:proofErr w:type="spellStart"/>
      <w:r w:rsidRPr="00EF6C7F">
        <w:rPr>
          <w:b/>
          <w:bCs/>
          <w:sz w:val="20"/>
          <w:szCs w:val="20"/>
        </w:rPr>
        <w:t>AbstractPreparationStep</w:t>
      </w:r>
      <w:proofErr w:type="spellEnd"/>
      <w:r w:rsidRPr="00EF6C7F">
        <w:rPr>
          <w:b/>
          <w:bCs/>
          <w:sz w:val="20"/>
          <w:szCs w:val="20"/>
        </w:rPr>
        <w:t xml:space="preserve"> requirements class.</w:t>
      </w:r>
    </w:p>
    <w:p w14:paraId="32E8CF45" w14:textId="13C45AAE" w:rsidR="00EF6C7F" w:rsidRDefault="00371A7E" w:rsidP="00371A7E">
      <w:pPr>
        <w:pStyle w:val="Heading3"/>
      </w:pPr>
      <w:r w:rsidRPr="00371A7E">
        <w:t>Attribute description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AE573C" w14:paraId="00864C57" w14:textId="77777777" w:rsidTr="00AE573C">
        <w:tc>
          <w:tcPr>
            <w:tcW w:w="4526" w:type="dxa"/>
            <w:shd w:val="clear" w:color="auto" w:fill="auto"/>
            <w:tcMar>
              <w:top w:w="100" w:type="dxa"/>
              <w:left w:w="100" w:type="dxa"/>
              <w:bottom w:w="100" w:type="dxa"/>
              <w:right w:w="100" w:type="dxa"/>
            </w:tcMar>
          </w:tcPr>
          <w:p w14:paraId="51C99B99" w14:textId="77777777" w:rsidR="00AE573C" w:rsidRDefault="00AE573C"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AbstractPreparationStep</w:t>
            </w:r>
            <w:proofErr w:type="spellEnd"/>
            <w:r>
              <w:rPr>
                <w:sz w:val="20"/>
                <w:szCs w:val="20"/>
              </w:rPr>
              <w:t>/description-</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3E632927" w14:textId="0EEB64D9" w:rsidR="00AE573C" w:rsidRDefault="00AE573C" w:rsidP="001A5B74">
            <w:pPr>
              <w:widowControl w:val="0"/>
              <w:spacing w:line="240" w:lineRule="auto"/>
              <w:rPr>
                <w:sz w:val="20"/>
                <w:szCs w:val="20"/>
              </w:rPr>
            </w:pPr>
            <w:r>
              <w:rPr>
                <w:sz w:val="20"/>
                <w:szCs w:val="20"/>
              </w:rPr>
              <w:t xml:space="preserve">Description of the </w:t>
            </w:r>
            <w:proofErr w:type="spellStart"/>
            <w:r>
              <w:rPr>
                <w:b/>
                <w:sz w:val="20"/>
                <w:szCs w:val="20"/>
              </w:rPr>
              <w:t>preparationStep</w:t>
            </w:r>
            <w:proofErr w:type="spellEnd"/>
            <w:r>
              <w:rPr>
                <w:sz w:val="20"/>
                <w:szCs w:val="20"/>
              </w:rPr>
              <w:t>.</w:t>
            </w:r>
          </w:p>
          <w:p w14:paraId="7D2E9E92" w14:textId="58BAF990" w:rsidR="00AE573C" w:rsidRDefault="00AE573C" w:rsidP="001A5B74">
            <w:pPr>
              <w:widowControl w:val="0"/>
              <w:spacing w:line="240" w:lineRule="auto"/>
              <w:rPr>
                <w:sz w:val="20"/>
                <w:szCs w:val="20"/>
              </w:rPr>
            </w:pPr>
            <w:r>
              <w:rPr>
                <w:sz w:val="20"/>
                <w:szCs w:val="20"/>
              </w:rPr>
              <w:t xml:space="preserve">If a description pertaining to the </w:t>
            </w:r>
            <w:proofErr w:type="spellStart"/>
            <w:r>
              <w:rPr>
                <w:b/>
                <w:sz w:val="20"/>
                <w:szCs w:val="20"/>
              </w:rPr>
              <w:t>preparationStep</w:t>
            </w:r>
            <w:proofErr w:type="spellEnd"/>
            <w:r>
              <w:rPr>
                <w:b/>
                <w:sz w:val="20"/>
                <w:szCs w:val="20"/>
              </w:rPr>
              <w:t xml:space="preserve"> </w:t>
            </w:r>
            <w:r>
              <w:rPr>
                <w:sz w:val="20"/>
                <w:szCs w:val="20"/>
              </w:rPr>
              <w:t xml:space="preserve">is provided, the attribute </w:t>
            </w:r>
            <w:proofErr w:type="spellStart"/>
            <w:proofErr w:type="gramStart"/>
            <w:r>
              <w:rPr>
                <w:b/>
                <w:sz w:val="20"/>
                <w:szCs w:val="20"/>
              </w:rPr>
              <w:t>description:CharacterString</w:t>
            </w:r>
            <w:proofErr w:type="spellEnd"/>
            <w:proofErr w:type="gramEnd"/>
            <w:r>
              <w:rPr>
                <w:b/>
                <w:sz w:val="20"/>
                <w:szCs w:val="20"/>
              </w:rPr>
              <w:t xml:space="preserve"> </w:t>
            </w:r>
            <w:r>
              <w:rPr>
                <w:sz w:val="20"/>
                <w:szCs w:val="20"/>
              </w:rPr>
              <w:t>SHALL be used.</w:t>
            </w:r>
          </w:p>
        </w:tc>
      </w:tr>
    </w:tbl>
    <w:p w14:paraId="6ED79408" w14:textId="654CFF5F" w:rsidR="00371A7E" w:rsidRDefault="00371A7E" w:rsidP="00371A7E">
      <w:pPr>
        <w:rPr>
          <w:lang w:eastAsia="ja-JP"/>
        </w:rPr>
      </w:pPr>
    </w:p>
    <w:p w14:paraId="55EDD659" w14:textId="02E3619C" w:rsidR="00262594" w:rsidRDefault="00262594" w:rsidP="00262594">
      <w:pPr>
        <w:pStyle w:val="Heading3"/>
      </w:pPr>
      <w:r w:rsidRPr="00262594">
        <w:t>Attribute time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262594" w14:paraId="08705FD9" w14:textId="77777777" w:rsidTr="00262594">
        <w:tc>
          <w:tcPr>
            <w:tcW w:w="4526" w:type="dxa"/>
            <w:shd w:val="clear" w:color="auto" w:fill="auto"/>
            <w:tcMar>
              <w:top w:w="100" w:type="dxa"/>
              <w:left w:w="100" w:type="dxa"/>
              <w:bottom w:w="100" w:type="dxa"/>
              <w:right w:w="100" w:type="dxa"/>
            </w:tcMar>
          </w:tcPr>
          <w:p w14:paraId="067FD0E5" w14:textId="77777777" w:rsidR="00262594" w:rsidRDefault="00262594" w:rsidP="001A5B74">
            <w:pPr>
              <w:widowControl w:val="0"/>
              <w:spacing w:line="240" w:lineRule="auto"/>
              <w:rPr>
                <w:b/>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AbstractPreparationStep</w:t>
            </w:r>
            <w:proofErr w:type="spellEnd"/>
            <w:r>
              <w:rPr>
                <w:sz w:val="20"/>
                <w:szCs w:val="20"/>
              </w:rPr>
              <w:t>/time-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707D89F3" w14:textId="43AE2AEA" w:rsidR="00262594" w:rsidRDefault="00262594" w:rsidP="001A5B74">
            <w:pPr>
              <w:widowControl w:val="0"/>
              <w:spacing w:line="240" w:lineRule="auto"/>
              <w:rPr>
                <w:sz w:val="20"/>
                <w:szCs w:val="20"/>
              </w:rPr>
            </w:pPr>
            <w:r>
              <w:rPr>
                <w:sz w:val="20"/>
                <w:szCs w:val="20"/>
              </w:rPr>
              <w:t xml:space="preserve">Time of the </w:t>
            </w:r>
            <w:proofErr w:type="spellStart"/>
            <w:r>
              <w:rPr>
                <w:b/>
                <w:sz w:val="20"/>
                <w:szCs w:val="20"/>
              </w:rPr>
              <w:t>preparationStep</w:t>
            </w:r>
            <w:proofErr w:type="spellEnd"/>
            <w:r>
              <w:rPr>
                <w:sz w:val="20"/>
                <w:szCs w:val="20"/>
              </w:rPr>
              <w:t>.</w:t>
            </w:r>
          </w:p>
          <w:p w14:paraId="1B22284A" w14:textId="10C3B0CA" w:rsidR="00262594" w:rsidRDefault="00262594" w:rsidP="001A5B74">
            <w:pPr>
              <w:widowControl w:val="0"/>
              <w:spacing w:line="240" w:lineRule="auto"/>
              <w:rPr>
                <w:sz w:val="20"/>
                <w:szCs w:val="20"/>
              </w:rPr>
            </w:pPr>
            <w:r>
              <w:rPr>
                <w:sz w:val="20"/>
                <w:szCs w:val="20"/>
              </w:rPr>
              <w:t xml:space="preserve">If information on the time of the </w:t>
            </w:r>
            <w:proofErr w:type="spellStart"/>
            <w:r>
              <w:rPr>
                <w:b/>
                <w:sz w:val="20"/>
                <w:szCs w:val="20"/>
              </w:rPr>
              <w:t>preparationStep</w:t>
            </w:r>
            <w:proofErr w:type="spellEnd"/>
            <w:r>
              <w:rPr>
                <w:b/>
                <w:sz w:val="20"/>
                <w:szCs w:val="20"/>
              </w:rPr>
              <w:t xml:space="preserve"> </w:t>
            </w:r>
            <w:r>
              <w:rPr>
                <w:sz w:val="20"/>
                <w:szCs w:val="20"/>
              </w:rPr>
              <w:t xml:space="preserve">of the </w:t>
            </w:r>
            <w:r>
              <w:rPr>
                <w:b/>
                <w:sz w:val="20"/>
                <w:szCs w:val="20"/>
              </w:rPr>
              <w:t xml:space="preserve">Sampling </w:t>
            </w:r>
            <w:r>
              <w:rPr>
                <w:sz w:val="20"/>
                <w:szCs w:val="20"/>
              </w:rPr>
              <w:t xml:space="preserve">is provided, the attribute </w:t>
            </w:r>
            <w:proofErr w:type="spellStart"/>
            <w:r>
              <w:rPr>
                <w:b/>
                <w:sz w:val="20"/>
                <w:szCs w:val="20"/>
              </w:rPr>
              <w:t>time:TM_Object</w:t>
            </w:r>
            <w:proofErr w:type="spellEnd"/>
            <w:r>
              <w:rPr>
                <w:sz w:val="20"/>
                <w:szCs w:val="20"/>
              </w:rPr>
              <w:t xml:space="preserve"> SHALL be used.</w:t>
            </w:r>
          </w:p>
        </w:tc>
      </w:tr>
    </w:tbl>
    <w:p w14:paraId="68244C20" w14:textId="77777777" w:rsidR="00262594" w:rsidRPr="00262594" w:rsidRDefault="00262594" w:rsidP="00262594">
      <w:pPr>
        <w:rPr>
          <w:lang w:eastAsia="ja-JP"/>
        </w:rPr>
      </w:pPr>
    </w:p>
    <w:p w14:paraId="7D3F7D84" w14:textId="25F869C0" w:rsidR="00920189" w:rsidRDefault="00920189" w:rsidP="00920189">
      <w:pPr>
        <w:pStyle w:val="Heading1"/>
      </w:pPr>
      <w:bookmarkStart w:id="407" w:name="_Toc72768913"/>
      <w:r w:rsidRPr="00920189">
        <w:t>Basic Samples</w:t>
      </w:r>
      <w:bookmarkEnd w:id="407"/>
    </w:p>
    <w:p w14:paraId="45FDC231" w14:textId="7D4AD515" w:rsidR="00CA3726" w:rsidRDefault="00CA3726" w:rsidP="00CA3726">
      <w:pPr>
        <w:pStyle w:val="Heading2"/>
      </w:pPr>
      <w:bookmarkStart w:id="408" w:name="_Toc72768914"/>
      <w:r w:rsidRPr="00CA3726">
        <w:t>General</w:t>
      </w:r>
      <w:bookmarkEnd w:id="408"/>
    </w:p>
    <w:p w14:paraId="3ADD71C7" w14:textId="175FFF00" w:rsidR="00CA3726" w:rsidRDefault="00CA3726" w:rsidP="00CA3726">
      <w:pPr>
        <w:pStyle w:val="Heading3"/>
      </w:pPr>
      <w:r w:rsidRPr="00CA3726">
        <w:t>Basic Samples Package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42"/>
        <w:gridCol w:w="7229"/>
      </w:tblGrid>
      <w:tr w:rsidR="00CA3726" w14:paraId="21361282" w14:textId="77777777" w:rsidTr="00CA3726">
        <w:tc>
          <w:tcPr>
            <w:tcW w:w="2542" w:type="dxa"/>
            <w:shd w:val="clear" w:color="auto" w:fill="auto"/>
            <w:tcMar>
              <w:top w:w="100" w:type="dxa"/>
              <w:left w:w="100" w:type="dxa"/>
              <w:bottom w:w="100" w:type="dxa"/>
              <w:right w:w="100" w:type="dxa"/>
            </w:tcMar>
          </w:tcPr>
          <w:p w14:paraId="6368753B" w14:textId="77777777" w:rsidR="00CA3726" w:rsidRDefault="00CA3726" w:rsidP="001A5B74">
            <w:pPr>
              <w:widowControl w:val="0"/>
              <w:spacing w:line="240" w:lineRule="auto"/>
              <w:rPr>
                <w:b/>
                <w:sz w:val="20"/>
                <w:szCs w:val="20"/>
              </w:rPr>
            </w:pPr>
            <w:r>
              <w:rPr>
                <w:b/>
                <w:sz w:val="20"/>
                <w:szCs w:val="20"/>
              </w:rPr>
              <w:t>Requirements Class</w:t>
            </w:r>
          </w:p>
        </w:tc>
        <w:tc>
          <w:tcPr>
            <w:tcW w:w="7229" w:type="dxa"/>
            <w:shd w:val="clear" w:color="auto" w:fill="auto"/>
            <w:tcMar>
              <w:top w:w="100" w:type="dxa"/>
              <w:left w:w="100" w:type="dxa"/>
              <w:bottom w:w="100" w:type="dxa"/>
              <w:right w:w="100" w:type="dxa"/>
            </w:tcMar>
          </w:tcPr>
          <w:p w14:paraId="39663618" w14:textId="77777777" w:rsidR="00CA3726" w:rsidRDefault="00CA372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
        </w:tc>
      </w:tr>
      <w:tr w:rsidR="00CA3726" w14:paraId="68C86BAA" w14:textId="77777777" w:rsidTr="00CA3726">
        <w:tc>
          <w:tcPr>
            <w:tcW w:w="2542" w:type="dxa"/>
            <w:shd w:val="clear" w:color="auto" w:fill="auto"/>
            <w:tcMar>
              <w:top w:w="100" w:type="dxa"/>
              <w:left w:w="100" w:type="dxa"/>
              <w:bottom w:w="100" w:type="dxa"/>
              <w:right w:w="100" w:type="dxa"/>
            </w:tcMar>
          </w:tcPr>
          <w:p w14:paraId="3270CC42" w14:textId="77777777" w:rsidR="00CA3726" w:rsidRDefault="00CA3726" w:rsidP="001A5B74">
            <w:pPr>
              <w:widowControl w:val="0"/>
              <w:spacing w:line="240" w:lineRule="auto"/>
              <w:rPr>
                <w:sz w:val="20"/>
                <w:szCs w:val="20"/>
              </w:rPr>
            </w:pPr>
            <w:r>
              <w:rPr>
                <w:sz w:val="20"/>
                <w:szCs w:val="20"/>
              </w:rPr>
              <w:t>Target type</w:t>
            </w:r>
          </w:p>
        </w:tc>
        <w:tc>
          <w:tcPr>
            <w:tcW w:w="7229" w:type="dxa"/>
            <w:shd w:val="clear" w:color="auto" w:fill="auto"/>
            <w:tcMar>
              <w:top w:w="100" w:type="dxa"/>
              <w:left w:w="100" w:type="dxa"/>
              <w:bottom w:w="100" w:type="dxa"/>
              <w:right w:w="100" w:type="dxa"/>
            </w:tcMar>
          </w:tcPr>
          <w:p w14:paraId="2C58E14F" w14:textId="77777777" w:rsidR="00CA3726" w:rsidRDefault="00CA3726" w:rsidP="001A5B74">
            <w:pPr>
              <w:widowControl w:val="0"/>
              <w:spacing w:line="240" w:lineRule="auto"/>
              <w:rPr>
                <w:sz w:val="20"/>
                <w:szCs w:val="20"/>
              </w:rPr>
            </w:pPr>
            <w:r>
              <w:rPr>
                <w:sz w:val="20"/>
                <w:szCs w:val="20"/>
              </w:rPr>
              <w:t>Logical model</w:t>
            </w:r>
          </w:p>
        </w:tc>
      </w:tr>
      <w:tr w:rsidR="00CA3726" w14:paraId="65F55A39" w14:textId="77777777" w:rsidTr="00CA3726">
        <w:tc>
          <w:tcPr>
            <w:tcW w:w="2542" w:type="dxa"/>
            <w:shd w:val="clear" w:color="auto" w:fill="auto"/>
            <w:tcMar>
              <w:top w:w="100" w:type="dxa"/>
              <w:left w:w="100" w:type="dxa"/>
              <w:bottom w:w="100" w:type="dxa"/>
              <w:right w:w="100" w:type="dxa"/>
            </w:tcMar>
          </w:tcPr>
          <w:p w14:paraId="6BD73C09" w14:textId="77777777" w:rsidR="00CA3726" w:rsidRDefault="00CA3726" w:rsidP="001A5B74">
            <w:pPr>
              <w:widowControl w:val="0"/>
              <w:spacing w:line="240" w:lineRule="auto"/>
              <w:rPr>
                <w:sz w:val="20"/>
                <w:szCs w:val="20"/>
              </w:rPr>
            </w:pPr>
            <w:r>
              <w:rPr>
                <w:sz w:val="20"/>
                <w:szCs w:val="20"/>
              </w:rPr>
              <w:t>Name</w:t>
            </w:r>
          </w:p>
        </w:tc>
        <w:tc>
          <w:tcPr>
            <w:tcW w:w="7229" w:type="dxa"/>
            <w:shd w:val="clear" w:color="auto" w:fill="auto"/>
            <w:tcMar>
              <w:top w:w="100" w:type="dxa"/>
              <w:left w:w="100" w:type="dxa"/>
              <w:bottom w:w="100" w:type="dxa"/>
              <w:right w:w="100" w:type="dxa"/>
            </w:tcMar>
          </w:tcPr>
          <w:p w14:paraId="3B2718F6" w14:textId="77777777" w:rsidR="00CA3726" w:rsidRDefault="00CA3726" w:rsidP="001A5B74">
            <w:pPr>
              <w:widowControl w:val="0"/>
              <w:spacing w:line="240" w:lineRule="auto"/>
              <w:rPr>
                <w:sz w:val="20"/>
                <w:szCs w:val="20"/>
              </w:rPr>
            </w:pPr>
            <w:r>
              <w:rPr>
                <w:sz w:val="20"/>
                <w:szCs w:val="20"/>
              </w:rPr>
              <w:t>Basic Samples package</w:t>
            </w:r>
          </w:p>
        </w:tc>
      </w:tr>
      <w:tr w:rsidR="00CA3726" w14:paraId="1C1116DD" w14:textId="77777777" w:rsidTr="00CA3726">
        <w:tc>
          <w:tcPr>
            <w:tcW w:w="2542" w:type="dxa"/>
            <w:shd w:val="clear" w:color="auto" w:fill="auto"/>
            <w:tcMar>
              <w:top w:w="100" w:type="dxa"/>
              <w:left w:w="100" w:type="dxa"/>
              <w:bottom w:w="100" w:type="dxa"/>
              <w:right w:w="100" w:type="dxa"/>
            </w:tcMar>
          </w:tcPr>
          <w:p w14:paraId="10933A24" w14:textId="77777777" w:rsidR="00CA3726" w:rsidRDefault="00CA3726" w:rsidP="001A5B74">
            <w:pPr>
              <w:widowControl w:val="0"/>
              <w:spacing w:line="240" w:lineRule="auto"/>
              <w:rPr>
                <w:sz w:val="20"/>
                <w:szCs w:val="20"/>
              </w:rPr>
            </w:pPr>
            <w:r>
              <w:rPr>
                <w:sz w:val="20"/>
                <w:szCs w:val="20"/>
              </w:rPr>
              <w:t>Dependency</w:t>
            </w:r>
          </w:p>
        </w:tc>
        <w:tc>
          <w:tcPr>
            <w:tcW w:w="7229" w:type="dxa"/>
            <w:shd w:val="clear" w:color="auto" w:fill="auto"/>
            <w:tcMar>
              <w:top w:w="100" w:type="dxa"/>
              <w:left w:w="100" w:type="dxa"/>
              <w:bottom w:w="100" w:type="dxa"/>
              <w:right w:w="100" w:type="dxa"/>
            </w:tcMar>
          </w:tcPr>
          <w:p w14:paraId="7B2A2D19" w14:textId="77777777" w:rsidR="00CA3726" w:rsidRDefault="00CA3726" w:rsidP="001A5B74">
            <w:pPr>
              <w:widowControl w:val="0"/>
              <w:spacing w:line="240" w:lineRule="auto"/>
              <w:rPr>
                <w:sz w:val="20"/>
                <w:szCs w:val="20"/>
              </w:rPr>
            </w:pPr>
            <w:r>
              <w:rPr>
                <w:sz w:val="20"/>
                <w:szCs w:val="20"/>
              </w:rPr>
              <w:t>ISO 19103:2015 Geographic information – Conceptual schema language, UML2 conformance class</w:t>
            </w:r>
          </w:p>
        </w:tc>
      </w:tr>
      <w:tr w:rsidR="00CA3726" w14:paraId="6EFCC92C" w14:textId="77777777" w:rsidTr="00CA3726">
        <w:tc>
          <w:tcPr>
            <w:tcW w:w="2542" w:type="dxa"/>
            <w:shd w:val="clear" w:color="auto" w:fill="auto"/>
            <w:tcMar>
              <w:top w:w="100" w:type="dxa"/>
              <w:left w:w="100" w:type="dxa"/>
              <w:bottom w:w="100" w:type="dxa"/>
              <w:right w:w="100" w:type="dxa"/>
            </w:tcMar>
          </w:tcPr>
          <w:p w14:paraId="56A6DCA6" w14:textId="77777777" w:rsidR="00CA3726" w:rsidRDefault="00CA3726" w:rsidP="001A5B74">
            <w:pPr>
              <w:widowControl w:val="0"/>
              <w:spacing w:line="240" w:lineRule="auto"/>
              <w:rPr>
                <w:sz w:val="20"/>
                <w:szCs w:val="20"/>
              </w:rPr>
            </w:pPr>
            <w:r>
              <w:rPr>
                <w:sz w:val="20"/>
                <w:szCs w:val="20"/>
              </w:rPr>
              <w:lastRenderedPageBreak/>
              <w:t>Imports</w:t>
            </w:r>
          </w:p>
        </w:tc>
        <w:tc>
          <w:tcPr>
            <w:tcW w:w="7229" w:type="dxa"/>
            <w:shd w:val="clear" w:color="auto" w:fill="auto"/>
            <w:tcMar>
              <w:top w:w="100" w:type="dxa"/>
              <w:left w:w="100" w:type="dxa"/>
              <w:bottom w:w="100" w:type="dxa"/>
              <w:right w:w="100" w:type="dxa"/>
            </w:tcMar>
          </w:tcPr>
          <w:p w14:paraId="5A6BA744" w14:textId="77777777" w:rsidR="00CA3726" w:rsidRDefault="00CA372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-basic/Sample</w:t>
            </w:r>
          </w:p>
        </w:tc>
      </w:tr>
      <w:tr w:rsidR="00CA3726" w14:paraId="749C7483" w14:textId="77777777" w:rsidTr="00CA3726">
        <w:tc>
          <w:tcPr>
            <w:tcW w:w="2542" w:type="dxa"/>
            <w:shd w:val="clear" w:color="auto" w:fill="auto"/>
            <w:tcMar>
              <w:top w:w="100" w:type="dxa"/>
              <w:left w:w="100" w:type="dxa"/>
              <w:bottom w:w="100" w:type="dxa"/>
              <w:right w:w="100" w:type="dxa"/>
            </w:tcMar>
          </w:tcPr>
          <w:p w14:paraId="72BE8548" w14:textId="77777777" w:rsidR="00CA3726" w:rsidRDefault="00CA3726"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120C155E" w14:textId="77777777" w:rsidR="00CA3726" w:rsidRDefault="00CA372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SpatialSample</w:t>
            </w:r>
            <w:proofErr w:type="spellEnd"/>
          </w:p>
        </w:tc>
      </w:tr>
      <w:tr w:rsidR="00CA3726" w14:paraId="65C76B3B" w14:textId="77777777" w:rsidTr="00CA3726">
        <w:tc>
          <w:tcPr>
            <w:tcW w:w="2542" w:type="dxa"/>
            <w:shd w:val="clear" w:color="auto" w:fill="auto"/>
            <w:tcMar>
              <w:top w:w="100" w:type="dxa"/>
              <w:left w:w="100" w:type="dxa"/>
              <w:bottom w:w="100" w:type="dxa"/>
              <w:right w:w="100" w:type="dxa"/>
            </w:tcMar>
          </w:tcPr>
          <w:p w14:paraId="312EBCBA" w14:textId="77777777" w:rsidR="00CA3726" w:rsidRDefault="00CA3726"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690AFE37" w14:textId="77777777" w:rsidR="00CA3726" w:rsidRDefault="00CA372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MaterialSample</w:t>
            </w:r>
            <w:proofErr w:type="spellEnd"/>
          </w:p>
        </w:tc>
      </w:tr>
      <w:tr w:rsidR="00CA3726" w14:paraId="0ED03500" w14:textId="77777777" w:rsidTr="00CA3726">
        <w:tc>
          <w:tcPr>
            <w:tcW w:w="2542" w:type="dxa"/>
            <w:shd w:val="clear" w:color="auto" w:fill="auto"/>
            <w:tcMar>
              <w:top w:w="100" w:type="dxa"/>
              <w:left w:w="100" w:type="dxa"/>
              <w:bottom w:w="100" w:type="dxa"/>
              <w:right w:w="100" w:type="dxa"/>
            </w:tcMar>
          </w:tcPr>
          <w:p w14:paraId="2E699BD0" w14:textId="77777777" w:rsidR="00CA3726" w:rsidRDefault="00CA3726"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248B4B30" w14:textId="77777777" w:rsidR="00CA3726" w:rsidRDefault="00CA372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StatisticalSample</w:t>
            </w:r>
            <w:proofErr w:type="spellEnd"/>
          </w:p>
        </w:tc>
      </w:tr>
      <w:tr w:rsidR="00CA3726" w14:paraId="3E222D67" w14:textId="77777777" w:rsidTr="00CA3726">
        <w:tc>
          <w:tcPr>
            <w:tcW w:w="2542" w:type="dxa"/>
            <w:shd w:val="clear" w:color="auto" w:fill="auto"/>
            <w:tcMar>
              <w:top w:w="100" w:type="dxa"/>
              <w:left w:w="100" w:type="dxa"/>
              <w:bottom w:w="100" w:type="dxa"/>
              <w:right w:w="100" w:type="dxa"/>
            </w:tcMar>
          </w:tcPr>
          <w:p w14:paraId="648DFC31" w14:textId="77777777" w:rsidR="00CA3726" w:rsidRDefault="00CA3726"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3610D0AC" w14:textId="77777777" w:rsidR="00CA3726" w:rsidRDefault="00CA372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-basic/Sampling</w:t>
            </w:r>
          </w:p>
        </w:tc>
      </w:tr>
      <w:tr w:rsidR="00CA3726" w14:paraId="7A61CD4F" w14:textId="77777777" w:rsidTr="00CA3726">
        <w:tc>
          <w:tcPr>
            <w:tcW w:w="2542" w:type="dxa"/>
            <w:shd w:val="clear" w:color="auto" w:fill="auto"/>
            <w:tcMar>
              <w:top w:w="100" w:type="dxa"/>
              <w:left w:w="100" w:type="dxa"/>
              <w:bottom w:w="100" w:type="dxa"/>
              <w:right w:w="100" w:type="dxa"/>
            </w:tcMar>
          </w:tcPr>
          <w:p w14:paraId="403496DE" w14:textId="77777777" w:rsidR="00CA3726" w:rsidRDefault="00CA3726"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3C8CA34E" w14:textId="77777777" w:rsidR="00CA3726" w:rsidRDefault="00CA372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-basic/Sampler</w:t>
            </w:r>
          </w:p>
        </w:tc>
      </w:tr>
      <w:tr w:rsidR="00CA3726" w14:paraId="0362EA55" w14:textId="77777777" w:rsidTr="00CA3726">
        <w:tc>
          <w:tcPr>
            <w:tcW w:w="2542" w:type="dxa"/>
            <w:shd w:val="clear" w:color="auto" w:fill="auto"/>
            <w:tcMar>
              <w:top w:w="100" w:type="dxa"/>
              <w:left w:w="100" w:type="dxa"/>
              <w:bottom w:w="100" w:type="dxa"/>
              <w:right w:w="100" w:type="dxa"/>
            </w:tcMar>
          </w:tcPr>
          <w:p w14:paraId="150E5812" w14:textId="77777777" w:rsidR="00CA3726" w:rsidRDefault="00CA3726" w:rsidP="001A5B74">
            <w:pPr>
              <w:widowControl w:val="0"/>
              <w:spacing w:line="240" w:lineRule="auto"/>
              <w:rPr>
                <w:sz w:val="20"/>
                <w:szCs w:val="20"/>
              </w:rPr>
            </w:pPr>
            <w:r>
              <w:rPr>
                <w:sz w:val="20"/>
                <w:szCs w:val="20"/>
              </w:rPr>
              <w:t>Imports</w:t>
            </w:r>
          </w:p>
        </w:tc>
        <w:tc>
          <w:tcPr>
            <w:tcW w:w="7229" w:type="dxa"/>
            <w:shd w:val="clear" w:color="auto" w:fill="auto"/>
            <w:tcMar>
              <w:top w:w="100" w:type="dxa"/>
              <w:left w:w="100" w:type="dxa"/>
              <w:bottom w:w="100" w:type="dxa"/>
              <w:right w:w="100" w:type="dxa"/>
            </w:tcMar>
          </w:tcPr>
          <w:p w14:paraId="6255747E" w14:textId="77777777" w:rsidR="00CA3726" w:rsidRDefault="00CA3726"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SampleCollection</w:t>
            </w:r>
            <w:proofErr w:type="spellEnd"/>
          </w:p>
        </w:tc>
      </w:tr>
    </w:tbl>
    <w:p w14:paraId="58C652A7" w14:textId="32AB03AA" w:rsidR="00CA3726" w:rsidRDefault="00CA3726" w:rsidP="00CA3726">
      <w:pPr>
        <w:rPr>
          <w:lang w:eastAsia="ja-JP"/>
        </w:rPr>
      </w:pPr>
    </w:p>
    <w:p w14:paraId="518ED16E" w14:textId="77777777" w:rsidR="00F34853" w:rsidRDefault="00F34853" w:rsidP="00F34853">
      <w:pPr>
        <w:keepNext/>
      </w:pPr>
      <w:r>
        <w:rPr>
          <w:noProof/>
          <w:lang w:val="fr-FR" w:eastAsia="fr-FR"/>
        </w:rPr>
        <w:drawing>
          <wp:inline distT="0" distB="0" distL="0" distR="0" wp14:anchorId="274238DE" wp14:editId="256E0F04">
            <wp:extent cx="5675344" cy="3115310"/>
            <wp:effectExtent l="0" t="0" r="1905" b="0"/>
            <wp:docPr id="73" name="Graphic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Graphic 73"/>
                    <pic:cNvPicPr/>
                  </pic:nvPicPr>
                  <pic:blipFill>
                    <a:blip r:embed="rId150" cstate="print">
                      <a:extLst>
                        <a:ext uri="{28A0092B-C50C-407E-A947-70E740481C1C}">
                          <a14:useLocalDpi xmlns:a14="http://schemas.microsoft.com/office/drawing/2010/main"/>
                        </a:ext>
                        <a:ext uri="{96DAC541-7B7A-43D3-8B79-37D633B846F1}">
                          <asvg:svgBlip xmlns:asvg="http://schemas.microsoft.com/office/drawing/2016/SVG/main" r:embed="rId151"/>
                        </a:ext>
                      </a:extLst>
                    </a:blip>
                    <a:stretch>
                      <a:fillRect/>
                    </a:stretch>
                  </pic:blipFill>
                  <pic:spPr>
                    <a:xfrm>
                      <a:off x="0" y="0"/>
                      <a:ext cx="5675344" cy="3115310"/>
                    </a:xfrm>
                    <a:prstGeom prst="rect">
                      <a:avLst/>
                    </a:prstGeom>
                  </pic:spPr>
                </pic:pic>
              </a:graphicData>
            </a:graphic>
          </wp:inline>
        </w:drawing>
      </w:r>
    </w:p>
    <w:p w14:paraId="65B85BC2" w14:textId="6196D751" w:rsidR="00CA3726" w:rsidRDefault="00F34853" w:rsidP="00F34853">
      <w:pPr>
        <w:jc w:val="center"/>
        <w:rPr>
          <w:b/>
          <w:bCs/>
          <w:sz w:val="20"/>
          <w:szCs w:val="20"/>
        </w:rPr>
      </w:pPr>
      <w:r w:rsidRPr="00F34853">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70</w:t>
      </w:r>
      <w:r w:rsidR="00D471BA">
        <w:rPr>
          <w:b/>
          <w:bCs/>
          <w:sz w:val="20"/>
          <w:szCs w:val="20"/>
        </w:rPr>
        <w:fldChar w:fldCharType="end"/>
      </w:r>
      <w:r w:rsidRPr="00F34853">
        <w:rPr>
          <w:b/>
          <w:bCs/>
          <w:sz w:val="20"/>
          <w:szCs w:val="20"/>
        </w:rPr>
        <w:t xml:space="preserve"> — (Informative) Included direct and indirect requirements and recommendations of the Basic Samples package requirements class.</w:t>
      </w:r>
    </w:p>
    <w:p w14:paraId="70EDDF94" w14:textId="69BDD163" w:rsidR="00F34853" w:rsidRDefault="00EE582C" w:rsidP="00EE582C">
      <w:pPr>
        <w:pStyle w:val="Heading2"/>
      </w:pPr>
      <w:bookmarkStart w:id="409" w:name="_Toc72768915"/>
      <w:r w:rsidRPr="00EE582C">
        <w:t>Sample</w:t>
      </w:r>
      <w:bookmarkEnd w:id="409"/>
    </w:p>
    <w:p w14:paraId="3216AE0A" w14:textId="0DE3706C" w:rsidR="00EE582C" w:rsidRDefault="00EE582C" w:rsidP="00EE582C">
      <w:pPr>
        <w:pStyle w:val="Heading3"/>
      </w:pPr>
      <w:r w:rsidRPr="00EE582C">
        <w:t>Sample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EE582C" w14:paraId="7FAE168D" w14:textId="77777777" w:rsidTr="00EE582C">
        <w:tc>
          <w:tcPr>
            <w:tcW w:w="2400" w:type="dxa"/>
            <w:shd w:val="clear" w:color="auto" w:fill="auto"/>
            <w:tcMar>
              <w:top w:w="100" w:type="dxa"/>
              <w:left w:w="100" w:type="dxa"/>
              <w:bottom w:w="100" w:type="dxa"/>
              <w:right w:w="100" w:type="dxa"/>
            </w:tcMar>
          </w:tcPr>
          <w:p w14:paraId="4231365C" w14:textId="77777777" w:rsidR="00EE582C" w:rsidRDefault="00EE582C"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74FF42AE" w14:textId="77777777" w:rsidR="00EE582C" w:rsidRDefault="00EE582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-basic/Sample</w:t>
            </w:r>
          </w:p>
        </w:tc>
      </w:tr>
      <w:tr w:rsidR="00EE582C" w14:paraId="5613D12B" w14:textId="77777777" w:rsidTr="00EE582C">
        <w:tc>
          <w:tcPr>
            <w:tcW w:w="2400" w:type="dxa"/>
            <w:shd w:val="clear" w:color="auto" w:fill="auto"/>
            <w:tcMar>
              <w:top w:w="100" w:type="dxa"/>
              <w:left w:w="100" w:type="dxa"/>
              <w:bottom w:w="100" w:type="dxa"/>
              <w:right w:w="100" w:type="dxa"/>
            </w:tcMar>
          </w:tcPr>
          <w:p w14:paraId="54A41D7A" w14:textId="77777777" w:rsidR="00EE582C" w:rsidRDefault="00EE582C"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370BADB5" w14:textId="77777777" w:rsidR="00EE582C" w:rsidRDefault="00EE582C" w:rsidP="001A5B74">
            <w:pPr>
              <w:widowControl w:val="0"/>
              <w:spacing w:line="240" w:lineRule="auto"/>
              <w:rPr>
                <w:sz w:val="20"/>
                <w:szCs w:val="20"/>
              </w:rPr>
            </w:pPr>
            <w:r>
              <w:rPr>
                <w:sz w:val="20"/>
                <w:szCs w:val="20"/>
              </w:rPr>
              <w:t>Logical model</w:t>
            </w:r>
          </w:p>
        </w:tc>
      </w:tr>
      <w:tr w:rsidR="00EE582C" w14:paraId="75B524B7" w14:textId="77777777" w:rsidTr="00EE582C">
        <w:tc>
          <w:tcPr>
            <w:tcW w:w="2400" w:type="dxa"/>
            <w:shd w:val="clear" w:color="auto" w:fill="auto"/>
            <w:tcMar>
              <w:top w:w="100" w:type="dxa"/>
              <w:left w:w="100" w:type="dxa"/>
              <w:bottom w:w="100" w:type="dxa"/>
              <w:right w:w="100" w:type="dxa"/>
            </w:tcMar>
          </w:tcPr>
          <w:p w14:paraId="514C4559" w14:textId="77777777" w:rsidR="00EE582C" w:rsidRDefault="00EE582C" w:rsidP="001A5B74">
            <w:pPr>
              <w:widowControl w:val="0"/>
              <w:spacing w:line="240" w:lineRule="auto"/>
              <w:rPr>
                <w:sz w:val="20"/>
                <w:szCs w:val="20"/>
              </w:rPr>
            </w:pPr>
            <w:r>
              <w:rPr>
                <w:sz w:val="20"/>
                <w:szCs w:val="20"/>
              </w:rPr>
              <w:lastRenderedPageBreak/>
              <w:t>Name</w:t>
            </w:r>
          </w:p>
        </w:tc>
        <w:tc>
          <w:tcPr>
            <w:tcW w:w="7371" w:type="dxa"/>
            <w:shd w:val="clear" w:color="auto" w:fill="auto"/>
            <w:tcMar>
              <w:top w:w="100" w:type="dxa"/>
              <w:left w:w="100" w:type="dxa"/>
              <w:bottom w:w="100" w:type="dxa"/>
              <w:right w:w="100" w:type="dxa"/>
            </w:tcMar>
          </w:tcPr>
          <w:p w14:paraId="760D424B" w14:textId="77777777" w:rsidR="00EE582C" w:rsidRDefault="00EE582C" w:rsidP="001A5B74">
            <w:pPr>
              <w:widowControl w:val="0"/>
              <w:spacing w:line="240" w:lineRule="auto"/>
              <w:rPr>
                <w:sz w:val="20"/>
                <w:szCs w:val="20"/>
              </w:rPr>
            </w:pPr>
            <w:r>
              <w:rPr>
                <w:sz w:val="20"/>
                <w:szCs w:val="20"/>
              </w:rPr>
              <w:t>Basic Samples - Sample</w:t>
            </w:r>
          </w:p>
        </w:tc>
      </w:tr>
      <w:tr w:rsidR="00EE582C" w14:paraId="03951FEC" w14:textId="77777777" w:rsidTr="00EE582C">
        <w:tc>
          <w:tcPr>
            <w:tcW w:w="2400" w:type="dxa"/>
            <w:shd w:val="clear" w:color="auto" w:fill="auto"/>
            <w:tcMar>
              <w:top w:w="100" w:type="dxa"/>
              <w:left w:w="100" w:type="dxa"/>
              <w:bottom w:w="100" w:type="dxa"/>
              <w:right w:w="100" w:type="dxa"/>
            </w:tcMar>
          </w:tcPr>
          <w:p w14:paraId="414E68DB" w14:textId="77777777" w:rsidR="00EE582C" w:rsidRDefault="00EE582C"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78197472" w14:textId="77777777" w:rsidR="00EE582C" w:rsidRDefault="00EE582C" w:rsidP="001A5B74">
            <w:pPr>
              <w:widowControl w:val="0"/>
              <w:spacing w:line="240" w:lineRule="auto"/>
              <w:rPr>
                <w:sz w:val="20"/>
                <w:szCs w:val="20"/>
              </w:rPr>
            </w:pPr>
            <w:r>
              <w:rPr>
                <w:sz w:val="20"/>
                <w:szCs w:val="20"/>
              </w:rPr>
              <w:t>ISO 19103:2015 Geographic information – Conceptual schema language, UML2 conformance class</w:t>
            </w:r>
          </w:p>
        </w:tc>
      </w:tr>
      <w:tr w:rsidR="00EE582C" w14:paraId="77155622" w14:textId="77777777" w:rsidTr="00EE582C">
        <w:tc>
          <w:tcPr>
            <w:tcW w:w="2400" w:type="dxa"/>
            <w:shd w:val="clear" w:color="auto" w:fill="auto"/>
            <w:tcMar>
              <w:top w:w="100" w:type="dxa"/>
              <w:left w:w="100" w:type="dxa"/>
              <w:bottom w:w="100" w:type="dxa"/>
              <w:right w:w="100" w:type="dxa"/>
            </w:tcMar>
          </w:tcPr>
          <w:p w14:paraId="0AF6406F" w14:textId="77777777" w:rsidR="00EE582C" w:rsidRDefault="00EE582C"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24128F6F" w14:textId="77777777" w:rsidR="00EE582C" w:rsidRDefault="00EE582C"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w:t>
            </w:r>
            <w:proofErr w:type="spellEnd"/>
          </w:p>
        </w:tc>
      </w:tr>
    </w:tbl>
    <w:p w14:paraId="695C9D0C" w14:textId="58CF3575" w:rsidR="00EE582C" w:rsidRDefault="00EE582C" w:rsidP="00EE582C">
      <w:pPr>
        <w:rPr>
          <w:lang w:eastAsia="ja-JP"/>
        </w:rPr>
      </w:pPr>
    </w:p>
    <w:p w14:paraId="68764D90" w14:textId="77777777" w:rsidR="00430BBE" w:rsidRDefault="00430BBE" w:rsidP="00430BBE">
      <w:pPr>
        <w:keepNext/>
      </w:pPr>
      <w:r>
        <w:rPr>
          <w:noProof/>
          <w:lang w:val="fr-FR" w:eastAsia="fr-FR"/>
        </w:rPr>
        <w:drawing>
          <wp:inline distT="0" distB="0" distL="0" distR="0" wp14:anchorId="51467A45" wp14:editId="7321DF33">
            <wp:extent cx="6191885" cy="2561590"/>
            <wp:effectExtent l="0" t="0" r="5715" b="3810"/>
            <wp:docPr id="74" name="Graphic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Graphic 74"/>
                    <pic:cNvPicPr/>
                  </pic:nvPicPr>
                  <pic:blipFill>
                    <a:blip r:embed="rId152" cstate="print">
                      <a:extLst>
                        <a:ext uri="{28A0092B-C50C-407E-A947-70E740481C1C}">
                          <a14:useLocalDpi xmlns:a14="http://schemas.microsoft.com/office/drawing/2010/main"/>
                        </a:ext>
                        <a:ext uri="{96DAC541-7B7A-43D3-8B79-37D633B846F1}">
                          <asvg:svgBlip xmlns:asvg="http://schemas.microsoft.com/office/drawing/2016/SVG/main" r:embed="rId153"/>
                        </a:ext>
                      </a:extLst>
                    </a:blip>
                    <a:stretch>
                      <a:fillRect/>
                    </a:stretch>
                  </pic:blipFill>
                  <pic:spPr>
                    <a:xfrm>
                      <a:off x="0" y="0"/>
                      <a:ext cx="6191885" cy="2561590"/>
                    </a:xfrm>
                    <a:prstGeom prst="rect">
                      <a:avLst/>
                    </a:prstGeom>
                  </pic:spPr>
                </pic:pic>
              </a:graphicData>
            </a:graphic>
          </wp:inline>
        </w:drawing>
      </w:r>
    </w:p>
    <w:p w14:paraId="20429E66" w14:textId="2FE9CE03" w:rsidR="00EE582C" w:rsidRDefault="00430BBE" w:rsidP="00430BBE">
      <w:pPr>
        <w:jc w:val="center"/>
        <w:rPr>
          <w:b/>
          <w:bCs/>
          <w:sz w:val="20"/>
          <w:szCs w:val="20"/>
        </w:rPr>
      </w:pPr>
      <w:r w:rsidRPr="00430BBE">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71</w:t>
      </w:r>
      <w:r w:rsidR="00D471BA">
        <w:rPr>
          <w:b/>
          <w:bCs/>
          <w:sz w:val="20"/>
          <w:szCs w:val="20"/>
        </w:rPr>
        <w:fldChar w:fldCharType="end"/>
      </w:r>
      <w:r w:rsidRPr="00430BBE">
        <w:rPr>
          <w:b/>
          <w:bCs/>
          <w:sz w:val="20"/>
          <w:szCs w:val="20"/>
        </w:rPr>
        <w:t xml:space="preserve"> — (Informative) Included direct and indirect requirements and recommendations of the Basic Samples — Sample requirements class.</w:t>
      </w:r>
    </w:p>
    <w:p w14:paraId="1890387B" w14:textId="77777777" w:rsidR="00A804AD" w:rsidRDefault="00A804AD" w:rsidP="00A804AD">
      <w:pPr>
        <w:keepNext/>
      </w:pPr>
      <w:r>
        <w:rPr>
          <w:noProof/>
          <w:lang w:val="fr-FR" w:eastAsia="fr-FR"/>
        </w:rPr>
        <w:lastRenderedPageBreak/>
        <w:drawing>
          <wp:inline distT="0" distB="0" distL="0" distR="0" wp14:anchorId="4F036EE6" wp14:editId="3CBE3DE7">
            <wp:extent cx="6159932" cy="5356860"/>
            <wp:effectExtent l="0" t="0" r="0" b="254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154">
                      <a:extLst>
                        <a:ext uri="{28A0092B-C50C-407E-A947-70E740481C1C}">
                          <a14:useLocalDpi xmlns:a14="http://schemas.microsoft.com/office/drawing/2010/main" val="0"/>
                        </a:ext>
                      </a:extLst>
                    </a:blip>
                    <a:stretch>
                      <a:fillRect/>
                    </a:stretch>
                  </pic:blipFill>
                  <pic:spPr>
                    <a:xfrm>
                      <a:off x="0" y="0"/>
                      <a:ext cx="6159932" cy="5356860"/>
                    </a:xfrm>
                    <a:prstGeom prst="rect">
                      <a:avLst/>
                    </a:prstGeom>
                  </pic:spPr>
                </pic:pic>
              </a:graphicData>
            </a:graphic>
          </wp:inline>
        </w:drawing>
      </w:r>
    </w:p>
    <w:p w14:paraId="6D67955D" w14:textId="51221FFE" w:rsidR="00A804AD" w:rsidRPr="00A804AD" w:rsidRDefault="00A804AD" w:rsidP="00A804AD">
      <w:pPr>
        <w:jc w:val="center"/>
        <w:rPr>
          <w:b/>
          <w:bCs/>
          <w:sz w:val="20"/>
          <w:szCs w:val="20"/>
        </w:rPr>
      </w:pPr>
      <w:r w:rsidRPr="00A804AD">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72</w:t>
      </w:r>
      <w:r w:rsidR="00D471BA">
        <w:rPr>
          <w:b/>
          <w:bCs/>
          <w:sz w:val="20"/>
          <w:szCs w:val="20"/>
        </w:rPr>
        <w:fldChar w:fldCharType="end"/>
      </w:r>
      <w:r w:rsidRPr="00A804AD">
        <w:rPr>
          <w:b/>
          <w:bCs/>
          <w:sz w:val="20"/>
          <w:szCs w:val="20"/>
        </w:rPr>
        <w:t xml:space="preserve"> — Context diagram for Basic Samples — Sample, </w:t>
      </w:r>
      <w:proofErr w:type="spellStart"/>
      <w:r w:rsidRPr="00A804AD">
        <w:rPr>
          <w:b/>
          <w:bCs/>
          <w:sz w:val="20"/>
          <w:szCs w:val="20"/>
        </w:rPr>
        <w:t>SpatialSample</w:t>
      </w:r>
      <w:proofErr w:type="spellEnd"/>
      <w:r w:rsidRPr="00A804AD">
        <w:rPr>
          <w:b/>
          <w:bCs/>
          <w:sz w:val="20"/>
          <w:szCs w:val="20"/>
        </w:rPr>
        <w:t xml:space="preserve">, </w:t>
      </w:r>
      <w:proofErr w:type="spellStart"/>
      <w:r w:rsidRPr="00A804AD">
        <w:rPr>
          <w:b/>
          <w:bCs/>
          <w:sz w:val="20"/>
          <w:szCs w:val="20"/>
        </w:rPr>
        <w:t>StatisticalSample</w:t>
      </w:r>
      <w:proofErr w:type="spellEnd"/>
      <w:r w:rsidRPr="00A804AD">
        <w:rPr>
          <w:b/>
          <w:bCs/>
          <w:sz w:val="20"/>
          <w:szCs w:val="20"/>
        </w:rPr>
        <w:t xml:space="preserve"> and </w:t>
      </w:r>
      <w:proofErr w:type="spellStart"/>
      <w:r w:rsidRPr="00A804AD">
        <w:rPr>
          <w:b/>
          <w:bCs/>
          <w:sz w:val="20"/>
          <w:szCs w:val="20"/>
        </w:rPr>
        <w:t>MaterialSample</w:t>
      </w:r>
      <w:proofErr w:type="spellEnd"/>
      <w:r w:rsidRPr="00A804AD">
        <w:rPr>
          <w:b/>
          <w:bCs/>
          <w:sz w:val="20"/>
          <w:szCs w:val="20"/>
        </w:rPr>
        <w:t>.</w:t>
      </w:r>
    </w:p>
    <w:p w14:paraId="7728AC7D" w14:textId="04F81AC0" w:rsidR="00430BBE" w:rsidRDefault="004B13B4" w:rsidP="004B13B4">
      <w:pPr>
        <w:pStyle w:val="Heading2"/>
      </w:pPr>
      <w:bookmarkStart w:id="410" w:name="_Toc72768916"/>
      <w:proofErr w:type="spellStart"/>
      <w:r w:rsidRPr="004B13B4">
        <w:t>SpatialSample</w:t>
      </w:r>
      <w:bookmarkEnd w:id="410"/>
      <w:proofErr w:type="spellEnd"/>
    </w:p>
    <w:p w14:paraId="3D26DE57" w14:textId="1052DE3E" w:rsidR="004B13B4" w:rsidRDefault="004B13B4" w:rsidP="004B13B4">
      <w:pPr>
        <w:pStyle w:val="Heading3"/>
      </w:pPr>
      <w:proofErr w:type="spellStart"/>
      <w:r w:rsidRPr="004B13B4">
        <w:t>SpatialSample</w:t>
      </w:r>
      <w:proofErr w:type="spellEnd"/>
      <w:r w:rsidRPr="004B13B4">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4B13B4" w14:paraId="456F4FBA" w14:textId="77777777" w:rsidTr="004B13B4">
        <w:tc>
          <w:tcPr>
            <w:tcW w:w="2400" w:type="dxa"/>
            <w:shd w:val="clear" w:color="auto" w:fill="auto"/>
            <w:tcMar>
              <w:top w:w="100" w:type="dxa"/>
              <w:left w:w="100" w:type="dxa"/>
              <w:bottom w:w="100" w:type="dxa"/>
              <w:right w:w="100" w:type="dxa"/>
            </w:tcMar>
          </w:tcPr>
          <w:p w14:paraId="0A94857B" w14:textId="77777777" w:rsidR="004B13B4" w:rsidRDefault="004B13B4" w:rsidP="001A5B74">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7ED17B2C" w14:textId="77777777" w:rsidR="004B13B4" w:rsidRDefault="004B13B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SpatialSample</w:t>
            </w:r>
            <w:proofErr w:type="spellEnd"/>
          </w:p>
        </w:tc>
      </w:tr>
      <w:tr w:rsidR="004B13B4" w14:paraId="73C9408A" w14:textId="77777777" w:rsidTr="004B13B4">
        <w:tc>
          <w:tcPr>
            <w:tcW w:w="2400" w:type="dxa"/>
            <w:shd w:val="clear" w:color="auto" w:fill="auto"/>
            <w:tcMar>
              <w:top w:w="100" w:type="dxa"/>
              <w:left w:w="100" w:type="dxa"/>
              <w:bottom w:w="100" w:type="dxa"/>
              <w:right w:w="100" w:type="dxa"/>
            </w:tcMar>
          </w:tcPr>
          <w:p w14:paraId="5A527F71" w14:textId="77777777" w:rsidR="004B13B4" w:rsidRDefault="004B13B4" w:rsidP="001A5B74">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29EFE8F8" w14:textId="77777777" w:rsidR="004B13B4" w:rsidRDefault="004B13B4" w:rsidP="001A5B74">
            <w:pPr>
              <w:widowControl w:val="0"/>
              <w:spacing w:line="240" w:lineRule="auto"/>
              <w:rPr>
                <w:sz w:val="20"/>
                <w:szCs w:val="20"/>
              </w:rPr>
            </w:pPr>
            <w:r>
              <w:rPr>
                <w:sz w:val="20"/>
                <w:szCs w:val="20"/>
              </w:rPr>
              <w:t>Logical model</w:t>
            </w:r>
          </w:p>
        </w:tc>
      </w:tr>
      <w:tr w:rsidR="004B13B4" w14:paraId="31219031" w14:textId="77777777" w:rsidTr="004B13B4">
        <w:tc>
          <w:tcPr>
            <w:tcW w:w="2400" w:type="dxa"/>
            <w:shd w:val="clear" w:color="auto" w:fill="auto"/>
            <w:tcMar>
              <w:top w:w="100" w:type="dxa"/>
              <w:left w:w="100" w:type="dxa"/>
              <w:bottom w:w="100" w:type="dxa"/>
              <w:right w:w="100" w:type="dxa"/>
            </w:tcMar>
          </w:tcPr>
          <w:p w14:paraId="0ABDF528" w14:textId="77777777" w:rsidR="004B13B4" w:rsidRDefault="004B13B4" w:rsidP="001A5B74">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3472BF4C" w14:textId="77777777" w:rsidR="004B13B4" w:rsidRDefault="004B13B4" w:rsidP="001A5B74">
            <w:pPr>
              <w:widowControl w:val="0"/>
              <w:spacing w:line="240" w:lineRule="auto"/>
              <w:rPr>
                <w:sz w:val="20"/>
                <w:szCs w:val="20"/>
              </w:rPr>
            </w:pPr>
            <w:r>
              <w:rPr>
                <w:sz w:val="20"/>
                <w:szCs w:val="20"/>
              </w:rPr>
              <w:t xml:space="preserve">Basic Samples - </w:t>
            </w:r>
            <w:proofErr w:type="spellStart"/>
            <w:r>
              <w:rPr>
                <w:sz w:val="20"/>
                <w:szCs w:val="20"/>
              </w:rPr>
              <w:t>SpatialSample</w:t>
            </w:r>
            <w:proofErr w:type="spellEnd"/>
          </w:p>
        </w:tc>
      </w:tr>
      <w:tr w:rsidR="004B13B4" w14:paraId="684839D8" w14:textId="77777777" w:rsidTr="004B13B4">
        <w:tc>
          <w:tcPr>
            <w:tcW w:w="2400" w:type="dxa"/>
            <w:shd w:val="clear" w:color="auto" w:fill="auto"/>
            <w:tcMar>
              <w:top w:w="100" w:type="dxa"/>
              <w:left w:w="100" w:type="dxa"/>
              <w:bottom w:w="100" w:type="dxa"/>
              <w:right w:w="100" w:type="dxa"/>
            </w:tcMar>
          </w:tcPr>
          <w:p w14:paraId="6FA56983" w14:textId="77777777" w:rsidR="004B13B4" w:rsidRDefault="004B13B4"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37CDABE5" w14:textId="77777777" w:rsidR="004B13B4" w:rsidRDefault="004B13B4" w:rsidP="001A5B74">
            <w:pPr>
              <w:widowControl w:val="0"/>
              <w:spacing w:line="240" w:lineRule="auto"/>
              <w:rPr>
                <w:sz w:val="20"/>
                <w:szCs w:val="20"/>
              </w:rPr>
            </w:pPr>
            <w:r>
              <w:rPr>
                <w:sz w:val="20"/>
                <w:szCs w:val="20"/>
              </w:rPr>
              <w:t>ISO 19103:2015 Geographic information – Conceptual schema language, UML2 conformance class</w:t>
            </w:r>
          </w:p>
        </w:tc>
      </w:tr>
      <w:tr w:rsidR="004B13B4" w14:paraId="75A141F5" w14:textId="77777777" w:rsidTr="004B13B4">
        <w:tc>
          <w:tcPr>
            <w:tcW w:w="2400" w:type="dxa"/>
            <w:shd w:val="clear" w:color="auto" w:fill="auto"/>
            <w:tcMar>
              <w:top w:w="100" w:type="dxa"/>
              <w:left w:w="100" w:type="dxa"/>
              <w:bottom w:w="100" w:type="dxa"/>
              <w:right w:w="100" w:type="dxa"/>
            </w:tcMar>
          </w:tcPr>
          <w:p w14:paraId="35E00283" w14:textId="77777777" w:rsidR="004B13B4" w:rsidRDefault="004B13B4" w:rsidP="001A5B74">
            <w:pPr>
              <w:widowControl w:val="0"/>
              <w:spacing w:line="240" w:lineRule="auto"/>
              <w:rPr>
                <w:sz w:val="20"/>
                <w:szCs w:val="20"/>
              </w:rPr>
            </w:pPr>
            <w:r>
              <w:rPr>
                <w:sz w:val="20"/>
                <w:szCs w:val="20"/>
              </w:rPr>
              <w:lastRenderedPageBreak/>
              <w:t>Dependency</w:t>
            </w:r>
          </w:p>
        </w:tc>
        <w:tc>
          <w:tcPr>
            <w:tcW w:w="7371" w:type="dxa"/>
            <w:shd w:val="clear" w:color="auto" w:fill="auto"/>
            <w:tcMar>
              <w:top w:w="100" w:type="dxa"/>
              <w:left w:w="100" w:type="dxa"/>
              <w:bottom w:w="100" w:type="dxa"/>
              <w:right w:w="100" w:type="dxa"/>
            </w:tcMar>
          </w:tcPr>
          <w:p w14:paraId="6DCD3CC5" w14:textId="77777777" w:rsidR="004B13B4" w:rsidRDefault="004B13B4" w:rsidP="001A5B74">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CoreTypes</w:t>
            </w:r>
            <w:proofErr w:type="spellEnd"/>
            <w:r>
              <w:rPr>
                <w:sz w:val="20"/>
                <w:szCs w:val="20"/>
              </w:rPr>
              <w:t xml:space="preserve"> conformance class</w:t>
            </w:r>
          </w:p>
        </w:tc>
      </w:tr>
      <w:tr w:rsidR="004B13B4" w14:paraId="13B1818A" w14:textId="77777777" w:rsidTr="004B13B4">
        <w:tc>
          <w:tcPr>
            <w:tcW w:w="2400" w:type="dxa"/>
            <w:shd w:val="clear" w:color="auto" w:fill="auto"/>
            <w:tcMar>
              <w:top w:w="100" w:type="dxa"/>
              <w:left w:w="100" w:type="dxa"/>
              <w:bottom w:w="100" w:type="dxa"/>
              <w:right w:w="100" w:type="dxa"/>
            </w:tcMar>
          </w:tcPr>
          <w:p w14:paraId="466C3F87" w14:textId="77777777" w:rsidR="004B13B4" w:rsidRDefault="004B13B4" w:rsidP="001A5B74">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41CDEAB2" w14:textId="77777777" w:rsidR="004B13B4" w:rsidRDefault="004B13B4" w:rsidP="001A5B74">
            <w:pPr>
              <w:widowControl w:val="0"/>
              <w:spacing w:line="240" w:lineRule="auto"/>
              <w:rPr>
                <w:sz w:val="20"/>
                <w:szCs w:val="20"/>
              </w:rPr>
            </w:pPr>
            <w:r>
              <w:rPr>
                <w:sz w:val="20"/>
                <w:szCs w:val="20"/>
              </w:rPr>
              <w:t>ISO 19107:2019 Geographic information – Spatial schema, Geometry conformance class</w:t>
            </w:r>
          </w:p>
        </w:tc>
      </w:tr>
      <w:tr w:rsidR="004B13B4" w14:paraId="46E38B43" w14:textId="77777777" w:rsidTr="004B13B4">
        <w:tc>
          <w:tcPr>
            <w:tcW w:w="2400" w:type="dxa"/>
            <w:shd w:val="clear" w:color="auto" w:fill="auto"/>
            <w:tcMar>
              <w:top w:w="100" w:type="dxa"/>
              <w:left w:w="100" w:type="dxa"/>
              <w:bottom w:w="100" w:type="dxa"/>
              <w:right w:w="100" w:type="dxa"/>
            </w:tcMar>
          </w:tcPr>
          <w:p w14:paraId="1BC33A91" w14:textId="77777777" w:rsidR="004B13B4" w:rsidRDefault="004B13B4" w:rsidP="001A5B74">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2BAA7F54" w14:textId="77777777" w:rsidR="004B13B4" w:rsidRDefault="004B13B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-basic/Sample</w:t>
            </w:r>
          </w:p>
        </w:tc>
      </w:tr>
      <w:tr w:rsidR="004B13B4" w14:paraId="578D5E7A" w14:textId="77777777" w:rsidTr="004B13B4">
        <w:tc>
          <w:tcPr>
            <w:tcW w:w="2400" w:type="dxa"/>
            <w:shd w:val="clear" w:color="auto" w:fill="auto"/>
            <w:tcMar>
              <w:top w:w="100" w:type="dxa"/>
              <w:left w:w="100" w:type="dxa"/>
              <w:bottom w:w="100" w:type="dxa"/>
              <w:right w:w="100" w:type="dxa"/>
            </w:tcMar>
          </w:tcPr>
          <w:p w14:paraId="226269B3" w14:textId="77777777" w:rsidR="004B13B4" w:rsidRDefault="004B13B4"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47DC222" w14:textId="77777777" w:rsidR="004B13B4" w:rsidRDefault="004B13B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SpatialSample</w:t>
            </w:r>
            <w:proofErr w:type="spellEnd"/>
            <w:r>
              <w:rPr>
                <w:sz w:val="20"/>
                <w:szCs w:val="20"/>
              </w:rPr>
              <w:t>/</w:t>
            </w:r>
            <w:proofErr w:type="spellStart"/>
            <w:r>
              <w:rPr>
                <w:sz w:val="20"/>
                <w:szCs w:val="20"/>
              </w:rPr>
              <w:t>SpatialSample-sem</w:t>
            </w:r>
            <w:proofErr w:type="spellEnd"/>
          </w:p>
        </w:tc>
      </w:tr>
      <w:tr w:rsidR="004B13B4" w14:paraId="254C4B74" w14:textId="77777777" w:rsidTr="004B13B4">
        <w:tc>
          <w:tcPr>
            <w:tcW w:w="2400" w:type="dxa"/>
            <w:shd w:val="clear" w:color="auto" w:fill="auto"/>
            <w:tcMar>
              <w:top w:w="100" w:type="dxa"/>
              <w:left w:w="100" w:type="dxa"/>
              <w:bottom w:w="100" w:type="dxa"/>
              <w:right w:w="100" w:type="dxa"/>
            </w:tcMar>
          </w:tcPr>
          <w:p w14:paraId="656E5D23" w14:textId="77777777" w:rsidR="004B13B4" w:rsidRDefault="004B13B4"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5F7FA5B" w14:textId="77777777" w:rsidR="004B13B4" w:rsidRDefault="004B13B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SpatialSample</w:t>
            </w:r>
            <w:proofErr w:type="spellEnd"/>
            <w:r>
              <w:rPr>
                <w:sz w:val="20"/>
                <w:szCs w:val="20"/>
              </w:rPr>
              <w:t>/shape-</w:t>
            </w:r>
            <w:proofErr w:type="spellStart"/>
            <w:r>
              <w:rPr>
                <w:sz w:val="20"/>
                <w:szCs w:val="20"/>
              </w:rPr>
              <w:t>sem</w:t>
            </w:r>
            <w:proofErr w:type="spellEnd"/>
          </w:p>
        </w:tc>
      </w:tr>
      <w:tr w:rsidR="004B13B4" w14:paraId="662A0CD7" w14:textId="77777777" w:rsidTr="004B13B4">
        <w:tc>
          <w:tcPr>
            <w:tcW w:w="2400" w:type="dxa"/>
            <w:shd w:val="clear" w:color="auto" w:fill="auto"/>
            <w:tcMar>
              <w:top w:w="100" w:type="dxa"/>
              <w:left w:w="100" w:type="dxa"/>
              <w:bottom w:w="100" w:type="dxa"/>
              <w:right w:w="100" w:type="dxa"/>
            </w:tcMar>
          </w:tcPr>
          <w:p w14:paraId="7AF7652C" w14:textId="77777777" w:rsidR="004B13B4" w:rsidRDefault="004B13B4"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7FF1467C" w14:textId="77777777" w:rsidR="004B13B4" w:rsidRDefault="004B13B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SpatialSample</w:t>
            </w:r>
            <w:proofErr w:type="spellEnd"/>
            <w:r>
              <w:rPr>
                <w:sz w:val="20"/>
                <w:szCs w:val="20"/>
              </w:rPr>
              <w:t>/</w:t>
            </w:r>
            <w:proofErr w:type="spellStart"/>
            <w:r>
              <w:rPr>
                <w:sz w:val="20"/>
                <w:szCs w:val="20"/>
              </w:rPr>
              <w:t>horizontalPositionalAccuracy-sem</w:t>
            </w:r>
            <w:proofErr w:type="spellEnd"/>
          </w:p>
        </w:tc>
      </w:tr>
      <w:tr w:rsidR="004B13B4" w14:paraId="69B7CFD8" w14:textId="77777777" w:rsidTr="004B13B4">
        <w:tc>
          <w:tcPr>
            <w:tcW w:w="2400" w:type="dxa"/>
            <w:shd w:val="clear" w:color="auto" w:fill="auto"/>
            <w:tcMar>
              <w:top w:w="100" w:type="dxa"/>
              <w:left w:w="100" w:type="dxa"/>
              <w:bottom w:w="100" w:type="dxa"/>
              <w:right w:w="100" w:type="dxa"/>
            </w:tcMar>
          </w:tcPr>
          <w:p w14:paraId="763B6F71" w14:textId="77777777" w:rsidR="004B13B4" w:rsidRDefault="004B13B4" w:rsidP="001A5B7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612F2BFF" w14:textId="77777777" w:rsidR="004B13B4" w:rsidRDefault="004B13B4" w:rsidP="001A5B7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SpatialSample</w:t>
            </w:r>
            <w:proofErr w:type="spellEnd"/>
            <w:r>
              <w:rPr>
                <w:sz w:val="20"/>
                <w:szCs w:val="20"/>
              </w:rPr>
              <w:t>/</w:t>
            </w:r>
            <w:proofErr w:type="spellStart"/>
            <w:r>
              <w:rPr>
                <w:sz w:val="20"/>
                <w:szCs w:val="20"/>
              </w:rPr>
              <w:t>verticalPositionalAccuracy-sem</w:t>
            </w:r>
            <w:proofErr w:type="spellEnd"/>
          </w:p>
        </w:tc>
      </w:tr>
    </w:tbl>
    <w:p w14:paraId="5624A3C6" w14:textId="4D090B63" w:rsidR="004B13B4" w:rsidRDefault="004B13B4" w:rsidP="004B13B4">
      <w:pPr>
        <w:rPr>
          <w:lang w:eastAsia="ja-JP"/>
        </w:rPr>
      </w:pPr>
    </w:p>
    <w:p w14:paraId="77C84E83" w14:textId="77777777" w:rsidR="00650B87" w:rsidRDefault="00650B87" w:rsidP="00650B87">
      <w:pPr>
        <w:keepNext/>
      </w:pPr>
      <w:r>
        <w:rPr>
          <w:noProof/>
          <w:lang w:val="fr-FR" w:eastAsia="fr-FR"/>
        </w:rPr>
        <w:drawing>
          <wp:inline distT="0" distB="0" distL="0" distR="0" wp14:anchorId="5AD07125" wp14:editId="774EAADB">
            <wp:extent cx="6191885" cy="2181860"/>
            <wp:effectExtent l="0" t="0" r="5715" b="2540"/>
            <wp:docPr id="75" name="Graphic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Graphic 75"/>
                    <pic:cNvPicPr/>
                  </pic:nvPicPr>
                  <pic:blipFill>
                    <a:blip r:embed="rId155" cstate="print">
                      <a:extLst>
                        <a:ext uri="{28A0092B-C50C-407E-A947-70E740481C1C}">
                          <a14:useLocalDpi xmlns:a14="http://schemas.microsoft.com/office/drawing/2010/main"/>
                        </a:ext>
                        <a:ext uri="{96DAC541-7B7A-43D3-8B79-37D633B846F1}">
                          <asvg:svgBlip xmlns:asvg="http://schemas.microsoft.com/office/drawing/2016/SVG/main" r:embed="rId156"/>
                        </a:ext>
                      </a:extLst>
                    </a:blip>
                    <a:stretch>
                      <a:fillRect/>
                    </a:stretch>
                  </pic:blipFill>
                  <pic:spPr>
                    <a:xfrm>
                      <a:off x="0" y="0"/>
                      <a:ext cx="6191885" cy="2181860"/>
                    </a:xfrm>
                    <a:prstGeom prst="rect">
                      <a:avLst/>
                    </a:prstGeom>
                  </pic:spPr>
                </pic:pic>
              </a:graphicData>
            </a:graphic>
          </wp:inline>
        </w:drawing>
      </w:r>
    </w:p>
    <w:p w14:paraId="6F06A7AF" w14:textId="685A6A53" w:rsidR="004B13B4" w:rsidRDefault="00650B87" w:rsidP="00650B87">
      <w:pPr>
        <w:jc w:val="center"/>
        <w:rPr>
          <w:b/>
          <w:bCs/>
          <w:sz w:val="20"/>
          <w:szCs w:val="20"/>
        </w:rPr>
      </w:pPr>
      <w:r w:rsidRPr="00650B87">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73</w:t>
      </w:r>
      <w:r w:rsidR="00D471BA">
        <w:rPr>
          <w:b/>
          <w:bCs/>
          <w:sz w:val="20"/>
          <w:szCs w:val="20"/>
        </w:rPr>
        <w:fldChar w:fldCharType="end"/>
      </w:r>
      <w:r w:rsidRPr="00650B87">
        <w:rPr>
          <w:b/>
          <w:bCs/>
          <w:sz w:val="20"/>
          <w:szCs w:val="20"/>
        </w:rPr>
        <w:t xml:space="preserve"> — (Informative) Included direct and indirect requirements and recommendations of the Basic Samples — </w:t>
      </w:r>
      <w:proofErr w:type="spellStart"/>
      <w:r w:rsidRPr="00650B87">
        <w:rPr>
          <w:b/>
          <w:bCs/>
          <w:sz w:val="20"/>
          <w:szCs w:val="20"/>
        </w:rPr>
        <w:t>SpatialSample</w:t>
      </w:r>
      <w:proofErr w:type="spellEnd"/>
      <w:r w:rsidRPr="00650B87">
        <w:rPr>
          <w:b/>
          <w:bCs/>
          <w:sz w:val="20"/>
          <w:szCs w:val="20"/>
        </w:rPr>
        <w:t xml:space="preserve"> requirements class.</w:t>
      </w:r>
    </w:p>
    <w:p w14:paraId="7EC9309C" w14:textId="04DFCD7A" w:rsidR="00650B87" w:rsidRDefault="00B66C86" w:rsidP="00B66C86">
      <w:pPr>
        <w:pStyle w:val="Heading3"/>
      </w:pPr>
      <w:r w:rsidRPr="00B66C86">
        <w:t xml:space="preserve">Feature type </w:t>
      </w:r>
      <w:proofErr w:type="spellStart"/>
      <w:r w:rsidRPr="00B66C86">
        <w:t>SpatialSample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B66C86" w14:paraId="67BB7ADA" w14:textId="77777777" w:rsidTr="00B66C86">
        <w:tc>
          <w:tcPr>
            <w:tcW w:w="4526" w:type="dxa"/>
            <w:shd w:val="clear" w:color="auto" w:fill="auto"/>
            <w:tcMar>
              <w:top w:w="100" w:type="dxa"/>
              <w:left w:w="100" w:type="dxa"/>
              <w:bottom w:w="100" w:type="dxa"/>
              <w:right w:w="100" w:type="dxa"/>
            </w:tcMar>
          </w:tcPr>
          <w:p w14:paraId="57332C42" w14:textId="77777777" w:rsidR="00B66C86" w:rsidRDefault="00B66C86"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SpatialSample</w:t>
            </w:r>
            <w:proofErr w:type="spellEnd"/>
            <w:r>
              <w:rPr>
                <w:sz w:val="20"/>
                <w:szCs w:val="20"/>
              </w:rPr>
              <w:t>/</w:t>
            </w:r>
            <w:proofErr w:type="spellStart"/>
            <w:r>
              <w:rPr>
                <w:sz w:val="20"/>
                <w:szCs w:val="20"/>
              </w:rPr>
              <w:t>SpatialSample-sem</w:t>
            </w:r>
            <w:proofErr w:type="spellEnd"/>
          </w:p>
        </w:tc>
        <w:tc>
          <w:tcPr>
            <w:tcW w:w="5245" w:type="dxa"/>
            <w:shd w:val="clear" w:color="auto" w:fill="auto"/>
            <w:tcMar>
              <w:top w:w="100" w:type="dxa"/>
              <w:left w:w="100" w:type="dxa"/>
              <w:bottom w:w="100" w:type="dxa"/>
              <w:right w:w="100" w:type="dxa"/>
            </w:tcMar>
          </w:tcPr>
          <w:p w14:paraId="6135CB0C" w14:textId="77777777" w:rsidR="00B66C86" w:rsidRDefault="00B66C86" w:rsidP="001A5B74">
            <w:pPr>
              <w:widowControl w:val="0"/>
              <w:spacing w:line="240" w:lineRule="auto"/>
              <w:rPr>
                <w:sz w:val="20"/>
                <w:szCs w:val="20"/>
              </w:rPr>
            </w:pPr>
            <w:r>
              <w:rPr>
                <w:sz w:val="20"/>
                <w:szCs w:val="20"/>
              </w:rPr>
              <w:t xml:space="preserve">A </w:t>
            </w:r>
            <w:proofErr w:type="spellStart"/>
            <w:r>
              <w:rPr>
                <w:b/>
                <w:sz w:val="20"/>
                <w:szCs w:val="20"/>
              </w:rPr>
              <w:t>SpatialSample</w:t>
            </w:r>
            <w:proofErr w:type="spellEnd"/>
            <w:r>
              <w:rPr>
                <w:b/>
                <w:sz w:val="20"/>
                <w:szCs w:val="20"/>
              </w:rPr>
              <w:t xml:space="preserve"> </w:t>
            </w:r>
            <w:r>
              <w:rPr>
                <w:sz w:val="20"/>
                <w:szCs w:val="20"/>
              </w:rPr>
              <w:t xml:space="preserve">is a geospatial </w:t>
            </w:r>
            <w:r>
              <w:rPr>
                <w:b/>
                <w:sz w:val="20"/>
                <w:szCs w:val="20"/>
              </w:rPr>
              <w:t>Sample</w:t>
            </w:r>
            <w:r>
              <w:rPr>
                <w:sz w:val="20"/>
                <w:szCs w:val="20"/>
              </w:rPr>
              <w:t>.</w:t>
            </w:r>
          </w:p>
        </w:tc>
      </w:tr>
    </w:tbl>
    <w:p w14:paraId="18DA8270" w14:textId="13A354FC" w:rsidR="00B66C86" w:rsidRDefault="00B66C86" w:rsidP="00B66C86">
      <w:pPr>
        <w:rPr>
          <w:lang w:eastAsia="ja-JP"/>
        </w:rPr>
      </w:pPr>
    </w:p>
    <w:p w14:paraId="529426F6" w14:textId="661ECBA0" w:rsidR="00DB4A09" w:rsidRDefault="00DB4A09" w:rsidP="00DB4A09">
      <w:pPr>
        <w:rPr>
          <w:lang w:eastAsia="ja-JP"/>
        </w:rPr>
      </w:pPr>
      <w:r>
        <w:rPr>
          <w:lang w:eastAsia="ja-JP"/>
        </w:rPr>
        <w:t xml:space="preserve">NOTE </w:t>
      </w:r>
      <w:r>
        <w:rPr>
          <w:lang w:eastAsia="ja-JP"/>
        </w:rPr>
        <w:tab/>
      </w:r>
      <w:r>
        <w:rPr>
          <w:lang w:eastAsia="ja-JP"/>
        </w:rPr>
        <w:tab/>
        <w:t xml:space="preserve">When observations are made to estimate properties of a geospatial feature, in particular where the value of a property varies within the scope of the feature, a </w:t>
      </w:r>
      <w:proofErr w:type="spellStart"/>
      <w:r>
        <w:rPr>
          <w:lang w:eastAsia="ja-JP"/>
        </w:rPr>
        <w:t>SpatialSample</w:t>
      </w:r>
      <w:proofErr w:type="spellEnd"/>
      <w:r>
        <w:rPr>
          <w:lang w:eastAsia="ja-JP"/>
        </w:rPr>
        <w:t xml:space="preserve"> is used. Depending on accessibility and on the nature of the expected property variation, the </w:t>
      </w:r>
      <w:proofErr w:type="spellStart"/>
      <w:r>
        <w:rPr>
          <w:lang w:eastAsia="ja-JP"/>
        </w:rPr>
        <w:t>SpatialSample</w:t>
      </w:r>
      <w:proofErr w:type="spellEnd"/>
      <w:r>
        <w:rPr>
          <w:lang w:eastAsia="ja-JP"/>
        </w:rPr>
        <w:t xml:space="preserve"> may be extensive in one, two or three spatial dimensions. </w:t>
      </w:r>
    </w:p>
    <w:p w14:paraId="18A79C10" w14:textId="77777777" w:rsidR="00DB4A09" w:rsidRDefault="00DB4A09" w:rsidP="00DB4A09">
      <w:pPr>
        <w:rPr>
          <w:lang w:eastAsia="ja-JP"/>
        </w:rPr>
      </w:pPr>
      <w:r>
        <w:rPr>
          <w:lang w:eastAsia="ja-JP"/>
        </w:rPr>
        <w:t>EXAMPLE</w:t>
      </w:r>
    </w:p>
    <w:p w14:paraId="711ACC7B" w14:textId="3AADB640" w:rsidR="00DB4A09" w:rsidRDefault="003E45F3" w:rsidP="00220B53">
      <w:pPr>
        <w:pStyle w:val="ListParagraph"/>
        <w:numPr>
          <w:ilvl w:val="0"/>
          <w:numId w:val="21"/>
        </w:numPr>
        <w:rPr>
          <w:lang w:eastAsia="ja-JP"/>
        </w:rPr>
      </w:pPr>
      <w:proofErr w:type="gramStart"/>
      <w:r>
        <w:rPr>
          <w:lang w:eastAsia="ja-JP"/>
        </w:rPr>
        <w:lastRenderedPageBreak/>
        <w:t>Typically</w:t>
      </w:r>
      <w:proofErr w:type="gramEnd"/>
      <w:r>
        <w:rPr>
          <w:lang w:eastAsia="ja-JP"/>
        </w:rPr>
        <w:t xml:space="preserve"> an Observation</w:t>
      </w:r>
      <w:r w:rsidR="00DB4A09">
        <w:rPr>
          <w:lang w:eastAsia="ja-JP"/>
        </w:rPr>
        <w:t xml:space="preserve"> ‘site’</w:t>
      </w:r>
      <w:r>
        <w:rPr>
          <w:lang w:eastAsia="ja-JP"/>
        </w:rPr>
        <w:t xml:space="preserve"> or</w:t>
      </w:r>
      <w:r w:rsidR="00DB4A09">
        <w:rPr>
          <w:lang w:eastAsia="ja-JP"/>
        </w:rPr>
        <w:t xml:space="preserve"> 'station' connotes the 'world in the vicinity of the site (or station)', so the observed properties relate to the physical medium at the station, and not to any physical artifact such as a mooring, buoy, benchmark, monument, well, etc.</w:t>
      </w:r>
    </w:p>
    <w:p w14:paraId="7BFFF16E" w14:textId="050C3197" w:rsidR="00E477AE" w:rsidRDefault="00DB4A09" w:rsidP="00220B53">
      <w:pPr>
        <w:pStyle w:val="ListParagraph"/>
        <w:numPr>
          <w:ilvl w:val="0"/>
          <w:numId w:val="21"/>
        </w:numPr>
        <w:rPr>
          <w:lang w:eastAsia="ja-JP"/>
        </w:rPr>
      </w:pPr>
      <w:r>
        <w:rPr>
          <w:lang w:eastAsia="ja-JP"/>
        </w:rPr>
        <w:t xml:space="preserve">Some common names for </w:t>
      </w:r>
      <w:proofErr w:type="spellStart"/>
      <w:r>
        <w:rPr>
          <w:lang w:eastAsia="ja-JP"/>
        </w:rPr>
        <w:t>SpatialSample</w:t>
      </w:r>
      <w:proofErr w:type="spellEnd"/>
      <w:r>
        <w:rPr>
          <w:lang w:eastAsia="ja-JP"/>
        </w:rPr>
        <w:t xml:space="preserve"> used in various application domains include Borehole, </w:t>
      </w:r>
      <w:proofErr w:type="spellStart"/>
      <w:r>
        <w:rPr>
          <w:lang w:eastAsia="ja-JP"/>
        </w:rPr>
        <w:t>Flightline</w:t>
      </w:r>
      <w:proofErr w:type="spellEnd"/>
      <w:r>
        <w:rPr>
          <w:lang w:eastAsia="ja-JP"/>
        </w:rPr>
        <w:t xml:space="preserve">, Interval, Lidar Cloud, Map Horizon, Microscope Slide, Mine Level, Mine, Observation Well, Profile, Pulp, Quadrat, Scene, Section, </w:t>
      </w:r>
      <w:proofErr w:type="spellStart"/>
      <w:r>
        <w:rPr>
          <w:lang w:eastAsia="ja-JP"/>
        </w:rPr>
        <w:t>ShipsTrack</w:t>
      </w:r>
      <w:proofErr w:type="spellEnd"/>
      <w:r>
        <w:rPr>
          <w:lang w:eastAsia="ja-JP"/>
        </w:rPr>
        <w:t>, Spot, Station, Swath, Trajectory, Traverse, etc.</w:t>
      </w:r>
    </w:p>
    <w:p w14:paraId="3FD71352" w14:textId="681A881A" w:rsidR="002E3536" w:rsidRDefault="00E3507C" w:rsidP="00E3507C">
      <w:pPr>
        <w:pStyle w:val="Heading3"/>
      </w:pPr>
      <w:r w:rsidRPr="00E3507C">
        <w:t>Attribute shape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E3507C" w14:paraId="16464867" w14:textId="77777777" w:rsidTr="00E3507C">
        <w:tc>
          <w:tcPr>
            <w:tcW w:w="4526" w:type="dxa"/>
            <w:shd w:val="clear" w:color="auto" w:fill="auto"/>
            <w:tcMar>
              <w:top w:w="100" w:type="dxa"/>
              <w:left w:w="100" w:type="dxa"/>
              <w:bottom w:w="100" w:type="dxa"/>
              <w:right w:w="100" w:type="dxa"/>
            </w:tcMar>
          </w:tcPr>
          <w:p w14:paraId="5F8AF91B" w14:textId="77777777" w:rsidR="00E3507C" w:rsidRDefault="00E3507C"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SpatialSample</w:t>
            </w:r>
            <w:proofErr w:type="spellEnd"/>
            <w:r>
              <w:rPr>
                <w:sz w:val="20"/>
                <w:szCs w:val="20"/>
              </w:rPr>
              <w:t>/shape-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718368F5" w14:textId="77777777" w:rsidR="00E3507C" w:rsidRDefault="00E3507C" w:rsidP="001A5B74">
            <w:pPr>
              <w:widowControl w:val="0"/>
              <w:spacing w:line="240" w:lineRule="auto"/>
              <w:rPr>
                <w:sz w:val="20"/>
                <w:szCs w:val="20"/>
              </w:rPr>
            </w:pPr>
            <w:r>
              <w:rPr>
                <w:sz w:val="20"/>
                <w:szCs w:val="20"/>
              </w:rPr>
              <w:t xml:space="preserve">The </w:t>
            </w:r>
            <w:r>
              <w:rPr>
                <w:b/>
                <w:sz w:val="20"/>
                <w:szCs w:val="20"/>
              </w:rPr>
              <w:t xml:space="preserve">shape </w:t>
            </w:r>
            <w:r>
              <w:rPr>
                <w:sz w:val="20"/>
                <w:szCs w:val="20"/>
              </w:rPr>
              <w:t xml:space="preserve">is the Geometry of the </w:t>
            </w:r>
            <w:proofErr w:type="spellStart"/>
            <w:r>
              <w:rPr>
                <w:b/>
                <w:sz w:val="20"/>
                <w:szCs w:val="20"/>
              </w:rPr>
              <w:t>SpatialSample</w:t>
            </w:r>
            <w:proofErr w:type="spellEnd"/>
            <w:r>
              <w:rPr>
                <w:sz w:val="20"/>
                <w:szCs w:val="20"/>
              </w:rPr>
              <w:t>.</w:t>
            </w:r>
          </w:p>
          <w:p w14:paraId="595E6B46" w14:textId="77777777" w:rsidR="00E3507C" w:rsidRDefault="00E3507C" w:rsidP="001A5B74">
            <w:pPr>
              <w:widowControl w:val="0"/>
              <w:spacing w:line="240" w:lineRule="auto"/>
              <w:rPr>
                <w:sz w:val="20"/>
                <w:szCs w:val="20"/>
              </w:rPr>
            </w:pPr>
            <w:r>
              <w:rPr>
                <w:sz w:val="20"/>
                <w:szCs w:val="20"/>
              </w:rPr>
              <w:t xml:space="preserve">If location information pertaining to the </w:t>
            </w:r>
            <w:proofErr w:type="spellStart"/>
            <w:r>
              <w:rPr>
                <w:b/>
                <w:sz w:val="20"/>
                <w:szCs w:val="20"/>
              </w:rPr>
              <w:t>SpatialSample</w:t>
            </w:r>
            <w:proofErr w:type="spellEnd"/>
            <w:r>
              <w:rPr>
                <w:b/>
                <w:sz w:val="20"/>
                <w:szCs w:val="20"/>
              </w:rPr>
              <w:t xml:space="preserve"> </w:t>
            </w:r>
            <w:r>
              <w:rPr>
                <w:sz w:val="20"/>
                <w:szCs w:val="20"/>
              </w:rPr>
              <w:t xml:space="preserve">is provided, the attribute </w:t>
            </w:r>
            <w:proofErr w:type="spellStart"/>
            <w:proofErr w:type="gramStart"/>
            <w:r>
              <w:rPr>
                <w:b/>
                <w:sz w:val="20"/>
                <w:szCs w:val="20"/>
              </w:rPr>
              <w:t>shape:Geometry</w:t>
            </w:r>
            <w:proofErr w:type="spellEnd"/>
            <w:proofErr w:type="gramEnd"/>
            <w:r>
              <w:rPr>
                <w:b/>
                <w:sz w:val="20"/>
                <w:szCs w:val="20"/>
              </w:rPr>
              <w:t xml:space="preserve"> </w:t>
            </w:r>
            <w:r>
              <w:rPr>
                <w:sz w:val="20"/>
                <w:szCs w:val="20"/>
              </w:rPr>
              <w:t>SHALL be used.</w:t>
            </w:r>
          </w:p>
        </w:tc>
      </w:tr>
    </w:tbl>
    <w:p w14:paraId="5CE42C74" w14:textId="2FA85594" w:rsidR="00E3507C" w:rsidRDefault="00E3507C" w:rsidP="00E3507C">
      <w:pPr>
        <w:rPr>
          <w:lang w:eastAsia="ja-JP"/>
        </w:rPr>
      </w:pPr>
    </w:p>
    <w:p w14:paraId="3CEA4B8C" w14:textId="1119B4B4" w:rsidR="009B52B4" w:rsidRDefault="009B52B4" w:rsidP="009B52B4">
      <w:pPr>
        <w:rPr>
          <w:lang w:eastAsia="ja-JP"/>
        </w:rPr>
      </w:pPr>
      <w:r>
        <w:rPr>
          <w:lang w:eastAsia="ja-JP"/>
        </w:rPr>
        <w:t xml:space="preserve">NOTE </w:t>
      </w:r>
      <w:r>
        <w:rPr>
          <w:lang w:eastAsia="ja-JP"/>
        </w:rPr>
        <w:tab/>
      </w:r>
      <w:r>
        <w:rPr>
          <w:lang w:eastAsia="ja-JP"/>
        </w:rPr>
        <w:tab/>
        <w:t xml:space="preserve">The shape of the </w:t>
      </w:r>
      <w:proofErr w:type="spellStart"/>
      <w:r>
        <w:rPr>
          <w:lang w:eastAsia="ja-JP"/>
        </w:rPr>
        <w:t>SpatialSample</w:t>
      </w:r>
      <w:proofErr w:type="spellEnd"/>
      <w:r>
        <w:rPr>
          <w:lang w:eastAsia="ja-JP"/>
        </w:rPr>
        <w:t xml:space="preserve"> is the context for domain decomposition. </w:t>
      </w:r>
    </w:p>
    <w:p w14:paraId="67E7D293" w14:textId="12F4DB00" w:rsidR="0059116D" w:rsidRDefault="009B52B4" w:rsidP="009B52B4">
      <w:pPr>
        <w:rPr>
          <w:lang w:eastAsia="ja-JP"/>
        </w:rPr>
      </w:pPr>
      <w:r>
        <w:rPr>
          <w:lang w:eastAsia="ja-JP"/>
        </w:rPr>
        <w:t xml:space="preserve">EXAMPLE </w:t>
      </w:r>
      <w:r>
        <w:rPr>
          <w:lang w:eastAsia="ja-JP"/>
        </w:rPr>
        <w:tab/>
        <w:t>Logs of different properties along a well or borehole might use different intervals, and sub-samples might be either spatially instantaneous, or averaged in some way over an interval. The position of the samples can be conveniently described in terms of offsets in a linear coordinate reference system that is defined by the shape of the well axis.</w:t>
      </w:r>
    </w:p>
    <w:p w14:paraId="5682428D" w14:textId="070CD15E" w:rsidR="009B52B4" w:rsidRDefault="00D3744B" w:rsidP="00D3744B">
      <w:pPr>
        <w:pStyle w:val="Heading3"/>
      </w:pPr>
      <w:r w:rsidRPr="00D3744B">
        <w:t xml:space="preserve">Attribute </w:t>
      </w:r>
      <w:proofErr w:type="spellStart"/>
      <w:r w:rsidRPr="00D3744B">
        <w:t>horizontalPositionalAccuracy</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3744B" w14:paraId="3E53DDCB" w14:textId="77777777" w:rsidTr="00D3744B">
        <w:tc>
          <w:tcPr>
            <w:tcW w:w="4526" w:type="dxa"/>
            <w:shd w:val="clear" w:color="auto" w:fill="auto"/>
            <w:tcMar>
              <w:top w:w="100" w:type="dxa"/>
              <w:left w:w="100" w:type="dxa"/>
              <w:bottom w:w="100" w:type="dxa"/>
              <w:right w:w="100" w:type="dxa"/>
            </w:tcMar>
          </w:tcPr>
          <w:p w14:paraId="056460A8" w14:textId="77777777" w:rsidR="00D3744B" w:rsidRDefault="00D3744B"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SpatialSample</w:t>
            </w:r>
            <w:proofErr w:type="spellEnd"/>
            <w:r>
              <w:rPr>
                <w:sz w:val="20"/>
                <w:szCs w:val="20"/>
              </w:rPr>
              <w:t>/</w:t>
            </w:r>
            <w:proofErr w:type="spellStart"/>
            <w:r>
              <w:rPr>
                <w:sz w:val="20"/>
                <w:szCs w:val="20"/>
              </w:rPr>
              <w:t>horizontalPositionalAccuracy-sem</w:t>
            </w:r>
            <w:proofErr w:type="spellEnd"/>
          </w:p>
        </w:tc>
        <w:tc>
          <w:tcPr>
            <w:tcW w:w="5245" w:type="dxa"/>
            <w:shd w:val="clear" w:color="auto" w:fill="auto"/>
            <w:tcMar>
              <w:top w:w="100" w:type="dxa"/>
              <w:left w:w="100" w:type="dxa"/>
              <w:bottom w:w="100" w:type="dxa"/>
              <w:right w:w="100" w:type="dxa"/>
            </w:tcMar>
          </w:tcPr>
          <w:p w14:paraId="76DCC826" w14:textId="77777777" w:rsidR="00D3744B" w:rsidRDefault="00D3744B" w:rsidP="001A5B74">
            <w:pPr>
              <w:widowControl w:val="0"/>
              <w:spacing w:line="240" w:lineRule="auto"/>
              <w:rPr>
                <w:sz w:val="20"/>
                <w:szCs w:val="20"/>
              </w:rPr>
            </w:pPr>
            <w:r>
              <w:rPr>
                <w:sz w:val="20"/>
                <w:szCs w:val="20"/>
              </w:rPr>
              <w:t xml:space="preserve">The </w:t>
            </w:r>
            <w:proofErr w:type="spellStart"/>
            <w:r>
              <w:rPr>
                <w:b/>
                <w:sz w:val="20"/>
                <w:szCs w:val="20"/>
              </w:rPr>
              <w:t>PositionalAccuracy</w:t>
            </w:r>
            <w:proofErr w:type="spellEnd"/>
            <w:r>
              <w:rPr>
                <w:b/>
                <w:sz w:val="20"/>
                <w:szCs w:val="20"/>
              </w:rPr>
              <w:t xml:space="preserve"> </w:t>
            </w:r>
            <w:r>
              <w:rPr>
                <w:sz w:val="20"/>
                <w:szCs w:val="20"/>
              </w:rPr>
              <w:t xml:space="preserve">of the horizontal component of the Geometry of the </w:t>
            </w:r>
            <w:proofErr w:type="spellStart"/>
            <w:r>
              <w:rPr>
                <w:b/>
                <w:sz w:val="20"/>
                <w:szCs w:val="20"/>
              </w:rPr>
              <w:t>SpatialSample</w:t>
            </w:r>
            <w:proofErr w:type="spellEnd"/>
            <w:r>
              <w:rPr>
                <w:sz w:val="20"/>
                <w:szCs w:val="20"/>
              </w:rPr>
              <w:t>.</w:t>
            </w:r>
          </w:p>
          <w:p w14:paraId="0EF73FB6" w14:textId="77777777" w:rsidR="00D3744B" w:rsidRDefault="00D3744B" w:rsidP="001A5B74">
            <w:pPr>
              <w:widowControl w:val="0"/>
              <w:spacing w:line="240" w:lineRule="auto"/>
              <w:rPr>
                <w:b/>
                <w:sz w:val="20"/>
                <w:szCs w:val="20"/>
              </w:rPr>
            </w:pPr>
            <w:r>
              <w:rPr>
                <w:sz w:val="20"/>
                <w:szCs w:val="20"/>
              </w:rPr>
              <w:t xml:space="preserve">If horizontal </w:t>
            </w:r>
            <w:proofErr w:type="spellStart"/>
            <w:r>
              <w:rPr>
                <w:b/>
                <w:sz w:val="20"/>
                <w:szCs w:val="20"/>
              </w:rPr>
              <w:t>PositionalAccuracy</w:t>
            </w:r>
            <w:proofErr w:type="spellEnd"/>
            <w:r>
              <w:rPr>
                <w:b/>
                <w:sz w:val="20"/>
                <w:szCs w:val="20"/>
              </w:rPr>
              <w:t xml:space="preserve"> </w:t>
            </w:r>
            <w:r>
              <w:rPr>
                <w:sz w:val="20"/>
                <w:szCs w:val="20"/>
              </w:rPr>
              <w:t xml:space="preserve">information pertaining to the </w:t>
            </w:r>
            <w:proofErr w:type="spellStart"/>
            <w:r>
              <w:rPr>
                <w:b/>
                <w:sz w:val="20"/>
                <w:szCs w:val="20"/>
              </w:rPr>
              <w:t>SpatialSample</w:t>
            </w:r>
            <w:proofErr w:type="spellEnd"/>
            <w:r>
              <w:rPr>
                <w:b/>
                <w:sz w:val="20"/>
                <w:szCs w:val="20"/>
              </w:rPr>
              <w:t xml:space="preserve"> </w:t>
            </w:r>
            <w:r>
              <w:rPr>
                <w:sz w:val="20"/>
                <w:szCs w:val="20"/>
              </w:rPr>
              <w:t xml:space="preserve">is provided, the attribute </w:t>
            </w:r>
            <w:proofErr w:type="spellStart"/>
            <w:proofErr w:type="gramStart"/>
            <w:r>
              <w:rPr>
                <w:b/>
                <w:sz w:val="20"/>
                <w:szCs w:val="20"/>
              </w:rPr>
              <w:t>horizontalPositionalAccuracy:Any</w:t>
            </w:r>
            <w:proofErr w:type="spellEnd"/>
            <w:proofErr w:type="gramEnd"/>
            <w:r>
              <w:rPr>
                <w:b/>
                <w:sz w:val="20"/>
                <w:szCs w:val="20"/>
              </w:rPr>
              <w:t xml:space="preserve"> </w:t>
            </w:r>
            <w:r>
              <w:rPr>
                <w:sz w:val="20"/>
                <w:szCs w:val="20"/>
              </w:rPr>
              <w:t>SHALL be used.</w:t>
            </w:r>
          </w:p>
        </w:tc>
      </w:tr>
    </w:tbl>
    <w:p w14:paraId="11C8B7FA" w14:textId="49AEC6A8" w:rsidR="00D3744B" w:rsidRDefault="00D3744B" w:rsidP="00D3744B">
      <w:pPr>
        <w:rPr>
          <w:lang w:eastAsia="ja-JP"/>
        </w:rPr>
      </w:pPr>
    </w:p>
    <w:p w14:paraId="510809C6" w14:textId="7C393D1D" w:rsidR="007F1CAA" w:rsidRDefault="00F01CB8" w:rsidP="00F01CB8">
      <w:pPr>
        <w:pStyle w:val="Heading3"/>
      </w:pPr>
      <w:r w:rsidRPr="00F01CB8">
        <w:t xml:space="preserve">Attribute </w:t>
      </w:r>
      <w:proofErr w:type="spellStart"/>
      <w:r w:rsidRPr="00F01CB8">
        <w:t>verticalPositionalAccuracy</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01CB8" w14:paraId="543D1BEC" w14:textId="77777777" w:rsidTr="00F01CB8">
        <w:tc>
          <w:tcPr>
            <w:tcW w:w="4526" w:type="dxa"/>
            <w:shd w:val="clear" w:color="auto" w:fill="auto"/>
            <w:tcMar>
              <w:top w:w="100" w:type="dxa"/>
              <w:left w:w="100" w:type="dxa"/>
              <w:bottom w:w="100" w:type="dxa"/>
              <w:right w:w="100" w:type="dxa"/>
            </w:tcMar>
          </w:tcPr>
          <w:p w14:paraId="396205B6" w14:textId="77777777" w:rsidR="00F01CB8" w:rsidRDefault="00F01CB8" w:rsidP="001A5B74">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SpatialSample</w:t>
            </w:r>
            <w:proofErr w:type="spellEnd"/>
            <w:r>
              <w:rPr>
                <w:sz w:val="20"/>
                <w:szCs w:val="20"/>
              </w:rPr>
              <w:t>/</w:t>
            </w:r>
            <w:proofErr w:type="spellStart"/>
            <w:r>
              <w:rPr>
                <w:sz w:val="20"/>
                <w:szCs w:val="20"/>
              </w:rPr>
              <w:t>verticalPositionalAccuracy-sem</w:t>
            </w:r>
            <w:proofErr w:type="spellEnd"/>
          </w:p>
        </w:tc>
        <w:tc>
          <w:tcPr>
            <w:tcW w:w="5245" w:type="dxa"/>
            <w:shd w:val="clear" w:color="auto" w:fill="auto"/>
            <w:tcMar>
              <w:top w:w="100" w:type="dxa"/>
              <w:left w:w="100" w:type="dxa"/>
              <w:bottom w:w="100" w:type="dxa"/>
              <w:right w:w="100" w:type="dxa"/>
            </w:tcMar>
          </w:tcPr>
          <w:p w14:paraId="0081ED10" w14:textId="77777777" w:rsidR="00F01CB8" w:rsidRDefault="00F01CB8" w:rsidP="001A5B74">
            <w:pPr>
              <w:widowControl w:val="0"/>
              <w:spacing w:line="240" w:lineRule="auto"/>
              <w:rPr>
                <w:sz w:val="20"/>
                <w:szCs w:val="20"/>
              </w:rPr>
            </w:pPr>
            <w:r>
              <w:rPr>
                <w:sz w:val="20"/>
                <w:szCs w:val="20"/>
              </w:rPr>
              <w:t xml:space="preserve">The </w:t>
            </w:r>
            <w:proofErr w:type="spellStart"/>
            <w:r>
              <w:rPr>
                <w:b/>
                <w:sz w:val="20"/>
                <w:szCs w:val="20"/>
              </w:rPr>
              <w:t>PositionalAccuracy</w:t>
            </w:r>
            <w:proofErr w:type="spellEnd"/>
            <w:r>
              <w:rPr>
                <w:b/>
                <w:sz w:val="20"/>
                <w:szCs w:val="20"/>
              </w:rPr>
              <w:t xml:space="preserve"> </w:t>
            </w:r>
            <w:r>
              <w:rPr>
                <w:sz w:val="20"/>
                <w:szCs w:val="20"/>
              </w:rPr>
              <w:t xml:space="preserve">of the vertical component of the Geometry of the </w:t>
            </w:r>
            <w:proofErr w:type="spellStart"/>
            <w:r>
              <w:rPr>
                <w:b/>
                <w:sz w:val="20"/>
                <w:szCs w:val="20"/>
              </w:rPr>
              <w:t>SpatialSample</w:t>
            </w:r>
            <w:proofErr w:type="spellEnd"/>
            <w:r>
              <w:rPr>
                <w:sz w:val="20"/>
                <w:szCs w:val="20"/>
              </w:rPr>
              <w:t>.</w:t>
            </w:r>
          </w:p>
          <w:p w14:paraId="13703F67" w14:textId="77777777" w:rsidR="00F01CB8" w:rsidRDefault="00F01CB8" w:rsidP="001A5B74">
            <w:pPr>
              <w:widowControl w:val="0"/>
              <w:spacing w:line="240" w:lineRule="auto"/>
              <w:rPr>
                <w:b/>
                <w:sz w:val="20"/>
                <w:szCs w:val="20"/>
              </w:rPr>
            </w:pPr>
            <w:r>
              <w:rPr>
                <w:sz w:val="20"/>
                <w:szCs w:val="20"/>
              </w:rPr>
              <w:t xml:space="preserve">If horizontal </w:t>
            </w:r>
            <w:proofErr w:type="spellStart"/>
            <w:r>
              <w:rPr>
                <w:b/>
                <w:sz w:val="20"/>
                <w:szCs w:val="20"/>
              </w:rPr>
              <w:t>PositionalAccuracy</w:t>
            </w:r>
            <w:proofErr w:type="spellEnd"/>
            <w:r>
              <w:rPr>
                <w:b/>
                <w:sz w:val="20"/>
                <w:szCs w:val="20"/>
              </w:rPr>
              <w:t xml:space="preserve"> </w:t>
            </w:r>
            <w:r>
              <w:rPr>
                <w:sz w:val="20"/>
                <w:szCs w:val="20"/>
              </w:rPr>
              <w:t xml:space="preserve">information pertaining to the </w:t>
            </w:r>
            <w:proofErr w:type="spellStart"/>
            <w:r>
              <w:rPr>
                <w:b/>
                <w:sz w:val="20"/>
                <w:szCs w:val="20"/>
              </w:rPr>
              <w:t>SpatialSample</w:t>
            </w:r>
            <w:proofErr w:type="spellEnd"/>
            <w:r>
              <w:rPr>
                <w:b/>
                <w:sz w:val="20"/>
                <w:szCs w:val="20"/>
              </w:rPr>
              <w:t xml:space="preserve"> </w:t>
            </w:r>
            <w:r>
              <w:rPr>
                <w:sz w:val="20"/>
                <w:szCs w:val="20"/>
              </w:rPr>
              <w:t xml:space="preserve">is provided, the attribute </w:t>
            </w:r>
            <w:proofErr w:type="spellStart"/>
            <w:proofErr w:type="gramStart"/>
            <w:r>
              <w:rPr>
                <w:b/>
                <w:sz w:val="20"/>
                <w:szCs w:val="20"/>
              </w:rPr>
              <w:t>verticalPositionalAccuracy:Any</w:t>
            </w:r>
            <w:proofErr w:type="spellEnd"/>
            <w:proofErr w:type="gramEnd"/>
            <w:r>
              <w:rPr>
                <w:b/>
                <w:sz w:val="20"/>
                <w:szCs w:val="20"/>
              </w:rPr>
              <w:t xml:space="preserve"> </w:t>
            </w:r>
            <w:r>
              <w:rPr>
                <w:sz w:val="20"/>
                <w:szCs w:val="20"/>
              </w:rPr>
              <w:t>SHALL be used.</w:t>
            </w:r>
          </w:p>
        </w:tc>
      </w:tr>
    </w:tbl>
    <w:p w14:paraId="3AEA82B6" w14:textId="3F4EBDA4" w:rsidR="00F01CB8" w:rsidRDefault="00F01CB8" w:rsidP="00F01CB8">
      <w:pPr>
        <w:rPr>
          <w:lang w:eastAsia="ja-JP"/>
        </w:rPr>
      </w:pPr>
    </w:p>
    <w:p w14:paraId="4ACE00C3" w14:textId="488A23F0" w:rsidR="00810966" w:rsidRDefault="001A5B74" w:rsidP="001A5B74">
      <w:pPr>
        <w:pStyle w:val="Heading2"/>
      </w:pPr>
      <w:bookmarkStart w:id="411" w:name="_Toc72768917"/>
      <w:proofErr w:type="spellStart"/>
      <w:r w:rsidRPr="001A5B74">
        <w:t>MaterialSample</w:t>
      </w:r>
      <w:bookmarkEnd w:id="411"/>
      <w:proofErr w:type="spellEnd"/>
    </w:p>
    <w:p w14:paraId="769190B7" w14:textId="148FA275" w:rsidR="001A5B74" w:rsidRDefault="007157C4" w:rsidP="007157C4">
      <w:pPr>
        <w:pStyle w:val="Heading3"/>
      </w:pPr>
      <w:proofErr w:type="spellStart"/>
      <w:r w:rsidRPr="007157C4">
        <w:t>MaterialSample</w:t>
      </w:r>
      <w:proofErr w:type="spellEnd"/>
      <w:r w:rsidRPr="007157C4">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7157C4" w14:paraId="29F75642" w14:textId="77777777" w:rsidTr="007157C4">
        <w:tc>
          <w:tcPr>
            <w:tcW w:w="2400" w:type="dxa"/>
            <w:shd w:val="clear" w:color="auto" w:fill="auto"/>
            <w:tcMar>
              <w:top w:w="100" w:type="dxa"/>
              <w:left w:w="100" w:type="dxa"/>
              <w:bottom w:w="100" w:type="dxa"/>
              <w:right w:w="100" w:type="dxa"/>
            </w:tcMar>
          </w:tcPr>
          <w:p w14:paraId="7F9BB4EF" w14:textId="77777777" w:rsidR="007157C4" w:rsidRDefault="007157C4" w:rsidP="007A1C65">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137927C4" w14:textId="77777777" w:rsidR="007157C4" w:rsidRDefault="007157C4"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MaterialSample</w:t>
            </w:r>
            <w:proofErr w:type="spellEnd"/>
          </w:p>
        </w:tc>
      </w:tr>
      <w:tr w:rsidR="007157C4" w14:paraId="08622282" w14:textId="77777777" w:rsidTr="007157C4">
        <w:tc>
          <w:tcPr>
            <w:tcW w:w="2400" w:type="dxa"/>
            <w:shd w:val="clear" w:color="auto" w:fill="auto"/>
            <w:tcMar>
              <w:top w:w="100" w:type="dxa"/>
              <w:left w:w="100" w:type="dxa"/>
              <w:bottom w:w="100" w:type="dxa"/>
              <w:right w:w="100" w:type="dxa"/>
            </w:tcMar>
          </w:tcPr>
          <w:p w14:paraId="10B4E378" w14:textId="77777777" w:rsidR="007157C4" w:rsidRDefault="007157C4" w:rsidP="007A1C65">
            <w:pPr>
              <w:widowControl w:val="0"/>
              <w:spacing w:line="240" w:lineRule="auto"/>
              <w:rPr>
                <w:sz w:val="20"/>
                <w:szCs w:val="20"/>
              </w:rPr>
            </w:pPr>
            <w:r>
              <w:rPr>
                <w:sz w:val="20"/>
                <w:szCs w:val="20"/>
              </w:rPr>
              <w:lastRenderedPageBreak/>
              <w:t>Target type</w:t>
            </w:r>
          </w:p>
        </w:tc>
        <w:tc>
          <w:tcPr>
            <w:tcW w:w="7371" w:type="dxa"/>
            <w:shd w:val="clear" w:color="auto" w:fill="auto"/>
            <w:tcMar>
              <w:top w:w="100" w:type="dxa"/>
              <w:left w:w="100" w:type="dxa"/>
              <w:bottom w:w="100" w:type="dxa"/>
              <w:right w:w="100" w:type="dxa"/>
            </w:tcMar>
          </w:tcPr>
          <w:p w14:paraId="06871CA2" w14:textId="77777777" w:rsidR="007157C4" w:rsidRDefault="007157C4" w:rsidP="007A1C65">
            <w:pPr>
              <w:widowControl w:val="0"/>
              <w:spacing w:line="240" w:lineRule="auto"/>
              <w:rPr>
                <w:sz w:val="20"/>
                <w:szCs w:val="20"/>
              </w:rPr>
            </w:pPr>
            <w:r>
              <w:rPr>
                <w:sz w:val="20"/>
                <w:szCs w:val="20"/>
              </w:rPr>
              <w:t>Logical model</w:t>
            </w:r>
          </w:p>
        </w:tc>
      </w:tr>
      <w:tr w:rsidR="007157C4" w14:paraId="0D11A0E7" w14:textId="77777777" w:rsidTr="007157C4">
        <w:tc>
          <w:tcPr>
            <w:tcW w:w="2400" w:type="dxa"/>
            <w:shd w:val="clear" w:color="auto" w:fill="auto"/>
            <w:tcMar>
              <w:top w:w="100" w:type="dxa"/>
              <w:left w:w="100" w:type="dxa"/>
              <w:bottom w:w="100" w:type="dxa"/>
              <w:right w:w="100" w:type="dxa"/>
            </w:tcMar>
          </w:tcPr>
          <w:p w14:paraId="37D29CC9" w14:textId="77777777" w:rsidR="007157C4" w:rsidRDefault="007157C4" w:rsidP="007A1C65">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25D59068" w14:textId="77777777" w:rsidR="007157C4" w:rsidRDefault="007157C4" w:rsidP="007A1C65">
            <w:pPr>
              <w:widowControl w:val="0"/>
              <w:spacing w:line="240" w:lineRule="auto"/>
              <w:rPr>
                <w:sz w:val="20"/>
                <w:szCs w:val="20"/>
              </w:rPr>
            </w:pPr>
            <w:r>
              <w:rPr>
                <w:sz w:val="20"/>
                <w:szCs w:val="20"/>
              </w:rPr>
              <w:t xml:space="preserve">Basic Samples - </w:t>
            </w:r>
            <w:proofErr w:type="spellStart"/>
            <w:r>
              <w:rPr>
                <w:sz w:val="20"/>
                <w:szCs w:val="20"/>
              </w:rPr>
              <w:t>MaterialSample</w:t>
            </w:r>
            <w:proofErr w:type="spellEnd"/>
          </w:p>
        </w:tc>
      </w:tr>
      <w:tr w:rsidR="007157C4" w14:paraId="110EBEA6" w14:textId="77777777" w:rsidTr="007157C4">
        <w:tc>
          <w:tcPr>
            <w:tcW w:w="2400" w:type="dxa"/>
            <w:shd w:val="clear" w:color="auto" w:fill="auto"/>
            <w:tcMar>
              <w:top w:w="100" w:type="dxa"/>
              <w:left w:w="100" w:type="dxa"/>
              <w:bottom w:w="100" w:type="dxa"/>
              <w:right w:w="100" w:type="dxa"/>
            </w:tcMar>
          </w:tcPr>
          <w:p w14:paraId="78567D74" w14:textId="77777777" w:rsidR="007157C4" w:rsidRDefault="007157C4" w:rsidP="007A1C65">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2917CC8B" w14:textId="77777777" w:rsidR="007157C4" w:rsidRDefault="007157C4" w:rsidP="007A1C65">
            <w:pPr>
              <w:widowControl w:val="0"/>
              <w:spacing w:line="240" w:lineRule="auto"/>
              <w:rPr>
                <w:sz w:val="20"/>
                <w:szCs w:val="20"/>
              </w:rPr>
            </w:pPr>
            <w:r>
              <w:rPr>
                <w:sz w:val="20"/>
                <w:szCs w:val="20"/>
              </w:rPr>
              <w:t>ISO 19103:2015 Geographic information – Conceptual schema language, UML2 conformance class</w:t>
            </w:r>
          </w:p>
        </w:tc>
      </w:tr>
      <w:tr w:rsidR="007157C4" w14:paraId="03EB7FBA" w14:textId="77777777" w:rsidTr="007157C4">
        <w:tc>
          <w:tcPr>
            <w:tcW w:w="2400" w:type="dxa"/>
            <w:shd w:val="clear" w:color="auto" w:fill="auto"/>
            <w:tcMar>
              <w:top w:w="100" w:type="dxa"/>
              <w:left w:w="100" w:type="dxa"/>
              <w:bottom w:w="100" w:type="dxa"/>
              <w:right w:w="100" w:type="dxa"/>
            </w:tcMar>
          </w:tcPr>
          <w:p w14:paraId="7DB4AB16" w14:textId="77777777" w:rsidR="007157C4" w:rsidRDefault="007157C4" w:rsidP="007A1C65">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17146175" w14:textId="77777777" w:rsidR="007157C4" w:rsidRDefault="007157C4" w:rsidP="007A1C65">
            <w:pPr>
              <w:widowControl w:val="0"/>
              <w:spacing w:line="240" w:lineRule="auto"/>
              <w:rPr>
                <w:sz w:val="20"/>
                <w:szCs w:val="20"/>
              </w:rPr>
            </w:pPr>
            <w:r>
              <w:rPr>
                <w:sz w:val="20"/>
                <w:szCs w:val="20"/>
              </w:rPr>
              <w:t>ISO 19107:2019 Geographic information — Spatial schema, Geometry conformance class</w:t>
            </w:r>
          </w:p>
        </w:tc>
      </w:tr>
      <w:tr w:rsidR="007157C4" w14:paraId="03FFE2D5" w14:textId="77777777" w:rsidTr="007157C4">
        <w:tc>
          <w:tcPr>
            <w:tcW w:w="2400" w:type="dxa"/>
            <w:shd w:val="clear" w:color="auto" w:fill="auto"/>
            <w:tcMar>
              <w:top w:w="100" w:type="dxa"/>
              <w:left w:w="100" w:type="dxa"/>
              <w:bottom w:w="100" w:type="dxa"/>
              <w:right w:w="100" w:type="dxa"/>
            </w:tcMar>
          </w:tcPr>
          <w:p w14:paraId="7C8FBB36" w14:textId="77777777" w:rsidR="007157C4" w:rsidRDefault="007157C4" w:rsidP="007A1C65">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310E131C" w14:textId="77777777" w:rsidR="007157C4" w:rsidRDefault="007157C4"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-basic/Sample</w:t>
            </w:r>
          </w:p>
        </w:tc>
      </w:tr>
      <w:tr w:rsidR="007157C4" w14:paraId="071CA6DD" w14:textId="77777777" w:rsidTr="007157C4">
        <w:tc>
          <w:tcPr>
            <w:tcW w:w="2400" w:type="dxa"/>
            <w:shd w:val="clear" w:color="auto" w:fill="auto"/>
            <w:tcMar>
              <w:top w:w="100" w:type="dxa"/>
              <w:left w:w="100" w:type="dxa"/>
              <w:bottom w:w="100" w:type="dxa"/>
              <w:right w:w="100" w:type="dxa"/>
            </w:tcMar>
          </w:tcPr>
          <w:p w14:paraId="0AADA7B3" w14:textId="77777777" w:rsidR="007157C4" w:rsidRDefault="007157C4" w:rsidP="007A1C65">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430738D9" w14:textId="77777777" w:rsidR="007157C4" w:rsidRDefault="007157C4"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PhysicalDimension</w:t>
            </w:r>
            <w:proofErr w:type="spellEnd"/>
          </w:p>
        </w:tc>
      </w:tr>
      <w:tr w:rsidR="007157C4" w14:paraId="50511253" w14:textId="77777777" w:rsidTr="007157C4">
        <w:tc>
          <w:tcPr>
            <w:tcW w:w="2400" w:type="dxa"/>
            <w:shd w:val="clear" w:color="auto" w:fill="auto"/>
            <w:tcMar>
              <w:top w:w="100" w:type="dxa"/>
              <w:left w:w="100" w:type="dxa"/>
              <w:bottom w:w="100" w:type="dxa"/>
              <w:right w:w="100" w:type="dxa"/>
            </w:tcMar>
          </w:tcPr>
          <w:p w14:paraId="713A3171" w14:textId="77777777" w:rsidR="007157C4" w:rsidRDefault="007157C4" w:rsidP="007A1C65">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6087AEFD" w14:textId="77777777" w:rsidR="007157C4" w:rsidRDefault="007157C4"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NamedLocation</w:t>
            </w:r>
            <w:proofErr w:type="spellEnd"/>
          </w:p>
        </w:tc>
      </w:tr>
      <w:tr w:rsidR="007157C4" w14:paraId="3DE6DEDC" w14:textId="77777777" w:rsidTr="007157C4">
        <w:tc>
          <w:tcPr>
            <w:tcW w:w="2400" w:type="dxa"/>
            <w:shd w:val="clear" w:color="auto" w:fill="auto"/>
            <w:tcMar>
              <w:top w:w="100" w:type="dxa"/>
              <w:left w:w="100" w:type="dxa"/>
              <w:bottom w:w="100" w:type="dxa"/>
              <w:right w:w="100" w:type="dxa"/>
            </w:tcMar>
          </w:tcPr>
          <w:p w14:paraId="5138E201" w14:textId="77777777" w:rsidR="007157C4" w:rsidRDefault="007157C4"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E4310C4" w14:textId="77777777" w:rsidR="007157C4" w:rsidRDefault="007157C4"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MaterialSample</w:t>
            </w:r>
            <w:proofErr w:type="spellEnd"/>
            <w:r>
              <w:rPr>
                <w:sz w:val="20"/>
                <w:szCs w:val="20"/>
              </w:rPr>
              <w:t>/</w:t>
            </w:r>
            <w:proofErr w:type="spellStart"/>
            <w:r>
              <w:rPr>
                <w:sz w:val="20"/>
                <w:szCs w:val="20"/>
              </w:rPr>
              <w:t>MaterialSample-sem</w:t>
            </w:r>
            <w:proofErr w:type="spellEnd"/>
          </w:p>
        </w:tc>
      </w:tr>
      <w:tr w:rsidR="007157C4" w14:paraId="41FD9EA8" w14:textId="77777777" w:rsidTr="007157C4">
        <w:tc>
          <w:tcPr>
            <w:tcW w:w="2400" w:type="dxa"/>
            <w:shd w:val="clear" w:color="auto" w:fill="auto"/>
            <w:tcMar>
              <w:top w:w="100" w:type="dxa"/>
              <w:left w:w="100" w:type="dxa"/>
              <w:bottom w:w="100" w:type="dxa"/>
              <w:right w:w="100" w:type="dxa"/>
            </w:tcMar>
          </w:tcPr>
          <w:p w14:paraId="5D00657A" w14:textId="77777777" w:rsidR="007157C4" w:rsidRDefault="007157C4"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7341E510" w14:textId="77777777" w:rsidR="007157C4" w:rsidRDefault="007157C4"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MaterialSample</w:t>
            </w:r>
            <w:proofErr w:type="spellEnd"/>
            <w:r>
              <w:rPr>
                <w:sz w:val="20"/>
                <w:szCs w:val="20"/>
              </w:rPr>
              <w:t>/size-</w:t>
            </w:r>
            <w:proofErr w:type="spellStart"/>
            <w:r>
              <w:rPr>
                <w:sz w:val="20"/>
                <w:szCs w:val="20"/>
              </w:rPr>
              <w:t>sem</w:t>
            </w:r>
            <w:proofErr w:type="spellEnd"/>
          </w:p>
        </w:tc>
      </w:tr>
      <w:tr w:rsidR="007157C4" w14:paraId="2516AD41" w14:textId="77777777" w:rsidTr="007157C4">
        <w:tc>
          <w:tcPr>
            <w:tcW w:w="2400" w:type="dxa"/>
            <w:shd w:val="clear" w:color="auto" w:fill="auto"/>
            <w:tcMar>
              <w:top w:w="100" w:type="dxa"/>
              <w:left w:w="100" w:type="dxa"/>
              <w:bottom w:w="100" w:type="dxa"/>
              <w:right w:w="100" w:type="dxa"/>
            </w:tcMar>
          </w:tcPr>
          <w:p w14:paraId="39BC7902" w14:textId="77777777" w:rsidR="007157C4" w:rsidRDefault="007157C4"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E7B23BC" w14:textId="77777777" w:rsidR="007157C4" w:rsidRDefault="007157C4"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MaterialSample</w:t>
            </w:r>
            <w:proofErr w:type="spellEnd"/>
            <w:r>
              <w:rPr>
                <w:sz w:val="20"/>
                <w:szCs w:val="20"/>
              </w:rPr>
              <w:t>/</w:t>
            </w:r>
            <w:proofErr w:type="spellStart"/>
            <w:r>
              <w:rPr>
                <w:sz w:val="20"/>
                <w:szCs w:val="20"/>
              </w:rPr>
              <w:t>storageLocation-sem</w:t>
            </w:r>
            <w:proofErr w:type="spellEnd"/>
          </w:p>
        </w:tc>
      </w:tr>
      <w:tr w:rsidR="007157C4" w14:paraId="2008DA60" w14:textId="77777777" w:rsidTr="007157C4">
        <w:tc>
          <w:tcPr>
            <w:tcW w:w="2400" w:type="dxa"/>
            <w:shd w:val="clear" w:color="auto" w:fill="auto"/>
            <w:tcMar>
              <w:top w:w="100" w:type="dxa"/>
              <w:left w:w="100" w:type="dxa"/>
              <w:bottom w:w="100" w:type="dxa"/>
              <w:right w:w="100" w:type="dxa"/>
            </w:tcMar>
          </w:tcPr>
          <w:p w14:paraId="720154CD" w14:textId="77777777" w:rsidR="007157C4" w:rsidRDefault="007157C4"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81F3389" w14:textId="77777777" w:rsidR="007157C4" w:rsidRDefault="007157C4"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MaterialSample</w:t>
            </w:r>
            <w:proofErr w:type="spellEnd"/>
            <w:r>
              <w:rPr>
                <w:sz w:val="20"/>
                <w:szCs w:val="20"/>
              </w:rPr>
              <w:t>/</w:t>
            </w:r>
            <w:proofErr w:type="spellStart"/>
            <w:r>
              <w:rPr>
                <w:sz w:val="20"/>
                <w:szCs w:val="20"/>
              </w:rPr>
              <w:t>sourceLocation-sem</w:t>
            </w:r>
            <w:proofErr w:type="spellEnd"/>
          </w:p>
        </w:tc>
      </w:tr>
    </w:tbl>
    <w:p w14:paraId="655814C7" w14:textId="030D8F63" w:rsidR="007157C4" w:rsidRDefault="007157C4" w:rsidP="007157C4">
      <w:pPr>
        <w:rPr>
          <w:lang w:eastAsia="ja-JP"/>
        </w:rPr>
      </w:pPr>
    </w:p>
    <w:p w14:paraId="4415D55E" w14:textId="77777777" w:rsidR="001C372C" w:rsidRDefault="001C372C" w:rsidP="001C372C">
      <w:pPr>
        <w:keepNext/>
      </w:pPr>
      <w:r>
        <w:rPr>
          <w:noProof/>
          <w:lang w:val="fr-FR" w:eastAsia="fr-FR"/>
        </w:rPr>
        <w:drawing>
          <wp:inline distT="0" distB="0" distL="0" distR="0" wp14:anchorId="0659BD56" wp14:editId="4F7044C2">
            <wp:extent cx="6191885" cy="2054225"/>
            <wp:effectExtent l="0" t="0" r="5715" b="3175"/>
            <wp:docPr id="77" name="Graphic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Graphic 77"/>
                    <pic:cNvPicPr/>
                  </pic:nvPicPr>
                  <pic:blipFill>
                    <a:blip r:embed="rId157" cstate="print">
                      <a:extLst>
                        <a:ext uri="{28A0092B-C50C-407E-A947-70E740481C1C}">
                          <a14:useLocalDpi xmlns:a14="http://schemas.microsoft.com/office/drawing/2010/main"/>
                        </a:ext>
                        <a:ext uri="{96DAC541-7B7A-43D3-8B79-37D633B846F1}">
                          <asvg:svgBlip xmlns:asvg="http://schemas.microsoft.com/office/drawing/2016/SVG/main" r:embed="rId158"/>
                        </a:ext>
                      </a:extLst>
                    </a:blip>
                    <a:stretch>
                      <a:fillRect/>
                    </a:stretch>
                  </pic:blipFill>
                  <pic:spPr>
                    <a:xfrm>
                      <a:off x="0" y="0"/>
                      <a:ext cx="6191885" cy="2054225"/>
                    </a:xfrm>
                    <a:prstGeom prst="rect">
                      <a:avLst/>
                    </a:prstGeom>
                  </pic:spPr>
                </pic:pic>
              </a:graphicData>
            </a:graphic>
          </wp:inline>
        </w:drawing>
      </w:r>
    </w:p>
    <w:p w14:paraId="3A428CA0" w14:textId="787D33ED" w:rsidR="007157C4" w:rsidRDefault="001C372C" w:rsidP="001C372C">
      <w:pPr>
        <w:jc w:val="center"/>
        <w:rPr>
          <w:b/>
          <w:bCs/>
          <w:sz w:val="20"/>
          <w:szCs w:val="20"/>
        </w:rPr>
      </w:pPr>
      <w:r w:rsidRPr="001C372C">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74</w:t>
      </w:r>
      <w:r w:rsidR="00D471BA">
        <w:rPr>
          <w:b/>
          <w:bCs/>
          <w:sz w:val="20"/>
          <w:szCs w:val="20"/>
        </w:rPr>
        <w:fldChar w:fldCharType="end"/>
      </w:r>
      <w:r w:rsidRPr="001C372C">
        <w:rPr>
          <w:b/>
          <w:bCs/>
          <w:sz w:val="20"/>
          <w:szCs w:val="20"/>
        </w:rPr>
        <w:t xml:space="preserve"> — (Informative) Included direct and indirect requirements and recommendations of the Basic Samples — </w:t>
      </w:r>
      <w:proofErr w:type="spellStart"/>
      <w:r w:rsidRPr="001C372C">
        <w:rPr>
          <w:b/>
          <w:bCs/>
          <w:sz w:val="20"/>
          <w:szCs w:val="20"/>
        </w:rPr>
        <w:t>Materia</w:t>
      </w:r>
      <w:r w:rsidR="00E76D6F">
        <w:rPr>
          <w:b/>
          <w:bCs/>
          <w:sz w:val="20"/>
          <w:szCs w:val="20"/>
        </w:rPr>
        <w:t>l</w:t>
      </w:r>
      <w:r w:rsidRPr="001C372C">
        <w:rPr>
          <w:b/>
          <w:bCs/>
          <w:sz w:val="20"/>
          <w:szCs w:val="20"/>
        </w:rPr>
        <w:t>Sample</w:t>
      </w:r>
      <w:proofErr w:type="spellEnd"/>
      <w:r w:rsidRPr="001C372C">
        <w:rPr>
          <w:b/>
          <w:bCs/>
          <w:sz w:val="20"/>
          <w:szCs w:val="20"/>
        </w:rPr>
        <w:t xml:space="preserve"> requirements class.</w:t>
      </w:r>
    </w:p>
    <w:p w14:paraId="2C2889A8" w14:textId="1AAC64F8" w:rsidR="001C372C" w:rsidRDefault="00544E47" w:rsidP="00544E47">
      <w:pPr>
        <w:pStyle w:val="Heading3"/>
      </w:pPr>
      <w:r w:rsidRPr="00544E47">
        <w:lastRenderedPageBreak/>
        <w:t xml:space="preserve">Feature type </w:t>
      </w:r>
      <w:proofErr w:type="spellStart"/>
      <w:r w:rsidRPr="00544E47">
        <w:t>MaterialSample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544E47" w14:paraId="65453E1A" w14:textId="77777777" w:rsidTr="00544E47">
        <w:tc>
          <w:tcPr>
            <w:tcW w:w="4526" w:type="dxa"/>
            <w:shd w:val="clear" w:color="auto" w:fill="auto"/>
            <w:tcMar>
              <w:top w:w="100" w:type="dxa"/>
              <w:left w:w="100" w:type="dxa"/>
              <w:bottom w:w="100" w:type="dxa"/>
              <w:right w:w="100" w:type="dxa"/>
            </w:tcMar>
          </w:tcPr>
          <w:p w14:paraId="2B408DBD" w14:textId="77777777" w:rsidR="00544E47" w:rsidRDefault="00544E47"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MaterialSample</w:t>
            </w:r>
            <w:proofErr w:type="spellEnd"/>
            <w:r>
              <w:rPr>
                <w:sz w:val="20"/>
                <w:szCs w:val="20"/>
              </w:rPr>
              <w:t>/</w:t>
            </w:r>
            <w:proofErr w:type="spellStart"/>
            <w:r>
              <w:rPr>
                <w:sz w:val="20"/>
                <w:szCs w:val="20"/>
              </w:rPr>
              <w:t>MaterialSample-sem</w:t>
            </w:r>
            <w:proofErr w:type="spellEnd"/>
          </w:p>
        </w:tc>
        <w:tc>
          <w:tcPr>
            <w:tcW w:w="5245" w:type="dxa"/>
            <w:shd w:val="clear" w:color="auto" w:fill="auto"/>
            <w:tcMar>
              <w:top w:w="100" w:type="dxa"/>
              <w:left w:w="100" w:type="dxa"/>
              <w:bottom w:w="100" w:type="dxa"/>
              <w:right w:w="100" w:type="dxa"/>
            </w:tcMar>
          </w:tcPr>
          <w:p w14:paraId="668A5E01" w14:textId="2A1BE33A" w:rsidR="00544E47" w:rsidRDefault="00544E47" w:rsidP="007A1C65">
            <w:pPr>
              <w:widowControl w:val="0"/>
              <w:spacing w:line="240" w:lineRule="auto"/>
              <w:rPr>
                <w:sz w:val="20"/>
                <w:szCs w:val="20"/>
              </w:rPr>
            </w:pPr>
            <w:r>
              <w:rPr>
                <w:sz w:val="20"/>
                <w:szCs w:val="20"/>
              </w:rPr>
              <w:t xml:space="preserve">A </w:t>
            </w:r>
            <w:proofErr w:type="spellStart"/>
            <w:r>
              <w:rPr>
                <w:b/>
                <w:sz w:val="20"/>
                <w:szCs w:val="20"/>
              </w:rPr>
              <w:t>MaterialSample</w:t>
            </w:r>
            <w:proofErr w:type="spellEnd"/>
            <w:r>
              <w:rPr>
                <w:sz w:val="20"/>
                <w:szCs w:val="20"/>
              </w:rPr>
              <w:t xml:space="preserve"> is a physical</w:t>
            </w:r>
            <w:r w:rsidR="00435ACC">
              <w:rPr>
                <w:sz w:val="20"/>
                <w:szCs w:val="20"/>
              </w:rPr>
              <w:t>, tangible</w:t>
            </w:r>
            <w:r>
              <w:rPr>
                <w:sz w:val="20"/>
                <w:szCs w:val="20"/>
              </w:rPr>
              <w:t xml:space="preserve"> </w:t>
            </w:r>
            <w:r>
              <w:rPr>
                <w:b/>
                <w:sz w:val="20"/>
                <w:szCs w:val="20"/>
              </w:rPr>
              <w:t>Sample</w:t>
            </w:r>
            <w:r w:rsidR="00435ACC">
              <w:rPr>
                <w:sz w:val="20"/>
                <w:szCs w:val="20"/>
              </w:rPr>
              <w:t>.</w:t>
            </w:r>
          </w:p>
        </w:tc>
      </w:tr>
    </w:tbl>
    <w:p w14:paraId="62AA4054" w14:textId="1E8E72DA" w:rsidR="00544E47" w:rsidRDefault="00544E47" w:rsidP="00544E47">
      <w:pPr>
        <w:rPr>
          <w:lang w:eastAsia="ja-JP"/>
        </w:rPr>
      </w:pPr>
    </w:p>
    <w:p w14:paraId="7E6F602E" w14:textId="77777777" w:rsidR="007813C1" w:rsidRDefault="007813C1" w:rsidP="007813C1">
      <w:pPr>
        <w:rPr>
          <w:lang w:eastAsia="ja-JP"/>
        </w:rPr>
      </w:pPr>
      <w:r>
        <w:rPr>
          <w:lang w:eastAsia="ja-JP"/>
        </w:rPr>
        <w:t xml:space="preserve">NOTE 1 </w:t>
      </w:r>
      <w:r>
        <w:rPr>
          <w:lang w:eastAsia="ja-JP"/>
        </w:rPr>
        <w:tab/>
      </w:r>
      <w:proofErr w:type="spellStart"/>
      <w:r>
        <w:rPr>
          <w:lang w:eastAsia="ja-JP"/>
        </w:rPr>
        <w:t>MaterialSamples</w:t>
      </w:r>
      <w:proofErr w:type="spellEnd"/>
      <w:r>
        <w:rPr>
          <w:lang w:eastAsia="ja-JP"/>
        </w:rPr>
        <w:t xml:space="preserve"> that are curated and preserved are sometimes known as 'specimens'.</w:t>
      </w:r>
    </w:p>
    <w:p w14:paraId="11C9C4EB" w14:textId="77777777" w:rsidR="007813C1" w:rsidRDefault="007813C1" w:rsidP="007813C1">
      <w:pPr>
        <w:rPr>
          <w:lang w:eastAsia="ja-JP"/>
        </w:rPr>
      </w:pPr>
      <w:r>
        <w:rPr>
          <w:lang w:eastAsia="ja-JP"/>
        </w:rPr>
        <w:t xml:space="preserve">NOTE 2 </w:t>
      </w:r>
      <w:r>
        <w:rPr>
          <w:lang w:eastAsia="ja-JP"/>
        </w:rPr>
        <w:tab/>
      </w:r>
      <w:proofErr w:type="spellStart"/>
      <w:r>
        <w:rPr>
          <w:lang w:eastAsia="ja-JP"/>
        </w:rPr>
        <w:t>MaterialSamples</w:t>
      </w:r>
      <w:proofErr w:type="spellEnd"/>
      <w:r>
        <w:rPr>
          <w:lang w:eastAsia="ja-JP"/>
        </w:rPr>
        <w:t xml:space="preserve"> can be destroyed in connexion with the observation act.</w:t>
      </w:r>
    </w:p>
    <w:p w14:paraId="59D8C6A6" w14:textId="4039CA79" w:rsidR="007813C1" w:rsidRDefault="007813C1" w:rsidP="007813C1">
      <w:pPr>
        <w:rPr>
          <w:lang w:eastAsia="ja-JP"/>
        </w:rPr>
      </w:pPr>
      <w:r>
        <w:rPr>
          <w:lang w:eastAsia="ja-JP"/>
        </w:rPr>
        <w:t>NOTE 3</w:t>
      </w:r>
      <w:r>
        <w:rPr>
          <w:lang w:eastAsia="ja-JP"/>
        </w:rPr>
        <w:tab/>
        <w:t xml:space="preserve">A </w:t>
      </w:r>
      <w:proofErr w:type="spellStart"/>
      <w:r>
        <w:rPr>
          <w:lang w:eastAsia="ja-JP"/>
        </w:rPr>
        <w:t>MaterialSample</w:t>
      </w:r>
      <w:proofErr w:type="spellEnd"/>
      <w:r>
        <w:rPr>
          <w:lang w:eastAsia="ja-JP"/>
        </w:rPr>
        <w:t xml:space="preserve"> is a physical Sample of a </w:t>
      </w:r>
      <w:proofErr w:type="spellStart"/>
      <w:r>
        <w:rPr>
          <w:lang w:eastAsia="ja-JP"/>
        </w:rPr>
        <w:t>FeatureOfInterest</w:t>
      </w:r>
      <w:proofErr w:type="spellEnd"/>
      <w:r>
        <w:rPr>
          <w:lang w:eastAsia="ja-JP"/>
        </w:rPr>
        <w:t>, obtained for Observation(s) normally carried out ex-situ, sometimes in a laboratory.</w:t>
      </w:r>
    </w:p>
    <w:p w14:paraId="04194E11" w14:textId="05414A07" w:rsidR="007813C1" w:rsidRDefault="008138AD" w:rsidP="008138AD">
      <w:pPr>
        <w:pStyle w:val="Heading3"/>
      </w:pPr>
      <w:r w:rsidRPr="008138AD">
        <w:t>Attribute size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138AD" w14:paraId="60F40FEC" w14:textId="77777777" w:rsidTr="008138AD">
        <w:tc>
          <w:tcPr>
            <w:tcW w:w="4526" w:type="dxa"/>
            <w:shd w:val="clear" w:color="auto" w:fill="auto"/>
            <w:tcMar>
              <w:top w:w="100" w:type="dxa"/>
              <w:left w:w="100" w:type="dxa"/>
              <w:bottom w:w="100" w:type="dxa"/>
              <w:right w:w="100" w:type="dxa"/>
            </w:tcMar>
          </w:tcPr>
          <w:p w14:paraId="7713859B" w14:textId="77777777" w:rsidR="008138AD" w:rsidRDefault="008138AD"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MaterialSample</w:t>
            </w:r>
            <w:proofErr w:type="spellEnd"/>
            <w:r>
              <w:rPr>
                <w:sz w:val="20"/>
                <w:szCs w:val="20"/>
              </w:rPr>
              <w:t>/size-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42F98B70" w14:textId="77777777" w:rsidR="008138AD" w:rsidRDefault="008138AD" w:rsidP="007A1C65">
            <w:pPr>
              <w:widowControl w:val="0"/>
              <w:spacing w:line="240" w:lineRule="auto"/>
              <w:rPr>
                <w:sz w:val="20"/>
                <w:szCs w:val="20"/>
              </w:rPr>
            </w:pPr>
            <w:r>
              <w:rPr>
                <w:sz w:val="20"/>
                <w:szCs w:val="20"/>
              </w:rPr>
              <w:t xml:space="preserve">The </w:t>
            </w:r>
            <w:r>
              <w:rPr>
                <w:b/>
                <w:sz w:val="20"/>
                <w:szCs w:val="20"/>
              </w:rPr>
              <w:t>size</w:t>
            </w:r>
            <w:r>
              <w:rPr>
                <w:sz w:val="20"/>
                <w:szCs w:val="20"/>
              </w:rPr>
              <w:t xml:space="preserve"> describes a physical extent of the specimen.</w:t>
            </w:r>
          </w:p>
          <w:p w14:paraId="7A671DED" w14:textId="77777777" w:rsidR="008138AD" w:rsidRDefault="008138AD" w:rsidP="007A1C65">
            <w:pPr>
              <w:widowControl w:val="0"/>
              <w:spacing w:line="240" w:lineRule="auto"/>
              <w:rPr>
                <w:sz w:val="20"/>
                <w:szCs w:val="20"/>
              </w:rPr>
            </w:pPr>
            <w:r>
              <w:rPr>
                <w:sz w:val="20"/>
                <w:szCs w:val="20"/>
              </w:rPr>
              <w:t xml:space="preserve">If size information pertaining to the </w:t>
            </w:r>
            <w:proofErr w:type="spellStart"/>
            <w:r>
              <w:rPr>
                <w:b/>
                <w:sz w:val="20"/>
                <w:szCs w:val="20"/>
              </w:rPr>
              <w:t>MaterialSample</w:t>
            </w:r>
            <w:proofErr w:type="spellEnd"/>
            <w:r>
              <w:rPr>
                <w:b/>
                <w:sz w:val="20"/>
                <w:szCs w:val="20"/>
              </w:rPr>
              <w:t xml:space="preserve"> </w:t>
            </w:r>
            <w:r>
              <w:rPr>
                <w:sz w:val="20"/>
                <w:szCs w:val="20"/>
              </w:rPr>
              <w:t xml:space="preserve">is provided, the attribute </w:t>
            </w:r>
            <w:proofErr w:type="spellStart"/>
            <w:proofErr w:type="gramStart"/>
            <w:r>
              <w:rPr>
                <w:b/>
                <w:sz w:val="20"/>
                <w:szCs w:val="20"/>
              </w:rPr>
              <w:t>size:PhysicalDimension</w:t>
            </w:r>
            <w:proofErr w:type="spellEnd"/>
            <w:proofErr w:type="gramEnd"/>
            <w:r>
              <w:rPr>
                <w:b/>
                <w:sz w:val="20"/>
                <w:szCs w:val="20"/>
              </w:rPr>
              <w:t xml:space="preserve"> </w:t>
            </w:r>
            <w:r>
              <w:rPr>
                <w:sz w:val="20"/>
                <w:szCs w:val="20"/>
              </w:rPr>
              <w:t>SHALL be used.</w:t>
            </w:r>
          </w:p>
        </w:tc>
      </w:tr>
    </w:tbl>
    <w:p w14:paraId="34C1AF0F" w14:textId="77777777" w:rsidR="008138AD" w:rsidRPr="008138AD" w:rsidRDefault="008138AD" w:rsidP="008138AD">
      <w:pPr>
        <w:rPr>
          <w:lang w:eastAsia="ja-JP"/>
        </w:rPr>
      </w:pPr>
    </w:p>
    <w:p w14:paraId="49D70680" w14:textId="4076221B" w:rsidR="00920189" w:rsidRDefault="00C47793" w:rsidP="00920189">
      <w:pPr>
        <w:rPr>
          <w:lang w:eastAsia="ja-JP"/>
        </w:rPr>
      </w:pPr>
      <w:r w:rsidRPr="00C47793">
        <w:rPr>
          <w:lang w:eastAsia="ja-JP"/>
        </w:rPr>
        <w:t>NOTE</w:t>
      </w:r>
      <w:r w:rsidRPr="00C47793">
        <w:rPr>
          <w:lang w:eastAsia="ja-JP"/>
        </w:rPr>
        <w:tab/>
      </w:r>
      <w:r w:rsidRPr="00C47793">
        <w:rPr>
          <w:lang w:eastAsia="ja-JP"/>
        </w:rPr>
        <w:tab/>
        <w:t>The size may be length,</w:t>
      </w:r>
      <w:r>
        <w:rPr>
          <w:lang w:eastAsia="ja-JP"/>
        </w:rPr>
        <w:t xml:space="preserve"> </w:t>
      </w:r>
      <w:r w:rsidRPr="00C47793">
        <w:rPr>
          <w:lang w:eastAsia="ja-JP"/>
        </w:rPr>
        <w:t>mass, volume, etc., as appropriate for the specimen instance and its material type.</w:t>
      </w:r>
    </w:p>
    <w:p w14:paraId="0F0749EB" w14:textId="6123DA05" w:rsidR="001401CF" w:rsidRDefault="003C2527" w:rsidP="003C2527">
      <w:pPr>
        <w:pStyle w:val="Heading3"/>
      </w:pPr>
      <w:r w:rsidRPr="003C2527">
        <w:t xml:space="preserve">Attribute </w:t>
      </w:r>
      <w:proofErr w:type="spellStart"/>
      <w:r w:rsidRPr="003C2527">
        <w:t>storageLocation</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3C2527" w14:paraId="74DE009F" w14:textId="77777777" w:rsidTr="003C2527">
        <w:tc>
          <w:tcPr>
            <w:tcW w:w="4526" w:type="dxa"/>
            <w:shd w:val="clear" w:color="auto" w:fill="auto"/>
            <w:tcMar>
              <w:top w:w="100" w:type="dxa"/>
              <w:left w:w="100" w:type="dxa"/>
              <w:bottom w:w="100" w:type="dxa"/>
              <w:right w:w="100" w:type="dxa"/>
            </w:tcMar>
          </w:tcPr>
          <w:p w14:paraId="38BA2AFB" w14:textId="77777777" w:rsidR="003C2527" w:rsidRDefault="003C2527"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MaterialSample</w:t>
            </w:r>
            <w:proofErr w:type="spellEnd"/>
            <w:r>
              <w:rPr>
                <w:sz w:val="20"/>
                <w:szCs w:val="20"/>
              </w:rPr>
              <w:t>/</w:t>
            </w:r>
            <w:proofErr w:type="spellStart"/>
            <w:r>
              <w:rPr>
                <w:sz w:val="20"/>
                <w:szCs w:val="20"/>
              </w:rPr>
              <w:t>storageLocation-sem</w:t>
            </w:r>
            <w:proofErr w:type="spellEnd"/>
          </w:p>
        </w:tc>
        <w:tc>
          <w:tcPr>
            <w:tcW w:w="5245" w:type="dxa"/>
            <w:shd w:val="clear" w:color="auto" w:fill="auto"/>
            <w:tcMar>
              <w:top w:w="100" w:type="dxa"/>
              <w:left w:w="100" w:type="dxa"/>
              <w:bottom w:w="100" w:type="dxa"/>
              <w:right w:w="100" w:type="dxa"/>
            </w:tcMar>
          </w:tcPr>
          <w:p w14:paraId="590FACA9" w14:textId="77777777" w:rsidR="003C2527" w:rsidRDefault="003C2527" w:rsidP="007A1C65">
            <w:pPr>
              <w:widowControl w:val="0"/>
              <w:spacing w:line="240" w:lineRule="auto"/>
              <w:rPr>
                <w:sz w:val="20"/>
                <w:szCs w:val="20"/>
              </w:rPr>
            </w:pPr>
            <w:r>
              <w:rPr>
                <w:sz w:val="20"/>
                <w:szCs w:val="20"/>
              </w:rPr>
              <w:t xml:space="preserve">The </w:t>
            </w:r>
            <w:proofErr w:type="spellStart"/>
            <w:r>
              <w:rPr>
                <w:b/>
                <w:sz w:val="20"/>
                <w:szCs w:val="20"/>
              </w:rPr>
              <w:t>storageLocation</w:t>
            </w:r>
            <w:proofErr w:type="spellEnd"/>
            <w:r>
              <w:rPr>
                <w:sz w:val="20"/>
                <w:szCs w:val="20"/>
              </w:rPr>
              <w:t xml:space="preserve"> is the location of a </w:t>
            </w:r>
            <w:proofErr w:type="spellStart"/>
            <w:r>
              <w:rPr>
                <w:b/>
                <w:sz w:val="20"/>
                <w:szCs w:val="20"/>
              </w:rPr>
              <w:t>MaterialSample</w:t>
            </w:r>
            <w:proofErr w:type="spellEnd"/>
            <w:r>
              <w:rPr>
                <w:sz w:val="20"/>
                <w:szCs w:val="20"/>
              </w:rPr>
              <w:t>.</w:t>
            </w:r>
          </w:p>
          <w:p w14:paraId="495FA231" w14:textId="77777777" w:rsidR="003C2527" w:rsidRDefault="003C2527" w:rsidP="007A1C65">
            <w:pPr>
              <w:widowControl w:val="0"/>
              <w:spacing w:line="240" w:lineRule="auto"/>
              <w:rPr>
                <w:sz w:val="20"/>
                <w:szCs w:val="20"/>
              </w:rPr>
            </w:pPr>
            <w:r>
              <w:rPr>
                <w:sz w:val="20"/>
                <w:szCs w:val="20"/>
              </w:rPr>
              <w:t xml:space="preserve">If information pertaining to the storage location of the </w:t>
            </w:r>
            <w:proofErr w:type="spellStart"/>
            <w:r>
              <w:rPr>
                <w:b/>
                <w:sz w:val="20"/>
                <w:szCs w:val="20"/>
              </w:rPr>
              <w:t>MaterialSample</w:t>
            </w:r>
            <w:proofErr w:type="spellEnd"/>
            <w:r>
              <w:rPr>
                <w:b/>
                <w:sz w:val="20"/>
                <w:szCs w:val="20"/>
              </w:rPr>
              <w:t xml:space="preserve"> </w:t>
            </w:r>
            <w:r>
              <w:rPr>
                <w:sz w:val="20"/>
                <w:szCs w:val="20"/>
              </w:rPr>
              <w:t xml:space="preserve">is provided, the attribute </w:t>
            </w:r>
            <w:proofErr w:type="spellStart"/>
            <w:proofErr w:type="gramStart"/>
            <w:r>
              <w:rPr>
                <w:b/>
                <w:sz w:val="20"/>
                <w:szCs w:val="20"/>
              </w:rPr>
              <w:t>storageLocation:NamedLocation</w:t>
            </w:r>
            <w:proofErr w:type="spellEnd"/>
            <w:proofErr w:type="gramEnd"/>
            <w:r>
              <w:rPr>
                <w:b/>
                <w:sz w:val="20"/>
                <w:szCs w:val="20"/>
              </w:rPr>
              <w:t xml:space="preserve"> </w:t>
            </w:r>
            <w:r>
              <w:rPr>
                <w:sz w:val="20"/>
                <w:szCs w:val="20"/>
              </w:rPr>
              <w:t>SHALL be used.</w:t>
            </w:r>
          </w:p>
        </w:tc>
      </w:tr>
    </w:tbl>
    <w:p w14:paraId="376FEA60" w14:textId="4449D610" w:rsidR="003C2527" w:rsidRDefault="003C2527" w:rsidP="003C2527">
      <w:pPr>
        <w:rPr>
          <w:lang w:eastAsia="ja-JP"/>
        </w:rPr>
      </w:pPr>
    </w:p>
    <w:p w14:paraId="5FA60238" w14:textId="3D907E0E" w:rsidR="003C2527" w:rsidRDefault="00E82F1B" w:rsidP="003C2527">
      <w:pPr>
        <w:rPr>
          <w:lang w:eastAsia="ja-JP"/>
        </w:rPr>
      </w:pPr>
      <w:r w:rsidRPr="00E82F1B">
        <w:rPr>
          <w:lang w:eastAsia="ja-JP"/>
        </w:rPr>
        <w:t>NOTE</w:t>
      </w:r>
      <w:r w:rsidRPr="00E82F1B">
        <w:rPr>
          <w:lang w:eastAsia="ja-JP"/>
        </w:rPr>
        <w:tab/>
      </w:r>
      <w:r w:rsidRPr="00E82F1B">
        <w:rPr>
          <w:lang w:eastAsia="ja-JP"/>
        </w:rPr>
        <w:tab/>
        <w:t xml:space="preserve">The </w:t>
      </w:r>
      <w:proofErr w:type="spellStart"/>
      <w:r w:rsidRPr="00E82F1B">
        <w:rPr>
          <w:lang w:eastAsia="ja-JP"/>
        </w:rPr>
        <w:t>storageLocation</w:t>
      </w:r>
      <w:proofErr w:type="spellEnd"/>
      <w:r w:rsidRPr="00E82F1B">
        <w:rPr>
          <w:lang w:eastAsia="ja-JP"/>
        </w:rPr>
        <w:t xml:space="preserve"> </w:t>
      </w:r>
      <w:r w:rsidR="00C0233E">
        <w:rPr>
          <w:lang w:eastAsia="ja-JP"/>
        </w:rPr>
        <w:t xml:space="preserve">may </w:t>
      </w:r>
      <w:r w:rsidRPr="00E82F1B">
        <w:rPr>
          <w:lang w:eastAsia="ja-JP"/>
        </w:rPr>
        <w:t>be a location such as a shelf in a warehouse or a drawer in a museum.</w:t>
      </w:r>
    </w:p>
    <w:p w14:paraId="6B40A272" w14:textId="37ACA394" w:rsidR="001076A1" w:rsidRDefault="00D22139" w:rsidP="00D22139">
      <w:pPr>
        <w:pStyle w:val="Heading3"/>
      </w:pPr>
      <w:r w:rsidRPr="00D22139">
        <w:t xml:space="preserve">Attribute </w:t>
      </w:r>
      <w:proofErr w:type="spellStart"/>
      <w:r w:rsidRPr="00D22139">
        <w:t>sourceLocation</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22139" w14:paraId="25491C02" w14:textId="77777777" w:rsidTr="00D22139">
        <w:tc>
          <w:tcPr>
            <w:tcW w:w="4526" w:type="dxa"/>
            <w:shd w:val="clear" w:color="auto" w:fill="auto"/>
            <w:tcMar>
              <w:top w:w="100" w:type="dxa"/>
              <w:left w:w="100" w:type="dxa"/>
              <w:bottom w:w="100" w:type="dxa"/>
              <w:right w:w="100" w:type="dxa"/>
            </w:tcMar>
          </w:tcPr>
          <w:p w14:paraId="556AD7C2" w14:textId="77777777" w:rsidR="00D22139" w:rsidRDefault="00D22139"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MaterialSample</w:t>
            </w:r>
            <w:proofErr w:type="spellEnd"/>
            <w:r>
              <w:rPr>
                <w:sz w:val="20"/>
                <w:szCs w:val="20"/>
              </w:rPr>
              <w:t>/</w:t>
            </w:r>
            <w:proofErr w:type="spellStart"/>
            <w:r>
              <w:rPr>
                <w:sz w:val="20"/>
                <w:szCs w:val="20"/>
              </w:rPr>
              <w:t>sourceLocation-sem</w:t>
            </w:r>
            <w:proofErr w:type="spellEnd"/>
          </w:p>
        </w:tc>
        <w:tc>
          <w:tcPr>
            <w:tcW w:w="5245" w:type="dxa"/>
            <w:shd w:val="clear" w:color="auto" w:fill="auto"/>
            <w:tcMar>
              <w:top w:w="100" w:type="dxa"/>
              <w:left w:w="100" w:type="dxa"/>
              <w:bottom w:w="100" w:type="dxa"/>
              <w:right w:w="100" w:type="dxa"/>
            </w:tcMar>
          </w:tcPr>
          <w:p w14:paraId="7EE41147" w14:textId="77777777" w:rsidR="00D22139" w:rsidRDefault="00D22139" w:rsidP="007A1C65">
            <w:pPr>
              <w:widowControl w:val="0"/>
              <w:spacing w:line="240" w:lineRule="auto"/>
              <w:rPr>
                <w:sz w:val="20"/>
                <w:szCs w:val="20"/>
              </w:rPr>
            </w:pPr>
            <w:r>
              <w:rPr>
                <w:sz w:val="20"/>
                <w:szCs w:val="20"/>
              </w:rPr>
              <w:t xml:space="preserve">The </w:t>
            </w:r>
            <w:proofErr w:type="spellStart"/>
            <w:r>
              <w:rPr>
                <w:b/>
                <w:sz w:val="20"/>
                <w:szCs w:val="20"/>
              </w:rPr>
              <w:t>sourceLocation</w:t>
            </w:r>
            <w:proofErr w:type="spellEnd"/>
            <w:r>
              <w:rPr>
                <w:sz w:val="20"/>
                <w:szCs w:val="20"/>
              </w:rPr>
              <w:t xml:space="preserve"> is the location from where the </w:t>
            </w:r>
            <w:proofErr w:type="spellStart"/>
            <w:r>
              <w:rPr>
                <w:b/>
                <w:sz w:val="20"/>
                <w:szCs w:val="20"/>
              </w:rPr>
              <w:t>MaterialSample</w:t>
            </w:r>
            <w:proofErr w:type="spellEnd"/>
            <w:r>
              <w:rPr>
                <w:b/>
                <w:sz w:val="20"/>
                <w:szCs w:val="20"/>
              </w:rPr>
              <w:t xml:space="preserve"> </w:t>
            </w:r>
            <w:r>
              <w:rPr>
                <w:sz w:val="20"/>
                <w:szCs w:val="20"/>
              </w:rPr>
              <w:t>was obtained.</w:t>
            </w:r>
          </w:p>
          <w:p w14:paraId="0E77CEE7" w14:textId="77777777" w:rsidR="00D22139" w:rsidRDefault="00D22139" w:rsidP="007A1C65">
            <w:pPr>
              <w:widowControl w:val="0"/>
              <w:spacing w:line="240" w:lineRule="auto"/>
              <w:rPr>
                <w:sz w:val="20"/>
                <w:szCs w:val="20"/>
              </w:rPr>
            </w:pPr>
            <w:r>
              <w:rPr>
                <w:sz w:val="20"/>
                <w:szCs w:val="20"/>
              </w:rPr>
              <w:t xml:space="preserve">If information pertaining to the source location of the </w:t>
            </w:r>
            <w:proofErr w:type="spellStart"/>
            <w:r>
              <w:rPr>
                <w:b/>
                <w:sz w:val="20"/>
                <w:szCs w:val="20"/>
              </w:rPr>
              <w:t>MaterialSample</w:t>
            </w:r>
            <w:proofErr w:type="spellEnd"/>
            <w:r>
              <w:rPr>
                <w:b/>
                <w:sz w:val="20"/>
                <w:szCs w:val="20"/>
              </w:rPr>
              <w:t xml:space="preserve"> </w:t>
            </w:r>
            <w:r>
              <w:rPr>
                <w:sz w:val="20"/>
                <w:szCs w:val="20"/>
              </w:rPr>
              <w:t xml:space="preserve">is provided, the attribute </w:t>
            </w:r>
            <w:proofErr w:type="spellStart"/>
            <w:proofErr w:type="gramStart"/>
            <w:r>
              <w:rPr>
                <w:b/>
                <w:sz w:val="20"/>
                <w:szCs w:val="20"/>
              </w:rPr>
              <w:t>sourceLocation:Geometry</w:t>
            </w:r>
            <w:proofErr w:type="spellEnd"/>
            <w:proofErr w:type="gramEnd"/>
            <w:r>
              <w:rPr>
                <w:b/>
                <w:sz w:val="20"/>
                <w:szCs w:val="20"/>
              </w:rPr>
              <w:t xml:space="preserve"> </w:t>
            </w:r>
            <w:r>
              <w:rPr>
                <w:sz w:val="20"/>
                <w:szCs w:val="20"/>
              </w:rPr>
              <w:t>SHALL be used.</w:t>
            </w:r>
          </w:p>
        </w:tc>
      </w:tr>
    </w:tbl>
    <w:p w14:paraId="750C37DC" w14:textId="7BD0DE86" w:rsidR="00D22139" w:rsidRDefault="00D22139" w:rsidP="00D22139">
      <w:pPr>
        <w:rPr>
          <w:lang w:eastAsia="ja-JP"/>
        </w:rPr>
      </w:pPr>
    </w:p>
    <w:p w14:paraId="16F5BE1B" w14:textId="63052577" w:rsidR="00D22139" w:rsidRDefault="007F0BF0" w:rsidP="00D22139">
      <w:pPr>
        <w:rPr>
          <w:lang w:eastAsia="ja-JP"/>
        </w:rPr>
      </w:pPr>
      <w:r w:rsidRPr="007F0BF0">
        <w:rPr>
          <w:lang w:eastAsia="ja-JP"/>
        </w:rPr>
        <w:lastRenderedPageBreak/>
        <w:t>NOTE</w:t>
      </w:r>
      <w:r>
        <w:rPr>
          <w:lang w:eastAsia="ja-JP"/>
        </w:rPr>
        <w:tab/>
      </w:r>
      <w:r>
        <w:rPr>
          <w:lang w:eastAsia="ja-JP"/>
        </w:rPr>
        <w:tab/>
      </w:r>
      <w:r w:rsidRPr="007F0BF0">
        <w:rPr>
          <w:lang w:eastAsia="ja-JP"/>
        </w:rPr>
        <w:t xml:space="preserve">Where a </w:t>
      </w:r>
      <w:proofErr w:type="spellStart"/>
      <w:r w:rsidRPr="007F0BF0">
        <w:rPr>
          <w:lang w:eastAsia="ja-JP"/>
        </w:rPr>
        <w:t>MaterialSample</w:t>
      </w:r>
      <w:proofErr w:type="spellEnd"/>
      <w:r w:rsidRPr="007F0BF0">
        <w:rPr>
          <w:lang w:eastAsia="ja-JP"/>
        </w:rPr>
        <w:t xml:space="preserve"> has a </w:t>
      </w:r>
      <w:proofErr w:type="spellStart"/>
      <w:r w:rsidRPr="007F0BF0">
        <w:rPr>
          <w:lang w:eastAsia="ja-JP"/>
        </w:rPr>
        <w:t>relatedSample</w:t>
      </w:r>
      <w:proofErr w:type="spellEnd"/>
      <w:r w:rsidRPr="007F0BF0">
        <w:rPr>
          <w:lang w:eastAsia="ja-JP"/>
        </w:rPr>
        <w:t xml:space="preserve"> whose location provides an unambiguous location then this attribute is not required. However, if the specific sampling location within the </w:t>
      </w:r>
      <w:proofErr w:type="spellStart"/>
      <w:r w:rsidRPr="007F0BF0">
        <w:rPr>
          <w:lang w:eastAsia="ja-JP"/>
        </w:rPr>
        <w:t>sampledFeature</w:t>
      </w:r>
      <w:proofErr w:type="spellEnd"/>
      <w:r w:rsidRPr="007F0BF0">
        <w:rPr>
          <w:lang w:eastAsia="ja-JP"/>
        </w:rPr>
        <w:t xml:space="preserve"> is important, then the </w:t>
      </w:r>
      <w:proofErr w:type="spellStart"/>
      <w:r w:rsidRPr="007F0BF0">
        <w:rPr>
          <w:lang w:eastAsia="ja-JP"/>
        </w:rPr>
        <w:t>sourceLocation</w:t>
      </w:r>
      <w:proofErr w:type="spellEnd"/>
      <w:r w:rsidRPr="007F0BF0">
        <w:rPr>
          <w:lang w:eastAsia="ja-JP"/>
        </w:rPr>
        <w:t xml:space="preserve"> </w:t>
      </w:r>
      <w:r w:rsidR="00453D05">
        <w:rPr>
          <w:lang w:eastAsia="ja-JP"/>
        </w:rPr>
        <w:t>can</w:t>
      </w:r>
      <w:r w:rsidR="000C6285">
        <w:rPr>
          <w:lang w:eastAsia="ja-JP"/>
        </w:rPr>
        <w:t xml:space="preserve"> </w:t>
      </w:r>
      <w:r w:rsidR="00453D05">
        <w:rPr>
          <w:lang w:eastAsia="ja-JP"/>
        </w:rPr>
        <w:t xml:space="preserve">be </w:t>
      </w:r>
      <w:r w:rsidR="000C6285">
        <w:rPr>
          <w:lang w:eastAsia="ja-JP"/>
        </w:rPr>
        <w:t xml:space="preserve">used to provide </w:t>
      </w:r>
      <w:del w:id="412" w:author="Katharina Schleidt" w:date="2021-07-05T20:13:00Z">
        <w:r w:rsidR="000C6285" w:rsidDel="00E73CAA">
          <w:rPr>
            <w:lang w:eastAsia="ja-JP"/>
          </w:rPr>
          <w:delText>it</w:delText>
        </w:r>
      </w:del>
      <w:ins w:id="413" w:author="Katharina Schleidt" w:date="2021-07-05T20:13:00Z">
        <w:r w:rsidR="00E73CAA">
          <w:rPr>
            <w:lang w:eastAsia="ja-JP"/>
          </w:rPr>
          <w:t>such location information</w:t>
        </w:r>
      </w:ins>
      <w:r w:rsidRPr="007F0BF0">
        <w:rPr>
          <w:lang w:eastAsia="ja-JP"/>
        </w:rPr>
        <w:t>.</w:t>
      </w:r>
    </w:p>
    <w:p w14:paraId="4E598545" w14:textId="0EB1154F" w:rsidR="009664CF" w:rsidRDefault="00FB34BB" w:rsidP="00FB34BB">
      <w:pPr>
        <w:pStyle w:val="Heading2"/>
      </w:pPr>
      <w:bookmarkStart w:id="414" w:name="_Toc72768918"/>
      <w:proofErr w:type="spellStart"/>
      <w:r w:rsidRPr="00FB34BB">
        <w:t>StatisticalSample</w:t>
      </w:r>
      <w:bookmarkEnd w:id="414"/>
      <w:proofErr w:type="spellEnd"/>
    </w:p>
    <w:p w14:paraId="3A8B39F0" w14:textId="470BB84E" w:rsidR="00FB34BB" w:rsidRDefault="00FB34BB" w:rsidP="00FB34BB">
      <w:pPr>
        <w:pStyle w:val="Heading3"/>
      </w:pPr>
      <w:proofErr w:type="spellStart"/>
      <w:r w:rsidRPr="00FB34BB">
        <w:t>StatisticalSample</w:t>
      </w:r>
      <w:proofErr w:type="spellEnd"/>
      <w:r w:rsidRPr="00FB34BB">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FB34BB" w14:paraId="49909114" w14:textId="77777777" w:rsidTr="00FB34BB">
        <w:tc>
          <w:tcPr>
            <w:tcW w:w="2400" w:type="dxa"/>
            <w:shd w:val="clear" w:color="auto" w:fill="auto"/>
            <w:tcMar>
              <w:top w:w="100" w:type="dxa"/>
              <w:left w:w="100" w:type="dxa"/>
              <w:bottom w:w="100" w:type="dxa"/>
              <w:right w:w="100" w:type="dxa"/>
            </w:tcMar>
          </w:tcPr>
          <w:p w14:paraId="426987BA" w14:textId="77777777" w:rsidR="00FB34BB" w:rsidRDefault="00FB34BB" w:rsidP="007A1C65">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6588BB91" w14:textId="77777777" w:rsidR="00FB34BB" w:rsidRDefault="00FB34B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StatisticalSample</w:t>
            </w:r>
            <w:proofErr w:type="spellEnd"/>
          </w:p>
        </w:tc>
      </w:tr>
      <w:tr w:rsidR="00FB34BB" w14:paraId="177FA1E2" w14:textId="77777777" w:rsidTr="00FB34BB">
        <w:tc>
          <w:tcPr>
            <w:tcW w:w="2400" w:type="dxa"/>
            <w:shd w:val="clear" w:color="auto" w:fill="auto"/>
            <w:tcMar>
              <w:top w:w="100" w:type="dxa"/>
              <w:left w:w="100" w:type="dxa"/>
              <w:bottom w:w="100" w:type="dxa"/>
              <w:right w:w="100" w:type="dxa"/>
            </w:tcMar>
          </w:tcPr>
          <w:p w14:paraId="4A1A7937" w14:textId="77777777" w:rsidR="00FB34BB" w:rsidRDefault="00FB34BB" w:rsidP="007A1C65">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74A921B9" w14:textId="77777777" w:rsidR="00FB34BB" w:rsidRDefault="00FB34BB" w:rsidP="007A1C65">
            <w:pPr>
              <w:widowControl w:val="0"/>
              <w:spacing w:line="240" w:lineRule="auto"/>
              <w:rPr>
                <w:sz w:val="20"/>
                <w:szCs w:val="20"/>
              </w:rPr>
            </w:pPr>
            <w:r>
              <w:rPr>
                <w:sz w:val="20"/>
                <w:szCs w:val="20"/>
              </w:rPr>
              <w:t>Logical model</w:t>
            </w:r>
          </w:p>
        </w:tc>
      </w:tr>
      <w:tr w:rsidR="00FB34BB" w14:paraId="3D5165FC" w14:textId="77777777" w:rsidTr="00FB34BB">
        <w:tc>
          <w:tcPr>
            <w:tcW w:w="2400" w:type="dxa"/>
            <w:shd w:val="clear" w:color="auto" w:fill="auto"/>
            <w:tcMar>
              <w:top w:w="100" w:type="dxa"/>
              <w:left w:w="100" w:type="dxa"/>
              <w:bottom w:w="100" w:type="dxa"/>
              <w:right w:w="100" w:type="dxa"/>
            </w:tcMar>
          </w:tcPr>
          <w:p w14:paraId="16720F54" w14:textId="77777777" w:rsidR="00FB34BB" w:rsidRDefault="00FB34BB" w:rsidP="007A1C65">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30C2D425" w14:textId="77777777" w:rsidR="00FB34BB" w:rsidRDefault="00FB34BB" w:rsidP="007A1C65">
            <w:pPr>
              <w:widowControl w:val="0"/>
              <w:spacing w:line="240" w:lineRule="auto"/>
              <w:rPr>
                <w:sz w:val="20"/>
                <w:szCs w:val="20"/>
              </w:rPr>
            </w:pPr>
            <w:r>
              <w:rPr>
                <w:sz w:val="20"/>
                <w:szCs w:val="20"/>
              </w:rPr>
              <w:t xml:space="preserve">Basic Samples - </w:t>
            </w:r>
            <w:proofErr w:type="spellStart"/>
            <w:r>
              <w:rPr>
                <w:sz w:val="20"/>
                <w:szCs w:val="20"/>
              </w:rPr>
              <w:t>StatisticalSample</w:t>
            </w:r>
            <w:proofErr w:type="spellEnd"/>
          </w:p>
        </w:tc>
      </w:tr>
      <w:tr w:rsidR="00FB34BB" w14:paraId="383EC129" w14:textId="77777777" w:rsidTr="00FB34BB">
        <w:tc>
          <w:tcPr>
            <w:tcW w:w="2400" w:type="dxa"/>
            <w:shd w:val="clear" w:color="auto" w:fill="auto"/>
            <w:tcMar>
              <w:top w:w="100" w:type="dxa"/>
              <w:left w:w="100" w:type="dxa"/>
              <w:bottom w:w="100" w:type="dxa"/>
              <w:right w:w="100" w:type="dxa"/>
            </w:tcMar>
          </w:tcPr>
          <w:p w14:paraId="76C24684" w14:textId="77777777" w:rsidR="00FB34BB" w:rsidRDefault="00FB34BB" w:rsidP="007A1C65">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16182B38" w14:textId="77777777" w:rsidR="00FB34BB" w:rsidRDefault="00FB34BB" w:rsidP="007A1C65">
            <w:pPr>
              <w:widowControl w:val="0"/>
              <w:spacing w:line="240" w:lineRule="auto"/>
              <w:rPr>
                <w:sz w:val="20"/>
                <w:szCs w:val="20"/>
              </w:rPr>
            </w:pPr>
            <w:r>
              <w:rPr>
                <w:sz w:val="20"/>
                <w:szCs w:val="20"/>
              </w:rPr>
              <w:t>ISO 19103:2015 Geographic information – Conceptual schema language, UML2 conformance class</w:t>
            </w:r>
          </w:p>
        </w:tc>
      </w:tr>
      <w:tr w:rsidR="00FB34BB" w14:paraId="3C7419AF" w14:textId="77777777" w:rsidTr="00FB34BB">
        <w:tc>
          <w:tcPr>
            <w:tcW w:w="2400" w:type="dxa"/>
            <w:shd w:val="clear" w:color="auto" w:fill="auto"/>
            <w:tcMar>
              <w:top w:w="100" w:type="dxa"/>
              <w:left w:w="100" w:type="dxa"/>
              <w:bottom w:w="100" w:type="dxa"/>
              <w:right w:w="100" w:type="dxa"/>
            </w:tcMar>
          </w:tcPr>
          <w:p w14:paraId="5A85161D" w14:textId="77777777" w:rsidR="00FB34BB" w:rsidRDefault="00FB34BB" w:rsidP="007A1C65">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3EAE36AB" w14:textId="77777777" w:rsidR="00FB34BB" w:rsidRDefault="00FB34B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-basic/Sample</w:t>
            </w:r>
          </w:p>
        </w:tc>
      </w:tr>
      <w:tr w:rsidR="00FB34BB" w14:paraId="4AC71811" w14:textId="77777777" w:rsidTr="00FB34BB">
        <w:tc>
          <w:tcPr>
            <w:tcW w:w="2400" w:type="dxa"/>
            <w:shd w:val="clear" w:color="auto" w:fill="auto"/>
            <w:tcMar>
              <w:top w:w="100" w:type="dxa"/>
              <w:left w:w="100" w:type="dxa"/>
              <w:bottom w:w="100" w:type="dxa"/>
              <w:right w:w="100" w:type="dxa"/>
            </w:tcMar>
          </w:tcPr>
          <w:p w14:paraId="4D0A2710" w14:textId="77777777" w:rsidR="00FB34BB" w:rsidRDefault="00FB34BB" w:rsidP="007A1C65">
            <w:pPr>
              <w:widowControl w:val="0"/>
              <w:spacing w:line="240" w:lineRule="auto"/>
              <w:rPr>
                <w:sz w:val="20"/>
                <w:szCs w:val="20"/>
              </w:rPr>
            </w:pPr>
            <w:r>
              <w:rPr>
                <w:sz w:val="20"/>
                <w:szCs w:val="20"/>
              </w:rPr>
              <w:t>Imports</w:t>
            </w:r>
          </w:p>
        </w:tc>
        <w:tc>
          <w:tcPr>
            <w:tcW w:w="7371" w:type="dxa"/>
            <w:shd w:val="clear" w:color="auto" w:fill="auto"/>
            <w:tcMar>
              <w:top w:w="100" w:type="dxa"/>
              <w:left w:w="100" w:type="dxa"/>
              <w:bottom w:w="100" w:type="dxa"/>
              <w:right w:w="100" w:type="dxa"/>
            </w:tcMar>
          </w:tcPr>
          <w:p w14:paraId="19897E83" w14:textId="77777777" w:rsidR="00FB34BB" w:rsidRDefault="00FB34B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StatisticalClassification</w:t>
            </w:r>
            <w:proofErr w:type="spellEnd"/>
          </w:p>
        </w:tc>
      </w:tr>
      <w:tr w:rsidR="00FB34BB" w14:paraId="704C82D2" w14:textId="77777777" w:rsidTr="00FB34BB">
        <w:tc>
          <w:tcPr>
            <w:tcW w:w="2400" w:type="dxa"/>
            <w:shd w:val="clear" w:color="auto" w:fill="auto"/>
            <w:tcMar>
              <w:top w:w="100" w:type="dxa"/>
              <w:left w:w="100" w:type="dxa"/>
              <w:bottom w:w="100" w:type="dxa"/>
              <w:right w:w="100" w:type="dxa"/>
            </w:tcMar>
          </w:tcPr>
          <w:p w14:paraId="52F33205" w14:textId="77777777" w:rsidR="00FB34BB" w:rsidRDefault="00FB34BB"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56D2CE98" w14:textId="77777777" w:rsidR="00FB34BB" w:rsidRDefault="00FB34B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StatisticalSample</w:t>
            </w:r>
            <w:proofErr w:type="spellEnd"/>
            <w:r>
              <w:rPr>
                <w:sz w:val="20"/>
                <w:szCs w:val="20"/>
              </w:rPr>
              <w:t>/</w:t>
            </w:r>
            <w:proofErr w:type="spellStart"/>
            <w:r>
              <w:rPr>
                <w:sz w:val="20"/>
                <w:szCs w:val="20"/>
              </w:rPr>
              <w:t>StatisticalSample-sem</w:t>
            </w:r>
            <w:proofErr w:type="spellEnd"/>
          </w:p>
        </w:tc>
      </w:tr>
      <w:tr w:rsidR="00FB34BB" w14:paraId="1FDC569A" w14:textId="77777777" w:rsidTr="00FB34BB">
        <w:tc>
          <w:tcPr>
            <w:tcW w:w="2400" w:type="dxa"/>
            <w:shd w:val="clear" w:color="auto" w:fill="auto"/>
            <w:tcMar>
              <w:top w:w="100" w:type="dxa"/>
              <w:left w:w="100" w:type="dxa"/>
              <w:bottom w:w="100" w:type="dxa"/>
              <w:right w:w="100" w:type="dxa"/>
            </w:tcMar>
          </w:tcPr>
          <w:p w14:paraId="424397D1" w14:textId="77777777" w:rsidR="00FB34BB" w:rsidRDefault="00FB34BB"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6240B90" w14:textId="77777777" w:rsidR="00FB34BB" w:rsidRDefault="00FB34B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StatisticalSample</w:t>
            </w:r>
            <w:proofErr w:type="spellEnd"/>
            <w:r>
              <w:rPr>
                <w:sz w:val="20"/>
                <w:szCs w:val="20"/>
              </w:rPr>
              <w:t>/classification-</w:t>
            </w:r>
            <w:proofErr w:type="spellStart"/>
            <w:r>
              <w:rPr>
                <w:sz w:val="20"/>
                <w:szCs w:val="20"/>
              </w:rPr>
              <w:t>sem</w:t>
            </w:r>
            <w:proofErr w:type="spellEnd"/>
          </w:p>
        </w:tc>
      </w:tr>
    </w:tbl>
    <w:p w14:paraId="27AA622D" w14:textId="669612AC" w:rsidR="00FB34BB" w:rsidRDefault="00FB34BB" w:rsidP="00FB34BB">
      <w:pPr>
        <w:rPr>
          <w:lang w:eastAsia="ja-JP"/>
        </w:rPr>
      </w:pPr>
    </w:p>
    <w:p w14:paraId="0C7B92F0" w14:textId="77777777" w:rsidR="00E76D6F" w:rsidRDefault="00E76D6F" w:rsidP="00E76D6F">
      <w:pPr>
        <w:keepNext/>
      </w:pPr>
      <w:r>
        <w:rPr>
          <w:noProof/>
          <w:lang w:val="fr-FR" w:eastAsia="fr-FR"/>
        </w:rPr>
        <w:drawing>
          <wp:inline distT="0" distB="0" distL="0" distR="0" wp14:anchorId="79E8325B" wp14:editId="7039FFB9">
            <wp:extent cx="6191885" cy="1635760"/>
            <wp:effectExtent l="0" t="0" r="5715" b="2540"/>
            <wp:docPr id="78" name="Graphic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Graphic 78"/>
                    <pic:cNvPicPr/>
                  </pic:nvPicPr>
                  <pic:blipFill>
                    <a:blip r:embed="rId159" cstate="print">
                      <a:extLst>
                        <a:ext uri="{28A0092B-C50C-407E-A947-70E740481C1C}">
                          <a14:useLocalDpi xmlns:a14="http://schemas.microsoft.com/office/drawing/2010/main"/>
                        </a:ext>
                        <a:ext uri="{96DAC541-7B7A-43D3-8B79-37D633B846F1}">
                          <asvg:svgBlip xmlns:asvg="http://schemas.microsoft.com/office/drawing/2016/SVG/main" r:embed="rId160"/>
                        </a:ext>
                      </a:extLst>
                    </a:blip>
                    <a:stretch>
                      <a:fillRect/>
                    </a:stretch>
                  </pic:blipFill>
                  <pic:spPr>
                    <a:xfrm>
                      <a:off x="0" y="0"/>
                      <a:ext cx="6191885" cy="1635760"/>
                    </a:xfrm>
                    <a:prstGeom prst="rect">
                      <a:avLst/>
                    </a:prstGeom>
                  </pic:spPr>
                </pic:pic>
              </a:graphicData>
            </a:graphic>
          </wp:inline>
        </w:drawing>
      </w:r>
    </w:p>
    <w:p w14:paraId="26574CF1" w14:textId="633D6E1C" w:rsidR="00FB34BB" w:rsidRDefault="00E76D6F" w:rsidP="00E76D6F">
      <w:pPr>
        <w:jc w:val="center"/>
        <w:rPr>
          <w:b/>
          <w:bCs/>
          <w:sz w:val="20"/>
          <w:szCs w:val="20"/>
        </w:rPr>
      </w:pPr>
      <w:r w:rsidRPr="00E76D6F">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75</w:t>
      </w:r>
      <w:r w:rsidR="00D471BA">
        <w:rPr>
          <w:b/>
          <w:bCs/>
          <w:sz w:val="20"/>
          <w:szCs w:val="20"/>
        </w:rPr>
        <w:fldChar w:fldCharType="end"/>
      </w:r>
      <w:r w:rsidRPr="00E76D6F">
        <w:rPr>
          <w:b/>
          <w:bCs/>
          <w:sz w:val="20"/>
          <w:szCs w:val="20"/>
        </w:rPr>
        <w:t xml:space="preserve"> — (Informative) Included direct and indirect requirements and recommendations of the Basic Samples — </w:t>
      </w:r>
      <w:proofErr w:type="spellStart"/>
      <w:r w:rsidRPr="00E76D6F">
        <w:rPr>
          <w:b/>
          <w:bCs/>
          <w:sz w:val="20"/>
          <w:szCs w:val="20"/>
        </w:rPr>
        <w:t>StatisticalSample</w:t>
      </w:r>
      <w:proofErr w:type="spellEnd"/>
      <w:r w:rsidRPr="00E76D6F">
        <w:rPr>
          <w:b/>
          <w:bCs/>
          <w:sz w:val="20"/>
          <w:szCs w:val="20"/>
        </w:rPr>
        <w:t xml:space="preserve"> requirements class.</w:t>
      </w:r>
    </w:p>
    <w:p w14:paraId="6C5C3776" w14:textId="68ACCC8C" w:rsidR="00E76D6F" w:rsidRDefault="0056367A" w:rsidP="0056367A">
      <w:pPr>
        <w:pStyle w:val="Heading3"/>
      </w:pPr>
      <w:r w:rsidRPr="0056367A">
        <w:t xml:space="preserve">Feature type </w:t>
      </w:r>
      <w:proofErr w:type="spellStart"/>
      <w:r w:rsidRPr="0056367A">
        <w:t>StatisticalSample</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56367A" w14:paraId="59655871" w14:textId="77777777" w:rsidTr="0056367A">
        <w:tc>
          <w:tcPr>
            <w:tcW w:w="4526" w:type="dxa"/>
            <w:shd w:val="clear" w:color="auto" w:fill="auto"/>
            <w:tcMar>
              <w:top w:w="100" w:type="dxa"/>
              <w:left w:w="100" w:type="dxa"/>
              <w:bottom w:w="100" w:type="dxa"/>
              <w:right w:w="100" w:type="dxa"/>
            </w:tcMar>
          </w:tcPr>
          <w:p w14:paraId="6E7CF82A" w14:textId="77777777" w:rsidR="0056367A" w:rsidRDefault="0056367A"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StatisticalSample</w:t>
            </w:r>
            <w:proofErr w:type="spellEnd"/>
            <w:r>
              <w:rPr>
                <w:sz w:val="20"/>
                <w:szCs w:val="20"/>
              </w:rPr>
              <w:t>/</w:t>
            </w:r>
            <w:proofErr w:type="spellStart"/>
            <w:r>
              <w:rPr>
                <w:sz w:val="20"/>
                <w:szCs w:val="20"/>
              </w:rPr>
              <w:t>StatisticalSample-sem</w:t>
            </w:r>
            <w:proofErr w:type="spellEnd"/>
          </w:p>
        </w:tc>
        <w:tc>
          <w:tcPr>
            <w:tcW w:w="5245" w:type="dxa"/>
            <w:shd w:val="clear" w:color="auto" w:fill="auto"/>
            <w:tcMar>
              <w:top w:w="100" w:type="dxa"/>
              <w:left w:w="100" w:type="dxa"/>
              <w:bottom w:w="100" w:type="dxa"/>
              <w:right w:w="100" w:type="dxa"/>
            </w:tcMar>
          </w:tcPr>
          <w:p w14:paraId="4B4962EF" w14:textId="62FBB979" w:rsidR="0056367A" w:rsidRDefault="0056367A" w:rsidP="007A1C65">
            <w:pPr>
              <w:widowControl w:val="0"/>
              <w:spacing w:line="240" w:lineRule="auto"/>
              <w:rPr>
                <w:sz w:val="20"/>
                <w:szCs w:val="20"/>
              </w:rPr>
            </w:pPr>
            <w:r>
              <w:rPr>
                <w:sz w:val="20"/>
                <w:szCs w:val="20"/>
              </w:rPr>
              <w:t xml:space="preserve">A </w:t>
            </w:r>
            <w:proofErr w:type="spellStart"/>
            <w:r>
              <w:rPr>
                <w:b/>
                <w:sz w:val="20"/>
                <w:szCs w:val="20"/>
              </w:rPr>
              <w:t>StatisticalSample</w:t>
            </w:r>
            <w:proofErr w:type="spellEnd"/>
            <w:r>
              <w:rPr>
                <w:b/>
                <w:sz w:val="20"/>
                <w:szCs w:val="20"/>
              </w:rPr>
              <w:t xml:space="preserve"> </w:t>
            </w:r>
            <w:r>
              <w:rPr>
                <w:sz w:val="20"/>
                <w:szCs w:val="20"/>
              </w:rPr>
              <w:t xml:space="preserve">is a statistical subset of a </w:t>
            </w:r>
            <w:r w:rsidR="00C66216" w:rsidRPr="00C66216">
              <w:rPr>
                <w:bCs/>
                <w:sz w:val="20"/>
                <w:szCs w:val="20"/>
              </w:rPr>
              <w:t>f</w:t>
            </w:r>
            <w:r w:rsidRPr="00C66216">
              <w:rPr>
                <w:bCs/>
                <w:sz w:val="20"/>
                <w:szCs w:val="20"/>
              </w:rPr>
              <w:t>eature</w:t>
            </w:r>
            <w:r w:rsidR="00C66216" w:rsidRPr="00C66216">
              <w:rPr>
                <w:bCs/>
                <w:sz w:val="20"/>
                <w:szCs w:val="20"/>
              </w:rPr>
              <w:t>-o</w:t>
            </w:r>
            <w:r w:rsidRPr="00C66216">
              <w:rPr>
                <w:bCs/>
                <w:sz w:val="20"/>
                <w:szCs w:val="20"/>
              </w:rPr>
              <w:t>f</w:t>
            </w:r>
            <w:r w:rsidR="00C66216" w:rsidRPr="00C66216">
              <w:rPr>
                <w:bCs/>
                <w:sz w:val="20"/>
                <w:szCs w:val="20"/>
              </w:rPr>
              <w:t>-i</w:t>
            </w:r>
            <w:r w:rsidRPr="00C66216">
              <w:rPr>
                <w:bCs/>
                <w:sz w:val="20"/>
                <w:szCs w:val="20"/>
              </w:rPr>
              <w:t xml:space="preserve">nterest, </w:t>
            </w:r>
            <w:r>
              <w:rPr>
                <w:sz w:val="20"/>
                <w:szCs w:val="20"/>
              </w:rPr>
              <w:t xml:space="preserve">defined for </w:t>
            </w:r>
            <w:r w:rsidR="00526508">
              <w:rPr>
                <w:sz w:val="20"/>
                <w:szCs w:val="20"/>
              </w:rPr>
              <w:t xml:space="preserve">the purpose of </w:t>
            </w:r>
            <w:r w:rsidR="00D25F53">
              <w:rPr>
                <w:sz w:val="20"/>
                <w:szCs w:val="20"/>
              </w:rPr>
              <w:t xml:space="preserve">creating </w:t>
            </w:r>
            <w:r>
              <w:rPr>
                <w:b/>
                <w:sz w:val="20"/>
                <w:szCs w:val="20"/>
              </w:rPr>
              <w:t>Observation</w:t>
            </w:r>
            <w:r>
              <w:rPr>
                <w:sz w:val="20"/>
                <w:szCs w:val="20"/>
              </w:rPr>
              <w:t>(s).</w:t>
            </w:r>
          </w:p>
        </w:tc>
      </w:tr>
    </w:tbl>
    <w:p w14:paraId="482FF4F8" w14:textId="4603A811" w:rsidR="0056367A" w:rsidRDefault="0056367A" w:rsidP="0056367A">
      <w:pPr>
        <w:rPr>
          <w:lang w:eastAsia="ja-JP"/>
        </w:rPr>
      </w:pPr>
    </w:p>
    <w:p w14:paraId="6D199534" w14:textId="77777777" w:rsidR="00D81955" w:rsidRDefault="00D81955" w:rsidP="00D81955">
      <w:pPr>
        <w:rPr>
          <w:lang w:eastAsia="ja-JP"/>
        </w:rPr>
      </w:pPr>
      <w:r>
        <w:rPr>
          <w:lang w:eastAsia="ja-JP"/>
        </w:rPr>
        <w:lastRenderedPageBreak/>
        <w:t xml:space="preserve">NOTE 1 </w:t>
      </w:r>
      <w:r>
        <w:rPr>
          <w:lang w:eastAsia="ja-JP"/>
        </w:rPr>
        <w:tab/>
      </w:r>
      <w:proofErr w:type="spellStart"/>
      <w:r>
        <w:rPr>
          <w:lang w:eastAsia="ja-JP"/>
        </w:rPr>
        <w:t>StatisticalSamples</w:t>
      </w:r>
      <w:proofErr w:type="spellEnd"/>
      <w:r>
        <w:rPr>
          <w:lang w:eastAsia="ja-JP"/>
        </w:rPr>
        <w:t xml:space="preserve"> usually apply to populations or other sets, of which certain subset may be of specific interest.</w:t>
      </w:r>
    </w:p>
    <w:p w14:paraId="1553798F" w14:textId="50ED3A03" w:rsidR="00D81955" w:rsidRDefault="00D81955" w:rsidP="00D81955">
      <w:pPr>
        <w:rPr>
          <w:lang w:eastAsia="ja-JP"/>
        </w:rPr>
      </w:pPr>
      <w:r>
        <w:rPr>
          <w:lang w:eastAsia="ja-JP"/>
        </w:rPr>
        <w:t>EXAMPLE</w:t>
      </w:r>
      <w:r>
        <w:rPr>
          <w:lang w:eastAsia="ja-JP"/>
        </w:rPr>
        <w:tab/>
        <w:t>The male or female subset of a population.</w:t>
      </w:r>
    </w:p>
    <w:p w14:paraId="37D75364" w14:textId="46665FD1" w:rsidR="00375F0D" w:rsidRDefault="00F024E9" w:rsidP="00F024E9">
      <w:pPr>
        <w:pStyle w:val="Heading3"/>
      </w:pPr>
      <w:r w:rsidRPr="00F024E9">
        <w:t>Attribute classification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959"/>
        <w:gridCol w:w="5812"/>
      </w:tblGrid>
      <w:tr w:rsidR="004312D8" w14:paraId="4D5CA269" w14:textId="77777777" w:rsidTr="004312D8">
        <w:tc>
          <w:tcPr>
            <w:tcW w:w="3959" w:type="dxa"/>
            <w:shd w:val="clear" w:color="auto" w:fill="auto"/>
            <w:tcMar>
              <w:top w:w="100" w:type="dxa"/>
              <w:left w:w="100" w:type="dxa"/>
              <w:bottom w:w="100" w:type="dxa"/>
              <w:right w:w="100" w:type="dxa"/>
            </w:tcMar>
          </w:tcPr>
          <w:p w14:paraId="1DAE4D6B" w14:textId="77777777" w:rsidR="004312D8" w:rsidRDefault="004312D8"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StatisticalSample</w:t>
            </w:r>
            <w:proofErr w:type="spellEnd"/>
            <w:r>
              <w:rPr>
                <w:sz w:val="20"/>
                <w:szCs w:val="20"/>
              </w:rPr>
              <w:t>/classification-</w:t>
            </w:r>
            <w:proofErr w:type="spellStart"/>
            <w:r>
              <w:rPr>
                <w:sz w:val="20"/>
                <w:szCs w:val="20"/>
              </w:rPr>
              <w:t>sem</w:t>
            </w:r>
            <w:proofErr w:type="spellEnd"/>
          </w:p>
        </w:tc>
        <w:tc>
          <w:tcPr>
            <w:tcW w:w="5812" w:type="dxa"/>
            <w:shd w:val="clear" w:color="auto" w:fill="auto"/>
            <w:tcMar>
              <w:top w:w="100" w:type="dxa"/>
              <w:left w:w="100" w:type="dxa"/>
              <w:bottom w:w="100" w:type="dxa"/>
              <w:right w:w="100" w:type="dxa"/>
            </w:tcMar>
          </w:tcPr>
          <w:p w14:paraId="42DCB9B1" w14:textId="77777777" w:rsidR="004312D8" w:rsidRDefault="004312D8" w:rsidP="007A1C65">
            <w:pPr>
              <w:widowControl w:val="0"/>
              <w:spacing w:line="240" w:lineRule="auto"/>
              <w:rPr>
                <w:sz w:val="20"/>
                <w:szCs w:val="20"/>
              </w:rPr>
            </w:pPr>
            <w:r>
              <w:rPr>
                <w:sz w:val="20"/>
                <w:szCs w:val="20"/>
              </w:rPr>
              <w:t xml:space="preserve">The </w:t>
            </w:r>
            <w:r>
              <w:rPr>
                <w:b/>
                <w:sz w:val="20"/>
                <w:szCs w:val="20"/>
              </w:rPr>
              <w:t xml:space="preserve">classification </w:t>
            </w:r>
            <w:r>
              <w:rPr>
                <w:sz w:val="20"/>
                <w:szCs w:val="20"/>
              </w:rPr>
              <w:t>describes a criterion by which the subset was defined.</w:t>
            </w:r>
          </w:p>
          <w:p w14:paraId="28CCA181" w14:textId="77777777" w:rsidR="004312D8" w:rsidRDefault="004312D8" w:rsidP="007A1C65">
            <w:pPr>
              <w:widowControl w:val="0"/>
              <w:spacing w:line="240" w:lineRule="auto"/>
              <w:rPr>
                <w:sz w:val="20"/>
                <w:szCs w:val="20"/>
              </w:rPr>
            </w:pPr>
            <w:r>
              <w:rPr>
                <w:sz w:val="20"/>
                <w:szCs w:val="20"/>
              </w:rPr>
              <w:t xml:space="preserve">If information pertaining to the subsetting criteria by which a </w:t>
            </w:r>
            <w:proofErr w:type="spellStart"/>
            <w:r>
              <w:rPr>
                <w:b/>
                <w:sz w:val="20"/>
                <w:szCs w:val="20"/>
              </w:rPr>
              <w:t>StatisticalSample</w:t>
            </w:r>
            <w:proofErr w:type="spellEnd"/>
            <w:r>
              <w:rPr>
                <w:b/>
                <w:sz w:val="20"/>
                <w:szCs w:val="20"/>
              </w:rPr>
              <w:t xml:space="preserve"> </w:t>
            </w:r>
            <w:r>
              <w:rPr>
                <w:sz w:val="20"/>
                <w:szCs w:val="20"/>
              </w:rPr>
              <w:t xml:space="preserve">has been defined is provided, the attribute </w:t>
            </w:r>
            <w:proofErr w:type="spellStart"/>
            <w:proofErr w:type="gramStart"/>
            <w:r>
              <w:rPr>
                <w:b/>
                <w:sz w:val="20"/>
                <w:szCs w:val="20"/>
              </w:rPr>
              <w:t>classification:StatisticalClassification</w:t>
            </w:r>
            <w:proofErr w:type="spellEnd"/>
            <w:proofErr w:type="gramEnd"/>
            <w:r>
              <w:rPr>
                <w:b/>
                <w:sz w:val="20"/>
                <w:szCs w:val="20"/>
              </w:rPr>
              <w:t xml:space="preserve"> </w:t>
            </w:r>
            <w:r>
              <w:rPr>
                <w:sz w:val="20"/>
                <w:szCs w:val="20"/>
              </w:rPr>
              <w:t>SHALL be used.</w:t>
            </w:r>
          </w:p>
        </w:tc>
      </w:tr>
    </w:tbl>
    <w:p w14:paraId="6076B19C" w14:textId="6E960A96" w:rsidR="00F024E9" w:rsidRDefault="00F024E9" w:rsidP="00F024E9">
      <w:pPr>
        <w:rPr>
          <w:lang w:eastAsia="ja-JP"/>
        </w:rPr>
      </w:pPr>
    </w:p>
    <w:p w14:paraId="0D211535" w14:textId="301C6C50" w:rsidR="0051369A" w:rsidRDefault="00661711" w:rsidP="00F024E9">
      <w:pPr>
        <w:rPr>
          <w:lang w:eastAsia="ja-JP"/>
        </w:rPr>
      </w:pPr>
      <w:r w:rsidRPr="00661711">
        <w:rPr>
          <w:lang w:eastAsia="ja-JP"/>
        </w:rPr>
        <w:t>NOTE</w:t>
      </w:r>
      <w:r w:rsidRPr="00661711">
        <w:rPr>
          <w:lang w:eastAsia="ja-JP"/>
        </w:rPr>
        <w:tab/>
      </w:r>
      <w:r w:rsidRPr="00661711">
        <w:rPr>
          <w:lang w:eastAsia="ja-JP"/>
        </w:rPr>
        <w:tab/>
        <w:t>The classification may be age, gender, etc., as appropriate for the set or population on which the subsetting is performed.</w:t>
      </w:r>
    </w:p>
    <w:p w14:paraId="4D740C75" w14:textId="0632C92D" w:rsidR="00283976" w:rsidRDefault="00860411" w:rsidP="00860411">
      <w:pPr>
        <w:pStyle w:val="Heading2"/>
      </w:pPr>
      <w:bookmarkStart w:id="415" w:name="_Toc72768919"/>
      <w:r w:rsidRPr="00860411">
        <w:t>Sampling</w:t>
      </w:r>
      <w:bookmarkEnd w:id="415"/>
    </w:p>
    <w:p w14:paraId="655C7DF1" w14:textId="622B65FC" w:rsidR="00860411" w:rsidRDefault="00860411" w:rsidP="00860411">
      <w:pPr>
        <w:pStyle w:val="Heading3"/>
      </w:pPr>
      <w:r w:rsidRPr="00860411">
        <w:t>Sampling Requirements Class</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161"/>
        <w:gridCol w:w="5161"/>
      </w:tblGrid>
      <w:tr w:rsidR="00A26465" w14:paraId="04781988" w14:textId="77777777" w:rsidTr="007A1C65">
        <w:tc>
          <w:tcPr>
            <w:tcW w:w="5161" w:type="dxa"/>
            <w:shd w:val="clear" w:color="auto" w:fill="auto"/>
            <w:tcMar>
              <w:top w:w="100" w:type="dxa"/>
              <w:left w:w="100" w:type="dxa"/>
              <w:bottom w:w="100" w:type="dxa"/>
              <w:right w:w="100" w:type="dxa"/>
            </w:tcMar>
          </w:tcPr>
          <w:p w14:paraId="486CA87A" w14:textId="77777777" w:rsidR="00A26465" w:rsidRDefault="00A26465" w:rsidP="007A1C65">
            <w:pPr>
              <w:widowControl w:val="0"/>
              <w:spacing w:line="240" w:lineRule="auto"/>
              <w:rPr>
                <w:b/>
                <w:sz w:val="20"/>
                <w:szCs w:val="20"/>
              </w:rPr>
            </w:pPr>
            <w:r>
              <w:rPr>
                <w:b/>
                <w:sz w:val="20"/>
                <w:szCs w:val="20"/>
              </w:rPr>
              <w:t>Requirements Class</w:t>
            </w:r>
          </w:p>
        </w:tc>
        <w:tc>
          <w:tcPr>
            <w:tcW w:w="5161" w:type="dxa"/>
            <w:shd w:val="clear" w:color="auto" w:fill="auto"/>
            <w:tcMar>
              <w:top w:w="100" w:type="dxa"/>
              <w:left w:w="100" w:type="dxa"/>
              <w:bottom w:w="100" w:type="dxa"/>
              <w:right w:w="100" w:type="dxa"/>
            </w:tcMar>
          </w:tcPr>
          <w:p w14:paraId="0B883C25" w14:textId="77777777" w:rsidR="00A26465" w:rsidRDefault="00A26465"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-basic/Sampling</w:t>
            </w:r>
          </w:p>
        </w:tc>
      </w:tr>
      <w:tr w:rsidR="00A26465" w14:paraId="3BDF21BB" w14:textId="77777777" w:rsidTr="007A1C65">
        <w:tc>
          <w:tcPr>
            <w:tcW w:w="5161" w:type="dxa"/>
            <w:shd w:val="clear" w:color="auto" w:fill="auto"/>
            <w:tcMar>
              <w:top w:w="100" w:type="dxa"/>
              <w:left w:w="100" w:type="dxa"/>
              <w:bottom w:w="100" w:type="dxa"/>
              <w:right w:w="100" w:type="dxa"/>
            </w:tcMar>
          </w:tcPr>
          <w:p w14:paraId="0E7831D4" w14:textId="77777777" w:rsidR="00A26465" w:rsidRDefault="00A26465" w:rsidP="007A1C65">
            <w:pPr>
              <w:widowControl w:val="0"/>
              <w:spacing w:line="240" w:lineRule="auto"/>
              <w:rPr>
                <w:sz w:val="20"/>
                <w:szCs w:val="20"/>
              </w:rPr>
            </w:pPr>
            <w:r>
              <w:rPr>
                <w:sz w:val="20"/>
                <w:szCs w:val="20"/>
              </w:rPr>
              <w:t>Target type</w:t>
            </w:r>
          </w:p>
        </w:tc>
        <w:tc>
          <w:tcPr>
            <w:tcW w:w="5161" w:type="dxa"/>
            <w:shd w:val="clear" w:color="auto" w:fill="auto"/>
            <w:tcMar>
              <w:top w:w="100" w:type="dxa"/>
              <w:left w:w="100" w:type="dxa"/>
              <w:bottom w:w="100" w:type="dxa"/>
              <w:right w:w="100" w:type="dxa"/>
            </w:tcMar>
          </w:tcPr>
          <w:p w14:paraId="341C4711" w14:textId="77777777" w:rsidR="00A26465" w:rsidRDefault="00A26465" w:rsidP="007A1C65">
            <w:pPr>
              <w:widowControl w:val="0"/>
              <w:spacing w:line="240" w:lineRule="auto"/>
              <w:rPr>
                <w:sz w:val="20"/>
                <w:szCs w:val="20"/>
              </w:rPr>
            </w:pPr>
            <w:r>
              <w:rPr>
                <w:sz w:val="20"/>
                <w:szCs w:val="20"/>
              </w:rPr>
              <w:t>Logical model</w:t>
            </w:r>
          </w:p>
        </w:tc>
      </w:tr>
      <w:tr w:rsidR="00A26465" w14:paraId="55506763" w14:textId="77777777" w:rsidTr="007A1C65">
        <w:tc>
          <w:tcPr>
            <w:tcW w:w="5161" w:type="dxa"/>
            <w:shd w:val="clear" w:color="auto" w:fill="auto"/>
            <w:tcMar>
              <w:top w:w="100" w:type="dxa"/>
              <w:left w:w="100" w:type="dxa"/>
              <w:bottom w:w="100" w:type="dxa"/>
              <w:right w:w="100" w:type="dxa"/>
            </w:tcMar>
          </w:tcPr>
          <w:p w14:paraId="7A1DD281" w14:textId="77777777" w:rsidR="00A26465" w:rsidRDefault="00A26465" w:rsidP="007A1C65">
            <w:pPr>
              <w:widowControl w:val="0"/>
              <w:spacing w:line="240" w:lineRule="auto"/>
              <w:rPr>
                <w:sz w:val="20"/>
                <w:szCs w:val="20"/>
              </w:rPr>
            </w:pPr>
            <w:r>
              <w:rPr>
                <w:sz w:val="20"/>
                <w:szCs w:val="20"/>
              </w:rPr>
              <w:t>Name</w:t>
            </w:r>
          </w:p>
        </w:tc>
        <w:tc>
          <w:tcPr>
            <w:tcW w:w="5161" w:type="dxa"/>
            <w:shd w:val="clear" w:color="auto" w:fill="auto"/>
            <w:tcMar>
              <w:top w:w="100" w:type="dxa"/>
              <w:left w:w="100" w:type="dxa"/>
              <w:bottom w:w="100" w:type="dxa"/>
              <w:right w:w="100" w:type="dxa"/>
            </w:tcMar>
          </w:tcPr>
          <w:p w14:paraId="65219B51" w14:textId="77777777" w:rsidR="00A26465" w:rsidRDefault="00A26465" w:rsidP="007A1C65">
            <w:pPr>
              <w:widowControl w:val="0"/>
              <w:spacing w:line="240" w:lineRule="auto"/>
              <w:rPr>
                <w:sz w:val="20"/>
                <w:szCs w:val="20"/>
              </w:rPr>
            </w:pPr>
            <w:r>
              <w:rPr>
                <w:sz w:val="20"/>
                <w:szCs w:val="20"/>
              </w:rPr>
              <w:t>Basic Samples - Sampling</w:t>
            </w:r>
          </w:p>
        </w:tc>
      </w:tr>
      <w:tr w:rsidR="00A26465" w14:paraId="72494254" w14:textId="77777777" w:rsidTr="007A1C65">
        <w:tc>
          <w:tcPr>
            <w:tcW w:w="5161" w:type="dxa"/>
            <w:shd w:val="clear" w:color="auto" w:fill="auto"/>
            <w:tcMar>
              <w:top w:w="100" w:type="dxa"/>
              <w:left w:w="100" w:type="dxa"/>
              <w:bottom w:w="100" w:type="dxa"/>
              <w:right w:w="100" w:type="dxa"/>
            </w:tcMar>
          </w:tcPr>
          <w:p w14:paraId="089B2F90" w14:textId="77777777" w:rsidR="00A26465" w:rsidRDefault="00A26465" w:rsidP="007A1C65">
            <w:pPr>
              <w:widowControl w:val="0"/>
              <w:spacing w:line="240" w:lineRule="auto"/>
              <w:rPr>
                <w:sz w:val="20"/>
                <w:szCs w:val="20"/>
              </w:rPr>
            </w:pPr>
            <w:r>
              <w:rPr>
                <w:sz w:val="20"/>
                <w:szCs w:val="20"/>
              </w:rPr>
              <w:t>Dependency</w:t>
            </w:r>
          </w:p>
        </w:tc>
        <w:tc>
          <w:tcPr>
            <w:tcW w:w="5161" w:type="dxa"/>
            <w:shd w:val="clear" w:color="auto" w:fill="auto"/>
            <w:tcMar>
              <w:top w:w="100" w:type="dxa"/>
              <w:left w:w="100" w:type="dxa"/>
              <w:bottom w:w="100" w:type="dxa"/>
              <w:right w:w="100" w:type="dxa"/>
            </w:tcMar>
          </w:tcPr>
          <w:p w14:paraId="447C5EAF" w14:textId="77777777" w:rsidR="00A26465" w:rsidRDefault="00A26465" w:rsidP="007A1C65">
            <w:pPr>
              <w:widowControl w:val="0"/>
              <w:spacing w:line="240" w:lineRule="auto"/>
              <w:rPr>
                <w:sz w:val="20"/>
                <w:szCs w:val="20"/>
              </w:rPr>
            </w:pPr>
            <w:r>
              <w:rPr>
                <w:sz w:val="20"/>
                <w:szCs w:val="20"/>
              </w:rPr>
              <w:t>ISO 19103:2015 Geographic information – Conceptual schema language, UML2 conformance class</w:t>
            </w:r>
          </w:p>
        </w:tc>
      </w:tr>
      <w:tr w:rsidR="00A26465" w14:paraId="195052BF" w14:textId="77777777" w:rsidTr="007A1C65">
        <w:tc>
          <w:tcPr>
            <w:tcW w:w="5161" w:type="dxa"/>
            <w:shd w:val="clear" w:color="auto" w:fill="auto"/>
            <w:tcMar>
              <w:top w:w="100" w:type="dxa"/>
              <w:left w:w="100" w:type="dxa"/>
              <w:bottom w:w="100" w:type="dxa"/>
              <w:right w:w="100" w:type="dxa"/>
            </w:tcMar>
          </w:tcPr>
          <w:p w14:paraId="7F8279C9" w14:textId="77777777" w:rsidR="00A26465" w:rsidRDefault="00A26465" w:rsidP="007A1C65">
            <w:pPr>
              <w:widowControl w:val="0"/>
              <w:spacing w:line="240" w:lineRule="auto"/>
              <w:rPr>
                <w:sz w:val="20"/>
                <w:szCs w:val="20"/>
              </w:rPr>
            </w:pPr>
            <w:r>
              <w:rPr>
                <w:sz w:val="20"/>
                <w:szCs w:val="20"/>
              </w:rPr>
              <w:t>Dependency</w:t>
            </w:r>
          </w:p>
        </w:tc>
        <w:tc>
          <w:tcPr>
            <w:tcW w:w="5161" w:type="dxa"/>
            <w:shd w:val="clear" w:color="auto" w:fill="auto"/>
            <w:tcMar>
              <w:top w:w="100" w:type="dxa"/>
              <w:left w:w="100" w:type="dxa"/>
              <w:bottom w:w="100" w:type="dxa"/>
              <w:right w:w="100" w:type="dxa"/>
            </w:tcMar>
          </w:tcPr>
          <w:p w14:paraId="4B871C2A" w14:textId="77777777" w:rsidR="00A26465" w:rsidRDefault="00A26465" w:rsidP="007A1C65">
            <w:pPr>
              <w:widowControl w:val="0"/>
              <w:spacing w:line="240" w:lineRule="auto"/>
              <w:rPr>
                <w:sz w:val="20"/>
                <w:szCs w:val="20"/>
              </w:rPr>
            </w:pPr>
            <w:r>
              <w:rPr>
                <w:sz w:val="20"/>
                <w:szCs w:val="20"/>
              </w:rPr>
              <w:t xml:space="preserve">Unified </w:t>
            </w:r>
            <w:proofErr w:type="spellStart"/>
            <w:r>
              <w:rPr>
                <w:sz w:val="20"/>
                <w:szCs w:val="20"/>
              </w:rPr>
              <w:t>Modeling</w:t>
            </w:r>
            <w:proofErr w:type="spellEnd"/>
            <w:r>
              <w:rPr>
                <w:sz w:val="20"/>
                <w:szCs w:val="20"/>
              </w:rPr>
              <w:t xml:space="preserve"> Language (UML). Version 2.3. May 2010</w:t>
            </w:r>
          </w:p>
        </w:tc>
      </w:tr>
      <w:tr w:rsidR="00A26465" w14:paraId="60443D8C" w14:textId="77777777" w:rsidTr="007A1C65">
        <w:tc>
          <w:tcPr>
            <w:tcW w:w="5161" w:type="dxa"/>
            <w:shd w:val="clear" w:color="auto" w:fill="auto"/>
            <w:tcMar>
              <w:top w:w="100" w:type="dxa"/>
              <w:left w:w="100" w:type="dxa"/>
              <w:bottom w:w="100" w:type="dxa"/>
              <w:right w:w="100" w:type="dxa"/>
            </w:tcMar>
          </w:tcPr>
          <w:p w14:paraId="39833AE9" w14:textId="77777777" w:rsidR="00A26465" w:rsidRDefault="00A26465" w:rsidP="007A1C65">
            <w:pPr>
              <w:widowControl w:val="0"/>
              <w:spacing w:line="240" w:lineRule="auto"/>
              <w:rPr>
                <w:sz w:val="20"/>
                <w:szCs w:val="20"/>
              </w:rPr>
            </w:pPr>
            <w:r>
              <w:rPr>
                <w:sz w:val="20"/>
                <w:szCs w:val="20"/>
              </w:rPr>
              <w:t>Imports</w:t>
            </w:r>
          </w:p>
        </w:tc>
        <w:tc>
          <w:tcPr>
            <w:tcW w:w="5161" w:type="dxa"/>
            <w:shd w:val="clear" w:color="auto" w:fill="auto"/>
            <w:tcMar>
              <w:top w:w="100" w:type="dxa"/>
              <w:left w:w="100" w:type="dxa"/>
              <w:bottom w:w="100" w:type="dxa"/>
              <w:right w:w="100" w:type="dxa"/>
            </w:tcMar>
          </w:tcPr>
          <w:p w14:paraId="7A77C818" w14:textId="77777777" w:rsidR="00A26465" w:rsidRDefault="00A26465"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AbstractSampling</w:t>
            </w:r>
            <w:proofErr w:type="spellEnd"/>
          </w:p>
        </w:tc>
      </w:tr>
    </w:tbl>
    <w:p w14:paraId="35F46AC9" w14:textId="64E19ADD" w:rsidR="00860411" w:rsidRDefault="00860411" w:rsidP="00860411">
      <w:pPr>
        <w:rPr>
          <w:lang w:eastAsia="ja-JP"/>
        </w:rPr>
      </w:pPr>
    </w:p>
    <w:p w14:paraId="578F825A" w14:textId="77777777" w:rsidR="00AC0861" w:rsidRDefault="00AC0861" w:rsidP="00AC0861">
      <w:pPr>
        <w:keepNext/>
      </w:pPr>
      <w:r>
        <w:rPr>
          <w:noProof/>
          <w:lang w:val="fr-FR" w:eastAsia="fr-FR"/>
        </w:rPr>
        <w:lastRenderedPageBreak/>
        <w:drawing>
          <wp:inline distT="0" distB="0" distL="0" distR="0" wp14:anchorId="7892A0B2" wp14:editId="06368DA5">
            <wp:extent cx="6191885" cy="2573020"/>
            <wp:effectExtent l="0" t="0" r="5715" b="5080"/>
            <wp:docPr id="79" name="Graphic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Graphic 79"/>
                    <pic:cNvPicPr/>
                  </pic:nvPicPr>
                  <pic:blipFill>
                    <a:blip r:embed="rId161" cstate="print">
                      <a:extLst>
                        <a:ext uri="{28A0092B-C50C-407E-A947-70E740481C1C}">
                          <a14:useLocalDpi xmlns:a14="http://schemas.microsoft.com/office/drawing/2010/main"/>
                        </a:ext>
                        <a:ext uri="{96DAC541-7B7A-43D3-8B79-37D633B846F1}">
                          <asvg:svgBlip xmlns:asvg="http://schemas.microsoft.com/office/drawing/2016/SVG/main" r:embed="rId162"/>
                        </a:ext>
                      </a:extLst>
                    </a:blip>
                    <a:stretch>
                      <a:fillRect/>
                    </a:stretch>
                  </pic:blipFill>
                  <pic:spPr>
                    <a:xfrm>
                      <a:off x="0" y="0"/>
                      <a:ext cx="6191885" cy="2573020"/>
                    </a:xfrm>
                    <a:prstGeom prst="rect">
                      <a:avLst/>
                    </a:prstGeom>
                  </pic:spPr>
                </pic:pic>
              </a:graphicData>
            </a:graphic>
          </wp:inline>
        </w:drawing>
      </w:r>
    </w:p>
    <w:p w14:paraId="3DFF083F" w14:textId="00271387" w:rsidR="00A26465" w:rsidRDefault="00AC0861" w:rsidP="00AC0861">
      <w:pPr>
        <w:jc w:val="center"/>
        <w:rPr>
          <w:b/>
          <w:bCs/>
          <w:sz w:val="20"/>
          <w:szCs w:val="20"/>
        </w:rPr>
      </w:pPr>
      <w:r w:rsidRPr="00AC0861">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76</w:t>
      </w:r>
      <w:r w:rsidR="00D471BA">
        <w:rPr>
          <w:b/>
          <w:bCs/>
          <w:sz w:val="20"/>
          <w:szCs w:val="20"/>
        </w:rPr>
        <w:fldChar w:fldCharType="end"/>
      </w:r>
      <w:r w:rsidRPr="00AC0861">
        <w:rPr>
          <w:b/>
          <w:bCs/>
          <w:sz w:val="20"/>
          <w:szCs w:val="20"/>
        </w:rPr>
        <w:t xml:space="preserve"> — (Informative) Included direct and indirect requirements and recommendations of the Basic Samples — Sampling requirements class.</w:t>
      </w:r>
    </w:p>
    <w:p w14:paraId="4B74581F" w14:textId="77777777" w:rsidR="00BC4B72" w:rsidRDefault="00BC4B72" w:rsidP="00BC4B72">
      <w:pPr>
        <w:keepNext/>
      </w:pPr>
      <w:r>
        <w:rPr>
          <w:noProof/>
          <w:lang w:val="fr-FR" w:eastAsia="fr-FR"/>
        </w:rPr>
        <w:drawing>
          <wp:inline distT="0" distB="0" distL="0" distR="0" wp14:anchorId="383BE692" wp14:editId="42682FAF">
            <wp:extent cx="6191885" cy="3877837"/>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163">
                      <a:extLst>
                        <a:ext uri="{28A0092B-C50C-407E-A947-70E740481C1C}">
                          <a14:useLocalDpi xmlns:a14="http://schemas.microsoft.com/office/drawing/2010/main" val="0"/>
                        </a:ext>
                      </a:extLst>
                    </a:blip>
                    <a:stretch>
                      <a:fillRect/>
                    </a:stretch>
                  </pic:blipFill>
                  <pic:spPr>
                    <a:xfrm>
                      <a:off x="0" y="0"/>
                      <a:ext cx="6191885" cy="3877837"/>
                    </a:xfrm>
                    <a:prstGeom prst="rect">
                      <a:avLst/>
                    </a:prstGeom>
                  </pic:spPr>
                </pic:pic>
              </a:graphicData>
            </a:graphic>
          </wp:inline>
        </w:drawing>
      </w:r>
    </w:p>
    <w:p w14:paraId="33262584" w14:textId="64D981B0" w:rsidR="00AC0861" w:rsidRDefault="00BC4B72" w:rsidP="00BC4B72">
      <w:pPr>
        <w:jc w:val="center"/>
        <w:rPr>
          <w:b/>
          <w:bCs/>
          <w:sz w:val="20"/>
          <w:szCs w:val="20"/>
        </w:rPr>
      </w:pPr>
      <w:r w:rsidRPr="00BC4B72">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77</w:t>
      </w:r>
      <w:r w:rsidR="00D471BA">
        <w:rPr>
          <w:b/>
          <w:bCs/>
          <w:sz w:val="20"/>
          <w:szCs w:val="20"/>
        </w:rPr>
        <w:fldChar w:fldCharType="end"/>
      </w:r>
      <w:r w:rsidRPr="00BC4B72">
        <w:rPr>
          <w:b/>
          <w:bCs/>
          <w:sz w:val="20"/>
          <w:szCs w:val="20"/>
        </w:rPr>
        <w:t xml:space="preserve"> — Context diagram for Basic Samples — Sampling.</w:t>
      </w:r>
    </w:p>
    <w:p w14:paraId="65B87CE2" w14:textId="0B05C5A7" w:rsidR="00BC4B72" w:rsidRDefault="00D07D75" w:rsidP="00D07D75">
      <w:pPr>
        <w:pStyle w:val="Heading2"/>
      </w:pPr>
      <w:bookmarkStart w:id="416" w:name="_Toc72768920"/>
      <w:r w:rsidRPr="00D07D75">
        <w:t>Sampler</w:t>
      </w:r>
      <w:bookmarkEnd w:id="416"/>
    </w:p>
    <w:p w14:paraId="777C619E" w14:textId="35D7958D" w:rsidR="00D07D75" w:rsidRDefault="00D07D75" w:rsidP="00D07D75">
      <w:pPr>
        <w:pStyle w:val="Heading3"/>
      </w:pPr>
      <w:r w:rsidRPr="00D07D75">
        <w:t>Sampler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7513"/>
      </w:tblGrid>
      <w:tr w:rsidR="00D07D75" w14:paraId="3D58E732" w14:textId="77777777" w:rsidTr="00D07D75">
        <w:tc>
          <w:tcPr>
            <w:tcW w:w="2258" w:type="dxa"/>
            <w:shd w:val="clear" w:color="auto" w:fill="auto"/>
            <w:tcMar>
              <w:top w:w="100" w:type="dxa"/>
              <w:left w:w="100" w:type="dxa"/>
              <w:bottom w:w="100" w:type="dxa"/>
              <w:right w:w="100" w:type="dxa"/>
            </w:tcMar>
          </w:tcPr>
          <w:p w14:paraId="075E9749" w14:textId="77777777" w:rsidR="00D07D75" w:rsidRDefault="00D07D75" w:rsidP="007A1C65">
            <w:pPr>
              <w:widowControl w:val="0"/>
              <w:spacing w:line="240" w:lineRule="auto"/>
              <w:rPr>
                <w:b/>
                <w:sz w:val="20"/>
                <w:szCs w:val="20"/>
              </w:rPr>
            </w:pPr>
            <w:r>
              <w:rPr>
                <w:b/>
                <w:sz w:val="20"/>
                <w:szCs w:val="20"/>
              </w:rPr>
              <w:t>Requirements Class</w:t>
            </w:r>
          </w:p>
        </w:tc>
        <w:tc>
          <w:tcPr>
            <w:tcW w:w="7513" w:type="dxa"/>
            <w:shd w:val="clear" w:color="auto" w:fill="auto"/>
            <w:tcMar>
              <w:top w:w="100" w:type="dxa"/>
              <w:left w:w="100" w:type="dxa"/>
              <w:bottom w:w="100" w:type="dxa"/>
              <w:right w:w="100" w:type="dxa"/>
            </w:tcMar>
          </w:tcPr>
          <w:p w14:paraId="52DE831E" w14:textId="77777777" w:rsidR="00D07D75" w:rsidRDefault="00D07D75"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-basic/Sampler</w:t>
            </w:r>
          </w:p>
        </w:tc>
      </w:tr>
      <w:tr w:rsidR="00D07D75" w14:paraId="0100DB2E" w14:textId="77777777" w:rsidTr="00D07D75">
        <w:tc>
          <w:tcPr>
            <w:tcW w:w="2258" w:type="dxa"/>
            <w:shd w:val="clear" w:color="auto" w:fill="auto"/>
            <w:tcMar>
              <w:top w:w="100" w:type="dxa"/>
              <w:left w:w="100" w:type="dxa"/>
              <w:bottom w:w="100" w:type="dxa"/>
              <w:right w:w="100" w:type="dxa"/>
            </w:tcMar>
          </w:tcPr>
          <w:p w14:paraId="16AA4614" w14:textId="77777777" w:rsidR="00D07D75" w:rsidRDefault="00D07D75" w:rsidP="007A1C65">
            <w:pPr>
              <w:widowControl w:val="0"/>
              <w:spacing w:line="240" w:lineRule="auto"/>
              <w:rPr>
                <w:sz w:val="20"/>
                <w:szCs w:val="20"/>
              </w:rPr>
            </w:pPr>
            <w:r>
              <w:rPr>
                <w:sz w:val="20"/>
                <w:szCs w:val="20"/>
              </w:rPr>
              <w:lastRenderedPageBreak/>
              <w:t>Target type</w:t>
            </w:r>
          </w:p>
        </w:tc>
        <w:tc>
          <w:tcPr>
            <w:tcW w:w="7513" w:type="dxa"/>
            <w:shd w:val="clear" w:color="auto" w:fill="auto"/>
            <w:tcMar>
              <w:top w:w="100" w:type="dxa"/>
              <w:left w:w="100" w:type="dxa"/>
              <w:bottom w:w="100" w:type="dxa"/>
              <w:right w:w="100" w:type="dxa"/>
            </w:tcMar>
          </w:tcPr>
          <w:p w14:paraId="1D4F29BC" w14:textId="77777777" w:rsidR="00D07D75" w:rsidRDefault="00D07D75" w:rsidP="007A1C65">
            <w:pPr>
              <w:widowControl w:val="0"/>
              <w:spacing w:line="240" w:lineRule="auto"/>
              <w:rPr>
                <w:sz w:val="20"/>
                <w:szCs w:val="20"/>
              </w:rPr>
            </w:pPr>
            <w:r>
              <w:rPr>
                <w:sz w:val="20"/>
                <w:szCs w:val="20"/>
              </w:rPr>
              <w:t>Logical model</w:t>
            </w:r>
          </w:p>
        </w:tc>
      </w:tr>
      <w:tr w:rsidR="00D07D75" w14:paraId="463F7B99" w14:textId="77777777" w:rsidTr="00D07D75">
        <w:tc>
          <w:tcPr>
            <w:tcW w:w="2258" w:type="dxa"/>
            <w:shd w:val="clear" w:color="auto" w:fill="auto"/>
            <w:tcMar>
              <w:top w:w="100" w:type="dxa"/>
              <w:left w:w="100" w:type="dxa"/>
              <w:bottom w:w="100" w:type="dxa"/>
              <w:right w:w="100" w:type="dxa"/>
            </w:tcMar>
          </w:tcPr>
          <w:p w14:paraId="18E52AF0" w14:textId="77777777" w:rsidR="00D07D75" w:rsidRDefault="00D07D75" w:rsidP="007A1C65">
            <w:pPr>
              <w:widowControl w:val="0"/>
              <w:spacing w:line="240" w:lineRule="auto"/>
              <w:rPr>
                <w:sz w:val="20"/>
                <w:szCs w:val="20"/>
              </w:rPr>
            </w:pPr>
            <w:r>
              <w:rPr>
                <w:sz w:val="20"/>
                <w:szCs w:val="20"/>
              </w:rPr>
              <w:t>Name</w:t>
            </w:r>
          </w:p>
        </w:tc>
        <w:tc>
          <w:tcPr>
            <w:tcW w:w="7513" w:type="dxa"/>
            <w:shd w:val="clear" w:color="auto" w:fill="auto"/>
            <w:tcMar>
              <w:top w:w="100" w:type="dxa"/>
              <w:left w:w="100" w:type="dxa"/>
              <w:bottom w:w="100" w:type="dxa"/>
              <w:right w:w="100" w:type="dxa"/>
            </w:tcMar>
          </w:tcPr>
          <w:p w14:paraId="2AACE7A5" w14:textId="77777777" w:rsidR="00D07D75" w:rsidRDefault="00D07D75" w:rsidP="007A1C65">
            <w:pPr>
              <w:widowControl w:val="0"/>
              <w:spacing w:line="240" w:lineRule="auto"/>
              <w:rPr>
                <w:sz w:val="20"/>
                <w:szCs w:val="20"/>
              </w:rPr>
            </w:pPr>
            <w:r>
              <w:rPr>
                <w:sz w:val="20"/>
                <w:szCs w:val="20"/>
              </w:rPr>
              <w:t>Basic Samples - Sampler</w:t>
            </w:r>
          </w:p>
        </w:tc>
      </w:tr>
      <w:tr w:rsidR="00D07D75" w14:paraId="632234F4" w14:textId="77777777" w:rsidTr="00D07D75">
        <w:tc>
          <w:tcPr>
            <w:tcW w:w="2258" w:type="dxa"/>
            <w:shd w:val="clear" w:color="auto" w:fill="auto"/>
            <w:tcMar>
              <w:top w:w="100" w:type="dxa"/>
              <w:left w:w="100" w:type="dxa"/>
              <w:bottom w:w="100" w:type="dxa"/>
              <w:right w:w="100" w:type="dxa"/>
            </w:tcMar>
          </w:tcPr>
          <w:p w14:paraId="0C7565D4" w14:textId="77777777" w:rsidR="00D07D75" w:rsidRDefault="00D07D75" w:rsidP="007A1C65">
            <w:pPr>
              <w:widowControl w:val="0"/>
              <w:spacing w:line="240" w:lineRule="auto"/>
              <w:rPr>
                <w:sz w:val="20"/>
                <w:szCs w:val="20"/>
              </w:rPr>
            </w:pPr>
            <w:r>
              <w:rPr>
                <w:sz w:val="20"/>
                <w:szCs w:val="20"/>
              </w:rPr>
              <w:t>Dependency</w:t>
            </w:r>
          </w:p>
        </w:tc>
        <w:tc>
          <w:tcPr>
            <w:tcW w:w="7513" w:type="dxa"/>
            <w:shd w:val="clear" w:color="auto" w:fill="auto"/>
            <w:tcMar>
              <w:top w:w="100" w:type="dxa"/>
              <w:left w:w="100" w:type="dxa"/>
              <w:bottom w:w="100" w:type="dxa"/>
              <w:right w:w="100" w:type="dxa"/>
            </w:tcMar>
          </w:tcPr>
          <w:p w14:paraId="0ED02B85" w14:textId="77777777" w:rsidR="00D07D75" w:rsidRDefault="00D07D75" w:rsidP="007A1C65">
            <w:pPr>
              <w:widowControl w:val="0"/>
              <w:spacing w:line="240" w:lineRule="auto"/>
              <w:rPr>
                <w:sz w:val="20"/>
                <w:szCs w:val="20"/>
              </w:rPr>
            </w:pPr>
            <w:r>
              <w:rPr>
                <w:sz w:val="20"/>
                <w:szCs w:val="20"/>
              </w:rPr>
              <w:t>ISO 19103:2015 Geographic information – Conceptual schema language, UML2 conformance class</w:t>
            </w:r>
          </w:p>
        </w:tc>
      </w:tr>
      <w:tr w:rsidR="00D07D75" w14:paraId="6AAE9787" w14:textId="77777777" w:rsidTr="00D07D75">
        <w:tc>
          <w:tcPr>
            <w:tcW w:w="2258" w:type="dxa"/>
            <w:shd w:val="clear" w:color="auto" w:fill="auto"/>
            <w:tcMar>
              <w:top w:w="100" w:type="dxa"/>
              <w:left w:w="100" w:type="dxa"/>
              <w:bottom w:w="100" w:type="dxa"/>
              <w:right w:w="100" w:type="dxa"/>
            </w:tcMar>
          </w:tcPr>
          <w:p w14:paraId="325651DA" w14:textId="77777777" w:rsidR="00D07D75" w:rsidRDefault="00D07D75" w:rsidP="007A1C65">
            <w:pPr>
              <w:widowControl w:val="0"/>
              <w:spacing w:line="240" w:lineRule="auto"/>
              <w:rPr>
                <w:sz w:val="20"/>
                <w:szCs w:val="20"/>
              </w:rPr>
            </w:pPr>
            <w:r>
              <w:rPr>
                <w:sz w:val="20"/>
                <w:szCs w:val="20"/>
              </w:rPr>
              <w:t>Imports</w:t>
            </w:r>
          </w:p>
        </w:tc>
        <w:tc>
          <w:tcPr>
            <w:tcW w:w="7513" w:type="dxa"/>
            <w:shd w:val="clear" w:color="auto" w:fill="auto"/>
            <w:tcMar>
              <w:top w:w="100" w:type="dxa"/>
              <w:left w:w="100" w:type="dxa"/>
              <w:bottom w:w="100" w:type="dxa"/>
              <w:right w:w="100" w:type="dxa"/>
            </w:tcMar>
          </w:tcPr>
          <w:p w14:paraId="348EF089" w14:textId="77777777" w:rsidR="00D07D75" w:rsidRDefault="00D07D75"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-core/</w:t>
            </w:r>
            <w:proofErr w:type="spellStart"/>
            <w:r>
              <w:rPr>
                <w:sz w:val="20"/>
                <w:szCs w:val="20"/>
              </w:rPr>
              <w:t>AbstractSampler</w:t>
            </w:r>
            <w:proofErr w:type="spellEnd"/>
          </w:p>
        </w:tc>
      </w:tr>
    </w:tbl>
    <w:p w14:paraId="2A911A44" w14:textId="05DD35A8" w:rsidR="00D07D75" w:rsidRDefault="00D07D75" w:rsidP="00D07D75">
      <w:pPr>
        <w:rPr>
          <w:lang w:eastAsia="ja-JP"/>
        </w:rPr>
      </w:pPr>
    </w:p>
    <w:p w14:paraId="349970E5" w14:textId="77777777" w:rsidR="0022406E" w:rsidRDefault="0022406E" w:rsidP="0022406E">
      <w:pPr>
        <w:keepNext/>
      </w:pPr>
      <w:r>
        <w:rPr>
          <w:noProof/>
          <w:lang w:val="fr-FR" w:eastAsia="fr-FR"/>
        </w:rPr>
        <w:drawing>
          <wp:inline distT="0" distB="0" distL="0" distR="0" wp14:anchorId="5D25B469" wp14:editId="3392E222">
            <wp:extent cx="6191885" cy="1029970"/>
            <wp:effectExtent l="0" t="0" r="5715" b="0"/>
            <wp:docPr id="82" name="Graphic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Graphic 82"/>
                    <pic:cNvPicPr/>
                  </pic:nvPicPr>
                  <pic:blipFill>
                    <a:blip r:embed="rId164" cstate="print">
                      <a:extLst>
                        <a:ext uri="{28A0092B-C50C-407E-A947-70E740481C1C}">
                          <a14:useLocalDpi xmlns:a14="http://schemas.microsoft.com/office/drawing/2010/main"/>
                        </a:ext>
                        <a:ext uri="{96DAC541-7B7A-43D3-8B79-37D633B846F1}">
                          <asvg:svgBlip xmlns:asvg="http://schemas.microsoft.com/office/drawing/2016/SVG/main" r:embed="rId165"/>
                        </a:ext>
                      </a:extLst>
                    </a:blip>
                    <a:stretch>
                      <a:fillRect/>
                    </a:stretch>
                  </pic:blipFill>
                  <pic:spPr>
                    <a:xfrm>
                      <a:off x="0" y="0"/>
                      <a:ext cx="6191885" cy="1029970"/>
                    </a:xfrm>
                    <a:prstGeom prst="rect">
                      <a:avLst/>
                    </a:prstGeom>
                  </pic:spPr>
                </pic:pic>
              </a:graphicData>
            </a:graphic>
          </wp:inline>
        </w:drawing>
      </w:r>
    </w:p>
    <w:p w14:paraId="12602F5F" w14:textId="28EA5D09" w:rsidR="00D07D75" w:rsidRDefault="0022406E" w:rsidP="0022406E">
      <w:pPr>
        <w:jc w:val="center"/>
        <w:rPr>
          <w:b/>
          <w:bCs/>
          <w:sz w:val="20"/>
          <w:szCs w:val="20"/>
        </w:rPr>
      </w:pPr>
      <w:r w:rsidRPr="0022406E">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78</w:t>
      </w:r>
      <w:r w:rsidR="00D471BA">
        <w:rPr>
          <w:b/>
          <w:bCs/>
          <w:sz w:val="20"/>
          <w:szCs w:val="20"/>
        </w:rPr>
        <w:fldChar w:fldCharType="end"/>
      </w:r>
      <w:r w:rsidRPr="0022406E">
        <w:rPr>
          <w:b/>
          <w:bCs/>
          <w:sz w:val="20"/>
          <w:szCs w:val="20"/>
        </w:rPr>
        <w:t xml:space="preserve"> — (Informative) Included direct and indirect requirements and recommendations of the Basic Samples — Sampler requirements class.</w:t>
      </w:r>
    </w:p>
    <w:p w14:paraId="45E3E9BF" w14:textId="77777777" w:rsidR="00CC5129" w:rsidRDefault="00CC5129" w:rsidP="00CC5129">
      <w:pPr>
        <w:keepNext/>
      </w:pPr>
      <w:r>
        <w:rPr>
          <w:noProof/>
          <w:lang w:val="fr-FR" w:eastAsia="fr-FR"/>
        </w:rPr>
        <w:drawing>
          <wp:inline distT="0" distB="0" distL="0" distR="0" wp14:anchorId="6254507C" wp14:editId="5780505A">
            <wp:extent cx="6191885" cy="3869928"/>
            <wp:effectExtent l="0" t="0" r="5715" b="381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166">
                      <a:extLst>
                        <a:ext uri="{28A0092B-C50C-407E-A947-70E740481C1C}">
                          <a14:useLocalDpi xmlns:a14="http://schemas.microsoft.com/office/drawing/2010/main" val="0"/>
                        </a:ext>
                      </a:extLst>
                    </a:blip>
                    <a:stretch>
                      <a:fillRect/>
                    </a:stretch>
                  </pic:blipFill>
                  <pic:spPr>
                    <a:xfrm>
                      <a:off x="0" y="0"/>
                      <a:ext cx="6191885" cy="3869928"/>
                    </a:xfrm>
                    <a:prstGeom prst="rect">
                      <a:avLst/>
                    </a:prstGeom>
                  </pic:spPr>
                </pic:pic>
              </a:graphicData>
            </a:graphic>
          </wp:inline>
        </w:drawing>
      </w:r>
    </w:p>
    <w:p w14:paraId="1E64DAEC" w14:textId="01224751" w:rsidR="0022406E" w:rsidRDefault="00CC5129" w:rsidP="00CC5129">
      <w:pPr>
        <w:jc w:val="center"/>
        <w:rPr>
          <w:b/>
          <w:bCs/>
          <w:sz w:val="20"/>
          <w:szCs w:val="20"/>
        </w:rPr>
      </w:pPr>
      <w:r w:rsidRPr="00CC5129">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79</w:t>
      </w:r>
      <w:r w:rsidR="00D471BA">
        <w:rPr>
          <w:b/>
          <w:bCs/>
          <w:sz w:val="20"/>
          <w:szCs w:val="20"/>
        </w:rPr>
        <w:fldChar w:fldCharType="end"/>
      </w:r>
      <w:r w:rsidRPr="00CC5129">
        <w:rPr>
          <w:b/>
          <w:bCs/>
          <w:sz w:val="20"/>
          <w:szCs w:val="20"/>
        </w:rPr>
        <w:t xml:space="preserve"> — Context diagram for Basic Samples — Sampler.</w:t>
      </w:r>
    </w:p>
    <w:p w14:paraId="2ABBE490" w14:textId="4FC43006" w:rsidR="00CC5129" w:rsidRDefault="00711727" w:rsidP="00711727">
      <w:pPr>
        <w:pStyle w:val="Heading2"/>
      </w:pPr>
      <w:bookmarkStart w:id="417" w:name="_Toc72768921"/>
      <w:proofErr w:type="spellStart"/>
      <w:r w:rsidRPr="00711727">
        <w:lastRenderedPageBreak/>
        <w:t>SampleCollection</w:t>
      </w:r>
      <w:bookmarkEnd w:id="417"/>
      <w:proofErr w:type="spellEnd"/>
    </w:p>
    <w:p w14:paraId="34732621" w14:textId="6800A559" w:rsidR="00711727" w:rsidRDefault="00711727" w:rsidP="00711727">
      <w:pPr>
        <w:pStyle w:val="Heading3"/>
      </w:pPr>
      <w:proofErr w:type="spellStart"/>
      <w:r w:rsidRPr="00711727">
        <w:t>SampleCollection</w:t>
      </w:r>
      <w:proofErr w:type="spellEnd"/>
      <w:r w:rsidRPr="00711727">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371"/>
      </w:tblGrid>
      <w:tr w:rsidR="00711727" w14:paraId="588A20D5" w14:textId="77777777" w:rsidTr="00711727">
        <w:tc>
          <w:tcPr>
            <w:tcW w:w="2400" w:type="dxa"/>
            <w:shd w:val="clear" w:color="auto" w:fill="auto"/>
            <w:tcMar>
              <w:top w:w="100" w:type="dxa"/>
              <w:left w:w="100" w:type="dxa"/>
              <w:bottom w:w="100" w:type="dxa"/>
              <w:right w:w="100" w:type="dxa"/>
            </w:tcMar>
          </w:tcPr>
          <w:p w14:paraId="338C19C6" w14:textId="77777777" w:rsidR="00711727" w:rsidRDefault="00711727" w:rsidP="007A1C65">
            <w:pPr>
              <w:widowControl w:val="0"/>
              <w:spacing w:line="240" w:lineRule="auto"/>
              <w:rPr>
                <w:b/>
                <w:sz w:val="20"/>
                <w:szCs w:val="20"/>
              </w:rPr>
            </w:pPr>
            <w:r>
              <w:rPr>
                <w:b/>
                <w:sz w:val="20"/>
                <w:szCs w:val="20"/>
              </w:rPr>
              <w:t>Requirements Class</w:t>
            </w:r>
          </w:p>
        </w:tc>
        <w:tc>
          <w:tcPr>
            <w:tcW w:w="7371" w:type="dxa"/>
            <w:shd w:val="clear" w:color="auto" w:fill="auto"/>
            <w:tcMar>
              <w:top w:w="100" w:type="dxa"/>
              <w:left w:w="100" w:type="dxa"/>
              <w:bottom w:w="100" w:type="dxa"/>
              <w:right w:w="100" w:type="dxa"/>
            </w:tcMar>
          </w:tcPr>
          <w:p w14:paraId="20C59FA4" w14:textId="77777777" w:rsidR="00711727" w:rsidRDefault="00711727"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SampleCollection</w:t>
            </w:r>
            <w:proofErr w:type="spellEnd"/>
          </w:p>
        </w:tc>
      </w:tr>
      <w:tr w:rsidR="00711727" w14:paraId="44E39B84" w14:textId="77777777" w:rsidTr="00711727">
        <w:tc>
          <w:tcPr>
            <w:tcW w:w="2400" w:type="dxa"/>
            <w:shd w:val="clear" w:color="auto" w:fill="auto"/>
            <w:tcMar>
              <w:top w:w="100" w:type="dxa"/>
              <w:left w:w="100" w:type="dxa"/>
              <w:bottom w:w="100" w:type="dxa"/>
              <w:right w:w="100" w:type="dxa"/>
            </w:tcMar>
          </w:tcPr>
          <w:p w14:paraId="461A6571" w14:textId="77777777" w:rsidR="00711727" w:rsidRDefault="00711727" w:rsidP="007A1C65">
            <w:pPr>
              <w:widowControl w:val="0"/>
              <w:spacing w:line="240" w:lineRule="auto"/>
              <w:rPr>
                <w:sz w:val="20"/>
                <w:szCs w:val="20"/>
              </w:rPr>
            </w:pPr>
            <w:r>
              <w:rPr>
                <w:sz w:val="20"/>
                <w:szCs w:val="20"/>
              </w:rPr>
              <w:t>Target type</w:t>
            </w:r>
          </w:p>
        </w:tc>
        <w:tc>
          <w:tcPr>
            <w:tcW w:w="7371" w:type="dxa"/>
            <w:shd w:val="clear" w:color="auto" w:fill="auto"/>
            <w:tcMar>
              <w:top w:w="100" w:type="dxa"/>
              <w:left w:w="100" w:type="dxa"/>
              <w:bottom w:w="100" w:type="dxa"/>
              <w:right w:w="100" w:type="dxa"/>
            </w:tcMar>
          </w:tcPr>
          <w:p w14:paraId="7DB286A0" w14:textId="77777777" w:rsidR="00711727" w:rsidRDefault="00711727" w:rsidP="007A1C65">
            <w:pPr>
              <w:widowControl w:val="0"/>
              <w:spacing w:line="240" w:lineRule="auto"/>
              <w:rPr>
                <w:sz w:val="20"/>
                <w:szCs w:val="20"/>
              </w:rPr>
            </w:pPr>
            <w:r>
              <w:rPr>
                <w:sz w:val="20"/>
                <w:szCs w:val="20"/>
              </w:rPr>
              <w:t>Logical model</w:t>
            </w:r>
          </w:p>
        </w:tc>
      </w:tr>
      <w:tr w:rsidR="00711727" w14:paraId="036392B9" w14:textId="77777777" w:rsidTr="00711727">
        <w:tc>
          <w:tcPr>
            <w:tcW w:w="2400" w:type="dxa"/>
            <w:shd w:val="clear" w:color="auto" w:fill="auto"/>
            <w:tcMar>
              <w:top w:w="100" w:type="dxa"/>
              <w:left w:w="100" w:type="dxa"/>
              <w:bottom w:w="100" w:type="dxa"/>
              <w:right w:w="100" w:type="dxa"/>
            </w:tcMar>
          </w:tcPr>
          <w:p w14:paraId="6AD1E64D" w14:textId="77777777" w:rsidR="00711727" w:rsidRDefault="00711727" w:rsidP="007A1C65">
            <w:pPr>
              <w:widowControl w:val="0"/>
              <w:spacing w:line="240" w:lineRule="auto"/>
              <w:rPr>
                <w:sz w:val="20"/>
                <w:szCs w:val="20"/>
              </w:rPr>
            </w:pPr>
            <w:r>
              <w:rPr>
                <w:sz w:val="20"/>
                <w:szCs w:val="20"/>
              </w:rPr>
              <w:t>Name</w:t>
            </w:r>
          </w:p>
        </w:tc>
        <w:tc>
          <w:tcPr>
            <w:tcW w:w="7371" w:type="dxa"/>
            <w:shd w:val="clear" w:color="auto" w:fill="auto"/>
            <w:tcMar>
              <w:top w:w="100" w:type="dxa"/>
              <w:left w:w="100" w:type="dxa"/>
              <w:bottom w:w="100" w:type="dxa"/>
              <w:right w:w="100" w:type="dxa"/>
            </w:tcMar>
          </w:tcPr>
          <w:p w14:paraId="117CFF87" w14:textId="77777777" w:rsidR="00711727" w:rsidRDefault="00711727" w:rsidP="007A1C65">
            <w:pPr>
              <w:widowControl w:val="0"/>
              <w:spacing w:line="240" w:lineRule="auto"/>
              <w:rPr>
                <w:sz w:val="20"/>
                <w:szCs w:val="20"/>
              </w:rPr>
            </w:pPr>
            <w:r>
              <w:rPr>
                <w:sz w:val="20"/>
                <w:szCs w:val="20"/>
              </w:rPr>
              <w:t xml:space="preserve">Basic Samples - </w:t>
            </w:r>
            <w:proofErr w:type="spellStart"/>
            <w:r>
              <w:rPr>
                <w:sz w:val="20"/>
                <w:szCs w:val="20"/>
              </w:rPr>
              <w:t>SampleCollection</w:t>
            </w:r>
            <w:proofErr w:type="spellEnd"/>
          </w:p>
        </w:tc>
      </w:tr>
      <w:tr w:rsidR="00711727" w14:paraId="1232FE72" w14:textId="77777777" w:rsidTr="00711727">
        <w:tc>
          <w:tcPr>
            <w:tcW w:w="2400" w:type="dxa"/>
            <w:shd w:val="clear" w:color="auto" w:fill="auto"/>
            <w:tcMar>
              <w:top w:w="100" w:type="dxa"/>
              <w:left w:w="100" w:type="dxa"/>
              <w:bottom w:w="100" w:type="dxa"/>
              <w:right w:w="100" w:type="dxa"/>
            </w:tcMar>
          </w:tcPr>
          <w:p w14:paraId="1E006AEC" w14:textId="77777777" w:rsidR="00711727" w:rsidRDefault="00711727" w:rsidP="007A1C65">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11129D8E" w14:textId="77777777" w:rsidR="00711727" w:rsidRDefault="00711727" w:rsidP="007A1C65">
            <w:pPr>
              <w:widowControl w:val="0"/>
              <w:spacing w:line="240" w:lineRule="auto"/>
              <w:rPr>
                <w:sz w:val="20"/>
                <w:szCs w:val="20"/>
              </w:rPr>
            </w:pPr>
            <w:r>
              <w:rPr>
                <w:sz w:val="20"/>
                <w:szCs w:val="20"/>
              </w:rPr>
              <w:t>ISO 19103:2015 Geographic information – Conceptual schema language, UML2 conformance class</w:t>
            </w:r>
          </w:p>
        </w:tc>
      </w:tr>
      <w:tr w:rsidR="00711727" w14:paraId="2E2D50B5" w14:textId="77777777" w:rsidTr="00711727">
        <w:tc>
          <w:tcPr>
            <w:tcW w:w="2400" w:type="dxa"/>
            <w:shd w:val="clear" w:color="auto" w:fill="auto"/>
            <w:tcMar>
              <w:top w:w="100" w:type="dxa"/>
              <w:left w:w="100" w:type="dxa"/>
              <w:bottom w:w="100" w:type="dxa"/>
              <w:right w:w="100" w:type="dxa"/>
            </w:tcMar>
          </w:tcPr>
          <w:p w14:paraId="4958152F" w14:textId="77777777" w:rsidR="00711727" w:rsidRDefault="00711727" w:rsidP="007A1C65">
            <w:pPr>
              <w:widowControl w:val="0"/>
              <w:spacing w:line="240" w:lineRule="auto"/>
              <w:rPr>
                <w:sz w:val="20"/>
                <w:szCs w:val="20"/>
              </w:rPr>
            </w:pPr>
            <w:r>
              <w:rPr>
                <w:sz w:val="20"/>
                <w:szCs w:val="20"/>
              </w:rPr>
              <w:t>Dependency</w:t>
            </w:r>
          </w:p>
        </w:tc>
        <w:tc>
          <w:tcPr>
            <w:tcW w:w="7371" w:type="dxa"/>
            <w:shd w:val="clear" w:color="auto" w:fill="auto"/>
            <w:tcMar>
              <w:top w:w="100" w:type="dxa"/>
              <w:left w:w="100" w:type="dxa"/>
              <w:bottom w:w="100" w:type="dxa"/>
              <w:right w:w="100" w:type="dxa"/>
            </w:tcMar>
          </w:tcPr>
          <w:p w14:paraId="533187A3" w14:textId="77777777" w:rsidR="00711727" w:rsidRDefault="00711727" w:rsidP="007A1C65">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CoreTypes</w:t>
            </w:r>
            <w:proofErr w:type="spellEnd"/>
            <w:r>
              <w:rPr>
                <w:sz w:val="20"/>
                <w:szCs w:val="20"/>
              </w:rPr>
              <w:t xml:space="preserve"> conformance class</w:t>
            </w:r>
          </w:p>
        </w:tc>
      </w:tr>
      <w:tr w:rsidR="00711727" w14:paraId="3357223A" w14:textId="77777777" w:rsidTr="00711727">
        <w:tc>
          <w:tcPr>
            <w:tcW w:w="2400" w:type="dxa"/>
            <w:shd w:val="clear" w:color="auto" w:fill="auto"/>
            <w:tcMar>
              <w:top w:w="100" w:type="dxa"/>
              <w:left w:w="100" w:type="dxa"/>
              <w:bottom w:w="100" w:type="dxa"/>
              <w:right w:w="100" w:type="dxa"/>
            </w:tcMar>
          </w:tcPr>
          <w:p w14:paraId="1B7DF717" w14:textId="77777777" w:rsidR="00711727" w:rsidRDefault="00711727"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4A7CDDD5" w14:textId="77777777" w:rsidR="00711727" w:rsidRDefault="00711727"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SampleCollection</w:t>
            </w:r>
            <w:proofErr w:type="spellEnd"/>
            <w:r>
              <w:rPr>
                <w:sz w:val="20"/>
                <w:szCs w:val="20"/>
              </w:rPr>
              <w:t>/</w:t>
            </w:r>
            <w:proofErr w:type="spellStart"/>
            <w:r>
              <w:rPr>
                <w:sz w:val="20"/>
                <w:szCs w:val="20"/>
              </w:rPr>
              <w:t>SampleCollection-sem</w:t>
            </w:r>
            <w:proofErr w:type="spellEnd"/>
          </w:p>
        </w:tc>
      </w:tr>
      <w:tr w:rsidR="00711727" w14:paraId="22BBE8D6" w14:textId="77777777" w:rsidTr="00711727">
        <w:tc>
          <w:tcPr>
            <w:tcW w:w="2400" w:type="dxa"/>
            <w:shd w:val="clear" w:color="auto" w:fill="auto"/>
            <w:tcMar>
              <w:top w:w="100" w:type="dxa"/>
              <w:left w:w="100" w:type="dxa"/>
              <w:bottom w:w="100" w:type="dxa"/>
              <w:right w:w="100" w:type="dxa"/>
            </w:tcMar>
          </w:tcPr>
          <w:p w14:paraId="30C8C97D" w14:textId="77777777" w:rsidR="00711727" w:rsidRDefault="00711727"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21E67FA7" w14:textId="77777777" w:rsidR="00711727" w:rsidRDefault="00711727"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SampleCollection</w:t>
            </w:r>
            <w:proofErr w:type="spellEnd"/>
            <w:r>
              <w:rPr>
                <w:sz w:val="20"/>
                <w:szCs w:val="20"/>
              </w:rPr>
              <w:t>/member-</w:t>
            </w:r>
            <w:proofErr w:type="spellStart"/>
            <w:r>
              <w:rPr>
                <w:sz w:val="20"/>
                <w:szCs w:val="20"/>
              </w:rPr>
              <w:t>sem</w:t>
            </w:r>
            <w:proofErr w:type="spellEnd"/>
          </w:p>
        </w:tc>
      </w:tr>
      <w:tr w:rsidR="00711727" w14:paraId="4C9D54F4" w14:textId="77777777" w:rsidTr="00711727">
        <w:tc>
          <w:tcPr>
            <w:tcW w:w="2400" w:type="dxa"/>
            <w:shd w:val="clear" w:color="auto" w:fill="auto"/>
            <w:tcMar>
              <w:top w:w="100" w:type="dxa"/>
              <w:left w:w="100" w:type="dxa"/>
              <w:bottom w:w="100" w:type="dxa"/>
              <w:right w:w="100" w:type="dxa"/>
            </w:tcMar>
          </w:tcPr>
          <w:p w14:paraId="1DE011F1" w14:textId="77777777" w:rsidR="00711727" w:rsidRDefault="00711727" w:rsidP="007A1C65">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381D06DE" w14:textId="77777777" w:rsidR="00711727" w:rsidRDefault="00711727"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SampleCollection</w:t>
            </w:r>
            <w:proofErr w:type="spellEnd"/>
            <w:r>
              <w:rPr>
                <w:sz w:val="20"/>
                <w:szCs w:val="20"/>
              </w:rPr>
              <w:t>/</w:t>
            </w:r>
            <w:proofErr w:type="spellStart"/>
            <w:r>
              <w:rPr>
                <w:sz w:val="20"/>
                <w:szCs w:val="20"/>
              </w:rPr>
              <w:t>relatedCollection-sem</w:t>
            </w:r>
            <w:proofErr w:type="spellEnd"/>
          </w:p>
        </w:tc>
      </w:tr>
      <w:tr w:rsidR="002F0C24" w14:paraId="07079731" w14:textId="77777777" w:rsidTr="00711727">
        <w:tc>
          <w:tcPr>
            <w:tcW w:w="2400" w:type="dxa"/>
            <w:shd w:val="clear" w:color="auto" w:fill="auto"/>
            <w:tcMar>
              <w:top w:w="100" w:type="dxa"/>
              <w:left w:w="100" w:type="dxa"/>
              <w:bottom w:w="100" w:type="dxa"/>
              <w:right w:w="100" w:type="dxa"/>
            </w:tcMar>
          </w:tcPr>
          <w:p w14:paraId="7C6A0D9B" w14:textId="34ACE720" w:rsidR="002F0C24" w:rsidRDefault="002F0C24" w:rsidP="002F0C24">
            <w:pPr>
              <w:widowControl w:val="0"/>
              <w:spacing w:line="240" w:lineRule="auto"/>
              <w:rPr>
                <w:sz w:val="20"/>
                <w:szCs w:val="20"/>
              </w:rPr>
            </w:pPr>
            <w:r>
              <w:rPr>
                <w:sz w:val="20"/>
                <w:szCs w:val="20"/>
              </w:rPr>
              <w:t>Requirement</w:t>
            </w:r>
          </w:p>
        </w:tc>
        <w:tc>
          <w:tcPr>
            <w:tcW w:w="7371" w:type="dxa"/>
            <w:shd w:val="clear" w:color="auto" w:fill="auto"/>
            <w:tcMar>
              <w:top w:w="100" w:type="dxa"/>
              <w:left w:w="100" w:type="dxa"/>
              <w:bottom w:w="100" w:type="dxa"/>
              <w:right w:w="100" w:type="dxa"/>
            </w:tcMar>
          </w:tcPr>
          <w:p w14:paraId="0B98FBFC" w14:textId="1B557F67" w:rsidR="002F0C24" w:rsidRDefault="002F0C24" w:rsidP="002F0C24">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obs</w:t>
            </w:r>
            <w:proofErr w:type="spellEnd"/>
            <w:r>
              <w:rPr>
                <w:sz w:val="20"/>
                <w:szCs w:val="20"/>
              </w:rPr>
              <w:t>-core/gen/metadata-</w:t>
            </w:r>
            <w:proofErr w:type="spellStart"/>
            <w:r>
              <w:rPr>
                <w:sz w:val="20"/>
                <w:szCs w:val="20"/>
              </w:rPr>
              <w:t>sem</w:t>
            </w:r>
            <w:proofErr w:type="spellEnd"/>
          </w:p>
        </w:tc>
      </w:tr>
    </w:tbl>
    <w:p w14:paraId="7BD42823" w14:textId="33ED3B94" w:rsidR="00711727" w:rsidRDefault="00711727" w:rsidP="00711727">
      <w:pPr>
        <w:rPr>
          <w:lang w:eastAsia="ja-JP"/>
        </w:rPr>
      </w:pPr>
    </w:p>
    <w:p w14:paraId="72AB86DC" w14:textId="77777777" w:rsidR="00337C34" w:rsidRDefault="00337C34" w:rsidP="00337C34">
      <w:pPr>
        <w:keepNext/>
      </w:pPr>
      <w:r>
        <w:rPr>
          <w:noProof/>
          <w:lang w:val="fr-FR" w:eastAsia="fr-FR"/>
        </w:rPr>
        <w:drawing>
          <wp:inline distT="0" distB="0" distL="0" distR="0" wp14:anchorId="123BAF8F" wp14:editId="38AF4D4A">
            <wp:extent cx="3666440" cy="1063784"/>
            <wp:effectExtent l="0" t="0" r="4445" b="3175"/>
            <wp:docPr id="84" name="Graphic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Graphic 84"/>
                    <pic:cNvPicPr/>
                  </pic:nvPicPr>
                  <pic:blipFill>
                    <a:blip r:embed="rId167" cstate="print">
                      <a:extLst>
                        <a:ext uri="{28A0092B-C50C-407E-A947-70E740481C1C}">
                          <a14:useLocalDpi xmlns:a14="http://schemas.microsoft.com/office/drawing/2010/main"/>
                        </a:ext>
                        <a:ext uri="{96DAC541-7B7A-43D3-8B79-37D633B846F1}">
                          <asvg:svgBlip xmlns:asvg="http://schemas.microsoft.com/office/drawing/2016/SVG/main" r:embed="rId168"/>
                        </a:ext>
                      </a:extLst>
                    </a:blip>
                    <a:stretch>
                      <a:fillRect/>
                    </a:stretch>
                  </pic:blipFill>
                  <pic:spPr>
                    <a:xfrm>
                      <a:off x="0" y="0"/>
                      <a:ext cx="3666440" cy="1063784"/>
                    </a:xfrm>
                    <a:prstGeom prst="rect">
                      <a:avLst/>
                    </a:prstGeom>
                  </pic:spPr>
                </pic:pic>
              </a:graphicData>
            </a:graphic>
          </wp:inline>
        </w:drawing>
      </w:r>
    </w:p>
    <w:p w14:paraId="2F1370B0" w14:textId="60B6AD7F" w:rsidR="00711727" w:rsidRDefault="00337C34" w:rsidP="00337C34">
      <w:pPr>
        <w:jc w:val="center"/>
        <w:rPr>
          <w:b/>
          <w:bCs/>
          <w:sz w:val="20"/>
          <w:szCs w:val="20"/>
        </w:rPr>
      </w:pPr>
      <w:r w:rsidRPr="00337C34">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80</w:t>
      </w:r>
      <w:r w:rsidR="00D471BA">
        <w:rPr>
          <w:b/>
          <w:bCs/>
          <w:sz w:val="20"/>
          <w:szCs w:val="20"/>
        </w:rPr>
        <w:fldChar w:fldCharType="end"/>
      </w:r>
      <w:r w:rsidRPr="00337C34">
        <w:rPr>
          <w:b/>
          <w:bCs/>
          <w:sz w:val="20"/>
          <w:szCs w:val="20"/>
        </w:rPr>
        <w:t xml:space="preserve"> — (Informative) Included direct and indirect requirements and recommendations of the Basic Samples — </w:t>
      </w:r>
      <w:proofErr w:type="spellStart"/>
      <w:r w:rsidRPr="00337C34">
        <w:rPr>
          <w:b/>
          <w:bCs/>
          <w:sz w:val="20"/>
          <w:szCs w:val="20"/>
        </w:rPr>
        <w:t>SampleCollection</w:t>
      </w:r>
      <w:proofErr w:type="spellEnd"/>
      <w:r w:rsidRPr="00337C34">
        <w:rPr>
          <w:b/>
          <w:bCs/>
          <w:sz w:val="20"/>
          <w:szCs w:val="20"/>
        </w:rPr>
        <w:t xml:space="preserve"> requirements class</w:t>
      </w:r>
      <w:r w:rsidR="004D5F35">
        <w:rPr>
          <w:b/>
          <w:bCs/>
          <w:sz w:val="20"/>
          <w:szCs w:val="20"/>
        </w:rPr>
        <w:t>.</w:t>
      </w:r>
    </w:p>
    <w:p w14:paraId="657B99E5" w14:textId="77777777" w:rsidR="0062664D" w:rsidRDefault="0062664D" w:rsidP="0062664D">
      <w:pPr>
        <w:keepNext/>
      </w:pPr>
      <w:r>
        <w:rPr>
          <w:noProof/>
          <w:lang w:val="fr-FR" w:eastAsia="fr-FR"/>
        </w:rPr>
        <w:lastRenderedPageBreak/>
        <w:drawing>
          <wp:inline distT="0" distB="0" distL="0" distR="0" wp14:anchorId="4B16C329" wp14:editId="2ACFC826">
            <wp:extent cx="6191885" cy="3191412"/>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169">
                      <a:extLst>
                        <a:ext uri="{28A0092B-C50C-407E-A947-70E740481C1C}">
                          <a14:useLocalDpi xmlns:a14="http://schemas.microsoft.com/office/drawing/2010/main" val="0"/>
                        </a:ext>
                      </a:extLst>
                    </a:blip>
                    <a:stretch>
                      <a:fillRect/>
                    </a:stretch>
                  </pic:blipFill>
                  <pic:spPr>
                    <a:xfrm>
                      <a:off x="0" y="0"/>
                      <a:ext cx="6191885" cy="3191412"/>
                    </a:xfrm>
                    <a:prstGeom prst="rect">
                      <a:avLst/>
                    </a:prstGeom>
                  </pic:spPr>
                </pic:pic>
              </a:graphicData>
            </a:graphic>
          </wp:inline>
        </w:drawing>
      </w:r>
    </w:p>
    <w:p w14:paraId="49B46D92" w14:textId="27B38869" w:rsidR="00337C34" w:rsidRDefault="0062664D" w:rsidP="0062664D">
      <w:pPr>
        <w:jc w:val="center"/>
        <w:rPr>
          <w:b/>
          <w:bCs/>
          <w:sz w:val="20"/>
          <w:szCs w:val="20"/>
        </w:rPr>
      </w:pPr>
      <w:r w:rsidRPr="0062664D">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81</w:t>
      </w:r>
      <w:r w:rsidR="00D471BA">
        <w:rPr>
          <w:b/>
          <w:bCs/>
          <w:sz w:val="20"/>
          <w:szCs w:val="20"/>
        </w:rPr>
        <w:fldChar w:fldCharType="end"/>
      </w:r>
      <w:r w:rsidRPr="0062664D">
        <w:rPr>
          <w:b/>
          <w:bCs/>
          <w:sz w:val="20"/>
          <w:szCs w:val="20"/>
        </w:rPr>
        <w:t xml:space="preserve"> — Context diagram for Basic Samples — </w:t>
      </w:r>
      <w:proofErr w:type="spellStart"/>
      <w:r w:rsidRPr="0062664D">
        <w:rPr>
          <w:b/>
          <w:bCs/>
          <w:sz w:val="20"/>
          <w:szCs w:val="20"/>
        </w:rPr>
        <w:t>SampleCollection</w:t>
      </w:r>
      <w:proofErr w:type="spellEnd"/>
      <w:r w:rsidRPr="0062664D">
        <w:rPr>
          <w:b/>
          <w:bCs/>
          <w:sz w:val="20"/>
          <w:szCs w:val="20"/>
        </w:rPr>
        <w:t>.</w:t>
      </w:r>
    </w:p>
    <w:p w14:paraId="02A489EF" w14:textId="7987D8D2" w:rsidR="0062664D" w:rsidRDefault="00AE501B" w:rsidP="00AE501B">
      <w:pPr>
        <w:pStyle w:val="Heading3"/>
      </w:pPr>
      <w:r w:rsidRPr="00AE501B">
        <w:t xml:space="preserve">Feature type </w:t>
      </w:r>
      <w:proofErr w:type="spellStart"/>
      <w:r w:rsidRPr="00AE501B">
        <w:t>SampleCollection</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AE501B" w14:paraId="6E26E3B5" w14:textId="77777777" w:rsidTr="00AE501B">
        <w:tc>
          <w:tcPr>
            <w:tcW w:w="4526" w:type="dxa"/>
            <w:shd w:val="clear" w:color="auto" w:fill="auto"/>
            <w:tcMar>
              <w:top w:w="100" w:type="dxa"/>
              <w:left w:w="100" w:type="dxa"/>
              <w:bottom w:w="100" w:type="dxa"/>
              <w:right w:w="100" w:type="dxa"/>
            </w:tcMar>
          </w:tcPr>
          <w:p w14:paraId="677BA4D1" w14:textId="77777777" w:rsidR="00AE501B" w:rsidRDefault="00AE501B"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SampleCollection</w:t>
            </w:r>
            <w:proofErr w:type="spellEnd"/>
            <w:r>
              <w:rPr>
                <w:sz w:val="20"/>
                <w:szCs w:val="20"/>
              </w:rPr>
              <w:t>/</w:t>
            </w:r>
            <w:proofErr w:type="spellStart"/>
            <w:r>
              <w:rPr>
                <w:sz w:val="20"/>
                <w:szCs w:val="20"/>
              </w:rPr>
              <w:t>SampleCollection-sem</w:t>
            </w:r>
            <w:proofErr w:type="spellEnd"/>
          </w:p>
        </w:tc>
        <w:tc>
          <w:tcPr>
            <w:tcW w:w="5245" w:type="dxa"/>
            <w:shd w:val="clear" w:color="auto" w:fill="auto"/>
            <w:tcMar>
              <w:top w:w="100" w:type="dxa"/>
              <w:left w:w="100" w:type="dxa"/>
              <w:bottom w:w="100" w:type="dxa"/>
              <w:right w:w="100" w:type="dxa"/>
            </w:tcMar>
          </w:tcPr>
          <w:p w14:paraId="0D6EC922" w14:textId="77777777" w:rsidR="00AE501B" w:rsidRDefault="00AE501B" w:rsidP="007A1C65">
            <w:pPr>
              <w:widowControl w:val="0"/>
              <w:spacing w:line="240" w:lineRule="auto"/>
              <w:rPr>
                <w:sz w:val="20"/>
                <w:szCs w:val="20"/>
              </w:rPr>
            </w:pPr>
            <w:r>
              <w:rPr>
                <w:sz w:val="20"/>
                <w:szCs w:val="20"/>
              </w:rPr>
              <w:t xml:space="preserve">A collection of </w:t>
            </w:r>
            <w:r>
              <w:rPr>
                <w:b/>
                <w:sz w:val="20"/>
                <w:szCs w:val="20"/>
              </w:rPr>
              <w:t>Sample</w:t>
            </w:r>
            <w:r>
              <w:rPr>
                <w:sz w:val="20"/>
                <w:szCs w:val="20"/>
              </w:rPr>
              <w:t>s.</w:t>
            </w:r>
          </w:p>
        </w:tc>
      </w:tr>
    </w:tbl>
    <w:p w14:paraId="6B95EC38" w14:textId="788D1101" w:rsidR="00AE501B" w:rsidRDefault="00AE501B" w:rsidP="00AE501B">
      <w:pPr>
        <w:rPr>
          <w:lang w:eastAsia="ja-JP"/>
        </w:rPr>
      </w:pPr>
    </w:p>
    <w:p w14:paraId="56D2598F" w14:textId="1D290915" w:rsidR="00AE501B" w:rsidRDefault="00887198" w:rsidP="00887198">
      <w:pPr>
        <w:pStyle w:val="Heading3"/>
      </w:pPr>
      <w:r w:rsidRPr="00887198">
        <w:t>Association member</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ED3F68" w14:paraId="71FC239D" w14:textId="77777777" w:rsidTr="00ED3F68">
        <w:tc>
          <w:tcPr>
            <w:tcW w:w="4526" w:type="dxa"/>
            <w:shd w:val="clear" w:color="auto" w:fill="auto"/>
            <w:tcMar>
              <w:top w:w="100" w:type="dxa"/>
              <w:left w:w="100" w:type="dxa"/>
              <w:bottom w:w="100" w:type="dxa"/>
              <w:right w:w="100" w:type="dxa"/>
            </w:tcMar>
          </w:tcPr>
          <w:p w14:paraId="4F2049E9" w14:textId="77777777" w:rsidR="00ED3F68" w:rsidRDefault="00ED3F68"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SampleCollection</w:t>
            </w:r>
            <w:proofErr w:type="spellEnd"/>
            <w:r>
              <w:rPr>
                <w:sz w:val="20"/>
                <w:szCs w:val="20"/>
              </w:rPr>
              <w:t>/member-</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24C059AC" w14:textId="77777777" w:rsidR="00ED3F68" w:rsidRDefault="00ED3F68" w:rsidP="007A1C65">
            <w:pPr>
              <w:widowControl w:val="0"/>
              <w:spacing w:line="240" w:lineRule="auto"/>
              <w:rPr>
                <w:sz w:val="20"/>
                <w:szCs w:val="20"/>
              </w:rPr>
            </w:pPr>
            <w:r>
              <w:rPr>
                <w:sz w:val="20"/>
                <w:szCs w:val="20"/>
              </w:rPr>
              <w:t xml:space="preserve">A </w:t>
            </w:r>
            <w:r>
              <w:rPr>
                <w:b/>
                <w:sz w:val="20"/>
                <w:szCs w:val="20"/>
              </w:rPr>
              <w:t xml:space="preserve">member </w:t>
            </w:r>
            <w:r>
              <w:rPr>
                <w:sz w:val="20"/>
                <w:szCs w:val="20"/>
              </w:rPr>
              <w:t xml:space="preserve">of the </w:t>
            </w:r>
            <w:proofErr w:type="spellStart"/>
            <w:r>
              <w:rPr>
                <w:b/>
                <w:sz w:val="20"/>
                <w:szCs w:val="20"/>
              </w:rPr>
              <w:t>SampleCollection</w:t>
            </w:r>
            <w:proofErr w:type="spellEnd"/>
            <w:r>
              <w:rPr>
                <w:sz w:val="20"/>
                <w:szCs w:val="20"/>
              </w:rPr>
              <w:t>.</w:t>
            </w:r>
          </w:p>
          <w:p w14:paraId="023CCFCA" w14:textId="77777777" w:rsidR="00ED3F68" w:rsidRDefault="00ED3F68" w:rsidP="007A1C65">
            <w:pPr>
              <w:widowControl w:val="0"/>
              <w:spacing w:line="240" w:lineRule="auto"/>
              <w:rPr>
                <w:sz w:val="20"/>
                <w:szCs w:val="20"/>
              </w:rPr>
            </w:pPr>
            <w:r>
              <w:rPr>
                <w:sz w:val="20"/>
                <w:szCs w:val="20"/>
              </w:rPr>
              <w:t xml:space="preserve">If the </w:t>
            </w:r>
            <w:proofErr w:type="spellStart"/>
            <w:r>
              <w:rPr>
                <w:b/>
                <w:sz w:val="20"/>
                <w:szCs w:val="20"/>
              </w:rPr>
              <w:t>SampleCollection</w:t>
            </w:r>
            <w:proofErr w:type="spellEnd"/>
            <w:r>
              <w:rPr>
                <w:b/>
                <w:sz w:val="20"/>
                <w:szCs w:val="20"/>
              </w:rPr>
              <w:t xml:space="preserve"> </w:t>
            </w:r>
            <w:r>
              <w:rPr>
                <w:sz w:val="20"/>
                <w:szCs w:val="20"/>
              </w:rPr>
              <w:t xml:space="preserve">has members, the association with the role </w:t>
            </w:r>
            <w:r>
              <w:rPr>
                <w:b/>
                <w:sz w:val="20"/>
                <w:szCs w:val="20"/>
              </w:rPr>
              <w:t xml:space="preserve">member </w:t>
            </w:r>
            <w:r>
              <w:rPr>
                <w:sz w:val="20"/>
                <w:szCs w:val="20"/>
              </w:rPr>
              <w:t>SHALL be used.</w:t>
            </w:r>
          </w:p>
        </w:tc>
      </w:tr>
    </w:tbl>
    <w:p w14:paraId="4A4E3C86" w14:textId="0A45DF0D" w:rsidR="00887198" w:rsidRDefault="00887198" w:rsidP="00887198">
      <w:pPr>
        <w:rPr>
          <w:lang w:eastAsia="ja-JP"/>
        </w:rPr>
      </w:pPr>
    </w:p>
    <w:p w14:paraId="358AA24E" w14:textId="5C20D237" w:rsidR="00DC436E" w:rsidRDefault="0019426E" w:rsidP="0019426E">
      <w:pPr>
        <w:pStyle w:val="Heading3"/>
      </w:pPr>
      <w:r w:rsidRPr="0019426E">
        <w:t xml:space="preserve">Association </w:t>
      </w:r>
      <w:proofErr w:type="spellStart"/>
      <w:r w:rsidRPr="0019426E">
        <w:t>relatedCollection</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19426E" w:rsidRPr="0019426E" w14:paraId="0DF2E307" w14:textId="77777777" w:rsidTr="0019426E">
        <w:tc>
          <w:tcPr>
            <w:tcW w:w="4526" w:type="dxa"/>
            <w:shd w:val="clear" w:color="auto" w:fill="auto"/>
            <w:tcMar>
              <w:top w:w="100" w:type="dxa"/>
              <w:left w:w="100" w:type="dxa"/>
              <w:bottom w:w="100" w:type="dxa"/>
              <w:right w:w="100" w:type="dxa"/>
            </w:tcMar>
          </w:tcPr>
          <w:p w14:paraId="1F1A6CC2" w14:textId="77777777" w:rsidR="0019426E" w:rsidRPr="0019426E" w:rsidRDefault="0019426E" w:rsidP="007A1C65">
            <w:pPr>
              <w:widowControl w:val="0"/>
              <w:spacing w:line="240" w:lineRule="auto"/>
              <w:rPr>
                <w:sz w:val="20"/>
                <w:szCs w:val="20"/>
              </w:rPr>
            </w:pPr>
            <w:r w:rsidRPr="0019426E">
              <w:rPr>
                <w:b/>
                <w:sz w:val="20"/>
                <w:szCs w:val="20"/>
              </w:rPr>
              <w:t>Requirement</w:t>
            </w:r>
            <w:r w:rsidRPr="0019426E">
              <w:rPr>
                <w:sz w:val="20"/>
                <w:szCs w:val="20"/>
              </w:rPr>
              <w:br/>
              <w:t>/</w:t>
            </w:r>
            <w:proofErr w:type="spellStart"/>
            <w:r w:rsidRPr="0019426E">
              <w:rPr>
                <w:sz w:val="20"/>
                <w:szCs w:val="20"/>
              </w:rPr>
              <w:t>req</w:t>
            </w:r>
            <w:proofErr w:type="spellEnd"/>
            <w:r w:rsidRPr="0019426E">
              <w:rPr>
                <w:sz w:val="20"/>
                <w:szCs w:val="20"/>
              </w:rPr>
              <w:t>/</w:t>
            </w:r>
            <w:proofErr w:type="spellStart"/>
            <w:r w:rsidRPr="0019426E">
              <w:rPr>
                <w:sz w:val="20"/>
                <w:szCs w:val="20"/>
              </w:rPr>
              <w:t>sam</w:t>
            </w:r>
            <w:proofErr w:type="spellEnd"/>
            <w:r w:rsidRPr="0019426E">
              <w:rPr>
                <w:sz w:val="20"/>
                <w:szCs w:val="20"/>
              </w:rPr>
              <w:t>-basic/</w:t>
            </w:r>
            <w:proofErr w:type="spellStart"/>
            <w:r w:rsidRPr="0019426E">
              <w:rPr>
                <w:sz w:val="20"/>
                <w:szCs w:val="20"/>
              </w:rPr>
              <w:t>SampleCollection</w:t>
            </w:r>
            <w:proofErr w:type="spellEnd"/>
            <w:r w:rsidRPr="0019426E">
              <w:rPr>
                <w:sz w:val="20"/>
                <w:szCs w:val="20"/>
              </w:rPr>
              <w:t>/</w:t>
            </w:r>
            <w:proofErr w:type="spellStart"/>
            <w:r w:rsidRPr="0019426E">
              <w:rPr>
                <w:sz w:val="20"/>
                <w:szCs w:val="20"/>
              </w:rPr>
              <w:t>relatedCollection-sem</w:t>
            </w:r>
            <w:proofErr w:type="spellEnd"/>
          </w:p>
        </w:tc>
        <w:tc>
          <w:tcPr>
            <w:tcW w:w="5245" w:type="dxa"/>
            <w:shd w:val="clear" w:color="auto" w:fill="auto"/>
            <w:tcMar>
              <w:top w:w="100" w:type="dxa"/>
              <w:left w:w="100" w:type="dxa"/>
              <w:bottom w:w="100" w:type="dxa"/>
              <w:right w:w="100" w:type="dxa"/>
            </w:tcMar>
          </w:tcPr>
          <w:p w14:paraId="53CB1EA6" w14:textId="77777777" w:rsidR="0019426E" w:rsidRPr="0019426E" w:rsidRDefault="0019426E" w:rsidP="007A1C65">
            <w:pPr>
              <w:widowControl w:val="0"/>
              <w:spacing w:line="240" w:lineRule="auto"/>
              <w:rPr>
                <w:sz w:val="20"/>
                <w:szCs w:val="20"/>
              </w:rPr>
            </w:pPr>
            <w:r w:rsidRPr="0019426E">
              <w:rPr>
                <w:sz w:val="20"/>
                <w:szCs w:val="20"/>
              </w:rPr>
              <w:t xml:space="preserve">A </w:t>
            </w:r>
            <w:proofErr w:type="spellStart"/>
            <w:r w:rsidRPr="0019426E">
              <w:rPr>
                <w:b/>
                <w:sz w:val="20"/>
                <w:szCs w:val="20"/>
              </w:rPr>
              <w:t>SampleCollection</w:t>
            </w:r>
            <w:proofErr w:type="spellEnd"/>
            <w:r w:rsidRPr="0019426E">
              <w:rPr>
                <w:b/>
                <w:sz w:val="20"/>
                <w:szCs w:val="20"/>
              </w:rPr>
              <w:t xml:space="preserve"> </w:t>
            </w:r>
            <w:r w:rsidRPr="0019426E">
              <w:rPr>
                <w:sz w:val="20"/>
                <w:szCs w:val="20"/>
              </w:rPr>
              <w:t xml:space="preserve">the </w:t>
            </w:r>
            <w:proofErr w:type="spellStart"/>
            <w:r w:rsidRPr="0019426E">
              <w:rPr>
                <w:b/>
                <w:sz w:val="20"/>
                <w:szCs w:val="20"/>
              </w:rPr>
              <w:t>SampleCollection</w:t>
            </w:r>
            <w:proofErr w:type="spellEnd"/>
            <w:r w:rsidRPr="0019426E">
              <w:rPr>
                <w:sz w:val="20"/>
                <w:szCs w:val="20"/>
              </w:rPr>
              <w:t xml:space="preserve"> is related to.</w:t>
            </w:r>
          </w:p>
          <w:p w14:paraId="350EA594" w14:textId="7C1D4A04" w:rsidR="0019426E" w:rsidRPr="0019426E" w:rsidRDefault="0019426E" w:rsidP="007A1C65">
            <w:pPr>
              <w:widowControl w:val="0"/>
              <w:spacing w:line="240" w:lineRule="auto"/>
              <w:rPr>
                <w:sz w:val="20"/>
                <w:szCs w:val="20"/>
              </w:rPr>
            </w:pPr>
            <w:r w:rsidRPr="0019426E">
              <w:rPr>
                <w:sz w:val="20"/>
                <w:szCs w:val="20"/>
              </w:rPr>
              <w:t xml:space="preserve">If a reference to a related </w:t>
            </w:r>
            <w:proofErr w:type="spellStart"/>
            <w:r w:rsidRPr="0019426E">
              <w:rPr>
                <w:b/>
                <w:sz w:val="20"/>
                <w:szCs w:val="20"/>
              </w:rPr>
              <w:t>SampleCollection</w:t>
            </w:r>
            <w:proofErr w:type="spellEnd"/>
            <w:r w:rsidRPr="0019426E">
              <w:rPr>
                <w:sz w:val="20"/>
                <w:szCs w:val="20"/>
              </w:rPr>
              <w:t xml:space="preserve"> is provided, the association with role </w:t>
            </w:r>
            <w:proofErr w:type="spellStart"/>
            <w:r w:rsidRPr="0019426E">
              <w:rPr>
                <w:b/>
                <w:sz w:val="20"/>
                <w:szCs w:val="20"/>
              </w:rPr>
              <w:t>relatedCollection</w:t>
            </w:r>
            <w:proofErr w:type="spellEnd"/>
            <w:r w:rsidRPr="0019426E">
              <w:rPr>
                <w:b/>
                <w:sz w:val="20"/>
                <w:szCs w:val="20"/>
              </w:rPr>
              <w:t xml:space="preserve"> </w:t>
            </w:r>
            <w:r w:rsidRPr="0019426E">
              <w:rPr>
                <w:sz w:val="20"/>
                <w:szCs w:val="20"/>
              </w:rPr>
              <w:t xml:space="preserve">SHALL be used. The </w:t>
            </w:r>
            <w:proofErr w:type="spellStart"/>
            <w:proofErr w:type="gramStart"/>
            <w:r w:rsidRPr="0019426E">
              <w:rPr>
                <w:b/>
                <w:sz w:val="20"/>
                <w:szCs w:val="20"/>
              </w:rPr>
              <w:t>context:GenericName</w:t>
            </w:r>
            <w:proofErr w:type="spellEnd"/>
            <w:proofErr w:type="gramEnd"/>
            <w:r w:rsidRPr="0019426E">
              <w:rPr>
                <w:b/>
                <w:sz w:val="20"/>
                <w:szCs w:val="20"/>
              </w:rPr>
              <w:t xml:space="preserve"> </w:t>
            </w:r>
            <w:r w:rsidRPr="0019426E">
              <w:rPr>
                <w:sz w:val="20"/>
                <w:szCs w:val="20"/>
              </w:rPr>
              <w:t>qualifier of this association may be used to provide further information as to the nature of the relation.</w:t>
            </w:r>
          </w:p>
        </w:tc>
      </w:tr>
    </w:tbl>
    <w:p w14:paraId="722D6A5C" w14:textId="31935BA5" w:rsidR="0019426E" w:rsidRDefault="0019426E" w:rsidP="0019426E">
      <w:pPr>
        <w:rPr>
          <w:lang w:eastAsia="ja-JP"/>
        </w:rPr>
      </w:pPr>
    </w:p>
    <w:p w14:paraId="7D2F9FB4" w14:textId="65C37884" w:rsidR="002363FA" w:rsidRDefault="001D410B" w:rsidP="001D410B">
      <w:pPr>
        <w:pStyle w:val="Heading2"/>
      </w:pPr>
      <w:bookmarkStart w:id="418" w:name="_Toc72768922"/>
      <w:proofErr w:type="spellStart"/>
      <w:r w:rsidRPr="001D410B">
        <w:lastRenderedPageBreak/>
        <w:t>PhysicalDimension</w:t>
      </w:r>
      <w:bookmarkEnd w:id="418"/>
      <w:proofErr w:type="spellEnd"/>
    </w:p>
    <w:p w14:paraId="16F35EA9" w14:textId="238F40AE" w:rsidR="001D410B" w:rsidRDefault="001D410B" w:rsidP="001D410B">
      <w:pPr>
        <w:pStyle w:val="Heading3"/>
      </w:pPr>
      <w:proofErr w:type="spellStart"/>
      <w:r w:rsidRPr="001D410B">
        <w:t>PhysicalDimension</w:t>
      </w:r>
      <w:proofErr w:type="spellEnd"/>
      <w:r w:rsidRPr="001D410B">
        <w:t xml:space="preserve"> Requirements Class</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8064"/>
      </w:tblGrid>
      <w:tr w:rsidR="001D410B" w14:paraId="77D12A7C" w14:textId="77777777" w:rsidTr="001D410B">
        <w:tc>
          <w:tcPr>
            <w:tcW w:w="2258" w:type="dxa"/>
            <w:shd w:val="clear" w:color="auto" w:fill="auto"/>
            <w:tcMar>
              <w:top w:w="100" w:type="dxa"/>
              <w:left w:w="100" w:type="dxa"/>
              <w:bottom w:w="100" w:type="dxa"/>
              <w:right w:w="100" w:type="dxa"/>
            </w:tcMar>
          </w:tcPr>
          <w:p w14:paraId="178898C5" w14:textId="77777777" w:rsidR="001D410B" w:rsidRDefault="001D410B" w:rsidP="007A1C65">
            <w:pPr>
              <w:widowControl w:val="0"/>
              <w:spacing w:line="240" w:lineRule="auto"/>
              <w:rPr>
                <w:b/>
                <w:sz w:val="20"/>
                <w:szCs w:val="20"/>
              </w:rPr>
            </w:pPr>
            <w:r>
              <w:rPr>
                <w:b/>
                <w:sz w:val="20"/>
                <w:szCs w:val="20"/>
              </w:rPr>
              <w:t>Requirements Class</w:t>
            </w:r>
          </w:p>
        </w:tc>
        <w:tc>
          <w:tcPr>
            <w:tcW w:w="8064" w:type="dxa"/>
            <w:shd w:val="clear" w:color="auto" w:fill="auto"/>
            <w:tcMar>
              <w:top w:w="100" w:type="dxa"/>
              <w:left w:w="100" w:type="dxa"/>
              <w:bottom w:w="100" w:type="dxa"/>
              <w:right w:w="100" w:type="dxa"/>
            </w:tcMar>
          </w:tcPr>
          <w:p w14:paraId="6E596DAB" w14:textId="77777777" w:rsidR="001D410B" w:rsidRDefault="001D410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PhysicalDimension</w:t>
            </w:r>
            <w:proofErr w:type="spellEnd"/>
          </w:p>
        </w:tc>
      </w:tr>
      <w:tr w:rsidR="001D410B" w14:paraId="26B873D6" w14:textId="77777777" w:rsidTr="001D410B">
        <w:tc>
          <w:tcPr>
            <w:tcW w:w="2258" w:type="dxa"/>
            <w:shd w:val="clear" w:color="auto" w:fill="auto"/>
            <w:tcMar>
              <w:top w:w="100" w:type="dxa"/>
              <w:left w:w="100" w:type="dxa"/>
              <w:bottom w:w="100" w:type="dxa"/>
              <w:right w:w="100" w:type="dxa"/>
            </w:tcMar>
          </w:tcPr>
          <w:p w14:paraId="2E57D082" w14:textId="77777777" w:rsidR="001D410B" w:rsidRDefault="001D410B" w:rsidP="007A1C65">
            <w:pPr>
              <w:widowControl w:val="0"/>
              <w:spacing w:line="240" w:lineRule="auto"/>
              <w:rPr>
                <w:sz w:val="20"/>
                <w:szCs w:val="20"/>
              </w:rPr>
            </w:pPr>
            <w:r>
              <w:rPr>
                <w:sz w:val="20"/>
                <w:szCs w:val="20"/>
              </w:rPr>
              <w:t>Target type</w:t>
            </w:r>
          </w:p>
        </w:tc>
        <w:tc>
          <w:tcPr>
            <w:tcW w:w="8064" w:type="dxa"/>
            <w:shd w:val="clear" w:color="auto" w:fill="auto"/>
            <w:tcMar>
              <w:top w:w="100" w:type="dxa"/>
              <w:left w:w="100" w:type="dxa"/>
              <w:bottom w:w="100" w:type="dxa"/>
              <w:right w:w="100" w:type="dxa"/>
            </w:tcMar>
          </w:tcPr>
          <w:p w14:paraId="79E6CFA2" w14:textId="77777777" w:rsidR="001D410B" w:rsidRDefault="001D410B" w:rsidP="007A1C65">
            <w:pPr>
              <w:widowControl w:val="0"/>
              <w:spacing w:line="240" w:lineRule="auto"/>
              <w:rPr>
                <w:sz w:val="20"/>
                <w:szCs w:val="20"/>
              </w:rPr>
            </w:pPr>
            <w:r>
              <w:rPr>
                <w:sz w:val="20"/>
                <w:szCs w:val="20"/>
              </w:rPr>
              <w:t>Logical model</w:t>
            </w:r>
          </w:p>
        </w:tc>
      </w:tr>
      <w:tr w:rsidR="001D410B" w14:paraId="66EE8D0B" w14:textId="77777777" w:rsidTr="001D410B">
        <w:tc>
          <w:tcPr>
            <w:tcW w:w="2258" w:type="dxa"/>
            <w:shd w:val="clear" w:color="auto" w:fill="auto"/>
            <w:tcMar>
              <w:top w:w="100" w:type="dxa"/>
              <w:left w:w="100" w:type="dxa"/>
              <w:bottom w:w="100" w:type="dxa"/>
              <w:right w:w="100" w:type="dxa"/>
            </w:tcMar>
          </w:tcPr>
          <w:p w14:paraId="0D40A77F" w14:textId="77777777" w:rsidR="001D410B" w:rsidRDefault="001D410B" w:rsidP="007A1C65">
            <w:pPr>
              <w:widowControl w:val="0"/>
              <w:spacing w:line="240" w:lineRule="auto"/>
              <w:rPr>
                <w:sz w:val="20"/>
                <w:szCs w:val="20"/>
              </w:rPr>
            </w:pPr>
            <w:r>
              <w:rPr>
                <w:sz w:val="20"/>
                <w:szCs w:val="20"/>
              </w:rPr>
              <w:t>Name</w:t>
            </w:r>
          </w:p>
        </w:tc>
        <w:tc>
          <w:tcPr>
            <w:tcW w:w="8064" w:type="dxa"/>
            <w:shd w:val="clear" w:color="auto" w:fill="auto"/>
            <w:tcMar>
              <w:top w:w="100" w:type="dxa"/>
              <w:left w:w="100" w:type="dxa"/>
              <w:bottom w:w="100" w:type="dxa"/>
              <w:right w:w="100" w:type="dxa"/>
            </w:tcMar>
          </w:tcPr>
          <w:p w14:paraId="046662F2" w14:textId="77777777" w:rsidR="001D410B" w:rsidRDefault="001D410B" w:rsidP="007A1C65">
            <w:pPr>
              <w:widowControl w:val="0"/>
              <w:spacing w:line="240" w:lineRule="auto"/>
              <w:rPr>
                <w:sz w:val="20"/>
                <w:szCs w:val="20"/>
              </w:rPr>
            </w:pPr>
            <w:r>
              <w:rPr>
                <w:sz w:val="20"/>
                <w:szCs w:val="20"/>
              </w:rPr>
              <w:t xml:space="preserve">Basic Samples - </w:t>
            </w:r>
            <w:proofErr w:type="spellStart"/>
            <w:r>
              <w:rPr>
                <w:sz w:val="20"/>
                <w:szCs w:val="20"/>
              </w:rPr>
              <w:t>PhysicalDimension</w:t>
            </w:r>
            <w:proofErr w:type="spellEnd"/>
          </w:p>
        </w:tc>
      </w:tr>
      <w:tr w:rsidR="001D410B" w14:paraId="008E06CC" w14:textId="77777777" w:rsidTr="001D410B">
        <w:tc>
          <w:tcPr>
            <w:tcW w:w="2258" w:type="dxa"/>
            <w:shd w:val="clear" w:color="auto" w:fill="auto"/>
            <w:tcMar>
              <w:top w:w="100" w:type="dxa"/>
              <w:left w:w="100" w:type="dxa"/>
              <w:bottom w:w="100" w:type="dxa"/>
              <w:right w:w="100" w:type="dxa"/>
            </w:tcMar>
          </w:tcPr>
          <w:p w14:paraId="68A5C280" w14:textId="77777777" w:rsidR="001D410B" w:rsidRDefault="001D410B" w:rsidP="007A1C65">
            <w:pPr>
              <w:widowControl w:val="0"/>
              <w:spacing w:line="240" w:lineRule="auto"/>
              <w:rPr>
                <w:sz w:val="20"/>
                <w:szCs w:val="20"/>
              </w:rPr>
            </w:pPr>
            <w:r>
              <w:rPr>
                <w:sz w:val="20"/>
                <w:szCs w:val="20"/>
              </w:rPr>
              <w:t>Dependency</w:t>
            </w:r>
          </w:p>
        </w:tc>
        <w:tc>
          <w:tcPr>
            <w:tcW w:w="8064" w:type="dxa"/>
            <w:shd w:val="clear" w:color="auto" w:fill="auto"/>
            <w:tcMar>
              <w:top w:w="100" w:type="dxa"/>
              <w:left w:w="100" w:type="dxa"/>
              <w:bottom w:w="100" w:type="dxa"/>
              <w:right w:w="100" w:type="dxa"/>
            </w:tcMar>
          </w:tcPr>
          <w:p w14:paraId="3A238ABB" w14:textId="77777777" w:rsidR="001D410B" w:rsidRDefault="001D410B" w:rsidP="007A1C65">
            <w:pPr>
              <w:widowControl w:val="0"/>
              <w:spacing w:line="240" w:lineRule="auto"/>
              <w:rPr>
                <w:sz w:val="20"/>
                <w:szCs w:val="20"/>
              </w:rPr>
            </w:pPr>
            <w:r>
              <w:rPr>
                <w:sz w:val="20"/>
                <w:szCs w:val="20"/>
              </w:rPr>
              <w:t>ISO 19103:2015 Geographic information – Conceptual schema language, UML2 conformance class</w:t>
            </w:r>
          </w:p>
        </w:tc>
      </w:tr>
      <w:tr w:rsidR="001D410B" w14:paraId="6580FD84" w14:textId="77777777" w:rsidTr="001D410B">
        <w:tc>
          <w:tcPr>
            <w:tcW w:w="2258" w:type="dxa"/>
            <w:shd w:val="clear" w:color="auto" w:fill="auto"/>
            <w:tcMar>
              <w:top w:w="100" w:type="dxa"/>
              <w:left w:w="100" w:type="dxa"/>
              <w:bottom w:w="100" w:type="dxa"/>
              <w:right w:w="100" w:type="dxa"/>
            </w:tcMar>
          </w:tcPr>
          <w:p w14:paraId="63A771EF" w14:textId="77777777" w:rsidR="001D410B" w:rsidRDefault="001D410B" w:rsidP="007A1C65">
            <w:pPr>
              <w:widowControl w:val="0"/>
              <w:spacing w:line="240" w:lineRule="auto"/>
              <w:rPr>
                <w:sz w:val="20"/>
                <w:szCs w:val="20"/>
              </w:rPr>
            </w:pPr>
            <w:r>
              <w:rPr>
                <w:sz w:val="20"/>
                <w:szCs w:val="20"/>
              </w:rPr>
              <w:t>Dependency</w:t>
            </w:r>
          </w:p>
        </w:tc>
        <w:tc>
          <w:tcPr>
            <w:tcW w:w="8064" w:type="dxa"/>
            <w:shd w:val="clear" w:color="auto" w:fill="auto"/>
            <w:tcMar>
              <w:top w:w="100" w:type="dxa"/>
              <w:left w:w="100" w:type="dxa"/>
              <w:bottom w:w="100" w:type="dxa"/>
              <w:right w:w="100" w:type="dxa"/>
            </w:tcMar>
          </w:tcPr>
          <w:p w14:paraId="29CAD603" w14:textId="77777777" w:rsidR="001D410B" w:rsidRDefault="001D410B" w:rsidP="007A1C65">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CoreExtendedTypes</w:t>
            </w:r>
            <w:proofErr w:type="spellEnd"/>
            <w:r>
              <w:rPr>
                <w:sz w:val="20"/>
                <w:szCs w:val="20"/>
              </w:rPr>
              <w:t xml:space="preserve"> conformance class</w:t>
            </w:r>
          </w:p>
        </w:tc>
      </w:tr>
      <w:tr w:rsidR="001D410B" w14:paraId="7E0A4DF3" w14:textId="77777777" w:rsidTr="001D410B">
        <w:tc>
          <w:tcPr>
            <w:tcW w:w="2258" w:type="dxa"/>
            <w:shd w:val="clear" w:color="auto" w:fill="auto"/>
            <w:tcMar>
              <w:top w:w="100" w:type="dxa"/>
              <w:left w:w="100" w:type="dxa"/>
              <w:bottom w:w="100" w:type="dxa"/>
              <w:right w:w="100" w:type="dxa"/>
            </w:tcMar>
          </w:tcPr>
          <w:p w14:paraId="208A9549" w14:textId="77777777" w:rsidR="001D410B" w:rsidRDefault="001D410B" w:rsidP="007A1C65">
            <w:pPr>
              <w:widowControl w:val="0"/>
              <w:spacing w:line="240" w:lineRule="auto"/>
              <w:rPr>
                <w:sz w:val="20"/>
                <w:szCs w:val="20"/>
              </w:rPr>
            </w:pPr>
            <w:r>
              <w:rPr>
                <w:sz w:val="20"/>
                <w:szCs w:val="20"/>
              </w:rPr>
              <w:t>Requirement</w:t>
            </w:r>
          </w:p>
        </w:tc>
        <w:tc>
          <w:tcPr>
            <w:tcW w:w="8064" w:type="dxa"/>
            <w:shd w:val="clear" w:color="auto" w:fill="auto"/>
            <w:tcMar>
              <w:top w:w="100" w:type="dxa"/>
              <w:left w:w="100" w:type="dxa"/>
              <w:bottom w:w="100" w:type="dxa"/>
              <w:right w:w="100" w:type="dxa"/>
            </w:tcMar>
          </w:tcPr>
          <w:p w14:paraId="7F8DCD4F" w14:textId="77777777" w:rsidR="001D410B" w:rsidRDefault="001D410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PhysicalDimension</w:t>
            </w:r>
            <w:proofErr w:type="spellEnd"/>
            <w:r>
              <w:rPr>
                <w:sz w:val="20"/>
                <w:szCs w:val="20"/>
              </w:rPr>
              <w:t>/</w:t>
            </w:r>
            <w:proofErr w:type="spellStart"/>
            <w:r>
              <w:rPr>
                <w:sz w:val="20"/>
                <w:szCs w:val="20"/>
              </w:rPr>
              <w:t>PhysicalDimension-sem</w:t>
            </w:r>
            <w:proofErr w:type="spellEnd"/>
          </w:p>
        </w:tc>
      </w:tr>
      <w:tr w:rsidR="001D410B" w14:paraId="22BB67AE" w14:textId="77777777" w:rsidTr="001D410B">
        <w:tc>
          <w:tcPr>
            <w:tcW w:w="2258" w:type="dxa"/>
            <w:shd w:val="clear" w:color="auto" w:fill="auto"/>
            <w:tcMar>
              <w:top w:w="100" w:type="dxa"/>
              <w:left w:w="100" w:type="dxa"/>
              <w:bottom w:w="100" w:type="dxa"/>
              <w:right w:w="100" w:type="dxa"/>
            </w:tcMar>
          </w:tcPr>
          <w:p w14:paraId="6C5D6606" w14:textId="77777777" w:rsidR="001D410B" w:rsidRDefault="001D410B" w:rsidP="007A1C65">
            <w:pPr>
              <w:widowControl w:val="0"/>
              <w:spacing w:line="240" w:lineRule="auto"/>
              <w:rPr>
                <w:sz w:val="20"/>
                <w:szCs w:val="20"/>
              </w:rPr>
            </w:pPr>
            <w:r>
              <w:rPr>
                <w:sz w:val="20"/>
                <w:szCs w:val="20"/>
              </w:rPr>
              <w:t>Requirement</w:t>
            </w:r>
          </w:p>
        </w:tc>
        <w:tc>
          <w:tcPr>
            <w:tcW w:w="8064" w:type="dxa"/>
            <w:shd w:val="clear" w:color="auto" w:fill="auto"/>
            <w:tcMar>
              <w:top w:w="100" w:type="dxa"/>
              <w:left w:w="100" w:type="dxa"/>
              <w:bottom w:w="100" w:type="dxa"/>
              <w:right w:w="100" w:type="dxa"/>
            </w:tcMar>
          </w:tcPr>
          <w:p w14:paraId="561FF308" w14:textId="77777777" w:rsidR="001D410B" w:rsidRDefault="001D410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PhysicalDimension</w:t>
            </w:r>
            <w:proofErr w:type="spellEnd"/>
            <w:r>
              <w:rPr>
                <w:sz w:val="20"/>
                <w:szCs w:val="20"/>
              </w:rPr>
              <w:t>/dimension-</w:t>
            </w:r>
            <w:proofErr w:type="spellStart"/>
            <w:r>
              <w:rPr>
                <w:sz w:val="20"/>
                <w:szCs w:val="20"/>
              </w:rPr>
              <w:t>sem</w:t>
            </w:r>
            <w:proofErr w:type="spellEnd"/>
          </w:p>
        </w:tc>
      </w:tr>
      <w:tr w:rsidR="001D410B" w14:paraId="44FB6C44" w14:textId="77777777" w:rsidTr="001D410B">
        <w:tc>
          <w:tcPr>
            <w:tcW w:w="2258" w:type="dxa"/>
            <w:shd w:val="clear" w:color="auto" w:fill="auto"/>
            <w:tcMar>
              <w:top w:w="100" w:type="dxa"/>
              <w:left w:w="100" w:type="dxa"/>
              <w:bottom w:w="100" w:type="dxa"/>
              <w:right w:w="100" w:type="dxa"/>
            </w:tcMar>
          </w:tcPr>
          <w:p w14:paraId="0A8535A9" w14:textId="77777777" w:rsidR="001D410B" w:rsidRDefault="001D410B" w:rsidP="007A1C65">
            <w:pPr>
              <w:widowControl w:val="0"/>
              <w:spacing w:line="240" w:lineRule="auto"/>
              <w:rPr>
                <w:sz w:val="20"/>
                <w:szCs w:val="20"/>
              </w:rPr>
            </w:pPr>
            <w:r>
              <w:rPr>
                <w:sz w:val="20"/>
                <w:szCs w:val="20"/>
              </w:rPr>
              <w:t>Requirement</w:t>
            </w:r>
          </w:p>
        </w:tc>
        <w:tc>
          <w:tcPr>
            <w:tcW w:w="8064" w:type="dxa"/>
            <w:shd w:val="clear" w:color="auto" w:fill="auto"/>
            <w:tcMar>
              <w:top w:w="100" w:type="dxa"/>
              <w:left w:w="100" w:type="dxa"/>
              <w:bottom w:w="100" w:type="dxa"/>
              <w:right w:w="100" w:type="dxa"/>
            </w:tcMar>
          </w:tcPr>
          <w:p w14:paraId="336857C2" w14:textId="77777777" w:rsidR="001D410B" w:rsidRDefault="001D410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PhysicalDimension</w:t>
            </w:r>
            <w:proofErr w:type="spellEnd"/>
            <w:r>
              <w:rPr>
                <w:sz w:val="20"/>
                <w:szCs w:val="20"/>
              </w:rPr>
              <w:t>/value-</w:t>
            </w:r>
            <w:proofErr w:type="spellStart"/>
            <w:r>
              <w:rPr>
                <w:sz w:val="20"/>
                <w:szCs w:val="20"/>
              </w:rPr>
              <w:t>sem</w:t>
            </w:r>
            <w:proofErr w:type="spellEnd"/>
          </w:p>
        </w:tc>
      </w:tr>
    </w:tbl>
    <w:p w14:paraId="49B114D9" w14:textId="30F8C200" w:rsidR="001D410B" w:rsidRDefault="001D410B" w:rsidP="001D410B">
      <w:pPr>
        <w:rPr>
          <w:lang w:eastAsia="ja-JP"/>
        </w:rPr>
      </w:pPr>
    </w:p>
    <w:p w14:paraId="23DB3D3F" w14:textId="77777777" w:rsidR="00565627" w:rsidRDefault="00565627" w:rsidP="00565627">
      <w:pPr>
        <w:keepNext/>
      </w:pPr>
      <w:r>
        <w:rPr>
          <w:noProof/>
          <w:lang w:val="fr-FR" w:eastAsia="fr-FR"/>
        </w:rPr>
        <w:drawing>
          <wp:inline distT="0" distB="0" distL="0" distR="0" wp14:anchorId="1C68E627" wp14:editId="327EB767">
            <wp:extent cx="5587068" cy="1145948"/>
            <wp:effectExtent l="0" t="0" r="1270" b="0"/>
            <wp:docPr id="86" name="Graphic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Graphic 86"/>
                    <pic:cNvPicPr/>
                  </pic:nvPicPr>
                  <pic:blipFill>
                    <a:blip r:embed="rId170">
                      <a:extLst>
                        <a:ext uri="{28A0092B-C50C-407E-A947-70E740481C1C}">
                          <a14:useLocalDpi xmlns:a14="http://schemas.microsoft.com/office/drawing/2010/main"/>
                        </a:ext>
                        <a:ext uri="{96DAC541-7B7A-43D3-8B79-37D633B846F1}">
                          <asvg:svgBlip xmlns:asvg="http://schemas.microsoft.com/office/drawing/2016/SVG/main" r:embed="rId171"/>
                        </a:ext>
                      </a:extLst>
                    </a:blip>
                    <a:stretch>
                      <a:fillRect/>
                    </a:stretch>
                  </pic:blipFill>
                  <pic:spPr>
                    <a:xfrm>
                      <a:off x="0" y="0"/>
                      <a:ext cx="5613932" cy="1151458"/>
                    </a:xfrm>
                    <a:prstGeom prst="rect">
                      <a:avLst/>
                    </a:prstGeom>
                  </pic:spPr>
                </pic:pic>
              </a:graphicData>
            </a:graphic>
          </wp:inline>
        </w:drawing>
      </w:r>
    </w:p>
    <w:p w14:paraId="52375962" w14:textId="40FFE26A" w:rsidR="001D410B" w:rsidRDefault="00565627" w:rsidP="00565627">
      <w:pPr>
        <w:jc w:val="center"/>
        <w:rPr>
          <w:b/>
          <w:bCs/>
          <w:sz w:val="20"/>
          <w:szCs w:val="20"/>
        </w:rPr>
      </w:pPr>
      <w:r w:rsidRPr="00565627">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82</w:t>
      </w:r>
      <w:r w:rsidR="00D471BA">
        <w:rPr>
          <w:b/>
          <w:bCs/>
          <w:sz w:val="20"/>
          <w:szCs w:val="20"/>
        </w:rPr>
        <w:fldChar w:fldCharType="end"/>
      </w:r>
      <w:r w:rsidRPr="00565627">
        <w:rPr>
          <w:b/>
          <w:bCs/>
          <w:sz w:val="20"/>
          <w:szCs w:val="20"/>
        </w:rPr>
        <w:t xml:space="preserve"> — (Informative) Included direct and indirect requirements and recommendations of the Basic Samples — </w:t>
      </w:r>
      <w:proofErr w:type="spellStart"/>
      <w:r w:rsidRPr="00565627">
        <w:rPr>
          <w:b/>
          <w:bCs/>
          <w:sz w:val="20"/>
          <w:szCs w:val="20"/>
        </w:rPr>
        <w:t>PhysicalDimension</w:t>
      </w:r>
      <w:proofErr w:type="spellEnd"/>
      <w:r w:rsidRPr="00565627">
        <w:rPr>
          <w:b/>
          <w:bCs/>
          <w:sz w:val="20"/>
          <w:szCs w:val="20"/>
        </w:rPr>
        <w:t xml:space="preserve"> requirements class.</w:t>
      </w:r>
    </w:p>
    <w:p w14:paraId="69D8BF54" w14:textId="7C954602" w:rsidR="00565627" w:rsidRDefault="00262485" w:rsidP="00262485">
      <w:pPr>
        <w:pStyle w:val="Heading3"/>
      </w:pPr>
      <w:r w:rsidRPr="00262485">
        <w:t xml:space="preserve">Data type </w:t>
      </w:r>
      <w:proofErr w:type="spellStart"/>
      <w:r w:rsidRPr="00262485">
        <w:t>PhysicalDimension</w:t>
      </w:r>
      <w:proofErr w:type="spellEnd"/>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796"/>
      </w:tblGrid>
      <w:tr w:rsidR="00262485" w14:paraId="24D4D0C4" w14:textId="77777777" w:rsidTr="00262485">
        <w:tc>
          <w:tcPr>
            <w:tcW w:w="4526" w:type="dxa"/>
            <w:shd w:val="clear" w:color="auto" w:fill="auto"/>
            <w:tcMar>
              <w:top w:w="100" w:type="dxa"/>
              <w:left w:w="100" w:type="dxa"/>
              <w:bottom w:w="100" w:type="dxa"/>
              <w:right w:w="100" w:type="dxa"/>
            </w:tcMar>
          </w:tcPr>
          <w:p w14:paraId="7D514912" w14:textId="77777777" w:rsidR="00262485" w:rsidRDefault="00262485"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PhysicalDimension</w:t>
            </w:r>
            <w:proofErr w:type="spellEnd"/>
            <w:r>
              <w:rPr>
                <w:sz w:val="20"/>
                <w:szCs w:val="20"/>
              </w:rPr>
              <w:t>/</w:t>
            </w:r>
            <w:proofErr w:type="spellStart"/>
            <w:r>
              <w:rPr>
                <w:sz w:val="20"/>
                <w:szCs w:val="20"/>
              </w:rPr>
              <w:t>PhysicalDimension-sem</w:t>
            </w:r>
            <w:proofErr w:type="spellEnd"/>
          </w:p>
        </w:tc>
        <w:tc>
          <w:tcPr>
            <w:tcW w:w="5796" w:type="dxa"/>
            <w:shd w:val="clear" w:color="auto" w:fill="auto"/>
            <w:tcMar>
              <w:top w:w="100" w:type="dxa"/>
              <w:left w:w="100" w:type="dxa"/>
              <w:bottom w:w="100" w:type="dxa"/>
              <w:right w:w="100" w:type="dxa"/>
            </w:tcMar>
          </w:tcPr>
          <w:p w14:paraId="326D43F5" w14:textId="77777777" w:rsidR="00262485" w:rsidRDefault="00262485" w:rsidP="007A1C65">
            <w:pPr>
              <w:widowControl w:val="0"/>
              <w:spacing w:line="240" w:lineRule="auto"/>
              <w:rPr>
                <w:sz w:val="20"/>
                <w:szCs w:val="20"/>
              </w:rPr>
            </w:pPr>
            <w:r>
              <w:rPr>
                <w:sz w:val="20"/>
                <w:szCs w:val="20"/>
              </w:rPr>
              <w:t xml:space="preserve">A </w:t>
            </w:r>
            <w:proofErr w:type="spellStart"/>
            <w:r>
              <w:rPr>
                <w:sz w:val="20"/>
                <w:szCs w:val="20"/>
              </w:rPr>
              <w:t>dataType</w:t>
            </w:r>
            <w:proofErr w:type="spellEnd"/>
            <w:r>
              <w:rPr>
                <w:sz w:val="20"/>
                <w:szCs w:val="20"/>
              </w:rPr>
              <w:t xml:space="preserve"> for the provision of various size quantities.</w:t>
            </w:r>
          </w:p>
        </w:tc>
      </w:tr>
    </w:tbl>
    <w:p w14:paraId="05ABA8BA" w14:textId="4D8E39B7" w:rsidR="00262485" w:rsidRDefault="00262485" w:rsidP="00262485">
      <w:pPr>
        <w:rPr>
          <w:lang w:eastAsia="ja-JP"/>
        </w:rPr>
      </w:pPr>
    </w:p>
    <w:p w14:paraId="64490B0D" w14:textId="32AA8F8F" w:rsidR="00262485" w:rsidRDefault="008147D3" w:rsidP="008147D3">
      <w:pPr>
        <w:pStyle w:val="Heading3"/>
      </w:pPr>
      <w:r w:rsidRPr="008147D3">
        <w:t>Attribute dimension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147D3" w14:paraId="0E6A64AE" w14:textId="77777777" w:rsidTr="008147D3">
        <w:tc>
          <w:tcPr>
            <w:tcW w:w="4526" w:type="dxa"/>
            <w:shd w:val="clear" w:color="auto" w:fill="auto"/>
            <w:tcMar>
              <w:top w:w="100" w:type="dxa"/>
              <w:left w:w="100" w:type="dxa"/>
              <w:bottom w:w="100" w:type="dxa"/>
              <w:right w:w="100" w:type="dxa"/>
            </w:tcMar>
          </w:tcPr>
          <w:p w14:paraId="50AE156E" w14:textId="77777777" w:rsidR="008147D3" w:rsidRDefault="008147D3"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PhysicalDimension</w:t>
            </w:r>
            <w:proofErr w:type="spellEnd"/>
            <w:r>
              <w:rPr>
                <w:sz w:val="20"/>
                <w:szCs w:val="20"/>
              </w:rPr>
              <w:t>/dimension-</w:t>
            </w:r>
            <w:proofErr w:type="spellStart"/>
            <w:r>
              <w:rPr>
                <w:sz w:val="20"/>
                <w:szCs w:val="20"/>
              </w:rPr>
              <w:lastRenderedPageBreak/>
              <w:t>sem</w:t>
            </w:r>
            <w:proofErr w:type="spellEnd"/>
          </w:p>
        </w:tc>
        <w:tc>
          <w:tcPr>
            <w:tcW w:w="5245" w:type="dxa"/>
            <w:shd w:val="clear" w:color="auto" w:fill="auto"/>
            <w:tcMar>
              <w:top w:w="100" w:type="dxa"/>
              <w:left w:w="100" w:type="dxa"/>
              <w:bottom w:w="100" w:type="dxa"/>
              <w:right w:w="100" w:type="dxa"/>
            </w:tcMar>
          </w:tcPr>
          <w:p w14:paraId="4178F9A6" w14:textId="0C979274" w:rsidR="008147D3" w:rsidRDefault="008147D3" w:rsidP="007A1C65">
            <w:pPr>
              <w:widowControl w:val="0"/>
              <w:spacing w:line="240" w:lineRule="auto"/>
              <w:rPr>
                <w:sz w:val="20"/>
                <w:szCs w:val="20"/>
              </w:rPr>
            </w:pPr>
            <w:r>
              <w:rPr>
                <w:sz w:val="20"/>
                <w:szCs w:val="20"/>
              </w:rPr>
              <w:lastRenderedPageBreak/>
              <w:t xml:space="preserve">The </w:t>
            </w:r>
            <w:proofErr w:type="spellStart"/>
            <w:r>
              <w:rPr>
                <w:b/>
                <w:sz w:val="20"/>
                <w:szCs w:val="20"/>
              </w:rPr>
              <w:t>PhysicalDimension</w:t>
            </w:r>
            <w:proofErr w:type="spellEnd"/>
            <w:r>
              <w:rPr>
                <w:sz w:val="20"/>
                <w:szCs w:val="20"/>
              </w:rPr>
              <w:t xml:space="preserve"> about which a </w:t>
            </w:r>
            <w:r>
              <w:rPr>
                <w:b/>
                <w:sz w:val="20"/>
                <w:szCs w:val="20"/>
              </w:rPr>
              <w:t>value</w:t>
            </w:r>
            <w:r>
              <w:rPr>
                <w:sz w:val="20"/>
                <w:szCs w:val="20"/>
              </w:rPr>
              <w:t xml:space="preserve"> is provided.</w:t>
            </w:r>
          </w:p>
          <w:p w14:paraId="590E233B" w14:textId="4CB3DA36" w:rsidR="008147D3" w:rsidRDefault="008147D3" w:rsidP="007A1C65">
            <w:pPr>
              <w:widowControl w:val="0"/>
              <w:spacing w:line="240" w:lineRule="auto"/>
              <w:rPr>
                <w:b/>
                <w:sz w:val="20"/>
                <w:szCs w:val="20"/>
              </w:rPr>
            </w:pPr>
            <w:r>
              <w:rPr>
                <w:sz w:val="20"/>
                <w:szCs w:val="20"/>
              </w:rPr>
              <w:lastRenderedPageBreak/>
              <w:t xml:space="preserve">The name of the physical dimension, the quantity being provided in the value SHALL be provided in the attribute </w:t>
            </w:r>
            <w:proofErr w:type="spellStart"/>
            <w:proofErr w:type="gramStart"/>
            <w:r>
              <w:rPr>
                <w:b/>
                <w:sz w:val="20"/>
                <w:szCs w:val="20"/>
              </w:rPr>
              <w:t>dimension:URI</w:t>
            </w:r>
            <w:proofErr w:type="spellEnd"/>
            <w:proofErr w:type="gramEnd"/>
            <w:r w:rsidR="00830BAB">
              <w:rPr>
                <w:b/>
                <w:sz w:val="20"/>
                <w:szCs w:val="20"/>
              </w:rPr>
              <w:t>.</w:t>
            </w:r>
          </w:p>
        </w:tc>
      </w:tr>
    </w:tbl>
    <w:p w14:paraId="54522AE7" w14:textId="2AC71EF6" w:rsidR="008147D3" w:rsidRDefault="008147D3" w:rsidP="008147D3">
      <w:pPr>
        <w:rPr>
          <w:lang w:eastAsia="ja-JP"/>
        </w:rPr>
      </w:pPr>
    </w:p>
    <w:p w14:paraId="33FB98F0" w14:textId="2804A35A" w:rsidR="00830BAB" w:rsidRDefault="00CA6CD2" w:rsidP="00CA6CD2">
      <w:pPr>
        <w:pStyle w:val="Heading3"/>
      </w:pPr>
      <w:r w:rsidRPr="00CA6CD2">
        <w:t>Attribute value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A6CD2" w14:paraId="21984646" w14:textId="77777777" w:rsidTr="00F53892">
        <w:tc>
          <w:tcPr>
            <w:tcW w:w="4526" w:type="dxa"/>
            <w:shd w:val="clear" w:color="auto" w:fill="auto"/>
            <w:tcMar>
              <w:top w:w="100" w:type="dxa"/>
              <w:left w:w="100" w:type="dxa"/>
              <w:bottom w:w="100" w:type="dxa"/>
              <w:right w:w="100" w:type="dxa"/>
            </w:tcMar>
          </w:tcPr>
          <w:p w14:paraId="75ADBB34" w14:textId="77777777" w:rsidR="00CA6CD2" w:rsidRDefault="00CA6CD2"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PhysicalDimension</w:t>
            </w:r>
            <w:proofErr w:type="spellEnd"/>
            <w:r>
              <w:rPr>
                <w:sz w:val="20"/>
                <w:szCs w:val="20"/>
              </w:rPr>
              <w:t>/value-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24F3B167" w14:textId="77777777" w:rsidR="00CA6CD2" w:rsidRDefault="00CA6CD2" w:rsidP="007A1C65">
            <w:pPr>
              <w:widowControl w:val="0"/>
              <w:spacing w:line="240" w:lineRule="auto"/>
              <w:rPr>
                <w:sz w:val="20"/>
                <w:szCs w:val="20"/>
              </w:rPr>
            </w:pPr>
            <w:r>
              <w:rPr>
                <w:sz w:val="20"/>
                <w:szCs w:val="20"/>
              </w:rPr>
              <w:t xml:space="preserve">The </w:t>
            </w:r>
            <w:r>
              <w:rPr>
                <w:b/>
                <w:sz w:val="20"/>
                <w:szCs w:val="20"/>
              </w:rPr>
              <w:t>value</w:t>
            </w:r>
            <w:r>
              <w:rPr>
                <w:sz w:val="20"/>
                <w:szCs w:val="20"/>
              </w:rPr>
              <w:t xml:space="preserve"> of the </w:t>
            </w:r>
            <w:proofErr w:type="spellStart"/>
            <w:r>
              <w:rPr>
                <w:b/>
                <w:sz w:val="20"/>
                <w:szCs w:val="20"/>
              </w:rPr>
              <w:t>PhysicalDimension</w:t>
            </w:r>
            <w:proofErr w:type="spellEnd"/>
            <w:r>
              <w:rPr>
                <w:sz w:val="20"/>
                <w:szCs w:val="20"/>
              </w:rPr>
              <w:t>.</w:t>
            </w:r>
          </w:p>
          <w:p w14:paraId="33E98B78" w14:textId="77777777" w:rsidR="00CA6CD2" w:rsidRDefault="00CA6CD2" w:rsidP="007A1C65">
            <w:pPr>
              <w:widowControl w:val="0"/>
              <w:spacing w:line="240" w:lineRule="auto"/>
              <w:rPr>
                <w:sz w:val="20"/>
                <w:szCs w:val="20"/>
              </w:rPr>
            </w:pPr>
            <w:r>
              <w:rPr>
                <w:sz w:val="20"/>
                <w:szCs w:val="20"/>
              </w:rPr>
              <w:t xml:space="preserve">The measure of the quantity being provided SHALL be provided in the attribute </w:t>
            </w:r>
            <w:proofErr w:type="spellStart"/>
            <w:proofErr w:type="gramStart"/>
            <w:r>
              <w:rPr>
                <w:b/>
                <w:sz w:val="20"/>
                <w:szCs w:val="20"/>
              </w:rPr>
              <w:t>value:Measure</w:t>
            </w:r>
            <w:proofErr w:type="spellEnd"/>
            <w:proofErr w:type="gramEnd"/>
          </w:p>
        </w:tc>
      </w:tr>
    </w:tbl>
    <w:p w14:paraId="54FB7688" w14:textId="189CC825" w:rsidR="00CA6CD2" w:rsidRDefault="00CA6CD2" w:rsidP="00CA6CD2">
      <w:pPr>
        <w:rPr>
          <w:lang w:eastAsia="ja-JP"/>
        </w:rPr>
      </w:pPr>
    </w:p>
    <w:p w14:paraId="51B6FB99" w14:textId="2C23FA27" w:rsidR="00016FE3" w:rsidRDefault="00F53892" w:rsidP="00F53892">
      <w:pPr>
        <w:pStyle w:val="Heading2"/>
      </w:pPr>
      <w:bookmarkStart w:id="419" w:name="_Toc72768923"/>
      <w:proofErr w:type="spellStart"/>
      <w:r w:rsidRPr="00F53892">
        <w:t>NamedLocation</w:t>
      </w:r>
      <w:bookmarkEnd w:id="419"/>
      <w:proofErr w:type="spellEnd"/>
    </w:p>
    <w:p w14:paraId="7B4064FC" w14:textId="627D3653" w:rsidR="00F53892" w:rsidRDefault="00F53892" w:rsidP="00F53892">
      <w:pPr>
        <w:pStyle w:val="Heading3"/>
      </w:pPr>
      <w:proofErr w:type="spellStart"/>
      <w:r w:rsidRPr="00F53892">
        <w:t>NamedLocation</w:t>
      </w:r>
      <w:proofErr w:type="spellEnd"/>
      <w:r w:rsidRPr="00F53892">
        <w:t xml:space="preserve"> Requirements Class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F53892" w14:paraId="03B7FFC6" w14:textId="77777777" w:rsidTr="00F53892">
        <w:tc>
          <w:tcPr>
            <w:tcW w:w="4526" w:type="dxa"/>
            <w:shd w:val="clear" w:color="auto" w:fill="auto"/>
            <w:tcMar>
              <w:top w:w="100" w:type="dxa"/>
              <w:left w:w="100" w:type="dxa"/>
              <w:bottom w:w="100" w:type="dxa"/>
              <w:right w:w="100" w:type="dxa"/>
            </w:tcMar>
          </w:tcPr>
          <w:p w14:paraId="5EBB9532" w14:textId="77777777" w:rsidR="00F53892" w:rsidRDefault="00F53892" w:rsidP="007A1C65">
            <w:pPr>
              <w:widowControl w:val="0"/>
              <w:spacing w:line="240" w:lineRule="auto"/>
              <w:rPr>
                <w:b/>
                <w:sz w:val="20"/>
                <w:szCs w:val="20"/>
              </w:rPr>
            </w:pPr>
            <w:r>
              <w:rPr>
                <w:b/>
                <w:sz w:val="20"/>
                <w:szCs w:val="20"/>
              </w:rPr>
              <w:t>Requirements Class</w:t>
            </w:r>
          </w:p>
        </w:tc>
        <w:tc>
          <w:tcPr>
            <w:tcW w:w="5245" w:type="dxa"/>
            <w:shd w:val="clear" w:color="auto" w:fill="auto"/>
            <w:tcMar>
              <w:top w:w="100" w:type="dxa"/>
              <w:left w:w="100" w:type="dxa"/>
              <w:bottom w:w="100" w:type="dxa"/>
              <w:right w:w="100" w:type="dxa"/>
            </w:tcMar>
          </w:tcPr>
          <w:p w14:paraId="5D57933A" w14:textId="77777777" w:rsidR="00F53892" w:rsidRDefault="00F53892"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NamedLocation</w:t>
            </w:r>
            <w:proofErr w:type="spellEnd"/>
          </w:p>
        </w:tc>
      </w:tr>
      <w:tr w:rsidR="00F53892" w14:paraId="4EF3F2AA" w14:textId="77777777" w:rsidTr="00F53892">
        <w:tc>
          <w:tcPr>
            <w:tcW w:w="4526" w:type="dxa"/>
            <w:shd w:val="clear" w:color="auto" w:fill="auto"/>
            <w:tcMar>
              <w:top w:w="100" w:type="dxa"/>
              <w:left w:w="100" w:type="dxa"/>
              <w:bottom w:w="100" w:type="dxa"/>
              <w:right w:w="100" w:type="dxa"/>
            </w:tcMar>
          </w:tcPr>
          <w:p w14:paraId="44DC1164" w14:textId="77777777" w:rsidR="00F53892" w:rsidRDefault="00F53892" w:rsidP="007A1C65">
            <w:pPr>
              <w:widowControl w:val="0"/>
              <w:spacing w:line="240" w:lineRule="auto"/>
              <w:rPr>
                <w:sz w:val="20"/>
                <w:szCs w:val="20"/>
              </w:rPr>
            </w:pPr>
            <w:r>
              <w:rPr>
                <w:sz w:val="20"/>
                <w:szCs w:val="20"/>
              </w:rPr>
              <w:t>Target type</w:t>
            </w:r>
          </w:p>
        </w:tc>
        <w:tc>
          <w:tcPr>
            <w:tcW w:w="5245" w:type="dxa"/>
            <w:shd w:val="clear" w:color="auto" w:fill="auto"/>
            <w:tcMar>
              <w:top w:w="100" w:type="dxa"/>
              <w:left w:w="100" w:type="dxa"/>
              <w:bottom w:w="100" w:type="dxa"/>
              <w:right w:w="100" w:type="dxa"/>
            </w:tcMar>
          </w:tcPr>
          <w:p w14:paraId="49940796" w14:textId="77777777" w:rsidR="00F53892" w:rsidRDefault="00F53892" w:rsidP="007A1C65">
            <w:pPr>
              <w:widowControl w:val="0"/>
              <w:spacing w:line="240" w:lineRule="auto"/>
              <w:rPr>
                <w:sz w:val="20"/>
                <w:szCs w:val="20"/>
              </w:rPr>
            </w:pPr>
            <w:r>
              <w:rPr>
                <w:sz w:val="20"/>
                <w:szCs w:val="20"/>
              </w:rPr>
              <w:t>Logical model</w:t>
            </w:r>
          </w:p>
        </w:tc>
      </w:tr>
      <w:tr w:rsidR="00F53892" w14:paraId="4962D4A6" w14:textId="77777777" w:rsidTr="00F53892">
        <w:tc>
          <w:tcPr>
            <w:tcW w:w="4526" w:type="dxa"/>
            <w:shd w:val="clear" w:color="auto" w:fill="auto"/>
            <w:tcMar>
              <w:top w:w="100" w:type="dxa"/>
              <w:left w:w="100" w:type="dxa"/>
              <w:bottom w:w="100" w:type="dxa"/>
              <w:right w:w="100" w:type="dxa"/>
            </w:tcMar>
          </w:tcPr>
          <w:p w14:paraId="7FB1302E" w14:textId="77777777" w:rsidR="00F53892" w:rsidRDefault="00F53892" w:rsidP="007A1C65">
            <w:pPr>
              <w:widowControl w:val="0"/>
              <w:spacing w:line="240" w:lineRule="auto"/>
              <w:rPr>
                <w:sz w:val="20"/>
                <w:szCs w:val="20"/>
              </w:rPr>
            </w:pPr>
            <w:r>
              <w:rPr>
                <w:sz w:val="20"/>
                <w:szCs w:val="20"/>
              </w:rPr>
              <w:t>Name</w:t>
            </w:r>
          </w:p>
        </w:tc>
        <w:tc>
          <w:tcPr>
            <w:tcW w:w="5245" w:type="dxa"/>
            <w:shd w:val="clear" w:color="auto" w:fill="auto"/>
            <w:tcMar>
              <w:top w:w="100" w:type="dxa"/>
              <w:left w:w="100" w:type="dxa"/>
              <w:bottom w:w="100" w:type="dxa"/>
              <w:right w:w="100" w:type="dxa"/>
            </w:tcMar>
          </w:tcPr>
          <w:p w14:paraId="4B925F67" w14:textId="77777777" w:rsidR="00F53892" w:rsidRDefault="00F53892" w:rsidP="007A1C65">
            <w:pPr>
              <w:widowControl w:val="0"/>
              <w:spacing w:line="240" w:lineRule="auto"/>
              <w:rPr>
                <w:sz w:val="20"/>
                <w:szCs w:val="20"/>
              </w:rPr>
            </w:pPr>
            <w:r>
              <w:rPr>
                <w:sz w:val="20"/>
                <w:szCs w:val="20"/>
              </w:rPr>
              <w:t xml:space="preserve">Basic Samples - </w:t>
            </w:r>
            <w:proofErr w:type="spellStart"/>
            <w:r>
              <w:rPr>
                <w:sz w:val="20"/>
                <w:szCs w:val="20"/>
              </w:rPr>
              <w:t>NamedLocation</w:t>
            </w:r>
            <w:proofErr w:type="spellEnd"/>
          </w:p>
        </w:tc>
      </w:tr>
      <w:tr w:rsidR="00F53892" w14:paraId="5877DFAC" w14:textId="77777777" w:rsidTr="00F53892">
        <w:tc>
          <w:tcPr>
            <w:tcW w:w="4526" w:type="dxa"/>
            <w:shd w:val="clear" w:color="auto" w:fill="auto"/>
            <w:tcMar>
              <w:top w:w="100" w:type="dxa"/>
              <w:left w:w="100" w:type="dxa"/>
              <w:bottom w:w="100" w:type="dxa"/>
              <w:right w:w="100" w:type="dxa"/>
            </w:tcMar>
          </w:tcPr>
          <w:p w14:paraId="6F84C329" w14:textId="77777777" w:rsidR="00F53892" w:rsidRDefault="00F53892" w:rsidP="007A1C65">
            <w:pPr>
              <w:widowControl w:val="0"/>
              <w:spacing w:line="240" w:lineRule="auto"/>
              <w:rPr>
                <w:sz w:val="20"/>
                <w:szCs w:val="20"/>
              </w:rPr>
            </w:pPr>
            <w:r>
              <w:rPr>
                <w:sz w:val="20"/>
                <w:szCs w:val="20"/>
              </w:rPr>
              <w:t>Dependency</w:t>
            </w:r>
          </w:p>
        </w:tc>
        <w:tc>
          <w:tcPr>
            <w:tcW w:w="5245" w:type="dxa"/>
            <w:shd w:val="clear" w:color="auto" w:fill="auto"/>
            <w:tcMar>
              <w:top w:w="100" w:type="dxa"/>
              <w:left w:w="100" w:type="dxa"/>
              <w:bottom w:w="100" w:type="dxa"/>
              <w:right w:w="100" w:type="dxa"/>
            </w:tcMar>
          </w:tcPr>
          <w:p w14:paraId="533FFA73" w14:textId="77777777" w:rsidR="00F53892" w:rsidRDefault="00F53892" w:rsidP="007A1C65">
            <w:pPr>
              <w:widowControl w:val="0"/>
              <w:spacing w:line="240" w:lineRule="auto"/>
              <w:rPr>
                <w:sz w:val="20"/>
                <w:szCs w:val="20"/>
              </w:rPr>
            </w:pPr>
            <w:r>
              <w:rPr>
                <w:sz w:val="20"/>
                <w:szCs w:val="20"/>
              </w:rPr>
              <w:t>ISO 19103:2015 Geographic information – Conceptual schema language, UML2 conformance class</w:t>
            </w:r>
          </w:p>
        </w:tc>
      </w:tr>
      <w:tr w:rsidR="00F53892" w14:paraId="2F18FC32" w14:textId="77777777" w:rsidTr="00F53892">
        <w:tc>
          <w:tcPr>
            <w:tcW w:w="4526" w:type="dxa"/>
            <w:shd w:val="clear" w:color="auto" w:fill="auto"/>
            <w:tcMar>
              <w:top w:w="100" w:type="dxa"/>
              <w:left w:w="100" w:type="dxa"/>
              <w:bottom w:w="100" w:type="dxa"/>
              <w:right w:w="100" w:type="dxa"/>
            </w:tcMar>
          </w:tcPr>
          <w:p w14:paraId="09CCB7C8" w14:textId="77777777" w:rsidR="00F53892" w:rsidRDefault="00F53892" w:rsidP="007A1C65">
            <w:pPr>
              <w:widowControl w:val="0"/>
              <w:spacing w:line="240" w:lineRule="auto"/>
              <w:rPr>
                <w:sz w:val="20"/>
                <w:szCs w:val="20"/>
              </w:rPr>
            </w:pPr>
            <w:r>
              <w:rPr>
                <w:sz w:val="20"/>
                <w:szCs w:val="20"/>
              </w:rPr>
              <w:t>Dependency</w:t>
            </w:r>
          </w:p>
        </w:tc>
        <w:tc>
          <w:tcPr>
            <w:tcW w:w="5245" w:type="dxa"/>
            <w:shd w:val="clear" w:color="auto" w:fill="auto"/>
            <w:tcMar>
              <w:top w:w="100" w:type="dxa"/>
              <w:left w:w="100" w:type="dxa"/>
              <w:bottom w:w="100" w:type="dxa"/>
              <w:right w:w="100" w:type="dxa"/>
            </w:tcMar>
          </w:tcPr>
          <w:p w14:paraId="0DB33586" w14:textId="77777777" w:rsidR="00F53892" w:rsidRDefault="00F53892" w:rsidP="007A1C65">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CoreTypes</w:t>
            </w:r>
            <w:proofErr w:type="spellEnd"/>
            <w:r>
              <w:rPr>
                <w:sz w:val="20"/>
                <w:szCs w:val="20"/>
              </w:rPr>
              <w:t xml:space="preserve"> conformance class</w:t>
            </w:r>
          </w:p>
        </w:tc>
      </w:tr>
      <w:tr w:rsidR="00F53892" w14:paraId="0237764F" w14:textId="77777777" w:rsidTr="00F53892">
        <w:tc>
          <w:tcPr>
            <w:tcW w:w="4526" w:type="dxa"/>
            <w:shd w:val="clear" w:color="auto" w:fill="auto"/>
            <w:tcMar>
              <w:top w:w="100" w:type="dxa"/>
              <w:left w:w="100" w:type="dxa"/>
              <w:bottom w:w="100" w:type="dxa"/>
              <w:right w:w="100" w:type="dxa"/>
            </w:tcMar>
          </w:tcPr>
          <w:p w14:paraId="6C8FCB93" w14:textId="77777777" w:rsidR="00F53892" w:rsidRDefault="00F53892" w:rsidP="007A1C65">
            <w:pPr>
              <w:widowControl w:val="0"/>
              <w:spacing w:line="240" w:lineRule="auto"/>
              <w:rPr>
                <w:sz w:val="20"/>
                <w:szCs w:val="20"/>
              </w:rPr>
            </w:pPr>
            <w:r>
              <w:rPr>
                <w:sz w:val="20"/>
                <w:szCs w:val="20"/>
              </w:rPr>
              <w:t>Dependency</w:t>
            </w:r>
          </w:p>
        </w:tc>
        <w:tc>
          <w:tcPr>
            <w:tcW w:w="5245" w:type="dxa"/>
            <w:shd w:val="clear" w:color="auto" w:fill="auto"/>
            <w:tcMar>
              <w:top w:w="100" w:type="dxa"/>
              <w:left w:w="100" w:type="dxa"/>
              <w:bottom w:w="100" w:type="dxa"/>
              <w:right w:w="100" w:type="dxa"/>
            </w:tcMar>
          </w:tcPr>
          <w:p w14:paraId="6381B632" w14:textId="77777777" w:rsidR="00F53892" w:rsidRDefault="00F53892" w:rsidP="007A1C65">
            <w:pPr>
              <w:widowControl w:val="0"/>
              <w:spacing w:line="240" w:lineRule="auto"/>
              <w:rPr>
                <w:sz w:val="20"/>
                <w:szCs w:val="20"/>
              </w:rPr>
            </w:pPr>
            <w:r>
              <w:rPr>
                <w:sz w:val="20"/>
                <w:szCs w:val="20"/>
              </w:rPr>
              <w:t>ISO 19107:2019 Geographic information — Spatial schema, Geometry conformance class</w:t>
            </w:r>
          </w:p>
        </w:tc>
      </w:tr>
      <w:tr w:rsidR="00F53892" w14:paraId="1177A970" w14:textId="77777777" w:rsidTr="00F53892">
        <w:tc>
          <w:tcPr>
            <w:tcW w:w="4526" w:type="dxa"/>
            <w:shd w:val="clear" w:color="auto" w:fill="auto"/>
            <w:tcMar>
              <w:top w:w="100" w:type="dxa"/>
              <w:left w:w="100" w:type="dxa"/>
              <w:bottom w:w="100" w:type="dxa"/>
              <w:right w:w="100" w:type="dxa"/>
            </w:tcMar>
          </w:tcPr>
          <w:p w14:paraId="24C25585" w14:textId="77777777" w:rsidR="00F53892" w:rsidRDefault="00F53892" w:rsidP="007A1C65">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4E579839" w14:textId="77777777" w:rsidR="00F53892" w:rsidRDefault="00F53892"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NamedLocation</w:t>
            </w:r>
            <w:proofErr w:type="spellEnd"/>
            <w:r>
              <w:rPr>
                <w:sz w:val="20"/>
                <w:szCs w:val="20"/>
              </w:rPr>
              <w:t>/</w:t>
            </w:r>
            <w:proofErr w:type="spellStart"/>
            <w:r>
              <w:rPr>
                <w:sz w:val="20"/>
                <w:szCs w:val="20"/>
              </w:rPr>
              <w:t>NamedLocation-sem</w:t>
            </w:r>
            <w:proofErr w:type="spellEnd"/>
          </w:p>
        </w:tc>
      </w:tr>
      <w:tr w:rsidR="00F53892" w14:paraId="6E7A8D35" w14:textId="77777777" w:rsidTr="00F53892">
        <w:tc>
          <w:tcPr>
            <w:tcW w:w="4526" w:type="dxa"/>
            <w:shd w:val="clear" w:color="auto" w:fill="auto"/>
            <w:tcMar>
              <w:top w:w="100" w:type="dxa"/>
              <w:left w:w="100" w:type="dxa"/>
              <w:bottom w:w="100" w:type="dxa"/>
              <w:right w:w="100" w:type="dxa"/>
            </w:tcMar>
          </w:tcPr>
          <w:p w14:paraId="36ABE24A" w14:textId="77777777" w:rsidR="00F53892" w:rsidRDefault="00F53892" w:rsidP="007A1C65">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7B14F7FD" w14:textId="77777777" w:rsidR="00F53892" w:rsidRDefault="00F53892"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NamedLocation</w:t>
            </w:r>
            <w:proofErr w:type="spellEnd"/>
            <w:r>
              <w:rPr>
                <w:sz w:val="20"/>
                <w:szCs w:val="20"/>
              </w:rPr>
              <w:t>/address-</w:t>
            </w:r>
            <w:proofErr w:type="spellStart"/>
            <w:r>
              <w:rPr>
                <w:sz w:val="20"/>
                <w:szCs w:val="20"/>
              </w:rPr>
              <w:t>sem</w:t>
            </w:r>
            <w:proofErr w:type="spellEnd"/>
          </w:p>
        </w:tc>
      </w:tr>
      <w:tr w:rsidR="00F53892" w14:paraId="26630C6E" w14:textId="77777777" w:rsidTr="00F53892">
        <w:tc>
          <w:tcPr>
            <w:tcW w:w="4526" w:type="dxa"/>
            <w:shd w:val="clear" w:color="auto" w:fill="auto"/>
            <w:tcMar>
              <w:top w:w="100" w:type="dxa"/>
              <w:left w:w="100" w:type="dxa"/>
              <w:bottom w:w="100" w:type="dxa"/>
              <w:right w:w="100" w:type="dxa"/>
            </w:tcMar>
          </w:tcPr>
          <w:p w14:paraId="6E882476" w14:textId="77777777" w:rsidR="00F53892" w:rsidRDefault="00F53892" w:rsidP="007A1C65">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77EBA698" w14:textId="77777777" w:rsidR="00F53892" w:rsidRDefault="00F53892"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NamedLocation</w:t>
            </w:r>
            <w:proofErr w:type="spellEnd"/>
            <w:r>
              <w:rPr>
                <w:sz w:val="20"/>
                <w:szCs w:val="20"/>
              </w:rPr>
              <w:t>/name-</w:t>
            </w:r>
            <w:proofErr w:type="spellStart"/>
            <w:r>
              <w:rPr>
                <w:sz w:val="20"/>
                <w:szCs w:val="20"/>
              </w:rPr>
              <w:t>sem</w:t>
            </w:r>
            <w:proofErr w:type="spellEnd"/>
          </w:p>
        </w:tc>
      </w:tr>
      <w:tr w:rsidR="00F53892" w14:paraId="195DD845" w14:textId="77777777" w:rsidTr="00F53892">
        <w:tc>
          <w:tcPr>
            <w:tcW w:w="4526" w:type="dxa"/>
            <w:shd w:val="clear" w:color="auto" w:fill="auto"/>
            <w:tcMar>
              <w:top w:w="100" w:type="dxa"/>
              <w:left w:w="100" w:type="dxa"/>
              <w:bottom w:w="100" w:type="dxa"/>
              <w:right w:w="100" w:type="dxa"/>
            </w:tcMar>
          </w:tcPr>
          <w:p w14:paraId="40E0B180" w14:textId="77777777" w:rsidR="00F53892" w:rsidRDefault="00F53892" w:rsidP="007A1C65">
            <w:pPr>
              <w:widowControl w:val="0"/>
              <w:spacing w:line="240" w:lineRule="auto"/>
              <w:rPr>
                <w:sz w:val="20"/>
                <w:szCs w:val="20"/>
              </w:rPr>
            </w:pPr>
            <w:r>
              <w:rPr>
                <w:sz w:val="20"/>
                <w:szCs w:val="20"/>
              </w:rPr>
              <w:t>Requirement</w:t>
            </w:r>
          </w:p>
        </w:tc>
        <w:tc>
          <w:tcPr>
            <w:tcW w:w="5245" w:type="dxa"/>
            <w:shd w:val="clear" w:color="auto" w:fill="auto"/>
            <w:tcMar>
              <w:top w:w="100" w:type="dxa"/>
              <w:left w:w="100" w:type="dxa"/>
              <w:bottom w:w="100" w:type="dxa"/>
              <w:right w:w="100" w:type="dxa"/>
            </w:tcMar>
          </w:tcPr>
          <w:p w14:paraId="070657AA" w14:textId="77777777" w:rsidR="00F53892" w:rsidRDefault="00F53892"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NamedLocation</w:t>
            </w:r>
            <w:proofErr w:type="spellEnd"/>
            <w:r>
              <w:rPr>
                <w:sz w:val="20"/>
                <w:szCs w:val="20"/>
              </w:rPr>
              <w:t>/</w:t>
            </w:r>
            <w:proofErr w:type="spellStart"/>
            <w:r>
              <w:rPr>
                <w:sz w:val="20"/>
                <w:szCs w:val="20"/>
              </w:rPr>
              <w:t>representativeGeometry-sem</w:t>
            </w:r>
            <w:proofErr w:type="spellEnd"/>
          </w:p>
        </w:tc>
      </w:tr>
    </w:tbl>
    <w:p w14:paraId="7899FB18" w14:textId="289C3FCE" w:rsidR="00F53892" w:rsidRDefault="00F53892" w:rsidP="00F53892">
      <w:pPr>
        <w:rPr>
          <w:lang w:eastAsia="ja-JP"/>
        </w:rPr>
      </w:pPr>
    </w:p>
    <w:p w14:paraId="3CAECA0E" w14:textId="77777777" w:rsidR="0019781D" w:rsidRDefault="0019781D" w:rsidP="0019781D">
      <w:pPr>
        <w:keepNext/>
      </w:pPr>
      <w:r>
        <w:rPr>
          <w:noProof/>
          <w:lang w:val="fr-FR" w:eastAsia="fr-FR"/>
        </w:rPr>
        <w:lastRenderedPageBreak/>
        <w:drawing>
          <wp:inline distT="0" distB="0" distL="0" distR="0" wp14:anchorId="2E9EC2B5" wp14:editId="6A5B7F48">
            <wp:extent cx="5268287" cy="1476590"/>
            <wp:effectExtent l="0" t="0" r="2540" b="0"/>
            <wp:docPr id="87" name="Graphic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Graphic 87"/>
                    <pic:cNvPicPr/>
                  </pic:nvPicPr>
                  <pic:blipFill>
                    <a:blip r:embed="rId172">
                      <a:extLst>
                        <a:ext uri="{28A0092B-C50C-407E-A947-70E740481C1C}">
                          <a14:useLocalDpi xmlns:a14="http://schemas.microsoft.com/office/drawing/2010/main"/>
                        </a:ext>
                        <a:ext uri="{96DAC541-7B7A-43D3-8B79-37D633B846F1}">
                          <asvg:svgBlip xmlns:asvg="http://schemas.microsoft.com/office/drawing/2016/SVG/main" r:embed="rId173"/>
                        </a:ext>
                      </a:extLst>
                    </a:blip>
                    <a:stretch>
                      <a:fillRect/>
                    </a:stretch>
                  </pic:blipFill>
                  <pic:spPr>
                    <a:xfrm>
                      <a:off x="0" y="0"/>
                      <a:ext cx="5284206" cy="1481052"/>
                    </a:xfrm>
                    <a:prstGeom prst="rect">
                      <a:avLst/>
                    </a:prstGeom>
                  </pic:spPr>
                </pic:pic>
              </a:graphicData>
            </a:graphic>
          </wp:inline>
        </w:drawing>
      </w:r>
    </w:p>
    <w:p w14:paraId="0D487F21" w14:textId="510D4E7A" w:rsidR="00F53892" w:rsidRDefault="0019781D" w:rsidP="0019781D">
      <w:pPr>
        <w:jc w:val="center"/>
        <w:rPr>
          <w:b/>
          <w:bCs/>
          <w:sz w:val="20"/>
          <w:szCs w:val="20"/>
        </w:rPr>
      </w:pPr>
      <w:r w:rsidRPr="0019781D">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83</w:t>
      </w:r>
      <w:r w:rsidR="00D471BA">
        <w:rPr>
          <w:b/>
          <w:bCs/>
          <w:sz w:val="20"/>
          <w:szCs w:val="20"/>
        </w:rPr>
        <w:fldChar w:fldCharType="end"/>
      </w:r>
      <w:r w:rsidRPr="0019781D">
        <w:rPr>
          <w:b/>
          <w:bCs/>
          <w:sz w:val="20"/>
          <w:szCs w:val="20"/>
        </w:rPr>
        <w:t xml:space="preserve"> — (Informative) Included direct and indirect requirements and recommendations of the Basic Samples — </w:t>
      </w:r>
      <w:proofErr w:type="spellStart"/>
      <w:r w:rsidRPr="0019781D">
        <w:rPr>
          <w:b/>
          <w:bCs/>
          <w:sz w:val="20"/>
          <w:szCs w:val="20"/>
        </w:rPr>
        <w:t>NamedLocation</w:t>
      </w:r>
      <w:proofErr w:type="spellEnd"/>
      <w:r w:rsidRPr="0019781D">
        <w:rPr>
          <w:b/>
          <w:bCs/>
          <w:sz w:val="20"/>
          <w:szCs w:val="20"/>
        </w:rPr>
        <w:t xml:space="preserve"> requirements class.</w:t>
      </w:r>
    </w:p>
    <w:p w14:paraId="07E1B7AB" w14:textId="5069AAB3" w:rsidR="0019781D" w:rsidRDefault="00E20D05" w:rsidP="00E20D05">
      <w:pPr>
        <w:pStyle w:val="Heading3"/>
      </w:pPr>
      <w:r w:rsidRPr="00E20D05">
        <w:t xml:space="preserve">Data type </w:t>
      </w:r>
      <w:proofErr w:type="spellStart"/>
      <w:r w:rsidRPr="00E20D05">
        <w:t>NamedLocation</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D00F84" w14:paraId="2A3C228D" w14:textId="77777777" w:rsidTr="00D00F84">
        <w:tc>
          <w:tcPr>
            <w:tcW w:w="4526" w:type="dxa"/>
            <w:shd w:val="clear" w:color="auto" w:fill="auto"/>
            <w:tcMar>
              <w:top w:w="100" w:type="dxa"/>
              <w:left w:w="100" w:type="dxa"/>
              <w:bottom w:w="100" w:type="dxa"/>
              <w:right w:w="100" w:type="dxa"/>
            </w:tcMar>
          </w:tcPr>
          <w:p w14:paraId="35D8A6EA" w14:textId="77777777" w:rsidR="00D00F84" w:rsidRDefault="00D00F84"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NamedLocation</w:t>
            </w:r>
            <w:proofErr w:type="spellEnd"/>
            <w:r>
              <w:rPr>
                <w:sz w:val="20"/>
                <w:szCs w:val="20"/>
              </w:rPr>
              <w:t>/</w:t>
            </w:r>
            <w:proofErr w:type="spellStart"/>
            <w:r>
              <w:rPr>
                <w:sz w:val="20"/>
                <w:szCs w:val="20"/>
              </w:rPr>
              <w:t>NamedLocation-sem</w:t>
            </w:r>
            <w:proofErr w:type="spellEnd"/>
          </w:p>
        </w:tc>
        <w:tc>
          <w:tcPr>
            <w:tcW w:w="5245" w:type="dxa"/>
            <w:shd w:val="clear" w:color="auto" w:fill="auto"/>
            <w:tcMar>
              <w:top w:w="100" w:type="dxa"/>
              <w:left w:w="100" w:type="dxa"/>
              <w:bottom w:w="100" w:type="dxa"/>
              <w:right w:w="100" w:type="dxa"/>
            </w:tcMar>
          </w:tcPr>
          <w:p w14:paraId="53882D3B" w14:textId="1542B766" w:rsidR="00D00F84" w:rsidRDefault="00D00F84" w:rsidP="007A1C65">
            <w:pPr>
              <w:widowControl w:val="0"/>
              <w:spacing w:line="240" w:lineRule="auto"/>
              <w:rPr>
                <w:sz w:val="20"/>
                <w:szCs w:val="20"/>
              </w:rPr>
            </w:pPr>
            <w:r>
              <w:rPr>
                <w:sz w:val="20"/>
                <w:szCs w:val="20"/>
              </w:rPr>
              <w:t>A location identified by its name, address, spatial geometry or a combination of any of these three.</w:t>
            </w:r>
          </w:p>
        </w:tc>
      </w:tr>
    </w:tbl>
    <w:p w14:paraId="00C67B02" w14:textId="77777777" w:rsidR="00E20D05" w:rsidRPr="00E20D05" w:rsidRDefault="00E20D05" w:rsidP="00E20D05">
      <w:pPr>
        <w:rPr>
          <w:lang w:eastAsia="ja-JP"/>
        </w:rPr>
      </w:pPr>
    </w:p>
    <w:p w14:paraId="0BA96506" w14:textId="0C09D112" w:rsidR="00262485" w:rsidRDefault="006748D2" w:rsidP="006748D2">
      <w:pPr>
        <w:pStyle w:val="Heading3"/>
      </w:pPr>
      <w:r w:rsidRPr="006748D2">
        <w:t>Attribute address</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6748D2" w14:paraId="718C7A29" w14:textId="77777777" w:rsidTr="006748D2">
        <w:tc>
          <w:tcPr>
            <w:tcW w:w="4526" w:type="dxa"/>
            <w:shd w:val="clear" w:color="auto" w:fill="auto"/>
            <w:tcMar>
              <w:top w:w="100" w:type="dxa"/>
              <w:left w:w="100" w:type="dxa"/>
              <w:bottom w:w="100" w:type="dxa"/>
              <w:right w:w="100" w:type="dxa"/>
            </w:tcMar>
          </w:tcPr>
          <w:p w14:paraId="4328F5DD" w14:textId="77777777" w:rsidR="006748D2" w:rsidRDefault="006748D2"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NamedLocation</w:t>
            </w:r>
            <w:proofErr w:type="spellEnd"/>
            <w:r>
              <w:rPr>
                <w:sz w:val="20"/>
                <w:szCs w:val="20"/>
              </w:rPr>
              <w:t>/address-</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156D04AB" w14:textId="77777777" w:rsidR="006748D2" w:rsidRDefault="006748D2" w:rsidP="007A1C65">
            <w:pPr>
              <w:widowControl w:val="0"/>
              <w:spacing w:line="240" w:lineRule="auto"/>
              <w:rPr>
                <w:b/>
                <w:sz w:val="20"/>
                <w:szCs w:val="20"/>
              </w:rPr>
            </w:pPr>
            <w:r>
              <w:rPr>
                <w:sz w:val="20"/>
                <w:szCs w:val="20"/>
              </w:rPr>
              <w:t xml:space="preserve">An </w:t>
            </w:r>
            <w:r>
              <w:rPr>
                <w:b/>
                <w:sz w:val="20"/>
                <w:szCs w:val="20"/>
              </w:rPr>
              <w:t>address</w:t>
            </w:r>
            <w:r>
              <w:rPr>
                <w:sz w:val="20"/>
                <w:szCs w:val="20"/>
              </w:rPr>
              <w:t xml:space="preserve"> used for identifying a </w:t>
            </w:r>
            <w:proofErr w:type="spellStart"/>
            <w:r>
              <w:rPr>
                <w:b/>
                <w:sz w:val="20"/>
                <w:szCs w:val="20"/>
              </w:rPr>
              <w:t>NamedLocation</w:t>
            </w:r>
            <w:proofErr w:type="spellEnd"/>
            <w:r>
              <w:rPr>
                <w:b/>
                <w:sz w:val="20"/>
                <w:szCs w:val="20"/>
              </w:rPr>
              <w:t>.</w:t>
            </w:r>
          </w:p>
          <w:p w14:paraId="1258BE62" w14:textId="77777777" w:rsidR="006748D2" w:rsidRDefault="006748D2" w:rsidP="007A1C65">
            <w:pPr>
              <w:widowControl w:val="0"/>
              <w:spacing w:line="240" w:lineRule="auto"/>
              <w:rPr>
                <w:b/>
                <w:sz w:val="20"/>
                <w:szCs w:val="20"/>
              </w:rPr>
            </w:pPr>
            <w:r>
              <w:rPr>
                <w:sz w:val="20"/>
                <w:szCs w:val="20"/>
              </w:rPr>
              <w:t xml:space="preserve">If </w:t>
            </w:r>
            <w:r>
              <w:rPr>
                <w:b/>
                <w:sz w:val="20"/>
                <w:szCs w:val="20"/>
              </w:rPr>
              <w:t xml:space="preserve">address </w:t>
            </w:r>
            <w:r>
              <w:rPr>
                <w:sz w:val="20"/>
                <w:szCs w:val="20"/>
              </w:rPr>
              <w:t xml:space="preserve">information is provided, the attribute </w:t>
            </w:r>
            <w:proofErr w:type="spellStart"/>
            <w:proofErr w:type="gramStart"/>
            <w:r>
              <w:rPr>
                <w:b/>
                <w:sz w:val="20"/>
                <w:szCs w:val="20"/>
              </w:rPr>
              <w:t>address:Any</w:t>
            </w:r>
            <w:proofErr w:type="spellEnd"/>
            <w:proofErr w:type="gramEnd"/>
            <w:r>
              <w:rPr>
                <w:b/>
                <w:sz w:val="20"/>
                <w:szCs w:val="20"/>
              </w:rPr>
              <w:t xml:space="preserve"> </w:t>
            </w:r>
            <w:r>
              <w:rPr>
                <w:sz w:val="20"/>
                <w:szCs w:val="20"/>
              </w:rPr>
              <w:t>SHALL be used.</w:t>
            </w:r>
          </w:p>
        </w:tc>
      </w:tr>
    </w:tbl>
    <w:p w14:paraId="6FA65BDB" w14:textId="49EB1369" w:rsidR="006748D2" w:rsidRDefault="006748D2" w:rsidP="006748D2">
      <w:pPr>
        <w:rPr>
          <w:lang w:eastAsia="ja-JP"/>
        </w:rPr>
      </w:pPr>
    </w:p>
    <w:p w14:paraId="5A5480E1" w14:textId="6D9F720A" w:rsidR="006748D2" w:rsidRDefault="00BE2BB7" w:rsidP="00BE2BB7">
      <w:pPr>
        <w:pStyle w:val="Heading3"/>
      </w:pPr>
      <w:r w:rsidRPr="00BE2BB7">
        <w:t>Attribute name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BE2BB7" w14:paraId="471951DB" w14:textId="77777777" w:rsidTr="00881F88">
        <w:tc>
          <w:tcPr>
            <w:tcW w:w="4526" w:type="dxa"/>
            <w:shd w:val="clear" w:color="auto" w:fill="auto"/>
            <w:tcMar>
              <w:top w:w="100" w:type="dxa"/>
              <w:left w:w="100" w:type="dxa"/>
              <w:bottom w:w="100" w:type="dxa"/>
              <w:right w:w="100" w:type="dxa"/>
            </w:tcMar>
          </w:tcPr>
          <w:p w14:paraId="47DFF0C8" w14:textId="77777777" w:rsidR="00BE2BB7" w:rsidRDefault="00BE2BB7"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NamedLocation</w:t>
            </w:r>
            <w:proofErr w:type="spellEnd"/>
            <w:r>
              <w:rPr>
                <w:sz w:val="20"/>
                <w:szCs w:val="20"/>
              </w:rPr>
              <w:t>/name-</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7524F648" w14:textId="77777777" w:rsidR="00BE2BB7" w:rsidRDefault="00BE2BB7" w:rsidP="007A1C65">
            <w:pPr>
              <w:widowControl w:val="0"/>
              <w:spacing w:line="240" w:lineRule="auto"/>
              <w:rPr>
                <w:b/>
                <w:sz w:val="20"/>
                <w:szCs w:val="20"/>
              </w:rPr>
            </w:pPr>
            <w:r>
              <w:rPr>
                <w:sz w:val="20"/>
                <w:szCs w:val="20"/>
              </w:rPr>
              <w:t xml:space="preserve">A </w:t>
            </w:r>
            <w:r>
              <w:rPr>
                <w:b/>
                <w:sz w:val="20"/>
                <w:szCs w:val="20"/>
              </w:rPr>
              <w:t>name</w:t>
            </w:r>
            <w:r>
              <w:rPr>
                <w:sz w:val="20"/>
                <w:szCs w:val="20"/>
              </w:rPr>
              <w:t xml:space="preserve"> used for identifying a </w:t>
            </w:r>
            <w:proofErr w:type="spellStart"/>
            <w:r>
              <w:rPr>
                <w:b/>
                <w:sz w:val="20"/>
                <w:szCs w:val="20"/>
              </w:rPr>
              <w:t>NamedLocation</w:t>
            </w:r>
            <w:proofErr w:type="spellEnd"/>
            <w:r>
              <w:rPr>
                <w:b/>
                <w:sz w:val="20"/>
                <w:szCs w:val="20"/>
              </w:rPr>
              <w:t>.</w:t>
            </w:r>
          </w:p>
          <w:p w14:paraId="26091FE5" w14:textId="4B36B876" w:rsidR="00BE2BB7" w:rsidRDefault="00BE2BB7" w:rsidP="007A1C65">
            <w:pPr>
              <w:widowControl w:val="0"/>
              <w:spacing w:line="240" w:lineRule="auto"/>
              <w:rPr>
                <w:b/>
                <w:sz w:val="20"/>
                <w:szCs w:val="20"/>
              </w:rPr>
            </w:pPr>
            <w:r>
              <w:rPr>
                <w:sz w:val="20"/>
                <w:szCs w:val="20"/>
              </w:rPr>
              <w:t xml:space="preserve">If </w:t>
            </w:r>
            <w:r>
              <w:rPr>
                <w:b/>
                <w:sz w:val="20"/>
                <w:szCs w:val="20"/>
              </w:rPr>
              <w:t xml:space="preserve">name </w:t>
            </w:r>
            <w:r>
              <w:rPr>
                <w:sz w:val="20"/>
                <w:szCs w:val="20"/>
              </w:rPr>
              <w:t xml:space="preserve">information is provided, the attribute </w:t>
            </w:r>
            <w:proofErr w:type="spellStart"/>
            <w:proofErr w:type="gramStart"/>
            <w:r>
              <w:rPr>
                <w:b/>
                <w:sz w:val="20"/>
                <w:szCs w:val="20"/>
              </w:rPr>
              <w:t>name:GenericName</w:t>
            </w:r>
            <w:proofErr w:type="spellEnd"/>
            <w:proofErr w:type="gramEnd"/>
            <w:r>
              <w:rPr>
                <w:b/>
                <w:sz w:val="20"/>
                <w:szCs w:val="20"/>
              </w:rPr>
              <w:t xml:space="preserve"> </w:t>
            </w:r>
            <w:r>
              <w:rPr>
                <w:sz w:val="20"/>
                <w:szCs w:val="20"/>
              </w:rPr>
              <w:t>SHALL be used.</w:t>
            </w:r>
          </w:p>
        </w:tc>
      </w:tr>
    </w:tbl>
    <w:p w14:paraId="18E6DCF3" w14:textId="77777777" w:rsidR="00BE2BB7" w:rsidRPr="00BE2BB7" w:rsidRDefault="00BE2BB7" w:rsidP="00BE2BB7">
      <w:pPr>
        <w:rPr>
          <w:lang w:eastAsia="ja-JP"/>
        </w:rPr>
      </w:pPr>
    </w:p>
    <w:p w14:paraId="38661D13" w14:textId="5027187C" w:rsidR="001401CF" w:rsidRDefault="00881F88" w:rsidP="00881F88">
      <w:pPr>
        <w:pStyle w:val="Heading3"/>
      </w:pPr>
      <w:r w:rsidRPr="00881F88">
        <w:t xml:space="preserve">Attribute </w:t>
      </w:r>
      <w:proofErr w:type="spellStart"/>
      <w:r w:rsidRPr="00881F88">
        <w:t>representativeGeometry</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881F88" w14:paraId="5A185388" w14:textId="77777777" w:rsidTr="00881F88">
        <w:tc>
          <w:tcPr>
            <w:tcW w:w="4526" w:type="dxa"/>
            <w:shd w:val="clear" w:color="auto" w:fill="auto"/>
            <w:tcMar>
              <w:top w:w="100" w:type="dxa"/>
              <w:left w:w="100" w:type="dxa"/>
              <w:bottom w:w="100" w:type="dxa"/>
              <w:right w:w="100" w:type="dxa"/>
            </w:tcMar>
          </w:tcPr>
          <w:p w14:paraId="66D5812B" w14:textId="77777777" w:rsidR="00881F88" w:rsidRDefault="00881F88"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NamedLocation</w:t>
            </w:r>
            <w:proofErr w:type="spellEnd"/>
            <w:r>
              <w:rPr>
                <w:sz w:val="20"/>
                <w:szCs w:val="20"/>
              </w:rPr>
              <w:t>/</w:t>
            </w:r>
            <w:proofErr w:type="spellStart"/>
            <w:r>
              <w:rPr>
                <w:sz w:val="20"/>
                <w:szCs w:val="20"/>
              </w:rPr>
              <w:t>representativeGeometry-sem</w:t>
            </w:r>
            <w:proofErr w:type="spellEnd"/>
          </w:p>
        </w:tc>
        <w:tc>
          <w:tcPr>
            <w:tcW w:w="5245" w:type="dxa"/>
            <w:shd w:val="clear" w:color="auto" w:fill="auto"/>
            <w:tcMar>
              <w:top w:w="100" w:type="dxa"/>
              <w:left w:w="100" w:type="dxa"/>
              <w:bottom w:w="100" w:type="dxa"/>
              <w:right w:w="100" w:type="dxa"/>
            </w:tcMar>
          </w:tcPr>
          <w:p w14:paraId="27C93BA5" w14:textId="77777777" w:rsidR="00881F88" w:rsidRDefault="00881F88" w:rsidP="007A1C65">
            <w:pPr>
              <w:widowControl w:val="0"/>
              <w:spacing w:line="240" w:lineRule="auto"/>
              <w:rPr>
                <w:b/>
                <w:sz w:val="20"/>
                <w:szCs w:val="20"/>
              </w:rPr>
            </w:pPr>
            <w:r>
              <w:rPr>
                <w:sz w:val="20"/>
                <w:szCs w:val="20"/>
              </w:rPr>
              <w:t xml:space="preserve">A geometry used for providing a representative spatial location of a </w:t>
            </w:r>
            <w:proofErr w:type="spellStart"/>
            <w:r>
              <w:rPr>
                <w:b/>
                <w:sz w:val="20"/>
                <w:szCs w:val="20"/>
              </w:rPr>
              <w:t>NamedLocation</w:t>
            </w:r>
            <w:proofErr w:type="spellEnd"/>
            <w:r>
              <w:rPr>
                <w:b/>
                <w:sz w:val="20"/>
                <w:szCs w:val="20"/>
              </w:rPr>
              <w:t>.</w:t>
            </w:r>
          </w:p>
          <w:p w14:paraId="6E01E76E" w14:textId="77777777" w:rsidR="00881F88" w:rsidRDefault="00881F88" w:rsidP="007A1C65">
            <w:pPr>
              <w:widowControl w:val="0"/>
              <w:spacing w:line="240" w:lineRule="auto"/>
              <w:rPr>
                <w:sz w:val="20"/>
                <w:szCs w:val="20"/>
              </w:rPr>
            </w:pPr>
            <w:r>
              <w:rPr>
                <w:sz w:val="20"/>
                <w:szCs w:val="20"/>
              </w:rPr>
              <w:t xml:space="preserve">If </w:t>
            </w:r>
            <w:r>
              <w:rPr>
                <w:b/>
                <w:sz w:val="20"/>
                <w:szCs w:val="20"/>
              </w:rPr>
              <w:t xml:space="preserve">geometry </w:t>
            </w:r>
            <w:r>
              <w:rPr>
                <w:sz w:val="20"/>
                <w:szCs w:val="20"/>
              </w:rPr>
              <w:t xml:space="preserve">is provided, the attribute </w:t>
            </w:r>
            <w:proofErr w:type="spellStart"/>
            <w:proofErr w:type="gramStart"/>
            <w:r>
              <w:rPr>
                <w:b/>
                <w:sz w:val="20"/>
                <w:szCs w:val="20"/>
              </w:rPr>
              <w:t>representativeGeometry:Geometry</w:t>
            </w:r>
            <w:proofErr w:type="spellEnd"/>
            <w:proofErr w:type="gramEnd"/>
            <w:r>
              <w:rPr>
                <w:b/>
                <w:sz w:val="20"/>
                <w:szCs w:val="20"/>
              </w:rPr>
              <w:t xml:space="preserve"> </w:t>
            </w:r>
            <w:r>
              <w:rPr>
                <w:sz w:val="20"/>
                <w:szCs w:val="20"/>
              </w:rPr>
              <w:t>SHALL be used.</w:t>
            </w:r>
          </w:p>
        </w:tc>
      </w:tr>
    </w:tbl>
    <w:p w14:paraId="06E32551" w14:textId="1D2045E2" w:rsidR="00881F88" w:rsidRDefault="00881F88" w:rsidP="00881F88">
      <w:pPr>
        <w:rPr>
          <w:lang w:eastAsia="ja-JP"/>
        </w:rPr>
      </w:pPr>
    </w:p>
    <w:p w14:paraId="7A25B169" w14:textId="24B5AC4E" w:rsidR="00881F88" w:rsidRDefault="004611AB" w:rsidP="004611AB">
      <w:pPr>
        <w:pStyle w:val="Heading2"/>
      </w:pPr>
      <w:bookmarkStart w:id="420" w:name="_Toc72768924"/>
      <w:proofErr w:type="spellStart"/>
      <w:r w:rsidRPr="004611AB">
        <w:lastRenderedPageBreak/>
        <w:t>StatisticalClassification</w:t>
      </w:r>
      <w:bookmarkEnd w:id="420"/>
      <w:proofErr w:type="spellEnd"/>
    </w:p>
    <w:p w14:paraId="689FE235" w14:textId="1887C6A5" w:rsidR="004611AB" w:rsidRDefault="004611AB" w:rsidP="004611AB">
      <w:pPr>
        <w:pStyle w:val="Heading3"/>
      </w:pPr>
      <w:proofErr w:type="spellStart"/>
      <w:r w:rsidRPr="004611AB">
        <w:t>StatisticalClassification</w:t>
      </w:r>
      <w:proofErr w:type="spellEnd"/>
      <w:r w:rsidRPr="004611AB">
        <w:t xml:space="preserve"> Requirements Class</w:t>
      </w:r>
    </w:p>
    <w:tbl>
      <w:tblPr>
        <w:tblW w:w="1032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7922"/>
      </w:tblGrid>
      <w:tr w:rsidR="004611AB" w14:paraId="0704FC56" w14:textId="77777777" w:rsidTr="004611AB">
        <w:tc>
          <w:tcPr>
            <w:tcW w:w="2400" w:type="dxa"/>
            <w:shd w:val="clear" w:color="auto" w:fill="auto"/>
            <w:tcMar>
              <w:top w:w="100" w:type="dxa"/>
              <w:left w:w="100" w:type="dxa"/>
              <w:bottom w:w="100" w:type="dxa"/>
              <w:right w:w="100" w:type="dxa"/>
            </w:tcMar>
          </w:tcPr>
          <w:p w14:paraId="6894B94D" w14:textId="77777777" w:rsidR="004611AB" w:rsidRDefault="004611AB" w:rsidP="007A1C65">
            <w:pPr>
              <w:widowControl w:val="0"/>
              <w:spacing w:line="240" w:lineRule="auto"/>
              <w:rPr>
                <w:b/>
                <w:sz w:val="20"/>
                <w:szCs w:val="20"/>
              </w:rPr>
            </w:pPr>
            <w:r>
              <w:rPr>
                <w:b/>
                <w:sz w:val="20"/>
                <w:szCs w:val="20"/>
              </w:rPr>
              <w:t>Requirements Class</w:t>
            </w:r>
          </w:p>
        </w:tc>
        <w:tc>
          <w:tcPr>
            <w:tcW w:w="7922" w:type="dxa"/>
            <w:shd w:val="clear" w:color="auto" w:fill="auto"/>
            <w:tcMar>
              <w:top w:w="100" w:type="dxa"/>
              <w:left w:w="100" w:type="dxa"/>
              <w:bottom w:w="100" w:type="dxa"/>
              <w:right w:w="100" w:type="dxa"/>
            </w:tcMar>
          </w:tcPr>
          <w:p w14:paraId="2C95B9C8" w14:textId="77777777" w:rsidR="004611AB" w:rsidRDefault="004611A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StatisticalClassification</w:t>
            </w:r>
            <w:proofErr w:type="spellEnd"/>
          </w:p>
        </w:tc>
      </w:tr>
      <w:tr w:rsidR="004611AB" w14:paraId="1D63EADF" w14:textId="77777777" w:rsidTr="004611AB">
        <w:tc>
          <w:tcPr>
            <w:tcW w:w="2400" w:type="dxa"/>
            <w:shd w:val="clear" w:color="auto" w:fill="auto"/>
            <w:tcMar>
              <w:top w:w="100" w:type="dxa"/>
              <w:left w:w="100" w:type="dxa"/>
              <w:bottom w:w="100" w:type="dxa"/>
              <w:right w:w="100" w:type="dxa"/>
            </w:tcMar>
          </w:tcPr>
          <w:p w14:paraId="65511813" w14:textId="77777777" w:rsidR="004611AB" w:rsidRDefault="004611AB" w:rsidP="007A1C65">
            <w:pPr>
              <w:widowControl w:val="0"/>
              <w:spacing w:line="240" w:lineRule="auto"/>
              <w:rPr>
                <w:sz w:val="20"/>
                <w:szCs w:val="20"/>
              </w:rPr>
            </w:pPr>
            <w:r>
              <w:rPr>
                <w:sz w:val="20"/>
                <w:szCs w:val="20"/>
              </w:rPr>
              <w:t>Target type</w:t>
            </w:r>
          </w:p>
        </w:tc>
        <w:tc>
          <w:tcPr>
            <w:tcW w:w="7922" w:type="dxa"/>
            <w:shd w:val="clear" w:color="auto" w:fill="auto"/>
            <w:tcMar>
              <w:top w:w="100" w:type="dxa"/>
              <w:left w:w="100" w:type="dxa"/>
              <w:bottom w:w="100" w:type="dxa"/>
              <w:right w:w="100" w:type="dxa"/>
            </w:tcMar>
          </w:tcPr>
          <w:p w14:paraId="731590E1" w14:textId="77777777" w:rsidR="004611AB" w:rsidRDefault="004611AB" w:rsidP="007A1C65">
            <w:pPr>
              <w:widowControl w:val="0"/>
              <w:spacing w:line="240" w:lineRule="auto"/>
              <w:rPr>
                <w:sz w:val="20"/>
                <w:szCs w:val="20"/>
              </w:rPr>
            </w:pPr>
            <w:r>
              <w:rPr>
                <w:sz w:val="20"/>
                <w:szCs w:val="20"/>
              </w:rPr>
              <w:t>Logical model</w:t>
            </w:r>
          </w:p>
        </w:tc>
      </w:tr>
      <w:tr w:rsidR="004611AB" w14:paraId="55958686" w14:textId="77777777" w:rsidTr="004611AB">
        <w:tc>
          <w:tcPr>
            <w:tcW w:w="2400" w:type="dxa"/>
            <w:shd w:val="clear" w:color="auto" w:fill="auto"/>
            <w:tcMar>
              <w:top w:w="100" w:type="dxa"/>
              <w:left w:w="100" w:type="dxa"/>
              <w:bottom w:w="100" w:type="dxa"/>
              <w:right w:w="100" w:type="dxa"/>
            </w:tcMar>
          </w:tcPr>
          <w:p w14:paraId="1D362C7A" w14:textId="77777777" w:rsidR="004611AB" w:rsidRDefault="004611AB" w:rsidP="007A1C65">
            <w:pPr>
              <w:widowControl w:val="0"/>
              <w:spacing w:line="240" w:lineRule="auto"/>
              <w:rPr>
                <w:sz w:val="20"/>
                <w:szCs w:val="20"/>
              </w:rPr>
            </w:pPr>
            <w:r>
              <w:rPr>
                <w:sz w:val="20"/>
                <w:szCs w:val="20"/>
              </w:rPr>
              <w:t>Name</w:t>
            </w:r>
          </w:p>
        </w:tc>
        <w:tc>
          <w:tcPr>
            <w:tcW w:w="7922" w:type="dxa"/>
            <w:shd w:val="clear" w:color="auto" w:fill="auto"/>
            <w:tcMar>
              <w:top w:w="100" w:type="dxa"/>
              <w:left w:w="100" w:type="dxa"/>
              <w:bottom w:w="100" w:type="dxa"/>
              <w:right w:w="100" w:type="dxa"/>
            </w:tcMar>
          </w:tcPr>
          <w:p w14:paraId="42551864" w14:textId="77777777" w:rsidR="004611AB" w:rsidRDefault="004611AB" w:rsidP="007A1C65">
            <w:pPr>
              <w:widowControl w:val="0"/>
              <w:spacing w:line="240" w:lineRule="auto"/>
              <w:rPr>
                <w:sz w:val="20"/>
                <w:szCs w:val="20"/>
              </w:rPr>
            </w:pPr>
            <w:r>
              <w:rPr>
                <w:sz w:val="20"/>
                <w:szCs w:val="20"/>
              </w:rPr>
              <w:t xml:space="preserve">Basic Samples - </w:t>
            </w:r>
            <w:proofErr w:type="spellStart"/>
            <w:r>
              <w:rPr>
                <w:sz w:val="20"/>
                <w:szCs w:val="20"/>
              </w:rPr>
              <w:t>StatisticalClassification</w:t>
            </w:r>
            <w:proofErr w:type="spellEnd"/>
          </w:p>
        </w:tc>
      </w:tr>
      <w:tr w:rsidR="004611AB" w14:paraId="3A33A5C2" w14:textId="77777777" w:rsidTr="004611AB">
        <w:tc>
          <w:tcPr>
            <w:tcW w:w="2400" w:type="dxa"/>
            <w:shd w:val="clear" w:color="auto" w:fill="auto"/>
            <w:tcMar>
              <w:top w:w="100" w:type="dxa"/>
              <w:left w:w="100" w:type="dxa"/>
              <w:bottom w:w="100" w:type="dxa"/>
              <w:right w:w="100" w:type="dxa"/>
            </w:tcMar>
          </w:tcPr>
          <w:p w14:paraId="6456A67B" w14:textId="77777777" w:rsidR="004611AB" w:rsidRDefault="004611AB" w:rsidP="007A1C65">
            <w:pPr>
              <w:widowControl w:val="0"/>
              <w:spacing w:line="240" w:lineRule="auto"/>
              <w:rPr>
                <w:sz w:val="20"/>
                <w:szCs w:val="20"/>
              </w:rPr>
            </w:pPr>
            <w:r>
              <w:rPr>
                <w:sz w:val="20"/>
                <w:szCs w:val="20"/>
              </w:rPr>
              <w:t>Dependency</w:t>
            </w:r>
          </w:p>
        </w:tc>
        <w:tc>
          <w:tcPr>
            <w:tcW w:w="7922" w:type="dxa"/>
            <w:shd w:val="clear" w:color="auto" w:fill="auto"/>
            <w:tcMar>
              <w:top w:w="100" w:type="dxa"/>
              <w:left w:w="100" w:type="dxa"/>
              <w:bottom w:w="100" w:type="dxa"/>
              <w:right w:w="100" w:type="dxa"/>
            </w:tcMar>
          </w:tcPr>
          <w:p w14:paraId="6B3DBAC9" w14:textId="77777777" w:rsidR="004611AB" w:rsidRDefault="004611AB" w:rsidP="007A1C65">
            <w:pPr>
              <w:widowControl w:val="0"/>
              <w:spacing w:line="240" w:lineRule="auto"/>
              <w:rPr>
                <w:sz w:val="20"/>
                <w:szCs w:val="20"/>
              </w:rPr>
            </w:pPr>
            <w:r>
              <w:rPr>
                <w:sz w:val="20"/>
                <w:szCs w:val="20"/>
              </w:rPr>
              <w:t>ISO 19103:2015 Geographic information – Conceptual schema language, UML2 conformance class</w:t>
            </w:r>
          </w:p>
        </w:tc>
      </w:tr>
      <w:tr w:rsidR="004611AB" w14:paraId="7D901E78" w14:textId="77777777" w:rsidTr="004611AB">
        <w:tc>
          <w:tcPr>
            <w:tcW w:w="2400" w:type="dxa"/>
            <w:shd w:val="clear" w:color="auto" w:fill="auto"/>
            <w:tcMar>
              <w:top w:w="100" w:type="dxa"/>
              <w:left w:w="100" w:type="dxa"/>
              <w:bottom w:w="100" w:type="dxa"/>
              <w:right w:w="100" w:type="dxa"/>
            </w:tcMar>
          </w:tcPr>
          <w:p w14:paraId="6A6ADD50" w14:textId="77777777" w:rsidR="004611AB" w:rsidRDefault="004611AB" w:rsidP="007A1C65">
            <w:pPr>
              <w:widowControl w:val="0"/>
              <w:spacing w:line="240" w:lineRule="auto"/>
              <w:rPr>
                <w:sz w:val="20"/>
                <w:szCs w:val="20"/>
              </w:rPr>
            </w:pPr>
            <w:r>
              <w:rPr>
                <w:sz w:val="20"/>
                <w:szCs w:val="20"/>
              </w:rPr>
              <w:t>Dependency</w:t>
            </w:r>
          </w:p>
        </w:tc>
        <w:tc>
          <w:tcPr>
            <w:tcW w:w="7922" w:type="dxa"/>
            <w:shd w:val="clear" w:color="auto" w:fill="auto"/>
            <w:tcMar>
              <w:top w:w="100" w:type="dxa"/>
              <w:left w:w="100" w:type="dxa"/>
              <w:bottom w:w="100" w:type="dxa"/>
              <w:right w:w="100" w:type="dxa"/>
            </w:tcMar>
          </w:tcPr>
          <w:p w14:paraId="20B93E1A" w14:textId="77777777" w:rsidR="004611AB" w:rsidRDefault="004611AB" w:rsidP="007A1C65">
            <w:pPr>
              <w:widowControl w:val="0"/>
              <w:spacing w:line="240" w:lineRule="auto"/>
              <w:rPr>
                <w:sz w:val="20"/>
                <w:szCs w:val="20"/>
              </w:rPr>
            </w:pPr>
            <w:r>
              <w:rPr>
                <w:sz w:val="20"/>
                <w:szCs w:val="20"/>
              </w:rPr>
              <w:t xml:space="preserve">ISO 19103:2015 Geographic information – Conceptual schema language, </w:t>
            </w:r>
            <w:proofErr w:type="spellStart"/>
            <w:r>
              <w:rPr>
                <w:sz w:val="20"/>
                <w:szCs w:val="20"/>
              </w:rPr>
              <w:t>CoreExtendedTypes</w:t>
            </w:r>
            <w:proofErr w:type="spellEnd"/>
            <w:r>
              <w:rPr>
                <w:sz w:val="20"/>
                <w:szCs w:val="20"/>
              </w:rPr>
              <w:t xml:space="preserve"> conformance class</w:t>
            </w:r>
          </w:p>
        </w:tc>
      </w:tr>
      <w:tr w:rsidR="004611AB" w14:paraId="5AE054FE" w14:textId="77777777" w:rsidTr="004611AB">
        <w:tc>
          <w:tcPr>
            <w:tcW w:w="2400" w:type="dxa"/>
            <w:shd w:val="clear" w:color="auto" w:fill="auto"/>
            <w:tcMar>
              <w:top w:w="100" w:type="dxa"/>
              <w:left w:w="100" w:type="dxa"/>
              <w:bottom w:w="100" w:type="dxa"/>
              <w:right w:w="100" w:type="dxa"/>
            </w:tcMar>
          </w:tcPr>
          <w:p w14:paraId="1CEDD62F" w14:textId="77777777" w:rsidR="004611AB" w:rsidRDefault="004611AB" w:rsidP="007A1C65">
            <w:pPr>
              <w:widowControl w:val="0"/>
              <w:spacing w:line="240" w:lineRule="auto"/>
              <w:rPr>
                <w:sz w:val="20"/>
                <w:szCs w:val="20"/>
              </w:rPr>
            </w:pPr>
            <w:r>
              <w:rPr>
                <w:sz w:val="20"/>
                <w:szCs w:val="20"/>
              </w:rPr>
              <w:t>Requirement</w:t>
            </w:r>
          </w:p>
        </w:tc>
        <w:tc>
          <w:tcPr>
            <w:tcW w:w="7922" w:type="dxa"/>
            <w:shd w:val="clear" w:color="auto" w:fill="auto"/>
            <w:tcMar>
              <w:top w:w="100" w:type="dxa"/>
              <w:left w:w="100" w:type="dxa"/>
              <w:bottom w:w="100" w:type="dxa"/>
              <w:right w:w="100" w:type="dxa"/>
            </w:tcMar>
          </w:tcPr>
          <w:p w14:paraId="6B3E94D3" w14:textId="77777777" w:rsidR="004611AB" w:rsidRDefault="004611AB" w:rsidP="007A1C65">
            <w:pPr>
              <w:widowControl w:val="0"/>
              <w:spacing w:line="240" w:lineRule="auto"/>
              <w:rPr>
                <w:sz w:val="20"/>
                <w:szCs w:val="20"/>
              </w:rPr>
            </w:pPr>
            <w:r>
              <w:rPr>
                <w:sz w:val="20"/>
                <w:szCs w:val="20"/>
              </w:rPr>
              <w:t>/req/sam-basic/StatisticalClassification/StatisticalClassification-sem</w:t>
            </w:r>
          </w:p>
        </w:tc>
      </w:tr>
      <w:tr w:rsidR="004611AB" w14:paraId="22B2204D" w14:textId="77777777" w:rsidTr="004611AB">
        <w:tc>
          <w:tcPr>
            <w:tcW w:w="2400" w:type="dxa"/>
            <w:shd w:val="clear" w:color="auto" w:fill="auto"/>
            <w:tcMar>
              <w:top w:w="100" w:type="dxa"/>
              <w:left w:w="100" w:type="dxa"/>
              <w:bottom w:w="100" w:type="dxa"/>
              <w:right w:w="100" w:type="dxa"/>
            </w:tcMar>
          </w:tcPr>
          <w:p w14:paraId="6B29754E" w14:textId="77777777" w:rsidR="004611AB" w:rsidRDefault="004611AB" w:rsidP="007A1C65">
            <w:pPr>
              <w:widowControl w:val="0"/>
              <w:spacing w:line="240" w:lineRule="auto"/>
              <w:rPr>
                <w:sz w:val="20"/>
                <w:szCs w:val="20"/>
              </w:rPr>
            </w:pPr>
            <w:r>
              <w:rPr>
                <w:sz w:val="20"/>
                <w:szCs w:val="20"/>
              </w:rPr>
              <w:t>Requirement</w:t>
            </w:r>
          </w:p>
        </w:tc>
        <w:tc>
          <w:tcPr>
            <w:tcW w:w="7922" w:type="dxa"/>
            <w:shd w:val="clear" w:color="auto" w:fill="auto"/>
            <w:tcMar>
              <w:top w:w="100" w:type="dxa"/>
              <w:left w:w="100" w:type="dxa"/>
              <w:bottom w:w="100" w:type="dxa"/>
              <w:right w:w="100" w:type="dxa"/>
            </w:tcMar>
          </w:tcPr>
          <w:p w14:paraId="308613CB" w14:textId="77777777" w:rsidR="004611AB" w:rsidRDefault="004611A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StatisticalClassification</w:t>
            </w:r>
            <w:proofErr w:type="spellEnd"/>
            <w:r>
              <w:rPr>
                <w:sz w:val="20"/>
                <w:szCs w:val="20"/>
              </w:rPr>
              <w:t>/concept-</w:t>
            </w:r>
            <w:proofErr w:type="spellStart"/>
            <w:r>
              <w:rPr>
                <w:sz w:val="20"/>
                <w:szCs w:val="20"/>
              </w:rPr>
              <w:t>sem</w:t>
            </w:r>
            <w:proofErr w:type="spellEnd"/>
          </w:p>
        </w:tc>
      </w:tr>
      <w:tr w:rsidR="004611AB" w14:paraId="613BE946" w14:textId="77777777" w:rsidTr="004611AB">
        <w:tc>
          <w:tcPr>
            <w:tcW w:w="2400" w:type="dxa"/>
            <w:shd w:val="clear" w:color="auto" w:fill="auto"/>
            <w:tcMar>
              <w:top w:w="100" w:type="dxa"/>
              <w:left w:w="100" w:type="dxa"/>
              <w:bottom w:w="100" w:type="dxa"/>
              <w:right w:w="100" w:type="dxa"/>
            </w:tcMar>
          </w:tcPr>
          <w:p w14:paraId="268DDD60" w14:textId="77777777" w:rsidR="004611AB" w:rsidRDefault="004611AB" w:rsidP="007A1C65">
            <w:pPr>
              <w:widowControl w:val="0"/>
              <w:spacing w:line="240" w:lineRule="auto"/>
              <w:rPr>
                <w:sz w:val="20"/>
                <w:szCs w:val="20"/>
              </w:rPr>
            </w:pPr>
            <w:r>
              <w:rPr>
                <w:sz w:val="20"/>
                <w:szCs w:val="20"/>
              </w:rPr>
              <w:t>Requirement</w:t>
            </w:r>
          </w:p>
        </w:tc>
        <w:tc>
          <w:tcPr>
            <w:tcW w:w="7922" w:type="dxa"/>
            <w:shd w:val="clear" w:color="auto" w:fill="auto"/>
            <w:tcMar>
              <w:top w:w="100" w:type="dxa"/>
              <w:left w:w="100" w:type="dxa"/>
              <w:bottom w:w="100" w:type="dxa"/>
              <w:right w:w="100" w:type="dxa"/>
            </w:tcMar>
          </w:tcPr>
          <w:p w14:paraId="2B727695" w14:textId="77777777" w:rsidR="004611AB" w:rsidRDefault="004611AB" w:rsidP="007A1C65">
            <w:pPr>
              <w:widowControl w:val="0"/>
              <w:spacing w:line="240" w:lineRule="auto"/>
              <w:rPr>
                <w:sz w:val="20"/>
                <w:szCs w:val="20"/>
              </w:rPr>
            </w:pPr>
            <w:r>
              <w:rPr>
                <w:sz w:val="20"/>
                <w:szCs w:val="20"/>
              </w:rP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StatisticalClassification</w:t>
            </w:r>
            <w:proofErr w:type="spellEnd"/>
            <w:r>
              <w:rPr>
                <w:sz w:val="20"/>
                <w:szCs w:val="20"/>
              </w:rPr>
              <w:t>/classification-</w:t>
            </w:r>
            <w:proofErr w:type="spellStart"/>
            <w:r>
              <w:rPr>
                <w:sz w:val="20"/>
                <w:szCs w:val="20"/>
              </w:rPr>
              <w:t>sem</w:t>
            </w:r>
            <w:proofErr w:type="spellEnd"/>
          </w:p>
        </w:tc>
      </w:tr>
    </w:tbl>
    <w:p w14:paraId="2BDC5C18" w14:textId="127F1062" w:rsidR="004611AB" w:rsidRDefault="004611AB" w:rsidP="004611AB">
      <w:pPr>
        <w:rPr>
          <w:lang w:eastAsia="ja-JP"/>
        </w:rPr>
      </w:pPr>
    </w:p>
    <w:p w14:paraId="7802837C" w14:textId="77777777" w:rsidR="00753DA3" w:rsidRDefault="00753DA3" w:rsidP="00753DA3">
      <w:pPr>
        <w:keepNext/>
      </w:pPr>
      <w:r>
        <w:rPr>
          <w:noProof/>
          <w:lang w:val="fr-FR" w:eastAsia="fr-FR"/>
        </w:rPr>
        <w:drawing>
          <wp:inline distT="0" distB="0" distL="0" distR="0" wp14:anchorId="72A4E3F8" wp14:editId="5C9DC46C">
            <wp:extent cx="6191885" cy="1120140"/>
            <wp:effectExtent l="0" t="0" r="5715" b="0"/>
            <wp:docPr id="88" name="Graphic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Graphic 88"/>
                    <pic:cNvPicPr/>
                  </pic:nvPicPr>
                  <pic:blipFill>
                    <a:blip r:embed="rId174">
                      <a:extLst>
                        <a:ext uri="{28A0092B-C50C-407E-A947-70E740481C1C}">
                          <a14:useLocalDpi xmlns:a14="http://schemas.microsoft.com/office/drawing/2010/main"/>
                        </a:ext>
                        <a:ext uri="{96DAC541-7B7A-43D3-8B79-37D633B846F1}">
                          <asvg:svgBlip xmlns:asvg="http://schemas.microsoft.com/office/drawing/2016/SVG/main" r:embed="rId175"/>
                        </a:ext>
                      </a:extLst>
                    </a:blip>
                    <a:stretch>
                      <a:fillRect/>
                    </a:stretch>
                  </pic:blipFill>
                  <pic:spPr>
                    <a:xfrm>
                      <a:off x="0" y="0"/>
                      <a:ext cx="6191885" cy="1120140"/>
                    </a:xfrm>
                    <a:prstGeom prst="rect">
                      <a:avLst/>
                    </a:prstGeom>
                  </pic:spPr>
                </pic:pic>
              </a:graphicData>
            </a:graphic>
          </wp:inline>
        </w:drawing>
      </w:r>
    </w:p>
    <w:p w14:paraId="2FA43CF8" w14:textId="2C052AD0" w:rsidR="004611AB" w:rsidRDefault="00753DA3" w:rsidP="00753DA3">
      <w:pPr>
        <w:jc w:val="center"/>
        <w:rPr>
          <w:b/>
          <w:bCs/>
          <w:sz w:val="20"/>
          <w:szCs w:val="20"/>
        </w:rPr>
      </w:pPr>
      <w:r w:rsidRPr="00753DA3">
        <w:rPr>
          <w:b/>
          <w:bCs/>
          <w:sz w:val="20"/>
          <w:szCs w:val="20"/>
        </w:rPr>
        <w:t xml:space="preserve">Figure </w:t>
      </w:r>
      <w:r w:rsidR="00D471BA">
        <w:rPr>
          <w:b/>
          <w:bCs/>
          <w:sz w:val="20"/>
          <w:szCs w:val="20"/>
        </w:rPr>
        <w:fldChar w:fldCharType="begin"/>
      </w:r>
      <w:r w:rsidR="00D471BA">
        <w:rPr>
          <w:b/>
          <w:bCs/>
          <w:sz w:val="20"/>
          <w:szCs w:val="20"/>
        </w:rPr>
        <w:instrText xml:space="preserve"> SEQ Figure \* ARABIC </w:instrText>
      </w:r>
      <w:r w:rsidR="00D471BA">
        <w:rPr>
          <w:b/>
          <w:bCs/>
          <w:sz w:val="20"/>
          <w:szCs w:val="20"/>
        </w:rPr>
        <w:fldChar w:fldCharType="separate"/>
      </w:r>
      <w:r w:rsidR="0055579A">
        <w:rPr>
          <w:b/>
          <w:bCs/>
          <w:noProof/>
          <w:sz w:val="20"/>
          <w:szCs w:val="20"/>
        </w:rPr>
        <w:t>84</w:t>
      </w:r>
      <w:r w:rsidR="00D471BA">
        <w:rPr>
          <w:b/>
          <w:bCs/>
          <w:sz w:val="20"/>
          <w:szCs w:val="20"/>
        </w:rPr>
        <w:fldChar w:fldCharType="end"/>
      </w:r>
      <w:r w:rsidRPr="00753DA3">
        <w:rPr>
          <w:b/>
          <w:bCs/>
          <w:sz w:val="20"/>
          <w:szCs w:val="20"/>
        </w:rPr>
        <w:t xml:space="preserve"> — (Informative) Included direct and indirect requirements and recommendations of the Basic Samples — </w:t>
      </w:r>
      <w:proofErr w:type="spellStart"/>
      <w:r w:rsidRPr="00753DA3">
        <w:rPr>
          <w:b/>
          <w:bCs/>
          <w:sz w:val="20"/>
          <w:szCs w:val="20"/>
        </w:rPr>
        <w:t>StatisticalClassification</w:t>
      </w:r>
      <w:proofErr w:type="spellEnd"/>
      <w:r w:rsidRPr="00753DA3">
        <w:rPr>
          <w:b/>
          <w:bCs/>
          <w:sz w:val="20"/>
          <w:szCs w:val="20"/>
        </w:rPr>
        <w:t xml:space="preserve"> requirements class.</w:t>
      </w:r>
    </w:p>
    <w:p w14:paraId="2EFA6929" w14:textId="6319869D" w:rsidR="00753DA3" w:rsidRDefault="006472F1" w:rsidP="006472F1">
      <w:pPr>
        <w:pStyle w:val="Heading3"/>
      </w:pPr>
      <w:r w:rsidRPr="006472F1">
        <w:t xml:space="preserve">Data type </w:t>
      </w:r>
      <w:proofErr w:type="spellStart"/>
      <w:r w:rsidRPr="006472F1">
        <w:t>StatisticalClassification</w:t>
      </w:r>
      <w:proofErr w:type="spellEnd"/>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CD3B91" w14:paraId="5D643E9F" w14:textId="77777777" w:rsidTr="00CD3B91">
        <w:tc>
          <w:tcPr>
            <w:tcW w:w="4526" w:type="dxa"/>
            <w:shd w:val="clear" w:color="auto" w:fill="auto"/>
            <w:tcMar>
              <w:top w:w="100" w:type="dxa"/>
              <w:left w:w="100" w:type="dxa"/>
              <w:bottom w:w="100" w:type="dxa"/>
              <w:right w:w="100" w:type="dxa"/>
            </w:tcMar>
          </w:tcPr>
          <w:p w14:paraId="77E5491C" w14:textId="77777777" w:rsidR="00CD3B91" w:rsidRDefault="00CD3B91" w:rsidP="007A1C65">
            <w:pPr>
              <w:widowControl w:val="0"/>
              <w:spacing w:line="240" w:lineRule="auto"/>
              <w:rPr>
                <w:sz w:val="20"/>
                <w:szCs w:val="20"/>
              </w:rPr>
            </w:pPr>
            <w:r>
              <w:rPr>
                <w:b/>
                <w:sz w:val="20"/>
                <w:szCs w:val="20"/>
              </w:rPr>
              <w:t>Requirement</w:t>
            </w:r>
            <w:r>
              <w:rPr>
                <w:sz w:val="20"/>
                <w:szCs w:val="20"/>
              </w:rPr>
              <w:br/>
              <w:t>/req/sam-basic/StatisticalClassification/StatisticalClassification-sem</w:t>
            </w:r>
          </w:p>
        </w:tc>
        <w:tc>
          <w:tcPr>
            <w:tcW w:w="5245" w:type="dxa"/>
            <w:shd w:val="clear" w:color="auto" w:fill="auto"/>
            <w:tcMar>
              <w:top w:w="100" w:type="dxa"/>
              <w:left w:w="100" w:type="dxa"/>
              <w:bottom w:w="100" w:type="dxa"/>
              <w:right w:w="100" w:type="dxa"/>
            </w:tcMar>
          </w:tcPr>
          <w:p w14:paraId="3232AEAF" w14:textId="77777777" w:rsidR="00CD3B91" w:rsidRDefault="00CD3B91" w:rsidP="007A1C65">
            <w:pPr>
              <w:widowControl w:val="0"/>
              <w:spacing w:line="240" w:lineRule="auto"/>
              <w:rPr>
                <w:sz w:val="20"/>
                <w:szCs w:val="20"/>
              </w:rPr>
            </w:pPr>
            <w:r>
              <w:rPr>
                <w:sz w:val="20"/>
                <w:szCs w:val="20"/>
              </w:rPr>
              <w:t xml:space="preserve">A </w:t>
            </w:r>
            <w:proofErr w:type="spellStart"/>
            <w:r>
              <w:rPr>
                <w:sz w:val="20"/>
                <w:szCs w:val="20"/>
              </w:rPr>
              <w:t>dataType</w:t>
            </w:r>
            <w:proofErr w:type="spellEnd"/>
            <w:r>
              <w:rPr>
                <w:sz w:val="20"/>
                <w:szCs w:val="20"/>
              </w:rPr>
              <w:t xml:space="preserve"> for the provision of information on statistical classifications.</w:t>
            </w:r>
          </w:p>
        </w:tc>
      </w:tr>
    </w:tbl>
    <w:p w14:paraId="654E220E" w14:textId="29B9F12A" w:rsidR="006472F1" w:rsidRDefault="006472F1" w:rsidP="006472F1">
      <w:pPr>
        <w:rPr>
          <w:lang w:eastAsia="ja-JP"/>
        </w:rPr>
      </w:pPr>
    </w:p>
    <w:p w14:paraId="5D65AA61" w14:textId="1D2FB46D" w:rsidR="009C34B8" w:rsidRDefault="007343C0" w:rsidP="007343C0">
      <w:pPr>
        <w:pStyle w:val="Heading3"/>
      </w:pPr>
      <w:r w:rsidRPr="007343C0">
        <w:t>Attribute concept</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7343C0" w14:paraId="7CF68821" w14:textId="77777777" w:rsidTr="007343C0">
        <w:tc>
          <w:tcPr>
            <w:tcW w:w="4526" w:type="dxa"/>
            <w:shd w:val="clear" w:color="auto" w:fill="auto"/>
            <w:tcMar>
              <w:top w:w="100" w:type="dxa"/>
              <w:left w:w="100" w:type="dxa"/>
              <w:bottom w:w="100" w:type="dxa"/>
              <w:right w:w="100" w:type="dxa"/>
            </w:tcMar>
          </w:tcPr>
          <w:p w14:paraId="4D7917B0" w14:textId="77777777" w:rsidR="007343C0" w:rsidRDefault="007343C0"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StatisticalClassification</w:t>
            </w:r>
            <w:proofErr w:type="spellEnd"/>
            <w:r>
              <w:rPr>
                <w:sz w:val="20"/>
                <w:szCs w:val="20"/>
              </w:rPr>
              <w:t>/concept-</w:t>
            </w:r>
            <w:proofErr w:type="spellStart"/>
            <w:r>
              <w:rPr>
                <w:sz w:val="20"/>
                <w:szCs w:val="20"/>
              </w:rPr>
              <w:lastRenderedPageBreak/>
              <w:t>sem</w:t>
            </w:r>
            <w:proofErr w:type="spellEnd"/>
          </w:p>
        </w:tc>
        <w:tc>
          <w:tcPr>
            <w:tcW w:w="5245" w:type="dxa"/>
            <w:shd w:val="clear" w:color="auto" w:fill="auto"/>
            <w:tcMar>
              <w:top w:w="100" w:type="dxa"/>
              <w:left w:w="100" w:type="dxa"/>
              <w:bottom w:w="100" w:type="dxa"/>
              <w:right w:w="100" w:type="dxa"/>
            </w:tcMar>
          </w:tcPr>
          <w:p w14:paraId="398E90A8" w14:textId="77777777" w:rsidR="007343C0" w:rsidRDefault="007343C0" w:rsidP="007A1C65">
            <w:pPr>
              <w:widowControl w:val="0"/>
              <w:spacing w:line="240" w:lineRule="auto"/>
              <w:rPr>
                <w:sz w:val="20"/>
                <w:szCs w:val="20"/>
              </w:rPr>
            </w:pPr>
            <w:r>
              <w:rPr>
                <w:sz w:val="20"/>
                <w:szCs w:val="20"/>
              </w:rPr>
              <w:lastRenderedPageBreak/>
              <w:t xml:space="preserve">The </w:t>
            </w:r>
            <w:r>
              <w:rPr>
                <w:b/>
                <w:sz w:val="20"/>
                <w:szCs w:val="20"/>
              </w:rPr>
              <w:t xml:space="preserve">concept </w:t>
            </w:r>
            <w:r>
              <w:rPr>
                <w:sz w:val="20"/>
                <w:szCs w:val="20"/>
              </w:rPr>
              <w:t xml:space="preserve">by which a </w:t>
            </w:r>
            <w:proofErr w:type="spellStart"/>
            <w:r>
              <w:rPr>
                <w:b/>
                <w:sz w:val="20"/>
                <w:szCs w:val="20"/>
              </w:rPr>
              <w:t>StatisticalClassification</w:t>
            </w:r>
            <w:proofErr w:type="spellEnd"/>
            <w:r>
              <w:rPr>
                <w:b/>
                <w:sz w:val="20"/>
                <w:szCs w:val="20"/>
              </w:rPr>
              <w:t xml:space="preserve"> </w:t>
            </w:r>
            <w:r>
              <w:rPr>
                <w:sz w:val="20"/>
                <w:szCs w:val="20"/>
              </w:rPr>
              <w:t xml:space="preserve">is to be </w:t>
            </w:r>
            <w:r>
              <w:rPr>
                <w:sz w:val="20"/>
                <w:szCs w:val="20"/>
              </w:rPr>
              <w:lastRenderedPageBreak/>
              <w:t>performed.</w:t>
            </w:r>
          </w:p>
          <w:p w14:paraId="2D504F14" w14:textId="684E4A43" w:rsidR="007343C0" w:rsidRDefault="007343C0" w:rsidP="007A1C65">
            <w:pPr>
              <w:widowControl w:val="0"/>
              <w:spacing w:line="240" w:lineRule="auto"/>
              <w:rPr>
                <w:b/>
                <w:sz w:val="20"/>
                <w:szCs w:val="20"/>
              </w:rPr>
            </w:pPr>
            <w:r>
              <w:rPr>
                <w:sz w:val="20"/>
                <w:szCs w:val="20"/>
              </w:rPr>
              <w:t xml:space="preserve">The name of the concept by which the statistical classification is performed SHALL be provided in the attribute </w:t>
            </w:r>
            <w:proofErr w:type="spellStart"/>
            <w:proofErr w:type="gramStart"/>
            <w:r>
              <w:rPr>
                <w:b/>
                <w:sz w:val="20"/>
                <w:szCs w:val="20"/>
              </w:rPr>
              <w:t>concept:URI</w:t>
            </w:r>
            <w:proofErr w:type="spellEnd"/>
            <w:proofErr w:type="gramEnd"/>
            <w:r>
              <w:rPr>
                <w:b/>
                <w:sz w:val="20"/>
                <w:szCs w:val="20"/>
              </w:rPr>
              <w:t>.</w:t>
            </w:r>
          </w:p>
        </w:tc>
      </w:tr>
    </w:tbl>
    <w:p w14:paraId="4A29697A" w14:textId="7A2E3F5F" w:rsidR="007343C0" w:rsidRDefault="007343C0" w:rsidP="007343C0">
      <w:pPr>
        <w:rPr>
          <w:lang w:eastAsia="ja-JP"/>
        </w:rPr>
      </w:pPr>
    </w:p>
    <w:p w14:paraId="5B420A5C" w14:textId="7DF4FF62" w:rsidR="005A7A3A" w:rsidRDefault="005A7A3A" w:rsidP="007343C0">
      <w:pPr>
        <w:rPr>
          <w:lang w:eastAsia="ja-JP"/>
        </w:rPr>
      </w:pPr>
      <w:r w:rsidRPr="005A7A3A">
        <w:rPr>
          <w:lang w:eastAsia="ja-JP"/>
        </w:rPr>
        <w:t>EXAMPLE</w:t>
      </w:r>
      <w:r w:rsidRPr="005A7A3A">
        <w:rPr>
          <w:lang w:eastAsia="ja-JP"/>
        </w:rPr>
        <w:tab/>
        <w:t xml:space="preserve">The concept for a statistical classification could be age, gender, </w:t>
      </w:r>
      <w:proofErr w:type="spellStart"/>
      <w:r w:rsidRPr="005A7A3A">
        <w:rPr>
          <w:lang w:eastAsia="ja-JP"/>
        </w:rPr>
        <w:t>color</w:t>
      </w:r>
      <w:proofErr w:type="spellEnd"/>
      <w:r w:rsidR="008A4F05">
        <w:rPr>
          <w:lang w:eastAsia="ja-JP"/>
        </w:rPr>
        <w:t xml:space="preserve">, </w:t>
      </w:r>
      <w:r w:rsidRPr="005A7A3A">
        <w:rPr>
          <w:lang w:eastAsia="ja-JP"/>
        </w:rPr>
        <w:t>size</w:t>
      </w:r>
      <w:r w:rsidR="008A4F05">
        <w:rPr>
          <w:lang w:eastAsia="ja-JP"/>
        </w:rPr>
        <w:t xml:space="preserve"> etc</w:t>
      </w:r>
      <w:r w:rsidR="009527D0">
        <w:rPr>
          <w:lang w:eastAsia="ja-JP"/>
        </w:rPr>
        <w:t>.</w:t>
      </w:r>
    </w:p>
    <w:p w14:paraId="3AF63DF9" w14:textId="5AADF018" w:rsidR="005F3DF1" w:rsidRDefault="005F3DF1" w:rsidP="005F3DF1">
      <w:pPr>
        <w:pStyle w:val="Heading3"/>
      </w:pPr>
      <w:r w:rsidRPr="005F3DF1">
        <w:t>Attribute classification</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6"/>
        <w:gridCol w:w="5245"/>
      </w:tblGrid>
      <w:tr w:rsidR="005F3DF1" w14:paraId="0C48B6F0" w14:textId="77777777" w:rsidTr="005F3DF1">
        <w:tc>
          <w:tcPr>
            <w:tcW w:w="4526" w:type="dxa"/>
            <w:shd w:val="clear" w:color="auto" w:fill="auto"/>
            <w:tcMar>
              <w:top w:w="100" w:type="dxa"/>
              <w:left w:w="100" w:type="dxa"/>
              <w:bottom w:w="100" w:type="dxa"/>
              <w:right w:w="100" w:type="dxa"/>
            </w:tcMar>
          </w:tcPr>
          <w:p w14:paraId="3AE854C2" w14:textId="77777777" w:rsidR="005F3DF1" w:rsidRDefault="005F3DF1" w:rsidP="007A1C65">
            <w:pPr>
              <w:widowControl w:val="0"/>
              <w:spacing w:line="240" w:lineRule="auto"/>
              <w:rPr>
                <w:sz w:val="20"/>
                <w:szCs w:val="20"/>
              </w:rPr>
            </w:pPr>
            <w:r>
              <w:rPr>
                <w:b/>
                <w:sz w:val="20"/>
                <w:szCs w:val="20"/>
              </w:rPr>
              <w:t>Requirement</w:t>
            </w:r>
            <w:r>
              <w:rPr>
                <w:sz w:val="20"/>
                <w:szCs w:val="20"/>
              </w:rPr>
              <w:br/>
              <w:t>/</w:t>
            </w:r>
            <w:proofErr w:type="spellStart"/>
            <w:r>
              <w:rPr>
                <w:sz w:val="20"/>
                <w:szCs w:val="20"/>
              </w:rPr>
              <w:t>req</w:t>
            </w:r>
            <w:proofErr w:type="spellEnd"/>
            <w:r>
              <w:rPr>
                <w:sz w:val="20"/>
                <w:szCs w:val="20"/>
              </w:rPr>
              <w:t>/</w:t>
            </w:r>
            <w:proofErr w:type="spellStart"/>
            <w:r>
              <w:rPr>
                <w:sz w:val="20"/>
                <w:szCs w:val="20"/>
              </w:rPr>
              <w:t>sam</w:t>
            </w:r>
            <w:proofErr w:type="spellEnd"/>
            <w:r>
              <w:rPr>
                <w:sz w:val="20"/>
                <w:szCs w:val="20"/>
              </w:rPr>
              <w:t>-basic/</w:t>
            </w:r>
            <w:proofErr w:type="spellStart"/>
            <w:r>
              <w:rPr>
                <w:sz w:val="20"/>
                <w:szCs w:val="20"/>
              </w:rPr>
              <w:t>StatisticalClassification</w:t>
            </w:r>
            <w:proofErr w:type="spellEnd"/>
            <w:r>
              <w:rPr>
                <w:sz w:val="20"/>
                <w:szCs w:val="20"/>
              </w:rPr>
              <w:t>/classification-</w:t>
            </w:r>
            <w:proofErr w:type="spellStart"/>
            <w:r>
              <w:rPr>
                <w:sz w:val="20"/>
                <w:szCs w:val="20"/>
              </w:rPr>
              <w:t>sem</w:t>
            </w:r>
            <w:proofErr w:type="spellEnd"/>
          </w:p>
        </w:tc>
        <w:tc>
          <w:tcPr>
            <w:tcW w:w="5245" w:type="dxa"/>
            <w:shd w:val="clear" w:color="auto" w:fill="auto"/>
            <w:tcMar>
              <w:top w:w="100" w:type="dxa"/>
              <w:left w:w="100" w:type="dxa"/>
              <w:bottom w:w="100" w:type="dxa"/>
              <w:right w:w="100" w:type="dxa"/>
            </w:tcMar>
          </w:tcPr>
          <w:p w14:paraId="7E086DFD" w14:textId="77777777" w:rsidR="005F3DF1" w:rsidRDefault="005F3DF1" w:rsidP="007A1C65">
            <w:pPr>
              <w:widowControl w:val="0"/>
              <w:spacing w:line="240" w:lineRule="auto"/>
              <w:rPr>
                <w:sz w:val="20"/>
                <w:szCs w:val="20"/>
              </w:rPr>
            </w:pPr>
            <w:r>
              <w:rPr>
                <w:sz w:val="20"/>
                <w:szCs w:val="20"/>
              </w:rPr>
              <w:t xml:space="preserve">The explicit </w:t>
            </w:r>
            <w:r>
              <w:rPr>
                <w:b/>
                <w:sz w:val="20"/>
                <w:szCs w:val="20"/>
              </w:rPr>
              <w:t xml:space="preserve">classification class </w:t>
            </w:r>
            <w:r>
              <w:rPr>
                <w:sz w:val="20"/>
                <w:szCs w:val="20"/>
              </w:rPr>
              <w:t xml:space="preserve">pertaining to the classification concept described by the </w:t>
            </w:r>
            <w:proofErr w:type="spellStart"/>
            <w:proofErr w:type="gramStart"/>
            <w:r>
              <w:rPr>
                <w:b/>
                <w:sz w:val="20"/>
                <w:szCs w:val="20"/>
              </w:rPr>
              <w:t>StatisticalClassification</w:t>
            </w:r>
            <w:proofErr w:type="spellEnd"/>
            <w:r>
              <w:rPr>
                <w:b/>
                <w:sz w:val="20"/>
                <w:szCs w:val="20"/>
              </w:rPr>
              <w:t xml:space="preserve"> </w:t>
            </w:r>
            <w:r>
              <w:rPr>
                <w:sz w:val="20"/>
                <w:szCs w:val="20"/>
              </w:rPr>
              <w:t>.</w:t>
            </w:r>
            <w:proofErr w:type="gramEnd"/>
          </w:p>
          <w:p w14:paraId="2470891C" w14:textId="144947DA" w:rsidR="005F3DF1" w:rsidRDefault="005F3DF1" w:rsidP="007A1C65">
            <w:pPr>
              <w:widowControl w:val="0"/>
              <w:spacing w:line="240" w:lineRule="auto"/>
              <w:rPr>
                <w:sz w:val="20"/>
                <w:szCs w:val="20"/>
              </w:rPr>
            </w:pPr>
            <w:r>
              <w:rPr>
                <w:sz w:val="20"/>
                <w:szCs w:val="20"/>
              </w:rPr>
              <w:t xml:space="preserve">The classification class of the </w:t>
            </w:r>
            <w:proofErr w:type="spellStart"/>
            <w:r>
              <w:rPr>
                <w:b/>
                <w:sz w:val="20"/>
                <w:szCs w:val="20"/>
              </w:rPr>
              <w:t>StatisticalClassification</w:t>
            </w:r>
            <w:proofErr w:type="spellEnd"/>
            <w:r>
              <w:rPr>
                <w:b/>
                <w:sz w:val="20"/>
                <w:szCs w:val="20"/>
              </w:rPr>
              <w:t xml:space="preserve"> </w:t>
            </w:r>
            <w:r>
              <w:rPr>
                <w:sz w:val="20"/>
                <w:szCs w:val="20"/>
              </w:rPr>
              <w:t xml:space="preserve">SHALL be provided in the attribute </w:t>
            </w:r>
            <w:proofErr w:type="spellStart"/>
            <w:proofErr w:type="gramStart"/>
            <w:r>
              <w:rPr>
                <w:b/>
                <w:sz w:val="20"/>
                <w:szCs w:val="20"/>
              </w:rPr>
              <w:t>classification:URI</w:t>
            </w:r>
            <w:proofErr w:type="spellEnd"/>
            <w:proofErr w:type="gramEnd"/>
            <w:r>
              <w:rPr>
                <w:b/>
                <w:sz w:val="20"/>
                <w:szCs w:val="20"/>
              </w:rPr>
              <w:t>.</w:t>
            </w:r>
          </w:p>
        </w:tc>
      </w:tr>
    </w:tbl>
    <w:p w14:paraId="5DE0BFEE" w14:textId="5A563E46" w:rsidR="005F3DF1" w:rsidRDefault="005F3DF1" w:rsidP="005F3DF1">
      <w:pPr>
        <w:rPr>
          <w:lang w:eastAsia="ja-JP"/>
        </w:rPr>
      </w:pPr>
    </w:p>
    <w:p w14:paraId="35F22CAD" w14:textId="77777777" w:rsidR="00C246BE" w:rsidRDefault="00C246BE" w:rsidP="00C246BE">
      <w:pPr>
        <w:rPr>
          <w:lang w:eastAsia="ja-JP"/>
        </w:rPr>
      </w:pPr>
      <w:r>
        <w:rPr>
          <w:lang w:eastAsia="ja-JP"/>
        </w:rPr>
        <w:t>EXAMPLE</w:t>
      </w:r>
      <w:r>
        <w:rPr>
          <w:lang w:eastAsia="ja-JP"/>
        </w:rPr>
        <w:tab/>
        <w:t>The classification for a statistical classification could be:</w:t>
      </w:r>
    </w:p>
    <w:p w14:paraId="26A8C5FC" w14:textId="2038A4FF" w:rsidR="00C246BE" w:rsidRDefault="00C246BE" w:rsidP="00220B53">
      <w:pPr>
        <w:pStyle w:val="ListParagraph"/>
        <w:numPr>
          <w:ilvl w:val="0"/>
          <w:numId w:val="23"/>
        </w:numPr>
        <w:rPr>
          <w:lang w:eastAsia="ja-JP"/>
        </w:rPr>
      </w:pPr>
      <w:r>
        <w:rPr>
          <w:lang w:eastAsia="ja-JP"/>
        </w:rPr>
        <w:t>Age Brackets: [0-10], [10-20]</w:t>
      </w:r>
    </w:p>
    <w:p w14:paraId="33C025EC" w14:textId="060102E4" w:rsidR="00C246BE" w:rsidRDefault="00C246BE" w:rsidP="00220B53">
      <w:pPr>
        <w:pStyle w:val="ListParagraph"/>
        <w:numPr>
          <w:ilvl w:val="0"/>
          <w:numId w:val="23"/>
        </w:numPr>
        <w:rPr>
          <w:lang w:eastAsia="ja-JP"/>
        </w:rPr>
      </w:pPr>
      <w:r>
        <w:rPr>
          <w:lang w:eastAsia="ja-JP"/>
        </w:rPr>
        <w:t>Genders: Male, Female, Other</w:t>
      </w:r>
    </w:p>
    <w:p w14:paraId="399FF998" w14:textId="62E79F0D" w:rsidR="005F3DF1" w:rsidRPr="005F3DF1" w:rsidRDefault="00C246BE" w:rsidP="00220B53">
      <w:pPr>
        <w:pStyle w:val="ListParagraph"/>
        <w:numPr>
          <w:ilvl w:val="0"/>
          <w:numId w:val="23"/>
        </w:numPr>
        <w:rPr>
          <w:lang w:eastAsia="ja-JP"/>
        </w:rPr>
      </w:pPr>
      <w:proofErr w:type="spellStart"/>
      <w:r>
        <w:rPr>
          <w:lang w:eastAsia="ja-JP"/>
        </w:rPr>
        <w:t>Color</w:t>
      </w:r>
      <w:proofErr w:type="spellEnd"/>
      <w:r>
        <w:rPr>
          <w:lang w:eastAsia="ja-JP"/>
        </w:rPr>
        <w:t>: Red, Green, Blue</w:t>
      </w:r>
    </w:p>
    <w:p w14:paraId="43293139" w14:textId="781B638F" w:rsidR="001A33D0" w:rsidRPr="00F02BC7" w:rsidRDefault="001A33D0" w:rsidP="00220B53">
      <w:pPr>
        <w:pStyle w:val="ANNEX"/>
        <w:numPr>
          <w:ilvl w:val="0"/>
          <w:numId w:val="3"/>
        </w:numPr>
      </w:pPr>
      <w:bookmarkStart w:id="421" w:name="_Toc450303222"/>
      <w:bookmarkStart w:id="422" w:name="_Toc9996972"/>
      <w:bookmarkStart w:id="423" w:name="_Toc438968655"/>
      <w:bookmarkStart w:id="424" w:name="_Toc443461103"/>
      <w:bookmarkStart w:id="425" w:name="_Toc353342675"/>
      <w:r w:rsidRPr="00F02BC7">
        <w:lastRenderedPageBreak/>
        <w:br/>
      </w:r>
      <w:bookmarkStart w:id="426" w:name="_Toc72768925"/>
      <w:r w:rsidRPr="00F02BC7">
        <w:rPr>
          <w:b w:val="0"/>
        </w:rPr>
        <w:t>(</w:t>
      </w:r>
      <w:r w:rsidR="00920189">
        <w:rPr>
          <w:b w:val="0"/>
        </w:rPr>
        <w:t>normative</w:t>
      </w:r>
      <w:r w:rsidRPr="00F02BC7">
        <w:rPr>
          <w:b w:val="0"/>
        </w:rPr>
        <w:t>)</w:t>
      </w:r>
      <w:bookmarkEnd w:id="421"/>
      <w:bookmarkEnd w:id="422"/>
      <w:bookmarkEnd w:id="423"/>
      <w:bookmarkEnd w:id="424"/>
      <w:bookmarkEnd w:id="425"/>
      <w:r w:rsidRPr="00F02BC7">
        <w:br/>
      </w:r>
      <w:r w:rsidRPr="00F02BC7">
        <w:br/>
      </w:r>
      <w:r w:rsidR="00920189">
        <w:t xml:space="preserve">Abstract </w:t>
      </w:r>
      <w:r w:rsidR="001E635D">
        <w:t>T</w:t>
      </w:r>
      <w:r w:rsidR="00920189">
        <w:t xml:space="preserve">est </w:t>
      </w:r>
      <w:r w:rsidR="001E635D">
        <w:t>S</w:t>
      </w:r>
      <w:r w:rsidR="00920189">
        <w:t>uite</w:t>
      </w:r>
      <w:bookmarkEnd w:id="426"/>
    </w:p>
    <w:p w14:paraId="0BC1B11F" w14:textId="77777777" w:rsidR="007A1C65" w:rsidRPr="0047527C" w:rsidRDefault="007A1C65" w:rsidP="007A1C65">
      <w:pPr>
        <w:pStyle w:val="a2"/>
      </w:pPr>
      <w:bookmarkStart w:id="427" w:name="_Toc72768926"/>
      <w:r w:rsidRPr="0047527C">
        <w:t>Abstract tests for Conceptual Observation schema package</w:t>
      </w:r>
      <w:bookmarkEnd w:id="427"/>
    </w:p>
    <w:p w14:paraId="20B4B387" w14:textId="77777777" w:rsidR="007A1C65" w:rsidRDefault="007A1C65" w:rsidP="007A1C65">
      <w:pPr>
        <w:pStyle w:val="a3"/>
      </w:pPr>
      <w:r>
        <w:t>Conceptual Observation schema package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70D0C599" w14:textId="77777777" w:rsidTr="007A1C65">
        <w:tc>
          <w:tcPr>
            <w:tcW w:w="0" w:type="auto"/>
            <w:tcMar>
              <w:top w:w="45" w:type="dxa"/>
              <w:left w:w="45" w:type="dxa"/>
              <w:bottom w:w="45" w:type="dxa"/>
              <w:right w:w="45" w:type="dxa"/>
            </w:tcMar>
            <w:hideMark/>
          </w:tcPr>
          <w:p w14:paraId="4F57FD89"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7DA65326" w14:textId="77777777" w:rsidR="007A1C65" w:rsidRPr="0047527C" w:rsidRDefault="007A1C65" w:rsidP="007A1C65">
            <w:pPr>
              <w:rPr>
                <w:b/>
                <w:bCs/>
              </w:rPr>
            </w:pPr>
            <w:r w:rsidRPr="0047527C">
              <w:rPr>
                <w:b/>
                <w:bCs/>
              </w:rPr>
              <w:t>/conf/</w:t>
            </w:r>
            <w:proofErr w:type="spellStart"/>
            <w:r w:rsidRPr="0047527C">
              <w:rPr>
                <w:b/>
                <w:bCs/>
              </w:rPr>
              <w:t>obs-cpt</w:t>
            </w:r>
            <w:proofErr w:type="spellEnd"/>
          </w:p>
        </w:tc>
      </w:tr>
      <w:tr w:rsidR="007A1C65" w:rsidRPr="0047527C" w14:paraId="523EC3FE" w14:textId="77777777" w:rsidTr="007A1C65">
        <w:tc>
          <w:tcPr>
            <w:tcW w:w="0" w:type="auto"/>
            <w:tcMar>
              <w:top w:w="45" w:type="dxa"/>
              <w:left w:w="45" w:type="dxa"/>
              <w:bottom w:w="45" w:type="dxa"/>
              <w:right w:w="45" w:type="dxa"/>
            </w:tcMar>
            <w:hideMark/>
          </w:tcPr>
          <w:p w14:paraId="143974E6"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7B4647D6" w14:textId="77777777" w:rsidR="007A1C65" w:rsidRPr="0047527C" w:rsidRDefault="007A1C65" w:rsidP="007A1C65">
            <w:r w:rsidRPr="0047527C">
              <w:t>/</w:t>
            </w:r>
            <w:proofErr w:type="spellStart"/>
            <w:r w:rsidRPr="0047527C">
              <w:t>req</w:t>
            </w:r>
            <w:proofErr w:type="spellEnd"/>
            <w:r w:rsidRPr="0047527C">
              <w:t>/</w:t>
            </w:r>
            <w:proofErr w:type="spellStart"/>
            <w:r w:rsidRPr="0047527C">
              <w:t>obs-cpt</w:t>
            </w:r>
            <w:proofErr w:type="spellEnd"/>
          </w:p>
        </w:tc>
      </w:tr>
      <w:tr w:rsidR="007A1C65" w:rsidRPr="0047527C" w14:paraId="13C31C97" w14:textId="77777777" w:rsidTr="007A1C65">
        <w:tc>
          <w:tcPr>
            <w:tcW w:w="0" w:type="auto"/>
            <w:tcMar>
              <w:top w:w="45" w:type="dxa"/>
              <w:left w:w="45" w:type="dxa"/>
              <w:bottom w:w="45" w:type="dxa"/>
              <w:right w:w="45" w:type="dxa"/>
            </w:tcMar>
            <w:hideMark/>
          </w:tcPr>
          <w:p w14:paraId="4CF1CCCD"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734AB308" w14:textId="77777777" w:rsidR="007A1C65" w:rsidRPr="0047527C" w:rsidRDefault="007A1C65" w:rsidP="007A1C65">
            <w:r w:rsidRPr="0047527C">
              <w:t>Verify that all requirements from the requirements class have been fulfilled.</w:t>
            </w:r>
          </w:p>
        </w:tc>
      </w:tr>
      <w:tr w:rsidR="007A1C65" w:rsidRPr="0047527C" w14:paraId="4E4A3826" w14:textId="77777777" w:rsidTr="007A1C65">
        <w:tc>
          <w:tcPr>
            <w:tcW w:w="0" w:type="auto"/>
            <w:tcMar>
              <w:top w:w="45" w:type="dxa"/>
              <w:left w:w="45" w:type="dxa"/>
              <w:bottom w:w="45" w:type="dxa"/>
              <w:right w:w="45" w:type="dxa"/>
            </w:tcMar>
            <w:hideMark/>
          </w:tcPr>
          <w:p w14:paraId="3F2C88E0"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2A8BBFCF" w14:textId="77777777" w:rsidR="007A1C65" w:rsidRPr="0047527C" w:rsidRDefault="007A1C65" w:rsidP="007A1C65">
            <w:r w:rsidRPr="0047527C">
              <w:t>Inspect the documentation of the application, schema or profile.</w:t>
            </w:r>
          </w:p>
        </w:tc>
      </w:tr>
      <w:tr w:rsidR="007A1C65" w:rsidRPr="0047527C" w14:paraId="141CFB09" w14:textId="77777777" w:rsidTr="007A1C65">
        <w:tc>
          <w:tcPr>
            <w:tcW w:w="0" w:type="auto"/>
            <w:tcMar>
              <w:top w:w="45" w:type="dxa"/>
              <w:left w:w="45" w:type="dxa"/>
              <w:bottom w:w="45" w:type="dxa"/>
              <w:right w:w="45" w:type="dxa"/>
            </w:tcMar>
            <w:hideMark/>
          </w:tcPr>
          <w:p w14:paraId="1058DC61"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3C0B2F29" w14:textId="77777777" w:rsidR="007A1C65" w:rsidRPr="0047527C" w:rsidRDefault="007A1C65" w:rsidP="007A1C65">
            <w:r w:rsidRPr="0047527C">
              <w:t>Capability</w:t>
            </w:r>
          </w:p>
        </w:tc>
      </w:tr>
    </w:tbl>
    <w:p w14:paraId="36D73228" w14:textId="77777777" w:rsidR="007A1C65" w:rsidRDefault="007A1C65" w:rsidP="007A1C65">
      <w:pPr>
        <w:pStyle w:val="a3"/>
        <w:rPr>
          <w:sz w:val="27"/>
          <w:szCs w:val="27"/>
        </w:rPr>
      </w:pPr>
      <w:r>
        <w:t>Conceptual Observation - Deployment</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1B538474" w14:textId="77777777" w:rsidTr="007A1C65">
        <w:tc>
          <w:tcPr>
            <w:tcW w:w="0" w:type="auto"/>
            <w:tcMar>
              <w:top w:w="45" w:type="dxa"/>
              <w:left w:w="45" w:type="dxa"/>
              <w:bottom w:w="45" w:type="dxa"/>
              <w:right w:w="45" w:type="dxa"/>
            </w:tcMar>
            <w:hideMark/>
          </w:tcPr>
          <w:p w14:paraId="78ABF09C"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773A86D5" w14:textId="77777777" w:rsidR="007A1C65" w:rsidRPr="0047527C" w:rsidRDefault="007A1C65" w:rsidP="007A1C65">
            <w:pPr>
              <w:rPr>
                <w:b/>
                <w:bCs/>
              </w:rPr>
            </w:pPr>
            <w:r w:rsidRPr="0047527C">
              <w:rPr>
                <w:b/>
                <w:bCs/>
              </w:rPr>
              <w:t>/conf/</w:t>
            </w:r>
            <w:proofErr w:type="spellStart"/>
            <w:r w:rsidRPr="0047527C">
              <w:rPr>
                <w:b/>
                <w:bCs/>
              </w:rPr>
              <w:t>obs-cpt</w:t>
            </w:r>
            <w:proofErr w:type="spellEnd"/>
            <w:r w:rsidRPr="0047527C">
              <w:rPr>
                <w:b/>
                <w:bCs/>
              </w:rPr>
              <w:t>/Deployment</w:t>
            </w:r>
          </w:p>
        </w:tc>
      </w:tr>
      <w:tr w:rsidR="007A1C65" w:rsidRPr="0047527C" w14:paraId="0CD0B439" w14:textId="77777777" w:rsidTr="007A1C65">
        <w:tc>
          <w:tcPr>
            <w:tcW w:w="0" w:type="auto"/>
            <w:tcMar>
              <w:top w:w="45" w:type="dxa"/>
              <w:left w:w="45" w:type="dxa"/>
              <w:bottom w:w="45" w:type="dxa"/>
              <w:right w:w="45" w:type="dxa"/>
            </w:tcMar>
            <w:hideMark/>
          </w:tcPr>
          <w:p w14:paraId="6E0D1F58"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08785E92" w14:textId="77777777" w:rsidR="007A1C65" w:rsidRPr="0047527C" w:rsidRDefault="007A1C65" w:rsidP="007A1C65">
            <w:r w:rsidRPr="0047527C">
              <w:t>/</w:t>
            </w:r>
            <w:proofErr w:type="spellStart"/>
            <w:r w:rsidRPr="0047527C">
              <w:t>req</w:t>
            </w:r>
            <w:proofErr w:type="spellEnd"/>
            <w:r w:rsidRPr="0047527C">
              <w:t>/</w:t>
            </w:r>
            <w:proofErr w:type="spellStart"/>
            <w:r w:rsidRPr="0047527C">
              <w:t>obs-cpt</w:t>
            </w:r>
            <w:proofErr w:type="spellEnd"/>
            <w:r w:rsidRPr="0047527C">
              <w:t>/Deployment</w:t>
            </w:r>
          </w:p>
        </w:tc>
      </w:tr>
      <w:tr w:rsidR="007A1C65" w:rsidRPr="0047527C" w14:paraId="7DB9AF24" w14:textId="77777777" w:rsidTr="007A1C65">
        <w:tc>
          <w:tcPr>
            <w:tcW w:w="0" w:type="auto"/>
            <w:tcMar>
              <w:top w:w="45" w:type="dxa"/>
              <w:left w:w="45" w:type="dxa"/>
              <w:bottom w:w="45" w:type="dxa"/>
              <w:right w:w="45" w:type="dxa"/>
            </w:tcMar>
            <w:hideMark/>
          </w:tcPr>
          <w:p w14:paraId="3D9EB67D"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0CCBB3B4" w14:textId="77777777" w:rsidR="007A1C65" w:rsidRPr="0047527C" w:rsidRDefault="007A1C65" w:rsidP="007A1C65">
            <w:r w:rsidRPr="0047527C">
              <w:t>Verify that all requirements from the requirements class have been fulfilled.</w:t>
            </w:r>
          </w:p>
        </w:tc>
      </w:tr>
      <w:tr w:rsidR="007A1C65" w:rsidRPr="0047527C" w14:paraId="37885209" w14:textId="77777777" w:rsidTr="007A1C65">
        <w:tc>
          <w:tcPr>
            <w:tcW w:w="0" w:type="auto"/>
            <w:tcMar>
              <w:top w:w="45" w:type="dxa"/>
              <w:left w:w="45" w:type="dxa"/>
              <w:bottom w:w="45" w:type="dxa"/>
              <w:right w:w="45" w:type="dxa"/>
            </w:tcMar>
            <w:hideMark/>
          </w:tcPr>
          <w:p w14:paraId="57810577"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0BBB9D25" w14:textId="77777777" w:rsidR="007A1C65" w:rsidRPr="0047527C" w:rsidRDefault="007A1C65" w:rsidP="007A1C65">
            <w:r w:rsidRPr="0047527C">
              <w:t>Inspect the documentation of the application, schema or profile.</w:t>
            </w:r>
          </w:p>
        </w:tc>
      </w:tr>
      <w:tr w:rsidR="007A1C65" w:rsidRPr="0047527C" w14:paraId="6BF58690" w14:textId="77777777" w:rsidTr="007A1C65">
        <w:tc>
          <w:tcPr>
            <w:tcW w:w="0" w:type="auto"/>
            <w:tcMar>
              <w:top w:w="45" w:type="dxa"/>
              <w:left w:w="45" w:type="dxa"/>
              <w:bottom w:w="45" w:type="dxa"/>
              <w:right w:w="45" w:type="dxa"/>
            </w:tcMar>
            <w:hideMark/>
          </w:tcPr>
          <w:p w14:paraId="03BFE297"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73645A9F" w14:textId="77777777" w:rsidR="007A1C65" w:rsidRPr="0047527C" w:rsidRDefault="007A1C65" w:rsidP="007A1C65">
            <w:r w:rsidRPr="0047527C">
              <w:t>Capability</w:t>
            </w:r>
          </w:p>
        </w:tc>
      </w:tr>
    </w:tbl>
    <w:p w14:paraId="45382571" w14:textId="77777777" w:rsidR="007A1C65" w:rsidRPr="0047527C" w:rsidRDefault="007A1C65" w:rsidP="007A1C65">
      <w:pPr>
        <w:pStyle w:val="a3"/>
      </w:pPr>
      <w:r w:rsidRPr="0047527C">
        <w:t>Conceptual Observation - Host</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15A68366" w14:textId="77777777" w:rsidTr="007A1C65">
        <w:tc>
          <w:tcPr>
            <w:tcW w:w="0" w:type="auto"/>
            <w:tcMar>
              <w:top w:w="45" w:type="dxa"/>
              <w:left w:w="45" w:type="dxa"/>
              <w:bottom w:w="45" w:type="dxa"/>
              <w:right w:w="45" w:type="dxa"/>
            </w:tcMar>
            <w:hideMark/>
          </w:tcPr>
          <w:p w14:paraId="160145E2"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49E29CCF" w14:textId="77777777" w:rsidR="007A1C65" w:rsidRPr="0047527C" w:rsidRDefault="007A1C65" w:rsidP="007A1C65">
            <w:pPr>
              <w:rPr>
                <w:b/>
                <w:bCs/>
              </w:rPr>
            </w:pPr>
            <w:r w:rsidRPr="0047527C">
              <w:rPr>
                <w:b/>
                <w:bCs/>
              </w:rPr>
              <w:t>/conf/</w:t>
            </w:r>
            <w:proofErr w:type="spellStart"/>
            <w:r w:rsidRPr="0047527C">
              <w:rPr>
                <w:b/>
                <w:bCs/>
              </w:rPr>
              <w:t>obs-cpt</w:t>
            </w:r>
            <w:proofErr w:type="spellEnd"/>
            <w:r w:rsidRPr="0047527C">
              <w:rPr>
                <w:b/>
                <w:bCs/>
              </w:rPr>
              <w:t>/Host</w:t>
            </w:r>
          </w:p>
        </w:tc>
      </w:tr>
      <w:tr w:rsidR="007A1C65" w:rsidRPr="0047527C" w14:paraId="1FE3CE1E" w14:textId="77777777" w:rsidTr="007A1C65">
        <w:tc>
          <w:tcPr>
            <w:tcW w:w="0" w:type="auto"/>
            <w:tcMar>
              <w:top w:w="45" w:type="dxa"/>
              <w:left w:w="45" w:type="dxa"/>
              <w:bottom w:w="45" w:type="dxa"/>
              <w:right w:w="45" w:type="dxa"/>
            </w:tcMar>
            <w:hideMark/>
          </w:tcPr>
          <w:p w14:paraId="300B9D7F"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48A5E8E1" w14:textId="77777777" w:rsidR="007A1C65" w:rsidRPr="0047527C" w:rsidRDefault="007A1C65" w:rsidP="007A1C65">
            <w:r w:rsidRPr="0047527C">
              <w:t>/</w:t>
            </w:r>
            <w:proofErr w:type="spellStart"/>
            <w:r w:rsidRPr="0047527C">
              <w:t>req</w:t>
            </w:r>
            <w:proofErr w:type="spellEnd"/>
            <w:r w:rsidRPr="0047527C">
              <w:t>/</w:t>
            </w:r>
            <w:proofErr w:type="spellStart"/>
            <w:r w:rsidRPr="0047527C">
              <w:t>obs-cpt</w:t>
            </w:r>
            <w:proofErr w:type="spellEnd"/>
            <w:r w:rsidRPr="0047527C">
              <w:t>/Host</w:t>
            </w:r>
          </w:p>
        </w:tc>
      </w:tr>
      <w:tr w:rsidR="007A1C65" w:rsidRPr="0047527C" w14:paraId="43FC2C78" w14:textId="77777777" w:rsidTr="007A1C65">
        <w:tc>
          <w:tcPr>
            <w:tcW w:w="0" w:type="auto"/>
            <w:tcMar>
              <w:top w:w="45" w:type="dxa"/>
              <w:left w:w="45" w:type="dxa"/>
              <w:bottom w:w="45" w:type="dxa"/>
              <w:right w:w="45" w:type="dxa"/>
            </w:tcMar>
            <w:hideMark/>
          </w:tcPr>
          <w:p w14:paraId="0167083A"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68B35CCE" w14:textId="77777777" w:rsidR="007A1C65" w:rsidRPr="0047527C" w:rsidRDefault="007A1C65" w:rsidP="007A1C65">
            <w:r w:rsidRPr="0047527C">
              <w:t>Verify that all requirements from the requirements class have been fulfilled.</w:t>
            </w:r>
          </w:p>
        </w:tc>
      </w:tr>
      <w:tr w:rsidR="007A1C65" w:rsidRPr="0047527C" w14:paraId="3C6DF957" w14:textId="77777777" w:rsidTr="007A1C65">
        <w:tc>
          <w:tcPr>
            <w:tcW w:w="0" w:type="auto"/>
            <w:tcMar>
              <w:top w:w="45" w:type="dxa"/>
              <w:left w:w="45" w:type="dxa"/>
              <w:bottom w:w="45" w:type="dxa"/>
              <w:right w:w="45" w:type="dxa"/>
            </w:tcMar>
            <w:hideMark/>
          </w:tcPr>
          <w:p w14:paraId="3C42D089"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6A46E28C" w14:textId="77777777" w:rsidR="007A1C65" w:rsidRPr="0047527C" w:rsidRDefault="007A1C65" w:rsidP="007A1C65">
            <w:r w:rsidRPr="0047527C">
              <w:t>Inspect the documentation of the application, schema or profile.</w:t>
            </w:r>
          </w:p>
        </w:tc>
      </w:tr>
      <w:tr w:rsidR="007A1C65" w:rsidRPr="0047527C" w14:paraId="5CAC39E3" w14:textId="77777777" w:rsidTr="007A1C65">
        <w:tc>
          <w:tcPr>
            <w:tcW w:w="0" w:type="auto"/>
            <w:tcMar>
              <w:top w:w="45" w:type="dxa"/>
              <w:left w:w="45" w:type="dxa"/>
              <w:bottom w:w="45" w:type="dxa"/>
              <w:right w:w="45" w:type="dxa"/>
            </w:tcMar>
            <w:hideMark/>
          </w:tcPr>
          <w:p w14:paraId="62034855"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32FADAE4" w14:textId="77777777" w:rsidR="007A1C65" w:rsidRPr="0047527C" w:rsidRDefault="007A1C65" w:rsidP="007A1C65">
            <w:r w:rsidRPr="0047527C">
              <w:t>Capability</w:t>
            </w:r>
          </w:p>
        </w:tc>
      </w:tr>
    </w:tbl>
    <w:p w14:paraId="5635AA3B" w14:textId="77777777" w:rsidR="007A1C65" w:rsidRPr="0047527C" w:rsidRDefault="007A1C65" w:rsidP="007A1C65">
      <w:pPr>
        <w:pStyle w:val="a3"/>
      </w:pPr>
      <w:r w:rsidRPr="0047527C">
        <w:lastRenderedPageBreak/>
        <w:t xml:space="preserve">Conceptual Observation - </w:t>
      </w:r>
      <w:proofErr w:type="spellStart"/>
      <w:r w:rsidRPr="0047527C">
        <w:t>ObservableProperty</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62CFEA2B" w14:textId="77777777" w:rsidTr="007A1C65">
        <w:tc>
          <w:tcPr>
            <w:tcW w:w="0" w:type="auto"/>
            <w:tcMar>
              <w:top w:w="45" w:type="dxa"/>
              <w:left w:w="45" w:type="dxa"/>
              <w:bottom w:w="45" w:type="dxa"/>
              <w:right w:w="45" w:type="dxa"/>
            </w:tcMar>
            <w:hideMark/>
          </w:tcPr>
          <w:p w14:paraId="63D0816F"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51025DA9" w14:textId="77777777" w:rsidR="007A1C65" w:rsidRPr="0047527C" w:rsidRDefault="007A1C65" w:rsidP="007A1C65">
            <w:pPr>
              <w:rPr>
                <w:b/>
                <w:bCs/>
              </w:rPr>
            </w:pPr>
            <w:r w:rsidRPr="0047527C">
              <w:rPr>
                <w:b/>
                <w:bCs/>
              </w:rPr>
              <w:t>/conf/</w:t>
            </w:r>
            <w:proofErr w:type="spellStart"/>
            <w:r w:rsidRPr="0047527C">
              <w:rPr>
                <w:b/>
                <w:bCs/>
              </w:rPr>
              <w:t>obs-cpt</w:t>
            </w:r>
            <w:proofErr w:type="spellEnd"/>
            <w:r w:rsidRPr="0047527C">
              <w:rPr>
                <w:b/>
                <w:bCs/>
              </w:rPr>
              <w:t>/</w:t>
            </w:r>
            <w:proofErr w:type="spellStart"/>
            <w:r w:rsidRPr="0047527C">
              <w:rPr>
                <w:b/>
                <w:bCs/>
              </w:rPr>
              <w:t>ObservableProperty</w:t>
            </w:r>
            <w:proofErr w:type="spellEnd"/>
          </w:p>
        </w:tc>
      </w:tr>
      <w:tr w:rsidR="007A1C65" w:rsidRPr="0047527C" w14:paraId="6D117A20" w14:textId="77777777" w:rsidTr="007A1C65">
        <w:tc>
          <w:tcPr>
            <w:tcW w:w="0" w:type="auto"/>
            <w:tcMar>
              <w:top w:w="45" w:type="dxa"/>
              <w:left w:w="45" w:type="dxa"/>
              <w:bottom w:w="45" w:type="dxa"/>
              <w:right w:w="45" w:type="dxa"/>
            </w:tcMar>
            <w:hideMark/>
          </w:tcPr>
          <w:p w14:paraId="5D57624A"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7C629595" w14:textId="77777777" w:rsidR="007A1C65" w:rsidRPr="0047527C" w:rsidRDefault="007A1C65" w:rsidP="007A1C65">
            <w:r w:rsidRPr="0047527C">
              <w:t>/</w:t>
            </w:r>
            <w:proofErr w:type="spellStart"/>
            <w:r w:rsidRPr="0047527C">
              <w:t>req</w:t>
            </w:r>
            <w:proofErr w:type="spellEnd"/>
            <w:r w:rsidRPr="0047527C">
              <w:t>/</w:t>
            </w:r>
            <w:proofErr w:type="spellStart"/>
            <w:r w:rsidRPr="0047527C">
              <w:t>obs-cpt</w:t>
            </w:r>
            <w:proofErr w:type="spellEnd"/>
            <w:r w:rsidRPr="0047527C">
              <w:t>/</w:t>
            </w:r>
            <w:proofErr w:type="spellStart"/>
            <w:r w:rsidRPr="0047527C">
              <w:t>ObservableProperty</w:t>
            </w:r>
            <w:proofErr w:type="spellEnd"/>
          </w:p>
        </w:tc>
      </w:tr>
      <w:tr w:rsidR="007A1C65" w:rsidRPr="0047527C" w14:paraId="0D9B4501" w14:textId="77777777" w:rsidTr="007A1C65">
        <w:tc>
          <w:tcPr>
            <w:tcW w:w="0" w:type="auto"/>
            <w:tcMar>
              <w:top w:w="45" w:type="dxa"/>
              <w:left w:w="45" w:type="dxa"/>
              <w:bottom w:w="45" w:type="dxa"/>
              <w:right w:w="45" w:type="dxa"/>
            </w:tcMar>
            <w:hideMark/>
          </w:tcPr>
          <w:p w14:paraId="52870759"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2131C690" w14:textId="77777777" w:rsidR="007A1C65" w:rsidRPr="0047527C" w:rsidRDefault="007A1C65" w:rsidP="007A1C65">
            <w:r w:rsidRPr="0047527C">
              <w:t>Verify that all requirements from the requirements class have been fulfilled.</w:t>
            </w:r>
          </w:p>
        </w:tc>
      </w:tr>
      <w:tr w:rsidR="007A1C65" w:rsidRPr="0047527C" w14:paraId="473CB1B5" w14:textId="77777777" w:rsidTr="007A1C65">
        <w:tc>
          <w:tcPr>
            <w:tcW w:w="0" w:type="auto"/>
            <w:tcMar>
              <w:top w:w="45" w:type="dxa"/>
              <w:left w:w="45" w:type="dxa"/>
              <w:bottom w:w="45" w:type="dxa"/>
              <w:right w:w="45" w:type="dxa"/>
            </w:tcMar>
            <w:hideMark/>
          </w:tcPr>
          <w:p w14:paraId="18B2DDCE"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20F3E248" w14:textId="77777777" w:rsidR="007A1C65" w:rsidRPr="0047527C" w:rsidRDefault="007A1C65" w:rsidP="007A1C65">
            <w:r w:rsidRPr="0047527C">
              <w:t>Inspect the documentation of the application, schema or profile.</w:t>
            </w:r>
          </w:p>
        </w:tc>
      </w:tr>
      <w:tr w:rsidR="007A1C65" w:rsidRPr="0047527C" w14:paraId="1F15C867" w14:textId="77777777" w:rsidTr="007A1C65">
        <w:tc>
          <w:tcPr>
            <w:tcW w:w="0" w:type="auto"/>
            <w:tcMar>
              <w:top w:w="45" w:type="dxa"/>
              <w:left w:w="45" w:type="dxa"/>
              <w:bottom w:w="45" w:type="dxa"/>
              <w:right w:w="45" w:type="dxa"/>
            </w:tcMar>
            <w:hideMark/>
          </w:tcPr>
          <w:p w14:paraId="7E7A4684"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33F02705" w14:textId="77777777" w:rsidR="007A1C65" w:rsidRPr="0047527C" w:rsidRDefault="007A1C65" w:rsidP="007A1C65">
            <w:r w:rsidRPr="0047527C">
              <w:t>Capability</w:t>
            </w:r>
          </w:p>
        </w:tc>
      </w:tr>
    </w:tbl>
    <w:p w14:paraId="21B5EC3D" w14:textId="77777777" w:rsidR="007A1C65" w:rsidRPr="0047527C" w:rsidRDefault="007A1C65" w:rsidP="007A1C65">
      <w:pPr>
        <w:pStyle w:val="a3"/>
      </w:pPr>
      <w:r w:rsidRPr="0047527C">
        <w:t>Conceptual Observation - Observation</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37A3844E" w14:textId="77777777" w:rsidTr="007A1C65">
        <w:tc>
          <w:tcPr>
            <w:tcW w:w="0" w:type="auto"/>
            <w:tcMar>
              <w:top w:w="45" w:type="dxa"/>
              <w:left w:w="45" w:type="dxa"/>
              <w:bottom w:w="45" w:type="dxa"/>
              <w:right w:w="45" w:type="dxa"/>
            </w:tcMar>
            <w:hideMark/>
          </w:tcPr>
          <w:p w14:paraId="5B34AB50"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0E9CFD06" w14:textId="77777777" w:rsidR="007A1C65" w:rsidRPr="0047527C" w:rsidRDefault="007A1C65" w:rsidP="007A1C65">
            <w:pPr>
              <w:rPr>
                <w:b/>
                <w:bCs/>
              </w:rPr>
            </w:pPr>
            <w:r w:rsidRPr="0047527C">
              <w:rPr>
                <w:b/>
                <w:bCs/>
              </w:rPr>
              <w:t>/conf/</w:t>
            </w:r>
            <w:proofErr w:type="spellStart"/>
            <w:r w:rsidRPr="0047527C">
              <w:rPr>
                <w:b/>
                <w:bCs/>
              </w:rPr>
              <w:t>obs-cpt</w:t>
            </w:r>
            <w:proofErr w:type="spellEnd"/>
            <w:r w:rsidRPr="0047527C">
              <w:rPr>
                <w:b/>
                <w:bCs/>
              </w:rPr>
              <w:t>/Observation</w:t>
            </w:r>
          </w:p>
        </w:tc>
      </w:tr>
      <w:tr w:rsidR="007A1C65" w:rsidRPr="0047527C" w14:paraId="0378ED59" w14:textId="77777777" w:rsidTr="007A1C65">
        <w:tc>
          <w:tcPr>
            <w:tcW w:w="0" w:type="auto"/>
            <w:tcMar>
              <w:top w:w="45" w:type="dxa"/>
              <w:left w:w="45" w:type="dxa"/>
              <w:bottom w:w="45" w:type="dxa"/>
              <w:right w:w="45" w:type="dxa"/>
            </w:tcMar>
            <w:hideMark/>
          </w:tcPr>
          <w:p w14:paraId="171775DC"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7A11445F" w14:textId="77777777" w:rsidR="007A1C65" w:rsidRPr="0047527C" w:rsidRDefault="007A1C65" w:rsidP="007A1C65">
            <w:r w:rsidRPr="0047527C">
              <w:t>/</w:t>
            </w:r>
            <w:proofErr w:type="spellStart"/>
            <w:r w:rsidRPr="0047527C">
              <w:t>req</w:t>
            </w:r>
            <w:proofErr w:type="spellEnd"/>
            <w:r w:rsidRPr="0047527C">
              <w:t>/</w:t>
            </w:r>
            <w:proofErr w:type="spellStart"/>
            <w:r w:rsidRPr="0047527C">
              <w:t>obs-cpt</w:t>
            </w:r>
            <w:proofErr w:type="spellEnd"/>
            <w:r w:rsidRPr="0047527C">
              <w:t>/Observation</w:t>
            </w:r>
          </w:p>
        </w:tc>
      </w:tr>
      <w:tr w:rsidR="007A1C65" w:rsidRPr="0047527C" w14:paraId="2690A1D5" w14:textId="77777777" w:rsidTr="007A1C65">
        <w:tc>
          <w:tcPr>
            <w:tcW w:w="0" w:type="auto"/>
            <w:tcMar>
              <w:top w:w="45" w:type="dxa"/>
              <w:left w:w="45" w:type="dxa"/>
              <w:bottom w:w="45" w:type="dxa"/>
              <w:right w:w="45" w:type="dxa"/>
            </w:tcMar>
            <w:hideMark/>
          </w:tcPr>
          <w:p w14:paraId="5136141F"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22AECA39" w14:textId="77777777" w:rsidR="007A1C65" w:rsidRPr="0047527C" w:rsidRDefault="007A1C65" w:rsidP="007A1C65">
            <w:r w:rsidRPr="0047527C">
              <w:t>Verify that all requirements from the requirements class have been fulfilled.</w:t>
            </w:r>
          </w:p>
        </w:tc>
      </w:tr>
      <w:tr w:rsidR="007A1C65" w:rsidRPr="0047527C" w14:paraId="1770F8FB" w14:textId="77777777" w:rsidTr="007A1C65">
        <w:tc>
          <w:tcPr>
            <w:tcW w:w="0" w:type="auto"/>
            <w:tcMar>
              <w:top w:w="45" w:type="dxa"/>
              <w:left w:w="45" w:type="dxa"/>
              <w:bottom w:w="45" w:type="dxa"/>
              <w:right w:w="45" w:type="dxa"/>
            </w:tcMar>
            <w:hideMark/>
          </w:tcPr>
          <w:p w14:paraId="159D39E7"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4BC31E5F" w14:textId="77777777" w:rsidR="007A1C65" w:rsidRPr="0047527C" w:rsidRDefault="007A1C65" w:rsidP="007A1C65">
            <w:r w:rsidRPr="0047527C">
              <w:t>Inspect the documentation of the application, schema or profile.</w:t>
            </w:r>
          </w:p>
        </w:tc>
      </w:tr>
      <w:tr w:rsidR="007A1C65" w:rsidRPr="0047527C" w14:paraId="324C603C" w14:textId="77777777" w:rsidTr="007A1C65">
        <w:tc>
          <w:tcPr>
            <w:tcW w:w="0" w:type="auto"/>
            <w:tcMar>
              <w:top w:w="45" w:type="dxa"/>
              <w:left w:w="45" w:type="dxa"/>
              <w:bottom w:w="45" w:type="dxa"/>
              <w:right w:w="45" w:type="dxa"/>
            </w:tcMar>
            <w:hideMark/>
          </w:tcPr>
          <w:p w14:paraId="640C802F"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4E9E8475" w14:textId="77777777" w:rsidR="007A1C65" w:rsidRPr="0047527C" w:rsidRDefault="007A1C65" w:rsidP="007A1C65">
            <w:r w:rsidRPr="0047527C">
              <w:t>Capability</w:t>
            </w:r>
          </w:p>
        </w:tc>
      </w:tr>
    </w:tbl>
    <w:p w14:paraId="3714AE92" w14:textId="77777777" w:rsidR="007A1C65" w:rsidRPr="0047527C" w:rsidRDefault="007A1C65" w:rsidP="007A1C65">
      <w:pPr>
        <w:pStyle w:val="a3"/>
      </w:pPr>
      <w:r w:rsidRPr="0047527C">
        <w:t>Conceptual Observation - Observer</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757CC6" w14:paraId="09534141" w14:textId="77777777" w:rsidTr="007A1C65">
        <w:tc>
          <w:tcPr>
            <w:tcW w:w="0" w:type="auto"/>
            <w:tcMar>
              <w:top w:w="45" w:type="dxa"/>
              <w:left w:w="45" w:type="dxa"/>
              <w:bottom w:w="45" w:type="dxa"/>
              <w:right w:w="45" w:type="dxa"/>
            </w:tcMar>
            <w:hideMark/>
          </w:tcPr>
          <w:p w14:paraId="2F79E989" w14:textId="77777777" w:rsidR="007A1C65" w:rsidRPr="00757CC6" w:rsidRDefault="007A1C65" w:rsidP="007A1C65">
            <w:pPr>
              <w:rPr>
                <w:b/>
                <w:bCs/>
              </w:rPr>
            </w:pPr>
            <w:r w:rsidRPr="00757CC6">
              <w:rPr>
                <w:b/>
                <w:bCs/>
              </w:rPr>
              <w:t>Conformance Class</w:t>
            </w:r>
          </w:p>
        </w:tc>
        <w:tc>
          <w:tcPr>
            <w:tcW w:w="0" w:type="auto"/>
            <w:tcMar>
              <w:top w:w="45" w:type="dxa"/>
              <w:left w:w="45" w:type="dxa"/>
              <w:bottom w:w="45" w:type="dxa"/>
              <w:right w:w="45" w:type="dxa"/>
            </w:tcMar>
            <w:hideMark/>
          </w:tcPr>
          <w:p w14:paraId="73010615" w14:textId="77777777" w:rsidR="007A1C65" w:rsidRPr="00757CC6" w:rsidRDefault="007A1C65" w:rsidP="007A1C65">
            <w:pPr>
              <w:rPr>
                <w:b/>
                <w:bCs/>
              </w:rPr>
            </w:pPr>
            <w:r w:rsidRPr="00757CC6">
              <w:rPr>
                <w:b/>
                <w:bCs/>
              </w:rPr>
              <w:t>/conf/</w:t>
            </w:r>
            <w:proofErr w:type="spellStart"/>
            <w:r w:rsidRPr="00757CC6">
              <w:rPr>
                <w:b/>
                <w:bCs/>
              </w:rPr>
              <w:t>obs-cpt</w:t>
            </w:r>
            <w:proofErr w:type="spellEnd"/>
            <w:r w:rsidRPr="00757CC6">
              <w:rPr>
                <w:b/>
                <w:bCs/>
              </w:rPr>
              <w:t>/Observer</w:t>
            </w:r>
          </w:p>
        </w:tc>
      </w:tr>
      <w:tr w:rsidR="007A1C65" w:rsidRPr="00757CC6" w14:paraId="6F33FE5D" w14:textId="77777777" w:rsidTr="007A1C65">
        <w:tc>
          <w:tcPr>
            <w:tcW w:w="0" w:type="auto"/>
            <w:tcMar>
              <w:top w:w="45" w:type="dxa"/>
              <w:left w:w="45" w:type="dxa"/>
              <w:bottom w:w="45" w:type="dxa"/>
              <w:right w:w="45" w:type="dxa"/>
            </w:tcMar>
            <w:hideMark/>
          </w:tcPr>
          <w:p w14:paraId="59FB0432" w14:textId="77777777" w:rsidR="007A1C65" w:rsidRPr="00757CC6" w:rsidRDefault="007A1C65" w:rsidP="007A1C65">
            <w:r w:rsidRPr="00757CC6">
              <w:t>Requirements</w:t>
            </w:r>
          </w:p>
        </w:tc>
        <w:tc>
          <w:tcPr>
            <w:tcW w:w="0" w:type="auto"/>
            <w:tcMar>
              <w:top w:w="45" w:type="dxa"/>
              <w:left w:w="45" w:type="dxa"/>
              <w:bottom w:w="45" w:type="dxa"/>
              <w:right w:w="45" w:type="dxa"/>
            </w:tcMar>
            <w:hideMark/>
          </w:tcPr>
          <w:p w14:paraId="0DDCEB1A" w14:textId="77777777" w:rsidR="007A1C65" w:rsidRPr="00757CC6" w:rsidRDefault="007A1C65" w:rsidP="007A1C65">
            <w:r w:rsidRPr="00757CC6">
              <w:t>/</w:t>
            </w:r>
            <w:proofErr w:type="spellStart"/>
            <w:r w:rsidRPr="00757CC6">
              <w:t>req</w:t>
            </w:r>
            <w:proofErr w:type="spellEnd"/>
            <w:r w:rsidRPr="00757CC6">
              <w:t>/</w:t>
            </w:r>
            <w:proofErr w:type="spellStart"/>
            <w:r w:rsidRPr="00757CC6">
              <w:t>obs-cpt</w:t>
            </w:r>
            <w:proofErr w:type="spellEnd"/>
            <w:r w:rsidRPr="00757CC6">
              <w:t>/Observer</w:t>
            </w:r>
          </w:p>
        </w:tc>
      </w:tr>
      <w:tr w:rsidR="007A1C65" w:rsidRPr="00757CC6" w14:paraId="1F0864A6" w14:textId="77777777" w:rsidTr="007A1C65">
        <w:tc>
          <w:tcPr>
            <w:tcW w:w="0" w:type="auto"/>
            <w:tcMar>
              <w:top w:w="45" w:type="dxa"/>
              <w:left w:w="45" w:type="dxa"/>
              <w:bottom w:w="45" w:type="dxa"/>
              <w:right w:w="45" w:type="dxa"/>
            </w:tcMar>
            <w:hideMark/>
          </w:tcPr>
          <w:p w14:paraId="38B21F49" w14:textId="77777777" w:rsidR="007A1C65" w:rsidRPr="00757CC6" w:rsidRDefault="007A1C65" w:rsidP="007A1C65">
            <w:r w:rsidRPr="00757CC6">
              <w:t>Test purpose</w:t>
            </w:r>
          </w:p>
        </w:tc>
        <w:tc>
          <w:tcPr>
            <w:tcW w:w="0" w:type="auto"/>
            <w:tcMar>
              <w:top w:w="45" w:type="dxa"/>
              <w:left w:w="45" w:type="dxa"/>
              <w:bottom w:w="45" w:type="dxa"/>
              <w:right w:w="45" w:type="dxa"/>
            </w:tcMar>
            <w:hideMark/>
          </w:tcPr>
          <w:p w14:paraId="246703C5" w14:textId="77777777" w:rsidR="007A1C65" w:rsidRPr="00757CC6" w:rsidRDefault="007A1C65" w:rsidP="007A1C65">
            <w:r w:rsidRPr="00757CC6">
              <w:t>Verify that all requirements from the requirements class have been fulfilled.</w:t>
            </w:r>
          </w:p>
        </w:tc>
      </w:tr>
      <w:tr w:rsidR="007A1C65" w:rsidRPr="00757CC6" w14:paraId="77EA8B93" w14:textId="77777777" w:rsidTr="007A1C65">
        <w:tc>
          <w:tcPr>
            <w:tcW w:w="0" w:type="auto"/>
            <w:tcMar>
              <w:top w:w="45" w:type="dxa"/>
              <w:left w:w="45" w:type="dxa"/>
              <w:bottom w:w="45" w:type="dxa"/>
              <w:right w:w="45" w:type="dxa"/>
            </w:tcMar>
            <w:hideMark/>
          </w:tcPr>
          <w:p w14:paraId="200A041B" w14:textId="77777777" w:rsidR="007A1C65" w:rsidRPr="00757CC6" w:rsidRDefault="007A1C65" w:rsidP="007A1C65">
            <w:r w:rsidRPr="00757CC6">
              <w:t>Test method</w:t>
            </w:r>
          </w:p>
        </w:tc>
        <w:tc>
          <w:tcPr>
            <w:tcW w:w="0" w:type="auto"/>
            <w:tcMar>
              <w:top w:w="45" w:type="dxa"/>
              <w:left w:w="45" w:type="dxa"/>
              <w:bottom w:w="45" w:type="dxa"/>
              <w:right w:w="45" w:type="dxa"/>
            </w:tcMar>
            <w:hideMark/>
          </w:tcPr>
          <w:p w14:paraId="3B4C4472" w14:textId="77777777" w:rsidR="007A1C65" w:rsidRPr="00757CC6" w:rsidRDefault="007A1C65" w:rsidP="007A1C65">
            <w:r w:rsidRPr="00757CC6">
              <w:t>Inspect the documentation of the application, schema or profile.</w:t>
            </w:r>
          </w:p>
        </w:tc>
      </w:tr>
      <w:tr w:rsidR="007A1C65" w:rsidRPr="00757CC6" w14:paraId="05B2F39E" w14:textId="77777777" w:rsidTr="007A1C65">
        <w:tc>
          <w:tcPr>
            <w:tcW w:w="0" w:type="auto"/>
            <w:tcMar>
              <w:top w:w="45" w:type="dxa"/>
              <w:left w:w="45" w:type="dxa"/>
              <w:bottom w:w="45" w:type="dxa"/>
              <w:right w:w="45" w:type="dxa"/>
            </w:tcMar>
            <w:hideMark/>
          </w:tcPr>
          <w:p w14:paraId="7BF96F26" w14:textId="77777777" w:rsidR="007A1C65" w:rsidRPr="00757CC6" w:rsidRDefault="007A1C65" w:rsidP="007A1C65">
            <w:r w:rsidRPr="00757CC6">
              <w:t>Test Type</w:t>
            </w:r>
          </w:p>
        </w:tc>
        <w:tc>
          <w:tcPr>
            <w:tcW w:w="0" w:type="auto"/>
            <w:tcMar>
              <w:top w:w="45" w:type="dxa"/>
              <w:left w:w="45" w:type="dxa"/>
              <w:bottom w:w="45" w:type="dxa"/>
              <w:right w:w="45" w:type="dxa"/>
            </w:tcMar>
            <w:hideMark/>
          </w:tcPr>
          <w:p w14:paraId="2B2A029C" w14:textId="77777777" w:rsidR="007A1C65" w:rsidRPr="00757CC6" w:rsidRDefault="007A1C65" w:rsidP="007A1C65">
            <w:r w:rsidRPr="00757CC6">
              <w:t>Capability</w:t>
            </w:r>
          </w:p>
        </w:tc>
      </w:tr>
    </w:tbl>
    <w:p w14:paraId="3D3898D0" w14:textId="77777777" w:rsidR="007A1C65" w:rsidRDefault="007A1C65" w:rsidP="007A1C65">
      <w:pPr>
        <w:pStyle w:val="a3"/>
        <w:rPr>
          <w:sz w:val="27"/>
          <w:szCs w:val="27"/>
        </w:rPr>
      </w:pPr>
      <w:r>
        <w:t xml:space="preserve">Conceptual Observation - </w:t>
      </w:r>
      <w:proofErr w:type="spellStart"/>
      <w:r>
        <w:t>ObservingProcedure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757CC6" w14:paraId="12248A39" w14:textId="77777777" w:rsidTr="007A1C65">
        <w:tc>
          <w:tcPr>
            <w:tcW w:w="0" w:type="auto"/>
            <w:tcMar>
              <w:top w:w="45" w:type="dxa"/>
              <w:left w:w="45" w:type="dxa"/>
              <w:bottom w:w="45" w:type="dxa"/>
              <w:right w:w="45" w:type="dxa"/>
            </w:tcMar>
            <w:hideMark/>
          </w:tcPr>
          <w:p w14:paraId="3F4B480B" w14:textId="77777777" w:rsidR="007A1C65" w:rsidRPr="00757CC6" w:rsidRDefault="007A1C65" w:rsidP="007A1C65">
            <w:pPr>
              <w:rPr>
                <w:b/>
                <w:bCs/>
              </w:rPr>
            </w:pPr>
            <w:r w:rsidRPr="00757CC6">
              <w:rPr>
                <w:b/>
                <w:bCs/>
              </w:rPr>
              <w:t>Conformance Class</w:t>
            </w:r>
          </w:p>
        </w:tc>
        <w:tc>
          <w:tcPr>
            <w:tcW w:w="0" w:type="auto"/>
            <w:tcMar>
              <w:top w:w="45" w:type="dxa"/>
              <w:left w:w="45" w:type="dxa"/>
              <w:bottom w:w="45" w:type="dxa"/>
              <w:right w:w="45" w:type="dxa"/>
            </w:tcMar>
            <w:hideMark/>
          </w:tcPr>
          <w:p w14:paraId="461797BA" w14:textId="77777777" w:rsidR="007A1C65" w:rsidRPr="00757CC6" w:rsidRDefault="007A1C65" w:rsidP="007A1C65">
            <w:pPr>
              <w:rPr>
                <w:b/>
                <w:bCs/>
              </w:rPr>
            </w:pPr>
            <w:r w:rsidRPr="00757CC6">
              <w:rPr>
                <w:b/>
                <w:bCs/>
              </w:rPr>
              <w:t>/conf/</w:t>
            </w:r>
            <w:proofErr w:type="spellStart"/>
            <w:r w:rsidRPr="00757CC6">
              <w:rPr>
                <w:b/>
                <w:bCs/>
              </w:rPr>
              <w:t>obs-cpt</w:t>
            </w:r>
            <w:proofErr w:type="spellEnd"/>
            <w:r w:rsidRPr="00757CC6">
              <w:rPr>
                <w:b/>
                <w:bCs/>
              </w:rPr>
              <w:t>/</w:t>
            </w:r>
            <w:proofErr w:type="spellStart"/>
            <w:r w:rsidRPr="00757CC6">
              <w:rPr>
                <w:b/>
                <w:bCs/>
              </w:rPr>
              <w:t>ObservingProcedure</w:t>
            </w:r>
            <w:proofErr w:type="spellEnd"/>
          </w:p>
        </w:tc>
      </w:tr>
      <w:tr w:rsidR="007A1C65" w:rsidRPr="00757CC6" w14:paraId="42D68E13" w14:textId="77777777" w:rsidTr="007A1C65">
        <w:tc>
          <w:tcPr>
            <w:tcW w:w="0" w:type="auto"/>
            <w:tcMar>
              <w:top w:w="45" w:type="dxa"/>
              <w:left w:w="45" w:type="dxa"/>
              <w:bottom w:w="45" w:type="dxa"/>
              <w:right w:w="45" w:type="dxa"/>
            </w:tcMar>
            <w:hideMark/>
          </w:tcPr>
          <w:p w14:paraId="1ED76368" w14:textId="77777777" w:rsidR="007A1C65" w:rsidRPr="00757CC6" w:rsidRDefault="007A1C65" w:rsidP="007A1C65">
            <w:r w:rsidRPr="00757CC6">
              <w:t>Requirements</w:t>
            </w:r>
          </w:p>
        </w:tc>
        <w:tc>
          <w:tcPr>
            <w:tcW w:w="0" w:type="auto"/>
            <w:tcMar>
              <w:top w:w="45" w:type="dxa"/>
              <w:left w:w="45" w:type="dxa"/>
              <w:bottom w:w="45" w:type="dxa"/>
              <w:right w:w="45" w:type="dxa"/>
            </w:tcMar>
            <w:hideMark/>
          </w:tcPr>
          <w:p w14:paraId="480D572F" w14:textId="77777777" w:rsidR="007A1C65" w:rsidRPr="00757CC6" w:rsidRDefault="007A1C65" w:rsidP="007A1C65">
            <w:r w:rsidRPr="00757CC6">
              <w:t>/</w:t>
            </w:r>
            <w:proofErr w:type="spellStart"/>
            <w:r w:rsidRPr="00757CC6">
              <w:t>req</w:t>
            </w:r>
            <w:proofErr w:type="spellEnd"/>
            <w:r w:rsidRPr="00757CC6">
              <w:t>/</w:t>
            </w:r>
            <w:proofErr w:type="spellStart"/>
            <w:r w:rsidRPr="00757CC6">
              <w:t>obs-cpt</w:t>
            </w:r>
            <w:proofErr w:type="spellEnd"/>
            <w:r w:rsidRPr="00757CC6">
              <w:t>/</w:t>
            </w:r>
            <w:proofErr w:type="spellStart"/>
            <w:r w:rsidRPr="00757CC6">
              <w:t>ObservingProcedure</w:t>
            </w:r>
            <w:proofErr w:type="spellEnd"/>
          </w:p>
        </w:tc>
      </w:tr>
      <w:tr w:rsidR="007A1C65" w:rsidRPr="00757CC6" w14:paraId="0D81C17F" w14:textId="77777777" w:rsidTr="007A1C65">
        <w:tc>
          <w:tcPr>
            <w:tcW w:w="0" w:type="auto"/>
            <w:tcMar>
              <w:top w:w="45" w:type="dxa"/>
              <w:left w:w="45" w:type="dxa"/>
              <w:bottom w:w="45" w:type="dxa"/>
              <w:right w:w="45" w:type="dxa"/>
            </w:tcMar>
            <w:hideMark/>
          </w:tcPr>
          <w:p w14:paraId="3C154D3D" w14:textId="77777777" w:rsidR="007A1C65" w:rsidRPr="00757CC6" w:rsidRDefault="007A1C65" w:rsidP="007A1C65">
            <w:r w:rsidRPr="00757CC6">
              <w:t>Test purpose</w:t>
            </w:r>
          </w:p>
        </w:tc>
        <w:tc>
          <w:tcPr>
            <w:tcW w:w="0" w:type="auto"/>
            <w:tcMar>
              <w:top w:w="45" w:type="dxa"/>
              <w:left w:w="45" w:type="dxa"/>
              <w:bottom w:w="45" w:type="dxa"/>
              <w:right w:w="45" w:type="dxa"/>
            </w:tcMar>
            <w:hideMark/>
          </w:tcPr>
          <w:p w14:paraId="1840EAF0" w14:textId="77777777" w:rsidR="007A1C65" w:rsidRPr="00757CC6" w:rsidRDefault="007A1C65" w:rsidP="007A1C65">
            <w:r w:rsidRPr="00757CC6">
              <w:t>Verify that all requirements from the requirements class have been fulfilled.</w:t>
            </w:r>
          </w:p>
        </w:tc>
      </w:tr>
      <w:tr w:rsidR="007A1C65" w:rsidRPr="00757CC6" w14:paraId="4597834A" w14:textId="77777777" w:rsidTr="007A1C65">
        <w:tc>
          <w:tcPr>
            <w:tcW w:w="0" w:type="auto"/>
            <w:tcMar>
              <w:top w:w="45" w:type="dxa"/>
              <w:left w:w="45" w:type="dxa"/>
              <w:bottom w:w="45" w:type="dxa"/>
              <w:right w:w="45" w:type="dxa"/>
            </w:tcMar>
            <w:hideMark/>
          </w:tcPr>
          <w:p w14:paraId="45E8E37A" w14:textId="77777777" w:rsidR="007A1C65" w:rsidRPr="00757CC6" w:rsidRDefault="007A1C65" w:rsidP="007A1C65">
            <w:r w:rsidRPr="00757CC6">
              <w:t>Test method</w:t>
            </w:r>
          </w:p>
        </w:tc>
        <w:tc>
          <w:tcPr>
            <w:tcW w:w="0" w:type="auto"/>
            <w:tcMar>
              <w:top w:w="45" w:type="dxa"/>
              <w:left w:w="45" w:type="dxa"/>
              <w:bottom w:w="45" w:type="dxa"/>
              <w:right w:w="45" w:type="dxa"/>
            </w:tcMar>
            <w:hideMark/>
          </w:tcPr>
          <w:p w14:paraId="126B9DF5" w14:textId="77777777" w:rsidR="007A1C65" w:rsidRPr="00757CC6" w:rsidRDefault="007A1C65" w:rsidP="007A1C65">
            <w:r w:rsidRPr="00757CC6">
              <w:t>Inspect the documentation of the application, schema or profile.</w:t>
            </w:r>
          </w:p>
        </w:tc>
      </w:tr>
      <w:tr w:rsidR="007A1C65" w:rsidRPr="00757CC6" w14:paraId="2EA1AFCA" w14:textId="77777777" w:rsidTr="007A1C65">
        <w:tc>
          <w:tcPr>
            <w:tcW w:w="0" w:type="auto"/>
            <w:tcMar>
              <w:top w:w="45" w:type="dxa"/>
              <w:left w:w="45" w:type="dxa"/>
              <w:bottom w:w="45" w:type="dxa"/>
              <w:right w:w="45" w:type="dxa"/>
            </w:tcMar>
            <w:hideMark/>
          </w:tcPr>
          <w:p w14:paraId="60948C11" w14:textId="77777777" w:rsidR="007A1C65" w:rsidRPr="00757CC6" w:rsidRDefault="007A1C65" w:rsidP="007A1C65">
            <w:r w:rsidRPr="00757CC6">
              <w:lastRenderedPageBreak/>
              <w:t>Test Type</w:t>
            </w:r>
          </w:p>
        </w:tc>
        <w:tc>
          <w:tcPr>
            <w:tcW w:w="0" w:type="auto"/>
            <w:tcMar>
              <w:top w:w="45" w:type="dxa"/>
              <w:left w:w="45" w:type="dxa"/>
              <w:bottom w:w="45" w:type="dxa"/>
              <w:right w:w="45" w:type="dxa"/>
            </w:tcMar>
            <w:hideMark/>
          </w:tcPr>
          <w:p w14:paraId="3DCE4E61" w14:textId="77777777" w:rsidR="007A1C65" w:rsidRPr="00757CC6" w:rsidRDefault="007A1C65" w:rsidP="007A1C65">
            <w:r w:rsidRPr="00757CC6">
              <w:t>Capability</w:t>
            </w:r>
          </w:p>
        </w:tc>
      </w:tr>
    </w:tbl>
    <w:p w14:paraId="0BE195FA" w14:textId="77777777" w:rsidR="007A1C65" w:rsidRPr="00757CC6" w:rsidRDefault="007A1C65" w:rsidP="007A1C65">
      <w:pPr>
        <w:pStyle w:val="a3"/>
      </w:pPr>
      <w:r w:rsidRPr="00757CC6">
        <w:t>Conceptual Observation - Procedure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757CC6" w14:paraId="1A6B2246" w14:textId="77777777" w:rsidTr="007A1C65">
        <w:tc>
          <w:tcPr>
            <w:tcW w:w="0" w:type="auto"/>
            <w:tcMar>
              <w:top w:w="45" w:type="dxa"/>
              <w:left w:w="45" w:type="dxa"/>
              <w:bottom w:w="45" w:type="dxa"/>
              <w:right w:w="45" w:type="dxa"/>
            </w:tcMar>
            <w:hideMark/>
          </w:tcPr>
          <w:p w14:paraId="68435722" w14:textId="77777777" w:rsidR="007A1C65" w:rsidRPr="002423DA" w:rsidRDefault="007A1C65" w:rsidP="007A1C65">
            <w:pPr>
              <w:rPr>
                <w:b/>
                <w:bCs/>
              </w:rPr>
            </w:pPr>
            <w:r w:rsidRPr="002423DA">
              <w:rPr>
                <w:b/>
                <w:bCs/>
              </w:rPr>
              <w:t>Conformance Class</w:t>
            </w:r>
          </w:p>
        </w:tc>
        <w:tc>
          <w:tcPr>
            <w:tcW w:w="0" w:type="auto"/>
            <w:tcMar>
              <w:top w:w="45" w:type="dxa"/>
              <w:left w:w="45" w:type="dxa"/>
              <w:bottom w:w="45" w:type="dxa"/>
              <w:right w:w="45" w:type="dxa"/>
            </w:tcMar>
            <w:hideMark/>
          </w:tcPr>
          <w:p w14:paraId="7A729FD8" w14:textId="77777777" w:rsidR="007A1C65" w:rsidRPr="002423DA" w:rsidRDefault="007A1C65" w:rsidP="007A1C65">
            <w:pPr>
              <w:rPr>
                <w:b/>
                <w:bCs/>
              </w:rPr>
            </w:pPr>
            <w:r w:rsidRPr="002423DA">
              <w:rPr>
                <w:b/>
                <w:bCs/>
              </w:rPr>
              <w:t>/conf/</w:t>
            </w:r>
            <w:proofErr w:type="spellStart"/>
            <w:r w:rsidRPr="002423DA">
              <w:rPr>
                <w:b/>
                <w:bCs/>
              </w:rPr>
              <w:t>obs-cpt</w:t>
            </w:r>
            <w:proofErr w:type="spellEnd"/>
            <w:r w:rsidRPr="002423DA">
              <w:rPr>
                <w:b/>
                <w:bCs/>
              </w:rPr>
              <w:t>/Procedure</w:t>
            </w:r>
          </w:p>
        </w:tc>
      </w:tr>
      <w:tr w:rsidR="007A1C65" w:rsidRPr="00757CC6" w14:paraId="66002F78" w14:textId="77777777" w:rsidTr="007A1C65">
        <w:tc>
          <w:tcPr>
            <w:tcW w:w="0" w:type="auto"/>
            <w:tcMar>
              <w:top w:w="45" w:type="dxa"/>
              <w:left w:w="45" w:type="dxa"/>
              <w:bottom w:w="45" w:type="dxa"/>
              <w:right w:w="45" w:type="dxa"/>
            </w:tcMar>
            <w:hideMark/>
          </w:tcPr>
          <w:p w14:paraId="1B0E9433" w14:textId="77777777" w:rsidR="007A1C65" w:rsidRPr="00757CC6" w:rsidRDefault="007A1C65" w:rsidP="007A1C65">
            <w:r w:rsidRPr="00757CC6">
              <w:t>Requirements</w:t>
            </w:r>
          </w:p>
        </w:tc>
        <w:tc>
          <w:tcPr>
            <w:tcW w:w="0" w:type="auto"/>
            <w:tcMar>
              <w:top w:w="45" w:type="dxa"/>
              <w:left w:w="45" w:type="dxa"/>
              <w:bottom w:w="45" w:type="dxa"/>
              <w:right w:w="45" w:type="dxa"/>
            </w:tcMar>
            <w:hideMark/>
          </w:tcPr>
          <w:p w14:paraId="195827EB" w14:textId="77777777" w:rsidR="007A1C65" w:rsidRPr="00757CC6" w:rsidRDefault="007A1C65" w:rsidP="007A1C65">
            <w:r w:rsidRPr="00757CC6">
              <w:t>/</w:t>
            </w:r>
            <w:proofErr w:type="spellStart"/>
            <w:r w:rsidRPr="00757CC6">
              <w:t>req</w:t>
            </w:r>
            <w:proofErr w:type="spellEnd"/>
            <w:r w:rsidRPr="00757CC6">
              <w:t>/</w:t>
            </w:r>
            <w:proofErr w:type="spellStart"/>
            <w:r w:rsidRPr="00757CC6">
              <w:t>obs-cpt</w:t>
            </w:r>
            <w:proofErr w:type="spellEnd"/>
            <w:r w:rsidRPr="00757CC6">
              <w:t>/Procedure</w:t>
            </w:r>
          </w:p>
        </w:tc>
      </w:tr>
      <w:tr w:rsidR="007A1C65" w:rsidRPr="00757CC6" w14:paraId="7B0D562E" w14:textId="77777777" w:rsidTr="007A1C65">
        <w:tc>
          <w:tcPr>
            <w:tcW w:w="0" w:type="auto"/>
            <w:tcMar>
              <w:top w:w="45" w:type="dxa"/>
              <w:left w:w="45" w:type="dxa"/>
              <w:bottom w:w="45" w:type="dxa"/>
              <w:right w:w="45" w:type="dxa"/>
            </w:tcMar>
            <w:hideMark/>
          </w:tcPr>
          <w:p w14:paraId="302A0B47" w14:textId="77777777" w:rsidR="007A1C65" w:rsidRPr="00757CC6" w:rsidRDefault="007A1C65" w:rsidP="007A1C65">
            <w:r w:rsidRPr="00757CC6">
              <w:t>Test purpose</w:t>
            </w:r>
          </w:p>
        </w:tc>
        <w:tc>
          <w:tcPr>
            <w:tcW w:w="0" w:type="auto"/>
            <w:tcMar>
              <w:top w:w="45" w:type="dxa"/>
              <w:left w:w="45" w:type="dxa"/>
              <w:bottom w:w="45" w:type="dxa"/>
              <w:right w:w="45" w:type="dxa"/>
            </w:tcMar>
            <w:hideMark/>
          </w:tcPr>
          <w:p w14:paraId="57FF5FDC" w14:textId="77777777" w:rsidR="007A1C65" w:rsidRPr="00757CC6" w:rsidRDefault="007A1C65" w:rsidP="007A1C65">
            <w:r w:rsidRPr="00757CC6">
              <w:t>Verify that all requirements from the requirements class have been fulfilled.</w:t>
            </w:r>
          </w:p>
        </w:tc>
      </w:tr>
      <w:tr w:rsidR="007A1C65" w:rsidRPr="00757CC6" w14:paraId="670E0F21" w14:textId="77777777" w:rsidTr="007A1C65">
        <w:tc>
          <w:tcPr>
            <w:tcW w:w="0" w:type="auto"/>
            <w:tcMar>
              <w:top w:w="45" w:type="dxa"/>
              <w:left w:w="45" w:type="dxa"/>
              <w:bottom w:w="45" w:type="dxa"/>
              <w:right w:w="45" w:type="dxa"/>
            </w:tcMar>
            <w:hideMark/>
          </w:tcPr>
          <w:p w14:paraId="49B02C0E" w14:textId="77777777" w:rsidR="007A1C65" w:rsidRPr="00757CC6" w:rsidRDefault="007A1C65" w:rsidP="007A1C65">
            <w:r w:rsidRPr="00757CC6">
              <w:t>Test method</w:t>
            </w:r>
          </w:p>
        </w:tc>
        <w:tc>
          <w:tcPr>
            <w:tcW w:w="0" w:type="auto"/>
            <w:tcMar>
              <w:top w:w="45" w:type="dxa"/>
              <w:left w:w="45" w:type="dxa"/>
              <w:bottom w:w="45" w:type="dxa"/>
              <w:right w:w="45" w:type="dxa"/>
            </w:tcMar>
            <w:hideMark/>
          </w:tcPr>
          <w:p w14:paraId="0696ECFB" w14:textId="77777777" w:rsidR="007A1C65" w:rsidRPr="00757CC6" w:rsidRDefault="007A1C65" w:rsidP="007A1C65">
            <w:r w:rsidRPr="00757CC6">
              <w:t>Inspect the documentation of the application, schema or profile.</w:t>
            </w:r>
          </w:p>
        </w:tc>
      </w:tr>
      <w:tr w:rsidR="007A1C65" w:rsidRPr="00757CC6" w14:paraId="1B78D998" w14:textId="77777777" w:rsidTr="007A1C65">
        <w:tc>
          <w:tcPr>
            <w:tcW w:w="0" w:type="auto"/>
            <w:tcMar>
              <w:top w:w="45" w:type="dxa"/>
              <w:left w:w="45" w:type="dxa"/>
              <w:bottom w:w="45" w:type="dxa"/>
              <w:right w:w="45" w:type="dxa"/>
            </w:tcMar>
            <w:hideMark/>
          </w:tcPr>
          <w:p w14:paraId="21675CCD" w14:textId="77777777" w:rsidR="007A1C65" w:rsidRPr="00757CC6" w:rsidRDefault="007A1C65" w:rsidP="007A1C65">
            <w:r w:rsidRPr="00757CC6">
              <w:t>Test Type</w:t>
            </w:r>
          </w:p>
        </w:tc>
        <w:tc>
          <w:tcPr>
            <w:tcW w:w="0" w:type="auto"/>
            <w:tcMar>
              <w:top w:w="45" w:type="dxa"/>
              <w:left w:w="45" w:type="dxa"/>
              <w:bottom w:w="45" w:type="dxa"/>
              <w:right w:w="45" w:type="dxa"/>
            </w:tcMar>
            <w:hideMark/>
          </w:tcPr>
          <w:p w14:paraId="155FE8F6" w14:textId="77777777" w:rsidR="007A1C65" w:rsidRPr="00757CC6" w:rsidRDefault="007A1C65" w:rsidP="007A1C65">
            <w:r w:rsidRPr="00757CC6">
              <w:t>Capability</w:t>
            </w:r>
          </w:p>
        </w:tc>
      </w:tr>
    </w:tbl>
    <w:p w14:paraId="7D94CEAF" w14:textId="77777777" w:rsidR="007A1C65" w:rsidRPr="0047527C" w:rsidRDefault="007A1C65" w:rsidP="007A1C65">
      <w:pPr>
        <w:pStyle w:val="a2"/>
      </w:pPr>
      <w:bookmarkStart w:id="428" w:name="_Toc72768927"/>
      <w:r w:rsidRPr="0047527C">
        <w:t>Abstract tests for Abstract Observation core package</w:t>
      </w:r>
      <w:bookmarkEnd w:id="428"/>
    </w:p>
    <w:p w14:paraId="50CA0A15" w14:textId="77777777" w:rsidR="007A1C65" w:rsidRDefault="007A1C65" w:rsidP="007A1C65">
      <w:pPr>
        <w:pStyle w:val="a3"/>
      </w:pPr>
      <w:r>
        <w:t>Abstract Observation core package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0F169D1F" w14:textId="77777777" w:rsidTr="007A1C65">
        <w:tc>
          <w:tcPr>
            <w:tcW w:w="0" w:type="auto"/>
            <w:tcMar>
              <w:top w:w="45" w:type="dxa"/>
              <w:left w:w="45" w:type="dxa"/>
              <w:bottom w:w="45" w:type="dxa"/>
              <w:right w:w="45" w:type="dxa"/>
            </w:tcMar>
            <w:hideMark/>
          </w:tcPr>
          <w:p w14:paraId="71F1A0DE"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5DB54B4C" w14:textId="77777777" w:rsidR="007A1C65" w:rsidRPr="0047527C" w:rsidRDefault="007A1C65" w:rsidP="007A1C65">
            <w:pPr>
              <w:rPr>
                <w:b/>
                <w:bCs/>
              </w:rPr>
            </w:pPr>
            <w:r w:rsidRPr="0047527C">
              <w:rPr>
                <w:b/>
                <w:bCs/>
              </w:rPr>
              <w:t>/conf/</w:t>
            </w:r>
            <w:proofErr w:type="spellStart"/>
            <w:r w:rsidRPr="0047527C">
              <w:rPr>
                <w:b/>
                <w:bCs/>
              </w:rPr>
              <w:t>obs</w:t>
            </w:r>
            <w:proofErr w:type="spellEnd"/>
            <w:r w:rsidRPr="0047527C">
              <w:rPr>
                <w:b/>
                <w:bCs/>
              </w:rPr>
              <w:t>-core</w:t>
            </w:r>
          </w:p>
        </w:tc>
      </w:tr>
      <w:tr w:rsidR="007A1C65" w:rsidRPr="0047527C" w14:paraId="47991A54" w14:textId="77777777" w:rsidTr="007A1C65">
        <w:tc>
          <w:tcPr>
            <w:tcW w:w="0" w:type="auto"/>
            <w:tcMar>
              <w:top w:w="45" w:type="dxa"/>
              <w:left w:w="45" w:type="dxa"/>
              <w:bottom w:w="45" w:type="dxa"/>
              <w:right w:w="45" w:type="dxa"/>
            </w:tcMar>
            <w:hideMark/>
          </w:tcPr>
          <w:p w14:paraId="7196610F"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3116827F" w14:textId="77777777" w:rsidR="007A1C65" w:rsidRPr="0047527C" w:rsidRDefault="007A1C65" w:rsidP="007A1C65">
            <w:r w:rsidRPr="0047527C">
              <w:t>/</w:t>
            </w:r>
            <w:proofErr w:type="spellStart"/>
            <w:r w:rsidRPr="0047527C">
              <w:t>req</w:t>
            </w:r>
            <w:proofErr w:type="spellEnd"/>
            <w:r w:rsidRPr="0047527C">
              <w:t>/</w:t>
            </w:r>
            <w:proofErr w:type="spellStart"/>
            <w:r w:rsidRPr="0047527C">
              <w:t>obs</w:t>
            </w:r>
            <w:proofErr w:type="spellEnd"/>
            <w:r w:rsidRPr="0047527C">
              <w:t>-core</w:t>
            </w:r>
          </w:p>
        </w:tc>
      </w:tr>
      <w:tr w:rsidR="007A1C65" w:rsidRPr="0047527C" w14:paraId="58853305" w14:textId="77777777" w:rsidTr="007A1C65">
        <w:tc>
          <w:tcPr>
            <w:tcW w:w="0" w:type="auto"/>
            <w:tcMar>
              <w:top w:w="45" w:type="dxa"/>
              <w:left w:w="45" w:type="dxa"/>
              <w:bottom w:w="45" w:type="dxa"/>
              <w:right w:w="45" w:type="dxa"/>
            </w:tcMar>
            <w:hideMark/>
          </w:tcPr>
          <w:p w14:paraId="5793DA56"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5E2BFC91" w14:textId="77777777" w:rsidR="007A1C65" w:rsidRPr="0047527C" w:rsidRDefault="007A1C65" w:rsidP="007A1C65">
            <w:r w:rsidRPr="0047527C">
              <w:t>Verify that all requirements from the requirements class have been fulfilled.</w:t>
            </w:r>
          </w:p>
        </w:tc>
      </w:tr>
      <w:tr w:rsidR="007A1C65" w:rsidRPr="0047527C" w14:paraId="3D9B6043" w14:textId="77777777" w:rsidTr="007A1C65">
        <w:tc>
          <w:tcPr>
            <w:tcW w:w="0" w:type="auto"/>
            <w:tcMar>
              <w:top w:w="45" w:type="dxa"/>
              <w:left w:w="45" w:type="dxa"/>
              <w:bottom w:w="45" w:type="dxa"/>
              <w:right w:w="45" w:type="dxa"/>
            </w:tcMar>
            <w:hideMark/>
          </w:tcPr>
          <w:p w14:paraId="090339AF"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5BC8B382" w14:textId="77777777" w:rsidR="007A1C65" w:rsidRPr="0047527C" w:rsidRDefault="007A1C65" w:rsidP="007A1C65">
            <w:r w:rsidRPr="0047527C">
              <w:t>Inspect the documentation of the application, schema or profile.</w:t>
            </w:r>
          </w:p>
        </w:tc>
      </w:tr>
      <w:tr w:rsidR="007A1C65" w:rsidRPr="0047527C" w14:paraId="50D7DB49" w14:textId="77777777" w:rsidTr="007A1C65">
        <w:tc>
          <w:tcPr>
            <w:tcW w:w="0" w:type="auto"/>
            <w:tcMar>
              <w:top w:w="45" w:type="dxa"/>
              <w:left w:w="45" w:type="dxa"/>
              <w:bottom w:w="45" w:type="dxa"/>
              <w:right w:w="45" w:type="dxa"/>
            </w:tcMar>
            <w:hideMark/>
          </w:tcPr>
          <w:p w14:paraId="0CC8C29C"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0CDE8D1A" w14:textId="77777777" w:rsidR="007A1C65" w:rsidRPr="0047527C" w:rsidRDefault="007A1C65" w:rsidP="007A1C65">
            <w:r w:rsidRPr="0047527C">
              <w:t>Capability</w:t>
            </w:r>
          </w:p>
        </w:tc>
      </w:tr>
    </w:tbl>
    <w:p w14:paraId="04046C3F" w14:textId="77777777" w:rsidR="007A1C65" w:rsidRDefault="007A1C65" w:rsidP="007A1C65">
      <w:pPr>
        <w:pStyle w:val="a3"/>
        <w:rPr>
          <w:sz w:val="27"/>
          <w:szCs w:val="27"/>
        </w:rPr>
      </w:pPr>
      <w:r>
        <w:t xml:space="preserve">Abstract Observation core - </w:t>
      </w:r>
      <w:proofErr w:type="spellStart"/>
      <w:r>
        <w:t>AbstractDeployment</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0605CD7F" w14:textId="77777777" w:rsidTr="007A1C65">
        <w:tc>
          <w:tcPr>
            <w:tcW w:w="0" w:type="auto"/>
            <w:tcMar>
              <w:top w:w="45" w:type="dxa"/>
              <w:left w:w="45" w:type="dxa"/>
              <w:bottom w:w="45" w:type="dxa"/>
              <w:right w:w="45" w:type="dxa"/>
            </w:tcMar>
            <w:hideMark/>
          </w:tcPr>
          <w:p w14:paraId="38B94F81"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382BDE8E" w14:textId="77777777" w:rsidR="007A1C65" w:rsidRPr="0047527C" w:rsidRDefault="007A1C65" w:rsidP="007A1C65">
            <w:pPr>
              <w:rPr>
                <w:b/>
                <w:bCs/>
              </w:rPr>
            </w:pPr>
            <w:r w:rsidRPr="0047527C">
              <w:rPr>
                <w:b/>
                <w:bCs/>
              </w:rPr>
              <w:t>/conf/</w:t>
            </w:r>
            <w:proofErr w:type="spellStart"/>
            <w:r w:rsidRPr="0047527C">
              <w:rPr>
                <w:b/>
                <w:bCs/>
              </w:rPr>
              <w:t>obs</w:t>
            </w:r>
            <w:proofErr w:type="spellEnd"/>
            <w:r w:rsidRPr="0047527C">
              <w:rPr>
                <w:b/>
                <w:bCs/>
              </w:rPr>
              <w:t>-core/</w:t>
            </w:r>
            <w:proofErr w:type="spellStart"/>
            <w:r w:rsidRPr="0047527C">
              <w:rPr>
                <w:b/>
                <w:bCs/>
              </w:rPr>
              <w:t>AbstractDeployment</w:t>
            </w:r>
            <w:proofErr w:type="spellEnd"/>
          </w:p>
        </w:tc>
      </w:tr>
      <w:tr w:rsidR="007A1C65" w:rsidRPr="0047527C" w14:paraId="7E13A926" w14:textId="77777777" w:rsidTr="007A1C65">
        <w:tc>
          <w:tcPr>
            <w:tcW w:w="0" w:type="auto"/>
            <w:tcMar>
              <w:top w:w="45" w:type="dxa"/>
              <w:left w:w="45" w:type="dxa"/>
              <w:bottom w:w="45" w:type="dxa"/>
              <w:right w:w="45" w:type="dxa"/>
            </w:tcMar>
            <w:hideMark/>
          </w:tcPr>
          <w:p w14:paraId="27A947CC"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24341B9A" w14:textId="77777777" w:rsidR="007A1C65" w:rsidRPr="0047527C" w:rsidRDefault="007A1C65" w:rsidP="007A1C65">
            <w:r w:rsidRPr="0047527C">
              <w:t>/</w:t>
            </w:r>
            <w:proofErr w:type="spellStart"/>
            <w:r w:rsidRPr="0047527C">
              <w:t>req</w:t>
            </w:r>
            <w:proofErr w:type="spellEnd"/>
            <w:r w:rsidRPr="0047527C">
              <w:t>/</w:t>
            </w:r>
            <w:proofErr w:type="spellStart"/>
            <w:r w:rsidRPr="0047527C">
              <w:t>obs</w:t>
            </w:r>
            <w:proofErr w:type="spellEnd"/>
            <w:r w:rsidRPr="0047527C">
              <w:t>-core/</w:t>
            </w:r>
            <w:proofErr w:type="spellStart"/>
            <w:r w:rsidRPr="0047527C">
              <w:t>AbstractDeployment</w:t>
            </w:r>
            <w:proofErr w:type="spellEnd"/>
          </w:p>
        </w:tc>
      </w:tr>
      <w:tr w:rsidR="007A1C65" w:rsidRPr="0047527C" w14:paraId="5D9DDE66" w14:textId="77777777" w:rsidTr="007A1C65">
        <w:tc>
          <w:tcPr>
            <w:tcW w:w="0" w:type="auto"/>
            <w:tcMar>
              <w:top w:w="45" w:type="dxa"/>
              <w:left w:w="45" w:type="dxa"/>
              <w:bottom w:w="45" w:type="dxa"/>
              <w:right w:w="45" w:type="dxa"/>
            </w:tcMar>
            <w:hideMark/>
          </w:tcPr>
          <w:p w14:paraId="534D1E93"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509ACC56" w14:textId="77777777" w:rsidR="007A1C65" w:rsidRPr="0047527C" w:rsidRDefault="007A1C65" w:rsidP="007A1C65">
            <w:r w:rsidRPr="0047527C">
              <w:t>Verify that all requirements from the requirements class have been fulfilled.</w:t>
            </w:r>
          </w:p>
        </w:tc>
      </w:tr>
      <w:tr w:rsidR="007A1C65" w:rsidRPr="0047527C" w14:paraId="4E541F68" w14:textId="77777777" w:rsidTr="007A1C65">
        <w:tc>
          <w:tcPr>
            <w:tcW w:w="0" w:type="auto"/>
            <w:tcMar>
              <w:top w:w="45" w:type="dxa"/>
              <w:left w:w="45" w:type="dxa"/>
              <w:bottom w:w="45" w:type="dxa"/>
              <w:right w:w="45" w:type="dxa"/>
            </w:tcMar>
            <w:hideMark/>
          </w:tcPr>
          <w:p w14:paraId="0C69E31F"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553ADD99" w14:textId="77777777" w:rsidR="007A1C65" w:rsidRPr="0047527C" w:rsidRDefault="007A1C65" w:rsidP="007A1C65">
            <w:r w:rsidRPr="0047527C">
              <w:t>Inspect the documentation of the application, schema or profile.</w:t>
            </w:r>
          </w:p>
        </w:tc>
      </w:tr>
      <w:tr w:rsidR="007A1C65" w:rsidRPr="0047527C" w14:paraId="37489643" w14:textId="77777777" w:rsidTr="007A1C65">
        <w:tc>
          <w:tcPr>
            <w:tcW w:w="0" w:type="auto"/>
            <w:tcMar>
              <w:top w:w="45" w:type="dxa"/>
              <w:left w:w="45" w:type="dxa"/>
              <w:bottom w:w="45" w:type="dxa"/>
              <w:right w:w="45" w:type="dxa"/>
            </w:tcMar>
            <w:hideMark/>
          </w:tcPr>
          <w:p w14:paraId="0C45B70B"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698BE7CD" w14:textId="77777777" w:rsidR="007A1C65" w:rsidRPr="0047527C" w:rsidRDefault="007A1C65" w:rsidP="007A1C65">
            <w:r w:rsidRPr="0047527C">
              <w:t>Capability</w:t>
            </w:r>
          </w:p>
        </w:tc>
      </w:tr>
    </w:tbl>
    <w:p w14:paraId="76B96CAA" w14:textId="77777777" w:rsidR="007A1C65" w:rsidRDefault="007A1C65" w:rsidP="007A1C65">
      <w:pPr>
        <w:pStyle w:val="a3"/>
        <w:rPr>
          <w:sz w:val="27"/>
          <w:szCs w:val="27"/>
        </w:rPr>
      </w:pPr>
      <w:r>
        <w:t xml:space="preserve">Abstract Observation core - </w:t>
      </w:r>
      <w:proofErr w:type="spellStart"/>
      <w:r>
        <w:t>AbstractHost</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5E2BB2A0" w14:textId="77777777" w:rsidTr="007A1C65">
        <w:tc>
          <w:tcPr>
            <w:tcW w:w="0" w:type="auto"/>
            <w:tcMar>
              <w:top w:w="45" w:type="dxa"/>
              <w:left w:w="45" w:type="dxa"/>
              <w:bottom w:w="45" w:type="dxa"/>
              <w:right w:w="45" w:type="dxa"/>
            </w:tcMar>
            <w:hideMark/>
          </w:tcPr>
          <w:p w14:paraId="428ABE47"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5FB281D5" w14:textId="77777777" w:rsidR="007A1C65" w:rsidRPr="0047527C" w:rsidRDefault="007A1C65" w:rsidP="007A1C65">
            <w:pPr>
              <w:rPr>
                <w:b/>
                <w:bCs/>
              </w:rPr>
            </w:pPr>
            <w:r w:rsidRPr="0047527C">
              <w:rPr>
                <w:b/>
                <w:bCs/>
              </w:rPr>
              <w:t>/conf/</w:t>
            </w:r>
            <w:proofErr w:type="spellStart"/>
            <w:r w:rsidRPr="0047527C">
              <w:rPr>
                <w:b/>
                <w:bCs/>
              </w:rPr>
              <w:t>obs</w:t>
            </w:r>
            <w:proofErr w:type="spellEnd"/>
            <w:r w:rsidRPr="0047527C">
              <w:rPr>
                <w:b/>
                <w:bCs/>
              </w:rPr>
              <w:t>-core/</w:t>
            </w:r>
            <w:proofErr w:type="spellStart"/>
            <w:r w:rsidRPr="0047527C">
              <w:rPr>
                <w:b/>
                <w:bCs/>
              </w:rPr>
              <w:t>AbstractHost</w:t>
            </w:r>
            <w:proofErr w:type="spellEnd"/>
          </w:p>
        </w:tc>
      </w:tr>
      <w:tr w:rsidR="007A1C65" w:rsidRPr="0047527C" w14:paraId="6A33C319" w14:textId="77777777" w:rsidTr="007A1C65">
        <w:tc>
          <w:tcPr>
            <w:tcW w:w="0" w:type="auto"/>
            <w:tcMar>
              <w:top w:w="45" w:type="dxa"/>
              <w:left w:w="45" w:type="dxa"/>
              <w:bottom w:w="45" w:type="dxa"/>
              <w:right w:w="45" w:type="dxa"/>
            </w:tcMar>
            <w:hideMark/>
          </w:tcPr>
          <w:p w14:paraId="4D7093B1"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72DED8E5" w14:textId="77777777" w:rsidR="007A1C65" w:rsidRPr="0047527C" w:rsidRDefault="007A1C65" w:rsidP="007A1C65">
            <w:r w:rsidRPr="0047527C">
              <w:t>/</w:t>
            </w:r>
            <w:proofErr w:type="spellStart"/>
            <w:r w:rsidRPr="0047527C">
              <w:t>req</w:t>
            </w:r>
            <w:proofErr w:type="spellEnd"/>
            <w:r w:rsidRPr="0047527C">
              <w:t>/</w:t>
            </w:r>
            <w:proofErr w:type="spellStart"/>
            <w:r w:rsidRPr="0047527C">
              <w:t>obs</w:t>
            </w:r>
            <w:proofErr w:type="spellEnd"/>
            <w:r w:rsidRPr="0047527C">
              <w:t>-core/</w:t>
            </w:r>
            <w:proofErr w:type="spellStart"/>
            <w:r w:rsidRPr="0047527C">
              <w:t>AbstractHost</w:t>
            </w:r>
            <w:proofErr w:type="spellEnd"/>
          </w:p>
        </w:tc>
      </w:tr>
      <w:tr w:rsidR="007A1C65" w:rsidRPr="0047527C" w14:paraId="72022B6E" w14:textId="77777777" w:rsidTr="007A1C65">
        <w:tc>
          <w:tcPr>
            <w:tcW w:w="0" w:type="auto"/>
            <w:tcMar>
              <w:top w:w="45" w:type="dxa"/>
              <w:left w:w="45" w:type="dxa"/>
              <w:bottom w:w="45" w:type="dxa"/>
              <w:right w:w="45" w:type="dxa"/>
            </w:tcMar>
            <w:hideMark/>
          </w:tcPr>
          <w:p w14:paraId="5ED0844D" w14:textId="77777777" w:rsidR="007A1C65" w:rsidRPr="0047527C" w:rsidRDefault="007A1C65" w:rsidP="007A1C65">
            <w:r w:rsidRPr="0047527C">
              <w:lastRenderedPageBreak/>
              <w:t>Test purpose</w:t>
            </w:r>
          </w:p>
        </w:tc>
        <w:tc>
          <w:tcPr>
            <w:tcW w:w="0" w:type="auto"/>
            <w:tcMar>
              <w:top w:w="45" w:type="dxa"/>
              <w:left w:w="45" w:type="dxa"/>
              <w:bottom w:w="45" w:type="dxa"/>
              <w:right w:w="45" w:type="dxa"/>
            </w:tcMar>
            <w:hideMark/>
          </w:tcPr>
          <w:p w14:paraId="00705F3C" w14:textId="77777777" w:rsidR="007A1C65" w:rsidRPr="0047527C" w:rsidRDefault="007A1C65" w:rsidP="007A1C65">
            <w:r w:rsidRPr="0047527C">
              <w:t>Verify that all requirements from the requirements class have been fulfilled.</w:t>
            </w:r>
          </w:p>
        </w:tc>
      </w:tr>
      <w:tr w:rsidR="007A1C65" w:rsidRPr="0047527C" w14:paraId="234EA520" w14:textId="77777777" w:rsidTr="007A1C65">
        <w:tc>
          <w:tcPr>
            <w:tcW w:w="0" w:type="auto"/>
            <w:tcMar>
              <w:top w:w="45" w:type="dxa"/>
              <w:left w:w="45" w:type="dxa"/>
              <w:bottom w:w="45" w:type="dxa"/>
              <w:right w:w="45" w:type="dxa"/>
            </w:tcMar>
            <w:hideMark/>
          </w:tcPr>
          <w:p w14:paraId="5849025D"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03EC8248" w14:textId="77777777" w:rsidR="007A1C65" w:rsidRPr="0047527C" w:rsidRDefault="007A1C65" w:rsidP="007A1C65">
            <w:r w:rsidRPr="0047527C">
              <w:t>Inspect the documentation of the application, schema or profile.</w:t>
            </w:r>
          </w:p>
        </w:tc>
      </w:tr>
      <w:tr w:rsidR="007A1C65" w:rsidRPr="0047527C" w14:paraId="4A11FFAE" w14:textId="77777777" w:rsidTr="007A1C65">
        <w:tc>
          <w:tcPr>
            <w:tcW w:w="0" w:type="auto"/>
            <w:tcMar>
              <w:top w:w="45" w:type="dxa"/>
              <w:left w:w="45" w:type="dxa"/>
              <w:bottom w:w="45" w:type="dxa"/>
              <w:right w:w="45" w:type="dxa"/>
            </w:tcMar>
            <w:hideMark/>
          </w:tcPr>
          <w:p w14:paraId="1B219378"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72232A13" w14:textId="77777777" w:rsidR="007A1C65" w:rsidRPr="0047527C" w:rsidRDefault="007A1C65" w:rsidP="007A1C65">
            <w:r w:rsidRPr="0047527C">
              <w:t>Capability</w:t>
            </w:r>
          </w:p>
        </w:tc>
      </w:tr>
    </w:tbl>
    <w:p w14:paraId="2F8A9BE4" w14:textId="77777777" w:rsidR="007A1C65" w:rsidRDefault="007A1C65" w:rsidP="007A1C65">
      <w:pPr>
        <w:pStyle w:val="a3"/>
        <w:rPr>
          <w:sz w:val="27"/>
          <w:szCs w:val="27"/>
        </w:rPr>
      </w:pPr>
      <w:r>
        <w:t xml:space="preserve">Abstract Observation core - </w:t>
      </w:r>
      <w:proofErr w:type="spellStart"/>
      <w:r>
        <w:t>AbstractObservableProperty</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643CB3F7" w14:textId="77777777" w:rsidTr="007A1C65">
        <w:tc>
          <w:tcPr>
            <w:tcW w:w="0" w:type="auto"/>
            <w:tcMar>
              <w:top w:w="45" w:type="dxa"/>
              <w:left w:w="45" w:type="dxa"/>
              <w:bottom w:w="45" w:type="dxa"/>
              <w:right w:w="45" w:type="dxa"/>
            </w:tcMar>
            <w:hideMark/>
          </w:tcPr>
          <w:p w14:paraId="738B3FF5"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40219ACE" w14:textId="77777777" w:rsidR="007A1C65" w:rsidRPr="0047527C" w:rsidRDefault="007A1C65" w:rsidP="007A1C65">
            <w:pPr>
              <w:rPr>
                <w:b/>
                <w:bCs/>
              </w:rPr>
            </w:pPr>
            <w:r w:rsidRPr="0047527C">
              <w:rPr>
                <w:b/>
                <w:bCs/>
              </w:rPr>
              <w:t>/conf/</w:t>
            </w:r>
            <w:proofErr w:type="spellStart"/>
            <w:r w:rsidRPr="0047527C">
              <w:rPr>
                <w:b/>
                <w:bCs/>
              </w:rPr>
              <w:t>obs</w:t>
            </w:r>
            <w:proofErr w:type="spellEnd"/>
            <w:r w:rsidRPr="0047527C">
              <w:rPr>
                <w:b/>
                <w:bCs/>
              </w:rPr>
              <w:t>-core/</w:t>
            </w:r>
            <w:proofErr w:type="spellStart"/>
            <w:r w:rsidRPr="0047527C">
              <w:rPr>
                <w:b/>
                <w:bCs/>
              </w:rPr>
              <w:t>AbstractObservableProperty</w:t>
            </w:r>
            <w:proofErr w:type="spellEnd"/>
          </w:p>
        </w:tc>
      </w:tr>
      <w:tr w:rsidR="007A1C65" w:rsidRPr="0047527C" w14:paraId="12419220" w14:textId="77777777" w:rsidTr="007A1C65">
        <w:tc>
          <w:tcPr>
            <w:tcW w:w="0" w:type="auto"/>
            <w:tcMar>
              <w:top w:w="45" w:type="dxa"/>
              <w:left w:w="45" w:type="dxa"/>
              <w:bottom w:w="45" w:type="dxa"/>
              <w:right w:w="45" w:type="dxa"/>
            </w:tcMar>
            <w:hideMark/>
          </w:tcPr>
          <w:p w14:paraId="07D0F07D"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75A69225" w14:textId="77777777" w:rsidR="007A1C65" w:rsidRPr="0047527C" w:rsidRDefault="007A1C65" w:rsidP="007A1C65">
            <w:r w:rsidRPr="0047527C">
              <w:t>/</w:t>
            </w:r>
            <w:proofErr w:type="spellStart"/>
            <w:r w:rsidRPr="0047527C">
              <w:t>req</w:t>
            </w:r>
            <w:proofErr w:type="spellEnd"/>
            <w:r w:rsidRPr="0047527C">
              <w:t>/</w:t>
            </w:r>
            <w:proofErr w:type="spellStart"/>
            <w:r w:rsidRPr="0047527C">
              <w:t>obs</w:t>
            </w:r>
            <w:proofErr w:type="spellEnd"/>
            <w:r w:rsidRPr="0047527C">
              <w:t>-core/</w:t>
            </w:r>
            <w:proofErr w:type="spellStart"/>
            <w:r w:rsidRPr="0047527C">
              <w:t>AbstractObservableProperty</w:t>
            </w:r>
            <w:proofErr w:type="spellEnd"/>
          </w:p>
        </w:tc>
      </w:tr>
      <w:tr w:rsidR="007A1C65" w:rsidRPr="0047527C" w14:paraId="665A5671" w14:textId="77777777" w:rsidTr="007A1C65">
        <w:tc>
          <w:tcPr>
            <w:tcW w:w="0" w:type="auto"/>
            <w:tcMar>
              <w:top w:w="45" w:type="dxa"/>
              <w:left w:w="45" w:type="dxa"/>
              <w:bottom w:w="45" w:type="dxa"/>
              <w:right w:w="45" w:type="dxa"/>
            </w:tcMar>
            <w:hideMark/>
          </w:tcPr>
          <w:p w14:paraId="788F92B0"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36FB6B90" w14:textId="77777777" w:rsidR="007A1C65" w:rsidRPr="0047527C" w:rsidRDefault="007A1C65" w:rsidP="007A1C65">
            <w:r w:rsidRPr="0047527C">
              <w:t>Verify that all requirements from the requirements class have been fulfilled.</w:t>
            </w:r>
          </w:p>
        </w:tc>
      </w:tr>
      <w:tr w:rsidR="007A1C65" w:rsidRPr="0047527C" w14:paraId="66530E81" w14:textId="77777777" w:rsidTr="007A1C65">
        <w:tc>
          <w:tcPr>
            <w:tcW w:w="0" w:type="auto"/>
            <w:tcMar>
              <w:top w:w="45" w:type="dxa"/>
              <w:left w:w="45" w:type="dxa"/>
              <w:bottom w:w="45" w:type="dxa"/>
              <w:right w:w="45" w:type="dxa"/>
            </w:tcMar>
            <w:hideMark/>
          </w:tcPr>
          <w:p w14:paraId="32B312CE"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1AE535F1" w14:textId="77777777" w:rsidR="007A1C65" w:rsidRPr="0047527C" w:rsidRDefault="007A1C65" w:rsidP="007A1C65">
            <w:r w:rsidRPr="0047527C">
              <w:t>Inspect the documentation of the application, schema or profile.</w:t>
            </w:r>
          </w:p>
        </w:tc>
      </w:tr>
      <w:tr w:rsidR="007A1C65" w:rsidRPr="0047527C" w14:paraId="50A45435" w14:textId="77777777" w:rsidTr="007A1C65">
        <w:tc>
          <w:tcPr>
            <w:tcW w:w="0" w:type="auto"/>
            <w:tcMar>
              <w:top w:w="45" w:type="dxa"/>
              <w:left w:w="45" w:type="dxa"/>
              <w:bottom w:w="45" w:type="dxa"/>
              <w:right w:w="45" w:type="dxa"/>
            </w:tcMar>
            <w:hideMark/>
          </w:tcPr>
          <w:p w14:paraId="1B604E4C"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58A86E82" w14:textId="77777777" w:rsidR="007A1C65" w:rsidRPr="0047527C" w:rsidRDefault="007A1C65" w:rsidP="007A1C65">
            <w:r w:rsidRPr="0047527C">
              <w:t>Capability</w:t>
            </w:r>
          </w:p>
        </w:tc>
      </w:tr>
    </w:tbl>
    <w:p w14:paraId="4B3F4D12" w14:textId="77777777" w:rsidR="007A1C65" w:rsidRDefault="007A1C65" w:rsidP="007A1C65">
      <w:pPr>
        <w:pStyle w:val="a3"/>
        <w:rPr>
          <w:sz w:val="27"/>
          <w:szCs w:val="27"/>
        </w:rPr>
      </w:pPr>
      <w:r>
        <w:t xml:space="preserve">Abstract Observation core - </w:t>
      </w:r>
      <w:proofErr w:type="spellStart"/>
      <w:r>
        <w:t>AbstractObservation</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3BF01198" w14:textId="77777777" w:rsidTr="007A1C65">
        <w:tc>
          <w:tcPr>
            <w:tcW w:w="0" w:type="auto"/>
            <w:tcMar>
              <w:top w:w="45" w:type="dxa"/>
              <w:left w:w="45" w:type="dxa"/>
              <w:bottom w:w="45" w:type="dxa"/>
              <w:right w:w="45" w:type="dxa"/>
            </w:tcMar>
            <w:hideMark/>
          </w:tcPr>
          <w:p w14:paraId="567C80E2"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016933AC" w14:textId="77777777" w:rsidR="007A1C65" w:rsidRPr="0047527C" w:rsidRDefault="007A1C65" w:rsidP="007A1C65">
            <w:pPr>
              <w:rPr>
                <w:b/>
                <w:bCs/>
              </w:rPr>
            </w:pPr>
            <w:r w:rsidRPr="0047527C">
              <w:rPr>
                <w:b/>
                <w:bCs/>
              </w:rPr>
              <w:t>/conf/</w:t>
            </w:r>
            <w:proofErr w:type="spellStart"/>
            <w:r w:rsidRPr="0047527C">
              <w:rPr>
                <w:b/>
                <w:bCs/>
              </w:rPr>
              <w:t>obs</w:t>
            </w:r>
            <w:proofErr w:type="spellEnd"/>
            <w:r w:rsidRPr="0047527C">
              <w:rPr>
                <w:b/>
                <w:bCs/>
              </w:rPr>
              <w:t>-core/</w:t>
            </w:r>
            <w:proofErr w:type="spellStart"/>
            <w:r w:rsidRPr="0047527C">
              <w:rPr>
                <w:b/>
                <w:bCs/>
              </w:rPr>
              <w:t>AbstractObservation</w:t>
            </w:r>
            <w:proofErr w:type="spellEnd"/>
          </w:p>
        </w:tc>
      </w:tr>
      <w:tr w:rsidR="007A1C65" w:rsidRPr="0047527C" w14:paraId="3344C9A2" w14:textId="77777777" w:rsidTr="007A1C65">
        <w:tc>
          <w:tcPr>
            <w:tcW w:w="0" w:type="auto"/>
            <w:tcMar>
              <w:top w:w="45" w:type="dxa"/>
              <w:left w:w="45" w:type="dxa"/>
              <w:bottom w:w="45" w:type="dxa"/>
              <w:right w:w="45" w:type="dxa"/>
            </w:tcMar>
            <w:hideMark/>
          </w:tcPr>
          <w:p w14:paraId="03DFD255"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3C94CB37" w14:textId="77777777" w:rsidR="007A1C65" w:rsidRPr="0047527C" w:rsidRDefault="007A1C65" w:rsidP="007A1C65">
            <w:r w:rsidRPr="0047527C">
              <w:t>/</w:t>
            </w:r>
            <w:proofErr w:type="spellStart"/>
            <w:r w:rsidRPr="0047527C">
              <w:t>req</w:t>
            </w:r>
            <w:proofErr w:type="spellEnd"/>
            <w:r w:rsidRPr="0047527C">
              <w:t>/</w:t>
            </w:r>
            <w:proofErr w:type="spellStart"/>
            <w:r w:rsidRPr="0047527C">
              <w:t>obs</w:t>
            </w:r>
            <w:proofErr w:type="spellEnd"/>
            <w:r w:rsidRPr="0047527C">
              <w:t>-core/</w:t>
            </w:r>
            <w:proofErr w:type="spellStart"/>
            <w:r w:rsidRPr="0047527C">
              <w:t>AbstractObservation</w:t>
            </w:r>
            <w:proofErr w:type="spellEnd"/>
          </w:p>
        </w:tc>
      </w:tr>
      <w:tr w:rsidR="007A1C65" w:rsidRPr="0047527C" w14:paraId="40F85A17" w14:textId="77777777" w:rsidTr="007A1C65">
        <w:tc>
          <w:tcPr>
            <w:tcW w:w="0" w:type="auto"/>
            <w:tcMar>
              <w:top w:w="45" w:type="dxa"/>
              <w:left w:w="45" w:type="dxa"/>
              <w:bottom w:w="45" w:type="dxa"/>
              <w:right w:w="45" w:type="dxa"/>
            </w:tcMar>
            <w:hideMark/>
          </w:tcPr>
          <w:p w14:paraId="70F81EB8"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79BF74FF" w14:textId="77777777" w:rsidR="007A1C65" w:rsidRPr="0047527C" w:rsidRDefault="007A1C65" w:rsidP="007A1C65">
            <w:r w:rsidRPr="0047527C">
              <w:t>Verify that all requirements from the requirements class have been fulfilled.</w:t>
            </w:r>
          </w:p>
        </w:tc>
      </w:tr>
      <w:tr w:rsidR="007A1C65" w:rsidRPr="0047527C" w14:paraId="627F41A9" w14:textId="77777777" w:rsidTr="007A1C65">
        <w:tc>
          <w:tcPr>
            <w:tcW w:w="0" w:type="auto"/>
            <w:tcMar>
              <w:top w:w="45" w:type="dxa"/>
              <w:left w:w="45" w:type="dxa"/>
              <w:bottom w:w="45" w:type="dxa"/>
              <w:right w:w="45" w:type="dxa"/>
            </w:tcMar>
            <w:hideMark/>
          </w:tcPr>
          <w:p w14:paraId="12A4FD26"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5E9057A5" w14:textId="77777777" w:rsidR="007A1C65" w:rsidRPr="0047527C" w:rsidRDefault="007A1C65" w:rsidP="007A1C65">
            <w:r w:rsidRPr="0047527C">
              <w:t>Inspect the documentation of the application, schema or profile.</w:t>
            </w:r>
          </w:p>
        </w:tc>
      </w:tr>
      <w:tr w:rsidR="007A1C65" w:rsidRPr="0047527C" w14:paraId="4D2C589A" w14:textId="77777777" w:rsidTr="007A1C65">
        <w:tc>
          <w:tcPr>
            <w:tcW w:w="0" w:type="auto"/>
            <w:tcMar>
              <w:top w:w="45" w:type="dxa"/>
              <w:left w:w="45" w:type="dxa"/>
              <w:bottom w:w="45" w:type="dxa"/>
              <w:right w:w="45" w:type="dxa"/>
            </w:tcMar>
            <w:hideMark/>
          </w:tcPr>
          <w:p w14:paraId="4706DFBD"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6DC22C5A" w14:textId="77777777" w:rsidR="007A1C65" w:rsidRPr="0047527C" w:rsidRDefault="007A1C65" w:rsidP="007A1C65">
            <w:r w:rsidRPr="0047527C">
              <w:t>Capability</w:t>
            </w:r>
          </w:p>
        </w:tc>
      </w:tr>
    </w:tbl>
    <w:p w14:paraId="394FF8F7" w14:textId="77777777" w:rsidR="007A1C65" w:rsidRDefault="007A1C65" w:rsidP="007A1C65">
      <w:pPr>
        <w:pStyle w:val="a3"/>
        <w:rPr>
          <w:sz w:val="27"/>
          <w:szCs w:val="27"/>
        </w:rPr>
      </w:pPr>
      <w:r>
        <w:t xml:space="preserve">Abstract Observation core - </w:t>
      </w:r>
      <w:proofErr w:type="spellStart"/>
      <w:r>
        <w:t>AbstractObservationCharacteristics</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7D3CF46E" w14:textId="77777777" w:rsidTr="007A1C65">
        <w:tc>
          <w:tcPr>
            <w:tcW w:w="0" w:type="auto"/>
            <w:tcMar>
              <w:top w:w="45" w:type="dxa"/>
              <w:left w:w="45" w:type="dxa"/>
              <w:bottom w:w="45" w:type="dxa"/>
              <w:right w:w="45" w:type="dxa"/>
            </w:tcMar>
            <w:hideMark/>
          </w:tcPr>
          <w:p w14:paraId="4C0F0095"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769640B2" w14:textId="77777777" w:rsidR="007A1C65" w:rsidRPr="0047527C" w:rsidRDefault="007A1C65" w:rsidP="007A1C65">
            <w:pPr>
              <w:rPr>
                <w:b/>
                <w:bCs/>
              </w:rPr>
            </w:pPr>
            <w:r w:rsidRPr="0047527C">
              <w:rPr>
                <w:b/>
                <w:bCs/>
              </w:rPr>
              <w:t>/conf/</w:t>
            </w:r>
            <w:proofErr w:type="spellStart"/>
            <w:r w:rsidRPr="0047527C">
              <w:rPr>
                <w:b/>
                <w:bCs/>
              </w:rPr>
              <w:t>obs</w:t>
            </w:r>
            <w:proofErr w:type="spellEnd"/>
            <w:r w:rsidRPr="0047527C">
              <w:rPr>
                <w:b/>
                <w:bCs/>
              </w:rPr>
              <w:t>-core/</w:t>
            </w:r>
            <w:proofErr w:type="spellStart"/>
            <w:r w:rsidRPr="0047527C">
              <w:rPr>
                <w:b/>
                <w:bCs/>
              </w:rPr>
              <w:t>AbstractObservationCharacteristics</w:t>
            </w:r>
            <w:proofErr w:type="spellEnd"/>
          </w:p>
        </w:tc>
      </w:tr>
      <w:tr w:rsidR="007A1C65" w:rsidRPr="0047527C" w14:paraId="5183D049" w14:textId="77777777" w:rsidTr="007A1C65">
        <w:tc>
          <w:tcPr>
            <w:tcW w:w="0" w:type="auto"/>
            <w:tcMar>
              <w:top w:w="45" w:type="dxa"/>
              <w:left w:w="45" w:type="dxa"/>
              <w:bottom w:w="45" w:type="dxa"/>
              <w:right w:w="45" w:type="dxa"/>
            </w:tcMar>
            <w:hideMark/>
          </w:tcPr>
          <w:p w14:paraId="267A2543"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36F43436" w14:textId="77777777" w:rsidR="007A1C65" w:rsidRPr="0047527C" w:rsidRDefault="007A1C65" w:rsidP="007A1C65">
            <w:r w:rsidRPr="0047527C">
              <w:t>/</w:t>
            </w:r>
            <w:proofErr w:type="spellStart"/>
            <w:r w:rsidRPr="0047527C">
              <w:t>req</w:t>
            </w:r>
            <w:proofErr w:type="spellEnd"/>
            <w:r w:rsidRPr="0047527C">
              <w:t>/</w:t>
            </w:r>
            <w:proofErr w:type="spellStart"/>
            <w:r w:rsidRPr="0047527C">
              <w:t>obs</w:t>
            </w:r>
            <w:proofErr w:type="spellEnd"/>
            <w:r w:rsidRPr="0047527C">
              <w:t>-core/</w:t>
            </w:r>
            <w:proofErr w:type="spellStart"/>
            <w:r w:rsidRPr="0047527C">
              <w:t>AbstractObservationCharacteristics</w:t>
            </w:r>
            <w:proofErr w:type="spellEnd"/>
          </w:p>
        </w:tc>
      </w:tr>
      <w:tr w:rsidR="007A1C65" w:rsidRPr="0047527C" w14:paraId="746130E4" w14:textId="77777777" w:rsidTr="007A1C65">
        <w:tc>
          <w:tcPr>
            <w:tcW w:w="0" w:type="auto"/>
            <w:tcMar>
              <w:top w:w="45" w:type="dxa"/>
              <w:left w:w="45" w:type="dxa"/>
              <w:bottom w:w="45" w:type="dxa"/>
              <w:right w:w="45" w:type="dxa"/>
            </w:tcMar>
            <w:hideMark/>
          </w:tcPr>
          <w:p w14:paraId="48DA6419"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7D3EFC47" w14:textId="77777777" w:rsidR="007A1C65" w:rsidRPr="0047527C" w:rsidRDefault="007A1C65" w:rsidP="007A1C65">
            <w:r w:rsidRPr="0047527C">
              <w:t>Verify that all requirements from the requirements class have been fulfilled.</w:t>
            </w:r>
          </w:p>
        </w:tc>
      </w:tr>
      <w:tr w:rsidR="007A1C65" w:rsidRPr="0047527C" w14:paraId="229C6FC7" w14:textId="77777777" w:rsidTr="007A1C65">
        <w:tc>
          <w:tcPr>
            <w:tcW w:w="0" w:type="auto"/>
            <w:tcMar>
              <w:top w:w="45" w:type="dxa"/>
              <w:left w:w="45" w:type="dxa"/>
              <w:bottom w:w="45" w:type="dxa"/>
              <w:right w:w="45" w:type="dxa"/>
            </w:tcMar>
            <w:hideMark/>
          </w:tcPr>
          <w:p w14:paraId="4F9D99D5"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6C2355B8" w14:textId="77777777" w:rsidR="007A1C65" w:rsidRPr="0047527C" w:rsidRDefault="007A1C65" w:rsidP="007A1C65">
            <w:r w:rsidRPr="0047527C">
              <w:t>Inspect the documentation of the application, schema or profile.</w:t>
            </w:r>
          </w:p>
        </w:tc>
      </w:tr>
      <w:tr w:rsidR="007A1C65" w:rsidRPr="0047527C" w14:paraId="1457D810" w14:textId="77777777" w:rsidTr="007A1C65">
        <w:tc>
          <w:tcPr>
            <w:tcW w:w="0" w:type="auto"/>
            <w:tcMar>
              <w:top w:w="45" w:type="dxa"/>
              <w:left w:w="45" w:type="dxa"/>
              <w:bottom w:w="45" w:type="dxa"/>
              <w:right w:w="45" w:type="dxa"/>
            </w:tcMar>
            <w:hideMark/>
          </w:tcPr>
          <w:p w14:paraId="6678E98D"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47A4B245" w14:textId="77777777" w:rsidR="007A1C65" w:rsidRPr="0047527C" w:rsidRDefault="007A1C65" w:rsidP="007A1C65">
            <w:r w:rsidRPr="0047527C">
              <w:t>Capability</w:t>
            </w:r>
          </w:p>
        </w:tc>
      </w:tr>
    </w:tbl>
    <w:p w14:paraId="09088CDF" w14:textId="77777777" w:rsidR="007A1C65" w:rsidRDefault="007A1C65" w:rsidP="007A1C65">
      <w:pPr>
        <w:pStyle w:val="a3"/>
        <w:rPr>
          <w:sz w:val="27"/>
          <w:szCs w:val="27"/>
        </w:rPr>
      </w:pPr>
      <w:r>
        <w:t xml:space="preserve">Abstract Observation core - </w:t>
      </w:r>
      <w:proofErr w:type="spellStart"/>
      <w:r>
        <w:t>AbstractObserver</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2A416615" w14:textId="77777777" w:rsidTr="007A1C65">
        <w:tc>
          <w:tcPr>
            <w:tcW w:w="0" w:type="auto"/>
            <w:tcMar>
              <w:top w:w="45" w:type="dxa"/>
              <w:left w:w="45" w:type="dxa"/>
              <w:bottom w:w="45" w:type="dxa"/>
              <w:right w:w="45" w:type="dxa"/>
            </w:tcMar>
            <w:hideMark/>
          </w:tcPr>
          <w:p w14:paraId="2810FD30"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2ECDDA6D" w14:textId="77777777" w:rsidR="007A1C65" w:rsidRPr="0047527C" w:rsidRDefault="007A1C65" w:rsidP="007A1C65">
            <w:pPr>
              <w:rPr>
                <w:b/>
                <w:bCs/>
              </w:rPr>
            </w:pPr>
            <w:r w:rsidRPr="0047527C">
              <w:rPr>
                <w:b/>
                <w:bCs/>
              </w:rPr>
              <w:t>/conf/</w:t>
            </w:r>
            <w:proofErr w:type="spellStart"/>
            <w:r w:rsidRPr="0047527C">
              <w:rPr>
                <w:b/>
                <w:bCs/>
              </w:rPr>
              <w:t>obs</w:t>
            </w:r>
            <w:proofErr w:type="spellEnd"/>
            <w:r w:rsidRPr="0047527C">
              <w:rPr>
                <w:b/>
                <w:bCs/>
              </w:rPr>
              <w:t>-core/</w:t>
            </w:r>
            <w:proofErr w:type="spellStart"/>
            <w:r w:rsidRPr="0047527C">
              <w:rPr>
                <w:b/>
                <w:bCs/>
              </w:rPr>
              <w:t>AbstractObserver</w:t>
            </w:r>
            <w:proofErr w:type="spellEnd"/>
          </w:p>
        </w:tc>
      </w:tr>
      <w:tr w:rsidR="007A1C65" w:rsidRPr="0047527C" w14:paraId="195F0F5D" w14:textId="77777777" w:rsidTr="007A1C65">
        <w:tc>
          <w:tcPr>
            <w:tcW w:w="0" w:type="auto"/>
            <w:tcMar>
              <w:top w:w="45" w:type="dxa"/>
              <w:left w:w="45" w:type="dxa"/>
              <w:bottom w:w="45" w:type="dxa"/>
              <w:right w:w="45" w:type="dxa"/>
            </w:tcMar>
            <w:hideMark/>
          </w:tcPr>
          <w:p w14:paraId="29F60F58" w14:textId="77777777" w:rsidR="007A1C65" w:rsidRPr="0047527C" w:rsidRDefault="007A1C65" w:rsidP="007A1C65">
            <w:r w:rsidRPr="0047527C">
              <w:lastRenderedPageBreak/>
              <w:t>Requirements</w:t>
            </w:r>
          </w:p>
        </w:tc>
        <w:tc>
          <w:tcPr>
            <w:tcW w:w="0" w:type="auto"/>
            <w:tcMar>
              <w:top w:w="45" w:type="dxa"/>
              <w:left w:w="45" w:type="dxa"/>
              <w:bottom w:w="45" w:type="dxa"/>
              <w:right w:w="45" w:type="dxa"/>
            </w:tcMar>
            <w:hideMark/>
          </w:tcPr>
          <w:p w14:paraId="5FB76308" w14:textId="77777777" w:rsidR="007A1C65" w:rsidRPr="0047527C" w:rsidRDefault="007A1C65" w:rsidP="007A1C65">
            <w:r w:rsidRPr="0047527C">
              <w:t>/</w:t>
            </w:r>
            <w:proofErr w:type="spellStart"/>
            <w:r w:rsidRPr="0047527C">
              <w:t>req</w:t>
            </w:r>
            <w:proofErr w:type="spellEnd"/>
            <w:r w:rsidRPr="0047527C">
              <w:t>/</w:t>
            </w:r>
            <w:proofErr w:type="spellStart"/>
            <w:r w:rsidRPr="0047527C">
              <w:t>obs</w:t>
            </w:r>
            <w:proofErr w:type="spellEnd"/>
            <w:r w:rsidRPr="0047527C">
              <w:t>-core/</w:t>
            </w:r>
            <w:proofErr w:type="spellStart"/>
            <w:r w:rsidRPr="0047527C">
              <w:t>AbstractObserver</w:t>
            </w:r>
            <w:proofErr w:type="spellEnd"/>
          </w:p>
        </w:tc>
      </w:tr>
      <w:tr w:rsidR="007A1C65" w:rsidRPr="0047527C" w14:paraId="199715C3" w14:textId="77777777" w:rsidTr="007A1C65">
        <w:tc>
          <w:tcPr>
            <w:tcW w:w="0" w:type="auto"/>
            <w:tcMar>
              <w:top w:w="45" w:type="dxa"/>
              <w:left w:w="45" w:type="dxa"/>
              <w:bottom w:w="45" w:type="dxa"/>
              <w:right w:w="45" w:type="dxa"/>
            </w:tcMar>
            <w:hideMark/>
          </w:tcPr>
          <w:p w14:paraId="6EDD1403"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32559DE5" w14:textId="77777777" w:rsidR="007A1C65" w:rsidRPr="0047527C" w:rsidRDefault="007A1C65" w:rsidP="007A1C65">
            <w:r w:rsidRPr="0047527C">
              <w:t>Verify that all requirements from the requirements class have been fulfilled.</w:t>
            </w:r>
          </w:p>
        </w:tc>
      </w:tr>
      <w:tr w:rsidR="007A1C65" w:rsidRPr="0047527C" w14:paraId="04F0EDD8" w14:textId="77777777" w:rsidTr="007A1C65">
        <w:tc>
          <w:tcPr>
            <w:tcW w:w="0" w:type="auto"/>
            <w:tcMar>
              <w:top w:w="45" w:type="dxa"/>
              <w:left w:w="45" w:type="dxa"/>
              <w:bottom w:w="45" w:type="dxa"/>
              <w:right w:w="45" w:type="dxa"/>
            </w:tcMar>
            <w:hideMark/>
          </w:tcPr>
          <w:p w14:paraId="542A9CD3"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01CF3355" w14:textId="77777777" w:rsidR="007A1C65" w:rsidRPr="0047527C" w:rsidRDefault="007A1C65" w:rsidP="007A1C65">
            <w:r w:rsidRPr="0047527C">
              <w:t>Inspect the documentation of the application, schema or profile.</w:t>
            </w:r>
          </w:p>
        </w:tc>
      </w:tr>
      <w:tr w:rsidR="007A1C65" w:rsidRPr="0047527C" w14:paraId="34B87AF3" w14:textId="77777777" w:rsidTr="007A1C65">
        <w:tc>
          <w:tcPr>
            <w:tcW w:w="0" w:type="auto"/>
            <w:tcMar>
              <w:top w:w="45" w:type="dxa"/>
              <w:left w:w="45" w:type="dxa"/>
              <w:bottom w:w="45" w:type="dxa"/>
              <w:right w:w="45" w:type="dxa"/>
            </w:tcMar>
            <w:hideMark/>
          </w:tcPr>
          <w:p w14:paraId="29E12029"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3C9B8134" w14:textId="77777777" w:rsidR="007A1C65" w:rsidRPr="0047527C" w:rsidRDefault="007A1C65" w:rsidP="007A1C65">
            <w:r w:rsidRPr="0047527C">
              <w:t>Capability</w:t>
            </w:r>
          </w:p>
        </w:tc>
      </w:tr>
    </w:tbl>
    <w:p w14:paraId="24519059" w14:textId="77777777" w:rsidR="007A1C65" w:rsidRPr="0047527C" w:rsidRDefault="007A1C65" w:rsidP="007A1C65">
      <w:pPr>
        <w:pStyle w:val="a3"/>
      </w:pPr>
      <w:r w:rsidRPr="0047527C">
        <w:t xml:space="preserve">Abstract Observation core - </w:t>
      </w:r>
      <w:proofErr w:type="spellStart"/>
      <w:r w:rsidRPr="0047527C">
        <w:t>AbstractObservingProcedure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6DD27A92" w14:textId="77777777" w:rsidTr="007A1C65">
        <w:tc>
          <w:tcPr>
            <w:tcW w:w="0" w:type="auto"/>
            <w:tcMar>
              <w:top w:w="45" w:type="dxa"/>
              <w:left w:w="45" w:type="dxa"/>
              <w:bottom w:w="45" w:type="dxa"/>
              <w:right w:w="45" w:type="dxa"/>
            </w:tcMar>
            <w:hideMark/>
          </w:tcPr>
          <w:p w14:paraId="681B7887"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00EBB6DA" w14:textId="77777777" w:rsidR="007A1C65" w:rsidRPr="0047527C" w:rsidRDefault="007A1C65" w:rsidP="007A1C65">
            <w:pPr>
              <w:rPr>
                <w:b/>
                <w:bCs/>
              </w:rPr>
            </w:pPr>
            <w:r w:rsidRPr="0047527C">
              <w:rPr>
                <w:b/>
                <w:bCs/>
              </w:rPr>
              <w:t>/conf/</w:t>
            </w:r>
            <w:proofErr w:type="spellStart"/>
            <w:r w:rsidRPr="0047527C">
              <w:rPr>
                <w:b/>
                <w:bCs/>
              </w:rPr>
              <w:t>obs</w:t>
            </w:r>
            <w:proofErr w:type="spellEnd"/>
            <w:r w:rsidRPr="0047527C">
              <w:rPr>
                <w:b/>
                <w:bCs/>
              </w:rPr>
              <w:t>-core/</w:t>
            </w:r>
            <w:proofErr w:type="spellStart"/>
            <w:r w:rsidRPr="0047527C">
              <w:rPr>
                <w:b/>
                <w:bCs/>
              </w:rPr>
              <w:t>AbstractObservingProcedure</w:t>
            </w:r>
            <w:proofErr w:type="spellEnd"/>
          </w:p>
        </w:tc>
      </w:tr>
      <w:tr w:rsidR="007A1C65" w:rsidRPr="0047527C" w14:paraId="63D5F15D" w14:textId="77777777" w:rsidTr="007A1C65">
        <w:tc>
          <w:tcPr>
            <w:tcW w:w="0" w:type="auto"/>
            <w:tcMar>
              <w:top w:w="45" w:type="dxa"/>
              <w:left w:w="45" w:type="dxa"/>
              <w:bottom w:w="45" w:type="dxa"/>
              <w:right w:w="45" w:type="dxa"/>
            </w:tcMar>
            <w:hideMark/>
          </w:tcPr>
          <w:p w14:paraId="3EB527C7"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46C3E285" w14:textId="77777777" w:rsidR="007A1C65" w:rsidRPr="0047527C" w:rsidRDefault="007A1C65" w:rsidP="007A1C65">
            <w:r w:rsidRPr="0047527C">
              <w:t>/</w:t>
            </w:r>
            <w:proofErr w:type="spellStart"/>
            <w:r w:rsidRPr="0047527C">
              <w:t>req</w:t>
            </w:r>
            <w:proofErr w:type="spellEnd"/>
            <w:r w:rsidRPr="0047527C">
              <w:t>/</w:t>
            </w:r>
            <w:proofErr w:type="spellStart"/>
            <w:r w:rsidRPr="0047527C">
              <w:t>obs</w:t>
            </w:r>
            <w:proofErr w:type="spellEnd"/>
            <w:r w:rsidRPr="0047527C">
              <w:t>-core/</w:t>
            </w:r>
            <w:proofErr w:type="spellStart"/>
            <w:r w:rsidRPr="0047527C">
              <w:t>AbstractObservingProcedure</w:t>
            </w:r>
            <w:proofErr w:type="spellEnd"/>
          </w:p>
        </w:tc>
      </w:tr>
      <w:tr w:rsidR="007A1C65" w:rsidRPr="0047527C" w14:paraId="46857F8B" w14:textId="77777777" w:rsidTr="007A1C65">
        <w:tc>
          <w:tcPr>
            <w:tcW w:w="0" w:type="auto"/>
            <w:tcMar>
              <w:top w:w="45" w:type="dxa"/>
              <w:left w:w="45" w:type="dxa"/>
              <w:bottom w:w="45" w:type="dxa"/>
              <w:right w:w="45" w:type="dxa"/>
            </w:tcMar>
            <w:hideMark/>
          </w:tcPr>
          <w:p w14:paraId="21996FF4"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16689E16" w14:textId="77777777" w:rsidR="007A1C65" w:rsidRPr="0047527C" w:rsidRDefault="007A1C65" w:rsidP="007A1C65">
            <w:r w:rsidRPr="0047527C">
              <w:t>Verify that all requirements from the requirements class have been fulfilled.</w:t>
            </w:r>
          </w:p>
        </w:tc>
      </w:tr>
      <w:tr w:rsidR="007A1C65" w:rsidRPr="0047527C" w14:paraId="2BB2FD82" w14:textId="77777777" w:rsidTr="007A1C65">
        <w:tc>
          <w:tcPr>
            <w:tcW w:w="0" w:type="auto"/>
            <w:tcMar>
              <w:top w:w="45" w:type="dxa"/>
              <w:left w:w="45" w:type="dxa"/>
              <w:bottom w:w="45" w:type="dxa"/>
              <w:right w:w="45" w:type="dxa"/>
            </w:tcMar>
            <w:hideMark/>
          </w:tcPr>
          <w:p w14:paraId="0A7AD144"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24BAC20C" w14:textId="77777777" w:rsidR="007A1C65" w:rsidRPr="0047527C" w:rsidRDefault="007A1C65" w:rsidP="007A1C65">
            <w:r w:rsidRPr="0047527C">
              <w:t>Inspect the documentation of the application, schema or profile.</w:t>
            </w:r>
          </w:p>
        </w:tc>
      </w:tr>
      <w:tr w:rsidR="007A1C65" w:rsidRPr="0047527C" w14:paraId="18D8A6B8" w14:textId="77777777" w:rsidTr="007A1C65">
        <w:tc>
          <w:tcPr>
            <w:tcW w:w="0" w:type="auto"/>
            <w:tcMar>
              <w:top w:w="45" w:type="dxa"/>
              <w:left w:w="45" w:type="dxa"/>
              <w:bottom w:w="45" w:type="dxa"/>
              <w:right w:w="45" w:type="dxa"/>
            </w:tcMar>
            <w:hideMark/>
          </w:tcPr>
          <w:p w14:paraId="0CB43215"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77F1F889" w14:textId="77777777" w:rsidR="007A1C65" w:rsidRPr="0047527C" w:rsidRDefault="007A1C65" w:rsidP="007A1C65">
            <w:r w:rsidRPr="0047527C">
              <w:t>Capability</w:t>
            </w:r>
          </w:p>
        </w:tc>
      </w:tr>
    </w:tbl>
    <w:p w14:paraId="4A809990" w14:textId="77777777" w:rsidR="007A1C65" w:rsidRDefault="007A1C65" w:rsidP="007A1C65">
      <w:pPr>
        <w:pStyle w:val="a3"/>
        <w:rPr>
          <w:sz w:val="27"/>
          <w:szCs w:val="27"/>
        </w:rPr>
      </w:pPr>
      <w:r>
        <w:t xml:space="preserve">Abstract Observation core - </w:t>
      </w:r>
      <w:proofErr w:type="spellStart"/>
      <w:r>
        <w:t>NamedValue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7A1C65" w:rsidRPr="0047527C" w14:paraId="3D041F65" w14:textId="77777777" w:rsidTr="007A1C65">
        <w:tc>
          <w:tcPr>
            <w:tcW w:w="0" w:type="auto"/>
            <w:tcMar>
              <w:top w:w="45" w:type="dxa"/>
              <w:left w:w="45" w:type="dxa"/>
              <w:bottom w:w="45" w:type="dxa"/>
              <w:right w:w="45" w:type="dxa"/>
            </w:tcMar>
            <w:hideMark/>
          </w:tcPr>
          <w:p w14:paraId="42901669" w14:textId="77777777" w:rsidR="007A1C65" w:rsidRPr="0047527C" w:rsidRDefault="007A1C65" w:rsidP="007A1C65">
            <w:pPr>
              <w:rPr>
                <w:b/>
                <w:bCs/>
              </w:rPr>
            </w:pPr>
            <w:r w:rsidRPr="0047527C">
              <w:rPr>
                <w:b/>
                <w:bCs/>
              </w:rPr>
              <w:t>Conformance Class</w:t>
            </w:r>
          </w:p>
        </w:tc>
        <w:tc>
          <w:tcPr>
            <w:tcW w:w="0" w:type="auto"/>
            <w:tcMar>
              <w:top w:w="45" w:type="dxa"/>
              <w:left w:w="45" w:type="dxa"/>
              <w:bottom w:w="45" w:type="dxa"/>
              <w:right w:w="45" w:type="dxa"/>
            </w:tcMar>
            <w:hideMark/>
          </w:tcPr>
          <w:p w14:paraId="2CB87F9B" w14:textId="77777777" w:rsidR="007A1C65" w:rsidRPr="0047527C" w:rsidRDefault="007A1C65" w:rsidP="007A1C65">
            <w:pPr>
              <w:rPr>
                <w:b/>
                <w:bCs/>
              </w:rPr>
            </w:pPr>
            <w:r w:rsidRPr="0047527C">
              <w:rPr>
                <w:b/>
                <w:bCs/>
              </w:rPr>
              <w:t>/conf/</w:t>
            </w:r>
            <w:proofErr w:type="spellStart"/>
            <w:r w:rsidRPr="0047527C">
              <w:rPr>
                <w:b/>
                <w:bCs/>
              </w:rPr>
              <w:t>obs</w:t>
            </w:r>
            <w:proofErr w:type="spellEnd"/>
            <w:r w:rsidRPr="0047527C">
              <w:rPr>
                <w:b/>
                <w:bCs/>
              </w:rPr>
              <w:t>-core/</w:t>
            </w:r>
            <w:proofErr w:type="spellStart"/>
            <w:r w:rsidRPr="0047527C">
              <w:rPr>
                <w:b/>
                <w:bCs/>
              </w:rPr>
              <w:t>NamedValue</w:t>
            </w:r>
            <w:proofErr w:type="spellEnd"/>
          </w:p>
        </w:tc>
      </w:tr>
      <w:tr w:rsidR="007A1C65" w:rsidRPr="0047527C" w14:paraId="792AAF10" w14:textId="77777777" w:rsidTr="007A1C65">
        <w:tc>
          <w:tcPr>
            <w:tcW w:w="0" w:type="auto"/>
            <w:tcMar>
              <w:top w:w="45" w:type="dxa"/>
              <w:left w:w="45" w:type="dxa"/>
              <w:bottom w:w="45" w:type="dxa"/>
              <w:right w:w="45" w:type="dxa"/>
            </w:tcMar>
            <w:hideMark/>
          </w:tcPr>
          <w:p w14:paraId="62354779" w14:textId="77777777" w:rsidR="007A1C65" w:rsidRPr="0047527C" w:rsidRDefault="007A1C65" w:rsidP="007A1C65">
            <w:r w:rsidRPr="0047527C">
              <w:t>Requirements</w:t>
            </w:r>
          </w:p>
        </w:tc>
        <w:tc>
          <w:tcPr>
            <w:tcW w:w="0" w:type="auto"/>
            <w:tcMar>
              <w:top w:w="45" w:type="dxa"/>
              <w:left w:w="45" w:type="dxa"/>
              <w:bottom w:w="45" w:type="dxa"/>
              <w:right w:w="45" w:type="dxa"/>
            </w:tcMar>
            <w:hideMark/>
          </w:tcPr>
          <w:p w14:paraId="3103C85F" w14:textId="77777777" w:rsidR="007A1C65" w:rsidRPr="0047527C" w:rsidRDefault="007A1C65" w:rsidP="007A1C65">
            <w:r w:rsidRPr="0047527C">
              <w:t>/</w:t>
            </w:r>
            <w:proofErr w:type="spellStart"/>
            <w:r w:rsidRPr="0047527C">
              <w:t>req</w:t>
            </w:r>
            <w:proofErr w:type="spellEnd"/>
            <w:r w:rsidRPr="0047527C">
              <w:t>/</w:t>
            </w:r>
            <w:proofErr w:type="spellStart"/>
            <w:r w:rsidRPr="0047527C">
              <w:t>obs</w:t>
            </w:r>
            <w:proofErr w:type="spellEnd"/>
            <w:r w:rsidRPr="0047527C">
              <w:t>-core/</w:t>
            </w:r>
            <w:proofErr w:type="spellStart"/>
            <w:r w:rsidRPr="0047527C">
              <w:t>NamedValue</w:t>
            </w:r>
            <w:proofErr w:type="spellEnd"/>
          </w:p>
        </w:tc>
      </w:tr>
      <w:tr w:rsidR="007A1C65" w:rsidRPr="0047527C" w14:paraId="141D19D0" w14:textId="77777777" w:rsidTr="007A1C65">
        <w:tc>
          <w:tcPr>
            <w:tcW w:w="0" w:type="auto"/>
            <w:tcMar>
              <w:top w:w="45" w:type="dxa"/>
              <w:left w:w="45" w:type="dxa"/>
              <w:bottom w:w="45" w:type="dxa"/>
              <w:right w:w="45" w:type="dxa"/>
            </w:tcMar>
            <w:hideMark/>
          </w:tcPr>
          <w:p w14:paraId="758AEEBF" w14:textId="77777777" w:rsidR="007A1C65" w:rsidRPr="0047527C" w:rsidRDefault="007A1C65" w:rsidP="007A1C65">
            <w:r w:rsidRPr="0047527C">
              <w:t>Test purpose</w:t>
            </w:r>
          </w:p>
        </w:tc>
        <w:tc>
          <w:tcPr>
            <w:tcW w:w="0" w:type="auto"/>
            <w:tcMar>
              <w:top w:w="45" w:type="dxa"/>
              <w:left w:w="45" w:type="dxa"/>
              <w:bottom w:w="45" w:type="dxa"/>
              <w:right w:w="45" w:type="dxa"/>
            </w:tcMar>
            <w:hideMark/>
          </w:tcPr>
          <w:p w14:paraId="6DF611FD" w14:textId="77777777" w:rsidR="007A1C65" w:rsidRPr="0047527C" w:rsidRDefault="007A1C65" w:rsidP="007A1C65">
            <w:r w:rsidRPr="0047527C">
              <w:t>Verify that all requirements from the requirements class have been fulfilled.</w:t>
            </w:r>
          </w:p>
        </w:tc>
      </w:tr>
      <w:tr w:rsidR="007A1C65" w:rsidRPr="0047527C" w14:paraId="42B6085B" w14:textId="77777777" w:rsidTr="007A1C65">
        <w:tc>
          <w:tcPr>
            <w:tcW w:w="0" w:type="auto"/>
            <w:tcMar>
              <w:top w:w="45" w:type="dxa"/>
              <w:left w:w="45" w:type="dxa"/>
              <w:bottom w:w="45" w:type="dxa"/>
              <w:right w:w="45" w:type="dxa"/>
            </w:tcMar>
            <w:hideMark/>
          </w:tcPr>
          <w:p w14:paraId="3B7400A0" w14:textId="77777777" w:rsidR="007A1C65" w:rsidRPr="0047527C" w:rsidRDefault="007A1C65" w:rsidP="007A1C65">
            <w:r w:rsidRPr="0047527C">
              <w:t>Test method</w:t>
            </w:r>
          </w:p>
        </w:tc>
        <w:tc>
          <w:tcPr>
            <w:tcW w:w="0" w:type="auto"/>
            <w:tcMar>
              <w:top w:w="45" w:type="dxa"/>
              <w:left w:w="45" w:type="dxa"/>
              <w:bottom w:w="45" w:type="dxa"/>
              <w:right w:w="45" w:type="dxa"/>
            </w:tcMar>
            <w:hideMark/>
          </w:tcPr>
          <w:p w14:paraId="6C48DF93" w14:textId="77777777" w:rsidR="007A1C65" w:rsidRPr="0047527C" w:rsidRDefault="007A1C65" w:rsidP="007A1C65">
            <w:r w:rsidRPr="0047527C">
              <w:t>Inspect the documentation of the application, schema or profile.</w:t>
            </w:r>
          </w:p>
        </w:tc>
      </w:tr>
      <w:tr w:rsidR="007A1C65" w:rsidRPr="0047527C" w14:paraId="691A8C6F" w14:textId="77777777" w:rsidTr="007A1C65">
        <w:tc>
          <w:tcPr>
            <w:tcW w:w="0" w:type="auto"/>
            <w:tcMar>
              <w:top w:w="45" w:type="dxa"/>
              <w:left w:w="45" w:type="dxa"/>
              <w:bottom w:w="45" w:type="dxa"/>
              <w:right w:w="45" w:type="dxa"/>
            </w:tcMar>
            <w:hideMark/>
          </w:tcPr>
          <w:p w14:paraId="5C6B71EF" w14:textId="77777777" w:rsidR="007A1C65" w:rsidRPr="0047527C" w:rsidRDefault="007A1C65" w:rsidP="007A1C65">
            <w:r w:rsidRPr="0047527C">
              <w:t>Test Type</w:t>
            </w:r>
          </w:p>
        </w:tc>
        <w:tc>
          <w:tcPr>
            <w:tcW w:w="0" w:type="auto"/>
            <w:tcMar>
              <w:top w:w="45" w:type="dxa"/>
              <w:left w:w="45" w:type="dxa"/>
              <w:bottom w:w="45" w:type="dxa"/>
              <w:right w:w="45" w:type="dxa"/>
            </w:tcMar>
            <w:hideMark/>
          </w:tcPr>
          <w:p w14:paraId="20FEC6BA" w14:textId="77777777" w:rsidR="007A1C65" w:rsidRPr="0047527C" w:rsidRDefault="007A1C65" w:rsidP="007A1C65">
            <w:r w:rsidRPr="0047527C">
              <w:t>Capability</w:t>
            </w:r>
          </w:p>
        </w:tc>
      </w:tr>
    </w:tbl>
    <w:p w14:paraId="74521377" w14:textId="77777777" w:rsidR="007A1C65" w:rsidRDefault="007A1C65" w:rsidP="007A1C65">
      <w:pPr>
        <w:pStyle w:val="a2"/>
        <w:numPr>
          <w:ilvl w:val="0"/>
          <w:numId w:val="0"/>
        </w:numPr>
      </w:pPr>
    </w:p>
    <w:p w14:paraId="381928DC" w14:textId="469F9CE0" w:rsidR="002B4EBE" w:rsidRPr="002B4EBE" w:rsidRDefault="002B4EBE" w:rsidP="002B4EBE">
      <w:pPr>
        <w:pStyle w:val="a2"/>
      </w:pPr>
      <w:bookmarkStart w:id="429" w:name="_Toc72768928"/>
      <w:r w:rsidRPr="002B4EBE">
        <w:t>Abstract tests for Basic Observations package</w:t>
      </w:r>
      <w:bookmarkEnd w:id="429"/>
    </w:p>
    <w:p w14:paraId="38414AC7" w14:textId="77777777" w:rsidR="002B4EBE" w:rsidRDefault="002B4EBE" w:rsidP="002B4EBE">
      <w:pPr>
        <w:pStyle w:val="a3"/>
      </w:pPr>
      <w:r>
        <w:t>Basic Observations package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57" w:type="dxa"/>
          <w:bottom w:w="15" w:type="dxa"/>
          <w:right w:w="57" w:type="dxa"/>
        </w:tblCellMar>
        <w:tblLook w:val="04A0" w:firstRow="1" w:lastRow="0" w:firstColumn="1" w:lastColumn="0" w:noHBand="0" w:noVBand="1"/>
      </w:tblPr>
      <w:tblGrid>
        <w:gridCol w:w="2001"/>
        <w:gridCol w:w="7201"/>
      </w:tblGrid>
      <w:tr w:rsidR="002B4EBE" w:rsidRPr="002B4EBE" w14:paraId="09AEABDC" w14:textId="77777777" w:rsidTr="002B4EBE">
        <w:tc>
          <w:tcPr>
            <w:tcW w:w="0" w:type="auto"/>
            <w:tcMar>
              <w:top w:w="45" w:type="dxa"/>
              <w:left w:w="45" w:type="dxa"/>
              <w:bottom w:w="45" w:type="dxa"/>
              <w:right w:w="45" w:type="dxa"/>
            </w:tcMar>
            <w:hideMark/>
          </w:tcPr>
          <w:p w14:paraId="3BDE7961" w14:textId="77777777" w:rsidR="002B4EBE" w:rsidRPr="002B4EBE" w:rsidRDefault="002B4EBE" w:rsidP="002B4EBE">
            <w:pPr>
              <w:rPr>
                <w:b/>
                <w:bCs/>
              </w:rPr>
            </w:pPr>
            <w:r w:rsidRPr="002B4EBE">
              <w:rPr>
                <w:b/>
                <w:bCs/>
              </w:rPr>
              <w:t>Conformance Class</w:t>
            </w:r>
          </w:p>
        </w:tc>
        <w:tc>
          <w:tcPr>
            <w:tcW w:w="0" w:type="auto"/>
            <w:tcMar>
              <w:top w:w="45" w:type="dxa"/>
              <w:left w:w="45" w:type="dxa"/>
              <w:bottom w:w="45" w:type="dxa"/>
              <w:right w:w="45" w:type="dxa"/>
            </w:tcMar>
            <w:hideMark/>
          </w:tcPr>
          <w:p w14:paraId="60E343D8" w14:textId="2EF6B410" w:rsidR="002B4EBE" w:rsidRPr="002B4EBE" w:rsidRDefault="002B4EBE" w:rsidP="002B4EBE">
            <w:pPr>
              <w:rPr>
                <w:b/>
                <w:bCs/>
              </w:rPr>
            </w:pPr>
            <w:r w:rsidRPr="002B4EBE">
              <w:rPr>
                <w:b/>
                <w:bCs/>
              </w:rPr>
              <w:t>/conf/</w:t>
            </w:r>
            <w:proofErr w:type="spellStart"/>
            <w:r w:rsidRPr="002B4EBE">
              <w:rPr>
                <w:b/>
                <w:bCs/>
              </w:rPr>
              <w:t>obs</w:t>
            </w:r>
            <w:proofErr w:type="spellEnd"/>
            <w:r w:rsidRPr="002B4EBE">
              <w:rPr>
                <w:b/>
                <w:bCs/>
              </w:rPr>
              <w:t>-basic</w:t>
            </w:r>
          </w:p>
        </w:tc>
      </w:tr>
      <w:tr w:rsidR="002B4EBE" w:rsidRPr="002B4EBE" w14:paraId="213C1D66" w14:textId="77777777" w:rsidTr="002B4EBE">
        <w:tc>
          <w:tcPr>
            <w:tcW w:w="0" w:type="auto"/>
            <w:tcMar>
              <w:top w:w="45" w:type="dxa"/>
              <w:left w:w="45" w:type="dxa"/>
              <w:bottom w:w="45" w:type="dxa"/>
              <w:right w:w="45" w:type="dxa"/>
            </w:tcMar>
            <w:hideMark/>
          </w:tcPr>
          <w:p w14:paraId="0D03CA1A" w14:textId="77777777" w:rsidR="002B4EBE" w:rsidRPr="002B4EBE" w:rsidRDefault="002B4EBE" w:rsidP="002B4EBE">
            <w:r w:rsidRPr="002B4EBE">
              <w:t>Requirements</w:t>
            </w:r>
          </w:p>
        </w:tc>
        <w:tc>
          <w:tcPr>
            <w:tcW w:w="0" w:type="auto"/>
            <w:tcMar>
              <w:top w:w="45" w:type="dxa"/>
              <w:left w:w="45" w:type="dxa"/>
              <w:bottom w:w="45" w:type="dxa"/>
              <w:right w:w="45" w:type="dxa"/>
            </w:tcMar>
            <w:hideMark/>
          </w:tcPr>
          <w:p w14:paraId="656CFD3E" w14:textId="77777777" w:rsidR="002B4EBE" w:rsidRPr="002B4EBE" w:rsidRDefault="002B4EBE" w:rsidP="002B4EBE">
            <w:r w:rsidRPr="002B4EBE">
              <w:t>/</w:t>
            </w:r>
            <w:proofErr w:type="spellStart"/>
            <w:r w:rsidRPr="002B4EBE">
              <w:t>req</w:t>
            </w:r>
            <w:proofErr w:type="spellEnd"/>
            <w:r w:rsidRPr="002B4EBE">
              <w:t>/</w:t>
            </w:r>
            <w:proofErr w:type="spellStart"/>
            <w:r w:rsidRPr="002B4EBE">
              <w:t>obs</w:t>
            </w:r>
            <w:proofErr w:type="spellEnd"/>
            <w:r w:rsidRPr="002B4EBE">
              <w:t>-basic</w:t>
            </w:r>
          </w:p>
        </w:tc>
      </w:tr>
      <w:tr w:rsidR="002B4EBE" w:rsidRPr="002B4EBE" w14:paraId="083C31D0" w14:textId="77777777" w:rsidTr="002B4EBE">
        <w:tc>
          <w:tcPr>
            <w:tcW w:w="0" w:type="auto"/>
            <w:tcMar>
              <w:top w:w="45" w:type="dxa"/>
              <w:left w:w="45" w:type="dxa"/>
              <w:bottom w:w="45" w:type="dxa"/>
              <w:right w:w="45" w:type="dxa"/>
            </w:tcMar>
            <w:hideMark/>
          </w:tcPr>
          <w:p w14:paraId="1A409EC9" w14:textId="77777777" w:rsidR="002B4EBE" w:rsidRPr="002B4EBE" w:rsidRDefault="002B4EBE" w:rsidP="002B4EBE">
            <w:r w:rsidRPr="002B4EBE">
              <w:t>Test purpose</w:t>
            </w:r>
          </w:p>
        </w:tc>
        <w:tc>
          <w:tcPr>
            <w:tcW w:w="0" w:type="auto"/>
            <w:tcMar>
              <w:top w:w="45" w:type="dxa"/>
              <w:left w:w="45" w:type="dxa"/>
              <w:bottom w:w="45" w:type="dxa"/>
              <w:right w:w="45" w:type="dxa"/>
            </w:tcMar>
            <w:hideMark/>
          </w:tcPr>
          <w:p w14:paraId="3C18387F" w14:textId="77777777" w:rsidR="002B4EBE" w:rsidRPr="002B4EBE" w:rsidRDefault="002B4EBE" w:rsidP="002B4EBE">
            <w:r w:rsidRPr="002B4EBE">
              <w:t>Verify that all requirements from the requirements class have been fulfilled.</w:t>
            </w:r>
          </w:p>
        </w:tc>
      </w:tr>
      <w:tr w:rsidR="002B4EBE" w:rsidRPr="002B4EBE" w14:paraId="26358762" w14:textId="77777777" w:rsidTr="002B4EBE">
        <w:tc>
          <w:tcPr>
            <w:tcW w:w="0" w:type="auto"/>
            <w:tcMar>
              <w:top w:w="45" w:type="dxa"/>
              <w:left w:w="45" w:type="dxa"/>
              <w:bottom w:w="45" w:type="dxa"/>
              <w:right w:w="45" w:type="dxa"/>
            </w:tcMar>
            <w:hideMark/>
          </w:tcPr>
          <w:p w14:paraId="084FAB98" w14:textId="77777777" w:rsidR="002B4EBE" w:rsidRPr="002B4EBE" w:rsidRDefault="002B4EBE" w:rsidP="002B4EBE">
            <w:r w:rsidRPr="002B4EBE">
              <w:lastRenderedPageBreak/>
              <w:t>Test method</w:t>
            </w:r>
          </w:p>
        </w:tc>
        <w:tc>
          <w:tcPr>
            <w:tcW w:w="0" w:type="auto"/>
            <w:tcMar>
              <w:top w:w="45" w:type="dxa"/>
              <w:left w:w="45" w:type="dxa"/>
              <w:bottom w:w="45" w:type="dxa"/>
              <w:right w:w="45" w:type="dxa"/>
            </w:tcMar>
            <w:hideMark/>
          </w:tcPr>
          <w:p w14:paraId="73768E14" w14:textId="77777777" w:rsidR="002B4EBE" w:rsidRPr="002B4EBE" w:rsidRDefault="002B4EBE" w:rsidP="002B4EBE">
            <w:r w:rsidRPr="002B4EBE">
              <w:t>Inspect the documentation of the application, schema or profile.</w:t>
            </w:r>
          </w:p>
        </w:tc>
      </w:tr>
      <w:tr w:rsidR="002B4EBE" w:rsidRPr="002B4EBE" w14:paraId="46226ADD" w14:textId="77777777" w:rsidTr="002B4EBE">
        <w:tc>
          <w:tcPr>
            <w:tcW w:w="0" w:type="auto"/>
            <w:tcMar>
              <w:top w:w="45" w:type="dxa"/>
              <w:left w:w="45" w:type="dxa"/>
              <w:bottom w:w="45" w:type="dxa"/>
              <w:right w:w="45" w:type="dxa"/>
            </w:tcMar>
            <w:hideMark/>
          </w:tcPr>
          <w:p w14:paraId="6E9786A7" w14:textId="77777777" w:rsidR="002B4EBE" w:rsidRPr="002B4EBE" w:rsidRDefault="002B4EBE" w:rsidP="002B4EBE">
            <w:r w:rsidRPr="002B4EBE">
              <w:t>Test Type</w:t>
            </w:r>
          </w:p>
        </w:tc>
        <w:tc>
          <w:tcPr>
            <w:tcW w:w="0" w:type="auto"/>
            <w:tcMar>
              <w:top w:w="45" w:type="dxa"/>
              <w:left w:w="45" w:type="dxa"/>
              <w:bottom w:w="45" w:type="dxa"/>
              <w:right w:w="45" w:type="dxa"/>
            </w:tcMar>
            <w:hideMark/>
          </w:tcPr>
          <w:p w14:paraId="46159C85" w14:textId="77777777" w:rsidR="002B4EBE" w:rsidRPr="002B4EBE" w:rsidRDefault="002B4EBE" w:rsidP="002B4EBE">
            <w:r w:rsidRPr="002B4EBE">
              <w:t>Capability</w:t>
            </w:r>
          </w:p>
        </w:tc>
      </w:tr>
    </w:tbl>
    <w:p w14:paraId="316A843E" w14:textId="77777777" w:rsidR="002B4EBE" w:rsidRDefault="002B4EBE" w:rsidP="002B4EBE">
      <w:pPr>
        <w:pStyle w:val="a3"/>
        <w:rPr>
          <w:sz w:val="27"/>
          <w:szCs w:val="27"/>
        </w:rPr>
      </w:pPr>
      <w:r>
        <w:t>Basic Observations - Deployment</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B4EBE" w14:paraId="6248E999" w14:textId="77777777" w:rsidTr="002B4EBE">
        <w:tc>
          <w:tcPr>
            <w:tcW w:w="0" w:type="auto"/>
            <w:tcMar>
              <w:top w:w="45" w:type="dxa"/>
              <w:left w:w="45" w:type="dxa"/>
              <w:bottom w:w="45" w:type="dxa"/>
              <w:right w:w="45" w:type="dxa"/>
            </w:tcMar>
            <w:hideMark/>
          </w:tcPr>
          <w:p w14:paraId="5E5FFDD6" w14:textId="77777777" w:rsidR="002B4EBE" w:rsidRPr="002B4EBE" w:rsidRDefault="002B4EBE" w:rsidP="002B4EBE">
            <w:pPr>
              <w:rPr>
                <w:b/>
                <w:bCs/>
              </w:rPr>
            </w:pPr>
            <w:r w:rsidRPr="002B4EBE">
              <w:rPr>
                <w:b/>
                <w:bCs/>
              </w:rPr>
              <w:t>Conformance Class</w:t>
            </w:r>
          </w:p>
        </w:tc>
        <w:tc>
          <w:tcPr>
            <w:tcW w:w="0" w:type="auto"/>
            <w:tcMar>
              <w:top w:w="45" w:type="dxa"/>
              <w:left w:w="45" w:type="dxa"/>
              <w:bottom w:w="45" w:type="dxa"/>
              <w:right w:w="45" w:type="dxa"/>
            </w:tcMar>
            <w:hideMark/>
          </w:tcPr>
          <w:p w14:paraId="2399E73E" w14:textId="0C5A86AF" w:rsidR="002B4EBE" w:rsidRPr="002B4EBE" w:rsidRDefault="002B4EBE" w:rsidP="002B4EBE">
            <w:pPr>
              <w:rPr>
                <w:b/>
                <w:bCs/>
              </w:rPr>
            </w:pPr>
            <w:r w:rsidRPr="002B4EBE">
              <w:rPr>
                <w:b/>
                <w:bCs/>
              </w:rPr>
              <w:t>/conf/</w:t>
            </w:r>
            <w:proofErr w:type="spellStart"/>
            <w:r w:rsidRPr="002B4EBE">
              <w:rPr>
                <w:b/>
                <w:bCs/>
              </w:rPr>
              <w:t>obs</w:t>
            </w:r>
            <w:proofErr w:type="spellEnd"/>
            <w:r w:rsidRPr="002B4EBE">
              <w:rPr>
                <w:b/>
                <w:bCs/>
              </w:rPr>
              <w:t>-basic/Deployment</w:t>
            </w:r>
          </w:p>
        </w:tc>
      </w:tr>
      <w:tr w:rsidR="002B4EBE" w:rsidRPr="002B4EBE" w14:paraId="5D044A39" w14:textId="77777777" w:rsidTr="002B4EBE">
        <w:tc>
          <w:tcPr>
            <w:tcW w:w="0" w:type="auto"/>
            <w:tcMar>
              <w:top w:w="45" w:type="dxa"/>
              <w:left w:w="45" w:type="dxa"/>
              <w:bottom w:w="45" w:type="dxa"/>
              <w:right w:w="45" w:type="dxa"/>
            </w:tcMar>
            <w:hideMark/>
          </w:tcPr>
          <w:p w14:paraId="223675A4" w14:textId="77777777" w:rsidR="002B4EBE" w:rsidRPr="002B4EBE" w:rsidRDefault="002B4EBE" w:rsidP="002B4EBE">
            <w:r w:rsidRPr="002B4EBE">
              <w:t>Requirements</w:t>
            </w:r>
          </w:p>
        </w:tc>
        <w:tc>
          <w:tcPr>
            <w:tcW w:w="0" w:type="auto"/>
            <w:tcMar>
              <w:top w:w="45" w:type="dxa"/>
              <w:left w:w="45" w:type="dxa"/>
              <w:bottom w:w="45" w:type="dxa"/>
              <w:right w:w="45" w:type="dxa"/>
            </w:tcMar>
            <w:hideMark/>
          </w:tcPr>
          <w:p w14:paraId="1E4BCD00" w14:textId="77777777" w:rsidR="002B4EBE" w:rsidRPr="002B4EBE" w:rsidRDefault="002B4EBE" w:rsidP="002B4EBE">
            <w:r w:rsidRPr="002B4EBE">
              <w:t>/</w:t>
            </w:r>
            <w:proofErr w:type="spellStart"/>
            <w:r w:rsidRPr="002B4EBE">
              <w:t>req</w:t>
            </w:r>
            <w:proofErr w:type="spellEnd"/>
            <w:r w:rsidRPr="002B4EBE">
              <w:t>/</w:t>
            </w:r>
            <w:proofErr w:type="spellStart"/>
            <w:r w:rsidRPr="002B4EBE">
              <w:t>obs</w:t>
            </w:r>
            <w:proofErr w:type="spellEnd"/>
            <w:r w:rsidRPr="002B4EBE">
              <w:t>-basic/Deployment</w:t>
            </w:r>
          </w:p>
        </w:tc>
      </w:tr>
      <w:tr w:rsidR="002B4EBE" w:rsidRPr="002B4EBE" w14:paraId="67E7CA7B" w14:textId="77777777" w:rsidTr="002B4EBE">
        <w:tc>
          <w:tcPr>
            <w:tcW w:w="0" w:type="auto"/>
            <w:tcMar>
              <w:top w:w="45" w:type="dxa"/>
              <w:left w:w="45" w:type="dxa"/>
              <w:bottom w:w="45" w:type="dxa"/>
              <w:right w:w="45" w:type="dxa"/>
            </w:tcMar>
            <w:hideMark/>
          </w:tcPr>
          <w:p w14:paraId="08A042A7" w14:textId="77777777" w:rsidR="002B4EBE" w:rsidRPr="002B4EBE" w:rsidRDefault="002B4EBE" w:rsidP="002B4EBE">
            <w:r w:rsidRPr="002B4EBE">
              <w:t>Test purpose</w:t>
            </w:r>
          </w:p>
        </w:tc>
        <w:tc>
          <w:tcPr>
            <w:tcW w:w="0" w:type="auto"/>
            <w:tcMar>
              <w:top w:w="45" w:type="dxa"/>
              <w:left w:w="45" w:type="dxa"/>
              <w:bottom w:w="45" w:type="dxa"/>
              <w:right w:w="45" w:type="dxa"/>
            </w:tcMar>
            <w:hideMark/>
          </w:tcPr>
          <w:p w14:paraId="0729C143" w14:textId="77777777" w:rsidR="002B4EBE" w:rsidRPr="002B4EBE" w:rsidRDefault="002B4EBE" w:rsidP="002B4EBE">
            <w:r w:rsidRPr="002B4EBE">
              <w:t>Verify that all requirements from the requirements class have been fulfilled.</w:t>
            </w:r>
          </w:p>
        </w:tc>
      </w:tr>
      <w:tr w:rsidR="002B4EBE" w:rsidRPr="002B4EBE" w14:paraId="57EE7D7A" w14:textId="77777777" w:rsidTr="002B4EBE">
        <w:tc>
          <w:tcPr>
            <w:tcW w:w="0" w:type="auto"/>
            <w:tcMar>
              <w:top w:w="45" w:type="dxa"/>
              <w:left w:w="45" w:type="dxa"/>
              <w:bottom w:w="45" w:type="dxa"/>
              <w:right w:w="45" w:type="dxa"/>
            </w:tcMar>
            <w:hideMark/>
          </w:tcPr>
          <w:p w14:paraId="424FB1CA" w14:textId="77777777" w:rsidR="002B4EBE" w:rsidRPr="002B4EBE" w:rsidRDefault="002B4EBE" w:rsidP="002B4EBE">
            <w:r w:rsidRPr="002B4EBE">
              <w:t>Test method</w:t>
            </w:r>
          </w:p>
        </w:tc>
        <w:tc>
          <w:tcPr>
            <w:tcW w:w="0" w:type="auto"/>
            <w:tcMar>
              <w:top w:w="45" w:type="dxa"/>
              <w:left w:w="45" w:type="dxa"/>
              <w:bottom w:w="45" w:type="dxa"/>
              <w:right w:w="45" w:type="dxa"/>
            </w:tcMar>
            <w:hideMark/>
          </w:tcPr>
          <w:p w14:paraId="06647BD0" w14:textId="77777777" w:rsidR="002B4EBE" w:rsidRPr="002B4EBE" w:rsidRDefault="002B4EBE" w:rsidP="002B4EBE">
            <w:r w:rsidRPr="002B4EBE">
              <w:t>Inspect the documentation of the application, schema or profile.</w:t>
            </w:r>
          </w:p>
        </w:tc>
      </w:tr>
      <w:tr w:rsidR="002B4EBE" w:rsidRPr="002B4EBE" w14:paraId="1E2A94FD" w14:textId="77777777" w:rsidTr="002B4EBE">
        <w:tc>
          <w:tcPr>
            <w:tcW w:w="0" w:type="auto"/>
            <w:tcMar>
              <w:top w:w="45" w:type="dxa"/>
              <w:left w:w="45" w:type="dxa"/>
              <w:bottom w:w="45" w:type="dxa"/>
              <w:right w:w="45" w:type="dxa"/>
            </w:tcMar>
            <w:hideMark/>
          </w:tcPr>
          <w:p w14:paraId="7350A3E2" w14:textId="77777777" w:rsidR="002B4EBE" w:rsidRPr="002B4EBE" w:rsidRDefault="002B4EBE" w:rsidP="002B4EBE">
            <w:r w:rsidRPr="002B4EBE">
              <w:t>Test Type</w:t>
            </w:r>
          </w:p>
        </w:tc>
        <w:tc>
          <w:tcPr>
            <w:tcW w:w="0" w:type="auto"/>
            <w:tcMar>
              <w:top w:w="45" w:type="dxa"/>
              <w:left w:w="45" w:type="dxa"/>
              <w:bottom w:w="45" w:type="dxa"/>
              <w:right w:w="45" w:type="dxa"/>
            </w:tcMar>
            <w:hideMark/>
          </w:tcPr>
          <w:p w14:paraId="77AC0AE3" w14:textId="77777777" w:rsidR="002B4EBE" w:rsidRPr="002B4EBE" w:rsidRDefault="002B4EBE" w:rsidP="002B4EBE">
            <w:r w:rsidRPr="002B4EBE">
              <w:t>Capability</w:t>
            </w:r>
          </w:p>
        </w:tc>
      </w:tr>
    </w:tbl>
    <w:p w14:paraId="62A25E63" w14:textId="77777777" w:rsidR="002B4EBE" w:rsidRDefault="002B4EBE" w:rsidP="002B4EBE">
      <w:pPr>
        <w:pStyle w:val="a3"/>
        <w:rPr>
          <w:sz w:val="27"/>
          <w:szCs w:val="27"/>
        </w:rPr>
      </w:pPr>
      <w:r>
        <w:t xml:space="preserve">Basic Observations - </w:t>
      </w:r>
      <w:proofErr w:type="spellStart"/>
      <w:r>
        <w:t>GenericDomainFeature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B4EBE" w14:paraId="041AF26D" w14:textId="77777777" w:rsidTr="002B4EBE">
        <w:tc>
          <w:tcPr>
            <w:tcW w:w="0" w:type="auto"/>
            <w:tcMar>
              <w:top w:w="45" w:type="dxa"/>
              <w:left w:w="45" w:type="dxa"/>
              <w:bottom w:w="45" w:type="dxa"/>
              <w:right w:w="45" w:type="dxa"/>
            </w:tcMar>
            <w:hideMark/>
          </w:tcPr>
          <w:p w14:paraId="0A0BE9D0" w14:textId="77777777" w:rsidR="002B4EBE" w:rsidRPr="002B4EBE" w:rsidRDefault="002B4EBE" w:rsidP="002B4EBE">
            <w:pPr>
              <w:rPr>
                <w:b/>
                <w:bCs/>
              </w:rPr>
            </w:pPr>
            <w:r w:rsidRPr="002B4EBE">
              <w:rPr>
                <w:b/>
                <w:bCs/>
              </w:rPr>
              <w:t>Conformance Class</w:t>
            </w:r>
          </w:p>
        </w:tc>
        <w:tc>
          <w:tcPr>
            <w:tcW w:w="0" w:type="auto"/>
            <w:tcMar>
              <w:top w:w="45" w:type="dxa"/>
              <w:left w:w="45" w:type="dxa"/>
              <w:bottom w:w="45" w:type="dxa"/>
              <w:right w:w="45" w:type="dxa"/>
            </w:tcMar>
            <w:hideMark/>
          </w:tcPr>
          <w:p w14:paraId="06158EFB" w14:textId="2700A61A" w:rsidR="002B4EBE" w:rsidRPr="002B4EBE" w:rsidRDefault="002B4EBE" w:rsidP="002B4EBE">
            <w:pPr>
              <w:rPr>
                <w:b/>
                <w:bCs/>
              </w:rPr>
            </w:pPr>
            <w:r w:rsidRPr="002B4EBE">
              <w:rPr>
                <w:b/>
                <w:bCs/>
              </w:rPr>
              <w:t>/conf/</w:t>
            </w:r>
            <w:proofErr w:type="spellStart"/>
            <w:r w:rsidRPr="002B4EBE">
              <w:rPr>
                <w:b/>
                <w:bCs/>
              </w:rPr>
              <w:t>obs</w:t>
            </w:r>
            <w:proofErr w:type="spellEnd"/>
            <w:r w:rsidRPr="002B4EBE">
              <w:rPr>
                <w:b/>
                <w:bCs/>
              </w:rPr>
              <w:t>-basic/</w:t>
            </w:r>
            <w:proofErr w:type="spellStart"/>
            <w:r w:rsidRPr="002B4EBE">
              <w:rPr>
                <w:b/>
                <w:bCs/>
              </w:rPr>
              <w:t>GenericDomainFeature</w:t>
            </w:r>
            <w:proofErr w:type="spellEnd"/>
          </w:p>
        </w:tc>
      </w:tr>
      <w:tr w:rsidR="002B4EBE" w:rsidRPr="002B4EBE" w14:paraId="7DFFF4BB" w14:textId="77777777" w:rsidTr="002B4EBE">
        <w:tc>
          <w:tcPr>
            <w:tcW w:w="0" w:type="auto"/>
            <w:tcMar>
              <w:top w:w="45" w:type="dxa"/>
              <w:left w:w="45" w:type="dxa"/>
              <w:bottom w:w="45" w:type="dxa"/>
              <w:right w:w="45" w:type="dxa"/>
            </w:tcMar>
            <w:hideMark/>
          </w:tcPr>
          <w:p w14:paraId="18D2FEC4" w14:textId="77777777" w:rsidR="002B4EBE" w:rsidRPr="002B4EBE" w:rsidRDefault="002B4EBE" w:rsidP="002B4EBE">
            <w:r w:rsidRPr="002B4EBE">
              <w:t>Requirements</w:t>
            </w:r>
          </w:p>
        </w:tc>
        <w:tc>
          <w:tcPr>
            <w:tcW w:w="0" w:type="auto"/>
            <w:tcMar>
              <w:top w:w="45" w:type="dxa"/>
              <w:left w:w="45" w:type="dxa"/>
              <w:bottom w:w="45" w:type="dxa"/>
              <w:right w:w="45" w:type="dxa"/>
            </w:tcMar>
            <w:hideMark/>
          </w:tcPr>
          <w:p w14:paraId="71845D66" w14:textId="77777777" w:rsidR="002B4EBE" w:rsidRPr="002B4EBE" w:rsidRDefault="002B4EBE" w:rsidP="002B4EBE">
            <w:r w:rsidRPr="002B4EBE">
              <w:t>/</w:t>
            </w:r>
            <w:proofErr w:type="spellStart"/>
            <w:r w:rsidRPr="002B4EBE">
              <w:t>req</w:t>
            </w:r>
            <w:proofErr w:type="spellEnd"/>
            <w:r w:rsidRPr="002B4EBE">
              <w:t>/</w:t>
            </w:r>
            <w:proofErr w:type="spellStart"/>
            <w:r w:rsidRPr="002B4EBE">
              <w:t>obs</w:t>
            </w:r>
            <w:proofErr w:type="spellEnd"/>
            <w:r w:rsidRPr="002B4EBE">
              <w:t>-basic/</w:t>
            </w:r>
            <w:proofErr w:type="spellStart"/>
            <w:r w:rsidRPr="002B4EBE">
              <w:t>GenericDomainFeature</w:t>
            </w:r>
            <w:proofErr w:type="spellEnd"/>
          </w:p>
        </w:tc>
      </w:tr>
      <w:tr w:rsidR="002B4EBE" w:rsidRPr="002B4EBE" w14:paraId="59AD00C2" w14:textId="77777777" w:rsidTr="002B4EBE">
        <w:tc>
          <w:tcPr>
            <w:tcW w:w="0" w:type="auto"/>
            <w:tcMar>
              <w:top w:w="45" w:type="dxa"/>
              <w:left w:w="45" w:type="dxa"/>
              <w:bottom w:w="45" w:type="dxa"/>
              <w:right w:w="45" w:type="dxa"/>
            </w:tcMar>
            <w:hideMark/>
          </w:tcPr>
          <w:p w14:paraId="5F5CB2AD" w14:textId="77777777" w:rsidR="002B4EBE" w:rsidRPr="002B4EBE" w:rsidRDefault="002B4EBE" w:rsidP="002B4EBE">
            <w:r w:rsidRPr="002B4EBE">
              <w:t>Test purpose</w:t>
            </w:r>
          </w:p>
        </w:tc>
        <w:tc>
          <w:tcPr>
            <w:tcW w:w="0" w:type="auto"/>
            <w:tcMar>
              <w:top w:w="45" w:type="dxa"/>
              <w:left w:w="45" w:type="dxa"/>
              <w:bottom w:w="45" w:type="dxa"/>
              <w:right w:w="45" w:type="dxa"/>
            </w:tcMar>
            <w:hideMark/>
          </w:tcPr>
          <w:p w14:paraId="023F83B9" w14:textId="77777777" w:rsidR="002B4EBE" w:rsidRPr="002B4EBE" w:rsidRDefault="002B4EBE" w:rsidP="002B4EBE">
            <w:r w:rsidRPr="002B4EBE">
              <w:t>Verify that all requirements from the requirements class have been fulfilled.</w:t>
            </w:r>
          </w:p>
        </w:tc>
      </w:tr>
      <w:tr w:rsidR="002B4EBE" w:rsidRPr="002B4EBE" w14:paraId="017E4669" w14:textId="77777777" w:rsidTr="002B4EBE">
        <w:tc>
          <w:tcPr>
            <w:tcW w:w="0" w:type="auto"/>
            <w:tcMar>
              <w:top w:w="45" w:type="dxa"/>
              <w:left w:w="45" w:type="dxa"/>
              <w:bottom w:w="45" w:type="dxa"/>
              <w:right w:w="45" w:type="dxa"/>
            </w:tcMar>
            <w:hideMark/>
          </w:tcPr>
          <w:p w14:paraId="5D03074A" w14:textId="77777777" w:rsidR="002B4EBE" w:rsidRPr="002B4EBE" w:rsidRDefault="002B4EBE" w:rsidP="002B4EBE">
            <w:r w:rsidRPr="002B4EBE">
              <w:t>Test method</w:t>
            </w:r>
          </w:p>
        </w:tc>
        <w:tc>
          <w:tcPr>
            <w:tcW w:w="0" w:type="auto"/>
            <w:tcMar>
              <w:top w:w="45" w:type="dxa"/>
              <w:left w:w="45" w:type="dxa"/>
              <w:bottom w:w="45" w:type="dxa"/>
              <w:right w:w="45" w:type="dxa"/>
            </w:tcMar>
            <w:hideMark/>
          </w:tcPr>
          <w:p w14:paraId="583B998B" w14:textId="77777777" w:rsidR="002B4EBE" w:rsidRPr="002B4EBE" w:rsidRDefault="002B4EBE" w:rsidP="002B4EBE">
            <w:r w:rsidRPr="002B4EBE">
              <w:t>Inspect the documentation of the application, schema or profile.</w:t>
            </w:r>
          </w:p>
        </w:tc>
      </w:tr>
      <w:tr w:rsidR="002B4EBE" w:rsidRPr="002B4EBE" w14:paraId="115AA00F" w14:textId="77777777" w:rsidTr="002B4EBE">
        <w:tc>
          <w:tcPr>
            <w:tcW w:w="0" w:type="auto"/>
            <w:tcMar>
              <w:top w:w="45" w:type="dxa"/>
              <w:left w:w="45" w:type="dxa"/>
              <w:bottom w:w="45" w:type="dxa"/>
              <w:right w:w="45" w:type="dxa"/>
            </w:tcMar>
            <w:hideMark/>
          </w:tcPr>
          <w:p w14:paraId="645FE69C" w14:textId="77777777" w:rsidR="002B4EBE" w:rsidRPr="002B4EBE" w:rsidRDefault="002B4EBE" w:rsidP="002B4EBE">
            <w:r w:rsidRPr="002B4EBE">
              <w:t>Test Type</w:t>
            </w:r>
          </w:p>
        </w:tc>
        <w:tc>
          <w:tcPr>
            <w:tcW w:w="0" w:type="auto"/>
            <w:tcMar>
              <w:top w:w="45" w:type="dxa"/>
              <w:left w:w="45" w:type="dxa"/>
              <w:bottom w:w="45" w:type="dxa"/>
              <w:right w:w="45" w:type="dxa"/>
            </w:tcMar>
            <w:hideMark/>
          </w:tcPr>
          <w:p w14:paraId="4E1EDEEA" w14:textId="77777777" w:rsidR="002B4EBE" w:rsidRPr="002B4EBE" w:rsidRDefault="002B4EBE" w:rsidP="002B4EBE">
            <w:r w:rsidRPr="002B4EBE">
              <w:t>Capability</w:t>
            </w:r>
          </w:p>
        </w:tc>
      </w:tr>
    </w:tbl>
    <w:p w14:paraId="5CBB2C40" w14:textId="77777777" w:rsidR="002B4EBE" w:rsidRDefault="002B4EBE" w:rsidP="002B4EBE">
      <w:pPr>
        <w:pStyle w:val="a3"/>
        <w:rPr>
          <w:sz w:val="27"/>
          <w:szCs w:val="27"/>
        </w:rPr>
      </w:pPr>
      <w:r>
        <w:t>Basic Observations - Host</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B4EBE" w14:paraId="5CB6A6C3" w14:textId="77777777" w:rsidTr="002B4EBE">
        <w:tc>
          <w:tcPr>
            <w:tcW w:w="0" w:type="auto"/>
            <w:tcMar>
              <w:top w:w="45" w:type="dxa"/>
              <w:left w:w="45" w:type="dxa"/>
              <w:bottom w:w="45" w:type="dxa"/>
              <w:right w:w="45" w:type="dxa"/>
            </w:tcMar>
            <w:hideMark/>
          </w:tcPr>
          <w:p w14:paraId="139D740F" w14:textId="77777777" w:rsidR="002B4EBE" w:rsidRPr="002B4EBE" w:rsidRDefault="002B4EBE" w:rsidP="002B4EBE">
            <w:pPr>
              <w:rPr>
                <w:b/>
                <w:bCs/>
              </w:rPr>
            </w:pPr>
            <w:r w:rsidRPr="002B4EBE">
              <w:rPr>
                <w:b/>
                <w:bCs/>
              </w:rPr>
              <w:t>Conformance Class</w:t>
            </w:r>
          </w:p>
        </w:tc>
        <w:tc>
          <w:tcPr>
            <w:tcW w:w="0" w:type="auto"/>
            <w:tcMar>
              <w:top w:w="45" w:type="dxa"/>
              <w:left w:w="45" w:type="dxa"/>
              <w:bottom w:w="45" w:type="dxa"/>
              <w:right w:w="45" w:type="dxa"/>
            </w:tcMar>
            <w:hideMark/>
          </w:tcPr>
          <w:p w14:paraId="1A7A3101" w14:textId="5EF0EF89" w:rsidR="002B4EBE" w:rsidRPr="002B4EBE" w:rsidRDefault="002B4EBE" w:rsidP="002B4EBE">
            <w:pPr>
              <w:rPr>
                <w:b/>
                <w:bCs/>
              </w:rPr>
            </w:pPr>
            <w:r w:rsidRPr="002B4EBE">
              <w:rPr>
                <w:b/>
                <w:bCs/>
              </w:rPr>
              <w:t>/conf/</w:t>
            </w:r>
            <w:proofErr w:type="spellStart"/>
            <w:r w:rsidRPr="002B4EBE">
              <w:rPr>
                <w:b/>
                <w:bCs/>
              </w:rPr>
              <w:t>obs</w:t>
            </w:r>
            <w:proofErr w:type="spellEnd"/>
            <w:r w:rsidRPr="002B4EBE">
              <w:rPr>
                <w:b/>
                <w:bCs/>
              </w:rPr>
              <w:t>-basic/Host</w:t>
            </w:r>
          </w:p>
        </w:tc>
      </w:tr>
      <w:tr w:rsidR="002B4EBE" w:rsidRPr="002B4EBE" w14:paraId="6BFF2598" w14:textId="77777777" w:rsidTr="002B4EBE">
        <w:tc>
          <w:tcPr>
            <w:tcW w:w="0" w:type="auto"/>
            <w:tcMar>
              <w:top w:w="45" w:type="dxa"/>
              <w:left w:w="45" w:type="dxa"/>
              <w:bottom w:w="45" w:type="dxa"/>
              <w:right w:w="45" w:type="dxa"/>
            </w:tcMar>
            <w:hideMark/>
          </w:tcPr>
          <w:p w14:paraId="662877E8" w14:textId="77777777" w:rsidR="002B4EBE" w:rsidRPr="002B4EBE" w:rsidRDefault="002B4EBE" w:rsidP="002B4EBE">
            <w:r w:rsidRPr="002B4EBE">
              <w:t>Requirements</w:t>
            </w:r>
          </w:p>
        </w:tc>
        <w:tc>
          <w:tcPr>
            <w:tcW w:w="0" w:type="auto"/>
            <w:tcMar>
              <w:top w:w="45" w:type="dxa"/>
              <w:left w:w="45" w:type="dxa"/>
              <w:bottom w:w="45" w:type="dxa"/>
              <w:right w:w="45" w:type="dxa"/>
            </w:tcMar>
            <w:hideMark/>
          </w:tcPr>
          <w:p w14:paraId="398CDCCB" w14:textId="77777777" w:rsidR="002B4EBE" w:rsidRPr="002B4EBE" w:rsidRDefault="002B4EBE" w:rsidP="002B4EBE">
            <w:r w:rsidRPr="002B4EBE">
              <w:t>/</w:t>
            </w:r>
            <w:proofErr w:type="spellStart"/>
            <w:r w:rsidRPr="002B4EBE">
              <w:t>req</w:t>
            </w:r>
            <w:proofErr w:type="spellEnd"/>
            <w:r w:rsidRPr="002B4EBE">
              <w:t>/</w:t>
            </w:r>
            <w:proofErr w:type="spellStart"/>
            <w:r w:rsidRPr="002B4EBE">
              <w:t>obs</w:t>
            </w:r>
            <w:proofErr w:type="spellEnd"/>
            <w:r w:rsidRPr="002B4EBE">
              <w:t>-basic/Host</w:t>
            </w:r>
          </w:p>
        </w:tc>
      </w:tr>
      <w:tr w:rsidR="002B4EBE" w:rsidRPr="002B4EBE" w14:paraId="27DC02D5" w14:textId="77777777" w:rsidTr="002B4EBE">
        <w:tc>
          <w:tcPr>
            <w:tcW w:w="0" w:type="auto"/>
            <w:tcMar>
              <w:top w:w="45" w:type="dxa"/>
              <w:left w:w="45" w:type="dxa"/>
              <w:bottom w:w="45" w:type="dxa"/>
              <w:right w:w="45" w:type="dxa"/>
            </w:tcMar>
            <w:hideMark/>
          </w:tcPr>
          <w:p w14:paraId="36522DDB" w14:textId="77777777" w:rsidR="002B4EBE" w:rsidRPr="002B4EBE" w:rsidRDefault="002B4EBE" w:rsidP="002B4EBE">
            <w:r w:rsidRPr="002B4EBE">
              <w:t>Test purpose</w:t>
            </w:r>
          </w:p>
        </w:tc>
        <w:tc>
          <w:tcPr>
            <w:tcW w:w="0" w:type="auto"/>
            <w:tcMar>
              <w:top w:w="45" w:type="dxa"/>
              <w:left w:w="45" w:type="dxa"/>
              <w:bottom w:w="45" w:type="dxa"/>
              <w:right w:w="45" w:type="dxa"/>
            </w:tcMar>
            <w:hideMark/>
          </w:tcPr>
          <w:p w14:paraId="09B60B4B" w14:textId="77777777" w:rsidR="002B4EBE" w:rsidRPr="002B4EBE" w:rsidRDefault="002B4EBE" w:rsidP="002B4EBE">
            <w:r w:rsidRPr="002B4EBE">
              <w:t>Verify that all requirements from the requirements class have been fulfilled.</w:t>
            </w:r>
          </w:p>
        </w:tc>
      </w:tr>
      <w:tr w:rsidR="002B4EBE" w:rsidRPr="002B4EBE" w14:paraId="7B4055EA" w14:textId="77777777" w:rsidTr="002B4EBE">
        <w:tc>
          <w:tcPr>
            <w:tcW w:w="0" w:type="auto"/>
            <w:tcMar>
              <w:top w:w="45" w:type="dxa"/>
              <w:left w:w="45" w:type="dxa"/>
              <w:bottom w:w="45" w:type="dxa"/>
              <w:right w:w="45" w:type="dxa"/>
            </w:tcMar>
            <w:hideMark/>
          </w:tcPr>
          <w:p w14:paraId="3E655CE7" w14:textId="77777777" w:rsidR="002B4EBE" w:rsidRPr="002B4EBE" w:rsidRDefault="002B4EBE" w:rsidP="002B4EBE">
            <w:r w:rsidRPr="002B4EBE">
              <w:t>Test method</w:t>
            </w:r>
          </w:p>
        </w:tc>
        <w:tc>
          <w:tcPr>
            <w:tcW w:w="0" w:type="auto"/>
            <w:tcMar>
              <w:top w:w="45" w:type="dxa"/>
              <w:left w:w="45" w:type="dxa"/>
              <w:bottom w:w="45" w:type="dxa"/>
              <w:right w:w="45" w:type="dxa"/>
            </w:tcMar>
            <w:hideMark/>
          </w:tcPr>
          <w:p w14:paraId="51A9D43F" w14:textId="77777777" w:rsidR="002B4EBE" w:rsidRPr="002B4EBE" w:rsidRDefault="002B4EBE" w:rsidP="002B4EBE">
            <w:r w:rsidRPr="002B4EBE">
              <w:t>Inspect the documentation of the application, schema or profile.</w:t>
            </w:r>
          </w:p>
        </w:tc>
      </w:tr>
      <w:tr w:rsidR="002B4EBE" w:rsidRPr="002B4EBE" w14:paraId="53E1E884" w14:textId="77777777" w:rsidTr="002B4EBE">
        <w:tc>
          <w:tcPr>
            <w:tcW w:w="0" w:type="auto"/>
            <w:tcMar>
              <w:top w:w="45" w:type="dxa"/>
              <w:left w:w="45" w:type="dxa"/>
              <w:bottom w:w="45" w:type="dxa"/>
              <w:right w:w="45" w:type="dxa"/>
            </w:tcMar>
            <w:hideMark/>
          </w:tcPr>
          <w:p w14:paraId="6E2CFAD3" w14:textId="77777777" w:rsidR="002B4EBE" w:rsidRPr="002B4EBE" w:rsidRDefault="002B4EBE" w:rsidP="002B4EBE">
            <w:r w:rsidRPr="002B4EBE">
              <w:t>Test Type</w:t>
            </w:r>
          </w:p>
        </w:tc>
        <w:tc>
          <w:tcPr>
            <w:tcW w:w="0" w:type="auto"/>
            <w:tcMar>
              <w:top w:w="45" w:type="dxa"/>
              <w:left w:w="45" w:type="dxa"/>
              <w:bottom w:w="45" w:type="dxa"/>
              <w:right w:w="45" w:type="dxa"/>
            </w:tcMar>
            <w:hideMark/>
          </w:tcPr>
          <w:p w14:paraId="4E9F6491" w14:textId="77777777" w:rsidR="002B4EBE" w:rsidRPr="002B4EBE" w:rsidRDefault="002B4EBE" w:rsidP="002B4EBE">
            <w:r w:rsidRPr="002B4EBE">
              <w:t>Capability</w:t>
            </w:r>
          </w:p>
        </w:tc>
      </w:tr>
    </w:tbl>
    <w:p w14:paraId="1CA1E1A1" w14:textId="77777777" w:rsidR="002B4EBE" w:rsidRDefault="002B4EBE" w:rsidP="002B4EBE">
      <w:pPr>
        <w:pStyle w:val="a3"/>
        <w:rPr>
          <w:sz w:val="27"/>
          <w:szCs w:val="27"/>
        </w:rPr>
      </w:pPr>
      <w:r>
        <w:t xml:space="preserve">Basic Observations - </w:t>
      </w:r>
      <w:proofErr w:type="spellStart"/>
      <w:r>
        <w:t>ObservableProperty</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B4EBE" w14:paraId="32D03E77" w14:textId="77777777" w:rsidTr="002B4EBE">
        <w:tc>
          <w:tcPr>
            <w:tcW w:w="0" w:type="auto"/>
            <w:tcMar>
              <w:top w:w="45" w:type="dxa"/>
              <w:left w:w="45" w:type="dxa"/>
              <w:bottom w:w="45" w:type="dxa"/>
              <w:right w:w="45" w:type="dxa"/>
            </w:tcMar>
            <w:hideMark/>
          </w:tcPr>
          <w:p w14:paraId="09599085" w14:textId="77777777" w:rsidR="002B4EBE" w:rsidRPr="002B4EBE" w:rsidRDefault="002B4EBE" w:rsidP="002B4EBE">
            <w:pPr>
              <w:rPr>
                <w:b/>
                <w:bCs/>
              </w:rPr>
            </w:pPr>
            <w:r w:rsidRPr="002B4EBE">
              <w:rPr>
                <w:b/>
                <w:bCs/>
              </w:rPr>
              <w:t>Conformance Class</w:t>
            </w:r>
          </w:p>
        </w:tc>
        <w:tc>
          <w:tcPr>
            <w:tcW w:w="0" w:type="auto"/>
            <w:tcMar>
              <w:top w:w="45" w:type="dxa"/>
              <w:left w:w="45" w:type="dxa"/>
              <w:bottom w:w="45" w:type="dxa"/>
              <w:right w:w="45" w:type="dxa"/>
            </w:tcMar>
            <w:hideMark/>
          </w:tcPr>
          <w:p w14:paraId="4C09E62E" w14:textId="5C224E88" w:rsidR="002B4EBE" w:rsidRPr="002B4EBE" w:rsidRDefault="002B4EBE" w:rsidP="002B4EBE">
            <w:pPr>
              <w:rPr>
                <w:b/>
                <w:bCs/>
              </w:rPr>
            </w:pPr>
            <w:r w:rsidRPr="002B4EBE">
              <w:rPr>
                <w:b/>
                <w:bCs/>
              </w:rPr>
              <w:t>/conf/</w:t>
            </w:r>
            <w:proofErr w:type="spellStart"/>
            <w:r w:rsidRPr="002B4EBE">
              <w:rPr>
                <w:b/>
                <w:bCs/>
              </w:rPr>
              <w:t>obs</w:t>
            </w:r>
            <w:proofErr w:type="spellEnd"/>
            <w:r w:rsidRPr="002B4EBE">
              <w:rPr>
                <w:b/>
                <w:bCs/>
              </w:rPr>
              <w:t>-basic/</w:t>
            </w:r>
            <w:proofErr w:type="spellStart"/>
            <w:r w:rsidRPr="002B4EBE">
              <w:rPr>
                <w:b/>
                <w:bCs/>
              </w:rPr>
              <w:t>ObservableProperty</w:t>
            </w:r>
            <w:proofErr w:type="spellEnd"/>
          </w:p>
        </w:tc>
      </w:tr>
      <w:tr w:rsidR="002B4EBE" w:rsidRPr="002B4EBE" w14:paraId="5838FC4F" w14:textId="77777777" w:rsidTr="002B4EBE">
        <w:tc>
          <w:tcPr>
            <w:tcW w:w="0" w:type="auto"/>
            <w:tcMar>
              <w:top w:w="45" w:type="dxa"/>
              <w:left w:w="45" w:type="dxa"/>
              <w:bottom w:w="45" w:type="dxa"/>
              <w:right w:w="45" w:type="dxa"/>
            </w:tcMar>
            <w:hideMark/>
          </w:tcPr>
          <w:p w14:paraId="79F92734" w14:textId="77777777" w:rsidR="002B4EBE" w:rsidRPr="002B4EBE" w:rsidRDefault="002B4EBE" w:rsidP="002B4EBE">
            <w:r w:rsidRPr="002B4EBE">
              <w:t>Requirements</w:t>
            </w:r>
          </w:p>
        </w:tc>
        <w:tc>
          <w:tcPr>
            <w:tcW w:w="0" w:type="auto"/>
            <w:tcMar>
              <w:top w:w="45" w:type="dxa"/>
              <w:left w:w="45" w:type="dxa"/>
              <w:bottom w:w="45" w:type="dxa"/>
              <w:right w:w="45" w:type="dxa"/>
            </w:tcMar>
            <w:hideMark/>
          </w:tcPr>
          <w:p w14:paraId="6661FD22" w14:textId="77777777" w:rsidR="002B4EBE" w:rsidRPr="002B4EBE" w:rsidRDefault="002B4EBE" w:rsidP="002B4EBE">
            <w:r w:rsidRPr="002B4EBE">
              <w:t>/</w:t>
            </w:r>
            <w:proofErr w:type="spellStart"/>
            <w:r w:rsidRPr="002B4EBE">
              <w:t>req</w:t>
            </w:r>
            <w:proofErr w:type="spellEnd"/>
            <w:r w:rsidRPr="002B4EBE">
              <w:t>/</w:t>
            </w:r>
            <w:proofErr w:type="spellStart"/>
            <w:r w:rsidRPr="002B4EBE">
              <w:t>obs</w:t>
            </w:r>
            <w:proofErr w:type="spellEnd"/>
            <w:r w:rsidRPr="002B4EBE">
              <w:t>-basic/</w:t>
            </w:r>
            <w:proofErr w:type="spellStart"/>
            <w:r w:rsidRPr="002B4EBE">
              <w:t>ObservableProperty</w:t>
            </w:r>
            <w:proofErr w:type="spellEnd"/>
          </w:p>
        </w:tc>
      </w:tr>
      <w:tr w:rsidR="002B4EBE" w:rsidRPr="002B4EBE" w14:paraId="21AD452F" w14:textId="77777777" w:rsidTr="002B4EBE">
        <w:tc>
          <w:tcPr>
            <w:tcW w:w="0" w:type="auto"/>
            <w:tcMar>
              <w:top w:w="45" w:type="dxa"/>
              <w:left w:w="45" w:type="dxa"/>
              <w:bottom w:w="45" w:type="dxa"/>
              <w:right w:w="45" w:type="dxa"/>
            </w:tcMar>
            <w:hideMark/>
          </w:tcPr>
          <w:p w14:paraId="1D343F50" w14:textId="77777777" w:rsidR="002B4EBE" w:rsidRPr="002B4EBE" w:rsidRDefault="002B4EBE" w:rsidP="002B4EBE">
            <w:r w:rsidRPr="002B4EBE">
              <w:lastRenderedPageBreak/>
              <w:t>Test purpose</w:t>
            </w:r>
          </w:p>
        </w:tc>
        <w:tc>
          <w:tcPr>
            <w:tcW w:w="0" w:type="auto"/>
            <w:tcMar>
              <w:top w:w="45" w:type="dxa"/>
              <w:left w:w="45" w:type="dxa"/>
              <w:bottom w:w="45" w:type="dxa"/>
              <w:right w:w="45" w:type="dxa"/>
            </w:tcMar>
            <w:hideMark/>
          </w:tcPr>
          <w:p w14:paraId="786DA704" w14:textId="77777777" w:rsidR="002B4EBE" w:rsidRPr="002B4EBE" w:rsidRDefault="002B4EBE" w:rsidP="002B4EBE">
            <w:r w:rsidRPr="002B4EBE">
              <w:t>Verify that all requirements from the requirements class have been fulfilled.</w:t>
            </w:r>
          </w:p>
        </w:tc>
      </w:tr>
      <w:tr w:rsidR="002B4EBE" w:rsidRPr="002B4EBE" w14:paraId="464DD815" w14:textId="77777777" w:rsidTr="002B4EBE">
        <w:tc>
          <w:tcPr>
            <w:tcW w:w="0" w:type="auto"/>
            <w:tcMar>
              <w:top w:w="45" w:type="dxa"/>
              <w:left w:w="45" w:type="dxa"/>
              <w:bottom w:w="45" w:type="dxa"/>
              <w:right w:w="45" w:type="dxa"/>
            </w:tcMar>
            <w:hideMark/>
          </w:tcPr>
          <w:p w14:paraId="0F43D1F3" w14:textId="77777777" w:rsidR="002B4EBE" w:rsidRPr="002B4EBE" w:rsidRDefault="002B4EBE" w:rsidP="002B4EBE">
            <w:r w:rsidRPr="002B4EBE">
              <w:t>Test method</w:t>
            </w:r>
          </w:p>
        </w:tc>
        <w:tc>
          <w:tcPr>
            <w:tcW w:w="0" w:type="auto"/>
            <w:tcMar>
              <w:top w:w="45" w:type="dxa"/>
              <w:left w:w="45" w:type="dxa"/>
              <w:bottom w:w="45" w:type="dxa"/>
              <w:right w:w="45" w:type="dxa"/>
            </w:tcMar>
            <w:hideMark/>
          </w:tcPr>
          <w:p w14:paraId="37DA21C2" w14:textId="77777777" w:rsidR="002B4EBE" w:rsidRPr="002B4EBE" w:rsidRDefault="002B4EBE" w:rsidP="002B4EBE">
            <w:r w:rsidRPr="002B4EBE">
              <w:t>Inspect the documentation of the application, schema or profile.</w:t>
            </w:r>
          </w:p>
        </w:tc>
      </w:tr>
      <w:tr w:rsidR="002B4EBE" w:rsidRPr="002B4EBE" w14:paraId="372D038C" w14:textId="77777777" w:rsidTr="002B4EBE">
        <w:tc>
          <w:tcPr>
            <w:tcW w:w="0" w:type="auto"/>
            <w:tcMar>
              <w:top w:w="45" w:type="dxa"/>
              <w:left w:w="45" w:type="dxa"/>
              <w:bottom w:w="45" w:type="dxa"/>
              <w:right w:w="45" w:type="dxa"/>
            </w:tcMar>
            <w:hideMark/>
          </w:tcPr>
          <w:p w14:paraId="336777D8" w14:textId="77777777" w:rsidR="002B4EBE" w:rsidRPr="002B4EBE" w:rsidRDefault="002B4EBE" w:rsidP="002B4EBE">
            <w:r w:rsidRPr="002B4EBE">
              <w:t>Test Type</w:t>
            </w:r>
          </w:p>
        </w:tc>
        <w:tc>
          <w:tcPr>
            <w:tcW w:w="0" w:type="auto"/>
            <w:tcMar>
              <w:top w:w="45" w:type="dxa"/>
              <w:left w:w="45" w:type="dxa"/>
              <w:bottom w:w="45" w:type="dxa"/>
              <w:right w:w="45" w:type="dxa"/>
            </w:tcMar>
            <w:hideMark/>
          </w:tcPr>
          <w:p w14:paraId="236D679F" w14:textId="77777777" w:rsidR="002B4EBE" w:rsidRPr="002B4EBE" w:rsidRDefault="002B4EBE" w:rsidP="002B4EBE">
            <w:r w:rsidRPr="002B4EBE">
              <w:t>Capability</w:t>
            </w:r>
          </w:p>
        </w:tc>
      </w:tr>
    </w:tbl>
    <w:p w14:paraId="54EDE1F5" w14:textId="77777777" w:rsidR="002B4EBE" w:rsidRDefault="002B4EBE" w:rsidP="002B4EBE">
      <w:pPr>
        <w:pStyle w:val="a3"/>
        <w:rPr>
          <w:sz w:val="27"/>
          <w:szCs w:val="27"/>
        </w:rPr>
      </w:pPr>
      <w:r>
        <w:t>Basic Observations - Observation</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B4EBE" w14:paraId="5ABEF3BC" w14:textId="77777777" w:rsidTr="002B4EBE">
        <w:tc>
          <w:tcPr>
            <w:tcW w:w="0" w:type="auto"/>
            <w:tcMar>
              <w:top w:w="45" w:type="dxa"/>
              <w:left w:w="45" w:type="dxa"/>
              <w:bottom w:w="45" w:type="dxa"/>
              <w:right w:w="45" w:type="dxa"/>
            </w:tcMar>
            <w:hideMark/>
          </w:tcPr>
          <w:p w14:paraId="45025483" w14:textId="77777777" w:rsidR="002B4EBE" w:rsidRPr="002B4EBE" w:rsidRDefault="002B4EBE" w:rsidP="002B4EBE">
            <w:pPr>
              <w:rPr>
                <w:b/>
                <w:bCs/>
              </w:rPr>
            </w:pPr>
            <w:r w:rsidRPr="002B4EBE">
              <w:rPr>
                <w:b/>
                <w:bCs/>
              </w:rPr>
              <w:t>Conformance Class</w:t>
            </w:r>
          </w:p>
        </w:tc>
        <w:tc>
          <w:tcPr>
            <w:tcW w:w="0" w:type="auto"/>
            <w:tcMar>
              <w:top w:w="45" w:type="dxa"/>
              <w:left w:w="45" w:type="dxa"/>
              <w:bottom w:w="45" w:type="dxa"/>
              <w:right w:w="45" w:type="dxa"/>
            </w:tcMar>
            <w:hideMark/>
          </w:tcPr>
          <w:p w14:paraId="0570FDA2" w14:textId="2B2BA999" w:rsidR="002B4EBE" w:rsidRPr="002B4EBE" w:rsidRDefault="002B4EBE" w:rsidP="002B4EBE">
            <w:pPr>
              <w:rPr>
                <w:b/>
                <w:bCs/>
              </w:rPr>
            </w:pPr>
            <w:r w:rsidRPr="002B4EBE">
              <w:rPr>
                <w:b/>
                <w:bCs/>
              </w:rPr>
              <w:t>/conf/</w:t>
            </w:r>
            <w:proofErr w:type="spellStart"/>
            <w:r w:rsidRPr="002B4EBE">
              <w:rPr>
                <w:b/>
                <w:bCs/>
              </w:rPr>
              <w:t>obs</w:t>
            </w:r>
            <w:proofErr w:type="spellEnd"/>
            <w:r w:rsidRPr="002B4EBE">
              <w:rPr>
                <w:b/>
                <w:bCs/>
              </w:rPr>
              <w:t>-basic/Observation</w:t>
            </w:r>
          </w:p>
        </w:tc>
      </w:tr>
      <w:tr w:rsidR="002B4EBE" w:rsidRPr="002B4EBE" w14:paraId="5E05E8A5" w14:textId="77777777" w:rsidTr="002B4EBE">
        <w:tc>
          <w:tcPr>
            <w:tcW w:w="0" w:type="auto"/>
            <w:tcMar>
              <w:top w:w="45" w:type="dxa"/>
              <w:left w:w="45" w:type="dxa"/>
              <w:bottom w:w="45" w:type="dxa"/>
              <w:right w:w="45" w:type="dxa"/>
            </w:tcMar>
            <w:hideMark/>
          </w:tcPr>
          <w:p w14:paraId="6A9962DD" w14:textId="77777777" w:rsidR="002B4EBE" w:rsidRPr="002B4EBE" w:rsidRDefault="002B4EBE" w:rsidP="002B4EBE">
            <w:r w:rsidRPr="002B4EBE">
              <w:t>Requirements</w:t>
            </w:r>
          </w:p>
        </w:tc>
        <w:tc>
          <w:tcPr>
            <w:tcW w:w="0" w:type="auto"/>
            <w:tcMar>
              <w:top w:w="45" w:type="dxa"/>
              <w:left w:w="45" w:type="dxa"/>
              <w:bottom w:w="45" w:type="dxa"/>
              <w:right w:w="45" w:type="dxa"/>
            </w:tcMar>
            <w:hideMark/>
          </w:tcPr>
          <w:p w14:paraId="1972A3E3" w14:textId="77777777" w:rsidR="002B4EBE" w:rsidRPr="002B4EBE" w:rsidRDefault="002B4EBE" w:rsidP="002B4EBE">
            <w:r w:rsidRPr="002B4EBE">
              <w:t>/</w:t>
            </w:r>
            <w:proofErr w:type="spellStart"/>
            <w:r w:rsidRPr="002B4EBE">
              <w:t>req</w:t>
            </w:r>
            <w:proofErr w:type="spellEnd"/>
            <w:r w:rsidRPr="002B4EBE">
              <w:t>/</w:t>
            </w:r>
            <w:proofErr w:type="spellStart"/>
            <w:r w:rsidRPr="002B4EBE">
              <w:t>obs</w:t>
            </w:r>
            <w:proofErr w:type="spellEnd"/>
            <w:r w:rsidRPr="002B4EBE">
              <w:t>-basic/Observation</w:t>
            </w:r>
          </w:p>
        </w:tc>
      </w:tr>
      <w:tr w:rsidR="002B4EBE" w:rsidRPr="002B4EBE" w14:paraId="768FDD46" w14:textId="77777777" w:rsidTr="002B4EBE">
        <w:tc>
          <w:tcPr>
            <w:tcW w:w="0" w:type="auto"/>
            <w:tcMar>
              <w:top w:w="45" w:type="dxa"/>
              <w:left w:w="45" w:type="dxa"/>
              <w:bottom w:w="45" w:type="dxa"/>
              <w:right w:w="45" w:type="dxa"/>
            </w:tcMar>
            <w:hideMark/>
          </w:tcPr>
          <w:p w14:paraId="23BAF017" w14:textId="77777777" w:rsidR="002B4EBE" w:rsidRPr="002B4EBE" w:rsidRDefault="002B4EBE" w:rsidP="002B4EBE">
            <w:r w:rsidRPr="002B4EBE">
              <w:t>Test purpose</w:t>
            </w:r>
          </w:p>
        </w:tc>
        <w:tc>
          <w:tcPr>
            <w:tcW w:w="0" w:type="auto"/>
            <w:tcMar>
              <w:top w:w="45" w:type="dxa"/>
              <w:left w:w="45" w:type="dxa"/>
              <w:bottom w:w="45" w:type="dxa"/>
              <w:right w:w="45" w:type="dxa"/>
            </w:tcMar>
            <w:hideMark/>
          </w:tcPr>
          <w:p w14:paraId="55995648" w14:textId="77777777" w:rsidR="002B4EBE" w:rsidRPr="002B4EBE" w:rsidRDefault="002B4EBE" w:rsidP="002B4EBE">
            <w:r w:rsidRPr="002B4EBE">
              <w:t>Verify that all requirements from the requirements class have been fulfilled.</w:t>
            </w:r>
          </w:p>
        </w:tc>
      </w:tr>
      <w:tr w:rsidR="002B4EBE" w:rsidRPr="002B4EBE" w14:paraId="78F400AD" w14:textId="77777777" w:rsidTr="002B4EBE">
        <w:tc>
          <w:tcPr>
            <w:tcW w:w="0" w:type="auto"/>
            <w:tcMar>
              <w:top w:w="45" w:type="dxa"/>
              <w:left w:w="45" w:type="dxa"/>
              <w:bottom w:w="45" w:type="dxa"/>
              <w:right w:w="45" w:type="dxa"/>
            </w:tcMar>
            <w:hideMark/>
          </w:tcPr>
          <w:p w14:paraId="0828AD76" w14:textId="77777777" w:rsidR="002B4EBE" w:rsidRPr="002B4EBE" w:rsidRDefault="002B4EBE" w:rsidP="002B4EBE">
            <w:r w:rsidRPr="002B4EBE">
              <w:t>Test method</w:t>
            </w:r>
          </w:p>
        </w:tc>
        <w:tc>
          <w:tcPr>
            <w:tcW w:w="0" w:type="auto"/>
            <w:tcMar>
              <w:top w:w="45" w:type="dxa"/>
              <w:left w:w="45" w:type="dxa"/>
              <w:bottom w:w="45" w:type="dxa"/>
              <w:right w:w="45" w:type="dxa"/>
            </w:tcMar>
            <w:hideMark/>
          </w:tcPr>
          <w:p w14:paraId="1B93320E" w14:textId="77777777" w:rsidR="002B4EBE" w:rsidRPr="002B4EBE" w:rsidRDefault="002B4EBE" w:rsidP="002B4EBE">
            <w:r w:rsidRPr="002B4EBE">
              <w:t>Inspect the documentation of the application, schema or profile.</w:t>
            </w:r>
          </w:p>
        </w:tc>
      </w:tr>
      <w:tr w:rsidR="002B4EBE" w:rsidRPr="002B4EBE" w14:paraId="0182B7A9" w14:textId="77777777" w:rsidTr="002B4EBE">
        <w:tc>
          <w:tcPr>
            <w:tcW w:w="0" w:type="auto"/>
            <w:tcMar>
              <w:top w:w="45" w:type="dxa"/>
              <w:left w:w="45" w:type="dxa"/>
              <w:bottom w:w="45" w:type="dxa"/>
              <w:right w:w="45" w:type="dxa"/>
            </w:tcMar>
            <w:hideMark/>
          </w:tcPr>
          <w:p w14:paraId="43CAD287" w14:textId="77777777" w:rsidR="002B4EBE" w:rsidRPr="002B4EBE" w:rsidRDefault="002B4EBE" w:rsidP="002B4EBE">
            <w:r w:rsidRPr="002B4EBE">
              <w:t>Test Type</w:t>
            </w:r>
          </w:p>
        </w:tc>
        <w:tc>
          <w:tcPr>
            <w:tcW w:w="0" w:type="auto"/>
            <w:tcMar>
              <w:top w:w="45" w:type="dxa"/>
              <w:left w:w="45" w:type="dxa"/>
              <w:bottom w:w="45" w:type="dxa"/>
              <w:right w:w="45" w:type="dxa"/>
            </w:tcMar>
            <w:hideMark/>
          </w:tcPr>
          <w:p w14:paraId="56FB4B40" w14:textId="77777777" w:rsidR="002B4EBE" w:rsidRPr="002B4EBE" w:rsidRDefault="002B4EBE" w:rsidP="002B4EBE">
            <w:r w:rsidRPr="002B4EBE">
              <w:t>Capability</w:t>
            </w:r>
          </w:p>
        </w:tc>
      </w:tr>
    </w:tbl>
    <w:p w14:paraId="0ECC86F8" w14:textId="77777777" w:rsidR="002B4EBE" w:rsidRDefault="002B4EBE" w:rsidP="002B4EBE">
      <w:pPr>
        <w:pStyle w:val="a3"/>
        <w:rPr>
          <w:sz w:val="27"/>
          <w:szCs w:val="27"/>
        </w:rPr>
      </w:pPr>
      <w:r>
        <w:t xml:space="preserve">Basic Observations - </w:t>
      </w:r>
      <w:proofErr w:type="spellStart"/>
      <w:r>
        <w:t>ObservationCharacteristics</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47527C" w14:paraId="466D86EE" w14:textId="77777777" w:rsidTr="0047527C">
        <w:tc>
          <w:tcPr>
            <w:tcW w:w="0" w:type="auto"/>
            <w:tcMar>
              <w:top w:w="45" w:type="dxa"/>
              <w:left w:w="45" w:type="dxa"/>
              <w:bottom w:w="45" w:type="dxa"/>
              <w:right w:w="45" w:type="dxa"/>
            </w:tcMar>
            <w:hideMark/>
          </w:tcPr>
          <w:p w14:paraId="576290E4" w14:textId="77777777" w:rsidR="002B4EBE" w:rsidRPr="0047527C" w:rsidRDefault="002B4EBE" w:rsidP="0047527C">
            <w:pPr>
              <w:rPr>
                <w:b/>
                <w:bCs/>
              </w:rPr>
            </w:pPr>
            <w:r w:rsidRPr="0047527C">
              <w:rPr>
                <w:b/>
                <w:bCs/>
              </w:rPr>
              <w:t>Conformance Class</w:t>
            </w:r>
          </w:p>
        </w:tc>
        <w:tc>
          <w:tcPr>
            <w:tcW w:w="0" w:type="auto"/>
            <w:tcMar>
              <w:top w:w="45" w:type="dxa"/>
              <w:left w:w="45" w:type="dxa"/>
              <w:bottom w:w="45" w:type="dxa"/>
              <w:right w:w="45" w:type="dxa"/>
            </w:tcMar>
            <w:hideMark/>
          </w:tcPr>
          <w:p w14:paraId="7B5D5407" w14:textId="45162587" w:rsidR="002B4EBE" w:rsidRPr="0047527C" w:rsidRDefault="002B4EBE" w:rsidP="0047527C">
            <w:pPr>
              <w:rPr>
                <w:b/>
                <w:bCs/>
              </w:rPr>
            </w:pPr>
            <w:r w:rsidRPr="0047527C">
              <w:rPr>
                <w:b/>
                <w:bCs/>
              </w:rPr>
              <w:t>/conf/</w:t>
            </w:r>
            <w:proofErr w:type="spellStart"/>
            <w:r w:rsidRPr="0047527C">
              <w:rPr>
                <w:b/>
                <w:bCs/>
              </w:rPr>
              <w:t>obs</w:t>
            </w:r>
            <w:proofErr w:type="spellEnd"/>
            <w:r w:rsidRPr="0047527C">
              <w:rPr>
                <w:b/>
                <w:bCs/>
              </w:rPr>
              <w:t>-basic/</w:t>
            </w:r>
            <w:proofErr w:type="spellStart"/>
            <w:r w:rsidRPr="0047527C">
              <w:rPr>
                <w:b/>
                <w:bCs/>
              </w:rPr>
              <w:t>ObservationCharacteristics</w:t>
            </w:r>
            <w:proofErr w:type="spellEnd"/>
          </w:p>
        </w:tc>
      </w:tr>
      <w:tr w:rsidR="002B4EBE" w:rsidRPr="0047527C" w14:paraId="60C63CEB" w14:textId="77777777" w:rsidTr="0047527C">
        <w:tc>
          <w:tcPr>
            <w:tcW w:w="0" w:type="auto"/>
            <w:tcMar>
              <w:top w:w="45" w:type="dxa"/>
              <w:left w:w="45" w:type="dxa"/>
              <w:bottom w:w="45" w:type="dxa"/>
              <w:right w:w="45" w:type="dxa"/>
            </w:tcMar>
            <w:hideMark/>
          </w:tcPr>
          <w:p w14:paraId="72DE31FF" w14:textId="77777777" w:rsidR="002B4EBE" w:rsidRPr="0047527C" w:rsidRDefault="002B4EBE" w:rsidP="0047527C">
            <w:r w:rsidRPr="0047527C">
              <w:t>Requirements</w:t>
            </w:r>
          </w:p>
        </w:tc>
        <w:tc>
          <w:tcPr>
            <w:tcW w:w="0" w:type="auto"/>
            <w:tcMar>
              <w:top w:w="45" w:type="dxa"/>
              <w:left w:w="45" w:type="dxa"/>
              <w:bottom w:w="45" w:type="dxa"/>
              <w:right w:w="45" w:type="dxa"/>
            </w:tcMar>
            <w:hideMark/>
          </w:tcPr>
          <w:p w14:paraId="51310629" w14:textId="77777777" w:rsidR="002B4EBE" w:rsidRPr="0047527C" w:rsidRDefault="002B4EBE" w:rsidP="0047527C">
            <w:r w:rsidRPr="0047527C">
              <w:t>/</w:t>
            </w:r>
            <w:proofErr w:type="spellStart"/>
            <w:r w:rsidRPr="0047527C">
              <w:t>req</w:t>
            </w:r>
            <w:proofErr w:type="spellEnd"/>
            <w:r w:rsidRPr="0047527C">
              <w:t>/</w:t>
            </w:r>
            <w:proofErr w:type="spellStart"/>
            <w:r w:rsidRPr="0047527C">
              <w:t>obs</w:t>
            </w:r>
            <w:proofErr w:type="spellEnd"/>
            <w:r w:rsidRPr="0047527C">
              <w:t>-basic/</w:t>
            </w:r>
            <w:proofErr w:type="spellStart"/>
            <w:r w:rsidRPr="0047527C">
              <w:t>ObservationCharacteristics</w:t>
            </w:r>
            <w:proofErr w:type="spellEnd"/>
          </w:p>
        </w:tc>
      </w:tr>
      <w:tr w:rsidR="002B4EBE" w:rsidRPr="0047527C" w14:paraId="0456A713" w14:textId="77777777" w:rsidTr="0047527C">
        <w:tc>
          <w:tcPr>
            <w:tcW w:w="0" w:type="auto"/>
            <w:tcMar>
              <w:top w:w="45" w:type="dxa"/>
              <w:left w:w="45" w:type="dxa"/>
              <w:bottom w:w="45" w:type="dxa"/>
              <w:right w:w="45" w:type="dxa"/>
            </w:tcMar>
            <w:hideMark/>
          </w:tcPr>
          <w:p w14:paraId="301BDE09" w14:textId="77777777" w:rsidR="002B4EBE" w:rsidRPr="0047527C" w:rsidRDefault="002B4EBE" w:rsidP="0047527C">
            <w:r w:rsidRPr="0047527C">
              <w:t>Test purpose</w:t>
            </w:r>
          </w:p>
        </w:tc>
        <w:tc>
          <w:tcPr>
            <w:tcW w:w="0" w:type="auto"/>
            <w:tcMar>
              <w:top w:w="45" w:type="dxa"/>
              <w:left w:w="45" w:type="dxa"/>
              <w:bottom w:w="45" w:type="dxa"/>
              <w:right w:w="45" w:type="dxa"/>
            </w:tcMar>
            <w:hideMark/>
          </w:tcPr>
          <w:p w14:paraId="3821D0DE" w14:textId="77777777" w:rsidR="002B4EBE" w:rsidRPr="0047527C" w:rsidRDefault="002B4EBE" w:rsidP="0047527C">
            <w:r w:rsidRPr="0047527C">
              <w:t>Verify that all requirements from the requirements class have been fulfilled.</w:t>
            </w:r>
          </w:p>
        </w:tc>
      </w:tr>
      <w:tr w:rsidR="002B4EBE" w:rsidRPr="0047527C" w14:paraId="0AB447F9" w14:textId="77777777" w:rsidTr="0047527C">
        <w:tc>
          <w:tcPr>
            <w:tcW w:w="0" w:type="auto"/>
            <w:tcMar>
              <w:top w:w="45" w:type="dxa"/>
              <w:left w:w="45" w:type="dxa"/>
              <w:bottom w:w="45" w:type="dxa"/>
              <w:right w:w="45" w:type="dxa"/>
            </w:tcMar>
            <w:hideMark/>
          </w:tcPr>
          <w:p w14:paraId="0B542FE4" w14:textId="77777777" w:rsidR="002B4EBE" w:rsidRPr="0047527C" w:rsidRDefault="002B4EBE" w:rsidP="0047527C">
            <w:r w:rsidRPr="0047527C">
              <w:t>Test method</w:t>
            </w:r>
          </w:p>
        </w:tc>
        <w:tc>
          <w:tcPr>
            <w:tcW w:w="0" w:type="auto"/>
            <w:tcMar>
              <w:top w:w="45" w:type="dxa"/>
              <w:left w:w="45" w:type="dxa"/>
              <w:bottom w:w="45" w:type="dxa"/>
              <w:right w:w="45" w:type="dxa"/>
            </w:tcMar>
            <w:hideMark/>
          </w:tcPr>
          <w:p w14:paraId="37BDE2D8" w14:textId="77777777" w:rsidR="002B4EBE" w:rsidRPr="0047527C" w:rsidRDefault="002B4EBE" w:rsidP="0047527C">
            <w:r w:rsidRPr="0047527C">
              <w:t>Inspect the documentation of the application, schema or profile.</w:t>
            </w:r>
          </w:p>
        </w:tc>
      </w:tr>
      <w:tr w:rsidR="002B4EBE" w:rsidRPr="0047527C" w14:paraId="2FFA532A" w14:textId="77777777" w:rsidTr="0047527C">
        <w:tc>
          <w:tcPr>
            <w:tcW w:w="0" w:type="auto"/>
            <w:tcMar>
              <w:top w:w="45" w:type="dxa"/>
              <w:left w:w="45" w:type="dxa"/>
              <w:bottom w:w="45" w:type="dxa"/>
              <w:right w:w="45" w:type="dxa"/>
            </w:tcMar>
            <w:hideMark/>
          </w:tcPr>
          <w:p w14:paraId="4139C438" w14:textId="77777777" w:rsidR="002B4EBE" w:rsidRPr="0047527C" w:rsidRDefault="002B4EBE" w:rsidP="0047527C">
            <w:r w:rsidRPr="0047527C">
              <w:t>Test Type</w:t>
            </w:r>
          </w:p>
        </w:tc>
        <w:tc>
          <w:tcPr>
            <w:tcW w:w="0" w:type="auto"/>
            <w:tcMar>
              <w:top w:w="45" w:type="dxa"/>
              <w:left w:w="45" w:type="dxa"/>
              <w:bottom w:w="45" w:type="dxa"/>
              <w:right w:w="45" w:type="dxa"/>
            </w:tcMar>
            <w:hideMark/>
          </w:tcPr>
          <w:p w14:paraId="60296AFD" w14:textId="77777777" w:rsidR="002B4EBE" w:rsidRPr="0047527C" w:rsidRDefault="002B4EBE" w:rsidP="0047527C">
            <w:r w:rsidRPr="0047527C">
              <w:t>Capability</w:t>
            </w:r>
          </w:p>
        </w:tc>
      </w:tr>
    </w:tbl>
    <w:p w14:paraId="31553146" w14:textId="77777777" w:rsidR="002B4EBE" w:rsidRDefault="002B4EBE" w:rsidP="0047527C">
      <w:pPr>
        <w:pStyle w:val="a3"/>
        <w:rPr>
          <w:sz w:val="27"/>
          <w:szCs w:val="27"/>
        </w:rPr>
      </w:pPr>
      <w:r>
        <w:t xml:space="preserve">Basic Observations - </w:t>
      </w:r>
      <w:proofErr w:type="spellStart"/>
      <w:r>
        <w:t>ObservationCollection</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47527C" w14:paraId="382E1780" w14:textId="77777777" w:rsidTr="0047527C">
        <w:tc>
          <w:tcPr>
            <w:tcW w:w="0" w:type="auto"/>
            <w:tcMar>
              <w:top w:w="45" w:type="dxa"/>
              <w:left w:w="45" w:type="dxa"/>
              <w:bottom w:w="45" w:type="dxa"/>
              <w:right w:w="45" w:type="dxa"/>
            </w:tcMar>
            <w:hideMark/>
          </w:tcPr>
          <w:p w14:paraId="2C501B0E" w14:textId="77777777" w:rsidR="002B4EBE" w:rsidRPr="0047527C" w:rsidRDefault="002B4EBE" w:rsidP="0047527C">
            <w:pPr>
              <w:rPr>
                <w:b/>
                <w:bCs/>
              </w:rPr>
            </w:pPr>
            <w:r w:rsidRPr="0047527C">
              <w:rPr>
                <w:b/>
                <w:bCs/>
              </w:rPr>
              <w:t>Conformance Class</w:t>
            </w:r>
          </w:p>
        </w:tc>
        <w:tc>
          <w:tcPr>
            <w:tcW w:w="0" w:type="auto"/>
            <w:tcMar>
              <w:top w:w="45" w:type="dxa"/>
              <w:left w:w="45" w:type="dxa"/>
              <w:bottom w:w="45" w:type="dxa"/>
              <w:right w:w="45" w:type="dxa"/>
            </w:tcMar>
            <w:hideMark/>
          </w:tcPr>
          <w:p w14:paraId="182AACA6" w14:textId="13D69470" w:rsidR="002B4EBE" w:rsidRPr="0047527C" w:rsidRDefault="002B4EBE" w:rsidP="0047527C">
            <w:pPr>
              <w:rPr>
                <w:b/>
                <w:bCs/>
              </w:rPr>
            </w:pPr>
            <w:r w:rsidRPr="0047527C">
              <w:rPr>
                <w:b/>
                <w:bCs/>
              </w:rPr>
              <w:t>/conf/</w:t>
            </w:r>
            <w:proofErr w:type="spellStart"/>
            <w:r w:rsidRPr="0047527C">
              <w:rPr>
                <w:b/>
                <w:bCs/>
              </w:rPr>
              <w:t>obs</w:t>
            </w:r>
            <w:proofErr w:type="spellEnd"/>
            <w:r w:rsidRPr="0047527C">
              <w:rPr>
                <w:b/>
                <w:bCs/>
              </w:rPr>
              <w:t>-basic/</w:t>
            </w:r>
            <w:proofErr w:type="spellStart"/>
            <w:r w:rsidRPr="0047527C">
              <w:rPr>
                <w:b/>
                <w:bCs/>
              </w:rPr>
              <w:t>ObservationCollection</w:t>
            </w:r>
            <w:proofErr w:type="spellEnd"/>
          </w:p>
        </w:tc>
      </w:tr>
      <w:tr w:rsidR="002B4EBE" w:rsidRPr="0047527C" w14:paraId="20F40F65" w14:textId="77777777" w:rsidTr="0047527C">
        <w:tc>
          <w:tcPr>
            <w:tcW w:w="0" w:type="auto"/>
            <w:tcMar>
              <w:top w:w="45" w:type="dxa"/>
              <w:left w:w="45" w:type="dxa"/>
              <w:bottom w:w="45" w:type="dxa"/>
              <w:right w:w="45" w:type="dxa"/>
            </w:tcMar>
            <w:hideMark/>
          </w:tcPr>
          <w:p w14:paraId="5B485002" w14:textId="77777777" w:rsidR="002B4EBE" w:rsidRPr="0047527C" w:rsidRDefault="002B4EBE" w:rsidP="0047527C">
            <w:r w:rsidRPr="0047527C">
              <w:t>Requirements</w:t>
            </w:r>
          </w:p>
        </w:tc>
        <w:tc>
          <w:tcPr>
            <w:tcW w:w="0" w:type="auto"/>
            <w:tcMar>
              <w:top w:w="45" w:type="dxa"/>
              <w:left w:w="45" w:type="dxa"/>
              <w:bottom w:w="45" w:type="dxa"/>
              <w:right w:w="45" w:type="dxa"/>
            </w:tcMar>
            <w:hideMark/>
          </w:tcPr>
          <w:p w14:paraId="003233A6" w14:textId="77777777" w:rsidR="002B4EBE" w:rsidRPr="0047527C" w:rsidRDefault="002B4EBE" w:rsidP="0047527C">
            <w:r w:rsidRPr="0047527C">
              <w:t>/</w:t>
            </w:r>
            <w:proofErr w:type="spellStart"/>
            <w:r w:rsidRPr="0047527C">
              <w:t>req</w:t>
            </w:r>
            <w:proofErr w:type="spellEnd"/>
            <w:r w:rsidRPr="0047527C">
              <w:t>/</w:t>
            </w:r>
            <w:proofErr w:type="spellStart"/>
            <w:r w:rsidRPr="0047527C">
              <w:t>obs</w:t>
            </w:r>
            <w:proofErr w:type="spellEnd"/>
            <w:r w:rsidRPr="0047527C">
              <w:t>-basic/</w:t>
            </w:r>
            <w:proofErr w:type="spellStart"/>
            <w:r w:rsidRPr="0047527C">
              <w:t>ObservationCollection</w:t>
            </w:r>
            <w:proofErr w:type="spellEnd"/>
          </w:p>
        </w:tc>
      </w:tr>
      <w:tr w:rsidR="002B4EBE" w:rsidRPr="0047527C" w14:paraId="2F8E49DB" w14:textId="77777777" w:rsidTr="0047527C">
        <w:tc>
          <w:tcPr>
            <w:tcW w:w="0" w:type="auto"/>
            <w:tcMar>
              <w:top w:w="45" w:type="dxa"/>
              <w:left w:w="45" w:type="dxa"/>
              <w:bottom w:w="45" w:type="dxa"/>
              <w:right w:w="45" w:type="dxa"/>
            </w:tcMar>
            <w:hideMark/>
          </w:tcPr>
          <w:p w14:paraId="4DFF4FFD" w14:textId="77777777" w:rsidR="002B4EBE" w:rsidRPr="0047527C" w:rsidRDefault="002B4EBE" w:rsidP="0047527C">
            <w:r w:rsidRPr="0047527C">
              <w:t>Test purpose</w:t>
            </w:r>
          </w:p>
        </w:tc>
        <w:tc>
          <w:tcPr>
            <w:tcW w:w="0" w:type="auto"/>
            <w:tcMar>
              <w:top w:w="45" w:type="dxa"/>
              <w:left w:w="45" w:type="dxa"/>
              <w:bottom w:w="45" w:type="dxa"/>
              <w:right w:w="45" w:type="dxa"/>
            </w:tcMar>
            <w:hideMark/>
          </w:tcPr>
          <w:p w14:paraId="56AC6AE9" w14:textId="77777777" w:rsidR="002B4EBE" w:rsidRPr="0047527C" w:rsidRDefault="002B4EBE" w:rsidP="0047527C">
            <w:r w:rsidRPr="0047527C">
              <w:t>Verify that all requirements from the requirements class have been fulfilled.</w:t>
            </w:r>
          </w:p>
        </w:tc>
      </w:tr>
      <w:tr w:rsidR="002B4EBE" w:rsidRPr="0047527C" w14:paraId="67A39525" w14:textId="77777777" w:rsidTr="0047527C">
        <w:tc>
          <w:tcPr>
            <w:tcW w:w="0" w:type="auto"/>
            <w:tcMar>
              <w:top w:w="45" w:type="dxa"/>
              <w:left w:w="45" w:type="dxa"/>
              <w:bottom w:w="45" w:type="dxa"/>
              <w:right w:w="45" w:type="dxa"/>
            </w:tcMar>
            <w:hideMark/>
          </w:tcPr>
          <w:p w14:paraId="00B42EE7" w14:textId="77777777" w:rsidR="002B4EBE" w:rsidRPr="0047527C" w:rsidRDefault="002B4EBE" w:rsidP="0047527C">
            <w:r w:rsidRPr="0047527C">
              <w:t>Test method</w:t>
            </w:r>
          </w:p>
        </w:tc>
        <w:tc>
          <w:tcPr>
            <w:tcW w:w="0" w:type="auto"/>
            <w:tcMar>
              <w:top w:w="45" w:type="dxa"/>
              <w:left w:w="45" w:type="dxa"/>
              <w:bottom w:w="45" w:type="dxa"/>
              <w:right w:w="45" w:type="dxa"/>
            </w:tcMar>
            <w:hideMark/>
          </w:tcPr>
          <w:p w14:paraId="1B780D51" w14:textId="77777777" w:rsidR="002B4EBE" w:rsidRPr="0047527C" w:rsidRDefault="002B4EBE" w:rsidP="0047527C">
            <w:r w:rsidRPr="0047527C">
              <w:t>Inspect the documentation of the application, schema or profile.</w:t>
            </w:r>
          </w:p>
        </w:tc>
      </w:tr>
      <w:tr w:rsidR="002B4EBE" w:rsidRPr="0047527C" w14:paraId="1A457F97" w14:textId="77777777" w:rsidTr="0047527C">
        <w:tc>
          <w:tcPr>
            <w:tcW w:w="0" w:type="auto"/>
            <w:tcMar>
              <w:top w:w="45" w:type="dxa"/>
              <w:left w:w="45" w:type="dxa"/>
              <w:bottom w:w="45" w:type="dxa"/>
              <w:right w:w="45" w:type="dxa"/>
            </w:tcMar>
            <w:hideMark/>
          </w:tcPr>
          <w:p w14:paraId="099DA50B" w14:textId="77777777" w:rsidR="002B4EBE" w:rsidRPr="0047527C" w:rsidRDefault="002B4EBE" w:rsidP="0047527C">
            <w:r w:rsidRPr="0047527C">
              <w:t>Test Type</w:t>
            </w:r>
          </w:p>
        </w:tc>
        <w:tc>
          <w:tcPr>
            <w:tcW w:w="0" w:type="auto"/>
            <w:tcMar>
              <w:top w:w="45" w:type="dxa"/>
              <w:left w:w="45" w:type="dxa"/>
              <w:bottom w:w="45" w:type="dxa"/>
              <w:right w:w="45" w:type="dxa"/>
            </w:tcMar>
            <w:hideMark/>
          </w:tcPr>
          <w:p w14:paraId="7FD144B3" w14:textId="77777777" w:rsidR="002B4EBE" w:rsidRPr="0047527C" w:rsidRDefault="002B4EBE" w:rsidP="0047527C">
            <w:r w:rsidRPr="0047527C">
              <w:t>Capability</w:t>
            </w:r>
          </w:p>
        </w:tc>
      </w:tr>
    </w:tbl>
    <w:p w14:paraId="773C815E" w14:textId="77777777" w:rsidR="002B4EBE" w:rsidRPr="0047527C" w:rsidRDefault="002B4EBE" w:rsidP="0047527C">
      <w:pPr>
        <w:pStyle w:val="a3"/>
      </w:pPr>
      <w:r w:rsidRPr="0047527C">
        <w:t>Basic Observations - Observer</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47527C" w14:paraId="7896F36E" w14:textId="77777777" w:rsidTr="0047527C">
        <w:tc>
          <w:tcPr>
            <w:tcW w:w="0" w:type="auto"/>
            <w:tcMar>
              <w:top w:w="45" w:type="dxa"/>
              <w:left w:w="45" w:type="dxa"/>
              <w:bottom w:w="45" w:type="dxa"/>
              <w:right w:w="45" w:type="dxa"/>
            </w:tcMar>
            <w:hideMark/>
          </w:tcPr>
          <w:p w14:paraId="673BF838" w14:textId="77777777" w:rsidR="002B4EBE" w:rsidRPr="0047527C" w:rsidRDefault="002B4EBE" w:rsidP="0047527C">
            <w:pPr>
              <w:rPr>
                <w:b/>
                <w:bCs/>
              </w:rPr>
            </w:pPr>
            <w:r w:rsidRPr="0047527C">
              <w:rPr>
                <w:b/>
                <w:bCs/>
              </w:rPr>
              <w:t>Conformance Class</w:t>
            </w:r>
          </w:p>
        </w:tc>
        <w:tc>
          <w:tcPr>
            <w:tcW w:w="0" w:type="auto"/>
            <w:tcMar>
              <w:top w:w="45" w:type="dxa"/>
              <w:left w:w="45" w:type="dxa"/>
              <w:bottom w:w="45" w:type="dxa"/>
              <w:right w:w="45" w:type="dxa"/>
            </w:tcMar>
            <w:hideMark/>
          </w:tcPr>
          <w:p w14:paraId="02AE6CF7" w14:textId="2A09476F" w:rsidR="002B4EBE" w:rsidRPr="0047527C" w:rsidRDefault="002B4EBE" w:rsidP="0047527C">
            <w:pPr>
              <w:rPr>
                <w:b/>
                <w:bCs/>
              </w:rPr>
            </w:pPr>
            <w:r w:rsidRPr="0047527C">
              <w:rPr>
                <w:b/>
                <w:bCs/>
              </w:rPr>
              <w:t>/conf/</w:t>
            </w:r>
            <w:proofErr w:type="spellStart"/>
            <w:r w:rsidRPr="0047527C">
              <w:rPr>
                <w:b/>
                <w:bCs/>
              </w:rPr>
              <w:t>obs</w:t>
            </w:r>
            <w:proofErr w:type="spellEnd"/>
            <w:r w:rsidRPr="0047527C">
              <w:rPr>
                <w:b/>
                <w:bCs/>
              </w:rPr>
              <w:t>-basic/Observer</w:t>
            </w:r>
          </w:p>
        </w:tc>
      </w:tr>
      <w:tr w:rsidR="002B4EBE" w:rsidRPr="0047527C" w14:paraId="1D27CC8B" w14:textId="77777777" w:rsidTr="0047527C">
        <w:tc>
          <w:tcPr>
            <w:tcW w:w="0" w:type="auto"/>
            <w:tcMar>
              <w:top w:w="45" w:type="dxa"/>
              <w:left w:w="45" w:type="dxa"/>
              <w:bottom w:w="45" w:type="dxa"/>
              <w:right w:w="45" w:type="dxa"/>
            </w:tcMar>
            <w:hideMark/>
          </w:tcPr>
          <w:p w14:paraId="5205A98A" w14:textId="77777777" w:rsidR="002B4EBE" w:rsidRPr="0047527C" w:rsidRDefault="002B4EBE" w:rsidP="0047527C">
            <w:r w:rsidRPr="0047527C">
              <w:lastRenderedPageBreak/>
              <w:t>Requirements</w:t>
            </w:r>
          </w:p>
        </w:tc>
        <w:tc>
          <w:tcPr>
            <w:tcW w:w="0" w:type="auto"/>
            <w:tcMar>
              <w:top w:w="45" w:type="dxa"/>
              <w:left w:w="45" w:type="dxa"/>
              <w:bottom w:w="45" w:type="dxa"/>
              <w:right w:w="45" w:type="dxa"/>
            </w:tcMar>
            <w:hideMark/>
          </w:tcPr>
          <w:p w14:paraId="3E45F72A" w14:textId="77777777" w:rsidR="002B4EBE" w:rsidRPr="0047527C" w:rsidRDefault="002B4EBE" w:rsidP="0047527C">
            <w:r w:rsidRPr="0047527C">
              <w:t>/</w:t>
            </w:r>
            <w:proofErr w:type="spellStart"/>
            <w:r w:rsidRPr="0047527C">
              <w:t>req</w:t>
            </w:r>
            <w:proofErr w:type="spellEnd"/>
            <w:r w:rsidRPr="0047527C">
              <w:t>/</w:t>
            </w:r>
            <w:proofErr w:type="spellStart"/>
            <w:r w:rsidRPr="0047527C">
              <w:t>obs</w:t>
            </w:r>
            <w:proofErr w:type="spellEnd"/>
            <w:r w:rsidRPr="0047527C">
              <w:t>-basic/Observer</w:t>
            </w:r>
          </w:p>
        </w:tc>
      </w:tr>
      <w:tr w:rsidR="002B4EBE" w:rsidRPr="0047527C" w14:paraId="12D55F2B" w14:textId="77777777" w:rsidTr="0047527C">
        <w:tc>
          <w:tcPr>
            <w:tcW w:w="0" w:type="auto"/>
            <w:tcMar>
              <w:top w:w="45" w:type="dxa"/>
              <w:left w:w="45" w:type="dxa"/>
              <w:bottom w:w="45" w:type="dxa"/>
              <w:right w:w="45" w:type="dxa"/>
            </w:tcMar>
            <w:hideMark/>
          </w:tcPr>
          <w:p w14:paraId="1ADEB283" w14:textId="77777777" w:rsidR="002B4EBE" w:rsidRPr="0047527C" w:rsidRDefault="002B4EBE" w:rsidP="0047527C">
            <w:r w:rsidRPr="0047527C">
              <w:t>Test purpose</w:t>
            </w:r>
          </w:p>
        </w:tc>
        <w:tc>
          <w:tcPr>
            <w:tcW w:w="0" w:type="auto"/>
            <w:tcMar>
              <w:top w:w="45" w:type="dxa"/>
              <w:left w:w="45" w:type="dxa"/>
              <w:bottom w:w="45" w:type="dxa"/>
              <w:right w:w="45" w:type="dxa"/>
            </w:tcMar>
            <w:hideMark/>
          </w:tcPr>
          <w:p w14:paraId="6C73000A" w14:textId="77777777" w:rsidR="002B4EBE" w:rsidRPr="0047527C" w:rsidRDefault="002B4EBE" w:rsidP="0047527C">
            <w:r w:rsidRPr="0047527C">
              <w:t>Verify that all requirements from the requirements class have been fulfilled.</w:t>
            </w:r>
          </w:p>
        </w:tc>
      </w:tr>
      <w:tr w:rsidR="002B4EBE" w:rsidRPr="0047527C" w14:paraId="35E7BC44" w14:textId="77777777" w:rsidTr="0047527C">
        <w:tc>
          <w:tcPr>
            <w:tcW w:w="0" w:type="auto"/>
            <w:tcMar>
              <w:top w:w="45" w:type="dxa"/>
              <w:left w:w="45" w:type="dxa"/>
              <w:bottom w:w="45" w:type="dxa"/>
              <w:right w:w="45" w:type="dxa"/>
            </w:tcMar>
            <w:hideMark/>
          </w:tcPr>
          <w:p w14:paraId="1EB0BEE1" w14:textId="77777777" w:rsidR="002B4EBE" w:rsidRPr="0047527C" w:rsidRDefault="002B4EBE" w:rsidP="0047527C">
            <w:r w:rsidRPr="0047527C">
              <w:t>Test method</w:t>
            </w:r>
          </w:p>
        </w:tc>
        <w:tc>
          <w:tcPr>
            <w:tcW w:w="0" w:type="auto"/>
            <w:tcMar>
              <w:top w:w="45" w:type="dxa"/>
              <w:left w:w="45" w:type="dxa"/>
              <w:bottom w:w="45" w:type="dxa"/>
              <w:right w:w="45" w:type="dxa"/>
            </w:tcMar>
            <w:hideMark/>
          </w:tcPr>
          <w:p w14:paraId="7D97716F" w14:textId="77777777" w:rsidR="002B4EBE" w:rsidRPr="0047527C" w:rsidRDefault="002B4EBE" w:rsidP="0047527C">
            <w:r w:rsidRPr="0047527C">
              <w:t>Inspect the documentation of the application, schema or profile.</w:t>
            </w:r>
          </w:p>
        </w:tc>
      </w:tr>
      <w:tr w:rsidR="002B4EBE" w:rsidRPr="0047527C" w14:paraId="040DCD9A" w14:textId="77777777" w:rsidTr="0047527C">
        <w:tc>
          <w:tcPr>
            <w:tcW w:w="0" w:type="auto"/>
            <w:tcMar>
              <w:top w:w="45" w:type="dxa"/>
              <w:left w:w="45" w:type="dxa"/>
              <w:bottom w:w="45" w:type="dxa"/>
              <w:right w:w="45" w:type="dxa"/>
            </w:tcMar>
            <w:hideMark/>
          </w:tcPr>
          <w:p w14:paraId="162E49CF" w14:textId="77777777" w:rsidR="002B4EBE" w:rsidRPr="0047527C" w:rsidRDefault="002B4EBE" w:rsidP="0047527C">
            <w:r w:rsidRPr="0047527C">
              <w:t>Test Type</w:t>
            </w:r>
          </w:p>
        </w:tc>
        <w:tc>
          <w:tcPr>
            <w:tcW w:w="0" w:type="auto"/>
            <w:tcMar>
              <w:top w:w="45" w:type="dxa"/>
              <w:left w:w="45" w:type="dxa"/>
              <w:bottom w:w="45" w:type="dxa"/>
              <w:right w:w="45" w:type="dxa"/>
            </w:tcMar>
            <w:hideMark/>
          </w:tcPr>
          <w:p w14:paraId="08D23A28" w14:textId="77777777" w:rsidR="002B4EBE" w:rsidRPr="0047527C" w:rsidRDefault="002B4EBE" w:rsidP="0047527C">
            <w:r w:rsidRPr="0047527C">
              <w:t>Capability</w:t>
            </w:r>
          </w:p>
        </w:tc>
      </w:tr>
    </w:tbl>
    <w:p w14:paraId="209541D9" w14:textId="77777777" w:rsidR="002B4EBE" w:rsidRPr="0047527C" w:rsidRDefault="002B4EBE" w:rsidP="0047527C">
      <w:pPr>
        <w:pStyle w:val="a3"/>
      </w:pPr>
      <w:r w:rsidRPr="0047527C">
        <w:t xml:space="preserve">Basic Observations - </w:t>
      </w:r>
      <w:proofErr w:type="spellStart"/>
      <w:r w:rsidRPr="0047527C">
        <w:t>ObservingCapability</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874"/>
        <w:gridCol w:w="7201"/>
      </w:tblGrid>
      <w:tr w:rsidR="002B4EBE" w:rsidRPr="0047527C" w14:paraId="7B19D18F" w14:textId="77777777" w:rsidTr="0047527C">
        <w:tc>
          <w:tcPr>
            <w:tcW w:w="0" w:type="auto"/>
            <w:tcMar>
              <w:top w:w="45" w:type="dxa"/>
              <w:left w:w="45" w:type="dxa"/>
              <w:bottom w:w="45" w:type="dxa"/>
              <w:right w:w="45" w:type="dxa"/>
            </w:tcMar>
            <w:hideMark/>
          </w:tcPr>
          <w:p w14:paraId="190BDE74" w14:textId="77777777" w:rsidR="002B4EBE" w:rsidRPr="0047527C" w:rsidRDefault="002B4EBE" w:rsidP="0047527C">
            <w:r w:rsidRPr="0047527C">
              <w:t>Conformance Class</w:t>
            </w:r>
          </w:p>
        </w:tc>
        <w:tc>
          <w:tcPr>
            <w:tcW w:w="0" w:type="auto"/>
            <w:tcMar>
              <w:top w:w="45" w:type="dxa"/>
              <w:left w:w="45" w:type="dxa"/>
              <w:bottom w:w="45" w:type="dxa"/>
              <w:right w:w="45" w:type="dxa"/>
            </w:tcMar>
            <w:hideMark/>
          </w:tcPr>
          <w:p w14:paraId="7761B997" w14:textId="37B9A732" w:rsidR="002B4EBE" w:rsidRPr="0047527C" w:rsidRDefault="002B4EBE" w:rsidP="0047527C">
            <w:r w:rsidRPr="0047527C">
              <w:t>/conf/</w:t>
            </w:r>
            <w:proofErr w:type="spellStart"/>
            <w:r w:rsidRPr="0047527C">
              <w:t>obs</w:t>
            </w:r>
            <w:proofErr w:type="spellEnd"/>
            <w:r w:rsidRPr="0047527C">
              <w:t>-basic/</w:t>
            </w:r>
            <w:proofErr w:type="spellStart"/>
            <w:r w:rsidRPr="0047527C">
              <w:t>ObservingCapability</w:t>
            </w:r>
            <w:proofErr w:type="spellEnd"/>
          </w:p>
        </w:tc>
      </w:tr>
      <w:tr w:rsidR="002B4EBE" w:rsidRPr="0047527C" w14:paraId="37AD9F7D" w14:textId="77777777" w:rsidTr="0047527C">
        <w:tc>
          <w:tcPr>
            <w:tcW w:w="0" w:type="auto"/>
            <w:tcMar>
              <w:top w:w="45" w:type="dxa"/>
              <w:left w:w="45" w:type="dxa"/>
              <w:bottom w:w="45" w:type="dxa"/>
              <w:right w:w="45" w:type="dxa"/>
            </w:tcMar>
            <w:hideMark/>
          </w:tcPr>
          <w:p w14:paraId="288956F5" w14:textId="77777777" w:rsidR="002B4EBE" w:rsidRPr="0047527C" w:rsidRDefault="002B4EBE" w:rsidP="0047527C">
            <w:r w:rsidRPr="0047527C">
              <w:t>Requirements</w:t>
            </w:r>
          </w:p>
        </w:tc>
        <w:tc>
          <w:tcPr>
            <w:tcW w:w="0" w:type="auto"/>
            <w:tcMar>
              <w:top w:w="45" w:type="dxa"/>
              <w:left w:w="45" w:type="dxa"/>
              <w:bottom w:w="45" w:type="dxa"/>
              <w:right w:w="45" w:type="dxa"/>
            </w:tcMar>
            <w:hideMark/>
          </w:tcPr>
          <w:p w14:paraId="37D9C028" w14:textId="77777777" w:rsidR="002B4EBE" w:rsidRPr="0047527C" w:rsidRDefault="002B4EBE" w:rsidP="0047527C">
            <w:r w:rsidRPr="0047527C">
              <w:t>/</w:t>
            </w:r>
            <w:proofErr w:type="spellStart"/>
            <w:r w:rsidRPr="0047527C">
              <w:t>req</w:t>
            </w:r>
            <w:proofErr w:type="spellEnd"/>
            <w:r w:rsidRPr="0047527C">
              <w:t>/</w:t>
            </w:r>
            <w:proofErr w:type="spellStart"/>
            <w:r w:rsidRPr="0047527C">
              <w:t>obs</w:t>
            </w:r>
            <w:proofErr w:type="spellEnd"/>
            <w:r w:rsidRPr="0047527C">
              <w:t>-basic/</w:t>
            </w:r>
            <w:proofErr w:type="spellStart"/>
            <w:r w:rsidRPr="0047527C">
              <w:t>ObservingCapability</w:t>
            </w:r>
            <w:proofErr w:type="spellEnd"/>
          </w:p>
        </w:tc>
      </w:tr>
      <w:tr w:rsidR="002B4EBE" w:rsidRPr="0047527C" w14:paraId="4F3A30B8" w14:textId="77777777" w:rsidTr="0047527C">
        <w:tc>
          <w:tcPr>
            <w:tcW w:w="0" w:type="auto"/>
            <w:tcMar>
              <w:top w:w="45" w:type="dxa"/>
              <w:left w:w="45" w:type="dxa"/>
              <w:bottom w:w="45" w:type="dxa"/>
              <w:right w:w="45" w:type="dxa"/>
            </w:tcMar>
            <w:hideMark/>
          </w:tcPr>
          <w:p w14:paraId="1ACC59E6" w14:textId="77777777" w:rsidR="002B4EBE" w:rsidRPr="0047527C" w:rsidRDefault="002B4EBE" w:rsidP="0047527C">
            <w:r w:rsidRPr="0047527C">
              <w:t>Test purpose</w:t>
            </w:r>
          </w:p>
        </w:tc>
        <w:tc>
          <w:tcPr>
            <w:tcW w:w="0" w:type="auto"/>
            <w:tcMar>
              <w:top w:w="45" w:type="dxa"/>
              <w:left w:w="45" w:type="dxa"/>
              <w:bottom w:w="45" w:type="dxa"/>
              <w:right w:w="45" w:type="dxa"/>
            </w:tcMar>
            <w:hideMark/>
          </w:tcPr>
          <w:p w14:paraId="2CA19E14" w14:textId="77777777" w:rsidR="002B4EBE" w:rsidRPr="0047527C" w:rsidRDefault="002B4EBE" w:rsidP="0047527C">
            <w:r w:rsidRPr="0047527C">
              <w:t>Verify that all requirements from the requirements class have been fulfilled.</w:t>
            </w:r>
          </w:p>
        </w:tc>
      </w:tr>
      <w:tr w:rsidR="002B4EBE" w:rsidRPr="0047527C" w14:paraId="31A26833" w14:textId="77777777" w:rsidTr="0047527C">
        <w:tc>
          <w:tcPr>
            <w:tcW w:w="0" w:type="auto"/>
            <w:tcMar>
              <w:top w:w="45" w:type="dxa"/>
              <w:left w:w="45" w:type="dxa"/>
              <w:bottom w:w="45" w:type="dxa"/>
              <w:right w:w="45" w:type="dxa"/>
            </w:tcMar>
            <w:hideMark/>
          </w:tcPr>
          <w:p w14:paraId="066BD951" w14:textId="77777777" w:rsidR="002B4EBE" w:rsidRPr="0047527C" w:rsidRDefault="002B4EBE" w:rsidP="0047527C">
            <w:r w:rsidRPr="0047527C">
              <w:t>Test method</w:t>
            </w:r>
          </w:p>
        </w:tc>
        <w:tc>
          <w:tcPr>
            <w:tcW w:w="0" w:type="auto"/>
            <w:tcMar>
              <w:top w:w="45" w:type="dxa"/>
              <w:left w:w="45" w:type="dxa"/>
              <w:bottom w:w="45" w:type="dxa"/>
              <w:right w:w="45" w:type="dxa"/>
            </w:tcMar>
            <w:hideMark/>
          </w:tcPr>
          <w:p w14:paraId="727C9D10" w14:textId="77777777" w:rsidR="002B4EBE" w:rsidRPr="0047527C" w:rsidRDefault="002B4EBE" w:rsidP="0047527C">
            <w:r w:rsidRPr="0047527C">
              <w:t>Inspect the documentation of the application, schema or profile.</w:t>
            </w:r>
          </w:p>
        </w:tc>
      </w:tr>
      <w:tr w:rsidR="002B4EBE" w:rsidRPr="0047527C" w14:paraId="3940043A" w14:textId="77777777" w:rsidTr="0047527C">
        <w:tc>
          <w:tcPr>
            <w:tcW w:w="0" w:type="auto"/>
            <w:tcMar>
              <w:top w:w="45" w:type="dxa"/>
              <w:left w:w="45" w:type="dxa"/>
              <w:bottom w:w="45" w:type="dxa"/>
              <w:right w:w="45" w:type="dxa"/>
            </w:tcMar>
            <w:hideMark/>
          </w:tcPr>
          <w:p w14:paraId="3E8429E5" w14:textId="77777777" w:rsidR="002B4EBE" w:rsidRPr="0047527C" w:rsidRDefault="002B4EBE" w:rsidP="0047527C">
            <w:r w:rsidRPr="0047527C">
              <w:t>Test Type</w:t>
            </w:r>
          </w:p>
        </w:tc>
        <w:tc>
          <w:tcPr>
            <w:tcW w:w="0" w:type="auto"/>
            <w:tcMar>
              <w:top w:w="45" w:type="dxa"/>
              <w:left w:w="45" w:type="dxa"/>
              <w:bottom w:w="45" w:type="dxa"/>
              <w:right w:w="45" w:type="dxa"/>
            </w:tcMar>
            <w:hideMark/>
          </w:tcPr>
          <w:p w14:paraId="6F4806F6" w14:textId="77777777" w:rsidR="002B4EBE" w:rsidRPr="0047527C" w:rsidRDefault="002B4EBE" w:rsidP="0047527C">
            <w:r w:rsidRPr="0047527C">
              <w:t>Capability</w:t>
            </w:r>
          </w:p>
        </w:tc>
      </w:tr>
    </w:tbl>
    <w:p w14:paraId="67EEFE75" w14:textId="77777777" w:rsidR="002B4EBE" w:rsidRDefault="002B4EBE" w:rsidP="0047527C">
      <w:pPr>
        <w:pStyle w:val="a3"/>
        <w:rPr>
          <w:sz w:val="27"/>
          <w:szCs w:val="27"/>
        </w:rPr>
      </w:pPr>
      <w:r>
        <w:t xml:space="preserve">Basic Observations - </w:t>
      </w:r>
      <w:proofErr w:type="spellStart"/>
      <w:r>
        <w:t>ObservingProcedure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47527C" w14:paraId="073F5CF0" w14:textId="77777777" w:rsidTr="0047527C">
        <w:tc>
          <w:tcPr>
            <w:tcW w:w="0" w:type="auto"/>
            <w:tcMar>
              <w:top w:w="45" w:type="dxa"/>
              <w:left w:w="45" w:type="dxa"/>
              <w:bottom w:w="45" w:type="dxa"/>
              <w:right w:w="45" w:type="dxa"/>
            </w:tcMar>
            <w:hideMark/>
          </w:tcPr>
          <w:p w14:paraId="56A4C317" w14:textId="77777777" w:rsidR="002B4EBE" w:rsidRPr="0047527C" w:rsidRDefault="002B4EBE" w:rsidP="0047527C">
            <w:pPr>
              <w:rPr>
                <w:b/>
                <w:bCs/>
              </w:rPr>
            </w:pPr>
            <w:r w:rsidRPr="0047527C">
              <w:rPr>
                <w:b/>
                <w:bCs/>
              </w:rPr>
              <w:t>Conformance Class</w:t>
            </w:r>
          </w:p>
        </w:tc>
        <w:tc>
          <w:tcPr>
            <w:tcW w:w="0" w:type="auto"/>
            <w:tcMar>
              <w:top w:w="45" w:type="dxa"/>
              <w:left w:w="45" w:type="dxa"/>
              <w:bottom w:w="45" w:type="dxa"/>
              <w:right w:w="45" w:type="dxa"/>
            </w:tcMar>
            <w:hideMark/>
          </w:tcPr>
          <w:p w14:paraId="09DD3B7A" w14:textId="685009F8" w:rsidR="002B4EBE" w:rsidRPr="0047527C" w:rsidRDefault="002B4EBE" w:rsidP="0047527C">
            <w:pPr>
              <w:rPr>
                <w:b/>
                <w:bCs/>
              </w:rPr>
            </w:pPr>
            <w:r w:rsidRPr="0047527C">
              <w:rPr>
                <w:b/>
                <w:bCs/>
              </w:rPr>
              <w:t>/conf/</w:t>
            </w:r>
            <w:proofErr w:type="spellStart"/>
            <w:r w:rsidRPr="0047527C">
              <w:rPr>
                <w:b/>
                <w:bCs/>
              </w:rPr>
              <w:t>obs</w:t>
            </w:r>
            <w:proofErr w:type="spellEnd"/>
            <w:r w:rsidRPr="0047527C">
              <w:rPr>
                <w:b/>
                <w:bCs/>
              </w:rPr>
              <w:t>-basic/</w:t>
            </w:r>
            <w:proofErr w:type="spellStart"/>
            <w:r w:rsidRPr="0047527C">
              <w:rPr>
                <w:b/>
                <w:bCs/>
              </w:rPr>
              <w:t>ObservingProcedure</w:t>
            </w:r>
            <w:proofErr w:type="spellEnd"/>
          </w:p>
        </w:tc>
      </w:tr>
      <w:tr w:rsidR="002B4EBE" w:rsidRPr="0047527C" w14:paraId="39D7BC13" w14:textId="77777777" w:rsidTr="0047527C">
        <w:tc>
          <w:tcPr>
            <w:tcW w:w="0" w:type="auto"/>
            <w:tcMar>
              <w:top w:w="45" w:type="dxa"/>
              <w:left w:w="45" w:type="dxa"/>
              <w:bottom w:w="45" w:type="dxa"/>
              <w:right w:w="45" w:type="dxa"/>
            </w:tcMar>
            <w:hideMark/>
          </w:tcPr>
          <w:p w14:paraId="24DD1DB5" w14:textId="77777777" w:rsidR="002B4EBE" w:rsidRPr="0047527C" w:rsidRDefault="002B4EBE" w:rsidP="0047527C">
            <w:r w:rsidRPr="0047527C">
              <w:t>Requirements</w:t>
            </w:r>
          </w:p>
        </w:tc>
        <w:tc>
          <w:tcPr>
            <w:tcW w:w="0" w:type="auto"/>
            <w:tcMar>
              <w:top w:w="45" w:type="dxa"/>
              <w:left w:w="45" w:type="dxa"/>
              <w:bottom w:w="45" w:type="dxa"/>
              <w:right w:w="45" w:type="dxa"/>
            </w:tcMar>
            <w:hideMark/>
          </w:tcPr>
          <w:p w14:paraId="51C97D46" w14:textId="77777777" w:rsidR="002B4EBE" w:rsidRPr="0047527C" w:rsidRDefault="002B4EBE" w:rsidP="0047527C">
            <w:r w:rsidRPr="0047527C">
              <w:t>/</w:t>
            </w:r>
            <w:proofErr w:type="spellStart"/>
            <w:r w:rsidRPr="0047527C">
              <w:t>req</w:t>
            </w:r>
            <w:proofErr w:type="spellEnd"/>
            <w:r w:rsidRPr="0047527C">
              <w:t>/</w:t>
            </w:r>
            <w:proofErr w:type="spellStart"/>
            <w:r w:rsidRPr="0047527C">
              <w:t>obs</w:t>
            </w:r>
            <w:proofErr w:type="spellEnd"/>
            <w:r w:rsidRPr="0047527C">
              <w:t>-basic/</w:t>
            </w:r>
            <w:proofErr w:type="spellStart"/>
            <w:r w:rsidRPr="0047527C">
              <w:t>ObservingProcedure</w:t>
            </w:r>
            <w:proofErr w:type="spellEnd"/>
          </w:p>
        </w:tc>
      </w:tr>
      <w:tr w:rsidR="002B4EBE" w:rsidRPr="0047527C" w14:paraId="01C75999" w14:textId="77777777" w:rsidTr="0047527C">
        <w:tc>
          <w:tcPr>
            <w:tcW w:w="0" w:type="auto"/>
            <w:tcMar>
              <w:top w:w="45" w:type="dxa"/>
              <w:left w:w="45" w:type="dxa"/>
              <w:bottom w:w="45" w:type="dxa"/>
              <w:right w:w="45" w:type="dxa"/>
            </w:tcMar>
            <w:hideMark/>
          </w:tcPr>
          <w:p w14:paraId="2456EFFC" w14:textId="77777777" w:rsidR="002B4EBE" w:rsidRPr="0047527C" w:rsidRDefault="002B4EBE" w:rsidP="0047527C">
            <w:r w:rsidRPr="0047527C">
              <w:t>Test purpose</w:t>
            </w:r>
          </w:p>
        </w:tc>
        <w:tc>
          <w:tcPr>
            <w:tcW w:w="0" w:type="auto"/>
            <w:tcMar>
              <w:top w:w="45" w:type="dxa"/>
              <w:left w:w="45" w:type="dxa"/>
              <w:bottom w:w="45" w:type="dxa"/>
              <w:right w:w="45" w:type="dxa"/>
            </w:tcMar>
            <w:hideMark/>
          </w:tcPr>
          <w:p w14:paraId="36414A2C" w14:textId="77777777" w:rsidR="002B4EBE" w:rsidRPr="0047527C" w:rsidRDefault="002B4EBE" w:rsidP="0047527C">
            <w:r w:rsidRPr="0047527C">
              <w:t>Verify that all requirements from the requirements class have been fulfilled.</w:t>
            </w:r>
          </w:p>
        </w:tc>
      </w:tr>
      <w:tr w:rsidR="002B4EBE" w:rsidRPr="0047527C" w14:paraId="116BED57" w14:textId="77777777" w:rsidTr="0047527C">
        <w:tc>
          <w:tcPr>
            <w:tcW w:w="0" w:type="auto"/>
            <w:tcMar>
              <w:top w:w="45" w:type="dxa"/>
              <w:left w:w="45" w:type="dxa"/>
              <w:bottom w:w="45" w:type="dxa"/>
              <w:right w:w="45" w:type="dxa"/>
            </w:tcMar>
            <w:hideMark/>
          </w:tcPr>
          <w:p w14:paraId="57C4ED5D" w14:textId="77777777" w:rsidR="002B4EBE" w:rsidRPr="0047527C" w:rsidRDefault="002B4EBE" w:rsidP="0047527C">
            <w:r w:rsidRPr="0047527C">
              <w:t>Test method</w:t>
            </w:r>
          </w:p>
        </w:tc>
        <w:tc>
          <w:tcPr>
            <w:tcW w:w="0" w:type="auto"/>
            <w:tcMar>
              <w:top w:w="45" w:type="dxa"/>
              <w:left w:w="45" w:type="dxa"/>
              <w:bottom w:w="45" w:type="dxa"/>
              <w:right w:w="45" w:type="dxa"/>
            </w:tcMar>
            <w:hideMark/>
          </w:tcPr>
          <w:p w14:paraId="38D2FE20" w14:textId="77777777" w:rsidR="002B4EBE" w:rsidRPr="0047527C" w:rsidRDefault="002B4EBE" w:rsidP="0047527C">
            <w:r w:rsidRPr="0047527C">
              <w:t>Inspect the documentation of the application, schema or profile.</w:t>
            </w:r>
          </w:p>
        </w:tc>
      </w:tr>
      <w:tr w:rsidR="002B4EBE" w:rsidRPr="0047527C" w14:paraId="76C6A224" w14:textId="77777777" w:rsidTr="0047527C">
        <w:tc>
          <w:tcPr>
            <w:tcW w:w="0" w:type="auto"/>
            <w:tcMar>
              <w:top w:w="45" w:type="dxa"/>
              <w:left w:w="45" w:type="dxa"/>
              <w:bottom w:w="45" w:type="dxa"/>
              <w:right w:w="45" w:type="dxa"/>
            </w:tcMar>
            <w:hideMark/>
          </w:tcPr>
          <w:p w14:paraId="747CE2AB" w14:textId="77777777" w:rsidR="002B4EBE" w:rsidRPr="0047527C" w:rsidRDefault="002B4EBE" w:rsidP="0047527C">
            <w:r w:rsidRPr="0047527C">
              <w:t>Test Type</w:t>
            </w:r>
          </w:p>
        </w:tc>
        <w:tc>
          <w:tcPr>
            <w:tcW w:w="0" w:type="auto"/>
            <w:tcMar>
              <w:top w:w="45" w:type="dxa"/>
              <w:left w:w="45" w:type="dxa"/>
              <w:bottom w:w="45" w:type="dxa"/>
              <w:right w:w="45" w:type="dxa"/>
            </w:tcMar>
            <w:hideMark/>
          </w:tcPr>
          <w:p w14:paraId="76109F92" w14:textId="77777777" w:rsidR="002B4EBE" w:rsidRPr="0047527C" w:rsidRDefault="002B4EBE" w:rsidP="0047527C">
            <w:r w:rsidRPr="0047527C">
              <w:t>Capability</w:t>
            </w:r>
          </w:p>
        </w:tc>
      </w:tr>
    </w:tbl>
    <w:p w14:paraId="3F0BC1BB" w14:textId="77777777" w:rsidR="00E26089" w:rsidRPr="00F264E8" w:rsidRDefault="00E26089" w:rsidP="00E26089">
      <w:pPr>
        <w:pStyle w:val="a2"/>
      </w:pPr>
      <w:bookmarkStart w:id="430" w:name="_Toc72768929"/>
      <w:r w:rsidRPr="00F264E8">
        <w:t>Abstract tests for Conceptual Sample schema package</w:t>
      </w:r>
      <w:bookmarkEnd w:id="430"/>
    </w:p>
    <w:p w14:paraId="4113E9AB" w14:textId="77777777" w:rsidR="00E26089" w:rsidRDefault="00E26089" w:rsidP="00E26089">
      <w:pPr>
        <w:pStyle w:val="a3"/>
      </w:pPr>
      <w:r>
        <w:t>Conceptual Sample schema package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0F39F7C4" w14:textId="77777777" w:rsidTr="000F4699">
        <w:tc>
          <w:tcPr>
            <w:tcW w:w="0" w:type="auto"/>
            <w:tcMar>
              <w:top w:w="45" w:type="dxa"/>
              <w:left w:w="45" w:type="dxa"/>
              <w:bottom w:w="45" w:type="dxa"/>
              <w:right w:w="45" w:type="dxa"/>
            </w:tcMar>
            <w:hideMark/>
          </w:tcPr>
          <w:p w14:paraId="33F80A95"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4DBAB837" w14:textId="77777777" w:rsidR="00E26089" w:rsidRPr="00F264E8" w:rsidRDefault="00E26089" w:rsidP="000F4699">
            <w:pPr>
              <w:rPr>
                <w:b/>
                <w:bCs/>
              </w:rPr>
            </w:pPr>
            <w:r w:rsidRPr="00F264E8">
              <w:rPr>
                <w:b/>
                <w:bCs/>
              </w:rPr>
              <w:t>/conf/</w:t>
            </w:r>
            <w:proofErr w:type="spellStart"/>
            <w:r w:rsidRPr="00F264E8">
              <w:rPr>
                <w:b/>
                <w:bCs/>
              </w:rPr>
              <w:t>sam-cpt</w:t>
            </w:r>
            <w:proofErr w:type="spellEnd"/>
          </w:p>
        </w:tc>
      </w:tr>
      <w:tr w:rsidR="00E26089" w:rsidRPr="00F264E8" w14:paraId="455A3032" w14:textId="77777777" w:rsidTr="000F4699">
        <w:tc>
          <w:tcPr>
            <w:tcW w:w="0" w:type="auto"/>
            <w:tcMar>
              <w:top w:w="45" w:type="dxa"/>
              <w:left w:w="45" w:type="dxa"/>
              <w:bottom w:w="45" w:type="dxa"/>
              <w:right w:w="45" w:type="dxa"/>
            </w:tcMar>
            <w:hideMark/>
          </w:tcPr>
          <w:p w14:paraId="3DE2CF41"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4135BB2B" w14:textId="77777777" w:rsidR="00E26089" w:rsidRPr="00F264E8" w:rsidRDefault="00E26089" w:rsidP="000F4699">
            <w:r w:rsidRPr="00F264E8">
              <w:t>/</w:t>
            </w:r>
            <w:proofErr w:type="spellStart"/>
            <w:r w:rsidRPr="00F264E8">
              <w:t>req</w:t>
            </w:r>
            <w:proofErr w:type="spellEnd"/>
            <w:r w:rsidRPr="00F264E8">
              <w:t>/</w:t>
            </w:r>
            <w:proofErr w:type="spellStart"/>
            <w:r w:rsidRPr="00F264E8">
              <w:t>sam-cpt</w:t>
            </w:r>
            <w:proofErr w:type="spellEnd"/>
          </w:p>
        </w:tc>
      </w:tr>
      <w:tr w:rsidR="00E26089" w:rsidRPr="00F264E8" w14:paraId="2207A421" w14:textId="77777777" w:rsidTr="000F4699">
        <w:tc>
          <w:tcPr>
            <w:tcW w:w="0" w:type="auto"/>
            <w:tcMar>
              <w:top w:w="45" w:type="dxa"/>
              <w:left w:w="45" w:type="dxa"/>
              <w:bottom w:w="45" w:type="dxa"/>
              <w:right w:w="45" w:type="dxa"/>
            </w:tcMar>
            <w:hideMark/>
          </w:tcPr>
          <w:p w14:paraId="2FF7C442"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4F30E680" w14:textId="77777777" w:rsidR="00E26089" w:rsidRPr="00F264E8" w:rsidRDefault="00E26089" w:rsidP="000F4699">
            <w:r w:rsidRPr="00F264E8">
              <w:t>Verify that all requirements from the requirements class have been fulfilled.</w:t>
            </w:r>
          </w:p>
        </w:tc>
      </w:tr>
      <w:tr w:rsidR="00E26089" w:rsidRPr="00F264E8" w14:paraId="4A55C89C" w14:textId="77777777" w:rsidTr="000F4699">
        <w:tc>
          <w:tcPr>
            <w:tcW w:w="0" w:type="auto"/>
            <w:tcMar>
              <w:top w:w="45" w:type="dxa"/>
              <w:left w:w="45" w:type="dxa"/>
              <w:bottom w:w="45" w:type="dxa"/>
              <w:right w:w="45" w:type="dxa"/>
            </w:tcMar>
            <w:hideMark/>
          </w:tcPr>
          <w:p w14:paraId="1A30417C"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484CEE10" w14:textId="77777777" w:rsidR="00E26089" w:rsidRPr="00F264E8" w:rsidRDefault="00E26089" w:rsidP="000F4699">
            <w:r w:rsidRPr="00F264E8">
              <w:t>Inspect the documentation of the application, schema or profile.</w:t>
            </w:r>
          </w:p>
        </w:tc>
      </w:tr>
      <w:tr w:rsidR="00E26089" w:rsidRPr="00F264E8" w14:paraId="0ED4832A" w14:textId="77777777" w:rsidTr="000F4699">
        <w:tc>
          <w:tcPr>
            <w:tcW w:w="0" w:type="auto"/>
            <w:tcMar>
              <w:top w:w="45" w:type="dxa"/>
              <w:left w:w="45" w:type="dxa"/>
              <w:bottom w:w="45" w:type="dxa"/>
              <w:right w:w="45" w:type="dxa"/>
            </w:tcMar>
            <w:hideMark/>
          </w:tcPr>
          <w:p w14:paraId="57FDD89F"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406C1E55" w14:textId="77777777" w:rsidR="00E26089" w:rsidRPr="00F264E8" w:rsidRDefault="00E26089" w:rsidP="000F4699">
            <w:r w:rsidRPr="00F264E8">
              <w:t>Capability</w:t>
            </w:r>
          </w:p>
        </w:tc>
      </w:tr>
    </w:tbl>
    <w:p w14:paraId="09B8A566" w14:textId="77777777" w:rsidR="00E26089" w:rsidRDefault="00E26089" w:rsidP="00E26089">
      <w:pPr>
        <w:pStyle w:val="a3"/>
        <w:rPr>
          <w:sz w:val="27"/>
          <w:szCs w:val="27"/>
        </w:rPr>
      </w:pPr>
      <w:r>
        <w:lastRenderedPageBreak/>
        <w:t xml:space="preserve">Conceptual Sample - </w:t>
      </w:r>
      <w:proofErr w:type="spellStart"/>
      <w:r>
        <w:t>PreparationProcedure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270482A7" w14:textId="77777777" w:rsidTr="000F4699">
        <w:tc>
          <w:tcPr>
            <w:tcW w:w="0" w:type="auto"/>
            <w:tcMar>
              <w:top w:w="45" w:type="dxa"/>
              <w:left w:w="45" w:type="dxa"/>
              <w:bottom w:w="45" w:type="dxa"/>
              <w:right w:w="45" w:type="dxa"/>
            </w:tcMar>
            <w:hideMark/>
          </w:tcPr>
          <w:p w14:paraId="0BADE3F1"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290E5CA2" w14:textId="77777777" w:rsidR="00E26089" w:rsidRPr="00F264E8" w:rsidRDefault="00E26089" w:rsidP="000F4699">
            <w:pPr>
              <w:rPr>
                <w:b/>
                <w:bCs/>
              </w:rPr>
            </w:pPr>
            <w:r w:rsidRPr="00F264E8">
              <w:rPr>
                <w:b/>
                <w:bCs/>
              </w:rPr>
              <w:t>/conf/</w:t>
            </w:r>
            <w:proofErr w:type="spellStart"/>
            <w:r w:rsidRPr="00F264E8">
              <w:rPr>
                <w:b/>
                <w:bCs/>
              </w:rPr>
              <w:t>sam-cpt</w:t>
            </w:r>
            <w:proofErr w:type="spellEnd"/>
            <w:r w:rsidRPr="00F264E8">
              <w:rPr>
                <w:b/>
                <w:bCs/>
              </w:rPr>
              <w:t>/</w:t>
            </w:r>
            <w:proofErr w:type="spellStart"/>
            <w:r w:rsidRPr="00F264E8">
              <w:rPr>
                <w:b/>
                <w:bCs/>
              </w:rPr>
              <w:t>PreparationProcedure</w:t>
            </w:r>
            <w:proofErr w:type="spellEnd"/>
          </w:p>
        </w:tc>
      </w:tr>
      <w:tr w:rsidR="00E26089" w:rsidRPr="00F264E8" w14:paraId="2F1F47F6" w14:textId="77777777" w:rsidTr="000F4699">
        <w:tc>
          <w:tcPr>
            <w:tcW w:w="0" w:type="auto"/>
            <w:tcMar>
              <w:top w:w="45" w:type="dxa"/>
              <w:left w:w="45" w:type="dxa"/>
              <w:bottom w:w="45" w:type="dxa"/>
              <w:right w:w="45" w:type="dxa"/>
            </w:tcMar>
            <w:hideMark/>
          </w:tcPr>
          <w:p w14:paraId="7315054D"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08794380" w14:textId="77777777" w:rsidR="00E26089" w:rsidRPr="00F264E8" w:rsidRDefault="00E26089" w:rsidP="000F4699">
            <w:r w:rsidRPr="00F264E8">
              <w:t>/</w:t>
            </w:r>
            <w:proofErr w:type="spellStart"/>
            <w:r w:rsidRPr="00F264E8">
              <w:t>req</w:t>
            </w:r>
            <w:proofErr w:type="spellEnd"/>
            <w:r w:rsidRPr="00F264E8">
              <w:t>/</w:t>
            </w:r>
            <w:proofErr w:type="spellStart"/>
            <w:r w:rsidRPr="00F264E8">
              <w:t>sam-cpt</w:t>
            </w:r>
            <w:proofErr w:type="spellEnd"/>
            <w:r w:rsidRPr="00F264E8">
              <w:t>/</w:t>
            </w:r>
            <w:proofErr w:type="spellStart"/>
            <w:r w:rsidRPr="00F264E8">
              <w:t>PreparationProcedure</w:t>
            </w:r>
            <w:proofErr w:type="spellEnd"/>
          </w:p>
        </w:tc>
      </w:tr>
      <w:tr w:rsidR="00E26089" w:rsidRPr="00F264E8" w14:paraId="67F95109" w14:textId="77777777" w:rsidTr="000F4699">
        <w:tc>
          <w:tcPr>
            <w:tcW w:w="0" w:type="auto"/>
            <w:tcMar>
              <w:top w:w="45" w:type="dxa"/>
              <w:left w:w="45" w:type="dxa"/>
              <w:bottom w:w="45" w:type="dxa"/>
              <w:right w:w="45" w:type="dxa"/>
            </w:tcMar>
            <w:hideMark/>
          </w:tcPr>
          <w:p w14:paraId="5E1886A0"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6DF1954B" w14:textId="77777777" w:rsidR="00E26089" w:rsidRPr="00F264E8" w:rsidRDefault="00E26089" w:rsidP="000F4699">
            <w:r w:rsidRPr="00F264E8">
              <w:t>Verify that all requirements from the requirements class have been fulfilled.</w:t>
            </w:r>
          </w:p>
        </w:tc>
      </w:tr>
      <w:tr w:rsidR="00E26089" w:rsidRPr="00F264E8" w14:paraId="1E42D78E" w14:textId="77777777" w:rsidTr="000F4699">
        <w:tc>
          <w:tcPr>
            <w:tcW w:w="0" w:type="auto"/>
            <w:tcMar>
              <w:top w:w="45" w:type="dxa"/>
              <w:left w:w="45" w:type="dxa"/>
              <w:bottom w:w="45" w:type="dxa"/>
              <w:right w:w="45" w:type="dxa"/>
            </w:tcMar>
            <w:hideMark/>
          </w:tcPr>
          <w:p w14:paraId="62A6AA99"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2EEB91BD" w14:textId="77777777" w:rsidR="00E26089" w:rsidRPr="00F264E8" w:rsidRDefault="00E26089" w:rsidP="000F4699">
            <w:r w:rsidRPr="00F264E8">
              <w:t>Inspect the documentation of the application, schema or profile.</w:t>
            </w:r>
          </w:p>
        </w:tc>
      </w:tr>
      <w:tr w:rsidR="00E26089" w:rsidRPr="00F264E8" w14:paraId="162755D5" w14:textId="77777777" w:rsidTr="000F4699">
        <w:tc>
          <w:tcPr>
            <w:tcW w:w="0" w:type="auto"/>
            <w:tcMar>
              <w:top w:w="45" w:type="dxa"/>
              <w:left w:w="45" w:type="dxa"/>
              <w:bottom w:w="45" w:type="dxa"/>
              <w:right w:w="45" w:type="dxa"/>
            </w:tcMar>
            <w:hideMark/>
          </w:tcPr>
          <w:p w14:paraId="0554188A"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063E1138" w14:textId="77777777" w:rsidR="00E26089" w:rsidRPr="00F264E8" w:rsidRDefault="00E26089" w:rsidP="000F4699">
            <w:r w:rsidRPr="00F264E8">
              <w:t>Capability</w:t>
            </w:r>
          </w:p>
        </w:tc>
      </w:tr>
    </w:tbl>
    <w:p w14:paraId="7E14809A" w14:textId="77777777" w:rsidR="00E26089" w:rsidRDefault="00E26089" w:rsidP="00E26089">
      <w:pPr>
        <w:pStyle w:val="a3"/>
        <w:rPr>
          <w:sz w:val="27"/>
          <w:szCs w:val="27"/>
        </w:rPr>
      </w:pPr>
      <w:r>
        <w:t xml:space="preserve">Conceptual Sample - </w:t>
      </w:r>
      <w:proofErr w:type="spellStart"/>
      <w:r>
        <w:t>PreparationStep</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16F2F4FC" w14:textId="77777777" w:rsidTr="000F4699">
        <w:tc>
          <w:tcPr>
            <w:tcW w:w="0" w:type="auto"/>
            <w:tcMar>
              <w:top w:w="45" w:type="dxa"/>
              <w:left w:w="45" w:type="dxa"/>
              <w:bottom w:w="45" w:type="dxa"/>
              <w:right w:w="45" w:type="dxa"/>
            </w:tcMar>
            <w:hideMark/>
          </w:tcPr>
          <w:p w14:paraId="739684EF"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7076C1BA" w14:textId="77777777" w:rsidR="00E26089" w:rsidRPr="00F264E8" w:rsidRDefault="00E26089" w:rsidP="000F4699">
            <w:pPr>
              <w:rPr>
                <w:b/>
                <w:bCs/>
              </w:rPr>
            </w:pPr>
            <w:r w:rsidRPr="00F264E8">
              <w:rPr>
                <w:b/>
                <w:bCs/>
              </w:rPr>
              <w:t>/conf/</w:t>
            </w:r>
            <w:proofErr w:type="spellStart"/>
            <w:r w:rsidRPr="00F264E8">
              <w:rPr>
                <w:b/>
                <w:bCs/>
              </w:rPr>
              <w:t>sam-cpt</w:t>
            </w:r>
            <w:proofErr w:type="spellEnd"/>
            <w:r w:rsidRPr="00F264E8">
              <w:rPr>
                <w:b/>
                <w:bCs/>
              </w:rPr>
              <w:t>/</w:t>
            </w:r>
            <w:proofErr w:type="spellStart"/>
            <w:r w:rsidRPr="00F264E8">
              <w:rPr>
                <w:b/>
                <w:bCs/>
              </w:rPr>
              <w:t>PreparationStep</w:t>
            </w:r>
            <w:proofErr w:type="spellEnd"/>
          </w:p>
        </w:tc>
      </w:tr>
      <w:tr w:rsidR="00E26089" w:rsidRPr="00F264E8" w14:paraId="54DEB046" w14:textId="77777777" w:rsidTr="000F4699">
        <w:tc>
          <w:tcPr>
            <w:tcW w:w="0" w:type="auto"/>
            <w:tcMar>
              <w:top w:w="45" w:type="dxa"/>
              <w:left w:w="45" w:type="dxa"/>
              <w:bottom w:w="45" w:type="dxa"/>
              <w:right w:w="45" w:type="dxa"/>
            </w:tcMar>
            <w:hideMark/>
          </w:tcPr>
          <w:p w14:paraId="01AD1721"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685D0D93" w14:textId="77777777" w:rsidR="00E26089" w:rsidRPr="00F264E8" w:rsidRDefault="00E26089" w:rsidP="000F4699">
            <w:r w:rsidRPr="00F264E8">
              <w:t>/</w:t>
            </w:r>
            <w:proofErr w:type="spellStart"/>
            <w:r w:rsidRPr="00F264E8">
              <w:t>req</w:t>
            </w:r>
            <w:proofErr w:type="spellEnd"/>
            <w:r w:rsidRPr="00F264E8">
              <w:t>/</w:t>
            </w:r>
            <w:proofErr w:type="spellStart"/>
            <w:r w:rsidRPr="00F264E8">
              <w:t>sam-cpt</w:t>
            </w:r>
            <w:proofErr w:type="spellEnd"/>
            <w:r w:rsidRPr="00F264E8">
              <w:t>/</w:t>
            </w:r>
            <w:proofErr w:type="spellStart"/>
            <w:r w:rsidRPr="00F264E8">
              <w:t>PreparationStep</w:t>
            </w:r>
            <w:proofErr w:type="spellEnd"/>
          </w:p>
        </w:tc>
      </w:tr>
      <w:tr w:rsidR="00E26089" w:rsidRPr="00F264E8" w14:paraId="7835C701" w14:textId="77777777" w:rsidTr="000F4699">
        <w:tc>
          <w:tcPr>
            <w:tcW w:w="0" w:type="auto"/>
            <w:tcMar>
              <w:top w:w="45" w:type="dxa"/>
              <w:left w:w="45" w:type="dxa"/>
              <w:bottom w:w="45" w:type="dxa"/>
              <w:right w:w="45" w:type="dxa"/>
            </w:tcMar>
            <w:hideMark/>
          </w:tcPr>
          <w:p w14:paraId="7E1D3F2C"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430D81B5" w14:textId="77777777" w:rsidR="00E26089" w:rsidRPr="00F264E8" w:rsidRDefault="00E26089" w:rsidP="000F4699">
            <w:r w:rsidRPr="00F264E8">
              <w:t>Verify that all requirements from the requirements class have been fulfilled.</w:t>
            </w:r>
          </w:p>
        </w:tc>
      </w:tr>
      <w:tr w:rsidR="00E26089" w:rsidRPr="00F264E8" w14:paraId="102DC223" w14:textId="77777777" w:rsidTr="000F4699">
        <w:tc>
          <w:tcPr>
            <w:tcW w:w="0" w:type="auto"/>
            <w:tcMar>
              <w:top w:w="45" w:type="dxa"/>
              <w:left w:w="45" w:type="dxa"/>
              <w:bottom w:w="45" w:type="dxa"/>
              <w:right w:w="45" w:type="dxa"/>
            </w:tcMar>
            <w:hideMark/>
          </w:tcPr>
          <w:p w14:paraId="422071CA"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71BA391B" w14:textId="77777777" w:rsidR="00E26089" w:rsidRPr="00F264E8" w:rsidRDefault="00E26089" w:rsidP="000F4699">
            <w:r w:rsidRPr="00F264E8">
              <w:t>Inspect the documentation of the application, schema or profile.</w:t>
            </w:r>
          </w:p>
        </w:tc>
      </w:tr>
      <w:tr w:rsidR="00E26089" w:rsidRPr="00F264E8" w14:paraId="2D5ADF7C" w14:textId="77777777" w:rsidTr="000F4699">
        <w:tc>
          <w:tcPr>
            <w:tcW w:w="0" w:type="auto"/>
            <w:tcMar>
              <w:top w:w="45" w:type="dxa"/>
              <w:left w:w="45" w:type="dxa"/>
              <w:bottom w:w="45" w:type="dxa"/>
              <w:right w:w="45" w:type="dxa"/>
            </w:tcMar>
            <w:hideMark/>
          </w:tcPr>
          <w:p w14:paraId="467D7FF9"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57A34354" w14:textId="77777777" w:rsidR="00E26089" w:rsidRPr="00F264E8" w:rsidRDefault="00E26089" w:rsidP="000F4699">
            <w:r w:rsidRPr="00F264E8">
              <w:t>Capability</w:t>
            </w:r>
          </w:p>
        </w:tc>
      </w:tr>
    </w:tbl>
    <w:p w14:paraId="123C5617" w14:textId="77777777" w:rsidR="00E26089" w:rsidRDefault="00E26089" w:rsidP="00E26089">
      <w:pPr>
        <w:pStyle w:val="a3"/>
        <w:rPr>
          <w:sz w:val="27"/>
          <w:szCs w:val="27"/>
        </w:rPr>
      </w:pPr>
      <w:r>
        <w:t>Conceptual Sample - Sample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24D591CF" w14:textId="77777777" w:rsidTr="000F4699">
        <w:tc>
          <w:tcPr>
            <w:tcW w:w="0" w:type="auto"/>
            <w:tcMar>
              <w:top w:w="45" w:type="dxa"/>
              <w:left w:w="45" w:type="dxa"/>
              <w:bottom w:w="45" w:type="dxa"/>
              <w:right w:w="45" w:type="dxa"/>
            </w:tcMar>
            <w:hideMark/>
          </w:tcPr>
          <w:p w14:paraId="2FBF731E"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5EB019AB" w14:textId="77777777" w:rsidR="00E26089" w:rsidRPr="00F264E8" w:rsidRDefault="00E26089" w:rsidP="000F4699">
            <w:pPr>
              <w:rPr>
                <w:b/>
                <w:bCs/>
              </w:rPr>
            </w:pPr>
            <w:r w:rsidRPr="00F264E8">
              <w:rPr>
                <w:b/>
                <w:bCs/>
              </w:rPr>
              <w:t>/conf/</w:t>
            </w:r>
            <w:proofErr w:type="spellStart"/>
            <w:r w:rsidRPr="00F264E8">
              <w:rPr>
                <w:b/>
                <w:bCs/>
              </w:rPr>
              <w:t>sam-cpt</w:t>
            </w:r>
            <w:proofErr w:type="spellEnd"/>
            <w:r w:rsidRPr="00F264E8">
              <w:rPr>
                <w:b/>
                <w:bCs/>
              </w:rPr>
              <w:t>/Sample</w:t>
            </w:r>
          </w:p>
        </w:tc>
      </w:tr>
      <w:tr w:rsidR="00E26089" w:rsidRPr="00F264E8" w14:paraId="401F1E1C" w14:textId="77777777" w:rsidTr="000F4699">
        <w:tc>
          <w:tcPr>
            <w:tcW w:w="0" w:type="auto"/>
            <w:tcMar>
              <w:top w:w="45" w:type="dxa"/>
              <w:left w:w="45" w:type="dxa"/>
              <w:bottom w:w="45" w:type="dxa"/>
              <w:right w:w="45" w:type="dxa"/>
            </w:tcMar>
            <w:hideMark/>
          </w:tcPr>
          <w:p w14:paraId="30478020"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420B21DE" w14:textId="77777777" w:rsidR="00E26089" w:rsidRPr="00F264E8" w:rsidRDefault="00E26089" w:rsidP="000F4699">
            <w:r w:rsidRPr="00F264E8">
              <w:t>/</w:t>
            </w:r>
            <w:proofErr w:type="spellStart"/>
            <w:r w:rsidRPr="00F264E8">
              <w:t>req</w:t>
            </w:r>
            <w:proofErr w:type="spellEnd"/>
            <w:r w:rsidRPr="00F264E8">
              <w:t>/</w:t>
            </w:r>
            <w:proofErr w:type="spellStart"/>
            <w:r w:rsidRPr="00F264E8">
              <w:t>sam-cpt</w:t>
            </w:r>
            <w:proofErr w:type="spellEnd"/>
            <w:r w:rsidRPr="00F264E8">
              <w:t>/Sample</w:t>
            </w:r>
          </w:p>
        </w:tc>
      </w:tr>
      <w:tr w:rsidR="00E26089" w:rsidRPr="00F264E8" w14:paraId="5BB86423" w14:textId="77777777" w:rsidTr="000F4699">
        <w:tc>
          <w:tcPr>
            <w:tcW w:w="0" w:type="auto"/>
            <w:tcMar>
              <w:top w:w="45" w:type="dxa"/>
              <w:left w:w="45" w:type="dxa"/>
              <w:bottom w:w="45" w:type="dxa"/>
              <w:right w:w="45" w:type="dxa"/>
            </w:tcMar>
            <w:hideMark/>
          </w:tcPr>
          <w:p w14:paraId="04D2F78F"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2C6FE531" w14:textId="77777777" w:rsidR="00E26089" w:rsidRPr="00F264E8" w:rsidRDefault="00E26089" w:rsidP="000F4699">
            <w:r w:rsidRPr="00F264E8">
              <w:t>Verify that all requirements from the requirements class have been fulfilled.</w:t>
            </w:r>
          </w:p>
        </w:tc>
      </w:tr>
      <w:tr w:rsidR="00E26089" w:rsidRPr="00F264E8" w14:paraId="6CF98CDB" w14:textId="77777777" w:rsidTr="000F4699">
        <w:tc>
          <w:tcPr>
            <w:tcW w:w="0" w:type="auto"/>
            <w:tcMar>
              <w:top w:w="45" w:type="dxa"/>
              <w:left w:w="45" w:type="dxa"/>
              <w:bottom w:w="45" w:type="dxa"/>
              <w:right w:w="45" w:type="dxa"/>
            </w:tcMar>
            <w:hideMark/>
          </w:tcPr>
          <w:p w14:paraId="4BE67CAA"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64495973" w14:textId="77777777" w:rsidR="00E26089" w:rsidRPr="00F264E8" w:rsidRDefault="00E26089" w:rsidP="000F4699">
            <w:r w:rsidRPr="00F264E8">
              <w:t>Inspect the documentation of the application, schema or profile.</w:t>
            </w:r>
          </w:p>
        </w:tc>
      </w:tr>
      <w:tr w:rsidR="00E26089" w:rsidRPr="00F264E8" w14:paraId="7DCFCD38" w14:textId="77777777" w:rsidTr="000F4699">
        <w:tc>
          <w:tcPr>
            <w:tcW w:w="0" w:type="auto"/>
            <w:tcMar>
              <w:top w:w="45" w:type="dxa"/>
              <w:left w:w="45" w:type="dxa"/>
              <w:bottom w:w="45" w:type="dxa"/>
              <w:right w:w="45" w:type="dxa"/>
            </w:tcMar>
            <w:hideMark/>
          </w:tcPr>
          <w:p w14:paraId="3C9DA5F8"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06F4F10A" w14:textId="77777777" w:rsidR="00E26089" w:rsidRPr="00F264E8" w:rsidRDefault="00E26089" w:rsidP="000F4699">
            <w:r w:rsidRPr="00F264E8">
              <w:t>Capability</w:t>
            </w:r>
          </w:p>
        </w:tc>
      </w:tr>
    </w:tbl>
    <w:p w14:paraId="2800CD37" w14:textId="77777777" w:rsidR="00E26089" w:rsidRDefault="00E26089" w:rsidP="00E26089">
      <w:pPr>
        <w:pStyle w:val="a3"/>
        <w:rPr>
          <w:sz w:val="27"/>
          <w:szCs w:val="27"/>
        </w:rPr>
      </w:pPr>
      <w:r>
        <w:t>Conceptual Sample - Sampler</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14F50D06" w14:textId="77777777" w:rsidTr="000F4699">
        <w:tc>
          <w:tcPr>
            <w:tcW w:w="0" w:type="auto"/>
            <w:tcMar>
              <w:top w:w="45" w:type="dxa"/>
              <w:left w:w="45" w:type="dxa"/>
              <w:bottom w:w="45" w:type="dxa"/>
              <w:right w:w="45" w:type="dxa"/>
            </w:tcMar>
            <w:hideMark/>
          </w:tcPr>
          <w:p w14:paraId="41CD71CD"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01938F82" w14:textId="77777777" w:rsidR="00E26089" w:rsidRPr="00F264E8" w:rsidRDefault="00E26089" w:rsidP="000F4699">
            <w:pPr>
              <w:rPr>
                <w:b/>
                <w:bCs/>
              </w:rPr>
            </w:pPr>
            <w:r w:rsidRPr="00F264E8">
              <w:rPr>
                <w:b/>
                <w:bCs/>
              </w:rPr>
              <w:t>/conf/</w:t>
            </w:r>
            <w:proofErr w:type="spellStart"/>
            <w:r w:rsidRPr="00F264E8">
              <w:rPr>
                <w:b/>
                <w:bCs/>
              </w:rPr>
              <w:t>sam-cpt</w:t>
            </w:r>
            <w:proofErr w:type="spellEnd"/>
            <w:r w:rsidRPr="00F264E8">
              <w:rPr>
                <w:b/>
                <w:bCs/>
              </w:rPr>
              <w:t>/Sampler</w:t>
            </w:r>
          </w:p>
        </w:tc>
      </w:tr>
      <w:tr w:rsidR="00E26089" w:rsidRPr="00F264E8" w14:paraId="6C1A484C" w14:textId="77777777" w:rsidTr="000F4699">
        <w:tc>
          <w:tcPr>
            <w:tcW w:w="0" w:type="auto"/>
            <w:tcMar>
              <w:top w:w="45" w:type="dxa"/>
              <w:left w:w="45" w:type="dxa"/>
              <w:bottom w:w="45" w:type="dxa"/>
              <w:right w:w="45" w:type="dxa"/>
            </w:tcMar>
            <w:hideMark/>
          </w:tcPr>
          <w:p w14:paraId="18016BC3"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098FC8E2" w14:textId="77777777" w:rsidR="00E26089" w:rsidRPr="00F264E8" w:rsidRDefault="00E26089" w:rsidP="000F4699">
            <w:r w:rsidRPr="00F264E8">
              <w:t>/</w:t>
            </w:r>
            <w:proofErr w:type="spellStart"/>
            <w:r w:rsidRPr="00F264E8">
              <w:t>req</w:t>
            </w:r>
            <w:proofErr w:type="spellEnd"/>
            <w:r w:rsidRPr="00F264E8">
              <w:t>/</w:t>
            </w:r>
            <w:proofErr w:type="spellStart"/>
            <w:r w:rsidRPr="00F264E8">
              <w:t>sam-cpt</w:t>
            </w:r>
            <w:proofErr w:type="spellEnd"/>
            <w:r w:rsidRPr="00F264E8">
              <w:t>/Sampler</w:t>
            </w:r>
          </w:p>
        </w:tc>
      </w:tr>
      <w:tr w:rsidR="00E26089" w:rsidRPr="00F264E8" w14:paraId="1CBFDB25" w14:textId="77777777" w:rsidTr="000F4699">
        <w:tc>
          <w:tcPr>
            <w:tcW w:w="0" w:type="auto"/>
            <w:tcMar>
              <w:top w:w="45" w:type="dxa"/>
              <w:left w:w="45" w:type="dxa"/>
              <w:bottom w:w="45" w:type="dxa"/>
              <w:right w:w="45" w:type="dxa"/>
            </w:tcMar>
            <w:hideMark/>
          </w:tcPr>
          <w:p w14:paraId="47548B06"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11664DB5" w14:textId="77777777" w:rsidR="00E26089" w:rsidRPr="00F264E8" w:rsidRDefault="00E26089" w:rsidP="000F4699">
            <w:r w:rsidRPr="00F264E8">
              <w:t>Verify that all requirements from the requirements class have been fulfilled.</w:t>
            </w:r>
          </w:p>
        </w:tc>
      </w:tr>
      <w:tr w:rsidR="00E26089" w:rsidRPr="00F264E8" w14:paraId="666DA91A" w14:textId="77777777" w:rsidTr="000F4699">
        <w:tc>
          <w:tcPr>
            <w:tcW w:w="0" w:type="auto"/>
            <w:tcMar>
              <w:top w:w="45" w:type="dxa"/>
              <w:left w:w="45" w:type="dxa"/>
              <w:bottom w:w="45" w:type="dxa"/>
              <w:right w:w="45" w:type="dxa"/>
            </w:tcMar>
            <w:hideMark/>
          </w:tcPr>
          <w:p w14:paraId="0746CB60"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41F4C671" w14:textId="77777777" w:rsidR="00E26089" w:rsidRPr="00F264E8" w:rsidRDefault="00E26089" w:rsidP="000F4699">
            <w:r w:rsidRPr="00F264E8">
              <w:t>Inspect the documentation of the application, schema or profile.</w:t>
            </w:r>
          </w:p>
        </w:tc>
      </w:tr>
      <w:tr w:rsidR="00E26089" w:rsidRPr="00F264E8" w14:paraId="1C4648BF" w14:textId="77777777" w:rsidTr="000F4699">
        <w:tc>
          <w:tcPr>
            <w:tcW w:w="0" w:type="auto"/>
            <w:tcMar>
              <w:top w:w="45" w:type="dxa"/>
              <w:left w:w="45" w:type="dxa"/>
              <w:bottom w:w="45" w:type="dxa"/>
              <w:right w:w="45" w:type="dxa"/>
            </w:tcMar>
            <w:hideMark/>
          </w:tcPr>
          <w:p w14:paraId="17FD324C" w14:textId="77777777" w:rsidR="00E26089" w:rsidRPr="00F264E8" w:rsidRDefault="00E26089" w:rsidP="000F4699">
            <w:r w:rsidRPr="00F264E8">
              <w:lastRenderedPageBreak/>
              <w:t>Test Type</w:t>
            </w:r>
          </w:p>
        </w:tc>
        <w:tc>
          <w:tcPr>
            <w:tcW w:w="0" w:type="auto"/>
            <w:tcMar>
              <w:top w:w="45" w:type="dxa"/>
              <w:left w:w="45" w:type="dxa"/>
              <w:bottom w:w="45" w:type="dxa"/>
              <w:right w:w="45" w:type="dxa"/>
            </w:tcMar>
            <w:hideMark/>
          </w:tcPr>
          <w:p w14:paraId="677F5E01" w14:textId="77777777" w:rsidR="00E26089" w:rsidRPr="00F264E8" w:rsidRDefault="00E26089" w:rsidP="000F4699">
            <w:r w:rsidRPr="00F264E8">
              <w:t>Capability</w:t>
            </w:r>
          </w:p>
        </w:tc>
      </w:tr>
    </w:tbl>
    <w:p w14:paraId="4F618EF1" w14:textId="77777777" w:rsidR="00E26089" w:rsidRDefault="00E26089" w:rsidP="00E26089">
      <w:pPr>
        <w:pStyle w:val="a3"/>
        <w:rPr>
          <w:sz w:val="27"/>
          <w:szCs w:val="27"/>
        </w:rPr>
      </w:pPr>
      <w:r>
        <w:t>Conceptual Sample - Sampling</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1F1C4056" w14:textId="77777777" w:rsidTr="000F4699">
        <w:tc>
          <w:tcPr>
            <w:tcW w:w="0" w:type="auto"/>
            <w:tcMar>
              <w:top w:w="45" w:type="dxa"/>
              <w:left w:w="45" w:type="dxa"/>
              <w:bottom w:w="45" w:type="dxa"/>
              <w:right w:w="45" w:type="dxa"/>
            </w:tcMar>
            <w:hideMark/>
          </w:tcPr>
          <w:p w14:paraId="6CB59F4C"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0EAD0818" w14:textId="77777777" w:rsidR="00E26089" w:rsidRPr="00F264E8" w:rsidRDefault="00E26089" w:rsidP="000F4699">
            <w:pPr>
              <w:rPr>
                <w:b/>
                <w:bCs/>
              </w:rPr>
            </w:pPr>
            <w:r w:rsidRPr="00F264E8">
              <w:rPr>
                <w:b/>
                <w:bCs/>
              </w:rPr>
              <w:t>/conf/</w:t>
            </w:r>
            <w:proofErr w:type="spellStart"/>
            <w:r w:rsidRPr="00F264E8">
              <w:rPr>
                <w:b/>
                <w:bCs/>
              </w:rPr>
              <w:t>sam-cpt</w:t>
            </w:r>
            <w:proofErr w:type="spellEnd"/>
            <w:r w:rsidRPr="00F264E8">
              <w:rPr>
                <w:b/>
                <w:bCs/>
              </w:rPr>
              <w:t>/Sampling</w:t>
            </w:r>
          </w:p>
        </w:tc>
      </w:tr>
      <w:tr w:rsidR="00E26089" w:rsidRPr="00F264E8" w14:paraId="6E02116C" w14:textId="77777777" w:rsidTr="000F4699">
        <w:tc>
          <w:tcPr>
            <w:tcW w:w="0" w:type="auto"/>
            <w:tcMar>
              <w:top w:w="45" w:type="dxa"/>
              <w:left w:w="45" w:type="dxa"/>
              <w:bottom w:w="45" w:type="dxa"/>
              <w:right w:w="45" w:type="dxa"/>
            </w:tcMar>
            <w:hideMark/>
          </w:tcPr>
          <w:p w14:paraId="19DCDEE3"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495F746B" w14:textId="77777777" w:rsidR="00E26089" w:rsidRPr="00F264E8" w:rsidRDefault="00E26089" w:rsidP="000F4699">
            <w:r w:rsidRPr="00F264E8">
              <w:t>/</w:t>
            </w:r>
            <w:proofErr w:type="spellStart"/>
            <w:r w:rsidRPr="00F264E8">
              <w:t>req</w:t>
            </w:r>
            <w:proofErr w:type="spellEnd"/>
            <w:r w:rsidRPr="00F264E8">
              <w:t>/</w:t>
            </w:r>
            <w:proofErr w:type="spellStart"/>
            <w:r w:rsidRPr="00F264E8">
              <w:t>sam-cpt</w:t>
            </w:r>
            <w:proofErr w:type="spellEnd"/>
            <w:r w:rsidRPr="00F264E8">
              <w:t>/Sampling</w:t>
            </w:r>
          </w:p>
        </w:tc>
      </w:tr>
      <w:tr w:rsidR="00E26089" w:rsidRPr="00F264E8" w14:paraId="791B3A05" w14:textId="77777777" w:rsidTr="000F4699">
        <w:tc>
          <w:tcPr>
            <w:tcW w:w="0" w:type="auto"/>
            <w:tcMar>
              <w:top w:w="45" w:type="dxa"/>
              <w:left w:w="45" w:type="dxa"/>
              <w:bottom w:w="45" w:type="dxa"/>
              <w:right w:w="45" w:type="dxa"/>
            </w:tcMar>
            <w:hideMark/>
          </w:tcPr>
          <w:p w14:paraId="6063534B"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5D7F5636" w14:textId="77777777" w:rsidR="00E26089" w:rsidRPr="00F264E8" w:rsidRDefault="00E26089" w:rsidP="000F4699">
            <w:r w:rsidRPr="00F264E8">
              <w:t>Verify that all requirements from the requirements class have been fulfilled.</w:t>
            </w:r>
          </w:p>
        </w:tc>
      </w:tr>
      <w:tr w:rsidR="00E26089" w:rsidRPr="00F264E8" w14:paraId="5B429D58" w14:textId="77777777" w:rsidTr="000F4699">
        <w:tc>
          <w:tcPr>
            <w:tcW w:w="0" w:type="auto"/>
            <w:tcMar>
              <w:top w:w="45" w:type="dxa"/>
              <w:left w:w="45" w:type="dxa"/>
              <w:bottom w:w="45" w:type="dxa"/>
              <w:right w:w="45" w:type="dxa"/>
            </w:tcMar>
            <w:hideMark/>
          </w:tcPr>
          <w:p w14:paraId="248DBAF1"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6C498365" w14:textId="77777777" w:rsidR="00E26089" w:rsidRPr="00F264E8" w:rsidRDefault="00E26089" w:rsidP="000F4699">
            <w:r w:rsidRPr="00F264E8">
              <w:t>Inspect the documentation of the application, schema or profile.</w:t>
            </w:r>
          </w:p>
        </w:tc>
      </w:tr>
      <w:tr w:rsidR="00E26089" w:rsidRPr="00F264E8" w14:paraId="276E3B9A" w14:textId="77777777" w:rsidTr="000F4699">
        <w:tc>
          <w:tcPr>
            <w:tcW w:w="0" w:type="auto"/>
            <w:tcMar>
              <w:top w:w="45" w:type="dxa"/>
              <w:left w:w="45" w:type="dxa"/>
              <w:bottom w:w="45" w:type="dxa"/>
              <w:right w:w="45" w:type="dxa"/>
            </w:tcMar>
            <w:hideMark/>
          </w:tcPr>
          <w:p w14:paraId="259B294A"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4C8BBA13" w14:textId="77777777" w:rsidR="00E26089" w:rsidRPr="00F264E8" w:rsidRDefault="00E26089" w:rsidP="000F4699">
            <w:r w:rsidRPr="00F264E8">
              <w:t>Capability</w:t>
            </w:r>
          </w:p>
        </w:tc>
      </w:tr>
    </w:tbl>
    <w:p w14:paraId="4AF14E79" w14:textId="77777777" w:rsidR="00E26089" w:rsidRPr="00F264E8" w:rsidRDefault="00E26089" w:rsidP="00E26089">
      <w:pPr>
        <w:pStyle w:val="a3"/>
      </w:pPr>
      <w:r w:rsidRPr="00F264E8">
        <w:t xml:space="preserve">Conceptual Sample - </w:t>
      </w:r>
      <w:proofErr w:type="spellStart"/>
      <w:r w:rsidRPr="00F264E8">
        <w:t>SamplingProcedure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4D1C3CCC" w14:textId="77777777" w:rsidTr="000F4699">
        <w:tc>
          <w:tcPr>
            <w:tcW w:w="0" w:type="auto"/>
            <w:tcMar>
              <w:top w:w="45" w:type="dxa"/>
              <w:left w:w="45" w:type="dxa"/>
              <w:bottom w:w="45" w:type="dxa"/>
              <w:right w:w="45" w:type="dxa"/>
            </w:tcMar>
            <w:hideMark/>
          </w:tcPr>
          <w:p w14:paraId="265C5565"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3F44CA93" w14:textId="77777777" w:rsidR="00E26089" w:rsidRPr="00F264E8" w:rsidRDefault="00E26089" w:rsidP="000F4699">
            <w:pPr>
              <w:rPr>
                <w:b/>
                <w:bCs/>
              </w:rPr>
            </w:pPr>
            <w:r w:rsidRPr="00F264E8">
              <w:rPr>
                <w:b/>
                <w:bCs/>
              </w:rPr>
              <w:t>/conf/</w:t>
            </w:r>
            <w:proofErr w:type="spellStart"/>
            <w:r w:rsidRPr="00F264E8">
              <w:rPr>
                <w:b/>
                <w:bCs/>
              </w:rPr>
              <w:t>sam-cpt</w:t>
            </w:r>
            <w:proofErr w:type="spellEnd"/>
            <w:r w:rsidRPr="00F264E8">
              <w:rPr>
                <w:b/>
                <w:bCs/>
              </w:rPr>
              <w:t>/</w:t>
            </w:r>
            <w:proofErr w:type="spellStart"/>
            <w:r w:rsidRPr="00F264E8">
              <w:rPr>
                <w:b/>
                <w:bCs/>
              </w:rPr>
              <w:t>SamplingProcedure</w:t>
            </w:r>
            <w:proofErr w:type="spellEnd"/>
          </w:p>
        </w:tc>
      </w:tr>
      <w:tr w:rsidR="00E26089" w:rsidRPr="00F264E8" w14:paraId="24BA0A60" w14:textId="77777777" w:rsidTr="000F4699">
        <w:tc>
          <w:tcPr>
            <w:tcW w:w="0" w:type="auto"/>
            <w:tcMar>
              <w:top w:w="45" w:type="dxa"/>
              <w:left w:w="45" w:type="dxa"/>
              <w:bottom w:w="45" w:type="dxa"/>
              <w:right w:w="45" w:type="dxa"/>
            </w:tcMar>
            <w:hideMark/>
          </w:tcPr>
          <w:p w14:paraId="4F553E51"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14448BF6" w14:textId="77777777" w:rsidR="00E26089" w:rsidRPr="00F264E8" w:rsidRDefault="00E26089" w:rsidP="000F4699">
            <w:r w:rsidRPr="00F264E8">
              <w:t>/</w:t>
            </w:r>
            <w:proofErr w:type="spellStart"/>
            <w:r w:rsidRPr="00F264E8">
              <w:t>req</w:t>
            </w:r>
            <w:proofErr w:type="spellEnd"/>
            <w:r w:rsidRPr="00F264E8">
              <w:t>/</w:t>
            </w:r>
            <w:proofErr w:type="spellStart"/>
            <w:r w:rsidRPr="00F264E8">
              <w:t>sam-cpt</w:t>
            </w:r>
            <w:proofErr w:type="spellEnd"/>
            <w:r w:rsidRPr="00F264E8">
              <w:t>/</w:t>
            </w:r>
            <w:proofErr w:type="spellStart"/>
            <w:r w:rsidRPr="00F264E8">
              <w:t>SamplingProcedure</w:t>
            </w:r>
            <w:proofErr w:type="spellEnd"/>
          </w:p>
        </w:tc>
      </w:tr>
      <w:tr w:rsidR="00E26089" w:rsidRPr="00F264E8" w14:paraId="28756C05" w14:textId="77777777" w:rsidTr="000F4699">
        <w:tc>
          <w:tcPr>
            <w:tcW w:w="0" w:type="auto"/>
            <w:tcMar>
              <w:top w:w="45" w:type="dxa"/>
              <w:left w:w="45" w:type="dxa"/>
              <w:bottom w:w="45" w:type="dxa"/>
              <w:right w:w="45" w:type="dxa"/>
            </w:tcMar>
            <w:hideMark/>
          </w:tcPr>
          <w:p w14:paraId="102CCC96"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21B14374" w14:textId="77777777" w:rsidR="00E26089" w:rsidRPr="00F264E8" w:rsidRDefault="00E26089" w:rsidP="000F4699">
            <w:r w:rsidRPr="00F264E8">
              <w:t>Verify that all requirements from the requirements class have been fulfilled.</w:t>
            </w:r>
          </w:p>
        </w:tc>
      </w:tr>
      <w:tr w:rsidR="00E26089" w:rsidRPr="00F264E8" w14:paraId="312B4911" w14:textId="77777777" w:rsidTr="000F4699">
        <w:tc>
          <w:tcPr>
            <w:tcW w:w="0" w:type="auto"/>
            <w:tcMar>
              <w:top w:w="45" w:type="dxa"/>
              <w:left w:w="45" w:type="dxa"/>
              <w:bottom w:w="45" w:type="dxa"/>
              <w:right w:w="45" w:type="dxa"/>
            </w:tcMar>
            <w:hideMark/>
          </w:tcPr>
          <w:p w14:paraId="3BBDBC1B"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78E62BCD" w14:textId="77777777" w:rsidR="00E26089" w:rsidRPr="00F264E8" w:rsidRDefault="00E26089" w:rsidP="000F4699">
            <w:r w:rsidRPr="00F264E8">
              <w:t>Inspect the documentation of the application, schema or profile.</w:t>
            </w:r>
          </w:p>
        </w:tc>
      </w:tr>
      <w:tr w:rsidR="00E26089" w:rsidRPr="00F264E8" w14:paraId="04FB0272" w14:textId="77777777" w:rsidTr="000F4699">
        <w:tc>
          <w:tcPr>
            <w:tcW w:w="0" w:type="auto"/>
            <w:tcMar>
              <w:top w:w="45" w:type="dxa"/>
              <w:left w:w="45" w:type="dxa"/>
              <w:bottom w:w="45" w:type="dxa"/>
              <w:right w:w="45" w:type="dxa"/>
            </w:tcMar>
            <w:hideMark/>
          </w:tcPr>
          <w:p w14:paraId="649ED2BC"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3C077407" w14:textId="77777777" w:rsidR="00E26089" w:rsidRPr="00F264E8" w:rsidRDefault="00E26089" w:rsidP="000F4699">
            <w:r w:rsidRPr="00F264E8">
              <w:t>Capability</w:t>
            </w:r>
          </w:p>
        </w:tc>
      </w:tr>
    </w:tbl>
    <w:p w14:paraId="12C66343" w14:textId="77777777" w:rsidR="00E26089" w:rsidRPr="002423DA" w:rsidRDefault="00E26089" w:rsidP="00E26089">
      <w:pPr>
        <w:pStyle w:val="a2"/>
      </w:pPr>
      <w:bookmarkStart w:id="431" w:name="_Toc72768930"/>
      <w:r w:rsidRPr="002423DA">
        <w:t>Abstract tests for Abstract Sample core package</w:t>
      </w:r>
      <w:bookmarkEnd w:id="431"/>
    </w:p>
    <w:p w14:paraId="5FDAC393" w14:textId="77777777" w:rsidR="00E26089" w:rsidRPr="002423DA" w:rsidRDefault="00E26089" w:rsidP="00E26089">
      <w:pPr>
        <w:pStyle w:val="a3"/>
      </w:pPr>
      <w:r w:rsidRPr="002423DA">
        <w:t>Abstract Sample core package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2423DA" w14:paraId="70B2C3A0" w14:textId="77777777" w:rsidTr="000F4699">
        <w:tc>
          <w:tcPr>
            <w:tcW w:w="0" w:type="auto"/>
            <w:tcMar>
              <w:top w:w="45" w:type="dxa"/>
              <w:left w:w="45" w:type="dxa"/>
              <w:bottom w:w="45" w:type="dxa"/>
              <w:right w:w="45" w:type="dxa"/>
            </w:tcMar>
            <w:hideMark/>
          </w:tcPr>
          <w:p w14:paraId="668DCE1E" w14:textId="77777777" w:rsidR="00E26089" w:rsidRPr="002423DA" w:rsidRDefault="00E26089" w:rsidP="000F4699">
            <w:pPr>
              <w:rPr>
                <w:b/>
                <w:bCs/>
              </w:rPr>
            </w:pPr>
            <w:r w:rsidRPr="002423DA">
              <w:rPr>
                <w:b/>
                <w:bCs/>
              </w:rPr>
              <w:t>Conformance Class</w:t>
            </w:r>
          </w:p>
        </w:tc>
        <w:tc>
          <w:tcPr>
            <w:tcW w:w="0" w:type="auto"/>
            <w:tcMar>
              <w:top w:w="45" w:type="dxa"/>
              <w:left w:w="45" w:type="dxa"/>
              <w:bottom w:w="45" w:type="dxa"/>
              <w:right w:w="45" w:type="dxa"/>
            </w:tcMar>
            <w:hideMark/>
          </w:tcPr>
          <w:p w14:paraId="69294E6E" w14:textId="77777777" w:rsidR="00E26089" w:rsidRPr="002423DA" w:rsidRDefault="00E26089" w:rsidP="000F4699">
            <w:pPr>
              <w:rPr>
                <w:b/>
                <w:bCs/>
              </w:rPr>
            </w:pPr>
            <w:r w:rsidRPr="002423DA">
              <w:rPr>
                <w:b/>
                <w:bCs/>
              </w:rPr>
              <w:t>/conf/</w:t>
            </w:r>
            <w:proofErr w:type="spellStart"/>
            <w:r w:rsidRPr="002423DA">
              <w:rPr>
                <w:b/>
                <w:bCs/>
              </w:rPr>
              <w:t>sam</w:t>
            </w:r>
            <w:proofErr w:type="spellEnd"/>
            <w:r w:rsidRPr="002423DA">
              <w:rPr>
                <w:b/>
                <w:bCs/>
              </w:rPr>
              <w:t>-core</w:t>
            </w:r>
          </w:p>
        </w:tc>
      </w:tr>
      <w:tr w:rsidR="00E26089" w:rsidRPr="002423DA" w14:paraId="6EA55F15" w14:textId="77777777" w:rsidTr="000F4699">
        <w:tc>
          <w:tcPr>
            <w:tcW w:w="0" w:type="auto"/>
            <w:tcMar>
              <w:top w:w="45" w:type="dxa"/>
              <w:left w:w="45" w:type="dxa"/>
              <w:bottom w:w="45" w:type="dxa"/>
              <w:right w:w="45" w:type="dxa"/>
            </w:tcMar>
            <w:hideMark/>
          </w:tcPr>
          <w:p w14:paraId="1507C006" w14:textId="77777777" w:rsidR="00E26089" w:rsidRPr="002423DA" w:rsidRDefault="00E26089" w:rsidP="000F4699">
            <w:r w:rsidRPr="002423DA">
              <w:t>Requirements</w:t>
            </w:r>
          </w:p>
        </w:tc>
        <w:tc>
          <w:tcPr>
            <w:tcW w:w="0" w:type="auto"/>
            <w:tcMar>
              <w:top w:w="45" w:type="dxa"/>
              <w:left w:w="45" w:type="dxa"/>
              <w:bottom w:w="45" w:type="dxa"/>
              <w:right w:w="45" w:type="dxa"/>
            </w:tcMar>
            <w:hideMark/>
          </w:tcPr>
          <w:p w14:paraId="655E530F" w14:textId="77777777" w:rsidR="00E26089" w:rsidRPr="002423DA" w:rsidRDefault="00E26089" w:rsidP="000F4699">
            <w:r w:rsidRPr="002423DA">
              <w:t>/</w:t>
            </w:r>
            <w:proofErr w:type="spellStart"/>
            <w:r w:rsidRPr="002423DA">
              <w:t>req</w:t>
            </w:r>
            <w:proofErr w:type="spellEnd"/>
            <w:r w:rsidRPr="002423DA">
              <w:t>/</w:t>
            </w:r>
            <w:proofErr w:type="spellStart"/>
            <w:r w:rsidRPr="002423DA">
              <w:t>sam</w:t>
            </w:r>
            <w:proofErr w:type="spellEnd"/>
            <w:r w:rsidRPr="002423DA">
              <w:t>-core</w:t>
            </w:r>
          </w:p>
        </w:tc>
      </w:tr>
      <w:tr w:rsidR="00E26089" w:rsidRPr="002423DA" w14:paraId="5A26F040" w14:textId="77777777" w:rsidTr="000F4699">
        <w:tc>
          <w:tcPr>
            <w:tcW w:w="0" w:type="auto"/>
            <w:tcMar>
              <w:top w:w="45" w:type="dxa"/>
              <w:left w:w="45" w:type="dxa"/>
              <w:bottom w:w="45" w:type="dxa"/>
              <w:right w:w="45" w:type="dxa"/>
            </w:tcMar>
            <w:hideMark/>
          </w:tcPr>
          <w:p w14:paraId="593D9367" w14:textId="77777777" w:rsidR="00E26089" w:rsidRPr="002423DA" w:rsidRDefault="00E26089" w:rsidP="000F4699">
            <w:r w:rsidRPr="002423DA">
              <w:t>Test purpose</w:t>
            </w:r>
          </w:p>
        </w:tc>
        <w:tc>
          <w:tcPr>
            <w:tcW w:w="0" w:type="auto"/>
            <w:tcMar>
              <w:top w:w="45" w:type="dxa"/>
              <w:left w:w="45" w:type="dxa"/>
              <w:bottom w:w="45" w:type="dxa"/>
              <w:right w:w="45" w:type="dxa"/>
            </w:tcMar>
            <w:hideMark/>
          </w:tcPr>
          <w:p w14:paraId="2A4CAA1D" w14:textId="77777777" w:rsidR="00E26089" w:rsidRPr="002423DA" w:rsidRDefault="00E26089" w:rsidP="000F4699">
            <w:r w:rsidRPr="002423DA">
              <w:t>Verify that all requirements from the requirements class have been fulfilled.</w:t>
            </w:r>
          </w:p>
        </w:tc>
      </w:tr>
      <w:tr w:rsidR="00E26089" w:rsidRPr="002423DA" w14:paraId="3D95C653" w14:textId="77777777" w:rsidTr="000F4699">
        <w:tc>
          <w:tcPr>
            <w:tcW w:w="0" w:type="auto"/>
            <w:tcMar>
              <w:top w:w="45" w:type="dxa"/>
              <w:left w:w="45" w:type="dxa"/>
              <w:bottom w:w="45" w:type="dxa"/>
              <w:right w:w="45" w:type="dxa"/>
            </w:tcMar>
            <w:hideMark/>
          </w:tcPr>
          <w:p w14:paraId="22DBBFA9" w14:textId="77777777" w:rsidR="00E26089" w:rsidRPr="002423DA" w:rsidRDefault="00E26089" w:rsidP="000F4699">
            <w:r w:rsidRPr="002423DA">
              <w:t>Test method</w:t>
            </w:r>
          </w:p>
        </w:tc>
        <w:tc>
          <w:tcPr>
            <w:tcW w:w="0" w:type="auto"/>
            <w:tcMar>
              <w:top w:w="45" w:type="dxa"/>
              <w:left w:w="45" w:type="dxa"/>
              <w:bottom w:w="45" w:type="dxa"/>
              <w:right w:w="45" w:type="dxa"/>
            </w:tcMar>
            <w:hideMark/>
          </w:tcPr>
          <w:p w14:paraId="63548C43" w14:textId="77777777" w:rsidR="00E26089" w:rsidRPr="002423DA" w:rsidRDefault="00E26089" w:rsidP="000F4699">
            <w:r w:rsidRPr="002423DA">
              <w:t>Inspect the documentation of the application, schema or profile.</w:t>
            </w:r>
          </w:p>
        </w:tc>
      </w:tr>
      <w:tr w:rsidR="00E26089" w:rsidRPr="002423DA" w14:paraId="24999D21" w14:textId="77777777" w:rsidTr="000F4699">
        <w:tc>
          <w:tcPr>
            <w:tcW w:w="0" w:type="auto"/>
            <w:tcMar>
              <w:top w:w="45" w:type="dxa"/>
              <w:left w:w="45" w:type="dxa"/>
              <w:bottom w:w="45" w:type="dxa"/>
              <w:right w:w="45" w:type="dxa"/>
            </w:tcMar>
            <w:hideMark/>
          </w:tcPr>
          <w:p w14:paraId="35E62BC7" w14:textId="77777777" w:rsidR="00E26089" w:rsidRPr="002423DA" w:rsidRDefault="00E26089" w:rsidP="000F4699">
            <w:r w:rsidRPr="002423DA">
              <w:t>Test Type</w:t>
            </w:r>
          </w:p>
        </w:tc>
        <w:tc>
          <w:tcPr>
            <w:tcW w:w="0" w:type="auto"/>
            <w:tcMar>
              <w:top w:w="45" w:type="dxa"/>
              <w:left w:w="45" w:type="dxa"/>
              <w:bottom w:w="45" w:type="dxa"/>
              <w:right w:w="45" w:type="dxa"/>
            </w:tcMar>
            <w:hideMark/>
          </w:tcPr>
          <w:p w14:paraId="5A2A5206" w14:textId="77777777" w:rsidR="00E26089" w:rsidRPr="002423DA" w:rsidRDefault="00E26089" w:rsidP="000F4699">
            <w:r w:rsidRPr="002423DA">
              <w:t>Capability</w:t>
            </w:r>
          </w:p>
        </w:tc>
      </w:tr>
    </w:tbl>
    <w:p w14:paraId="342DB283" w14:textId="77777777" w:rsidR="00E26089" w:rsidRDefault="00E26089" w:rsidP="00E26089">
      <w:pPr>
        <w:pStyle w:val="a3"/>
        <w:rPr>
          <w:sz w:val="27"/>
          <w:szCs w:val="27"/>
        </w:rPr>
      </w:pPr>
      <w:r>
        <w:t xml:space="preserve">Abstract Sample core - </w:t>
      </w:r>
      <w:proofErr w:type="spellStart"/>
      <w:r>
        <w:t>AbstractPreparationProcedure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2423DA" w14:paraId="1D8C86E0" w14:textId="77777777" w:rsidTr="000F4699">
        <w:tc>
          <w:tcPr>
            <w:tcW w:w="0" w:type="auto"/>
            <w:tcMar>
              <w:top w:w="45" w:type="dxa"/>
              <w:left w:w="45" w:type="dxa"/>
              <w:bottom w:w="45" w:type="dxa"/>
              <w:right w:w="45" w:type="dxa"/>
            </w:tcMar>
            <w:hideMark/>
          </w:tcPr>
          <w:p w14:paraId="582615EB"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4823B967" w14:textId="77777777" w:rsidR="00E26089" w:rsidRPr="00F264E8" w:rsidRDefault="00E26089" w:rsidP="000F4699">
            <w:pPr>
              <w:rPr>
                <w:b/>
                <w:bCs/>
              </w:rPr>
            </w:pPr>
            <w:r w:rsidRPr="00F264E8">
              <w:rPr>
                <w:b/>
                <w:bCs/>
              </w:rPr>
              <w:t>/conf/</w:t>
            </w:r>
            <w:proofErr w:type="spellStart"/>
            <w:r w:rsidRPr="00F264E8">
              <w:rPr>
                <w:b/>
                <w:bCs/>
              </w:rPr>
              <w:t>sam</w:t>
            </w:r>
            <w:proofErr w:type="spellEnd"/>
            <w:r w:rsidRPr="00F264E8">
              <w:rPr>
                <w:b/>
                <w:bCs/>
              </w:rPr>
              <w:t>-core/</w:t>
            </w:r>
            <w:proofErr w:type="spellStart"/>
            <w:r w:rsidRPr="00F264E8">
              <w:rPr>
                <w:b/>
                <w:bCs/>
              </w:rPr>
              <w:t>AbstractPreparationProcedure</w:t>
            </w:r>
            <w:proofErr w:type="spellEnd"/>
          </w:p>
        </w:tc>
      </w:tr>
      <w:tr w:rsidR="00E26089" w:rsidRPr="002423DA" w14:paraId="503D4A35" w14:textId="77777777" w:rsidTr="000F4699">
        <w:tc>
          <w:tcPr>
            <w:tcW w:w="0" w:type="auto"/>
            <w:tcMar>
              <w:top w:w="45" w:type="dxa"/>
              <w:left w:w="45" w:type="dxa"/>
              <w:bottom w:w="45" w:type="dxa"/>
              <w:right w:w="45" w:type="dxa"/>
            </w:tcMar>
            <w:hideMark/>
          </w:tcPr>
          <w:p w14:paraId="331F0CC7" w14:textId="77777777" w:rsidR="00E26089" w:rsidRPr="002423DA" w:rsidRDefault="00E26089" w:rsidP="000F4699">
            <w:r w:rsidRPr="002423DA">
              <w:t>Requirements</w:t>
            </w:r>
          </w:p>
        </w:tc>
        <w:tc>
          <w:tcPr>
            <w:tcW w:w="0" w:type="auto"/>
            <w:tcMar>
              <w:top w:w="45" w:type="dxa"/>
              <w:left w:w="45" w:type="dxa"/>
              <w:bottom w:w="45" w:type="dxa"/>
              <w:right w:w="45" w:type="dxa"/>
            </w:tcMar>
            <w:hideMark/>
          </w:tcPr>
          <w:p w14:paraId="4939FA1F" w14:textId="77777777" w:rsidR="00E26089" w:rsidRPr="002423DA" w:rsidRDefault="00E26089" w:rsidP="000F4699">
            <w:r w:rsidRPr="002423DA">
              <w:t>/</w:t>
            </w:r>
            <w:proofErr w:type="spellStart"/>
            <w:r w:rsidRPr="002423DA">
              <w:t>req</w:t>
            </w:r>
            <w:proofErr w:type="spellEnd"/>
            <w:r w:rsidRPr="002423DA">
              <w:t>/</w:t>
            </w:r>
            <w:proofErr w:type="spellStart"/>
            <w:r w:rsidRPr="002423DA">
              <w:t>sam</w:t>
            </w:r>
            <w:proofErr w:type="spellEnd"/>
            <w:r w:rsidRPr="002423DA">
              <w:t>-core/</w:t>
            </w:r>
            <w:proofErr w:type="spellStart"/>
            <w:r w:rsidRPr="002423DA">
              <w:t>AbstractPreparationProcedure</w:t>
            </w:r>
            <w:proofErr w:type="spellEnd"/>
          </w:p>
        </w:tc>
      </w:tr>
      <w:tr w:rsidR="00E26089" w:rsidRPr="002423DA" w14:paraId="2FBD4E74" w14:textId="77777777" w:rsidTr="000F4699">
        <w:tc>
          <w:tcPr>
            <w:tcW w:w="0" w:type="auto"/>
            <w:tcMar>
              <w:top w:w="45" w:type="dxa"/>
              <w:left w:w="45" w:type="dxa"/>
              <w:bottom w:w="45" w:type="dxa"/>
              <w:right w:w="45" w:type="dxa"/>
            </w:tcMar>
            <w:hideMark/>
          </w:tcPr>
          <w:p w14:paraId="5A54B004" w14:textId="77777777" w:rsidR="00E26089" w:rsidRPr="002423DA" w:rsidRDefault="00E26089" w:rsidP="000F4699">
            <w:r w:rsidRPr="002423DA">
              <w:lastRenderedPageBreak/>
              <w:t>Test purpose</w:t>
            </w:r>
          </w:p>
        </w:tc>
        <w:tc>
          <w:tcPr>
            <w:tcW w:w="0" w:type="auto"/>
            <w:tcMar>
              <w:top w:w="45" w:type="dxa"/>
              <w:left w:w="45" w:type="dxa"/>
              <w:bottom w:w="45" w:type="dxa"/>
              <w:right w:w="45" w:type="dxa"/>
            </w:tcMar>
            <w:hideMark/>
          </w:tcPr>
          <w:p w14:paraId="7DF15E58" w14:textId="77777777" w:rsidR="00E26089" w:rsidRPr="002423DA" w:rsidRDefault="00E26089" w:rsidP="000F4699">
            <w:r w:rsidRPr="002423DA">
              <w:t>Verify that all requirements from the requirements class have been fulfilled.</w:t>
            </w:r>
          </w:p>
        </w:tc>
      </w:tr>
      <w:tr w:rsidR="00E26089" w:rsidRPr="002423DA" w14:paraId="72C20592" w14:textId="77777777" w:rsidTr="000F4699">
        <w:tc>
          <w:tcPr>
            <w:tcW w:w="0" w:type="auto"/>
            <w:tcMar>
              <w:top w:w="45" w:type="dxa"/>
              <w:left w:w="45" w:type="dxa"/>
              <w:bottom w:w="45" w:type="dxa"/>
              <w:right w:w="45" w:type="dxa"/>
            </w:tcMar>
            <w:hideMark/>
          </w:tcPr>
          <w:p w14:paraId="0C7794FB" w14:textId="77777777" w:rsidR="00E26089" w:rsidRPr="002423DA" w:rsidRDefault="00E26089" w:rsidP="000F4699">
            <w:r w:rsidRPr="002423DA">
              <w:t>Test method</w:t>
            </w:r>
          </w:p>
        </w:tc>
        <w:tc>
          <w:tcPr>
            <w:tcW w:w="0" w:type="auto"/>
            <w:tcMar>
              <w:top w:w="45" w:type="dxa"/>
              <w:left w:w="45" w:type="dxa"/>
              <w:bottom w:w="45" w:type="dxa"/>
              <w:right w:w="45" w:type="dxa"/>
            </w:tcMar>
            <w:hideMark/>
          </w:tcPr>
          <w:p w14:paraId="629B16AE" w14:textId="77777777" w:rsidR="00E26089" w:rsidRPr="002423DA" w:rsidRDefault="00E26089" w:rsidP="000F4699">
            <w:r w:rsidRPr="002423DA">
              <w:t>Inspect the documentation of the application, schema or profile.</w:t>
            </w:r>
          </w:p>
        </w:tc>
      </w:tr>
      <w:tr w:rsidR="00E26089" w:rsidRPr="002423DA" w14:paraId="7AD6E2A1" w14:textId="77777777" w:rsidTr="000F4699">
        <w:tc>
          <w:tcPr>
            <w:tcW w:w="0" w:type="auto"/>
            <w:tcMar>
              <w:top w:w="45" w:type="dxa"/>
              <w:left w:w="45" w:type="dxa"/>
              <w:bottom w:w="45" w:type="dxa"/>
              <w:right w:w="45" w:type="dxa"/>
            </w:tcMar>
            <w:hideMark/>
          </w:tcPr>
          <w:p w14:paraId="185CB59E" w14:textId="77777777" w:rsidR="00E26089" w:rsidRPr="002423DA" w:rsidRDefault="00E26089" w:rsidP="000F4699">
            <w:r w:rsidRPr="002423DA">
              <w:t>Test Type</w:t>
            </w:r>
          </w:p>
        </w:tc>
        <w:tc>
          <w:tcPr>
            <w:tcW w:w="0" w:type="auto"/>
            <w:tcMar>
              <w:top w:w="45" w:type="dxa"/>
              <w:left w:w="45" w:type="dxa"/>
              <w:bottom w:w="45" w:type="dxa"/>
              <w:right w:w="45" w:type="dxa"/>
            </w:tcMar>
            <w:hideMark/>
          </w:tcPr>
          <w:p w14:paraId="37B02060" w14:textId="77777777" w:rsidR="00E26089" w:rsidRPr="002423DA" w:rsidRDefault="00E26089" w:rsidP="000F4699">
            <w:r w:rsidRPr="002423DA">
              <w:t>Capability</w:t>
            </w:r>
          </w:p>
        </w:tc>
      </w:tr>
    </w:tbl>
    <w:p w14:paraId="20C13FF0" w14:textId="77777777" w:rsidR="00E26089" w:rsidRDefault="00E26089" w:rsidP="00E26089">
      <w:pPr>
        <w:pStyle w:val="a3"/>
        <w:rPr>
          <w:sz w:val="27"/>
          <w:szCs w:val="27"/>
        </w:rPr>
      </w:pPr>
      <w:r>
        <w:t xml:space="preserve">Abstract Sample core - </w:t>
      </w:r>
      <w:proofErr w:type="spellStart"/>
      <w:r>
        <w:t>AbstractPreparationStep</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70D50124" w14:textId="77777777" w:rsidTr="000F4699">
        <w:tc>
          <w:tcPr>
            <w:tcW w:w="0" w:type="auto"/>
            <w:tcMar>
              <w:top w:w="45" w:type="dxa"/>
              <w:left w:w="45" w:type="dxa"/>
              <w:bottom w:w="45" w:type="dxa"/>
              <w:right w:w="45" w:type="dxa"/>
            </w:tcMar>
            <w:hideMark/>
          </w:tcPr>
          <w:p w14:paraId="30BEA0FF"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1C332311" w14:textId="77777777" w:rsidR="00E26089" w:rsidRPr="00F264E8" w:rsidRDefault="00E26089" w:rsidP="000F4699">
            <w:pPr>
              <w:rPr>
                <w:b/>
                <w:bCs/>
              </w:rPr>
            </w:pPr>
            <w:r w:rsidRPr="00F264E8">
              <w:rPr>
                <w:b/>
                <w:bCs/>
              </w:rPr>
              <w:t>/conf/</w:t>
            </w:r>
            <w:proofErr w:type="spellStart"/>
            <w:r w:rsidRPr="00F264E8">
              <w:rPr>
                <w:b/>
                <w:bCs/>
              </w:rPr>
              <w:t>sam</w:t>
            </w:r>
            <w:proofErr w:type="spellEnd"/>
            <w:r w:rsidRPr="00F264E8">
              <w:rPr>
                <w:b/>
                <w:bCs/>
              </w:rPr>
              <w:t>-core/</w:t>
            </w:r>
            <w:proofErr w:type="spellStart"/>
            <w:r w:rsidRPr="00F264E8">
              <w:rPr>
                <w:b/>
                <w:bCs/>
              </w:rPr>
              <w:t>AbstractPreparationStep</w:t>
            </w:r>
            <w:proofErr w:type="spellEnd"/>
          </w:p>
        </w:tc>
      </w:tr>
      <w:tr w:rsidR="00E26089" w:rsidRPr="00F264E8" w14:paraId="586F20FD" w14:textId="77777777" w:rsidTr="000F4699">
        <w:tc>
          <w:tcPr>
            <w:tcW w:w="0" w:type="auto"/>
            <w:tcMar>
              <w:top w:w="45" w:type="dxa"/>
              <w:left w:w="45" w:type="dxa"/>
              <w:bottom w:w="45" w:type="dxa"/>
              <w:right w:w="45" w:type="dxa"/>
            </w:tcMar>
            <w:hideMark/>
          </w:tcPr>
          <w:p w14:paraId="3699A43C"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3F3E69D7" w14:textId="77777777" w:rsidR="00E26089" w:rsidRPr="00F264E8" w:rsidRDefault="00E26089" w:rsidP="000F4699">
            <w:r w:rsidRPr="00F264E8">
              <w:t>/</w:t>
            </w:r>
            <w:proofErr w:type="spellStart"/>
            <w:r w:rsidRPr="00F264E8">
              <w:t>req</w:t>
            </w:r>
            <w:proofErr w:type="spellEnd"/>
            <w:r w:rsidRPr="00F264E8">
              <w:t>/</w:t>
            </w:r>
            <w:proofErr w:type="spellStart"/>
            <w:r w:rsidRPr="00F264E8">
              <w:t>sam</w:t>
            </w:r>
            <w:proofErr w:type="spellEnd"/>
            <w:r w:rsidRPr="00F264E8">
              <w:t>-core/</w:t>
            </w:r>
            <w:proofErr w:type="spellStart"/>
            <w:r w:rsidRPr="00F264E8">
              <w:t>AbstractPreparationStep</w:t>
            </w:r>
            <w:proofErr w:type="spellEnd"/>
          </w:p>
        </w:tc>
      </w:tr>
      <w:tr w:rsidR="00E26089" w:rsidRPr="00F264E8" w14:paraId="4E6492EA" w14:textId="77777777" w:rsidTr="000F4699">
        <w:tc>
          <w:tcPr>
            <w:tcW w:w="0" w:type="auto"/>
            <w:tcMar>
              <w:top w:w="45" w:type="dxa"/>
              <w:left w:w="45" w:type="dxa"/>
              <w:bottom w:w="45" w:type="dxa"/>
              <w:right w:w="45" w:type="dxa"/>
            </w:tcMar>
            <w:hideMark/>
          </w:tcPr>
          <w:p w14:paraId="3A51797B"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62AE28EA" w14:textId="77777777" w:rsidR="00E26089" w:rsidRPr="00F264E8" w:rsidRDefault="00E26089" w:rsidP="000F4699">
            <w:r w:rsidRPr="00F264E8">
              <w:t>Verify that all requirements from the requirements class have been fulfilled.</w:t>
            </w:r>
          </w:p>
        </w:tc>
      </w:tr>
      <w:tr w:rsidR="00E26089" w:rsidRPr="00F264E8" w14:paraId="304E18A0" w14:textId="77777777" w:rsidTr="000F4699">
        <w:tc>
          <w:tcPr>
            <w:tcW w:w="0" w:type="auto"/>
            <w:tcMar>
              <w:top w:w="45" w:type="dxa"/>
              <w:left w:w="45" w:type="dxa"/>
              <w:bottom w:w="45" w:type="dxa"/>
              <w:right w:w="45" w:type="dxa"/>
            </w:tcMar>
            <w:hideMark/>
          </w:tcPr>
          <w:p w14:paraId="03650928"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561CF775" w14:textId="77777777" w:rsidR="00E26089" w:rsidRPr="00F264E8" w:rsidRDefault="00E26089" w:rsidP="000F4699">
            <w:r w:rsidRPr="00F264E8">
              <w:t>Inspect the documentation of the application, schema or profile.</w:t>
            </w:r>
          </w:p>
        </w:tc>
      </w:tr>
      <w:tr w:rsidR="00E26089" w:rsidRPr="00F264E8" w14:paraId="4E60D18B" w14:textId="77777777" w:rsidTr="000F4699">
        <w:tc>
          <w:tcPr>
            <w:tcW w:w="0" w:type="auto"/>
            <w:tcMar>
              <w:top w:w="45" w:type="dxa"/>
              <w:left w:w="45" w:type="dxa"/>
              <w:bottom w:w="45" w:type="dxa"/>
              <w:right w:w="45" w:type="dxa"/>
            </w:tcMar>
            <w:hideMark/>
          </w:tcPr>
          <w:p w14:paraId="3F1372CA"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68277FDB" w14:textId="77777777" w:rsidR="00E26089" w:rsidRPr="00F264E8" w:rsidRDefault="00E26089" w:rsidP="000F4699">
            <w:r w:rsidRPr="00F264E8">
              <w:t>Capability</w:t>
            </w:r>
          </w:p>
        </w:tc>
      </w:tr>
    </w:tbl>
    <w:p w14:paraId="7353AB4B" w14:textId="77777777" w:rsidR="00E26089" w:rsidRPr="00F264E8" w:rsidRDefault="00E26089" w:rsidP="00E26089">
      <w:pPr>
        <w:pStyle w:val="a3"/>
      </w:pPr>
      <w:r w:rsidRPr="00F264E8">
        <w:t xml:space="preserve">Abstract Sample core - </w:t>
      </w:r>
      <w:proofErr w:type="spellStart"/>
      <w:r w:rsidRPr="00F264E8">
        <w:t>AbstractSample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368E0F6A" w14:textId="77777777" w:rsidTr="000F4699">
        <w:tc>
          <w:tcPr>
            <w:tcW w:w="0" w:type="auto"/>
            <w:tcMar>
              <w:top w:w="45" w:type="dxa"/>
              <w:left w:w="45" w:type="dxa"/>
              <w:bottom w:w="45" w:type="dxa"/>
              <w:right w:w="45" w:type="dxa"/>
            </w:tcMar>
            <w:hideMark/>
          </w:tcPr>
          <w:p w14:paraId="6BDF485E"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6FE81C2E" w14:textId="77777777" w:rsidR="00E26089" w:rsidRPr="00F264E8" w:rsidRDefault="00E26089" w:rsidP="000F4699">
            <w:pPr>
              <w:rPr>
                <w:b/>
                <w:bCs/>
              </w:rPr>
            </w:pPr>
            <w:r w:rsidRPr="00F264E8">
              <w:rPr>
                <w:b/>
                <w:bCs/>
              </w:rPr>
              <w:t>/conf/</w:t>
            </w:r>
            <w:proofErr w:type="spellStart"/>
            <w:r w:rsidRPr="00F264E8">
              <w:rPr>
                <w:b/>
                <w:bCs/>
              </w:rPr>
              <w:t>sam</w:t>
            </w:r>
            <w:proofErr w:type="spellEnd"/>
            <w:r w:rsidRPr="00F264E8">
              <w:rPr>
                <w:b/>
                <w:bCs/>
              </w:rPr>
              <w:t>-core/</w:t>
            </w:r>
            <w:proofErr w:type="spellStart"/>
            <w:r w:rsidRPr="00F264E8">
              <w:rPr>
                <w:b/>
                <w:bCs/>
              </w:rPr>
              <w:t>AbstractSample</w:t>
            </w:r>
            <w:proofErr w:type="spellEnd"/>
          </w:p>
        </w:tc>
      </w:tr>
      <w:tr w:rsidR="00E26089" w:rsidRPr="00F264E8" w14:paraId="79588601" w14:textId="77777777" w:rsidTr="000F4699">
        <w:tc>
          <w:tcPr>
            <w:tcW w:w="0" w:type="auto"/>
            <w:tcMar>
              <w:top w:w="45" w:type="dxa"/>
              <w:left w:w="45" w:type="dxa"/>
              <w:bottom w:w="45" w:type="dxa"/>
              <w:right w:w="45" w:type="dxa"/>
            </w:tcMar>
            <w:hideMark/>
          </w:tcPr>
          <w:p w14:paraId="02F23558"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20F530A9" w14:textId="77777777" w:rsidR="00E26089" w:rsidRPr="00F264E8" w:rsidRDefault="00E26089" w:rsidP="000F4699">
            <w:r w:rsidRPr="00F264E8">
              <w:t>/</w:t>
            </w:r>
            <w:proofErr w:type="spellStart"/>
            <w:r w:rsidRPr="00F264E8">
              <w:t>req</w:t>
            </w:r>
            <w:proofErr w:type="spellEnd"/>
            <w:r w:rsidRPr="00F264E8">
              <w:t>/</w:t>
            </w:r>
            <w:proofErr w:type="spellStart"/>
            <w:r w:rsidRPr="00F264E8">
              <w:t>sam</w:t>
            </w:r>
            <w:proofErr w:type="spellEnd"/>
            <w:r w:rsidRPr="00F264E8">
              <w:t>-core/</w:t>
            </w:r>
            <w:proofErr w:type="spellStart"/>
            <w:r w:rsidRPr="00F264E8">
              <w:t>AbstractSample</w:t>
            </w:r>
            <w:proofErr w:type="spellEnd"/>
          </w:p>
        </w:tc>
      </w:tr>
      <w:tr w:rsidR="00E26089" w:rsidRPr="00F264E8" w14:paraId="183DEB39" w14:textId="77777777" w:rsidTr="000F4699">
        <w:tc>
          <w:tcPr>
            <w:tcW w:w="0" w:type="auto"/>
            <w:tcMar>
              <w:top w:w="45" w:type="dxa"/>
              <w:left w:w="45" w:type="dxa"/>
              <w:bottom w:w="45" w:type="dxa"/>
              <w:right w:w="45" w:type="dxa"/>
            </w:tcMar>
            <w:hideMark/>
          </w:tcPr>
          <w:p w14:paraId="5419D790"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7E6F8B3F" w14:textId="77777777" w:rsidR="00E26089" w:rsidRPr="00F264E8" w:rsidRDefault="00E26089" w:rsidP="000F4699">
            <w:r w:rsidRPr="00F264E8">
              <w:t>Verify that all requirements from the requirements class have been fulfilled.</w:t>
            </w:r>
          </w:p>
        </w:tc>
      </w:tr>
      <w:tr w:rsidR="00E26089" w:rsidRPr="00F264E8" w14:paraId="30165AA7" w14:textId="77777777" w:rsidTr="000F4699">
        <w:tc>
          <w:tcPr>
            <w:tcW w:w="0" w:type="auto"/>
            <w:tcMar>
              <w:top w:w="45" w:type="dxa"/>
              <w:left w:w="45" w:type="dxa"/>
              <w:bottom w:w="45" w:type="dxa"/>
              <w:right w:w="45" w:type="dxa"/>
            </w:tcMar>
            <w:hideMark/>
          </w:tcPr>
          <w:p w14:paraId="1A759C96"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2D04E6C8" w14:textId="77777777" w:rsidR="00E26089" w:rsidRPr="00F264E8" w:rsidRDefault="00E26089" w:rsidP="000F4699">
            <w:r w:rsidRPr="00F264E8">
              <w:t>Inspect the documentation of the application, schema or profile.</w:t>
            </w:r>
          </w:p>
        </w:tc>
      </w:tr>
      <w:tr w:rsidR="00E26089" w:rsidRPr="00F264E8" w14:paraId="3D6CE644" w14:textId="77777777" w:rsidTr="000F4699">
        <w:tc>
          <w:tcPr>
            <w:tcW w:w="0" w:type="auto"/>
            <w:tcMar>
              <w:top w:w="45" w:type="dxa"/>
              <w:left w:w="45" w:type="dxa"/>
              <w:bottom w:w="45" w:type="dxa"/>
              <w:right w:w="45" w:type="dxa"/>
            </w:tcMar>
            <w:hideMark/>
          </w:tcPr>
          <w:p w14:paraId="64A083E5"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7CF0D01D" w14:textId="77777777" w:rsidR="00E26089" w:rsidRPr="00F264E8" w:rsidRDefault="00E26089" w:rsidP="000F4699">
            <w:r w:rsidRPr="00F264E8">
              <w:t>Capability</w:t>
            </w:r>
          </w:p>
        </w:tc>
      </w:tr>
    </w:tbl>
    <w:p w14:paraId="15CA90C1" w14:textId="77777777" w:rsidR="00E26089" w:rsidRDefault="00E26089" w:rsidP="00E26089">
      <w:pPr>
        <w:pStyle w:val="a3"/>
        <w:rPr>
          <w:sz w:val="27"/>
          <w:szCs w:val="27"/>
        </w:rPr>
      </w:pPr>
      <w:r>
        <w:t xml:space="preserve">Abstract Sample core - </w:t>
      </w:r>
      <w:proofErr w:type="spellStart"/>
      <w:r>
        <w:t>AbstractSampler</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71DF3939" w14:textId="77777777" w:rsidTr="000F4699">
        <w:tc>
          <w:tcPr>
            <w:tcW w:w="0" w:type="auto"/>
            <w:tcMar>
              <w:top w:w="45" w:type="dxa"/>
              <w:left w:w="45" w:type="dxa"/>
              <w:bottom w:w="45" w:type="dxa"/>
              <w:right w:w="45" w:type="dxa"/>
            </w:tcMar>
            <w:hideMark/>
          </w:tcPr>
          <w:p w14:paraId="171FEB9F"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3E9EEC62" w14:textId="77777777" w:rsidR="00E26089" w:rsidRPr="00F264E8" w:rsidRDefault="00E26089" w:rsidP="000F4699">
            <w:pPr>
              <w:rPr>
                <w:b/>
                <w:bCs/>
              </w:rPr>
            </w:pPr>
            <w:r w:rsidRPr="00F264E8">
              <w:rPr>
                <w:b/>
                <w:bCs/>
              </w:rPr>
              <w:t>/conf/</w:t>
            </w:r>
            <w:proofErr w:type="spellStart"/>
            <w:r w:rsidRPr="00F264E8">
              <w:rPr>
                <w:b/>
                <w:bCs/>
              </w:rPr>
              <w:t>sam</w:t>
            </w:r>
            <w:proofErr w:type="spellEnd"/>
            <w:r w:rsidRPr="00F264E8">
              <w:rPr>
                <w:b/>
                <w:bCs/>
              </w:rPr>
              <w:t>-core/</w:t>
            </w:r>
            <w:proofErr w:type="spellStart"/>
            <w:r w:rsidRPr="00F264E8">
              <w:rPr>
                <w:b/>
                <w:bCs/>
              </w:rPr>
              <w:t>AbstractSampler</w:t>
            </w:r>
            <w:proofErr w:type="spellEnd"/>
          </w:p>
        </w:tc>
      </w:tr>
      <w:tr w:rsidR="00E26089" w:rsidRPr="00F264E8" w14:paraId="6C58ADA0" w14:textId="77777777" w:rsidTr="000F4699">
        <w:tc>
          <w:tcPr>
            <w:tcW w:w="0" w:type="auto"/>
            <w:tcMar>
              <w:top w:w="45" w:type="dxa"/>
              <w:left w:w="45" w:type="dxa"/>
              <w:bottom w:w="45" w:type="dxa"/>
              <w:right w:w="45" w:type="dxa"/>
            </w:tcMar>
            <w:hideMark/>
          </w:tcPr>
          <w:p w14:paraId="1BA346CE"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61E0137E" w14:textId="77777777" w:rsidR="00E26089" w:rsidRPr="00F264E8" w:rsidRDefault="00E26089" w:rsidP="000F4699">
            <w:r w:rsidRPr="00F264E8">
              <w:t>/</w:t>
            </w:r>
            <w:proofErr w:type="spellStart"/>
            <w:r w:rsidRPr="00F264E8">
              <w:t>req</w:t>
            </w:r>
            <w:proofErr w:type="spellEnd"/>
            <w:r w:rsidRPr="00F264E8">
              <w:t>/</w:t>
            </w:r>
            <w:proofErr w:type="spellStart"/>
            <w:r w:rsidRPr="00F264E8">
              <w:t>sam</w:t>
            </w:r>
            <w:proofErr w:type="spellEnd"/>
            <w:r w:rsidRPr="00F264E8">
              <w:t>-core/</w:t>
            </w:r>
            <w:proofErr w:type="spellStart"/>
            <w:r w:rsidRPr="00F264E8">
              <w:t>AbstractSampler</w:t>
            </w:r>
            <w:proofErr w:type="spellEnd"/>
          </w:p>
        </w:tc>
      </w:tr>
      <w:tr w:rsidR="00E26089" w:rsidRPr="00F264E8" w14:paraId="7B2EFE57" w14:textId="77777777" w:rsidTr="000F4699">
        <w:tc>
          <w:tcPr>
            <w:tcW w:w="0" w:type="auto"/>
            <w:tcMar>
              <w:top w:w="45" w:type="dxa"/>
              <w:left w:w="45" w:type="dxa"/>
              <w:bottom w:w="45" w:type="dxa"/>
              <w:right w:w="45" w:type="dxa"/>
            </w:tcMar>
            <w:hideMark/>
          </w:tcPr>
          <w:p w14:paraId="2109BFB3"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0E0BF126" w14:textId="77777777" w:rsidR="00E26089" w:rsidRPr="00F264E8" w:rsidRDefault="00E26089" w:rsidP="000F4699">
            <w:r w:rsidRPr="00F264E8">
              <w:t>Verify that all requirements from the requirements class have been fulfilled.</w:t>
            </w:r>
          </w:p>
        </w:tc>
      </w:tr>
      <w:tr w:rsidR="00E26089" w:rsidRPr="00F264E8" w14:paraId="0FB98787" w14:textId="77777777" w:rsidTr="000F4699">
        <w:tc>
          <w:tcPr>
            <w:tcW w:w="0" w:type="auto"/>
            <w:tcMar>
              <w:top w:w="45" w:type="dxa"/>
              <w:left w:w="45" w:type="dxa"/>
              <w:bottom w:w="45" w:type="dxa"/>
              <w:right w:w="45" w:type="dxa"/>
            </w:tcMar>
            <w:hideMark/>
          </w:tcPr>
          <w:p w14:paraId="54E05101"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3C9087E1" w14:textId="77777777" w:rsidR="00E26089" w:rsidRPr="00F264E8" w:rsidRDefault="00E26089" w:rsidP="000F4699">
            <w:r w:rsidRPr="00F264E8">
              <w:t>Inspect the documentation of the application, schema or profile.</w:t>
            </w:r>
          </w:p>
        </w:tc>
      </w:tr>
      <w:tr w:rsidR="00E26089" w:rsidRPr="00F264E8" w14:paraId="0658E184" w14:textId="77777777" w:rsidTr="000F4699">
        <w:tc>
          <w:tcPr>
            <w:tcW w:w="0" w:type="auto"/>
            <w:tcMar>
              <w:top w:w="45" w:type="dxa"/>
              <w:left w:w="45" w:type="dxa"/>
              <w:bottom w:w="45" w:type="dxa"/>
              <w:right w:w="45" w:type="dxa"/>
            </w:tcMar>
            <w:hideMark/>
          </w:tcPr>
          <w:p w14:paraId="5B90EFC7"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624B85CD" w14:textId="77777777" w:rsidR="00E26089" w:rsidRPr="00F264E8" w:rsidRDefault="00E26089" w:rsidP="000F4699">
            <w:r w:rsidRPr="00F264E8">
              <w:t>Capability</w:t>
            </w:r>
          </w:p>
        </w:tc>
      </w:tr>
    </w:tbl>
    <w:p w14:paraId="1AD048D7" w14:textId="77777777" w:rsidR="00E26089" w:rsidRDefault="00E26089" w:rsidP="00E26089">
      <w:pPr>
        <w:pStyle w:val="a3"/>
        <w:rPr>
          <w:sz w:val="27"/>
          <w:szCs w:val="27"/>
        </w:rPr>
      </w:pPr>
      <w:r>
        <w:t xml:space="preserve">Abstract Sample core - </w:t>
      </w:r>
      <w:proofErr w:type="spellStart"/>
      <w:r>
        <w:t>AbstractSampling</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0546E229" w14:textId="77777777" w:rsidTr="000F4699">
        <w:tc>
          <w:tcPr>
            <w:tcW w:w="0" w:type="auto"/>
            <w:tcMar>
              <w:top w:w="45" w:type="dxa"/>
              <w:left w:w="45" w:type="dxa"/>
              <w:bottom w:w="45" w:type="dxa"/>
              <w:right w:w="45" w:type="dxa"/>
            </w:tcMar>
            <w:hideMark/>
          </w:tcPr>
          <w:p w14:paraId="4387294F"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3348A74C" w14:textId="77777777" w:rsidR="00E26089" w:rsidRPr="00F264E8" w:rsidRDefault="00E26089" w:rsidP="000F4699">
            <w:pPr>
              <w:rPr>
                <w:b/>
                <w:bCs/>
              </w:rPr>
            </w:pPr>
            <w:r w:rsidRPr="00F264E8">
              <w:rPr>
                <w:b/>
                <w:bCs/>
              </w:rPr>
              <w:t>/conf/</w:t>
            </w:r>
            <w:proofErr w:type="spellStart"/>
            <w:r w:rsidRPr="00F264E8">
              <w:rPr>
                <w:b/>
                <w:bCs/>
              </w:rPr>
              <w:t>sam</w:t>
            </w:r>
            <w:proofErr w:type="spellEnd"/>
            <w:r w:rsidRPr="00F264E8">
              <w:rPr>
                <w:b/>
                <w:bCs/>
              </w:rPr>
              <w:t>-core/</w:t>
            </w:r>
            <w:proofErr w:type="spellStart"/>
            <w:r w:rsidRPr="00F264E8">
              <w:rPr>
                <w:b/>
                <w:bCs/>
              </w:rPr>
              <w:t>AbstractSampling</w:t>
            </w:r>
            <w:proofErr w:type="spellEnd"/>
          </w:p>
        </w:tc>
      </w:tr>
      <w:tr w:rsidR="00E26089" w:rsidRPr="00F264E8" w14:paraId="3BE84CD0" w14:textId="77777777" w:rsidTr="000F4699">
        <w:tc>
          <w:tcPr>
            <w:tcW w:w="0" w:type="auto"/>
            <w:tcMar>
              <w:top w:w="45" w:type="dxa"/>
              <w:left w:w="45" w:type="dxa"/>
              <w:bottom w:w="45" w:type="dxa"/>
              <w:right w:w="45" w:type="dxa"/>
            </w:tcMar>
            <w:hideMark/>
          </w:tcPr>
          <w:p w14:paraId="0B5EE051" w14:textId="77777777" w:rsidR="00E26089" w:rsidRPr="00F264E8" w:rsidRDefault="00E26089" w:rsidP="000F4699">
            <w:r w:rsidRPr="00F264E8">
              <w:lastRenderedPageBreak/>
              <w:t>Requirements</w:t>
            </w:r>
          </w:p>
        </w:tc>
        <w:tc>
          <w:tcPr>
            <w:tcW w:w="0" w:type="auto"/>
            <w:tcMar>
              <w:top w:w="45" w:type="dxa"/>
              <w:left w:w="45" w:type="dxa"/>
              <w:bottom w:w="45" w:type="dxa"/>
              <w:right w:w="45" w:type="dxa"/>
            </w:tcMar>
            <w:hideMark/>
          </w:tcPr>
          <w:p w14:paraId="51D0375A" w14:textId="77777777" w:rsidR="00E26089" w:rsidRPr="00F264E8" w:rsidRDefault="00E26089" w:rsidP="000F4699">
            <w:r w:rsidRPr="00F264E8">
              <w:t>/</w:t>
            </w:r>
            <w:proofErr w:type="spellStart"/>
            <w:r w:rsidRPr="00F264E8">
              <w:t>req</w:t>
            </w:r>
            <w:proofErr w:type="spellEnd"/>
            <w:r w:rsidRPr="00F264E8">
              <w:t>/</w:t>
            </w:r>
            <w:proofErr w:type="spellStart"/>
            <w:r w:rsidRPr="00F264E8">
              <w:t>sam</w:t>
            </w:r>
            <w:proofErr w:type="spellEnd"/>
            <w:r w:rsidRPr="00F264E8">
              <w:t>-core/</w:t>
            </w:r>
            <w:proofErr w:type="spellStart"/>
            <w:r w:rsidRPr="00F264E8">
              <w:t>AbstractSampling</w:t>
            </w:r>
            <w:proofErr w:type="spellEnd"/>
          </w:p>
        </w:tc>
      </w:tr>
      <w:tr w:rsidR="00E26089" w:rsidRPr="00F264E8" w14:paraId="518D1E80" w14:textId="77777777" w:rsidTr="000F4699">
        <w:tc>
          <w:tcPr>
            <w:tcW w:w="0" w:type="auto"/>
            <w:tcMar>
              <w:top w:w="45" w:type="dxa"/>
              <w:left w:w="45" w:type="dxa"/>
              <w:bottom w:w="45" w:type="dxa"/>
              <w:right w:w="45" w:type="dxa"/>
            </w:tcMar>
            <w:hideMark/>
          </w:tcPr>
          <w:p w14:paraId="59D7AE96"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4251A754" w14:textId="77777777" w:rsidR="00E26089" w:rsidRPr="00F264E8" w:rsidRDefault="00E26089" w:rsidP="000F4699">
            <w:r w:rsidRPr="00F264E8">
              <w:t>Verify that all requirements from the requirements class have been fulfilled.</w:t>
            </w:r>
          </w:p>
        </w:tc>
      </w:tr>
      <w:tr w:rsidR="00E26089" w:rsidRPr="00F264E8" w14:paraId="05D404E6" w14:textId="77777777" w:rsidTr="000F4699">
        <w:tc>
          <w:tcPr>
            <w:tcW w:w="0" w:type="auto"/>
            <w:tcMar>
              <w:top w:w="45" w:type="dxa"/>
              <w:left w:w="45" w:type="dxa"/>
              <w:bottom w:w="45" w:type="dxa"/>
              <w:right w:w="45" w:type="dxa"/>
            </w:tcMar>
            <w:hideMark/>
          </w:tcPr>
          <w:p w14:paraId="2DD7FE4D"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524395BB" w14:textId="77777777" w:rsidR="00E26089" w:rsidRPr="00F264E8" w:rsidRDefault="00E26089" w:rsidP="000F4699">
            <w:r w:rsidRPr="00F264E8">
              <w:t>Inspect the documentation of the application, schema or profile.</w:t>
            </w:r>
          </w:p>
        </w:tc>
      </w:tr>
      <w:tr w:rsidR="00E26089" w:rsidRPr="00F264E8" w14:paraId="34832A9F" w14:textId="77777777" w:rsidTr="000F4699">
        <w:tc>
          <w:tcPr>
            <w:tcW w:w="0" w:type="auto"/>
            <w:tcMar>
              <w:top w:w="45" w:type="dxa"/>
              <w:left w:w="45" w:type="dxa"/>
              <w:bottom w:w="45" w:type="dxa"/>
              <w:right w:w="45" w:type="dxa"/>
            </w:tcMar>
            <w:hideMark/>
          </w:tcPr>
          <w:p w14:paraId="31CC967D"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10B61653" w14:textId="77777777" w:rsidR="00E26089" w:rsidRPr="00F264E8" w:rsidRDefault="00E26089" w:rsidP="000F4699">
            <w:r w:rsidRPr="00F264E8">
              <w:t>Capability</w:t>
            </w:r>
          </w:p>
        </w:tc>
      </w:tr>
    </w:tbl>
    <w:p w14:paraId="2706DFA5" w14:textId="77777777" w:rsidR="00E26089" w:rsidRDefault="00E26089" w:rsidP="00E26089">
      <w:pPr>
        <w:pStyle w:val="a3"/>
        <w:rPr>
          <w:sz w:val="27"/>
          <w:szCs w:val="27"/>
        </w:rPr>
      </w:pPr>
      <w:r>
        <w:t xml:space="preserve">Abstract Sample core - </w:t>
      </w:r>
      <w:proofErr w:type="spellStart"/>
      <w:r>
        <w:t>AbstractSamplingProcedure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E26089" w:rsidRPr="00F264E8" w14:paraId="79EF7E6A" w14:textId="77777777" w:rsidTr="000F4699">
        <w:tc>
          <w:tcPr>
            <w:tcW w:w="0" w:type="auto"/>
            <w:tcMar>
              <w:top w:w="45" w:type="dxa"/>
              <w:left w:w="45" w:type="dxa"/>
              <w:bottom w:w="45" w:type="dxa"/>
              <w:right w:w="45" w:type="dxa"/>
            </w:tcMar>
            <w:hideMark/>
          </w:tcPr>
          <w:p w14:paraId="4DBE742A" w14:textId="77777777" w:rsidR="00E26089" w:rsidRPr="00F264E8" w:rsidRDefault="00E26089" w:rsidP="000F4699">
            <w:pPr>
              <w:rPr>
                <w:b/>
                <w:bCs/>
              </w:rPr>
            </w:pPr>
            <w:r w:rsidRPr="00F264E8">
              <w:rPr>
                <w:b/>
                <w:bCs/>
              </w:rPr>
              <w:t>Conformance Class</w:t>
            </w:r>
          </w:p>
        </w:tc>
        <w:tc>
          <w:tcPr>
            <w:tcW w:w="0" w:type="auto"/>
            <w:tcMar>
              <w:top w:w="45" w:type="dxa"/>
              <w:left w:w="45" w:type="dxa"/>
              <w:bottom w:w="45" w:type="dxa"/>
              <w:right w:w="45" w:type="dxa"/>
            </w:tcMar>
            <w:hideMark/>
          </w:tcPr>
          <w:p w14:paraId="1E7B4414" w14:textId="77777777" w:rsidR="00E26089" w:rsidRPr="00F264E8" w:rsidRDefault="00E26089" w:rsidP="000F4699">
            <w:pPr>
              <w:rPr>
                <w:b/>
                <w:bCs/>
              </w:rPr>
            </w:pPr>
            <w:r w:rsidRPr="00F264E8">
              <w:rPr>
                <w:b/>
                <w:bCs/>
              </w:rPr>
              <w:t>/conf/</w:t>
            </w:r>
            <w:proofErr w:type="spellStart"/>
            <w:r w:rsidRPr="00F264E8">
              <w:rPr>
                <w:b/>
                <w:bCs/>
              </w:rPr>
              <w:t>sam</w:t>
            </w:r>
            <w:proofErr w:type="spellEnd"/>
            <w:r w:rsidRPr="00F264E8">
              <w:rPr>
                <w:b/>
                <w:bCs/>
              </w:rPr>
              <w:t>-core/</w:t>
            </w:r>
            <w:proofErr w:type="spellStart"/>
            <w:r w:rsidRPr="00F264E8">
              <w:rPr>
                <w:b/>
                <w:bCs/>
              </w:rPr>
              <w:t>AbstractSamplingProcedure</w:t>
            </w:r>
            <w:proofErr w:type="spellEnd"/>
          </w:p>
        </w:tc>
      </w:tr>
      <w:tr w:rsidR="00E26089" w:rsidRPr="00F264E8" w14:paraId="68F16D33" w14:textId="77777777" w:rsidTr="000F4699">
        <w:tc>
          <w:tcPr>
            <w:tcW w:w="0" w:type="auto"/>
            <w:tcMar>
              <w:top w:w="45" w:type="dxa"/>
              <w:left w:w="45" w:type="dxa"/>
              <w:bottom w:w="45" w:type="dxa"/>
              <w:right w:w="45" w:type="dxa"/>
            </w:tcMar>
            <w:hideMark/>
          </w:tcPr>
          <w:p w14:paraId="73D1AFD3" w14:textId="77777777" w:rsidR="00E26089" w:rsidRPr="00F264E8" w:rsidRDefault="00E26089" w:rsidP="000F4699">
            <w:r w:rsidRPr="00F264E8">
              <w:t>Requirements</w:t>
            </w:r>
          </w:p>
        </w:tc>
        <w:tc>
          <w:tcPr>
            <w:tcW w:w="0" w:type="auto"/>
            <w:tcMar>
              <w:top w:w="45" w:type="dxa"/>
              <w:left w:w="45" w:type="dxa"/>
              <w:bottom w:w="45" w:type="dxa"/>
              <w:right w:w="45" w:type="dxa"/>
            </w:tcMar>
            <w:hideMark/>
          </w:tcPr>
          <w:p w14:paraId="4E5333A7" w14:textId="77777777" w:rsidR="00E26089" w:rsidRPr="00F264E8" w:rsidRDefault="00E26089" w:rsidP="000F4699">
            <w:r w:rsidRPr="00F264E8">
              <w:t>/</w:t>
            </w:r>
            <w:proofErr w:type="spellStart"/>
            <w:r w:rsidRPr="00F264E8">
              <w:t>req</w:t>
            </w:r>
            <w:proofErr w:type="spellEnd"/>
            <w:r w:rsidRPr="00F264E8">
              <w:t>/</w:t>
            </w:r>
            <w:proofErr w:type="spellStart"/>
            <w:r w:rsidRPr="00F264E8">
              <w:t>sam</w:t>
            </w:r>
            <w:proofErr w:type="spellEnd"/>
            <w:r w:rsidRPr="00F264E8">
              <w:t>-core/</w:t>
            </w:r>
            <w:proofErr w:type="spellStart"/>
            <w:r w:rsidRPr="00F264E8">
              <w:t>AbstractSamplingProcedure</w:t>
            </w:r>
            <w:proofErr w:type="spellEnd"/>
          </w:p>
        </w:tc>
      </w:tr>
      <w:tr w:rsidR="00E26089" w:rsidRPr="00F264E8" w14:paraId="5E8FA08C" w14:textId="77777777" w:rsidTr="000F4699">
        <w:tc>
          <w:tcPr>
            <w:tcW w:w="0" w:type="auto"/>
            <w:tcMar>
              <w:top w:w="45" w:type="dxa"/>
              <w:left w:w="45" w:type="dxa"/>
              <w:bottom w:w="45" w:type="dxa"/>
              <w:right w:w="45" w:type="dxa"/>
            </w:tcMar>
            <w:hideMark/>
          </w:tcPr>
          <w:p w14:paraId="10F72E13" w14:textId="77777777" w:rsidR="00E26089" w:rsidRPr="00F264E8" w:rsidRDefault="00E26089" w:rsidP="000F4699">
            <w:r w:rsidRPr="00F264E8">
              <w:t>Test purpose</w:t>
            </w:r>
          </w:p>
        </w:tc>
        <w:tc>
          <w:tcPr>
            <w:tcW w:w="0" w:type="auto"/>
            <w:tcMar>
              <w:top w:w="45" w:type="dxa"/>
              <w:left w:w="45" w:type="dxa"/>
              <w:bottom w:w="45" w:type="dxa"/>
              <w:right w:w="45" w:type="dxa"/>
            </w:tcMar>
            <w:hideMark/>
          </w:tcPr>
          <w:p w14:paraId="75AF3BA2" w14:textId="77777777" w:rsidR="00E26089" w:rsidRPr="00F264E8" w:rsidRDefault="00E26089" w:rsidP="000F4699">
            <w:r w:rsidRPr="00F264E8">
              <w:t>Verify that all requirements from the requirements class have been fulfilled.</w:t>
            </w:r>
          </w:p>
        </w:tc>
      </w:tr>
      <w:tr w:rsidR="00E26089" w:rsidRPr="00F264E8" w14:paraId="7832CFAD" w14:textId="77777777" w:rsidTr="000F4699">
        <w:tc>
          <w:tcPr>
            <w:tcW w:w="0" w:type="auto"/>
            <w:tcMar>
              <w:top w:w="45" w:type="dxa"/>
              <w:left w:w="45" w:type="dxa"/>
              <w:bottom w:w="45" w:type="dxa"/>
              <w:right w:w="45" w:type="dxa"/>
            </w:tcMar>
            <w:hideMark/>
          </w:tcPr>
          <w:p w14:paraId="470F0DE0" w14:textId="77777777" w:rsidR="00E26089" w:rsidRPr="00F264E8" w:rsidRDefault="00E26089" w:rsidP="000F4699">
            <w:r w:rsidRPr="00F264E8">
              <w:t>Test method</w:t>
            </w:r>
          </w:p>
        </w:tc>
        <w:tc>
          <w:tcPr>
            <w:tcW w:w="0" w:type="auto"/>
            <w:tcMar>
              <w:top w:w="45" w:type="dxa"/>
              <w:left w:w="45" w:type="dxa"/>
              <w:bottom w:w="45" w:type="dxa"/>
              <w:right w:w="45" w:type="dxa"/>
            </w:tcMar>
            <w:hideMark/>
          </w:tcPr>
          <w:p w14:paraId="27941D3F" w14:textId="77777777" w:rsidR="00E26089" w:rsidRPr="00F264E8" w:rsidRDefault="00E26089" w:rsidP="000F4699">
            <w:r w:rsidRPr="00F264E8">
              <w:t>Inspect the documentation of the application, schema or profile.</w:t>
            </w:r>
          </w:p>
        </w:tc>
      </w:tr>
      <w:tr w:rsidR="00E26089" w:rsidRPr="00F264E8" w14:paraId="6CC9C348" w14:textId="77777777" w:rsidTr="000F4699">
        <w:tc>
          <w:tcPr>
            <w:tcW w:w="0" w:type="auto"/>
            <w:tcMar>
              <w:top w:w="45" w:type="dxa"/>
              <w:left w:w="45" w:type="dxa"/>
              <w:bottom w:w="45" w:type="dxa"/>
              <w:right w:w="45" w:type="dxa"/>
            </w:tcMar>
            <w:hideMark/>
          </w:tcPr>
          <w:p w14:paraId="50561F3A" w14:textId="77777777" w:rsidR="00E26089" w:rsidRPr="00F264E8" w:rsidRDefault="00E26089" w:rsidP="000F4699">
            <w:r w:rsidRPr="00F264E8">
              <w:t>Test Type</w:t>
            </w:r>
          </w:p>
        </w:tc>
        <w:tc>
          <w:tcPr>
            <w:tcW w:w="0" w:type="auto"/>
            <w:tcMar>
              <w:top w:w="45" w:type="dxa"/>
              <w:left w:w="45" w:type="dxa"/>
              <w:bottom w:w="45" w:type="dxa"/>
              <w:right w:w="45" w:type="dxa"/>
            </w:tcMar>
            <w:hideMark/>
          </w:tcPr>
          <w:p w14:paraId="12F8C5D2" w14:textId="77777777" w:rsidR="00E26089" w:rsidRPr="00F264E8" w:rsidRDefault="00E26089" w:rsidP="000F4699">
            <w:r w:rsidRPr="00F264E8">
              <w:t>Capability</w:t>
            </w:r>
          </w:p>
        </w:tc>
      </w:tr>
    </w:tbl>
    <w:p w14:paraId="2E9C58E9" w14:textId="77777777" w:rsidR="00E26089" w:rsidRDefault="00E26089" w:rsidP="00E26089">
      <w:pPr>
        <w:pStyle w:val="a2"/>
        <w:numPr>
          <w:ilvl w:val="0"/>
          <w:numId w:val="0"/>
        </w:numPr>
      </w:pPr>
    </w:p>
    <w:p w14:paraId="2A9CE1B1" w14:textId="342C9D53" w:rsidR="002B4EBE" w:rsidRPr="002423DA" w:rsidRDefault="002B4EBE" w:rsidP="002423DA">
      <w:pPr>
        <w:pStyle w:val="a2"/>
      </w:pPr>
      <w:bookmarkStart w:id="432" w:name="_Toc72768931"/>
      <w:r w:rsidRPr="002423DA">
        <w:t>Abstract tests for Basic Samples package</w:t>
      </w:r>
      <w:bookmarkEnd w:id="432"/>
    </w:p>
    <w:p w14:paraId="5F8B01A4" w14:textId="77777777" w:rsidR="002B4EBE" w:rsidRDefault="002B4EBE" w:rsidP="002423DA">
      <w:pPr>
        <w:pStyle w:val="a3"/>
      </w:pPr>
      <w:r>
        <w:t>Basic Samples package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5CEDF309" w14:textId="77777777" w:rsidTr="002423DA">
        <w:tc>
          <w:tcPr>
            <w:tcW w:w="0" w:type="auto"/>
            <w:tcMar>
              <w:top w:w="45" w:type="dxa"/>
              <w:left w:w="45" w:type="dxa"/>
              <w:bottom w:w="45" w:type="dxa"/>
              <w:right w:w="45" w:type="dxa"/>
            </w:tcMar>
            <w:hideMark/>
          </w:tcPr>
          <w:p w14:paraId="72CACF36"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697C3444" w14:textId="261EFA82"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w:t>
            </w:r>
          </w:p>
        </w:tc>
      </w:tr>
      <w:tr w:rsidR="002B4EBE" w:rsidRPr="002423DA" w14:paraId="6FA3487A" w14:textId="77777777" w:rsidTr="002423DA">
        <w:tc>
          <w:tcPr>
            <w:tcW w:w="0" w:type="auto"/>
            <w:tcMar>
              <w:top w:w="45" w:type="dxa"/>
              <w:left w:w="45" w:type="dxa"/>
              <w:bottom w:w="45" w:type="dxa"/>
              <w:right w:w="45" w:type="dxa"/>
            </w:tcMar>
            <w:hideMark/>
          </w:tcPr>
          <w:p w14:paraId="2F919469"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7EF74872"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w:t>
            </w:r>
          </w:p>
        </w:tc>
      </w:tr>
      <w:tr w:rsidR="002B4EBE" w:rsidRPr="002423DA" w14:paraId="1BF72CF6" w14:textId="77777777" w:rsidTr="002423DA">
        <w:tc>
          <w:tcPr>
            <w:tcW w:w="0" w:type="auto"/>
            <w:tcMar>
              <w:top w:w="45" w:type="dxa"/>
              <w:left w:w="45" w:type="dxa"/>
              <w:bottom w:w="45" w:type="dxa"/>
              <w:right w:w="45" w:type="dxa"/>
            </w:tcMar>
            <w:hideMark/>
          </w:tcPr>
          <w:p w14:paraId="66207551"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06418E27" w14:textId="77777777" w:rsidR="002B4EBE" w:rsidRPr="002423DA" w:rsidRDefault="002B4EBE" w:rsidP="002423DA">
            <w:r w:rsidRPr="002423DA">
              <w:t>Verify that all requirements from the requirements class have been fulfilled.</w:t>
            </w:r>
          </w:p>
        </w:tc>
      </w:tr>
      <w:tr w:rsidR="002B4EBE" w:rsidRPr="002423DA" w14:paraId="5D4C1A70" w14:textId="77777777" w:rsidTr="002423DA">
        <w:tc>
          <w:tcPr>
            <w:tcW w:w="0" w:type="auto"/>
            <w:tcMar>
              <w:top w:w="45" w:type="dxa"/>
              <w:left w:w="45" w:type="dxa"/>
              <w:bottom w:w="45" w:type="dxa"/>
              <w:right w:w="45" w:type="dxa"/>
            </w:tcMar>
            <w:hideMark/>
          </w:tcPr>
          <w:p w14:paraId="74849515"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1D583DEB" w14:textId="77777777" w:rsidR="002B4EBE" w:rsidRPr="002423DA" w:rsidRDefault="002B4EBE" w:rsidP="002423DA">
            <w:r w:rsidRPr="002423DA">
              <w:t>Inspect the documentation of the application, schema or profile.</w:t>
            </w:r>
          </w:p>
        </w:tc>
      </w:tr>
      <w:tr w:rsidR="002B4EBE" w:rsidRPr="002423DA" w14:paraId="4241B8AF" w14:textId="77777777" w:rsidTr="002423DA">
        <w:tc>
          <w:tcPr>
            <w:tcW w:w="0" w:type="auto"/>
            <w:tcMar>
              <w:top w:w="45" w:type="dxa"/>
              <w:left w:w="45" w:type="dxa"/>
              <w:bottom w:w="45" w:type="dxa"/>
              <w:right w:w="45" w:type="dxa"/>
            </w:tcMar>
            <w:hideMark/>
          </w:tcPr>
          <w:p w14:paraId="4B9F321F"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3552BDA2" w14:textId="77777777" w:rsidR="002B4EBE" w:rsidRPr="002423DA" w:rsidRDefault="002B4EBE" w:rsidP="002423DA">
            <w:r w:rsidRPr="002423DA">
              <w:t>Capability</w:t>
            </w:r>
          </w:p>
        </w:tc>
      </w:tr>
    </w:tbl>
    <w:p w14:paraId="6E56DA54" w14:textId="77777777" w:rsidR="002B4EBE" w:rsidRDefault="002B4EBE" w:rsidP="002423DA">
      <w:pPr>
        <w:pStyle w:val="a3"/>
        <w:rPr>
          <w:sz w:val="27"/>
          <w:szCs w:val="27"/>
        </w:rPr>
      </w:pPr>
      <w:r>
        <w:t xml:space="preserve">Basic Samples - </w:t>
      </w:r>
      <w:proofErr w:type="spellStart"/>
      <w:r>
        <w:t>MaterialSample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7636F62E" w14:textId="77777777" w:rsidTr="002423DA">
        <w:tc>
          <w:tcPr>
            <w:tcW w:w="0" w:type="auto"/>
            <w:tcMar>
              <w:top w:w="45" w:type="dxa"/>
              <w:left w:w="45" w:type="dxa"/>
              <w:bottom w:w="45" w:type="dxa"/>
              <w:right w:w="45" w:type="dxa"/>
            </w:tcMar>
            <w:hideMark/>
          </w:tcPr>
          <w:p w14:paraId="1502B0AB"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2340562E" w14:textId="0D7D15C3"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w:t>
            </w:r>
            <w:proofErr w:type="spellStart"/>
            <w:r w:rsidRPr="002423DA">
              <w:rPr>
                <w:b/>
                <w:bCs/>
              </w:rPr>
              <w:t>MaterialSample</w:t>
            </w:r>
            <w:proofErr w:type="spellEnd"/>
          </w:p>
        </w:tc>
      </w:tr>
      <w:tr w:rsidR="002B4EBE" w:rsidRPr="002423DA" w14:paraId="467190FD" w14:textId="77777777" w:rsidTr="002423DA">
        <w:tc>
          <w:tcPr>
            <w:tcW w:w="0" w:type="auto"/>
            <w:tcMar>
              <w:top w:w="45" w:type="dxa"/>
              <w:left w:w="45" w:type="dxa"/>
              <w:bottom w:w="45" w:type="dxa"/>
              <w:right w:w="45" w:type="dxa"/>
            </w:tcMar>
            <w:hideMark/>
          </w:tcPr>
          <w:p w14:paraId="358F29E3"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5046C7F3"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w:t>
            </w:r>
            <w:proofErr w:type="spellStart"/>
            <w:r w:rsidRPr="002423DA">
              <w:t>MaterialSample</w:t>
            </w:r>
            <w:proofErr w:type="spellEnd"/>
          </w:p>
        </w:tc>
      </w:tr>
      <w:tr w:rsidR="002B4EBE" w:rsidRPr="002423DA" w14:paraId="1E624C42" w14:textId="77777777" w:rsidTr="002423DA">
        <w:tc>
          <w:tcPr>
            <w:tcW w:w="0" w:type="auto"/>
            <w:tcMar>
              <w:top w:w="45" w:type="dxa"/>
              <w:left w:w="45" w:type="dxa"/>
              <w:bottom w:w="45" w:type="dxa"/>
              <w:right w:w="45" w:type="dxa"/>
            </w:tcMar>
            <w:hideMark/>
          </w:tcPr>
          <w:p w14:paraId="0DD42057"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1DE968B3" w14:textId="77777777" w:rsidR="002B4EBE" w:rsidRPr="002423DA" w:rsidRDefault="002B4EBE" w:rsidP="002423DA">
            <w:r w:rsidRPr="002423DA">
              <w:t>Verify that all requirements from the requirements class have been fulfilled.</w:t>
            </w:r>
          </w:p>
        </w:tc>
      </w:tr>
      <w:tr w:rsidR="002B4EBE" w:rsidRPr="002423DA" w14:paraId="18CF260A" w14:textId="77777777" w:rsidTr="002423DA">
        <w:tc>
          <w:tcPr>
            <w:tcW w:w="0" w:type="auto"/>
            <w:tcMar>
              <w:top w:w="45" w:type="dxa"/>
              <w:left w:w="45" w:type="dxa"/>
              <w:bottom w:w="45" w:type="dxa"/>
              <w:right w:w="45" w:type="dxa"/>
            </w:tcMar>
            <w:hideMark/>
          </w:tcPr>
          <w:p w14:paraId="3C14406A" w14:textId="77777777" w:rsidR="002B4EBE" w:rsidRPr="002423DA" w:rsidRDefault="002B4EBE" w:rsidP="002423DA">
            <w:r w:rsidRPr="002423DA">
              <w:lastRenderedPageBreak/>
              <w:t>Test method</w:t>
            </w:r>
          </w:p>
        </w:tc>
        <w:tc>
          <w:tcPr>
            <w:tcW w:w="0" w:type="auto"/>
            <w:tcMar>
              <w:top w:w="45" w:type="dxa"/>
              <w:left w:w="45" w:type="dxa"/>
              <w:bottom w:w="45" w:type="dxa"/>
              <w:right w:w="45" w:type="dxa"/>
            </w:tcMar>
            <w:hideMark/>
          </w:tcPr>
          <w:p w14:paraId="6FF80470" w14:textId="77777777" w:rsidR="002B4EBE" w:rsidRPr="002423DA" w:rsidRDefault="002B4EBE" w:rsidP="002423DA">
            <w:r w:rsidRPr="002423DA">
              <w:t>Inspect the documentation of the application, schema or profile.</w:t>
            </w:r>
          </w:p>
        </w:tc>
      </w:tr>
      <w:tr w:rsidR="002B4EBE" w:rsidRPr="002423DA" w14:paraId="0858D1FF" w14:textId="77777777" w:rsidTr="002423DA">
        <w:tc>
          <w:tcPr>
            <w:tcW w:w="0" w:type="auto"/>
            <w:tcMar>
              <w:top w:w="45" w:type="dxa"/>
              <w:left w:w="45" w:type="dxa"/>
              <w:bottom w:w="45" w:type="dxa"/>
              <w:right w:w="45" w:type="dxa"/>
            </w:tcMar>
            <w:hideMark/>
          </w:tcPr>
          <w:p w14:paraId="5DF31018"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50BD46FA" w14:textId="77777777" w:rsidR="002B4EBE" w:rsidRPr="002423DA" w:rsidRDefault="002B4EBE" w:rsidP="002423DA">
            <w:r w:rsidRPr="002423DA">
              <w:t>Capability</w:t>
            </w:r>
          </w:p>
        </w:tc>
      </w:tr>
    </w:tbl>
    <w:p w14:paraId="527CC9B3" w14:textId="77777777" w:rsidR="002B4EBE" w:rsidRDefault="002B4EBE" w:rsidP="002423DA">
      <w:pPr>
        <w:pStyle w:val="a3"/>
        <w:rPr>
          <w:sz w:val="27"/>
          <w:szCs w:val="27"/>
        </w:rPr>
      </w:pPr>
      <w:r>
        <w:t xml:space="preserve">Basic Samples - </w:t>
      </w:r>
      <w:proofErr w:type="spellStart"/>
      <w:r>
        <w:t>NamedLocation</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553702DF" w14:textId="77777777" w:rsidTr="002423DA">
        <w:tc>
          <w:tcPr>
            <w:tcW w:w="0" w:type="auto"/>
            <w:tcMar>
              <w:top w:w="45" w:type="dxa"/>
              <w:left w:w="45" w:type="dxa"/>
              <w:bottom w:w="45" w:type="dxa"/>
              <w:right w:w="45" w:type="dxa"/>
            </w:tcMar>
            <w:hideMark/>
          </w:tcPr>
          <w:p w14:paraId="1852BC5C"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3910D137" w14:textId="12B886BA"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w:t>
            </w:r>
            <w:proofErr w:type="spellStart"/>
            <w:r w:rsidRPr="002423DA">
              <w:rPr>
                <w:b/>
                <w:bCs/>
              </w:rPr>
              <w:t>NamedLocation</w:t>
            </w:r>
            <w:proofErr w:type="spellEnd"/>
          </w:p>
        </w:tc>
      </w:tr>
      <w:tr w:rsidR="002B4EBE" w:rsidRPr="002423DA" w14:paraId="775A3E6D" w14:textId="77777777" w:rsidTr="002423DA">
        <w:tc>
          <w:tcPr>
            <w:tcW w:w="0" w:type="auto"/>
            <w:tcMar>
              <w:top w:w="45" w:type="dxa"/>
              <w:left w:w="45" w:type="dxa"/>
              <w:bottom w:w="45" w:type="dxa"/>
              <w:right w:w="45" w:type="dxa"/>
            </w:tcMar>
            <w:hideMark/>
          </w:tcPr>
          <w:p w14:paraId="3A760153"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5C1D9E99"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w:t>
            </w:r>
            <w:proofErr w:type="spellStart"/>
            <w:r w:rsidRPr="002423DA">
              <w:t>NamedLocation</w:t>
            </w:r>
            <w:proofErr w:type="spellEnd"/>
          </w:p>
        </w:tc>
      </w:tr>
      <w:tr w:rsidR="002B4EBE" w:rsidRPr="002423DA" w14:paraId="0B1E7C9D" w14:textId="77777777" w:rsidTr="002423DA">
        <w:tc>
          <w:tcPr>
            <w:tcW w:w="0" w:type="auto"/>
            <w:tcMar>
              <w:top w:w="45" w:type="dxa"/>
              <w:left w:w="45" w:type="dxa"/>
              <w:bottom w:w="45" w:type="dxa"/>
              <w:right w:w="45" w:type="dxa"/>
            </w:tcMar>
            <w:hideMark/>
          </w:tcPr>
          <w:p w14:paraId="5C19DC8C"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672ED7ED" w14:textId="77777777" w:rsidR="002B4EBE" w:rsidRPr="002423DA" w:rsidRDefault="002B4EBE" w:rsidP="002423DA">
            <w:r w:rsidRPr="002423DA">
              <w:t>Verify that all requirements from the requirements class have been fulfilled.</w:t>
            </w:r>
          </w:p>
        </w:tc>
      </w:tr>
      <w:tr w:rsidR="002B4EBE" w:rsidRPr="002423DA" w14:paraId="6BAC7239" w14:textId="77777777" w:rsidTr="002423DA">
        <w:tc>
          <w:tcPr>
            <w:tcW w:w="0" w:type="auto"/>
            <w:tcMar>
              <w:top w:w="45" w:type="dxa"/>
              <w:left w:w="45" w:type="dxa"/>
              <w:bottom w:w="45" w:type="dxa"/>
              <w:right w:w="45" w:type="dxa"/>
            </w:tcMar>
            <w:hideMark/>
          </w:tcPr>
          <w:p w14:paraId="2B9F3A86"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1694F5F5" w14:textId="77777777" w:rsidR="002B4EBE" w:rsidRPr="002423DA" w:rsidRDefault="002B4EBE" w:rsidP="002423DA">
            <w:r w:rsidRPr="002423DA">
              <w:t>Inspect the documentation of the application, schema or profile.</w:t>
            </w:r>
          </w:p>
        </w:tc>
      </w:tr>
      <w:tr w:rsidR="002B4EBE" w:rsidRPr="002423DA" w14:paraId="27B89F41" w14:textId="77777777" w:rsidTr="002423DA">
        <w:tc>
          <w:tcPr>
            <w:tcW w:w="0" w:type="auto"/>
            <w:tcMar>
              <w:top w:w="45" w:type="dxa"/>
              <w:left w:w="45" w:type="dxa"/>
              <w:bottom w:w="45" w:type="dxa"/>
              <w:right w:w="45" w:type="dxa"/>
            </w:tcMar>
            <w:hideMark/>
          </w:tcPr>
          <w:p w14:paraId="51A6D3B7"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0814F99D" w14:textId="77777777" w:rsidR="002B4EBE" w:rsidRPr="002423DA" w:rsidRDefault="002B4EBE" w:rsidP="002423DA">
            <w:r w:rsidRPr="002423DA">
              <w:t>Capability</w:t>
            </w:r>
          </w:p>
        </w:tc>
      </w:tr>
    </w:tbl>
    <w:p w14:paraId="70C24253" w14:textId="77777777" w:rsidR="002B4EBE" w:rsidRDefault="002B4EBE" w:rsidP="002423DA">
      <w:pPr>
        <w:pStyle w:val="a3"/>
        <w:rPr>
          <w:sz w:val="27"/>
          <w:szCs w:val="27"/>
        </w:rPr>
      </w:pPr>
      <w:r>
        <w:t xml:space="preserve">Basic Samples - </w:t>
      </w:r>
      <w:proofErr w:type="spellStart"/>
      <w:r>
        <w:t>PhysicalDimension</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3842BE93" w14:textId="77777777" w:rsidTr="002423DA">
        <w:tc>
          <w:tcPr>
            <w:tcW w:w="0" w:type="auto"/>
            <w:tcMar>
              <w:top w:w="45" w:type="dxa"/>
              <w:left w:w="45" w:type="dxa"/>
              <w:bottom w:w="45" w:type="dxa"/>
              <w:right w:w="45" w:type="dxa"/>
            </w:tcMar>
            <w:hideMark/>
          </w:tcPr>
          <w:p w14:paraId="67774F74"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67300528" w14:textId="4C15397A"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w:t>
            </w:r>
            <w:proofErr w:type="spellStart"/>
            <w:r w:rsidRPr="002423DA">
              <w:rPr>
                <w:b/>
                <w:bCs/>
              </w:rPr>
              <w:t>PhysicalDimension</w:t>
            </w:r>
            <w:proofErr w:type="spellEnd"/>
          </w:p>
        </w:tc>
      </w:tr>
      <w:tr w:rsidR="002B4EBE" w:rsidRPr="002423DA" w14:paraId="36766BD7" w14:textId="77777777" w:rsidTr="002423DA">
        <w:tc>
          <w:tcPr>
            <w:tcW w:w="0" w:type="auto"/>
            <w:tcMar>
              <w:top w:w="45" w:type="dxa"/>
              <w:left w:w="45" w:type="dxa"/>
              <w:bottom w:w="45" w:type="dxa"/>
              <w:right w:w="45" w:type="dxa"/>
            </w:tcMar>
            <w:hideMark/>
          </w:tcPr>
          <w:p w14:paraId="7395EE95"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59EEBA85"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w:t>
            </w:r>
            <w:proofErr w:type="spellStart"/>
            <w:r w:rsidRPr="002423DA">
              <w:t>PhysicalDimension</w:t>
            </w:r>
            <w:proofErr w:type="spellEnd"/>
          </w:p>
        </w:tc>
      </w:tr>
      <w:tr w:rsidR="002B4EBE" w:rsidRPr="002423DA" w14:paraId="163E2E50" w14:textId="77777777" w:rsidTr="002423DA">
        <w:tc>
          <w:tcPr>
            <w:tcW w:w="0" w:type="auto"/>
            <w:tcMar>
              <w:top w:w="45" w:type="dxa"/>
              <w:left w:w="45" w:type="dxa"/>
              <w:bottom w:w="45" w:type="dxa"/>
              <w:right w:w="45" w:type="dxa"/>
            </w:tcMar>
            <w:hideMark/>
          </w:tcPr>
          <w:p w14:paraId="7813E3AE"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2E127C7A" w14:textId="77777777" w:rsidR="002B4EBE" w:rsidRPr="002423DA" w:rsidRDefault="002B4EBE" w:rsidP="002423DA">
            <w:r w:rsidRPr="002423DA">
              <w:t>Verify that all requirements from the requirements class have been fulfilled.</w:t>
            </w:r>
          </w:p>
        </w:tc>
      </w:tr>
      <w:tr w:rsidR="002B4EBE" w:rsidRPr="002423DA" w14:paraId="57D7CACE" w14:textId="77777777" w:rsidTr="002423DA">
        <w:tc>
          <w:tcPr>
            <w:tcW w:w="0" w:type="auto"/>
            <w:tcMar>
              <w:top w:w="45" w:type="dxa"/>
              <w:left w:w="45" w:type="dxa"/>
              <w:bottom w:w="45" w:type="dxa"/>
              <w:right w:w="45" w:type="dxa"/>
            </w:tcMar>
            <w:hideMark/>
          </w:tcPr>
          <w:p w14:paraId="6A836C4E"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4EDEE3D9" w14:textId="77777777" w:rsidR="002B4EBE" w:rsidRPr="002423DA" w:rsidRDefault="002B4EBE" w:rsidP="002423DA">
            <w:r w:rsidRPr="002423DA">
              <w:t>Inspect the documentation of the application, schema or profile.</w:t>
            </w:r>
          </w:p>
        </w:tc>
      </w:tr>
      <w:tr w:rsidR="002B4EBE" w:rsidRPr="002423DA" w14:paraId="7ADD5A8E" w14:textId="77777777" w:rsidTr="002423DA">
        <w:tc>
          <w:tcPr>
            <w:tcW w:w="0" w:type="auto"/>
            <w:tcMar>
              <w:top w:w="45" w:type="dxa"/>
              <w:left w:w="45" w:type="dxa"/>
              <w:bottom w:w="45" w:type="dxa"/>
              <w:right w:w="45" w:type="dxa"/>
            </w:tcMar>
            <w:hideMark/>
          </w:tcPr>
          <w:p w14:paraId="0C8C2BE9"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787D52C5" w14:textId="77777777" w:rsidR="002B4EBE" w:rsidRPr="002423DA" w:rsidRDefault="002B4EBE" w:rsidP="002423DA">
            <w:r w:rsidRPr="002423DA">
              <w:t>Capability</w:t>
            </w:r>
          </w:p>
        </w:tc>
      </w:tr>
    </w:tbl>
    <w:p w14:paraId="18E7F7B1" w14:textId="77777777" w:rsidR="002B4EBE" w:rsidRDefault="002B4EBE" w:rsidP="002423DA">
      <w:pPr>
        <w:pStyle w:val="a3"/>
        <w:rPr>
          <w:sz w:val="27"/>
          <w:szCs w:val="27"/>
        </w:rPr>
      </w:pPr>
      <w:r>
        <w:t>Basic Samples - Sample</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794690C1" w14:textId="77777777" w:rsidTr="002423DA">
        <w:tc>
          <w:tcPr>
            <w:tcW w:w="0" w:type="auto"/>
            <w:tcMar>
              <w:top w:w="45" w:type="dxa"/>
              <w:left w:w="45" w:type="dxa"/>
              <w:bottom w:w="45" w:type="dxa"/>
              <w:right w:w="45" w:type="dxa"/>
            </w:tcMar>
            <w:hideMark/>
          </w:tcPr>
          <w:p w14:paraId="16160FC1"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67671968" w14:textId="654AE817"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-basic/Sample</w:t>
            </w:r>
          </w:p>
        </w:tc>
      </w:tr>
      <w:tr w:rsidR="002B4EBE" w:rsidRPr="002423DA" w14:paraId="2581CB8E" w14:textId="77777777" w:rsidTr="002423DA">
        <w:tc>
          <w:tcPr>
            <w:tcW w:w="0" w:type="auto"/>
            <w:tcMar>
              <w:top w:w="45" w:type="dxa"/>
              <w:left w:w="45" w:type="dxa"/>
              <w:bottom w:w="45" w:type="dxa"/>
              <w:right w:w="45" w:type="dxa"/>
            </w:tcMar>
            <w:hideMark/>
          </w:tcPr>
          <w:p w14:paraId="232C447C"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744C1300"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-basic/Sample</w:t>
            </w:r>
          </w:p>
        </w:tc>
      </w:tr>
      <w:tr w:rsidR="002B4EBE" w:rsidRPr="002423DA" w14:paraId="29C098BA" w14:textId="77777777" w:rsidTr="002423DA">
        <w:tc>
          <w:tcPr>
            <w:tcW w:w="0" w:type="auto"/>
            <w:tcMar>
              <w:top w:w="45" w:type="dxa"/>
              <w:left w:w="45" w:type="dxa"/>
              <w:bottom w:w="45" w:type="dxa"/>
              <w:right w:w="45" w:type="dxa"/>
            </w:tcMar>
            <w:hideMark/>
          </w:tcPr>
          <w:p w14:paraId="7F6AD76E"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40D796CA" w14:textId="77777777" w:rsidR="002B4EBE" w:rsidRPr="002423DA" w:rsidRDefault="002B4EBE" w:rsidP="002423DA">
            <w:r w:rsidRPr="002423DA">
              <w:t>Verify that all requirements from the requirements class have been fulfilled.</w:t>
            </w:r>
          </w:p>
        </w:tc>
      </w:tr>
      <w:tr w:rsidR="002B4EBE" w:rsidRPr="002423DA" w14:paraId="1DDD098D" w14:textId="77777777" w:rsidTr="002423DA">
        <w:tc>
          <w:tcPr>
            <w:tcW w:w="0" w:type="auto"/>
            <w:tcMar>
              <w:top w:w="45" w:type="dxa"/>
              <w:left w:w="45" w:type="dxa"/>
              <w:bottom w:w="45" w:type="dxa"/>
              <w:right w:w="45" w:type="dxa"/>
            </w:tcMar>
            <w:hideMark/>
          </w:tcPr>
          <w:p w14:paraId="5CAFED23"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64294230" w14:textId="77777777" w:rsidR="002B4EBE" w:rsidRPr="002423DA" w:rsidRDefault="002B4EBE" w:rsidP="002423DA">
            <w:r w:rsidRPr="002423DA">
              <w:t>Inspect the documentation of the application, schema or profile.</w:t>
            </w:r>
          </w:p>
        </w:tc>
      </w:tr>
      <w:tr w:rsidR="002B4EBE" w:rsidRPr="002423DA" w14:paraId="0120A98C" w14:textId="77777777" w:rsidTr="002423DA">
        <w:tc>
          <w:tcPr>
            <w:tcW w:w="0" w:type="auto"/>
            <w:tcMar>
              <w:top w:w="45" w:type="dxa"/>
              <w:left w:w="45" w:type="dxa"/>
              <w:bottom w:w="45" w:type="dxa"/>
              <w:right w:w="45" w:type="dxa"/>
            </w:tcMar>
            <w:hideMark/>
          </w:tcPr>
          <w:p w14:paraId="43C41F18"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55E9B063" w14:textId="77777777" w:rsidR="002B4EBE" w:rsidRPr="002423DA" w:rsidRDefault="002B4EBE" w:rsidP="002423DA">
            <w:r w:rsidRPr="002423DA">
              <w:t>Capability</w:t>
            </w:r>
          </w:p>
        </w:tc>
      </w:tr>
    </w:tbl>
    <w:p w14:paraId="5D1522B2" w14:textId="77777777" w:rsidR="002B4EBE" w:rsidRDefault="002B4EBE" w:rsidP="002423DA">
      <w:pPr>
        <w:pStyle w:val="a3"/>
        <w:rPr>
          <w:sz w:val="27"/>
          <w:szCs w:val="27"/>
        </w:rPr>
      </w:pPr>
      <w:r>
        <w:t xml:space="preserve">Basic Samples - </w:t>
      </w:r>
      <w:proofErr w:type="spellStart"/>
      <w:r>
        <w:t>SampleCollection</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3C67D210" w14:textId="77777777" w:rsidTr="002423DA">
        <w:tc>
          <w:tcPr>
            <w:tcW w:w="0" w:type="auto"/>
            <w:tcMar>
              <w:top w:w="45" w:type="dxa"/>
              <w:left w:w="45" w:type="dxa"/>
              <w:bottom w:w="45" w:type="dxa"/>
              <w:right w:w="45" w:type="dxa"/>
            </w:tcMar>
            <w:hideMark/>
          </w:tcPr>
          <w:p w14:paraId="0EE0E168"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64341072" w14:textId="05B6B458"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w:t>
            </w:r>
            <w:proofErr w:type="spellStart"/>
            <w:r w:rsidRPr="002423DA">
              <w:rPr>
                <w:b/>
                <w:bCs/>
              </w:rPr>
              <w:t>SampleCollection</w:t>
            </w:r>
            <w:proofErr w:type="spellEnd"/>
          </w:p>
        </w:tc>
      </w:tr>
      <w:tr w:rsidR="002B4EBE" w:rsidRPr="002423DA" w14:paraId="7C0462C3" w14:textId="77777777" w:rsidTr="002423DA">
        <w:tc>
          <w:tcPr>
            <w:tcW w:w="0" w:type="auto"/>
            <w:tcMar>
              <w:top w:w="45" w:type="dxa"/>
              <w:left w:w="45" w:type="dxa"/>
              <w:bottom w:w="45" w:type="dxa"/>
              <w:right w:w="45" w:type="dxa"/>
            </w:tcMar>
            <w:hideMark/>
          </w:tcPr>
          <w:p w14:paraId="75F271D2"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71058676"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w:t>
            </w:r>
            <w:proofErr w:type="spellStart"/>
            <w:r w:rsidRPr="002423DA">
              <w:t>SampleCollection</w:t>
            </w:r>
            <w:proofErr w:type="spellEnd"/>
          </w:p>
        </w:tc>
      </w:tr>
      <w:tr w:rsidR="002B4EBE" w:rsidRPr="002423DA" w14:paraId="21C03620" w14:textId="77777777" w:rsidTr="002423DA">
        <w:tc>
          <w:tcPr>
            <w:tcW w:w="0" w:type="auto"/>
            <w:tcMar>
              <w:top w:w="45" w:type="dxa"/>
              <w:left w:w="45" w:type="dxa"/>
              <w:bottom w:w="45" w:type="dxa"/>
              <w:right w:w="45" w:type="dxa"/>
            </w:tcMar>
            <w:hideMark/>
          </w:tcPr>
          <w:p w14:paraId="4F4DC375" w14:textId="77777777" w:rsidR="002B4EBE" w:rsidRPr="002423DA" w:rsidRDefault="002B4EBE" w:rsidP="002423DA">
            <w:r w:rsidRPr="002423DA">
              <w:lastRenderedPageBreak/>
              <w:t>Test purpose</w:t>
            </w:r>
          </w:p>
        </w:tc>
        <w:tc>
          <w:tcPr>
            <w:tcW w:w="0" w:type="auto"/>
            <w:tcMar>
              <w:top w:w="45" w:type="dxa"/>
              <w:left w:w="45" w:type="dxa"/>
              <w:bottom w:w="45" w:type="dxa"/>
              <w:right w:w="45" w:type="dxa"/>
            </w:tcMar>
            <w:hideMark/>
          </w:tcPr>
          <w:p w14:paraId="755039A4" w14:textId="77777777" w:rsidR="002B4EBE" w:rsidRPr="002423DA" w:rsidRDefault="002B4EBE" w:rsidP="002423DA">
            <w:r w:rsidRPr="002423DA">
              <w:t>Verify that all requirements from the requirements class have been fulfilled.</w:t>
            </w:r>
          </w:p>
        </w:tc>
      </w:tr>
      <w:tr w:rsidR="002B4EBE" w:rsidRPr="002423DA" w14:paraId="3BF5B8CD" w14:textId="77777777" w:rsidTr="002423DA">
        <w:tc>
          <w:tcPr>
            <w:tcW w:w="0" w:type="auto"/>
            <w:tcMar>
              <w:top w:w="45" w:type="dxa"/>
              <w:left w:w="45" w:type="dxa"/>
              <w:bottom w:w="45" w:type="dxa"/>
              <w:right w:w="45" w:type="dxa"/>
            </w:tcMar>
            <w:hideMark/>
          </w:tcPr>
          <w:p w14:paraId="65E932AE"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3E4A1ADF" w14:textId="77777777" w:rsidR="002B4EBE" w:rsidRPr="002423DA" w:rsidRDefault="002B4EBE" w:rsidP="002423DA">
            <w:r w:rsidRPr="002423DA">
              <w:t>Inspect the documentation of the application, schema or profile.</w:t>
            </w:r>
          </w:p>
        </w:tc>
      </w:tr>
      <w:tr w:rsidR="002B4EBE" w:rsidRPr="002423DA" w14:paraId="3C424321" w14:textId="77777777" w:rsidTr="002423DA">
        <w:tc>
          <w:tcPr>
            <w:tcW w:w="0" w:type="auto"/>
            <w:tcMar>
              <w:top w:w="45" w:type="dxa"/>
              <w:left w:w="45" w:type="dxa"/>
              <w:bottom w:w="45" w:type="dxa"/>
              <w:right w:w="45" w:type="dxa"/>
            </w:tcMar>
            <w:hideMark/>
          </w:tcPr>
          <w:p w14:paraId="5CBF5781"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338CD132" w14:textId="77777777" w:rsidR="002B4EBE" w:rsidRPr="002423DA" w:rsidRDefault="002B4EBE" w:rsidP="002423DA">
            <w:r w:rsidRPr="002423DA">
              <w:t>Capability</w:t>
            </w:r>
          </w:p>
        </w:tc>
      </w:tr>
    </w:tbl>
    <w:p w14:paraId="55162C44" w14:textId="77777777" w:rsidR="002B4EBE" w:rsidRDefault="002B4EBE" w:rsidP="002423DA">
      <w:pPr>
        <w:pStyle w:val="a3"/>
        <w:rPr>
          <w:sz w:val="27"/>
          <w:szCs w:val="27"/>
        </w:rPr>
      </w:pPr>
      <w:r>
        <w:t>Basic Samples - Sampler</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0F1D034B" w14:textId="77777777" w:rsidTr="002423DA">
        <w:tc>
          <w:tcPr>
            <w:tcW w:w="0" w:type="auto"/>
            <w:tcMar>
              <w:top w:w="45" w:type="dxa"/>
              <w:left w:w="45" w:type="dxa"/>
              <w:bottom w:w="45" w:type="dxa"/>
              <w:right w:w="45" w:type="dxa"/>
            </w:tcMar>
            <w:hideMark/>
          </w:tcPr>
          <w:p w14:paraId="4EAD2064"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62C0878C" w14:textId="4D313C5B"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-basic/Sampler</w:t>
            </w:r>
          </w:p>
        </w:tc>
      </w:tr>
      <w:tr w:rsidR="002B4EBE" w:rsidRPr="002423DA" w14:paraId="13A3426A" w14:textId="77777777" w:rsidTr="002423DA">
        <w:tc>
          <w:tcPr>
            <w:tcW w:w="0" w:type="auto"/>
            <w:tcMar>
              <w:top w:w="45" w:type="dxa"/>
              <w:left w:w="45" w:type="dxa"/>
              <w:bottom w:w="45" w:type="dxa"/>
              <w:right w:w="45" w:type="dxa"/>
            </w:tcMar>
            <w:hideMark/>
          </w:tcPr>
          <w:p w14:paraId="67140A44"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06DAD17C"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-basic/Sampler</w:t>
            </w:r>
          </w:p>
        </w:tc>
      </w:tr>
      <w:tr w:rsidR="002B4EBE" w:rsidRPr="002423DA" w14:paraId="56E5DA2B" w14:textId="77777777" w:rsidTr="002423DA">
        <w:tc>
          <w:tcPr>
            <w:tcW w:w="0" w:type="auto"/>
            <w:tcMar>
              <w:top w:w="45" w:type="dxa"/>
              <w:left w:w="45" w:type="dxa"/>
              <w:bottom w:w="45" w:type="dxa"/>
              <w:right w:w="45" w:type="dxa"/>
            </w:tcMar>
            <w:hideMark/>
          </w:tcPr>
          <w:p w14:paraId="7937911B"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63C6A647" w14:textId="77777777" w:rsidR="002B4EBE" w:rsidRPr="002423DA" w:rsidRDefault="002B4EBE" w:rsidP="002423DA">
            <w:r w:rsidRPr="002423DA">
              <w:t>Verify that all requirements from the requirements class have been fulfilled.</w:t>
            </w:r>
          </w:p>
        </w:tc>
      </w:tr>
      <w:tr w:rsidR="002B4EBE" w:rsidRPr="002423DA" w14:paraId="7E1B8D19" w14:textId="77777777" w:rsidTr="002423DA">
        <w:tc>
          <w:tcPr>
            <w:tcW w:w="0" w:type="auto"/>
            <w:tcMar>
              <w:top w:w="45" w:type="dxa"/>
              <w:left w:w="45" w:type="dxa"/>
              <w:bottom w:w="45" w:type="dxa"/>
              <w:right w:w="45" w:type="dxa"/>
            </w:tcMar>
            <w:hideMark/>
          </w:tcPr>
          <w:p w14:paraId="4AEF7E6F"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60D247DB" w14:textId="77777777" w:rsidR="002B4EBE" w:rsidRPr="002423DA" w:rsidRDefault="002B4EBE" w:rsidP="002423DA">
            <w:r w:rsidRPr="002423DA">
              <w:t>Inspect the documentation of the application, schema or profile.</w:t>
            </w:r>
          </w:p>
        </w:tc>
      </w:tr>
      <w:tr w:rsidR="002B4EBE" w:rsidRPr="002423DA" w14:paraId="069E08E8" w14:textId="77777777" w:rsidTr="002423DA">
        <w:tc>
          <w:tcPr>
            <w:tcW w:w="0" w:type="auto"/>
            <w:tcMar>
              <w:top w:w="45" w:type="dxa"/>
              <w:left w:w="45" w:type="dxa"/>
              <w:bottom w:w="45" w:type="dxa"/>
              <w:right w:w="45" w:type="dxa"/>
            </w:tcMar>
            <w:hideMark/>
          </w:tcPr>
          <w:p w14:paraId="0200F18B"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793F25E7" w14:textId="77777777" w:rsidR="002B4EBE" w:rsidRPr="002423DA" w:rsidRDefault="002B4EBE" w:rsidP="002423DA">
            <w:r w:rsidRPr="002423DA">
              <w:t>Capability</w:t>
            </w:r>
          </w:p>
        </w:tc>
      </w:tr>
    </w:tbl>
    <w:p w14:paraId="77C86BBE" w14:textId="77777777" w:rsidR="002B4EBE" w:rsidRDefault="002B4EBE" w:rsidP="002423DA">
      <w:pPr>
        <w:pStyle w:val="a3"/>
        <w:rPr>
          <w:sz w:val="27"/>
          <w:szCs w:val="27"/>
        </w:rPr>
      </w:pPr>
      <w:r>
        <w:t>Basic Samples - Sampling</w:t>
      </w:r>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4C848A93" w14:textId="77777777" w:rsidTr="002423DA">
        <w:tc>
          <w:tcPr>
            <w:tcW w:w="0" w:type="auto"/>
            <w:tcMar>
              <w:top w:w="45" w:type="dxa"/>
              <w:left w:w="45" w:type="dxa"/>
              <w:bottom w:w="45" w:type="dxa"/>
              <w:right w:w="45" w:type="dxa"/>
            </w:tcMar>
            <w:hideMark/>
          </w:tcPr>
          <w:p w14:paraId="5EDA5274"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789A24D9" w14:textId="74E54539"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-basic/Sampling</w:t>
            </w:r>
          </w:p>
        </w:tc>
      </w:tr>
      <w:tr w:rsidR="002B4EBE" w:rsidRPr="002423DA" w14:paraId="5AC29D6C" w14:textId="77777777" w:rsidTr="002423DA">
        <w:tc>
          <w:tcPr>
            <w:tcW w:w="0" w:type="auto"/>
            <w:tcMar>
              <w:top w:w="45" w:type="dxa"/>
              <w:left w:w="45" w:type="dxa"/>
              <w:bottom w:w="45" w:type="dxa"/>
              <w:right w:w="45" w:type="dxa"/>
            </w:tcMar>
            <w:hideMark/>
          </w:tcPr>
          <w:p w14:paraId="13C4F90E"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069344CA"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-basic/Sampling</w:t>
            </w:r>
          </w:p>
        </w:tc>
      </w:tr>
      <w:tr w:rsidR="002B4EBE" w:rsidRPr="002423DA" w14:paraId="54F1F233" w14:textId="77777777" w:rsidTr="002423DA">
        <w:tc>
          <w:tcPr>
            <w:tcW w:w="0" w:type="auto"/>
            <w:tcMar>
              <w:top w:w="45" w:type="dxa"/>
              <w:left w:w="45" w:type="dxa"/>
              <w:bottom w:w="45" w:type="dxa"/>
              <w:right w:w="45" w:type="dxa"/>
            </w:tcMar>
            <w:hideMark/>
          </w:tcPr>
          <w:p w14:paraId="771E203B"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59C77C21" w14:textId="77777777" w:rsidR="002B4EBE" w:rsidRPr="002423DA" w:rsidRDefault="002B4EBE" w:rsidP="002423DA">
            <w:r w:rsidRPr="002423DA">
              <w:t>Verify that all requirements from the requirements class have been fulfilled.</w:t>
            </w:r>
          </w:p>
        </w:tc>
      </w:tr>
      <w:tr w:rsidR="002B4EBE" w:rsidRPr="002423DA" w14:paraId="4C2E5A1D" w14:textId="77777777" w:rsidTr="002423DA">
        <w:tc>
          <w:tcPr>
            <w:tcW w:w="0" w:type="auto"/>
            <w:tcMar>
              <w:top w:w="45" w:type="dxa"/>
              <w:left w:w="45" w:type="dxa"/>
              <w:bottom w:w="45" w:type="dxa"/>
              <w:right w:w="45" w:type="dxa"/>
            </w:tcMar>
            <w:hideMark/>
          </w:tcPr>
          <w:p w14:paraId="60E5842A"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600C1FD7" w14:textId="77777777" w:rsidR="002B4EBE" w:rsidRPr="002423DA" w:rsidRDefault="002B4EBE" w:rsidP="002423DA">
            <w:r w:rsidRPr="002423DA">
              <w:t>Inspect the documentation of the application, schema or profile.</w:t>
            </w:r>
          </w:p>
        </w:tc>
      </w:tr>
      <w:tr w:rsidR="002B4EBE" w:rsidRPr="002423DA" w14:paraId="44799251" w14:textId="77777777" w:rsidTr="002423DA">
        <w:tc>
          <w:tcPr>
            <w:tcW w:w="0" w:type="auto"/>
            <w:tcMar>
              <w:top w:w="45" w:type="dxa"/>
              <w:left w:w="45" w:type="dxa"/>
              <w:bottom w:w="45" w:type="dxa"/>
              <w:right w:w="45" w:type="dxa"/>
            </w:tcMar>
            <w:hideMark/>
          </w:tcPr>
          <w:p w14:paraId="2943F0AA"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2E747357" w14:textId="77777777" w:rsidR="002B4EBE" w:rsidRPr="002423DA" w:rsidRDefault="002B4EBE" w:rsidP="002423DA">
            <w:r w:rsidRPr="002423DA">
              <w:t>Capability</w:t>
            </w:r>
          </w:p>
        </w:tc>
      </w:tr>
    </w:tbl>
    <w:p w14:paraId="06EF12BC" w14:textId="77777777" w:rsidR="002B4EBE" w:rsidRDefault="002B4EBE" w:rsidP="002423DA">
      <w:pPr>
        <w:pStyle w:val="a3"/>
        <w:rPr>
          <w:sz w:val="27"/>
          <w:szCs w:val="27"/>
        </w:rPr>
      </w:pPr>
      <w:r>
        <w:t xml:space="preserve">Basic Samples - </w:t>
      </w:r>
      <w:proofErr w:type="spellStart"/>
      <w:r>
        <w:t>SpatialSample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5C2D6EF3" w14:textId="77777777" w:rsidTr="002423DA">
        <w:tc>
          <w:tcPr>
            <w:tcW w:w="0" w:type="auto"/>
            <w:tcMar>
              <w:top w:w="45" w:type="dxa"/>
              <w:left w:w="45" w:type="dxa"/>
              <w:bottom w:w="45" w:type="dxa"/>
              <w:right w:w="45" w:type="dxa"/>
            </w:tcMar>
            <w:hideMark/>
          </w:tcPr>
          <w:p w14:paraId="1CAE5997"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67AFBE89" w14:textId="1A9D9791"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w:t>
            </w:r>
            <w:proofErr w:type="spellStart"/>
            <w:r w:rsidRPr="002423DA">
              <w:rPr>
                <w:b/>
                <w:bCs/>
              </w:rPr>
              <w:t>SpatialSample</w:t>
            </w:r>
            <w:proofErr w:type="spellEnd"/>
          </w:p>
        </w:tc>
      </w:tr>
      <w:tr w:rsidR="002B4EBE" w:rsidRPr="002423DA" w14:paraId="14CCD585" w14:textId="77777777" w:rsidTr="002423DA">
        <w:tc>
          <w:tcPr>
            <w:tcW w:w="0" w:type="auto"/>
            <w:tcMar>
              <w:top w:w="45" w:type="dxa"/>
              <w:left w:w="45" w:type="dxa"/>
              <w:bottom w:w="45" w:type="dxa"/>
              <w:right w:w="45" w:type="dxa"/>
            </w:tcMar>
            <w:hideMark/>
          </w:tcPr>
          <w:p w14:paraId="560650AB"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4B519BA5"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w:t>
            </w:r>
            <w:proofErr w:type="spellStart"/>
            <w:r w:rsidRPr="002423DA">
              <w:t>SpatialSample</w:t>
            </w:r>
            <w:proofErr w:type="spellEnd"/>
          </w:p>
        </w:tc>
      </w:tr>
      <w:tr w:rsidR="002B4EBE" w:rsidRPr="002423DA" w14:paraId="526E759E" w14:textId="77777777" w:rsidTr="002423DA">
        <w:tc>
          <w:tcPr>
            <w:tcW w:w="0" w:type="auto"/>
            <w:tcMar>
              <w:top w:w="45" w:type="dxa"/>
              <w:left w:w="45" w:type="dxa"/>
              <w:bottom w:w="45" w:type="dxa"/>
              <w:right w:w="45" w:type="dxa"/>
            </w:tcMar>
            <w:hideMark/>
          </w:tcPr>
          <w:p w14:paraId="11281B39"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4AA90D42" w14:textId="77777777" w:rsidR="002B4EBE" w:rsidRPr="002423DA" w:rsidRDefault="002B4EBE" w:rsidP="002423DA">
            <w:r w:rsidRPr="002423DA">
              <w:t>Verify that all requirements from the requirements class have been fulfilled.</w:t>
            </w:r>
          </w:p>
        </w:tc>
      </w:tr>
      <w:tr w:rsidR="002B4EBE" w:rsidRPr="002423DA" w14:paraId="44A6D283" w14:textId="77777777" w:rsidTr="002423DA">
        <w:tc>
          <w:tcPr>
            <w:tcW w:w="0" w:type="auto"/>
            <w:tcMar>
              <w:top w:w="45" w:type="dxa"/>
              <w:left w:w="45" w:type="dxa"/>
              <w:bottom w:w="45" w:type="dxa"/>
              <w:right w:w="45" w:type="dxa"/>
            </w:tcMar>
            <w:hideMark/>
          </w:tcPr>
          <w:p w14:paraId="72A303AA"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72D085B8" w14:textId="77777777" w:rsidR="002B4EBE" w:rsidRPr="002423DA" w:rsidRDefault="002B4EBE" w:rsidP="002423DA">
            <w:r w:rsidRPr="002423DA">
              <w:t>Inspect the documentation of the application, schema or profile.</w:t>
            </w:r>
          </w:p>
        </w:tc>
      </w:tr>
      <w:tr w:rsidR="002B4EBE" w:rsidRPr="002423DA" w14:paraId="00022A48" w14:textId="77777777" w:rsidTr="002423DA">
        <w:tc>
          <w:tcPr>
            <w:tcW w:w="0" w:type="auto"/>
            <w:tcMar>
              <w:top w:w="45" w:type="dxa"/>
              <w:left w:w="45" w:type="dxa"/>
              <w:bottom w:w="45" w:type="dxa"/>
              <w:right w:w="45" w:type="dxa"/>
            </w:tcMar>
            <w:hideMark/>
          </w:tcPr>
          <w:p w14:paraId="4EE6D05E"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07D48BC1" w14:textId="77777777" w:rsidR="002B4EBE" w:rsidRPr="002423DA" w:rsidRDefault="002B4EBE" w:rsidP="002423DA">
            <w:r w:rsidRPr="002423DA">
              <w:t>Capability</w:t>
            </w:r>
          </w:p>
        </w:tc>
      </w:tr>
    </w:tbl>
    <w:p w14:paraId="6E1CC45A" w14:textId="77777777" w:rsidR="002B4EBE" w:rsidRPr="002423DA" w:rsidRDefault="002B4EBE" w:rsidP="002423DA">
      <w:pPr>
        <w:pStyle w:val="a3"/>
      </w:pPr>
      <w:r w:rsidRPr="002423DA">
        <w:t xml:space="preserve">Basic Samples - </w:t>
      </w:r>
      <w:proofErr w:type="spellStart"/>
      <w:r w:rsidRPr="002423DA">
        <w:t>StatisticalClassification</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4ED50E9D" w14:textId="77777777" w:rsidTr="002423DA">
        <w:tc>
          <w:tcPr>
            <w:tcW w:w="0" w:type="auto"/>
            <w:tcMar>
              <w:top w:w="45" w:type="dxa"/>
              <w:left w:w="45" w:type="dxa"/>
              <w:bottom w:w="45" w:type="dxa"/>
              <w:right w:w="45" w:type="dxa"/>
            </w:tcMar>
            <w:hideMark/>
          </w:tcPr>
          <w:p w14:paraId="60A59360"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4B13BA0B" w14:textId="2ACC52E5"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w:t>
            </w:r>
            <w:proofErr w:type="spellStart"/>
            <w:r w:rsidRPr="002423DA">
              <w:rPr>
                <w:b/>
                <w:bCs/>
              </w:rPr>
              <w:t>StatisticalClassification</w:t>
            </w:r>
            <w:proofErr w:type="spellEnd"/>
          </w:p>
        </w:tc>
      </w:tr>
      <w:tr w:rsidR="002B4EBE" w:rsidRPr="002423DA" w14:paraId="03D64C11" w14:textId="77777777" w:rsidTr="002423DA">
        <w:tc>
          <w:tcPr>
            <w:tcW w:w="0" w:type="auto"/>
            <w:tcMar>
              <w:top w:w="45" w:type="dxa"/>
              <w:left w:w="45" w:type="dxa"/>
              <w:bottom w:w="45" w:type="dxa"/>
              <w:right w:w="45" w:type="dxa"/>
            </w:tcMar>
            <w:hideMark/>
          </w:tcPr>
          <w:p w14:paraId="5E9E75F9" w14:textId="77777777" w:rsidR="002B4EBE" w:rsidRPr="002423DA" w:rsidRDefault="002B4EBE" w:rsidP="002423DA">
            <w:r w:rsidRPr="002423DA">
              <w:lastRenderedPageBreak/>
              <w:t>Requirements</w:t>
            </w:r>
          </w:p>
        </w:tc>
        <w:tc>
          <w:tcPr>
            <w:tcW w:w="0" w:type="auto"/>
            <w:tcMar>
              <w:top w:w="45" w:type="dxa"/>
              <w:left w:w="45" w:type="dxa"/>
              <w:bottom w:w="45" w:type="dxa"/>
              <w:right w:w="45" w:type="dxa"/>
            </w:tcMar>
            <w:hideMark/>
          </w:tcPr>
          <w:p w14:paraId="0020C29A"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w:t>
            </w:r>
            <w:proofErr w:type="spellStart"/>
            <w:r w:rsidRPr="002423DA">
              <w:t>StatisticalClassification</w:t>
            </w:r>
            <w:proofErr w:type="spellEnd"/>
          </w:p>
        </w:tc>
      </w:tr>
      <w:tr w:rsidR="002B4EBE" w:rsidRPr="002423DA" w14:paraId="1EF8BCBB" w14:textId="77777777" w:rsidTr="002423DA">
        <w:tc>
          <w:tcPr>
            <w:tcW w:w="0" w:type="auto"/>
            <w:tcMar>
              <w:top w:w="45" w:type="dxa"/>
              <w:left w:w="45" w:type="dxa"/>
              <w:bottom w:w="45" w:type="dxa"/>
              <w:right w:w="45" w:type="dxa"/>
            </w:tcMar>
            <w:hideMark/>
          </w:tcPr>
          <w:p w14:paraId="4F30CB8B"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1DFD7185" w14:textId="77777777" w:rsidR="002B4EBE" w:rsidRPr="002423DA" w:rsidRDefault="002B4EBE" w:rsidP="002423DA">
            <w:r w:rsidRPr="002423DA">
              <w:t>Verify that all requirements from the requirements class have been fulfilled.</w:t>
            </w:r>
          </w:p>
        </w:tc>
      </w:tr>
      <w:tr w:rsidR="002B4EBE" w:rsidRPr="002423DA" w14:paraId="345A8348" w14:textId="77777777" w:rsidTr="002423DA">
        <w:tc>
          <w:tcPr>
            <w:tcW w:w="0" w:type="auto"/>
            <w:tcMar>
              <w:top w:w="45" w:type="dxa"/>
              <w:left w:w="45" w:type="dxa"/>
              <w:bottom w:w="45" w:type="dxa"/>
              <w:right w:w="45" w:type="dxa"/>
            </w:tcMar>
            <w:hideMark/>
          </w:tcPr>
          <w:p w14:paraId="476D1B5D"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3FBF98ED" w14:textId="77777777" w:rsidR="002B4EBE" w:rsidRPr="002423DA" w:rsidRDefault="002B4EBE" w:rsidP="002423DA">
            <w:r w:rsidRPr="002423DA">
              <w:t>Inspect the documentation of the application, schema or profile.</w:t>
            </w:r>
          </w:p>
        </w:tc>
      </w:tr>
      <w:tr w:rsidR="002B4EBE" w:rsidRPr="002423DA" w14:paraId="40ABA6CD" w14:textId="77777777" w:rsidTr="002423DA">
        <w:tc>
          <w:tcPr>
            <w:tcW w:w="0" w:type="auto"/>
            <w:tcMar>
              <w:top w:w="45" w:type="dxa"/>
              <w:left w:w="45" w:type="dxa"/>
              <w:bottom w:w="45" w:type="dxa"/>
              <w:right w:w="45" w:type="dxa"/>
            </w:tcMar>
            <w:hideMark/>
          </w:tcPr>
          <w:p w14:paraId="0F6B2A11"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1D39778A" w14:textId="77777777" w:rsidR="002B4EBE" w:rsidRPr="002423DA" w:rsidRDefault="002B4EBE" w:rsidP="002423DA">
            <w:r w:rsidRPr="002423DA">
              <w:t>Capability</w:t>
            </w:r>
          </w:p>
        </w:tc>
      </w:tr>
    </w:tbl>
    <w:p w14:paraId="142ACCC2" w14:textId="77777777" w:rsidR="002B4EBE" w:rsidRDefault="002B4EBE" w:rsidP="002423DA">
      <w:pPr>
        <w:pStyle w:val="a3"/>
        <w:rPr>
          <w:sz w:val="27"/>
          <w:szCs w:val="27"/>
        </w:rPr>
      </w:pPr>
      <w:r>
        <w:t xml:space="preserve">Basic Samples - </w:t>
      </w:r>
      <w:proofErr w:type="spellStart"/>
      <w:r>
        <w:t>StatisticalSample</w:t>
      </w:r>
      <w:proofErr w:type="spellEnd"/>
    </w:p>
    <w:tbl>
      <w:tblPr>
        <w:tblW w:w="0" w:type="auto"/>
        <w:tblBorders>
          <w:top w:val="single" w:sz="6" w:space="0" w:color="999999"/>
          <w:left w:val="single" w:sz="6" w:space="0" w:color="999999"/>
          <w:bottom w:val="single" w:sz="6" w:space="0" w:color="999999"/>
          <w:right w:val="single" w:sz="6" w:space="0" w:color="999999"/>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7201"/>
      </w:tblGrid>
      <w:tr w:rsidR="002B4EBE" w:rsidRPr="002423DA" w14:paraId="7F64583D" w14:textId="77777777" w:rsidTr="002423DA">
        <w:tc>
          <w:tcPr>
            <w:tcW w:w="0" w:type="auto"/>
            <w:tcMar>
              <w:top w:w="45" w:type="dxa"/>
              <w:left w:w="45" w:type="dxa"/>
              <w:bottom w:w="45" w:type="dxa"/>
              <w:right w:w="45" w:type="dxa"/>
            </w:tcMar>
            <w:hideMark/>
          </w:tcPr>
          <w:p w14:paraId="48FDF07D" w14:textId="77777777" w:rsidR="002B4EBE" w:rsidRPr="002423DA" w:rsidRDefault="002B4EBE" w:rsidP="002423DA">
            <w:pPr>
              <w:rPr>
                <w:b/>
                <w:bCs/>
              </w:rPr>
            </w:pPr>
            <w:r w:rsidRPr="002423DA">
              <w:rPr>
                <w:b/>
                <w:bCs/>
              </w:rPr>
              <w:t>Conformance Class</w:t>
            </w:r>
          </w:p>
        </w:tc>
        <w:tc>
          <w:tcPr>
            <w:tcW w:w="0" w:type="auto"/>
            <w:tcMar>
              <w:top w:w="45" w:type="dxa"/>
              <w:left w:w="45" w:type="dxa"/>
              <w:bottom w:w="45" w:type="dxa"/>
              <w:right w:w="45" w:type="dxa"/>
            </w:tcMar>
            <w:hideMark/>
          </w:tcPr>
          <w:p w14:paraId="50FFC639" w14:textId="7B94DE06" w:rsidR="002B4EBE" w:rsidRPr="002423DA" w:rsidRDefault="002B4EBE" w:rsidP="002423DA">
            <w:pPr>
              <w:rPr>
                <w:b/>
                <w:bCs/>
              </w:rPr>
            </w:pPr>
            <w:r w:rsidRPr="002423DA">
              <w:rPr>
                <w:b/>
                <w:bCs/>
              </w:rPr>
              <w:t>/conf/</w:t>
            </w:r>
            <w:proofErr w:type="spellStart"/>
            <w:r w:rsidRPr="002423DA">
              <w:rPr>
                <w:b/>
                <w:bCs/>
              </w:rPr>
              <w:t>sam</w:t>
            </w:r>
            <w:proofErr w:type="spellEnd"/>
            <w:r w:rsidRPr="002423DA">
              <w:rPr>
                <w:b/>
                <w:bCs/>
              </w:rPr>
              <w:t>-basic/</w:t>
            </w:r>
            <w:proofErr w:type="spellStart"/>
            <w:r w:rsidRPr="002423DA">
              <w:rPr>
                <w:b/>
                <w:bCs/>
              </w:rPr>
              <w:t>StatisticalSample</w:t>
            </w:r>
            <w:proofErr w:type="spellEnd"/>
          </w:p>
        </w:tc>
      </w:tr>
      <w:tr w:rsidR="002B4EBE" w:rsidRPr="002423DA" w14:paraId="47B1C77C" w14:textId="77777777" w:rsidTr="002423DA">
        <w:tc>
          <w:tcPr>
            <w:tcW w:w="0" w:type="auto"/>
            <w:tcMar>
              <w:top w:w="45" w:type="dxa"/>
              <w:left w:w="45" w:type="dxa"/>
              <w:bottom w:w="45" w:type="dxa"/>
              <w:right w:w="45" w:type="dxa"/>
            </w:tcMar>
            <w:hideMark/>
          </w:tcPr>
          <w:p w14:paraId="479A0CB4" w14:textId="77777777" w:rsidR="002B4EBE" w:rsidRPr="002423DA" w:rsidRDefault="002B4EBE" w:rsidP="002423DA">
            <w:r w:rsidRPr="002423DA">
              <w:t>Requirements</w:t>
            </w:r>
          </w:p>
        </w:tc>
        <w:tc>
          <w:tcPr>
            <w:tcW w:w="0" w:type="auto"/>
            <w:tcMar>
              <w:top w:w="45" w:type="dxa"/>
              <w:left w:w="45" w:type="dxa"/>
              <w:bottom w:w="45" w:type="dxa"/>
              <w:right w:w="45" w:type="dxa"/>
            </w:tcMar>
            <w:hideMark/>
          </w:tcPr>
          <w:p w14:paraId="7BE628A2" w14:textId="77777777" w:rsidR="002B4EBE" w:rsidRPr="002423DA" w:rsidRDefault="002B4EBE" w:rsidP="002423DA">
            <w:r w:rsidRPr="002423DA">
              <w:t>/</w:t>
            </w:r>
            <w:proofErr w:type="spellStart"/>
            <w:r w:rsidRPr="002423DA">
              <w:t>req</w:t>
            </w:r>
            <w:proofErr w:type="spellEnd"/>
            <w:r w:rsidRPr="002423DA">
              <w:t>/</w:t>
            </w:r>
            <w:proofErr w:type="spellStart"/>
            <w:r w:rsidRPr="002423DA">
              <w:t>sam</w:t>
            </w:r>
            <w:proofErr w:type="spellEnd"/>
            <w:r w:rsidRPr="002423DA">
              <w:t>-basic/</w:t>
            </w:r>
            <w:proofErr w:type="spellStart"/>
            <w:r w:rsidRPr="002423DA">
              <w:t>StatisticalSample</w:t>
            </w:r>
            <w:proofErr w:type="spellEnd"/>
          </w:p>
        </w:tc>
      </w:tr>
      <w:tr w:rsidR="002B4EBE" w:rsidRPr="002423DA" w14:paraId="0664662E" w14:textId="77777777" w:rsidTr="002423DA">
        <w:tc>
          <w:tcPr>
            <w:tcW w:w="0" w:type="auto"/>
            <w:tcMar>
              <w:top w:w="45" w:type="dxa"/>
              <w:left w:w="45" w:type="dxa"/>
              <w:bottom w:w="45" w:type="dxa"/>
              <w:right w:w="45" w:type="dxa"/>
            </w:tcMar>
            <w:hideMark/>
          </w:tcPr>
          <w:p w14:paraId="0A3ECAF9" w14:textId="77777777" w:rsidR="002B4EBE" w:rsidRPr="002423DA" w:rsidRDefault="002B4EBE" w:rsidP="002423DA">
            <w:r w:rsidRPr="002423DA">
              <w:t>Test purpose</w:t>
            </w:r>
          </w:p>
        </w:tc>
        <w:tc>
          <w:tcPr>
            <w:tcW w:w="0" w:type="auto"/>
            <w:tcMar>
              <w:top w:w="45" w:type="dxa"/>
              <w:left w:w="45" w:type="dxa"/>
              <w:bottom w:w="45" w:type="dxa"/>
              <w:right w:w="45" w:type="dxa"/>
            </w:tcMar>
            <w:hideMark/>
          </w:tcPr>
          <w:p w14:paraId="25FD6DA7" w14:textId="77777777" w:rsidR="002B4EBE" w:rsidRPr="002423DA" w:rsidRDefault="002B4EBE" w:rsidP="002423DA">
            <w:r w:rsidRPr="002423DA">
              <w:t>Verify that all requirements from the requirements class have been fulfilled.</w:t>
            </w:r>
          </w:p>
        </w:tc>
      </w:tr>
      <w:tr w:rsidR="002B4EBE" w:rsidRPr="002423DA" w14:paraId="604E56D3" w14:textId="77777777" w:rsidTr="002423DA">
        <w:tc>
          <w:tcPr>
            <w:tcW w:w="0" w:type="auto"/>
            <w:tcMar>
              <w:top w:w="45" w:type="dxa"/>
              <w:left w:w="45" w:type="dxa"/>
              <w:bottom w:w="45" w:type="dxa"/>
              <w:right w:w="45" w:type="dxa"/>
            </w:tcMar>
            <w:hideMark/>
          </w:tcPr>
          <w:p w14:paraId="54B0A343" w14:textId="77777777" w:rsidR="002B4EBE" w:rsidRPr="002423DA" w:rsidRDefault="002B4EBE" w:rsidP="002423DA">
            <w:r w:rsidRPr="002423DA">
              <w:t>Test method</w:t>
            </w:r>
          </w:p>
        </w:tc>
        <w:tc>
          <w:tcPr>
            <w:tcW w:w="0" w:type="auto"/>
            <w:tcMar>
              <w:top w:w="45" w:type="dxa"/>
              <w:left w:w="45" w:type="dxa"/>
              <w:bottom w:w="45" w:type="dxa"/>
              <w:right w:w="45" w:type="dxa"/>
            </w:tcMar>
            <w:hideMark/>
          </w:tcPr>
          <w:p w14:paraId="17743628" w14:textId="77777777" w:rsidR="002B4EBE" w:rsidRPr="002423DA" w:rsidRDefault="002B4EBE" w:rsidP="002423DA">
            <w:r w:rsidRPr="002423DA">
              <w:t>Inspect the documentation of the application, schema or profile.</w:t>
            </w:r>
          </w:p>
        </w:tc>
      </w:tr>
      <w:tr w:rsidR="002B4EBE" w:rsidRPr="002423DA" w14:paraId="1BFCDE18" w14:textId="77777777" w:rsidTr="002423DA">
        <w:tc>
          <w:tcPr>
            <w:tcW w:w="0" w:type="auto"/>
            <w:tcMar>
              <w:top w:w="45" w:type="dxa"/>
              <w:left w:w="45" w:type="dxa"/>
              <w:bottom w:w="45" w:type="dxa"/>
              <w:right w:w="45" w:type="dxa"/>
            </w:tcMar>
            <w:hideMark/>
          </w:tcPr>
          <w:p w14:paraId="3865C2A1" w14:textId="77777777" w:rsidR="002B4EBE" w:rsidRPr="002423DA" w:rsidRDefault="002B4EBE" w:rsidP="002423DA">
            <w:r w:rsidRPr="002423DA">
              <w:t>Test Type</w:t>
            </w:r>
          </w:p>
        </w:tc>
        <w:tc>
          <w:tcPr>
            <w:tcW w:w="0" w:type="auto"/>
            <w:tcMar>
              <w:top w:w="45" w:type="dxa"/>
              <w:left w:w="45" w:type="dxa"/>
              <w:bottom w:w="45" w:type="dxa"/>
              <w:right w:w="45" w:type="dxa"/>
            </w:tcMar>
            <w:hideMark/>
          </w:tcPr>
          <w:p w14:paraId="32E87C7F" w14:textId="77777777" w:rsidR="002B4EBE" w:rsidRPr="002423DA" w:rsidRDefault="002B4EBE" w:rsidP="002423DA">
            <w:r w:rsidRPr="002423DA">
              <w:t>Capability</w:t>
            </w:r>
          </w:p>
        </w:tc>
      </w:tr>
    </w:tbl>
    <w:p w14:paraId="7F763FC8" w14:textId="77777777" w:rsidR="00920189" w:rsidRDefault="00920189">
      <w:pPr>
        <w:tabs>
          <w:tab w:val="clear" w:pos="403"/>
        </w:tabs>
        <w:spacing w:after="0" w:line="240" w:lineRule="auto"/>
        <w:jc w:val="left"/>
      </w:pPr>
      <w:r>
        <w:br w:type="page"/>
      </w:r>
    </w:p>
    <w:p w14:paraId="4B79AC05" w14:textId="79999FEB" w:rsidR="00920189" w:rsidRDefault="00920189" w:rsidP="00220B53">
      <w:pPr>
        <w:pStyle w:val="ANNEX"/>
        <w:numPr>
          <w:ilvl w:val="0"/>
          <w:numId w:val="3"/>
        </w:numPr>
      </w:pPr>
      <w:r w:rsidRPr="00F02BC7">
        <w:lastRenderedPageBreak/>
        <w:br/>
      </w:r>
      <w:bookmarkStart w:id="433" w:name="_Toc72768932"/>
      <w:r w:rsidR="00491C3C" w:rsidRPr="00F02BC7">
        <w:rPr>
          <w:b w:val="0"/>
        </w:rPr>
        <w:t>(</w:t>
      </w:r>
      <w:r w:rsidR="00491C3C">
        <w:rPr>
          <w:b w:val="0"/>
        </w:rPr>
        <w:t>informative</w:t>
      </w:r>
      <w:r w:rsidR="00491C3C" w:rsidRPr="00F02BC7">
        <w:rPr>
          <w:b w:val="0"/>
        </w:rPr>
        <w:t>)</w:t>
      </w:r>
      <w:r w:rsidR="00491C3C" w:rsidRPr="00F02BC7">
        <w:br/>
      </w:r>
      <w:r w:rsidR="00491C3C" w:rsidRPr="00F02BC7">
        <w:br/>
      </w:r>
      <w:r w:rsidR="00491C3C">
        <w:t>Common usage of OM</w:t>
      </w:r>
      <w:r w:rsidR="006B3EAA">
        <w:t>S</w:t>
      </w:r>
      <w:r w:rsidR="00491C3C">
        <w:t xml:space="preserve"> </w:t>
      </w:r>
      <w:r w:rsidR="00AF79E3">
        <w:t>concepts</w:t>
      </w:r>
      <w:bookmarkEnd w:id="433"/>
    </w:p>
    <w:p w14:paraId="15C92B03" w14:textId="4FDB9CCA" w:rsidR="00920189" w:rsidRDefault="00F90523" w:rsidP="002B4EBE">
      <w:pPr>
        <w:pStyle w:val="a2"/>
      </w:pPr>
      <w:bookmarkStart w:id="434" w:name="_Toc72768933"/>
      <w:r w:rsidRPr="00F90523">
        <w:t>Introduction</w:t>
      </w:r>
      <w:bookmarkEnd w:id="434"/>
    </w:p>
    <w:p w14:paraId="371AD50A" w14:textId="00F12A34" w:rsidR="00F90523" w:rsidRPr="00F90523" w:rsidRDefault="00F90523" w:rsidP="00F90523">
      <w:pPr>
        <w:rPr>
          <w:lang w:eastAsia="ja-JP"/>
        </w:rPr>
      </w:pPr>
      <w:r w:rsidRPr="00F90523">
        <w:rPr>
          <w:lang w:eastAsia="ja-JP"/>
        </w:rPr>
        <w:t xml:space="preserve">This International Standard defines </w:t>
      </w:r>
      <w:r w:rsidR="00AF79E3">
        <w:rPr>
          <w:lang w:eastAsia="ja-JP"/>
        </w:rPr>
        <w:t>concepts</w:t>
      </w:r>
      <w:r w:rsidR="00AF79E3" w:rsidRPr="00F90523">
        <w:rPr>
          <w:lang w:eastAsia="ja-JP"/>
        </w:rPr>
        <w:t xml:space="preserve"> </w:t>
      </w:r>
      <w:r w:rsidRPr="00F90523">
        <w:rPr>
          <w:lang w:eastAsia="ja-JP"/>
        </w:rPr>
        <w:t>in support of a generic, cross-domain model for</w:t>
      </w:r>
      <w:r w:rsidR="00C62BF8">
        <w:t xml:space="preserve"> o</w:t>
      </w:r>
      <w:r w:rsidR="00C62BF8" w:rsidRPr="00C62BF8">
        <w:rPr>
          <w:lang w:eastAsia="ja-JP"/>
        </w:rPr>
        <w:t>bservations, measurements and samples</w:t>
      </w:r>
      <w:r w:rsidRPr="00F90523">
        <w:rPr>
          <w:lang w:eastAsia="ja-JP"/>
        </w:rPr>
        <w:t xml:space="preserve">. </w:t>
      </w:r>
      <w:r w:rsidR="00AF79E3">
        <w:rPr>
          <w:lang w:eastAsia="ja-JP"/>
        </w:rPr>
        <w:t xml:space="preserve">Concepts </w:t>
      </w:r>
      <w:r w:rsidRPr="00F90523">
        <w:rPr>
          <w:lang w:eastAsia="ja-JP"/>
        </w:rPr>
        <w:t xml:space="preserve">are taken from a variety of disciplines. The </w:t>
      </w:r>
      <w:r w:rsidR="00AF79E3">
        <w:rPr>
          <w:lang w:eastAsia="ja-JP"/>
        </w:rPr>
        <w:t>concepts</w:t>
      </w:r>
      <w:r w:rsidR="00AF79E3" w:rsidRPr="00F90523">
        <w:rPr>
          <w:lang w:eastAsia="ja-JP"/>
        </w:rPr>
        <w:t xml:space="preserve"> </w:t>
      </w:r>
      <w:r w:rsidRPr="00F90523">
        <w:rPr>
          <w:lang w:eastAsia="ja-JP"/>
        </w:rPr>
        <w:t xml:space="preserve">are used within the model </w:t>
      </w:r>
      <w:r w:rsidR="00AF79E3">
        <w:rPr>
          <w:lang w:eastAsia="ja-JP"/>
        </w:rPr>
        <w:t xml:space="preserve">described in this standard </w:t>
      </w:r>
      <w:r w:rsidRPr="00F90523">
        <w:rPr>
          <w:lang w:eastAsia="ja-JP"/>
        </w:rPr>
        <w:t xml:space="preserve">in a consistent manner, but in order to achieve internal consistency, this varies from how the same </w:t>
      </w:r>
      <w:r w:rsidR="00AF79E3">
        <w:rPr>
          <w:lang w:eastAsia="ja-JP"/>
        </w:rPr>
        <w:t>concepts</w:t>
      </w:r>
      <w:r w:rsidR="00AF79E3" w:rsidRPr="00F90523">
        <w:rPr>
          <w:lang w:eastAsia="ja-JP"/>
        </w:rPr>
        <w:t xml:space="preserve"> </w:t>
      </w:r>
      <w:r w:rsidRPr="00F90523">
        <w:rPr>
          <w:lang w:eastAsia="ja-JP"/>
        </w:rPr>
        <w:t xml:space="preserve">are used in some application domains. In order to assist in the correct application of the model across domains, this annex provides a mapping from </w:t>
      </w:r>
      <w:r w:rsidR="00C62BF8" w:rsidRPr="00C62BF8">
        <w:rPr>
          <w:lang w:eastAsia="ja-JP"/>
        </w:rPr>
        <w:t>Observations, measurements and samples</w:t>
      </w:r>
      <w:r w:rsidR="00C62BF8">
        <w:rPr>
          <w:lang w:eastAsia="ja-JP"/>
        </w:rPr>
        <w:t xml:space="preserve"> (OMS) </w:t>
      </w:r>
      <w:r w:rsidR="00AF79E3">
        <w:rPr>
          <w:lang w:eastAsia="ja-JP"/>
        </w:rPr>
        <w:t>concepts</w:t>
      </w:r>
      <w:r w:rsidR="00AF79E3" w:rsidRPr="00F90523">
        <w:rPr>
          <w:lang w:eastAsia="ja-JP"/>
        </w:rPr>
        <w:t xml:space="preserve"> </w:t>
      </w:r>
      <w:r w:rsidRPr="00F90523">
        <w:rPr>
          <w:lang w:eastAsia="ja-JP"/>
        </w:rPr>
        <w:t xml:space="preserve">to </w:t>
      </w:r>
      <w:r w:rsidR="00AF79E3">
        <w:rPr>
          <w:lang w:eastAsia="ja-JP"/>
        </w:rPr>
        <w:t xml:space="preserve">those used within </w:t>
      </w:r>
      <w:r w:rsidRPr="00F90523">
        <w:rPr>
          <w:lang w:eastAsia="ja-JP"/>
        </w:rPr>
        <w:t>some domain</w:t>
      </w:r>
      <w:r w:rsidR="00AF79E3">
        <w:rPr>
          <w:lang w:eastAsia="ja-JP"/>
        </w:rPr>
        <w:t>s</w:t>
      </w:r>
      <w:r w:rsidRPr="00F90523">
        <w:rPr>
          <w:lang w:eastAsia="ja-JP"/>
        </w:rPr>
        <w:t>.</w:t>
      </w:r>
    </w:p>
    <w:p w14:paraId="69A1CB35" w14:textId="59D9A1D1" w:rsidR="00F90523" w:rsidRDefault="00B577B2" w:rsidP="00A10CB4">
      <w:pPr>
        <w:pStyle w:val="a2"/>
      </w:pPr>
      <w:bookmarkStart w:id="435" w:name="_Toc72768934"/>
      <w:r>
        <w:t>Earth Observations (EO)</w:t>
      </w:r>
      <w:bookmarkEnd w:id="435"/>
    </w:p>
    <w:p w14:paraId="5D331342" w14:textId="5DE2D548" w:rsidR="009876F9" w:rsidRPr="009876F9" w:rsidRDefault="009876F9" w:rsidP="009876F9">
      <w:pPr>
        <w:jc w:val="center"/>
        <w:rPr>
          <w:b/>
          <w:bCs/>
          <w:sz w:val="20"/>
          <w:szCs w:val="20"/>
        </w:rPr>
      </w:pPr>
      <w:r w:rsidRPr="009876F9">
        <w:rPr>
          <w:b/>
          <w:bCs/>
          <w:sz w:val="20"/>
          <w:szCs w:val="20"/>
        </w:rPr>
        <w:t>Table</w:t>
      </w:r>
      <w:r>
        <w:rPr>
          <w:b/>
          <w:bCs/>
          <w:sz w:val="20"/>
          <w:szCs w:val="20"/>
        </w:rPr>
        <w:t xml:space="preserve"> B</w:t>
      </w:r>
      <w:r w:rsidRPr="009876F9">
        <w:rPr>
          <w:b/>
          <w:bCs/>
          <w:sz w:val="20"/>
          <w:szCs w:val="20"/>
        </w:rPr>
        <w:t>.1 — Earth Observations (EO)</w:t>
      </w:r>
    </w:p>
    <w:tbl>
      <w:tblPr>
        <w:tblW w:w="9752"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4082"/>
        <w:gridCol w:w="2835"/>
        <w:gridCol w:w="2835"/>
      </w:tblGrid>
      <w:tr w:rsidR="00F90523" w:rsidRPr="006328C0" w14:paraId="5676FEAA" w14:textId="77777777" w:rsidTr="000F4699">
        <w:trPr>
          <w:jc w:val="center"/>
        </w:trPr>
        <w:tc>
          <w:tcPr>
            <w:tcW w:w="4082" w:type="dxa"/>
          </w:tcPr>
          <w:p w14:paraId="2E3C2233" w14:textId="262BCD0B" w:rsidR="00F90523" w:rsidRPr="006328C0" w:rsidRDefault="00F90523" w:rsidP="006328C0">
            <w:pPr>
              <w:jc w:val="center"/>
              <w:rPr>
                <w:b/>
                <w:bCs/>
              </w:rPr>
            </w:pPr>
            <w:r w:rsidRPr="006328C0">
              <w:rPr>
                <w:b/>
                <w:bCs/>
              </w:rPr>
              <w:t>OM</w:t>
            </w:r>
            <w:r w:rsidR="006B3EAA">
              <w:rPr>
                <w:b/>
                <w:bCs/>
              </w:rPr>
              <w:t>S</w:t>
            </w:r>
          </w:p>
        </w:tc>
        <w:tc>
          <w:tcPr>
            <w:tcW w:w="2835" w:type="dxa"/>
          </w:tcPr>
          <w:p w14:paraId="53F8BB98" w14:textId="77777777" w:rsidR="00F90523" w:rsidRPr="006328C0" w:rsidRDefault="00F90523" w:rsidP="006328C0">
            <w:pPr>
              <w:jc w:val="center"/>
              <w:rPr>
                <w:b/>
                <w:bCs/>
              </w:rPr>
            </w:pPr>
            <w:r w:rsidRPr="006328C0">
              <w:rPr>
                <w:b/>
                <w:bCs/>
              </w:rPr>
              <w:t>EO</w:t>
            </w:r>
          </w:p>
        </w:tc>
        <w:tc>
          <w:tcPr>
            <w:tcW w:w="2835" w:type="dxa"/>
          </w:tcPr>
          <w:p w14:paraId="0841917C" w14:textId="77777777" w:rsidR="00F90523" w:rsidRPr="006328C0" w:rsidRDefault="00F90523" w:rsidP="006328C0">
            <w:pPr>
              <w:jc w:val="center"/>
              <w:rPr>
                <w:b/>
                <w:bCs/>
              </w:rPr>
            </w:pPr>
            <w:r w:rsidRPr="006328C0">
              <w:rPr>
                <w:b/>
                <w:bCs/>
              </w:rPr>
              <w:t>Example</w:t>
            </w:r>
          </w:p>
        </w:tc>
      </w:tr>
      <w:tr w:rsidR="00F90523" w:rsidRPr="006328C0" w14:paraId="40A24E1D" w14:textId="77777777" w:rsidTr="000F4699">
        <w:trPr>
          <w:jc w:val="center"/>
        </w:trPr>
        <w:tc>
          <w:tcPr>
            <w:tcW w:w="4082" w:type="dxa"/>
          </w:tcPr>
          <w:p w14:paraId="2E149793" w14:textId="77777777" w:rsidR="00F90523" w:rsidRPr="006328C0" w:rsidRDefault="00F90523" w:rsidP="006328C0">
            <w:proofErr w:type="gramStart"/>
            <w:r w:rsidRPr="006328C0">
              <w:t>Observation::</w:t>
            </w:r>
            <w:proofErr w:type="gramEnd"/>
            <w:r w:rsidRPr="006328C0">
              <w:t>result</w:t>
            </w:r>
          </w:p>
        </w:tc>
        <w:tc>
          <w:tcPr>
            <w:tcW w:w="2835" w:type="dxa"/>
          </w:tcPr>
          <w:p w14:paraId="6707B7BE" w14:textId="77777777" w:rsidR="00F90523" w:rsidRPr="006328C0" w:rsidRDefault="00F90523" w:rsidP="006328C0">
            <w:r w:rsidRPr="006328C0">
              <w:t>Observation value, measurement value, observation</w:t>
            </w:r>
          </w:p>
        </w:tc>
        <w:tc>
          <w:tcPr>
            <w:tcW w:w="2835" w:type="dxa"/>
          </w:tcPr>
          <w:p w14:paraId="2E20EFF5" w14:textId="77777777" w:rsidR="00F90523" w:rsidRPr="006328C0" w:rsidRDefault="00F90523" w:rsidP="006328C0">
            <w:r w:rsidRPr="006328C0">
              <w:t>35 µg/m3</w:t>
            </w:r>
          </w:p>
        </w:tc>
      </w:tr>
      <w:tr w:rsidR="00F90523" w:rsidRPr="006328C0" w14:paraId="5FDFC108" w14:textId="77777777" w:rsidTr="000F4699">
        <w:trPr>
          <w:jc w:val="center"/>
        </w:trPr>
        <w:tc>
          <w:tcPr>
            <w:tcW w:w="4082" w:type="dxa"/>
          </w:tcPr>
          <w:p w14:paraId="2D9B8CA6" w14:textId="77777777" w:rsidR="00F90523" w:rsidRPr="006328C0" w:rsidRDefault="00F90523" w:rsidP="006328C0">
            <w:proofErr w:type="gramStart"/>
            <w:r w:rsidRPr="006328C0">
              <w:t>Observation::</w:t>
            </w:r>
            <w:proofErr w:type="gramEnd"/>
            <w:r w:rsidRPr="006328C0">
              <w:t>procedure</w:t>
            </w:r>
          </w:p>
        </w:tc>
        <w:tc>
          <w:tcPr>
            <w:tcW w:w="2835" w:type="dxa"/>
          </w:tcPr>
          <w:p w14:paraId="436F752D" w14:textId="77777777" w:rsidR="00F90523" w:rsidRPr="006328C0" w:rsidRDefault="00F90523" w:rsidP="006328C0">
            <w:r w:rsidRPr="006328C0">
              <w:t>Method, sensor</w:t>
            </w:r>
          </w:p>
        </w:tc>
        <w:tc>
          <w:tcPr>
            <w:tcW w:w="2835" w:type="dxa"/>
          </w:tcPr>
          <w:p w14:paraId="25EF1405" w14:textId="77777777" w:rsidR="00F90523" w:rsidRPr="006328C0" w:rsidRDefault="00F90523" w:rsidP="006328C0">
            <w:r w:rsidRPr="006328C0">
              <w:t>ASTER, U.S. EPA Federal Reference Method for PM 2.5</w:t>
            </w:r>
          </w:p>
        </w:tc>
      </w:tr>
      <w:tr w:rsidR="00F90523" w:rsidRPr="006328C0" w14:paraId="5D457E0C" w14:textId="77777777" w:rsidTr="000F4699">
        <w:trPr>
          <w:jc w:val="center"/>
        </w:trPr>
        <w:tc>
          <w:tcPr>
            <w:tcW w:w="4082" w:type="dxa"/>
          </w:tcPr>
          <w:p w14:paraId="25FD391C" w14:textId="77777777" w:rsidR="00F90523" w:rsidRPr="006328C0" w:rsidRDefault="00F90523" w:rsidP="006328C0">
            <w:proofErr w:type="gramStart"/>
            <w:r w:rsidRPr="006328C0">
              <w:t>Observation::</w:t>
            </w:r>
            <w:proofErr w:type="spellStart"/>
            <w:proofErr w:type="gramEnd"/>
            <w:r w:rsidRPr="006328C0">
              <w:t>observedProperty</w:t>
            </w:r>
            <w:proofErr w:type="spellEnd"/>
          </w:p>
        </w:tc>
        <w:tc>
          <w:tcPr>
            <w:tcW w:w="2835" w:type="dxa"/>
          </w:tcPr>
          <w:p w14:paraId="7E849B8B" w14:textId="77777777" w:rsidR="00F90523" w:rsidRPr="006328C0" w:rsidRDefault="00F90523" w:rsidP="006328C0">
            <w:r w:rsidRPr="006328C0">
              <w:t>Parameter, variable</w:t>
            </w:r>
          </w:p>
        </w:tc>
        <w:tc>
          <w:tcPr>
            <w:tcW w:w="2835" w:type="dxa"/>
          </w:tcPr>
          <w:p w14:paraId="4050226D" w14:textId="77777777" w:rsidR="00F90523" w:rsidRPr="006328C0" w:rsidRDefault="00F90523" w:rsidP="006328C0">
            <w:r w:rsidRPr="006328C0">
              <w:t>Reflectance, Particulate Matter 2.5</w:t>
            </w:r>
          </w:p>
        </w:tc>
      </w:tr>
      <w:tr w:rsidR="00F90523" w:rsidRPr="006328C0" w14:paraId="36E5B30D" w14:textId="77777777" w:rsidTr="000F4699">
        <w:trPr>
          <w:jc w:val="center"/>
        </w:trPr>
        <w:tc>
          <w:tcPr>
            <w:tcW w:w="4082" w:type="dxa"/>
          </w:tcPr>
          <w:p w14:paraId="4E017304" w14:textId="77777777" w:rsidR="00F90523" w:rsidRPr="006328C0" w:rsidRDefault="00F90523" w:rsidP="006328C0">
            <w:proofErr w:type="gramStart"/>
            <w:r w:rsidRPr="006328C0">
              <w:t>Observation::</w:t>
            </w:r>
            <w:proofErr w:type="spellStart"/>
            <w:proofErr w:type="gramEnd"/>
            <w:r w:rsidRPr="006328C0">
              <w:t>proximateFeatureOfInterest:SpatialSample</w:t>
            </w:r>
            <w:proofErr w:type="spellEnd"/>
          </w:p>
        </w:tc>
        <w:tc>
          <w:tcPr>
            <w:tcW w:w="2835" w:type="dxa"/>
          </w:tcPr>
          <w:p w14:paraId="28A6466F" w14:textId="77777777" w:rsidR="00F90523" w:rsidRPr="006328C0" w:rsidRDefault="00F90523" w:rsidP="006328C0">
            <w:r w:rsidRPr="006328C0">
              <w:t>2-D swath or scene</w:t>
            </w:r>
          </w:p>
        </w:tc>
        <w:tc>
          <w:tcPr>
            <w:tcW w:w="2835" w:type="dxa"/>
          </w:tcPr>
          <w:p w14:paraId="0DE8CBF8" w14:textId="77777777" w:rsidR="00F90523" w:rsidRPr="006328C0" w:rsidRDefault="00F90523" w:rsidP="006328C0">
            <w:r w:rsidRPr="006328C0">
              <w:t>Sampling grid</w:t>
            </w:r>
          </w:p>
        </w:tc>
      </w:tr>
      <w:tr w:rsidR="00F90523" w:rsidRPr="006328C0" w14:paraId="23844298" w14:textId="77777777" w:rsidTr="000F4699">
        <w:trPr>
          <w:jc w:val="center"/>
        </w:trPr>
        <w:tc>
          <w:tcPr>
            <w:tcW w:w="4082" w:type="dxa"/>
          </w:tcPr>
          <w:p w14:paraId="2512B7EA" w14:textId="77777777" w:rsidR="00F90523" w:rsidRPr="006328C0" w:rsidRDefault="00F90523" w:rsidP="006328C0">
            <w:proofErr w:type="spellStart"/>
            <w:proofErr w:type="gramStart"/>
            <w:r w:rsidRPr="006328C0">
              <w:t>SpatialSample:sampledFeature</w:t>
            </w:r>
            <w:proofErr w:type="spellEnd"/>
            <w:proofErr w:type="gramEnd"/>
          </w:p>
        </w:tc>
        <w:tc>
          <w:tcPr>
            <w:tcW w:w="2835" w:type="dxa"/>
          </w:tcPr>
          <w:p w14:paraId="5A265CB4" w14:textId="77777777" w:rsidR="00F90523" w:rsidRPr="006328C0" w:rsidRDefault="00F90523" w:rsidP="006328C0">
            <w:r w:rsidRPr="006328C0">
              <w:t>Earth surface</w:t>
            </w:r>
          </w:p>
        </w:tc>
        <w:tc>
          <w:tcPr>
            <w:tcW w:w="2835" w:type="dxa"/>
          </w:tcPr>
          <w:p w14:paraId="0CBF5749" w14:textId="77777777" w:rsidR="00F90523" w:rsidRPr="006328C0" w:rsidRDefault="00F90523" w:rsidP="006328C0">
            <w:r w:rsidRPr="006328C0">
              <w:t>http://sweetontology.net/realm/PlanetarySurface</w:t>
            </w:r>
          </w:p>
        </w:tc>
      </w:tr>
      <w:tr w:rsidR="00F90523" w:rsidRPr="006328C0" w14:paraId="5A2CB798" w14:textId="77777777" w:rsidTr="000F4699">
        <w:trPr>
          <w:jc w:val="center"/>
        </w:trPr>
        <w:tc>
          <w:tcPr>
            <w:tcW w:w="4082" w:type="dxa"/>
          </w:tcPr>
          <w:p w14:paraId="23FB881A" w14:textId="77777777" w:rsidR="00F90523" w:rsidRPr="006328C0" w:rsidRDefault="00F90523" w:rsidP="006328C0">
            <w:proofErr w:type="gramStart"/>
            <w:r w:rsidRPr="006328C0">
              <w:t>Observation::</w:t>
            </w:r>
            <w:proofErr w:type="spellStart"/>
            <w:proofErr w:type="gramEnd"/>
            <w:r w:rsidRPr="006328C0">
              <w:t>ultimateFeatureOfInterest</w:t>
            </w:r>
            <w:proofErr w:type="spellEnd"/>
          </w:p>
        </w:tc>
        <w:tc>
          <w:tcPr>
            <w:tcW w:w="2835" w:type="dxa"/>
          </w:tcPr>
          <w:p w14:paraId="03A120D8" w14:textId="77777777" w:rsidR="00F90523" w:rsidRPr="006328C0" w:rsidRDefault="00F90523" w:rsidP="006328C0">
            <w:r w:rsidRPr="006328C0">
              <w:t>Earth surface</w:t>
            </w:r>
          </w:p>
        </w:tc>
        <w:tc>
          <w:tcPr>
            <w:tcW w:w="2835" w:type="dxa"/>
          </w:tcPr>
          <w:p w14:paraId="5775B850" w14:textId="77777777" w:rsidR="00F90523" w:rsidRPr="006328C0" w:rsidRDefault="00F90523" w:rsidP="006328C0">
            <w:r w:rsidRPr="006328C0">
              <w:t>http://sweetontology.net/realm/PlanetarySurface</w:t>
            </w:r>
          </w:p>
        </w:tc>
      </w:tr>
      <w:tr w:rsidR="00F90523" w:rsidRPr="006328C0" w14:paraId="326FAC98" w14:textId="77777777" w:rsidTr="000F4699">
        <w:trPr>
          <w:jc w:val="center"/>
        </w:trPr>
        <w:tc>
          <w:tcPr>
            <w:tcW w:w="4082" w:type="dxa"/>
          </w:tcPr>
          <w:p w14:paraId="008C1698" w14:textId="77777777" w:rsidR="00F90523" w:rsidRPr="006328C0" w:rsidRDefault="00F90523" w:rsidP="006328C0">
            <w:proofErr w:type="gramStart"/>
            <w:r w:rsidRPr="006328C0">
              <w:t>Observation::</w:t>
            </w:r>
            <w:proofErr w:type="spellStart"/>
            <w:proofErr w:type="gramEnd"/>
            <w:r w:rsidRPr="006328C0">
              <w:t>proximateFeatureOfInterest:SpatialSample</w:t>
            </w:r>
            <w:proofErr w:type="spellEnd"/>
          </w:p>
        </w:tc>
        <w:tc>
          <w:tcPr>
            <w:tcW w:w="2835" w:type="dxa"/>
          </w:tcPr>
          <w:p w14:paraId="194B6691" w14:textId="77777777" w:rsidR="00F90523" w:rsidRPr="006328C0" w:rsidRDefault="00F90523" w:rsidP="006328C0">
            <w:r w:rsidRPr="006328C0">
              <w:t>3-D sampling space</w:t>
            </w:r>
          </w:p>
        </w:tc>
        <w:tc>
          <w:tcPr>
            <w:tcW w:w="2835" w:type="dxa"/>
          </w:tcPr>
          <w:p w14:paraId="7CAA75A1" w14:textId="77777777" w:rsidR="00F90523" w:rsidRPr="006328C0" w:rsidRDefault="00F90523" w:rsidP="006328C0">
            <w:r w:rsidRPr="006328C0">
              <w:t>Sampling grid</w:t>
            </w:r>
          </w:p>
        </w:tc>
      </w:tr>
      <w:tr w:rsidR="00F90523" w:rsidRPr="006328C0" w14:paraId="67827332" w14:textId="77777777" w:rsidTr="000F4699">
        <w:trPr>
          <w:jc w:val="center"/>
        </w:trPr>
        <w:tc>
          <w:tcPr>
            <w:tcW w:w="4082" w:type="dxa"/>
          </w:tcPr>
          <w:p w14:paraId="013D1246" w14:textId="77777777" w:rsidR="00F90523" w:rsidRPr="006328C0" w:rsidRDefault="00F90523" w:rsidP="006328C0">
            <w:proofErr w:type="spellStart"/>
            <w:proofErr w:type="gramStart"/>
            <w:r w:rsidRPr="006328C0">
              <w:t>SpatialSample</w:t>
            </w:r>
            <w:proofErr w:type="spellEnd"/>
            <w:r w:rsidRPr="006328C0">
              <w:t>::</w:t>
            </w:r>
            <w:proofErr w:type="spellStart"/>
            <w:proofErr w:type="gramEnd"/>
            <w:r w:rsidRPr="006328C0">
              <w:t>sampledFeature</w:t>
            </w:r>
            <w:proofErr w:type="spellEnd"/>
          </w:p>
        </w:tc>
        <w:tc>
          <w:tcPr>
            <w:tcW w:w="2835" w:type="dxa"/>
          </w:tcPr>
          <w:p w14:paraId="1EF2ACBF" w14:textId="77777777" w:rsidR="00F90523" w:rsidRPr="006328C0" w:rsidRDefault="00F90523" w:rsidP="006328C0">
            <w:r w:rsidRPr="006328C0">
              <w:t>Media (air, water, …), Global Change Master Directory "Topic"</w:t>
            </w:r>
          </w:p>
        </w:tc>
        <w:tc>
          <w:tcPr>
            <w:tcW w:w="2835" w:type="dxa"/>
          </w:tcPr>
          <w:p w14:paraId="5ED9E065" w14:textId="77777777" w:rsidR="00F90523" w:rsidRPr="006328C0" w:rsidRDefault="00F90523" w:rsidP="006328C0">
            <w:r w:rsidRPr="006328C0">
              <w:t>Troposphere</w:t>
            </w:r>
          </w:p>
        </w:tc>
      </w:tr>
      <w:tr w:rsidR="00F90523" w:rsidRPr="006328C0" w14:paraId="3D64E6C0" w14:textId="77777777" w:rsidTr="000F4699">
        <w:trPr>
          <w:jc w:val="center"/>
        </w:trPr>
        <w:tc>
          <w:tcPr>
            <w:tcW w:w="4082" w:type="dxa"/>
          </w:tcPr>
          <w:p w14:paraId="128A27EC" w14:textId="77777777" w:rsidR="00F90523" w:rsidRPr="006328C0" w:rsidRDefault="00F90523" w:rsidP="006328C0">
            <w:proofErr w:type="gramStart"/>
            <w:r w:rsidRPr="006328C0">
              <w:lastRenderedPageBreak/>
              <w:t>Observation::</w:t>
            </w:r>
            <w:proofErr w:type="spellStart"/>
            <w:proofErr w:type="gramEnd"/>
            <w:r w:rsidRPr="006328C0">
              <w:t>ultimateFeatureOfInterest</w:t>
            </w:r>
            <w:proofErr w:type="spellEnd"/>
          </w:p>
        </w:tc>
        <w:tc>
          <w:tcPr>
            <w:tcW w:w="2835" w:type="dxa"/>
          </w:tcPr>
          <w:p w14:paraId="592A4BA5" w14:textId="77777777" w:rsidR="00F90523" w:rsidRPr="006328C0" w:rsidRDefault="00F90523" w:rsidP="006328C0">
            <w:r w:rsidRPr="006328C0">
              <w:t>Media (air, water, …), Global Change Master Directory "Topic"</w:t>
            </w:r>
          </w:p>
        </w:tc>
        <w:tc>
          <w:tcPr>
            <w:tcW w:w="2835" w:type="dxa"/>
          </w:tcPr>
          <w:p w14:paraId="46A4DAA6" w14:textId="77777777" w:rsidR="00F90523" w:rsidRPr="006328C0" w:rsidRDefault="00F90523" w:rsidP="006328C0">
            <w:r w:rsidRPr="006328C0">
              <w:t>Troposphere</w:t>
            </w:r>
          </w:p>
        </w:tc>
      </w:tr>
    </w:tbl>
    <w:p w14:paraId="5485DB55" w14:textId="0B412C8A" w:rsidR="00F90523" w:rsidRPr="00F90523" w:rsidRDefault="00B577B2" w:rsidP="00A10CB4">
      <w:pPr>
        <w:pStyle w:val="a2"/>
      </w:pPr>
      <w:bookmarkStart w:id="436" w:name="_Toc72768935"/>
      <w:r>
        <w:t>Metrology</w:t>
      </w:r>
      <w:bookmarkEnd w:id="436"/>
    </w:p>
    <w:p w14:paraId="6C52B061" w14:textId="35EE92F2" w:rsidR="009876F9" w:rsidRPr="009876F9" w:rsidRDefault="009876F9" w:rsidP="009876F9">
      <w:pPr>
        <w:jc w:val="center"/>
        <w:rPr>
          <w:b/>
          <w:bCs/>
          <w:sz w:val="20"/>
          <w:szCs w:val="20"/>
        </w:rPr>
      </w:pPr>
      <w:r>
        <w:rPr>
          <w:b/>
          <w:bCs/>
          <w:sz w:val="20"/>
          <w:szCs w:val="20"/>
        </w:rPr>
        <w:t>Table B.2 — Metrology</w:t>
      </w:r>
    </w:p>
    <w:tbl>
      <w:tblPr>
        <w:tblW w:w="9752"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3402"/>
        <w:gridCol w:w="2948"/>
        <w:gridCol w:w="3402"/>
      </w:tblGrid>
      <w:tr w:rsidR="009876F9" w:rsidRPr="0050774B" w14:paraId="624495A4" w14:textId="77777777" w:rsidTr="000F4699">
        <w:trPr>
          <w:jc w:val="center"/>
        </w:trPr>
        <w:tc>
          <w:tcPr>
            <w:tcW w:w="3402" w:type="dxa"/>
          </w:tcPr>
          <w:p w14:paraId="17A8FC98" w14:textId="08EE1BC1" w:rsidR="009876F9" w:rsidRPr="0050774B" w:rsidRDefault="009876F9" w:rsidP="0050774B">
            <w:pPr>
              <w:jc w:val="center"/>
              <w:rPr>
                <w:b/>
                <w:bCs/>
              </w:rPr>
            </w:pPr>
            <w:r w:rsidRPr="0050774B">
              <w:rPr>
                <w:b/>
                <w:bCs/>
              </w:rPr>
              <w:t>OM</w:t>
            </w:r>
            <w:r w:rsidR="006B3EAA">
              <w:rPr>
                <w:b/>
                <w:bCs/>
              </w:rPr>
              <w:t>S</w:t>
            </w:r>
          </w:p>
        </w:tc>
        <w:tc>
          <w:tcPr>
            <w:tcW w:w="2948" w:type="dxa"/>
          </w:tcPr>
          <w:p w14:paraId="48EF1EAC" w14:textId="77777777" w:rsidR="009876F9" w:rsidRPr="0050774B" w:rsidRDefault="009876F9" w:rsidP="0050774B">
            <w:pPr>
              <w:jc w:val="center"/>
              <w:rPr>
                <w:b/>
                <w:bCs/>
              </w:rPr>
            </w:pPr>
            <w:r w:rsidRPr="0050774B">
              <w:rPr>
                <w:b/>
                <w:bCs/>
              </w:rPr>
              <w:t>Metrology</w:t>
            </w:r>
          </w:p>
        </w:tc>
        <w:tc>
          <w:tcPr>
            <w:tcW w:w="3402" w:type="dxa"/>
          </w:tcPr>
          <w:p w14:paraId="187882F4" w14:textId="77777777" w:rsidR="009876F9" w:rsidRPr="0050774B" w:rsidRDefault="009876F9" w:rsidP="0050774B">
            <w:pPr>
              <w:jc w:val="center"/>
              <w:rPr>
                <w:b/>
                <w:bCs/>
              </w:rPr>
            </w:pPr>
            <w:r w:rsidRPr="0050774B">
              <w:rPr>
                <w:b/>
                <w:bCs/>
              </w:rPr>
              <w:t>Example: mass measurement</w:t>
            </w:r>
          </w:p>
        </w:tc>
      </w:tr>
      <w:tr w:rsidR="009876F9" w:rsidRPr="0050774B" w14:paraId="2D086100" w14:textId="77777777" w:rsidTr="000F4699">
        <w:trPr>
          <w:jc w:val="center"/>
        </w:trPr>
        <w:tc>
          <w:tcPr>
            <w:tcW w:w="3402" w:type="dxa"/>
          </w:tcPr>
          <w:p w14:paraId="7C2DADF5" w14:textId="77777777" w:rsidR="009876F9" w:rsidRPr="0050774B" w:rsidRDefault="009876F9" w:rsidP="0050774B">
            <w:proofErr w:type="gramStart"/>
            <w:r w:rsidRPr="0050774B">
              <w:t>Observation::</w:t>
            </w:r>
            <w:proofErr w:type="gramEnd"/>
            <w:r w:rsidRPr="0050774B">
              <w:t>result</w:t>
            </w:r>
          </w:p>
        </w:tc>
        <w:tc>
          <w:tcPr>
            <w:tcW w:w="2948" w:type="dxa"/>
          </w:tcPr>
          <w:p w14:paraId="7F779A18" w14:textId="77777777" w:rsidR="009876F9" w:rsidRPr="0050774B" w:rsidRDefault="009876F9" w:rsidP="0050774B">
            <w:r w:rsidRPr="0050774B">
              <w:t>Value</w:t>
            </w:r>
          </w:p>
        </w:tc>
        <w:tc>
          <w:tcPr>
            <w:tcW w:w="3402" w:type="dxa"/>
          </w:tcPr>
          <w:p w14:paraId="2A5F81EE" w14:textId="77777777" w:rsidR="009876F9" w:rsidRPr="0050774B" w:rsidRDefault="009876F9" w:rsidP="0050774B">
            <w:r w:rsidRPr="0050774B">
              <w:t>35 mg</w:t>
            </w:r>
          </w:p>
        </w:tc>
      </w:tr>
      <w:tr w:rsidR="009876F9" w:rsidRPr="0050774B" w14:paraId="30EE5C16" w14:textId="77777777" w:rsidTr="000F4699">
        <w:trPr>
          <w:jc w:val="center"/>
        </w:trPr>
        <w:tc>
          <w:tcPr>
            <w:tcW w:w="3402" w:type="dxa"/>
          </w:tcPr>
          <w:p w14:paraId="357E192A" w14:textId="77777777" w:rsidR="009876F9" w:rsidRPr="0050774B" w:rsidRDefault="009876F9" w:rsidP="0050774B">
            <w:proofErr w:type="gramStart"/>
            <w:r w:rsidRPr="0050774B">
              <w:t>Observation::</w:t>
            </w:r>
            <w:proofErr w:type="gramEnd"/>
            <w:r w:rsidRPr="0050774B">
              <w:t>procedure</w:t>
            </w:r>
          </w:p>
        </w:tc>
        <w:tc>
          <w:tcPr>
            <w:tcW w:w="2948" w:type="dxa"/>
          </w:tcPr>
          <w:p w14:paraId="419823C5" w14:textId="77777777" w:rsidR="009876F9" w:rsidRPr="0050774B" w:rsidRDefault="009876F9" w:rsidP="0050774B">
            <w:r w:rsidRPr="0050774B">
              <w:t>Instrument</w:t>
            </w:r>
          </w:p>
        </w:tc>
        <w:tc>
          <w:tcPr>
            <w:tcW w:w="3402" w:type="dxa"/>
          </w:tcPr>
          <w:p w14:paraId="04A1094C" w14:textId="77777777" w:rsidR="009876F9" w:rsidRPr="0050774B" w:rsidRDefault="009876F9" w:rsidP="0050774B">
            <w:r w:rsidRPr="0050774B">
              <w:t>Balance</w:t>
            </w:r>
          </w:p>
        </w:tc>
      </w:tr>
      <w:tr w:rsidR="009876F9" w:rsidRPr="0050774B" w14:paraId="17BA56A9" w14:textId="77777777" w:rsidTr="000F4699">
        <w:trPr>
          <w:jc w:val="center"/>
        </w:trPr>
        <w:tc>
          <w:tcPr>
            <w:tcW w:w="3402" w:type="dxa"/>
          </w:tcPr>
          <w:p w14:paraId="434F89AA" w14:textId="77777777" w:rsidR="009876F9" w:rsidRPr="0050774B" w:rsidRDefault="009876F9" w:rsidP="0050774B">
            <w:proofErr w:type="gramStart"/>
            <w:r w:rsidRPr="0050774B">
              <w:t>Observation::</w:t>
            </w:r>
            <w:proofErr w:type="spellStart"/>
            <w:proofErr w:type="gramEnd"/>
            <w:r w:rsidRPr="0050774B">
              <w:t>observedProperty</w:t>
            </w:r>
            <w:proofErr w:type="spellEnd"/>
          </w:p>
        </w:tc>
        <w:tc>
          <w:tcPr>
            <w:tcW w:w="2948" w:type="dxa"/>
          </w:tcPr>
          <w:p w14:paraId="5D611825" w14:textId="77777777" w:rsidR="009876F9" w:rsidRPr="0050774B" w:rsidRDefault="009876F9" w:rsidP="0050774B">
            <w:r w:rsidRPr="0050774B">
              <w:t>Measurand</w:t>
            </w:r>
          </w:p>
        </w:tc>
        <w:tc>
          <w:tcPr>
            <w:tcW w:w="3402" w:type="dxa"/>
          </w:tcPr>
          <w:p w14:paraId="70E83807" w14:textId="77777777" w:rsidR="009876F9" w:rsidRPr="0050774B" w:rsidRDefault="009876F9" w:rsidP="0050774B">
            <w:r w:rsidRPr="0050774B">
              <w:t>Mass</w:t>
            </w:r>
          </w:p>
        </w:tc>
      </w:tr>
    </w:tbl>
    <w:p w14:paraId="0C9F6957" w14:textId="5E566267" w:rsidR="00F90523" w:rsidRDefault="00F90523" w:rsidP="00F90523">
      <w:pPr>
        <w:rPr>
          <w:lang w:eastAsia="ja-JP"/>
        </w:rPr>
      </w:pPr>
    </w:p>
    <w:p w14:paraId="3309F311" w14:textId="2E3656AD" w:rsidR="00B577B2" w:rsidRPr="00B577B2" w:rsidRDefault="00B577B2" w:rsidP="00A10CB4">
      <w:pPr>
        <w:pStyle w:val="a2"/>
      </w:pPr>
      <w:bookmarkStart w:id="437" w:name="_Toc72768936"/>
      <w:r w:rsidRPr="00B577B2">
        <w:t>Earth science simulations</w:t>
      </w:r>
      <w:bookmarkEnd w:id="437"/>
    </w:p>
    <w:p w14:paraId="54454E2A" w14:textId="2276CEE8" w:rsidR="009876F9" w:rsidRPr="009876F9" w:rsidRDefault="009876F9" w:rsidP="009876F9">
      <w:pPr>
        <w:jc w:val="center"/>
        <w:rPr>
          <w:b/>
          <w:bCs/>
          <w:sz w:val="20"/>
          <w:szCs w:val="20"/>
        </w:rPr>
      </w:pPr>
      <w:r>
        <w:rPr>
          <w:b/>
          <w:bCs/>
          <w:sz w:val="20"/>
          <w:szCs w:val="20"/>
        </w:rPr>
        <w:t>Table B.3 — Earth science simulations</w:t>
      </w:r>
    </w:p>
    <w:tbl>
      <w:tblPr>
        <w:tblW w:w="9773"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5669"/>
        <w:gridCol w:w="4104"/>
      </w:tblGrid>
      <w:tr w:rsidR="009876F9" w:rsidRPr="0050774B" w14:paraId="3DFDF8DD" w14:textId="77777777" w:rsidTr="006328C0">
        <w:trPr>
          <w:jc w:val="center"/>
        </w:trPr>
        <w:tc>
          <w:tcPr>
            <w:tcW w:w="5669" w:type="dxa"/>
          </w:tcPr>
          <w:p w14:paraId="6FE28CD7" w14:textId="12C30556" w:rsidR="009876F9" w:rsidRPr="0050774B" w:rsidRDefault="009876F9" w:rsidP="0050774B">
            <w:pPr>
              <w:jc w:val="center"/>
              <w:rPr>
                <w:b/>
                <w:bCs/>
              </w:rPr>
            </w:pPr>
            <w:r w:rsidRPr="0050774B">
              <w:rPr>
                <w:b/>
                <w:bCs/>
              </w:rPr>
              <w:t>OM</w:t>
            </w:r>
            <w:r w:rsidR="006B3EAA">
              <w:rPr>
                <w:b/>
                <w:bCs/>
              </w:rPr>
              <w:t>S</w:t>
            </w:r>
          </w:p>
        </w:tc>
        <w:tc>
          <w:tcPr>
            <w:tcW w:w="4104" w:type="dxa"/>
          </w:tcPr>
          <w:p w14:paraId="61420D1D" w14:textId="77777777" w:rsidR="009876F9" w:rsidRPr="0050774B" w:rsidRDefault="009876F9" w:rsidP="0050774B">
            <w:pPr>
              <w:jc w:val="center"/>
              <w:rPr>
                <w:b/>
                <w:bCs/>
              </w:rPr>
            </w:pPr>
            <w:r w:rsidRPr="0050774B">
              <w:rPr>
                <w:b/>
                <w:bCs/>
              </w:rPr>
              <w:t>Earth science</w:t>
            </w:r>
          </w:p>
        </w:tc>
      </w:tr>
      <w:tr w:rsidR="009876F9" w:rsidRPr="0050774B" w14:paraId="3DCE38F9" w14:textId="77777777" w:rsidTr="006328C0">
        <w:trPr>
          <w:jc w:val="center"/>
        </w:trPr>
        <w:tc>
          <w:tcPr>
            <w:tcW w:w="5669" w:type="dxa"/>
          </w:tcPr>
          <w:p w14:paraId="5340FC44" w14:textId="77777777" w:rsidR="009876F9" w:rsidRPr="0050774B" w:rsidRDefault="009876F9" w:rsidP="0050774B">
            <w:proofErr w:type="gramStart"/>
            <w:r w:rsidRPr="0050774B">
              <w:t>Observation::</w:t>
            </w:r>
            <w:proofErr w:type="gramEnd"/>
            <w:r w:rsidRPr="0050774B">
              <w:t>result</w:t>
            </w:r>
          </w:p>
        </w:tc>
        <w:tc>
          <w:tcPr>
            <w:tcW w:w="4104" w:type="dxa"/>
          </w:tcPr>
          <w:p w14:paraId="7F1AAF91" w14:textId="77777777" w:rsidR="009876F9" w:rsidRPr="0050774B" w:rsidRDefault="009876F9" w:rsidP="0050774B">
            <w:r w:rsidRPr="0050774B">
              <w:t>A model or field</w:t>
            </w:r>
          </w:p>
        </w:tc>
      </w:tr>
      <w:tr w:rsidR="009876F9" w:rsidRPr="0050774B" w14:paraId="5C54206C" w14:textId="77777777" w:rsidTr="006328C0">
        <w:trPr>
          <w:jc w:val="center"/>
        </w:trPr>
        <w:tc>
          <w:tcPr>
            <w:tcW w:w="5669" w:type="dxa"/>
          </w:tcPr>
          <w:p w14:paraId="2B6C867E" w14:textId="77777777" w:rsidR="009876F9" w:rsidRPr="0050774B" w:rsidRDefault="009876F9" w:rsidP="0050774B">
            <w:proofErr w:type="gramStart"/>
            <w:r w:rsidRPr="0050774B">
              <w:t>Observation::</w:t>
            </w:r>
            <w:proofErr w:type="spellStart"/>
            <w:proofErr w:type="gramEnd"/>
            <w:r w:rsidRPr="0050774B">
              <w:t>observedProperty</w:t>
            </w:r>
            <w:proofErr w:type="spellEnd"/>
          </w:p>
        </w:tc>
        <w:tc>
          <w:tcPr>
            <w:tcW w:w="4104" w:type="dxa"/>
          </w:tcPr>
          <w:p w14:paraId="7D706809" w14:textId="77777777" w:rsidR="009876F9" w:rsidRPr="0050774B" w:rsidRDefault="009876F9" w:rsidP="0050774B">
            <w:r w:rsidRPr="0050774B">
              <w:t>Variable, parameter</w:t>
            </w:r>
          </w:p>
        </w:tc>
      </w:tr>
      <w:tr w:rsidR="009876F9" w:rsidRPr="0050774B" w14:paraId="60CD7204" w14:textId="77777777" w:rsidTr="006328C0">
        <w:trPr>
          <w:jc w:val="center"/>
        </w:trPr>
        <w:tc>
          <w:tcPr>
            <w:tcW w:w="5669" w:type="dxa"/>
          </w:tcPr>
          <w:p w14:paraId="226CB284" w14:textId="77777777" w:rsidR="009876F9" w:rsidRPr="0050774B" w:rsidRDefault="009876F9" w:rsidP="0050774B">
            <w:proofErr w:type="gramStart"/>
            <w:r w:rsidRPr="0050774B">
              <w:t>Observation::</w:t>
            </w:r>
            <w:proofErr w:type="spellStart"/>
            <w:proofErr w:type="gramEnd"/>
            <w:r w:rsidRPr="0050774B">
              <w:t>proximateFeatureofInterest:SpatialSample</w:t>
            </w:r>
            <w:proofErr w:type="spellEnd"/>
          </w:p>
        </w:tc>
        <w:tc>
          <w:tcPr>
            <w:tcW w:w="4104" w:type="dxa"/>
          </w:tcPr>
          <w:p w14:paraId="3F093F48" w14:textId="77777777" w:rsidR="009876F9" w:rsidRPr="0050774B" w:rsidRDefault="009876F9" w:rsidP="0050774B">
            <w:r w:rsidRPr="0050774B">
              <w:t>Section, swath, volume, grid</w:t>
            </w:r>
          </w:p>
        </w:tc>
      </w:tr>
      <w:tr w:rsidR="009876F9" w:rsidRPr="0050774B" w14:paraId="685D5DCE" w14:textId="77777777" w:rsidTr="006328C0">
        <w:trPr>
          <w:jc w:val="center"/>
        </w:trPr>
        <w:tc>
          <w:tcPr>
            <w:tcW w:w="5669" w:type="dxa"/>
          </w:tcPr>
          <w:p w14:paraId="449BDA85" w14:textId="77777777" w:rsidR="009876F9" w:rsidRPr="0050774B" w:rsidRDefault="009876F9" w:rsidP="0050774B">
            <w:proofErr w:type="gramStart"/>
            <w:r w:rsidRPr="0050774B">
              <w:t>Observation::</w:t>
            </w:r>
            <w:proofErr w:type="gramEnd"/>
            <w:r w:rsidRPr="0050774B">
              <w:t xml:space="preserve">proximateFeatureofInterest:SpatialSample::sampledFeature </w:t>
            </w:r>
          </w:p>
        </w:tc>
        <w:tc>
          <w:tcPr>
            <w:tcW w:w="4104" w:type="dxa"/>
          </w:tcPr>
          <w:p w14:paraId="2A1AFCB4" w14:textId="77777777" w:rsidR="009876F9" w:rsidRPr="0050774B" w:rsidRDefault="009876F9" w:rsidP="0050774B">
            <w:r w:rsidRPr="0050774B">
              <w:t>Atmosphere, ocean, solid earth</w:t>
            </w:r>
          </w:p>
        </w:tc>
      </w:tr>
      <w:tr w:rsidR="009876F9" w:rsidRPr="0050774B" w14:paraId="555D3BE6" w14:textId="77777777" w:rsidTr="006328C0">
        <w:trPr>
          <w:jc w:val="center"/>
        </w:trPr>
        <w:tc>
          <w:tcPr>
            <w:tcW w:w="5669" w:type="dxa"/>
          </w:tcPr>
          <w:p w14:paraId="60E48E90" w14:textId="77777777" w:rsidR="009876F9" w:rsidRPr="0050774B" w:rsidRDefault="009876F9" w:rsidP="0050774B">
            <w:proofErr w:type="gramStart"/>
            <w:r w:rsidRPr="0050774B">
              <w:t>Observation::</w:t>
            </w:r>
            <w:proofErr w:type="spellStart"/>
            <w:proofErr w:type="gramEnd"/>
            <w:r w:rsidRPr="0050774B">
              <w:t>ultimateFeatureofInterest</w:t>
            </w:r>
            <w:proofErr w:type="spellEnd"/>
          </w:p>
        </w:tc>
        <w:tc>
          <w:tcPr>
            <w:tcW w:w="4104" w:type="dxa"/>
          </w:tcPr>
          <w:p w14:paraId="3B3E0547" w14:textId="77777777" w:rsidR="009876F9" w:rsidRPr="0050774B" w:rsidRDefault="009876F9" w:rsidP="0050774B">
            <w:r w:rsidRPr="0050774B">
              <w:t>Atmosphere, ocean, solid earth</w:t>
            </w:r>
          </w:p>
        </w:tc>
      </w:tr>
      <w:tr w:rsidR="009876F9" w:rsidRPr="0050774B" w14:paraId="156E0227" w14:textId="77777777" w:rsidTr="006328C0">
        <w:trPr>
          <w:jc w:val="center"/>
        </w:trPr>
        <w:tc>
          <w:tcPr>
            <w:tcW w:w="5669" w:type="dxa"/>
          </w:tcPr>
          <w:p w14:paraId="74CFCEDA" w14:textId="77777777" w:rsidR="009876F9" w:rsidRPr="0050774B" w:rsidRDefault="009876F9" w:rsidP="0050774B">
            <w:proofErr w:type="gramStart"/>
            <w:r w:rsidRPr="0050774B">
              <w:t>Observation::</w:t>
            </w:r>
            <w:proofErr w:type="gramEnd"/>
            <w:r w:rsidRPr="0050774B">
              <w:t>procedure</w:t>
            </w:r>
          </w:p>
        </w:tc>
        <w:tc>
          <w:tcPr>
            <w:tcW w:w="4104" w:type="dxa"/>
          </w:tcPr>
          <w:p w14:paraId="633F7B67" w14:textId="77777777" w:rsidR="009876F9" w:rsidRPr="0050774B" w:rsidRDefault="009876F9" w:rsidP="0050774B">
            <w:r w:rsidRPr="0050774B">
              <w:t>Earth process simulator</w:t>
            </w:r>
          </w:p>
        </w:tc>
      </w:tr>
      <w:tr w:rsidR="009876F9" w:rsidRPr="0050774B" w14:paraId="1505FFA8" w14:textId="77777777" w:rsidTr="006328C0">
        <w:trPr>
          <w:jc w:val="center"/>
        </w:trPr>
        <w:tc>
          <w:tcPr>
            <w:tcW w:w="5669" w:type="dxa"/>
          </w:tcPr>
          <w:p w14:paraId="38553C94" w14:textId="77777777" w:rsidR="009876F9" w:rsidRPr="0050774B" w:rsidRDefault="009876F9" w:rsidP="0050774B">
            <w:proofErr w:type="gramStart"/>
            <w:r w:rsidRPr="0050774B">
              <w:t>Observation::</w:t>
            </w:r>
            <w:proofErr w:type="spellStart"/>
            <w:proofErr w:type="gramEnd"/>
            <w:r w:rsidRPr="0050774B">
              <w:t>phenomenonTime</w:t>
            </w:r>
            <w:proofErr w:type="spellEnd"/>
          </w:p>
        </w:tc>
        <w:tc>
          <w:tcPr>
            <w:tcW w:w="4104" w:type="dxa"/>
          </w:tcPr>
          <w:p w14:paraId="3901CC43" w14:textId="77777777" w:rsidR="009876F9" w:rsidRPr="0050774B" w:rsidRDefault="009876F9" w:rsidP="0050774B">
            <w:r w:rsidRPr="0050774B">
              <w:t>Future date (forecasts), past date (hindcasts)</w:t>
            </w:r>
          </w:p>
        </w:tc>
      </w:tr>
      <w:tr w:rsidR="009876F9" w:rsidRPr="0050774B" w14:paraId="2642FB15" w14:textId="77777777" w:rsidTr="006328C0">
        <w:trPr>
          <w:jc w:val="center"/>
        </w:trPr>
        <w:tc>
          <w:tcPr>
            <w:tcW w:w="5669" w:type="dxa"/>
          </w:tcPr>
          <w:p w14:paraId="222D974A" w14:textId="77777777" w:rsidR="009876F9" w:rsidRPr="0050774B" w:rsidRDefault="009876F9" w:rsidP="0050774B">
            <w:proofErr w:type="gramStart"/>
            <w:r w:rsidRPr="0050774B">
              <w:t>Observation::</w:t>
            </w:r>
            <w:proofErr w:type="spellStart"/>
            <w:proofErr w:type="gramEnd"/>
            <w:r w:rsidRPr="0050774B">
              <w:t>resultTime</w:t>
            </w:r>
            <w:proofErr w:type="spellEnd"/>
          </w:p>
        </w:tc>
        <w:tc>
          <w:tcPr>
            <w:tcW w:w="4104" w:type="dxa"/>
          </w:tcPr>
          <w:p w14:paraId="4A11C1C2" w14:textId="77777777" w:rsidR="009876F9" w:rsidRPr="0050774B" w:rsidRDefault="009876F9" w:rsidP="0050774B">
            <w:r w:rsidRPr="0050774B">
              <w:t>Simulator execution date</w:t>
            </w:r>
          </w:p>
        </w:tc>
      </w:tr>
      <w:tr w:rsidR="009876F9" w:rsidRPr="0050774B" w14:paraId="7BE32BBA" w14:textId="77777777" w:rsidTr="006328C0">
        <w:trPr>
          <w:jc w:val="center"/>
        </w:trPr>
        <w:tc>
          <w:tcPr>
            <w:tcW w:w="5669" w:type="dxa"/>
          </w:tcPr>
          <w:p w14:paraId="72A712AB" w14:textId="77777777" w:rsidR="009876F9" w:rsidRPr="0050774B" w:rsidRDefault="009876F9" w:rsidP="0050774B">
            <w:proofErr w:type="gramStart"/>
            <w:r w:rsidRPr="0050774B">
              <w:t>Observation::</w:t>
            </w:r>
            <w:proofErr w:type="spellStart"/>
            <w:proofErr w:type="gramEnd"/>
            <w:r w:rsidRPr="0050774B">
              <w:t>validTime</w:t>
            </w:r>
            <w:proofErr w:type="spellEnd"/>
          </w:p>
        </w:tc>
        <w:tc>
          <w:tcPr>
            <w:tcW w:w="4104" w:type="dxa"/>
          </w:tcPr>
          <w:p w14:paraId="0E841340" w14:textId="77777777" w:rsidR="009876F9" w:rsidRPr="0050774B" w:rsidRDefault="009876F9" w:rsidP="0050774B">
            <w:r w:rsidRPr="0050774B">
              <w:t>Period when result is intended to be used</w:t>
            </w:r>
          </w:p>
        </w:tc>
      </w:tr>
    </w:tbl>
    <w:p w14:paraId="2D811343" w14:textId="75A7E883" w:rsidR="009876F9" w:rsidRDefault="009876F9" w:rsidP="009876F9">
      <w:pPr>
        <w:rPr>
          <w:lang w:eastAsia="ja-JP"/>
        </w:rPr>
      </w:pPr>
    </w:p>
    <w:p w14:paraId="458FD63C" w14:textId="3D7BBA72" w:rsidR="00B577B2" w:rsidRPr="009876F9" w:rsidRDefault="00B577B2" w:rsidP="00A10CB4">
      <w:pPr>
        <w:pStyle w:val="a2"/>
      </w:pPr>
      <w:bookmarkStart w:id="438" w:name="_Toc72768937"/>
      <w:r w:rsidRPr="00B577B2">
        <w:t>Assay/Chemistry</w:t>
      </w:r>
      <w:bookmarkEnd w:id="438"/>
    </w:p>
    <w:p w14:paraId="216788D7" w14:textId="5DCC06D6" w:rsidR="00BB6BDA" w:rsidRPr="00BB6BDA" w:rsidRDefault="00BB6BDA" w:rsidP="00BB6BDA">
      <w:pPr>
        <w:jc w:val="center"/>
        <w:rPr>
          <w:b/>
          <w:bCs/>
          <w:sz w:val="20"/>
          <w:szCs w:val="20"/>
        </w:rPr>
      </w:pPr>
      <w:r>
        <w:rPr>
          <w:b/>
          <w:bCs/>
          <w:sz w:val="20"/>
          <w:szCs w:val="20"/>
        </w:rPr>
        <w:t>Table B.4 — Assay/Chemistry</w:t>
      </w:r>
    </w:p>
    <w:tbl>
      <w:tblPr>
        <w:tblW w:w="7370"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4252"/>
        <w:gridCol w:w="3118"/>
      </w:tblGrid>
      <w:tr w:rsidR="00BB6BDA" w:rsidRPr="0050774B" w14:paraId="656480A8" w14:textId="77777777" w:rsidTr="000F4699">
        <w:trPr>
          <w:jc w:val="center"/>
        </w:trPr>
        <w:tc>
          <w:tcPr>
            <w:tcW w:w="4252" w:type="dxa"/>
          </w:tcPr>
          <w:p w14:paraId="4DBFE4E9" w14:textId="597F598B" w:rsidR="00BB6BDA" w:rsidRPr="0050774B" w:rsidRDefault="00BB6BDA" w:rsidP="0050774B">
            <w:pPr>
              <w:jc w:val="center"/>
              <w:rPr>
                <w:b/>
                <w:bCs/>
              </w:rPr>
            </w:pPr>
            <w:r w:rsidRPr="0050774B">
              <w:rPr>
                <w:b/>
                <w:bCs/>
              </w:rPr>
              <w:lastRenderedPageBreak/>
              <w:t>OM</w:t>
            </w:r>
            <w:r w:rsidR="006B3EAA">
              <w:rPr>
                <w:b/>
                <w:bCs/>
              </w:rPr>
              <w:t>S</w:t>
            </w:r>
          </w:p>
        </w:tc>
        <w:tc>
          <w:tcPr>
            <w:tcW w:w="3118" w:type="dxa"/>
          </w:tcPr>
          <w:p w14:paraId="55BD975C" w14:textId="77777777" w:rsidR="00BB6BDA" w:rsidRPr="0050774B" w:rsidRDefault="00BB6BDA" w:rsidP="0050774B">
            <w:pPr>
              <w:jc w:val="center"/>
              <w:rPr>
                <w:b/>
                <w:bCs/>
              </w:rPr>
            </w:pPr>
            <w:r w:rsidRPr="0050774B">
              <w:rPr>
                <w:b/>
                <w:bCs/>
              </w:rPr>
              <w:t>Geochemistry</w:t>
            </w:r>
          </w:p>
        </w:tc>
      </w:tr>
      <w:tr w:rsidR="00BB6BDA" w:rsidRPr="0050774B" w14:paraId="728B1165" w14:textId="77777777" w:rsidTr="000F4699">
        <w:trPr>
          <w:jc w:val="center"/>
        </w:trPr>
        <w:tc>
          <w:tcPr>
            <w:tcW w:w="4252" w:type="dxa"/>
          </w:tcPr>
          <w:p w14:paraId="5BA89DDF" w14:textId="77777777" w:rsidR="00BB6BDA" w:rsidRPr="0050774B" w:rsidRDefault="00BB6BDA" w:rsidP="0050774B">
            <w:proofErr w:type="gramStart"/>
            <w:r w:rsidRPr="0050774B">
              <w:t>Observation::</w:t>
            </w:r>
            <w:proofErr w:type="spellStart"/>
            <w:proofErr w:type="gramEnd"/>
            <w:r w:rsidRPr="0050774B">
              <w:t>proximateFeatureOfInterest:MaterialSample</w:t>
            </w:r>
            <w:proofErr w:type="spellEnd"/>
          </w:p>
        </w:tc>
        <w:tc>
          <w:tcPr>
            <w:tcW w:w="3118" w:type="dxa"/>
          </w:tcPr>
          <w:p w14:paraId="6EBD62FA" w14:textId="77777777" w:rsidR="00BB6BDA" w:rsidRPr="0050774B" w:rsidRDefault="00BB6BDA" w:rsidP="0050774B">
            <w:r w:rsidRPr="0050774B">
              <w:t>Sample</w:t>
            </w:r>
          </w:p>
        </w:tc>
      </w:tr>
      <w:tr w:rsidR="00BB6BDA" w:rsidRPr="0050774B" w14:paraId="18A3B19B" w14:textId="77777777" w:rsidTr="000F4699">
        <w:trPr>
          <w:jc w:val="center"/>
        </w:trPr>
        <w:tc>
          <w:tcPr>
            <w:tcW w:w="4252" w:type="dxa"/>
          </w:tcPr>
          <w:p w14:paraId="5C274434" w14:textId="77777777" w:rsidR="00BB6BDA" w:rsidRPr="0050774B" w:rsidRDefault="00BB6BDA" w:rsidP="0050774B">
            <w:proofErr w:type="spellStart"/>
            <w:proofErr w:type="gramStart"/>
            <w:r w:rsidRPr="0050774B">
              <w:t>MaterialSample</w:t>
            </w:r>
            <w:proofErr w:type="spellEnd"/>
            <w:r w:rsidRPr="0050774B">
              <w:t>::</w:t>
            </w:r>
            <w:proofErr w:type="spellStart"/>
            <w:proofErr w:type="gramEnd"/>
            <w:r w:rsidRPr="0050774B">
              <w:t>sampledFeature:GeologicUnit</w:t>
            </w:r>
            <w:proofErr w:type="spellEnd"/>
          </w:p>
        </w:tc>
        <w:tc>
          <w:tcPr>
            <w:tcW w:w="3118" w:type="dxa"/>
          </w:tcPr>
          <w:p w14:paraId="69706A1C" w14:textId="77777777" w:rsidR="00BB6BDA" w:rsidRPr="0050774B" w:rsidRDefault="00BB6BDA" w:rsidP="0050774B">
            <w:r w:rsidRPr="0050774B">
              <w:t>Ore body, Geologic Unit</w:t>
            </w:r>
          </w:p>
        </w:tc>
      </w:tr>
      <w:tr w:rsidR="00BB6BDA" w:rsidRPr="0050774B" w14:paraId="676329F8" w14:textId="77777777" w:rsidTr="000F4699">
        <w:trPr>
          <w:jc w:val="center"/>
        </w:trPr>
        <w:tc>
          <w:tcPr>
            <w:tcW w:w="4252" w:type="dxa"/>
          </w:tcPr>
          <w:p w14:paraId="5AE13D55" w14:textId="77777777" w:rsidR="00BB6BDA" w:rsidRPr="0050774B" w:rsidRDefault="00BB6BDA" w:rsidP="0050774B">
            <w:proofErr w:type="spellStart"/>
            <w:proofErr w:type="gramStart"/>
            <w:r w:rsidRPr="0050774B">
              <w:t>MaterialSample</w:t>
            </w:r>
            <w:proofErr w:type="spellEnd"/>
            <w:r w:rsidRPr="0050774B">
              <w:t>::</w:t>
            </w:r>
            <w:proofErr w:type="spellStart"/>
            <w:proofErr w:type="gramEnd"/>
            <w:r w:rsidRPr="0050774B">
              <w:t>relatedSample:MaterialSample</w:t>
            </w:r>
            <w:proofErr w:type="spellEnd"/>
          </w:p>
        </w:tc>
        <w:tc>
          <w:tcPr>
            <w:tcW w:w="3118" w:type="dxa"/>
          </w:tcPr>
          <w:p w14:paraId="0DFABE4C" w14:textId="77777777" w:rsidR="00BB6BDA" w:rsidRPr="0050774B" w:rsidRDefault="00BB6BDA" w:rsidP="0050774B">
            <w:r w:rsidRPr="0050774B">
              <w:t>Pulp, separation</w:t>
            </w:r>
          </w:p>
        </w:tc>
      </w:tr>
      <w:tr w:rsidR="00BB6BDA" w:rsidRPr="0050774B" w14:paraId="023DDFE9" w14:textId="77777777" w:rsidTr="000F4699">
        <w:trPr>
          <w:jc w:val="center"/>
        </w:trPr>
        <w:tc>
          <w:tcPr>
            <w:tcW w:w="4252" w:type="dxa"/>
          </w:tcPr>
          <w:p w14:paraId="624E106B" w14:textId="77777777" w:rsidR="00BB6BDA" w:rsidRPr="0050774B" w:rsidRDefault="00BB6BDA" w:rsidP="0050774B">
            <w:proofErr w:type="spellStart"/>
            <w:proofErr w:type="gramStart"/>
            <w:r w:rsidRPr="0050774B">
              <w:t>MaterialSample</w:t>
            </w:r>
            <w:proofErr w:type="spellEnd"/>
            <w:r w:rsidRPr="0050774B">
              <w:t>::</w:t>
            </w:r>
            <w:proofErr w:type="spellStart"/>
            <w:proofErr w:type="gramEnd"/>
            <w:r w:rsidRPr="0050774B">
              <w:t>preparationStep</w:t>
            </w:r>
            <w:proofErr w:type="spellEnd"/>
          </w:p>
        </w:tc>
        <w:tc>
          <w:tcPr>
            <w:tcW w:w="3118" w:type="dxa"/>
          </w:tcPr>
          <w:p w14:paraId="67D8C657" w14:textId="77777777" w:rsidR="00BB6BDA" w:rsidRPr="0050774B" w:rsidRDefault="00BB6BDA" w:rsidP="0050774B">
            <w:r w:rsidRPr="0050774B">
              <w:t>Sample preparation process</w:t>
            </w:r>
          </w:p>
        </w:tc>
      </w:tr>
      <w:tr w:rsidR="00BB6BDA" w:rsidRPr="0050774B" w14:paraId="2281F0F7" w14:textId="77777777" w:rsidTr="000F4699">
        <w:trPr>
          <w:jc w:val="center"/>
        </w:trPr>
        <w:tc>
          <w:tcPr>
            <w:tcW w:w="4252" w:type="dxa"/>
          </w:tcPr>
          <w:p w14:paraId="1AC39B21" w14:textId="77777777" w:rsidR="00BB6BDA" w:rsidRPr="0050774B" w:rsidRDefault="00BB6BDA" w:rsidP="0050774B">
            <w:proofErr w:type="spellStart"/>
            <w:proofErr w:type="gramStart"/>
            <w:r w:rsidRPr="0050774B">
              <w:t>MaterialSample</w:t>
            </w:r>
            <w:proofErr w:type="spellEnd"/>
            <w:r w:rsidRPr="0050774B">
              <w:t>::</w:t>
            </w:r>
            <w:proofErr w:type="spellStart"/>
            <w:proofErr w:type="gramEnd"/>
            <w:r w:rsidRPr="0050774B">
              <w:t>sampling:Sampling:samplingProcedure</w:t>
            </w:r>
            <w:proofErr w:type="spellEnd"/>
          </w:p>
        </w:tc>
        <w:tc>
          <w:tcPr>
            <w:tcW w:w="3118" w:type="dxa"/>
          </w:tcPr>
          <w:p w14:paraId="5D22FE48" w14:textId="77777777" w:rsidR="00BB6BDA" w:rsidRPr="0050774B" w:rsidRDefault="00BB6BDA" w:rsidP="0050774B">
            <w:r w:rsidRPr="0050774B">
              <w:t>Sample collection process</w:t>
            </w:r>
          </w:p>
        </w:tc>
      </w:tr>
      <w:tr w:rsidR="00BB6BDA" w:rsidRPr="0050774B" w14:paraId="056C2897" w14:textId="77777777" w:rsidTr="000F4699">
        <w:trPr>
          <w:jc w:val="center"/>
        </w:trPr>
        <w:tc>
          <w:tcPr>
            <w:tcW w:w="4252" w:type="dxa"/>
          </w:tcPr>
          <w:p w14:paraId="6E060147" w14:textId="77777777" w:rsidR="00BB6BDA" w:rsidRPr="0050774B" w:rsidRDefault="00BB6BDA" w:rsidP="0050774B">
            <w:proofErr w:type="spellStart"/>
            <w:proofErr w:type="gramStart"/>
            <w:r w:rsidRPr="0050774B">
              <w:t>MaterialSample</w:t>
            </w:r>
            <w:proofErr w:type="spellEnd"/>
            <w:r w:rsidRPr="0050774B">
              <w:t>::</w:t>
            </w:r>
            <w:proofErr w:type="spellStart"/>
            <w:proofErr w:type="gramEnd"/>
            <w:r w:rsidRPr="0050774B">
              <w:t>sourceLocation</w:t>
            </w:r>
            <w:proofErr w:type="spellEnd"/>
          </w:p>
        </w:tc>
        <w:tc>
          <w:tcPr>
            <w:tcW w:w="3118" w:type="dxa"/>
          </w:tcPr>
          <w:p w14:paraId="776C00EB" w14:textId="77777777" w:rsidR="00BB6BDA" w:rsidRPr="0050774B" w:rsidRDefault="00BB6BDA" w:rsidP="0050774B">
            <w:r w:rsidRPr="0050774B">
              <w:t>Sample collection location</w:t>
            </w:r>
          </w:p>
        </w:tc>
      </w:tr>
      <w:tr w:rsidR="00BB6BDA" w:rsidRPr="0050774B" w14:paraId="0985EAD0" w14:textId="77777777" w:rsidTr="000F4699">
        <w:trPr>
          <w:jc w:val="center"/>
        </w:trPr>
        <w:tc>
          <w:tcPr>
            <w:tcW w:w="4252" w:type="dxa"/>
          </w:tcPr>
          <w:p w14:paraId="215DEE04" w14:textId="77777777" w:rsidR="00BB6BDA" w:rsidRPr="0050774B" w:rsidRDefault="00BB6BDA" w:rsidP="0050774B">
            <w:proofErr w:type="spellStart"/>
            <w:proofErr w:type="gramStart"/>
            <w:r w:rsidRPr="0050774B">
              <w:t>MaterialSample</w:t>
            </w:r>
            <w:proofErr w:type="spellEnd"/>
            <w:r w:rsidRPr="0050774B">
              <w:t>::</w:t>
            </w:r>
            <w:proofErr w:type="gramEnd"/>
            <w:r w:rsidRPr="0050774B">
              <w:t>size</w:t>
            </w:r>
          </w:p>
        </w:tc>
        <w:tc>
          <w:tcPr>
            <w:tcW w:w="3118" w:type="dxa"/>
          </w:tcPr>
          <w:p w14:paraId="2B80DC08" w14:textId="77777777" w:rsidR="00BB6BDA" w:rsidRPr="0050774B" w:rsidRDefault="00BB6BDA" w:rsidP="0050774B">
            <w:r w:rsidRPr="0050774B">
              <w:t>Mass, length</w:t>
            </w:r>
          </w:p>
        </w:tc>
      </w:tr>
      <w:tr w:rsidR="00BB6BDA" w:rsidRPr="0050774B" w14:paraId="441B09B1" w14:textId="77777777" w:rsidTr="000F4699">
        <w:trPr>
          <w:jc w:val="center"/>
        </w:trPr>
        <w:tc>
          <w:tcPr>
            <w:tcW w:w="4252" w:type="dxa"/>
          </w:tcPr>
          <w:p w14:paraId="718DE11C" w14:textId="77777777" w:rsidR="00BB6BDA" w:rsidRPr="0050774B" w:rsidRDefault="00BB6BDA" w:rsidP="0050774B">
            <w:proofErr w:type="spellStart"/>
            <w:proofErr w:type="gramStart"/>
            <w:r w:rsidRPr="0050774B">
              <w:t>MaterialSample</w:t>
            </w:r>
            <w:proofErr w:type="spellEnd"/>
            <w:r w:rsidRPr="0050774B">
              <w:t>::</w:t>
            </w:r>
            <w:proofErr w:type="spellStart"/>
            <w:proofErr w:type="gramEnd"/>
            <w:r w:rsidRPr="0050774B">
              <w:t>storageLocation</w:t>
            </w:r>
            <w:proofErr w:type="spellEnd"/>
          </w:p>
        </w:tc>
        <w:tc>
          <w:tcPr>
            <w:tcW w:w="3118" w:type="dxa"/>
          </w:tcPr>
          <w:p w14:paraId="6B01EE2C" w14:textId="77777777" w:rsidR="00BB6BDA" w:rsidRPr="0050774B" w:rsidRDefault="00BB6BDA" w:rsidP="0050774B">
            <w:r w:rsidRPr="0050774B">
              <w:t>Store location</w:t>
            </w:r>
          </w:p>
        </w:tc>
      </w:tr>
      <w:tr w:rsidR="00BB6BDA" w:rsidRPr="0050774B" w14:paraId="67BDA043" w14:textId="77777777" w:rsidTr="000F4699">
        <w:trPr>
          <w:jc w:val="center"/>
        </w:trPr>
        <w:tc>
          <w:tcPr>
            <w:tcW w:w="4252" w:type="dxa"/>
          </w:tcPr>
          <w:p w14:paraId="5C4FA0F1" w14:textId="77777777" w:rsidR="00BB6BDA" w:rsidRPr="0050774B" w:rsidRDefault="00BB6BDA" w:rsidP="0050774B">
            <w:proofErr w:type="spellStart"/>
            <w:proofErr w:type="gramStart"/>
            <w:r w:rsidRPr="0050774B">
              <w:t>MaterialSample</w:t>
            </w:r>
            <w:proofErr w:type="spellEnd"/>
            <w:r w:rsidRPr="0050774B">
              <w:t>::</w:t>
            </w:r>
            <w:proofErr w:type="spellStart"/>
            <w:proofErr w:type="gramEnd"/>
            <w:r w:rsidRPr="0050774B">
              <w:t>sampling:Sampling:time</w:t>
            </w:r>
            <w:proofErr w:type="spellEnd"/>
          </w:p>
        </w:tc>
        <w:tc>
          <w:tcPr>
            <w:tcW w:w="3118" w:type="dxa"/>
          </w:tcPr>
          <w:p w14:paraId="75DE2EFD" w14:textId="77777777" w:rsidR="00BB6BDA" w:rsidRPr="0050774B" w:rsidRDefault="00BB6BDA" w:rsidP="0050774B">
            <w:r w:rsidRPr="0050774B">
              <w:t>Sample collection date</w:t>
            </w:r>
          </w:p>
        </w:tc>
      </w:tr>
      <w:tr w:rsidR="00BB6BDA" w:rsidRPr="0050774B" w14:paraId="4ABE0E76" w14:textId="77777777" w:rsidTr="000F4699">
        <w:trPr>
          <w:jc w:val="center"/>
        </w:trPr>
        <w:tc>
          <w:tcPr>
            <w:tcW w:w="4252" w:type="dxa"/>
          </w:tcPr>
          <w:p w14:paraId="70BA0A05" w14:textId="77777777" w:rsidR="00BB6BDA" w:rsidRPr="0050774B" w:rsidRDefault="00BB6BDA" w:rsidP="0050774B">
            <w:proofErr w:type="gramStart"/>
            <w:r w:rsidRPr="0050774B">
              <w:t>Observation::</w:t>
            </w:r>
            <w:proofErr w:type="spellStart"/>
            <w:proofErr w:type="gramEnd"/>
            <w:r w:rsidRPr="0050774B">
              <w:t>phenomenonTime</w:t>
            </w:r>
            <w:proofErr w:type="spellEnd"/>
          </w:p>
        </w:tc>
        <w:tc>
          <w:tcPr>
            <w:tcW w:w="3118" w:type="dxa"/>
          </w:tcPr>
          <w:p w14:paraId="2C1F604C" w14:textId="77777777" w:rsidR="00BB6BDA" w:rsidRPr="0050774B" w:rsidRDefault="00BB6BDA" w:rsidP="0050774B">
            <w:r w:rsidRPr="0050774B">
              <w:t>Sample collection date</w:t>
            </w:r>
          </w:p>
        </w:tc>
      </w:tr>
      <w:tr w:rsidR="00BB6BDA" w:rsidRPr="0050774B" w14:paraId="690FFE5E" w14:textId="77777777" w:rsidTr="000F4699">
        <w:trPr>
          <w:jc w:val="center"/>
        </w:trPr>
        <w:tc>
          <w:tcPr>
            <w:tcW w:w="4252" w:type="dxa"/>
          </w:tcPr>
          <w:p w14:paraId="783DB050" w14:textId="77777777" w:rsidR="00BB6BDA" w:rsidRPr="0050774B" w:rsidRDefault="00BB6BDA" w:rsidP="0050774B">
            <w:proofErr w:type="gramStart"/>
            <w:r w:rsidRPr="0050774B">
              <w:t>Observation::</w:t>
            </w:r>
            <w:proofErr w:type="spellStart"/>
            <w:proofErr w:type="gramEnd"/>
            <w:r w:rsidRPr="0050774B">
              <w:t>resultTime</w:t>
            </w:r>
            <w:proofErr w:type="spellEnd"/>
          </w:p>
        </w:tc>
        <w:tc>
          <w:tcPr>
            <w:tcW w:w="3118" w:type="dxa"/>
          </w:tcPr>
          <w:p w14:paraId="71A1D908" w14:textId="77777777" w:rsidR="00BB6BDA" w:rsidRPr="0050774B" w:rsidRDefault="00BB6BDA" w:rsidP="0050774B">
            <w:r w:rsidRPr="0050774B">
              <w:t>Analysis date</w:t>
            </w:r>
          </w:p>
        </w:tc>
      </w:tr>
      <w:tr w:rsidR="00BB6BDA" w:rsidRPr="0050774B" w14:paraId="2A6CF3AE" w14:textId="77777777" w:rsidTr="000F4699">
        <w:trPr>
          <w:jc w:val="center"/>
        </w:trPr>
        <w:tc>
          <w:tcPr>
            <w:tcW w:w="4252" w:type="dxa"/>
          </w:tcPr>
          <w:p w14:paraId="259E3CBC" w14:textId="77777777" w:rsidR="00BB6BDA" w:rsidRPr="0050774B" w:rsidRDefault="00BB6BDA" w:rsidP="0050774B">
            <w:proofErr w:type="gramStart"/>
            <w:r w:rsidRPr="0050774B">
              <w:t>Observation::</w:t>
            </w:r>
            <w:proofErr w:type="gramEnd"/>
            <w:r w:rsidRPr="0050774B">
              <w:t>result</w:t>
            </w:r>
          </w:p>
        </w:tc>
        <w:tc>
          <w:tcPr>
            <w:tcW w:w="3118" w:type="dxa"/>
          </w:tcPr>
          <w:p w14:paraId="428CB0F1" w14:textId="77777777" w:rsidR="00BB6BDA" w:rsidRPr="0050774B" w:rsidRDefault="00BB6BDA" w:rsidP="0050774B">
            <w:r w:rsidRPr="0050774B">
              <w:t>Analysis</w:t>
            </w:r>
          </w:p>
        </w:tc>
      </w:tr>
      <w:tr w:rsidR="00BB6BDA" w:rsidRPr="0050774B" w14:paraId="436341CF" w14:textId="77777777" w:rsidTr="000F4699">
        <w:trPr>
          <w:jc w:val="center"/>
        </w:trPr>
        <w:tc>
          <w:tcPr>
            <w:tcW w:w="4252" w:type="dxa"/>
          </w:tcPr>
          <w:p w14:paraId="30CD23CB" w14:textId="77777777" w:rsidR="00BB6BDA" w:rsidRPr="0050774B" w:rsidRDefault="00BB6BDA" w:rsidP="0050774B">
            <w:proofErr w:type="gramStart"/>
            <w:r w:rsidRPr="0050774B">
              <w:t>Observation::</w:t>
            </w:r>
            <w:proofErr w:type="spellStart"/>
            <w:proofErr w:type="gramEnd"/>
            <w:r w:rsidRPr="0050774B">
              <w:t>observedProperty</w:t>
            </w:r>
            <w:proofErr w:type="spellEnd"/>
          </w:p>
        </w:tc>
        <w:tc>
          <w:tcPr>
            <w:tcW w:w="3118" w:type="dxa"/>
          </w:tcPr>
          <w:p w14:paraId="48E2E475" w14:textId="77777777" w:rsidR="00BB6BDA" w:rsidRPr="0050774B" w:rsidRDefault="00BB6BDA" w:rsidP="0050774B">
            <w:r w:rsidRPr="0050774B">
              <w:t>Analyte</w:t>
            </w:r>
          </w:p>
        </w:tc>
      </w:tr>
      <w:tr w:rsidR="00BB6BDA" w:rsidRPr="0050774B" w14:paraId="0CB5FA58" w14:textId="77777777" w:rsidTr="000F4699">
        <w:trPr>
          <w:jc w:val="center"/>
        </w:trPr>
        <w:tc>
          <w:tcPr>
            <w:tcW w:w="4252" w:type="dxa"/>
          </w:tcPr>
          <w:p w14:paraId="51E06BDA" w14:textId="77777777" w:rsidR="00BB6BDA" w:rsidRPr="0050774B" w:rsidRDefault="00BB6BDA" w:rsidP="0050774B">
            <w:proofErr w:type="gramStart"/>
            <w:r w:rsidRPr="0050774B">
              <w:t>Observation::</w:t>
            </w:r>
            <w:proofErr w:type="gramEnd"/>
            <w:r w:rsidRPr="0050774B">
              <w:t>procedure</w:t>
            </w:r>
          </w:p>
        </w:tc>
        <w:tc>
          <w:tcPr>
            <w:tcW w:w="3118" w:type="dxa"/>
          </w:tcPr>
          <w:p w14:paraId="2996793E" w14:textId="77777777" w:rsidR="00BB6BDA" w:rsidRPr="0050774B" w:rsidRDefault="00BB6BDA" w:rsidP="0050774B">
            <w:r w:rsidRPr="0050774B">
              <w:t>Instrument, analytical process</w:t>
            </w:r>
          </w:p>
        </w:tc>
      </w:tr>
    </w:tbl>
    <w:p w14:paraId="5F196B5C" w14:textId="4EAC88E5" w:rsidR="00BB6BDA" w:rsidRDefault="00BB6BDA" w:rsidP="00BB6BDA">
      <w:pPr>
        <w:rPr>
          <w:lang w:eastAsia="ja-JP"/>
        </w:rPr>
      </w:pPr>
    </w:p>
    <w:p w14:paraId="4C0C9F18" w14:textId="6E0C2807" w:rsidR="00B577B2" w:rsidRPr="00BB6BDA" w:rsidRDefault="00B577B2" w:rsidP="00A10CB4">
      <w:pPr>
        <w:pStyle w:val="a2"/>
      </w:pPr>
      <w:bookmarkStart w:id="439" w:name="_Toc72768938"/>
      <w:r w:rsidRPr="00B577B2">
        <w:t>Geology field observations</w:t>
      </w:r>
      <w:bookmarkEnd w:id="439"/>
    </w:p>
    <w:p w14:paraId="7911F7BE" w14:textId="2986145C" w:rsidR="0050774B" w:rsidRPr="0050774B" w:rsidRDefault="0050774B" w:rsidP="0050774B">
      <w:pPr>
        <w:jc w:val="center"/>
        <w:rPr>
          <w:b/>
          <w:bCs/>
          <w:sz w:val="20"/>
          <w:szCs w:val="20"/>
        </w:rPr>
      </w:pPr>
      <w:r>
        <w:rPr>
          <w:b/>
          <w:bCs/>
          <w:sz w:val="20"/>
          <w:szCs w:val="20"/>
        </w:rPr>
        <w:t>Table B.5 —</w:t>
      </w:r>
      <w:r w:rsidRPr="0050774B">
        <w:t xml:space="preserve"> </w:t>
      </w:r>
      <w:r w:rsidRPr="0050774B">
        <w:rPr>
          <w:b/>
          <w:bCs/>
          <w:sz w:val="20"/>
          <w:szCs w:val="20"/>
        </w:rPr>
        <w:t>Geology field observations</w:t>
      </w:r>
      <w:r>
        <w:rPr>
          <w:b/>
          <w:bCs/>
          <w:sz w:val="20"/>
          <w:szCs w:val="20"/>
        </w:rPr>
        <w:t xml:space="preserve"> </w:t>
      </w:r>
    </w:p>
    <w:tbl>
      <w:tblPr>
        <w:tblW w:w="9751"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5669"/>
        <w:gridCol w:w="4082"/>
      </w:tblGrid>
      <w:tr w:rsidR="0050774B" w:rsidRPr="0050774B" w14:paraId="08B6A32A" w14:textId="77777777" w:rsidTr="000F4699">
        <w:trPr>
          <w:jc w:val="center"/>
        </w:trPr>
        <w:tc>
          <w:tcPr>
            <w:tcW w:w="5669" w:type="dxa"/>
          </w:tcPr>
          <w:p w14:paraId="275FB83C" w14:textId="6A79AB0A" w:rsidR="0050774B" w:rsidRPr="0050774B" w:rsidRDefault="0050774B" w:rsidP="0050774B">
            <w:pPr>
              <w:jc w:val="center"/>
              <w:rPr>
                <w:b/>
                <w:bCs/>
              </w:rPr>
            </w:pPr>
            <w:r w:rsidRPr="0050774B">
              <w:rPr>
                <w:b/>
                <w:bCs/>
              </w:rPr>
              <w:t>OM</w:t>
            </w:r>
            <w:r w:rsidR="006B3EAA">
              <w:rPr>
                <w:b/>
                <w:bCs/>
              </w:rPr>
              <w:t>S</w:t>
            </w:r>
          </w:p>
        </w:tc>
        <w:tc>
          <w:tcPr>
            <w:tcW w:w="4082" w:type="dxa"/>
          </w:tcPr>
          <w:p w14:paraId="1E2B9317" w14:textId="77777777" w:rsidR="0050774B" w:rsidRPr="0050774B" w:rsidRDefault="0050774B" w:rsidP="0050774B">
            <w:pPr>
              <w:jc w:val="center"/>
              <w:rPr>
                <w:b/>
                <w:bCs/>
              </w:rPr>
            </w:pPr>
            <w:r w:rsidRPr="0050774B">
              <w:rPr>
                <w:b/>
                <w:bCs/>
              </w:rPr>
              <w:t>Geology</w:t>
            </w:r>
          </w:p>
        </w:tc>
      </w:tr>
      <w:tr w:rsidR="0050774B" w:rsidRPr="0050774B" w14:paraId="0628C030" w14:textId="77777777" w:rsidTr="000F4699">
        <w:trPr>
          <w:jc w:val="center"/>
        </w:trPr>
        <w:tc>
          <w:tcPr>
            <w:tcW w:w="5669" w:type="dxa"/>
          </w:tcPr>
          <w:p w14:paraId="619E3283" w14:textId="77777777" w:rsidR="0050774B" w:rsidRPr="0050774B" w:rsidRDefault="0050774B" w:rsidP="0050774B">
            <w:proofErr w:type="gramStart"/>
            <w:r w:rsidRPr="0050774B">
              <w:t>Observation::</w:t>
            </w:r>
            <w:proofErr w:type="spellStart"/>
            <w:proofErr w:type="gramEnd"/>
            <w:r w:rsidRPr="0050774B">
              <w:t>proximateFeatureOfInterest:SampleCollection</w:t>
            </w:r>
            <w:proofErr w:type="spellEnd"/>
          </w:p>
        </w:tc>
        <w:tc>
          <w:tcPr>
            <w:tcW w:w="4082" w:type="dxa"/>
          </w:tcPr>
          <w:p w14:paraId="0D04A488" w14:textId="77777777" w:rsidR="0050774B" w:rsidRPr="0050774B" w:rsidRDefault="0050774B" w:rsidP="0050774B">
            <w:r w:rsidRPr="0050774B">
              <w:t>Outcrop</w:t>
            </w:r>
          </w:p>
        </w:tc>
      </w:tr>
      <w:tr w:rsidR="0050774B" w:rsidRPr="0050774B" w14:paraId="04E48714" w14:textId="77777777" w:rsidTr="000F4699">
        <w:trPr>
          <w:jc w:val="center"/>
        </w:trPr>
        <w:tc>
          <w:tcPr>
            <w:tcW w:w="5669" w:type="dxa"/>
          </w:tcPr>
          <w:p w14:paraId="6461AF8D" w14:textId="77777777" w:rsidR="0050774B" w:rsidRPr="0050774B" w:rsidRDefault="0050774B" w:rsidP="0050774B">
            <w:proofErr w:type="spellStart"/>
            <w:proofErr w:type="gramStart"/>
            <w:r w:rsidRPr="0050774B">
              <w:t>SampleCollection</w:t>
            </w:r>
            <w:proofErr w:type="spellEnd"/>
            <w:r w:rsidRPr="0050774B">
              <w:t>::</w:t>
            </w:r>
            <w:proofErr w:type="spellStart"/>
            <w:proofErr w:type="gramEnd"/>
            <w:r w:rsidRPr="0050774B">
              <w:t>member:SpatialSample</w:t>
            </w:r>
            <w:proofErr w:type="spellEnd"/>
          </w:p>
        </w:tc>
        <w:tc>
          <w:tcPr>
            <w:tcW w:w="4082" w:type="dxa"/>
          </w:tcPr>
          <w:p w14:paraId="1298A452" w14:textId="77777777" w:rsidR="0050774B" w:rsidRPr="0050774B" w:rsidRDefault="0050774B" w:rsidP="0050774B">
            <w:r w:rsidRPr="0050774B">
              <w:t>Location of structure observation</w:t>
            </w:r>
          </w:p>
        </w:tc>
      </w:tr>
      <w:tr w:rsidR="0050774B" w:rsidRPr="0050774B" w14:paraId="2AA2965B" w14:textId="77777777" w:rsidTr="000F4699">
        <w:trPr>
          <w:jc w:val="center"/>
        </w:trPr>
        <w:tc>
          <w:tcPr>
            <w:tcW w:w="5669" w:type="dxa"/>
          </w:tcPr>
          <w:p w14:paraId="4E1EC0F6" w14:textId="77777777" w:rsidR="0050774B" w:rsidRPr="0050774B" w:rsidRDefault="0050774B" w:rsidP="0050774B">
            <w:proofErr w:type="spellStart"/>
            <w:proofErr w:type="gramStart"/>
            <w:r w:rsidRPr="0050774B">
              <w:t>SpatialSample</w:t>
            </w:r>
            <w:proofErr w:type="spellEnd"/>
            <w:r w:rsidRPr="0050774B">
              <w:t>::</w:t>
            </w:r>
            <w:proofErr w:type="spellStart"/>
            <w:proofErr w:type="gramEnd"/>
            <w:r w:rsidRPr="0050774B">
              <w:t>sampledFeature:GeologicUnit</w:t>
            </w:r>
            <w:proofErr w:type="spellEnd"/>
          </w:p>
        </w:tc>
        <w:tc>
          <w:tcPr>
            <w:tcW w:w="4082" w:type="dxa"/>
          </w:tcPr>
          <w:p w14:paraId="0CDD8E23" w14:textId="77777777" w:rsidR="0050774B" w:rsidRPr="0050774B" w:rsidRDefault="0050774B" w:rsidP="0050774B">
            <w:r w:rsidRPr="0050774B">
              <w:t>Geologic Unit</w:t>
            </w:r>
          </w:p>
        </w:tc>
      </w:tr>
      <w:tr w:rsidR="0050774B" w:rsidRPr="0050774B" w14:paraId="217A62E2" w14:textId="77777777" w:rsidTr="000F4699">
        <w:trPr>
          <w:jc w:val="center"/>
        </w:trPr>
        <w:tc>
          <w:tcPr>
            <w:tcW w:w="5669" w:type="dxa"/>
          </w:tcPr>
          <w:p w14:paraId="3A6ED908" w14:textId="77777777" w:rsidR="0050774B" w:rsidRPr="0050774B" w:rsidRDefault="0050774B" w:rsidP="0050774B">
            <w:proofErr w:type="gramStart"/>
            <w:r w:rsidRPr="0050774B">
              <w:t>Observation::</w:t>
            </w:r>
            <w:proofErr w:type="spellStart"/>
            <w:proofErr w:type="gramEnd"/>
            <w:r w:rsidRPr="0050774B">
              <w:t>phenomenonTime</w:t>
            </w:r>
            <w:proofErr w:type="spellEnd"/>
          </w:p>
        </w:tc>
        <w:tc>
          <w:tcPr>
            <w:tcW w:w="4082" w:type="dxa"/>
          </w:tcPr>
          <w:p w14:paraId="4988D5AE" w14:textId="77777777" w:rsidR="0050774B" w:rsidRPr="0050774B" w:rsidRDefault="0050774B" w:rsidP="0050774B">
            <w:r w:rsidRPr="0050774B">
              <w:t>Outcrop visit date</w:t>
            </w:r>
          </w:p>
        </w:tc>
      </w:tr>
      <w:tr w:rsidR="0050774B" w:rsidRPr="0050774B" w14:paraId="1021024D" w14:textId="77777777" w:rsidTr="000F4699">
        <w:trPr>
          <w:jc w:val="center"/>
        </w:trPr>
        <w:tc>
          <w:tcPr>
            <w:tcW w:w="5669" w:type="dxa"/>
          </w:tcPr>
          <w:p w14:paraId="6F303670" w14:textId="77777777" w:rsidR="0050774B" w:rsidRPr="0050774B" w:rsidRDefault="0050774B" w:rsidP="0050774B">
            <w:proofErr w:type="gramStart"/>
            <w:r w:rsidRPr="0050774B">
              <w:lastRenderedPageBreak/>
              <w:t>Observation::</w:t>
            </w:r>
            <w:proofErr w:type="spellStart"/>
            <w:proofErr w:type="gramEnd"/>
            <w:r w:rsidRPr="0050774B">
              <w:t>observedProperty</w:t>
            </w:r>
            <w:proofErr w:type="spellEnd"/>
          </w:p>
        </w:tc>
        <w:tc>
          <w:tcPr>
            <w:tcW w:w="4082" w:type="dxa"/>
          </w:tcPr>
          <w:p w14:paraId="27A56BB0" w14:textId="77777777" w:rsidR="0050774B" w:rsidRPr="0050774B" w:rsidRDefault="0050774B" w:rsidP="0050774B">
            <w:r w:rsidRPr="0050774B">
              <w:t>Strike and dip, lithology, alteration state, etc.</w:t>
            </w:r>
          </w:p>
        </w:tc>
      </w:tr>
      <w:tr w:rsidR="0050774B" w:rsidRPr="0050774B" w14:paraId="64C532A8" w14:textId="77777777" w:rsidTr="000F4699">
        <w:trPr>
          <w:jc w:val="center"/>
        </w:trPr>
        <w:tc>
          <w:tcPr>
            <w:tcW w:w="5669" w:type="dxa"/>
          </w:tcPr>
          <w:p w14:paraId="5D6202C3" w14:textId="77777777" w:rsidR="0050774B" w:rsidRPr="0050774B" w:rsidRDefault="0050774B" w:rsidP="0050774B">
            <w:proofErr w:type="spellStart"/>
            <w:proofErr w:type="gramStart"/>
            <w:r w:rsidRPr="0050774B">
              <w:t>SampleCollection</w:t>
            </w:r>
            <w:proofErr w:type="spellEnd"/>
            <w:r w:rsidRPr="0050774B">
              <w:t>::</w:t>
            </w:r>
            <w:proofErr w:type="spellStart"/>
            <w:proofErr w:type="gramEnd"/>
            <w:r w:rsidRPr="0050774B">
              <w:t>member:MaterialSample</w:t>
            </w:r>
            <w:proofErr w:type="spellEnd"/>
          </w:p>
        </w:tc>
        <w:tc>
          <w:tcPr>
            <w:tcW w:w="4082" w:type="dxa"/>
          </w:tcPr>
          <w:p w14:paraId="1410D4ED" w14:textId="77777777" w:rsidR="0050774B" w:rsidRPr="0050774B" w:rsidRDefault="0050774B" w:rsidP="0050774B">
            <w:r w:rsidRPr="0050774B">
              <w:t>Rock sample</w:t>
            </w:r>
          </w:p>
        </w:tc>
      </w:tr>
      <w:tr w:rsidR="0050774B" w:rsidRPr="0050774B" w14:paraId="5A41F57E" w14:textId="77777777" w:rsidTr="000F4699">
        <w:trPr>
          <w:jc w:val="center"/>
        </w:trPr>
        <w:tc>
          <w:tcPr>
            <w:tcW w:w="5669" w:type="dxa"/>
          </w:tcPr>
          <w:p w14:paraId="7C353776" w14:textId="77777777" w:rsidR="0050774B" w:rsidRPr="0050774B" w:rsidRDefault="0050774B" w:rsidP="0050774B">
            <w:proofErr w:type="spellStart"/>
            <w:proofErr w:type="gramStart"/>
            <w:r w:rsidRPr="0050774B">
              <w:t>MaterialSample</w:t>
            </w:r>
            <w:proofErr w:type="spellEnd"/>
            <w:r w:rsidRPr="0050774B">
              <w:t>::</w:t>
            </w:r>
            <w:proofErr w:type="spellStart"/>
            <w:proofErr w:type="gramEnd"/>
            <w:r w:rsidRPr="0050774B">
              <w:t>sampledFeature:GeologicUnit</w:t>
            </w:r>
            <w:proofErr w:type="spellEnd"/>
          </w:p>
        </w:tc>
        <w:tc>
          <w:tcPr>
            <w:tcW w:w="4082" w:type="dxa"/>
          </w:tcPr>
          <w:p w14:paraId="209DA14E" w14:textId="77777777" w:rsidR="0050774B" w:rsidRPr="0050774B" w:rsidRDefault="0050774B" w:rsidP="0050774B">
            <w:r w:rsidRPr="0050774B">
              <w:t>Ore body, Geologic Unit</w:t>
            </w:r>
          </w:p>
        </w:tc>
      </w:tr>
    </w:tbl>
    <w:p w14:paraId="72FE47B1" w14:textId="636888E8" w:rsidR="00F90523" w:rsidRDefault="00F90523" w:rsidP="00F90523">
      <w:pPr>
        <w:rPr>
          <w:lang w:eastAsia="ja-JP"/>
        </w:rPr>
      </w:pPr>
    </w:p>
    <w:p w14:paraId="3C590991" w14:textId="6AC1B924" w:rsidR="00B577B2" w:rsidRDefault="00B577B2" w:rsidP="00A10CB4">
      <w:pPr>
        <w:pStyle w:val="a2"/>
      </w:pPr>
      <w:bookmarkStart w:id="440" w:name="_Toc72768939"/>
      <w:r w:rsidRPr="00B577B2">
        <w:t>Geotechnics observations</w:t>
      </w:r>
      <w:bookmarkEnd w:id="440"/>
    </w:p>
    <w:p w14:paraId="5F7081BE" w14:textId="19037010" w:rsidR="0050774B" w:rsidRPr="0050774B" w:rsidRDefault="0050774B" w:rsidP="0050774B">
      <w:pPr>
        <w:jc w:val="center"/>
        <w:rPr>
          <w:b/>
          <w:bCs/>
          <w:sz w:val="20"/>
          <w:szCs w:val="20"/>
        </w:rPr>
      </w:pPr>
      <w:r>
        <w:rPr>
          <w:b/>
          <w:bCs/>
          <w:sz w:val="20"/>
          <w:szCs w:val="20"/>
        </w:rPr>
        <w:t xml:space="preserve">Table B.6 — </w:t>
      </w:r>
      <w:r w:rsidRPr="0050774B">
        <w:rPr>
          <w:b/>
          <w:bCs/>
          <w:sz w:val="20"/>
          <w:szCs w:val="20"/>
        </w:rPr>
        <w:t>Geotechnics observations</w:t>
      </w:r>
    </w:p>
    <w:tbl>
      <w:tblPr>
        <w:tblW w:w="8880" w:type="dxa"/>
        <w:tblBorders>
          <w:top w:val="nil"/>
          <w:left w:val="nil"/>
          <w:bottom w:val="nil"/>
          <w:right w:val="nil"/>
          <w:insideH w:val="nil"/>
          <w:insideV w:val="nil"/>
        </w:tblBorders>
        <w:tblLayout w:type="fixed"/>
        <w:tblLook w:val="0600" w:firstRow="0" w:lastRow="0" w:firstColumn="0" w:lastColumn="0" w:noHBand="1" w:noVBand="1"/>
      </w:tblPr>
      <w:tblGrid>
        <w:gridCol w:w="5655"/>
        <w:gridCol w:w="3225"/>
      </w:tblGrid>
      <w:tr w:rsidR="0050774B" w:rsidRPr="0050774B" w14:paraId="2CD1A2BF" w14:textId="77777777" w:rsidTr="000F4699">
        <w:trPr>
          <w:trHeight w:val="545"/>
        </w:trPr>
        <w:tc>
          <w:tcPr>
            <w:tcW w:w="56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7C9E3B" w14:textId="1DBA4EFC" w:rsidR="0050774B" w:rsidRPr="0050774B" w:rsidRDefault="0050774B" w:rsidP="0050774B">
            <w:pPr>
              <w:jc w:val="center"/>
              <w:rPr>
                <w:b/>
                <w:bCs/>
              </w:rPr>
            </w:pPr>
            <w:r w:rsidRPr="0050774B">
              <w:rPr>
                <w:b/>
                <w:bCs/>
              </w:rPr>
              <w:t>OM</w:t>
            </w:r>
            <w:r w:rsidR="006B3EAA">
              <w:rPr>
                <w:b/>
                <w:bCs/>
              </w:rPr>
              <w:t>S</w:t>
            </w:r>
          </w:p>
        </w:tc>
        <w:tc>
          <w:tcPr>
            <w:tcW w:w="322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6CEF674" w14:textId="77777777" w:rsidR="0050774B" w:rsidRPr="0050774B" w:rsidRDefault="0050774B" w:rsidP="0050774B">
            <w:pPr>
              <w:jc w:val="center"/>
              <w:rPr>
                <w:b/>
                <w:bCs/>
              </w:rPr>
            </w:pPr>
            <w:r w:rsidRPr="0050774B">
              <w:rPr>
                <w:b/>
                <w:bCs/>
              </w:rPr>
              <w:t>Geotechnical in situ test</w:t>
            </w:r>
          </w:p>
        </w:tc>
      </w:tr>
      <w:tr w:rsidR="0050774B" w:rsidRPr="0050774B" w14:paraId="2652FD3B" w14:textId="77777777" w:rsidTr="000F4699">
        <w:trPr>
          <w:trHeight w:val="545"/>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15D54BA" w14:textId="77777777" w:rsidR="0050774B" w:rsidRPr="0050774B" w:rsidRDefault="0050774B" w:rsidP="0050774B">
            <w:proofErr w:type="gramStart"/>
            <w:r w:rsidRPr="0050774B">
              <w:t>Observation::</w:t>
            </w:r>
            <w:proofErr w:type="gramEnd"/>
            <w:r w:rsidRPr="0050774B">
              <w:t>result</w:t>
            </w:r>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74882727" w14:textId="77777777" w:rsidR="0050774B" w:rsidRPr="0050774B" w:rsidRDefault="0050774B" w:rsidP="0050774B">
            <w:r w:rsidRPr="0050774B">
              <w:t>A log</w:t>
            </w:r>
          </w:p>
        </w:tc>
      </w:tr>
      <w:tr w:rsidR="0050774B" w:rsidRPr="0050774B" w14:paraId="61EBF0E1" w14:textId="77777777" w:rsidTr="000F4699">
        <w:trPr>
          <w:trHeight w:val="740"/>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8C97B67" w14:textId="77777777" w:rsidR="0050774B" w:rsidRPr="0050774B" w:rsidRDefault="0050774B" w:rsidP="0050774B">
            <w:proofErr w:type="gramStart"/>
            <w:r w:rsidRPr="0050774B">
              <w:t>Observation::</w:t>
            </w:r>
            <w:proofErr w:type="spellStart"/>
            <w:proofErr w:type="gramEnd"/>
            <w:r w:rsidRPr="0050774B">
              <w:t>observedProperty</w:t>
            </w:r>
            <w:proofErr w:type="spellEnd"/>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448FF662" w14:textId="77777777" w:rsidR="0050774B" w:rsidRPr="0050774B" w:rsidRDefault="0050774B" w:rsidP="0050774B">
            <w:r w:rsidRPr="0050774B">
              <w:t>A soil property (</w:t>
            </w:r>
            <w:proofErr w:type="spellStart"/>
            <w:r w:rsidRPr="0050774B">
              <w:t>eg.</w:t>
            </w:r>
            <w:proofErr w:type="spellEnd"/>
            <w:r w:rsidRPr="0050774B">
              <w:t xml:space="preserve"> gamma ray, resistivity, sound speed propagation)</w:t>
            </w:r>
          </w:p>
        </w:tc>
      </w:tr>
      <w:tr w:rsidR="0050774B" w:rsidRPr="0050774B" w14:paraId="3A4B825B" w14:textId="77777777" w:rsidTr="000F4699">
        <w:trPr>
          <w:trHeight w:val="545"/>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384DB6E" w14:textId="77777777" w:rsidR="0050774B" w:rsidRPr="0050774B" w:rsidRDefault="0050774B" w:rsidP="0050774B">
            <w:proofErr w:type="gramStart"/>
            <w:r w:rsidRPr="0050774B">
              <w:t>Observation::</w:t>
            </w:r>
            <w:proofErr w:type="spellStart"/>
            <w:proofErr w:type="gramEnd"/>
            <w:r w:rsidRPr="0050774B">
              <w:t>proximateFeatureofInterest:SpatialSample</w:t>
            </w:r>
            <w:proofErr w:type="spellEnd"/>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0AE2CFD3" w14:textId="77777777" w:rsidR="0050774B" w:rsidRPr="0050774B" w:rsidRDefault="0050774B" w:rsidP="0050774B">
            <w:r w:rsidRPr="0050774B">
              <w:t>The borehole trajectory</w:t>
            </w:r>
          </w:p>
        </w:tc>
      </w:tr>
      <w:tr w:rsidR="0050774B" w:rsidRPr="0050774B" w14:paraId="45D405BE" w14:textId="77777777" w:rsidTr="000F4699">
        <w:trPr>
          <w:trHeight w:val="740"/>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DD4B971" w14:textId="77777777" w:rsidR="0050774B" w:rsidRPr="0050774B" w:rsidRDefault="0050774B" w:rsidP="0050774B">
            <w:proofErr w:type="gramStart"/>
            <w:r w:rsidRPr="0050774B">
              <w:t>Observation::</w:t>
            </w:r>
            <w:proofErr w:type="gramEnd"/>
            <w:r w:rsidRPr="0050774B">
              <w:t>proximateFeatureofInterest:SpatialSample::sampledFeature</w:t>
            </w:r>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64DB22D4" w14:textId="77777777" w:rsidR="0050774B" w:rsidRPr="0050774B" w:rsidRDefault="0050774B" w:rsidP="0050774B">
            <w:r w:rsidRPr="0050774B">
              <w:t>A part of the Earth</w:t>
            </w:r>
          </w:p>
        </w:tc>
      </w:tr>
      <w:tr w:rsidR="0050774B" w:rsidRPr="0050774B" w14:paraId="658312D4" w14:textId="77777777" w:rsidTr="000F4699">
        <w:trPr>
          <w:trHeight w:val="545"/>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1ED24FC" w14:textId="77777777" w:rsidR="0050774B" w:rsidRPr="0050774B" w:rsidRDefault="0050774B" w:rsidP="0050774B">
            <w:proofErr w:type="gramStart"/>
            <w:r w:rsidRPr="0050774B">
              <w:t>Observation::</w:t>
            </w:r>
            <w:proofErr w:type="spellStart"/>
            <w:proofErr w:type="gramEnd"/>
            <w:r w:rsidRPr="0050774B">
              <w:t>ultimateFeatureofInterest</w:t>
            </w:r>
            <w:proofErr w:type="spellEnd"/>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31B0C505" w14:textId="77777777" w:rsidR="0050774B" w:rsidRPr="0050774B" w:rsidRDefault="0050774B" w:rsidP="0050774B">
            <w:r w:rsidRPr="0050774B">
              <w:t>A part of the Earth</w:t>
            </w:r>
          </w:p>
        </w:tc>
      </w:tr>
      <w:tr w:rsidR="0050774B" w:rsidRPr="0050774B" w14:paraId="3ABCB07A" w14:textId="77777777" w:rsidTr="000F4699">
        <w:trPr>
          <w:trHeight w:val="545"/>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07629D3" w14:textId="77777777" w:rsidR="0050774B" w:rsidRPr="0050774B" w:rsidRDefault="0050774B" w:rsidP="0050774B">
            <w:proofErr w:type="gramStart"/>
            <w:r w:rsidRPr="0050774B">
              <w:t>Observation::</w:t>
            </w:r>
            <w:proofErr w:type="gramEnd"/>
            <w:r w:rsidRPr="0050774B">
              <w:t>procedure</w:t>
            </w:r>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002F898E" w14:textId="77777777" w:rsidR="0050774B" w:rsidRPr="0050774B" w:rsidRDefault="0050774B" w:rsidP="0050774B">
            <w:r w:rsidRPr="0050774B">
              <w:t>Geotechnical test procedure</w:t>
            </w:r>
          </w:p>
        </w:tc>
      </w:tr>
      <w:tr w:rsidR="0050774B" w:rsidRPr="0050774B" w14:paraId="534038FB" w14:textId="77777777" w:rsidTr="000F4699">
        <w:trPr>
          <w:trHeight w:val="545"/>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3CB1262" w14:textId="77777777" w:rsidR="0050774B" w:rsidRPr="0050774B" w:rsidRDefault="0050774B" w:rsidP="0050774B">
            <w:proofErr w:type="gramStart"/>
            <w:r w:rsidRPr="0050774B">
              <w:t>Observation::</w:t>
            </w:r>
            <w:proofErr w:type="spellStart"/>
            <w:proofErr w:type="gramEnd"/>
            <w:r w:rsidRPr="0050774B">
              <w:t>phenomenonTime</w:t>
            </w:r>
            <w:proofErr w:type="spellEnd"/>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508D2E90" w14:textId="77777777" w:rsidR="0050774B" w:rsidRPr="0050774B" w:rsidRDefault="0050774B" w:rsidP="0050774B">
            <w:r w:rsidRPr="0050774B">
              <w:t>Date and time of the test</w:t>
            </w:r>
          </w:p>
        </w:tc>
      </w:tr>
      <w:tr w:rsidR="0050774B" w:rsidRPr="0050774B" w14:paraId="47B080BB" w14:textId="77777777" w:rsidTr="000F4699">
        <w:trPr>
          <w:trHeight w:val="545"/>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1D6D9E3" w14:textId="77777777" w:rsidR="0050774B" w:rsidRPr="0050774B" w:rsidRDefault="0050774B" w:rsidP="0050774B">
            <w:proofErr w:type="gramStart"/>
            <w:r w:rsidRPr="0050774B">
              <w:t>Observation::</w:t>
            </w:r>
            <w:proofErr w:type="spellStart"/>
            <w:proofErr w:type="gramEnd"/>
            <w:r w:rsidRPr="0050774B">
              <w:t>resultTime</w:t>
            </w:r>
            <w:proofErr w:type="spellEnd"/>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0A71B81A" w14:textId="77777777" w:rsidR="0050774B" w:rsidRPr="0050774B" w:rsidRDefault="0050774B" w:rsidP="0050774B">
            <w:r w:rsidRPr="0050774B">
              <w:t>Date and time of the test</w:t>
            </w:r>
          </w:p>
        </w:tc>
      </w:tr>
      <w:tr w:rsidR="0050774B" w:rsidRPr="0050774B" w14:paraId="6F41EAFE" w14:textId="77777777" w:rsidTr="000F4699">
        <w:trPr>
          <w:trHeight w:val="545"/>
        </w:trPr>
        <w:tc>
          <w:tcPr>
            <w:tcW w:w="565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947641E" w14:textId="77777777" w:rsidR="0050774B" w:rsidRPr="0050774B" w:rsidRDefault="0050774B" w:rsidP="0050774B">
            <w:proofErr w:type="gramStart"/>
            <w:r w:rsidRPr="0050774B">
              <w:t>Observation::</w:t>
            </w:r>
            <w:proofErr w:type="spellStart"/>
            <w:proofErr w:type="gramEnd"/>
            <w:r w:rsidRPr="0050774B">
              <w:t>validTime</w:t>
            </w:r>
            <w:proofErr w:type="spellEnd"/>
          </w:p>
        </w:tc>
        <w:tc>
          <w:tcPr>
            <w:tcW w:w="3225" w:type="dxa"/>
            <w:tcBorders>
              <w:top w:val="nil"/>
              <w:left w:val="nil"/>
              <w:bottom w:val="single" w:sz="8" w:space="0" w:color="000000"/>
              <w:right w:val="single" w:sz="8" w:space="0" w:color="000000"/>
            </w:tcBorders>
            <w:tcMar>
              <w:top w:w="100" w:type="dxa"/>
              <w:left w:w="100" w:type="dxa"/>
              <w:bottom w:w="100" w:type="dxa"/>
              <w:right w:w="100" w:type="dxa"/>
            </w:tcMar>
          </w:tcPr>
          <w:p w14:paraId="22D8B91A" w14:textId="77777777" w:rsidR="0050774B" w:rsidRPr="0050774B" w:rsidRDefault="0050774B" w:rsidP="0050774B">
            <w:r w:rsidRPr="0050774B">
              <w:t>Date and time of the test</w:t>
            </w:r>
          </w:p>
        </w:tc>
      </w:tr>
    </w:tbl>
    <w:p w14:paraId="690E7D62" w14:textId="16001BDF" w:rsidR="00A10CB4" w:rsidRDefault="00A10CB4" w:rsidP="00F90523">
      <w:pPr>
        <w:rPr>
          <w:lang w:eastAsia="ja-JP"/>
        </w:rPr>
      </w:pPr>
    </w:p>
    <w:p w14:paraId="1D39EBFE" w14:textId="77777777" w:rsidR="00A10CB4" w:rsidRDefault="00A10CB4">
      <w:pPr>
        <w:tabs>
          <w:tab w:val="clear" w:pos="403"/>
        </w:tabs>
        <w:spacing w:after="0" w:line="240" w:lineRule="auto"/>
        <w:jc w:val="left"/>
        <w:rPr>
          <w:lang w:eastAsia="ja-JP"/>
        </w:rPr>
      </w:pPr>
      <w:r>
        <w:rPr>
          <w:lang w:eastAsia="ja-JP"/>
        </w:rPr>
        <w:br w:type="page"/>
      </w:r>
    </w:p>
    <w:p w14:paraId="3189FEC8" w14:textId="77777777" w:rsidR="0050774B" w:rsidRDefault="0050774B" w:rsidP="00F90523">
      <w:pPr>
        <w:rPr>
          <w:lang w:eastAsia="ja-JP"/>
        </w:rPr>
      </w:pPr>
    </w:p>
    <w:p w14:paraId="07E70B30" w14:textId="2C801CBD" w:rsidR="00B577B2" w:rsidRDefault="00B577B2" w:rsidP="00A10CB4">
      <w:pPr>
        <w:pStyle w:val="a2"/>
      </w:pPr>
      <w:bookmarkStart w:id="441" w:name="_Toc72768940"/>
      <w:r w:rsidRPr="00B577B2">
        <w:t>Water quality observations</w:t>
      </w:r>
      <w:bookmarkEnd w:id="441"/>
    </w:p>
    <w:p w14:paraId="10191253" w14:textId="467EF479" w:rsidR="0050774B" w:rsidRPr="006328C0" w:rsidRDefault="0050774B" w:rsidP="006328C0">
      <w:pPr>
        <w:jc w:val="center"/>
        <w:rPr>
          <w:b/>
          <w:bCs/>
          <w:sz w:val="20"/>
          <w:szCs w:val="20"/>
        </w:rPr>
      </w:pPr>
      <w:r w:rsidRPr="006328C0">
        <w:rPr>
          <w:b/>
          <w:bCs/>
          <w:sz w:val="20"/>
          <w:szCs w:val="20"/>
        </w:rPr>
        <w:t>Table B.7</w:t>
      </w:r>
      <w:r w:rsidR="006328C0" w:rsidRPr="006328C0">
        <w:rPr>
          <w:b/>
          <w:bCs/>
          <w:sz w:val="20"/>
          <w:szCs w:val="20"/>
        </w:rPr>
        <w:t xml:space="preserve"> — Water quality observations</w:t>
      </w:r>
    </w:p>
    <w:tbl>
      <w:tblPr>
        <w:tblW w:w="9771"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161"/>
        <w:gridCol w:w="4610"/>
      </w:tblGrid>
      <w:tr w:rsidR="0050774B" w:rsidRPr="0050774B" w14:paraId="012CA736" w14:textId="77777777" w:rsidTr="006328C0">
        <w:trPr>
          <w:jc w:val="center"/>
        </w:trPr>
        <w:tc>
          <w:tcPr>
            <w:tcW w:w="5161" w:type="dxa"/>
            <w:shd w:val="clear" w:color="auto" w:fill="auto"/>
            <w:tcMar>
              <w:top w:w="100" w:type="dxa"/>
              <w:left w:w="100" w:type="dxa"/>
              <w:bottom w:w="100" w:type="dxa"/>
              <w:right w:w="100" w:type="dxa"/>
            </w:tcMar>
          </w:tcPr>
          <w:p w14:paraId="3D62412A" w14:textId="20C661E2" w:rsidR="0050774B" w:rsidRPr="0050774B" w:rsidRDefault="0050774B" w:rsidP="0050774B">
            <w:pPr>
              <w:jc w:val="center"/>
              <w:rPr>
                <w:b/>
                <w:bCs/>
              </w:rPr>
            </w:pPr>
            <w:r w:rsidRPr="0050774B">
              <w:rPr>
                <w:b/>
                <w:bCs/>
              </w:rPr>
              <w:t>OM</w:t>
            </w:r>
            <w:r w:rsidR="006B3EAA">
              <w:rPr>
                <w:b/>
                <w:bCs/>
              </w:rPr>
              <w:t>S</w:t>
            </w:r>
          </w:p>
        </w:tc>
        <w:tc>
          <w:tcPr>
            <w:tcW w:w="4610" w:type="dxa"/>
            <w:shd w:val="clear" w:color="auto" w:fill="auto"/>
            <w:tcMar>
              <w:top w:w="100" w:type="dxa"/>
              <w:left w:w="100" w:type="dxa"/>
              <w:bottom w:w="100" w:type="dxa"/>
              <w:right w:w="100" w:type="dxa"/>
            </w:tcMar>
          </w:tcPr>
          <w:p w14:paraId="7D6AB19C" w14:textId="77777777" w:rsidR="0050774B" w:rsidRPr="0050774B" w:rsidRDefault="0050774B" w:rsidP="0050774B">
            <w:pPr>
              <w:jc w:val="center"/>
              <w:rPr>
                <w:b/>
                <w:bCs/>
              </w:rPr>
            </w:pPr>
            <w:r w:rsidRPr="0050774B">
              <w:rPr>
                <w:b/>
                <w:bCs/>
              </w:rPr>
              <w:t>Water quality</w:t>
            </w:r>
          </w:p>
        </w:tc>
      </w:tr>
      <w:tr w:rsidR="0050774B" w:rsidRPr="0050774B" w14:paraId="4A889E36" w14:textId="77777777" w:rsidTr="006328C0">
        <w:trPr>
          <w:jc w:val="center"/>
        </w:trPr>
        <w:tc>
          <w:tcPr>
            <w:tcW w:w="5161" w:type="dxa"/>
            <w:shd w:val="clear" w:color="auto" w:fill="auto"/>
            <w:tcMar>
              <w:top w:w="100" w:type="dxa"/>
              <w:left w:w="100" w:type="dxa"/>
              <w:bottom w:w="100" w:type="dxa"/>
              <w:right w:w="100" w:type="dxa"/>
            </w:tcMar>
          </w:tcPr>
          <w:p w14:paraId="291767B5" w14:textId="77777777" w:rsidR="0050774B" w:rsidRPr="0050774B" w:rsidRDefault="0050774B" w:rsidP="0050774B">
            <w:proofErr w:type="gramStart"/>
            <w:r w:rsidRPr="0050774B">
              <w:t>Observation::</w:t>
            </w:r>
            <w:proofErr w:type="spellStart"/>
            <w:proofErr w:type="gramEnd"/>
            <w:r w:rsidRPr="0050774B">
              <w:t>proximateFeatureOfInterest:SpatialSample</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01F2613A" w14:textId="77777777" w:rsidR="0050774B" w:rsidRPr="0050774B" w:rsidRDefault="0050774B" w:rsidP="0050774B">
            <w:r w:rsidRPr="0050774B">
              <w:t xml:space="preserve">Water quality station at </w:t>
            </w:r>
            <w:proofErr w:type="spellStart"/>
            <w:r w:rsidRPr="0050774B">
              <w:t>Cénac</w:t>
            </w:r>
            <w:proofErr w:type="spellEnd"/>
            <w:r w:rsidRPr="0050774B">
              <w:t xml:space="preserve"> (France)</w:t>
            </w:r>
          </w:p>
        </w:tc>
      </w:tr>
      <w:tr w:rsidR="0050774B" w:rsidRPr="0050774B" w14:paraId="701EDABF" w14:textId="77777777" w:rsidTr="006328C0">
        <w:trPr>
          <w:jc w:val="center"/>
        </w:trPr>
        <w:tc>
          <w:tcPr>
            <w:tcW w:w="5161" w:type="dxa"/>
            <w:shd w:val="clear" w:color="auto" w:fill="auto"/>
            <w:tcMar>
              <w:top w:w="100" w:type="dxa"/>
              <w:left w:w="100" w:type="dxa"/>
              <w:bottom w:w="100" w:type="dxa"/>
              <w:right w:w="100" w:type="dxa"/>
            </w:tcMar>
          </w:tcPr>
          <w:p w14:paraId="762A5F49" w14:textId="77777777" w:rsidR="0050774B" w:rsidRPr="0050774B" w:rsidRDefault="0050774B" w:rsidP="0050774B">
            <w:proofErr w:type="spellStart"/>
            <w:proofErr w:type="gramStart"/>
            <w:r w:rsidRPr="0050774B">
              <w:t>SpatialSample</w:t>
            </w:r>
            <w:proofErr w:type="spellEnd"/>
            <w:r w:rsidRPr="0050774B">
              <w:t>::</w:t>
            </w:r>
            <w:proofErr w:type="spellStart"/>
            <w:proofErr w:type="gramEnd"/>
            <w:r w:rsidRPr="0050774B">
              <w:t>sampledFeature:WaterBody</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52966EA0" w14:textId="77777777" w:rsidR="0050774B" w:rsidRPr="0050774B" w:rsidRDefault="0050774B" w:rsidP="0050774B">
            <w:r w:rsidRPr="0050774B">
              <w:t>River (</w:t>
            </w:r>
            <w:proofErr w:type="gramStart"/>
            <w:r w:rsidRPr="0050774B">
              <w:t>e.g.</w:t>
            </w:r>
            <w:proofErr w:type="gramEnd"/>
            <w:r w:rsidRPr="0050774B">
              <w:t xml:space="preserve"> the Dordogne river)</w:t>
            </w:r>
          </w:p>
        </w:tc>
      </w:tr>
      <w:tr w:rsidR="0050774B" w:rsidRPr="0050774B" w14:paraId="01F11297" w14:textId="77777777" w:rsidTr="006328C0">
        <w:trPr>
          <w:jc w:val="center"/>
        </w:trPr>
        <w:tc>
          <w:tcPr>
            <w:tcW w:w="5161" w:type="dxa"/>
            <w:shd w:val="clear" w:color="auto" w:fill="auto"/>
            <w:tcMar>
              <w:top w:w="100" w:type="dxa"/>
              <w:left w:w="100" w:type="dxa"/>
              <w:bottom w:w="100" w:type="dxa"/>
              <w:right w:w="100" w:type="dxa"/>
            </w:tcMar>
          </w:tcPr>
          <w:p w14:paraId="6ABABD6E" w14:textId="77777777" w:rsidR="0050774B" w:rsidRPr="0050774B" w:rsidRDefault="0050774B" w:rsidP="0050774B">
            <w:proofErr w:type="spellStart"/>
            <w:proofErr w:type="gramStart"/>
            <w:r w:rsidRPr="0050774B">
              <w:t>SpatialSample</w:t>
            </w:r>
            <w:proofErr w:type="spellEnd"/>
            <w:r w:rsidRPr="0050774B">
              <w:t>::</w:t>
            </w:r>
            <w:proofErr w:type="spellStart"/>
            <w:proofErr w:type="gramEnd"/>
            <w:r w:rsidRPr="0050774B">
              <w:t>relatedSample:MaterialSample</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19022278" w14:textId="77777777" w:rsidR="0050774B" w:rsidRPr="0050774B" w:rsidRDefault="0050774B" w:rsidP="0050774B">
            <w:r w:rsidRPr="0050774B">
              <w:t>Water Sample as sampled on-site</w:t>
            </w:r>
          </w:p>
        </w:tc>
      </w:tr>
      <w:tr w:rsidR="0050774B" w:rsidRPr="0050774B" w14:paraId="23AA59B5" w14:textId="77777777" w:rsidTr="006328C0">
        <w:trPr>
          <w:jc w:val="center"/>
        </w:trPr>
        <w:tc>
          <w:tcPr>
            <w:tcW w:w="5161" w:type="dxa"/>
            <w:shd w:val="clear" w:color="auto" w:fill="auto"/>
            <w:tcMar>
              <w:top w:w="100" w:type="dxa"/>
              <w:left w:w="100" w:type="dxa"/>
              <w:bottom w:w="100" w:type="dxa"/>
              <w:right w:w="100" w:type="dxa"/>
            </w:tcMar>
          </w:tcPr>
          <w:p w14:paraId="1862D8CA" w14:textId="77777777" w:rsidR="0050774B" w:rsidRPr="0050774B" w:rsidRDefault="0050774B" w:rsidP="0050774B">
            <w:proofErr w:type="spellStart"/>
            <w:proofErr w:type="gramStart"/>
            <w:r w:rsidRPr="0050774B">
              <w:t>MaterialSample</w:t>
            </w:r>
            <w:proofErr w:type="spellEnd"/>
            <w:r w:rsidRPr="0050774B">
              <w:t>::</w:t>
            </w:r>
            <w:proofErr w:type="spellStart"/>
            <w:proofErr w:type="gramEnd"/>
            <w:r w:rsidRPr="0050774B">
              <w:t>sampledFeature:WaterBody</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23237E20" w14:textId="77777777" w:rsidR="0050774B" w:rsidRPr="0050774B" w:rsidRDefault="0050774B" w:rsidP="0050774B">
            <w:r w:rsidRPr="0050774B">
              <w:t>River (</w:t>
            </w:r>
            <w:proofErr w:type="gramStart"/>
            <w:r w:rsidRPr="0050774B">
              <w:t>e.g.</w:t>
            </w:r>
            <w:proofErr w:type="gramEnd"/>
            <w:r w:rsidRPr="0050774B">
              <w:t xml:space="preserve"> the Dordogne river)</w:t>
            </w:r>
          </w:p>
        </w:tc>
      </w:tr>
      <w:tr w:rsidR="0050774B" w:rsidRPr="0050774B" w14:paraId="45E50CDE" w14:textId="77777777" w:rsidTr="006328C0">
        <w:trPr>
          <w:jc w:val="center"/>
        </w:trPr>
        <w:tc>
          <w:tcPr>
            <w:tcW w:w="5161" w:type="dxa"/>
            <w:shd w:val="clear" w:color="auto" w:fill="auto"/>
            <w:tcMar>
              <w:top w:w="100" w:type="dxa"/>
              <w:left w:w="100" w:type="dxa"/>
              <w:bottom w:w="100" w:type="dxa"/>
              <w:right w:w="100" w:type="dxa"/>
            </w:tcMar>
          </w:tcPr>
          <w:p w14:paraId="5940448D" w14:textId="77777777" w:rsidR="0050774B" w:rsidRPr="0050774B" w:rsidRDefault="0050774B" w:rsidP="0050774B">
            <w:proofErr w:type="spellStart"/>
            <w:proofErr w:type="gramStart"/>
            <w:r w:rsidRPr="0050774B">
              <w:t>MaterialSample</w:t>
            </w:r>
            <w:proofErr w:type="spellEnd"/>
            <w:r w:rsidRPr="0050774B">
              <w:t>::</w:t>
            </w:r>
            <w:proofErr w:type="spellStart"/>
            <w:proofErr w:type="gramEnd"/>
            <w:r w:rsidRPr="0050774B">
              <w:t>relatedSample:MaterialSample</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1192C039" w14:textId="77777777" w:rsidR="0050774B" w:rsidRPr="0050774B" w:rsidRDefault="0050774B" w:rsidP="0050774B">
            <w:r w:rsidRPr="0050774B">
              <w:t>Filtered sample (sub-sample of the initial one)</w:t>
            </w:r>
          </w:p>
        </w:tc>
      </w:tr>
      <w:tr w:rsidR="0050774B" w:rsidRPr="0050774B" w14:paraId="55655256" w14:textId="77777777" w:rsidTr="006328C0">
        <w:trPr>
          <w:jc w:val="center"/>
        </w:trPr>
        <w:tc>
          <w:tcPr>
            <w:tcW w:w="5161" w:type="dxa"/>
            <w:shd w:val="clear" w:color="auto" w:fill="auto"/>
            <w:tcMar>
              <w:top w:w="100" w:type="dxa"/>
              <w:left w:w="100" w:type="dxa"/>
              <w:bottom w:w="100" w:type="dxa"/>
              <w:right w:w="100" w:type="dxa"/>
            </w:tcMar>
          </w:tcPr>
          <w:p w14:paraId="7F2B8965" w14:textId="77777777" w:rsidR="0050774B" w:rsidRPr="0050774B" w:rsidRDefault="0050774B" w:rsidP="0050774B">
            <w:proofErr w:type="spellStart"/>
            <w:proofErr w:type="gramStart"/>
            <w:r w:rsidRPr="0050774B">
              <w:t>MaterialSample</w:t>
            </w:r>
            <w:proofErr w:type="spellEnd"/>
            <w:r w:rsidRPr="0050774B">
              <w:t>::</w:t>
            </w:r>
            <w:proofErr w:type="spellStart"/>
            <w:proofErr w:type="gramEnd"/>
            <w:r w:rsidRPr="0050774B">
              <w:t>sampledFeature:MaterialSample</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4442E559" w14:textId="77777777" w:rsidR="0050774B" w:rsidRPr="0050774B" w:rsidRDefault="0050774B" w:rsidP="0050774B">
            <w:r w:rsidRPr="0050774B">
              <w:t>The initial water sample that was sub-sampled</w:t>
            </w:r>
          </w:p>
        </w:tc>
      </w:tr>
      <w:tr w:rsidR="0050774B" w:rsidRPr="0050774B" w14:paraId="4F507950" w14:textId="77777777" w:rsidTr="006328C0">
        <w:trPr>
          <w:jc w:val="center"/>
        </w:trPr>
        <w:tc>
          <w:tcPr>
            <w:tcW w:w="5161" w:type="dxa"/>
            <w:shd w:val="clear" w:color="auto" w:fill="auto"/>
            <w:tcMar>
              <w:top w:w="100" w:type="dxa"/>
              <w:left w:w="100" w:type="dxa"/>
              <w:bottom w:w="100" w:type="dxa"/>
              <w:right w:w="100" w:type="dxa"/>
            </w:tcMar>
          </w:tcPr>
          <w:p w14:paraId="2B148044" w14:textId="77777777" w:rsidR="0050774B" w:rsidRPr="0050774B" w:rsidRDefault="0050774B" w:rsidP="0050774B">
            <w:proofErr w:type="spellStart"/>
            <w:proofErr w:type="gramStart"/>
            <w:r w:rsidRPr="0050774B">
              <w:t>MaterialSample</w:t>
            </w:r>
            <w:proofErr w:type="spellEnd"/>
            <w:r w:rsidRPr="0050774B">
              <w:t>::</w:t>
            </w:r>
            <w:proofErr w:type="spellStart"/>
            <w:proofErr w:type="gramEnd"/>
            <w:r w:rsidRPr="0050774B">
              <w:t>preparationStep</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4C896E12" w14:textId="77777777" w:rsidR="0050774B" w:rsidRPr="0050774B" w:rsidRDefault="0050774B" w:rsidP="0050774B">
            <w:r w:rsidRPr="0050774B">
              <w:t>Sample preparation process</w:t>
            </w:r>
          </w:p>
        </w:tc>
      </w:tr>
      <w:tr w:rsidR="0050774B" w:rsidRPr="0050774B" w14:paraId="3B7CA6F6" w14:textId="77777777" w:rsidTr="006328C0">
        <w:trPr>
          <w:jc w:val="center"/>
        </w:trPr>
        <w:tc>
          <w:tcPr>
            <w:tcW w:w="5161" w:type="dxa"/>
            <w:shd w:val="clear" w:color="auto" w:fill="auto"/>
            <w:tcMar>
              <w:top w:w="100" w:type="dxa"/>
              <w:left w:w="100" w:type="dxa"/>
              <w:bottom w:w="100" w:type="dxa"/>
              <w:right w:w="100" w:type="dxa"/>
            </w:tcMar>
          </w:tcPr>
          <w:p w14:paraId="5D4AC48F" w14:textId="77777777" w:rsidR="0050774B" w:rsidRPr="0050774B" w:rsidRDefault="0050774B" w:rsidP="0050774B">
            <w:proofErr w:type="spellStart"/>
            <w:proofErr w:type="gramStart"/>
            <w:r w:rsidRPr="0050774B">
              <w:t>MaterialSample</w:t>
            </w:r>
            <w:proofErr w:type="spellEnd"/>
            <w:r w:rsidRPr="0050774B">
              <w:t>::</w:t>
            </w:r>
            <w:proofErr w:type="spellStart"/>
            <w:proofErr w:type="gramEnd"/>
            <w:r w:rsidRPr="0050774B">
              <w:t>sampling:Sampling:samplingProcedure</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18637B44" w14:textId="77777777" w:rsidR="0050774B" w:rsidRPr="0050774B" w:rsidRDefault="0050774B" w:rsidP="0050774B">
            <w:r w:rsidRPr="0050774B">
              <w:t>Sample collection process</w:t>
            </w:r>
          </w:p>
        </w:tc>
      </w:tr>
      <w:tr w:rsidR="0050774B" w:rsidRPr="0050774B" w14:paraId="3034C108" w14:textId="77777777" w:rsidTr="006328C0">
        <w:trPr>
          <w:jc w:val="center"/>
        </w:trPr>
        <w:tc>
          <w:tcPr>
            <w:tcW w:w="5161" w:type="dxa"/>
            <w:shd w:val="clear" w:color="auto" w:fill="auto"/>
            <w:tcMar>
              <w:top w:w="100" w:type="dxa"/>
              <w:left w:w="100" w:type="dxa"/>
              <w:bottom w:w="100" w:type="dxa"/>
              <w:right w:w="100" w:type="dxa"/>
            </w:tcMar>
          </w:tcPr>
          <w:p w14:paraId="381DFB3E" w14:textId="77777777" w:rsidR="0050774B" w:rsidRPr="0050774B" w:rsidRDefault="0050774B" w:rsidP="0050774B">
            <w:proofErr w:type="spellStart"/>
            <w:proofErr w:type="gramStart"/>
            <w:r w:rsidRPr="0050774B">
              <w:t>MaterialSample</w:t>
            </w:r>
            <w:proofErr w:type="spellEnd"/>
            <w:r w:rsidRPr="0050774B">
              <w:t>::</w:t>
            </w:r>
            <w:proofErr w:type="spellStart"/>
            <w:proofErr w:type="gramEnd"/>
            <w:r w:rsidRPr="0050774B">
              <w:t>sourceLocation</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713C4520" w14:textId="77777777" w:rsidR="0050774B" w:rsidRPr="0050774B" w:rsidRDefault="0050774B" w:rsidP="0050774B">
            <w:r w:rsidRPr="0050774B">
              <w:t>Sample collection location</w:t>
            </w:r>
          </w:p>
        </w:tc>
      </w:tr>
      <w:tr w:rsidR="0050774B" w:rsidRPr="0050774B" w14:paraId="3EDEF0AA" w14:textId="77777777" w:rsidTr="006328C0">
        <w:trPr>
          <w:jc w:val="center"/>
        </w:trPr>
        <w:tc>
          <w:tcPr>
            <w:tcW w:w="5161" w:type="dxa"/>
            <w:shd w:val="clear" w:color="auto" w:fill="auto"/>
            <w:tcMar>
              <w:top w:w="100" w:type="dxa"/>
              <w:left w:w="100" w:type="dxa"/>
              <w:bottom w:w="100" w:type="dxa"/>
              <w:right w:w="100" w:type="dxa"/>
            </w:tcMar>
          </w:tcPr>
          <w:p w14:paraId="72DE12AA" w14:textId="77777777" w:rsidR="0050774B" w:rsidRPr="0050774B" w:rsidRDefault="0050774B" w:rsidP="0050774B">
            <w:proofErr w:type="spellStart"/>
            <w:proofErr w:type="gramStart"/>
            <w:r w:rsidRPr="0050774B">
              <w:t>MaterialSample</w:t>
            </w:r>
            <w:proofErr w:type="spellEnd"/>
            <w:r w:rsidRPr="0050774B">
              <w:t>::</w:t>
            </w:r>
            <w:proofErr w:type="gramEnd"/>
            <w:r w:rsidRPr="0050774B">
              <w:t>size</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4C7EFDE4" w14:textId="77777777" w:rsidR="0050774B" w:rsidRPr="0050774B" w:rsidRDefault="0050774B" w:rsidP="0050774B">
            <w:r w:rsidRPr="0050774B">
              <w:t>Volume of the water sampled</w:t>
            </w:r>
          </w:p>
        </w:tc>
      </w:tr>
      <w:tr w:rsidR="0050774B" w:rsidRPr="0050774B" w14:paraId="2613000D" w14:textId="77777777" w:rsidTr="006328C0">
        <w:trPr>
          <w:jc w:val="center"/>
        </w:trPr>
        <w:tc>
          <w:tcPr>
            <w:tcW w:w="5161" w:type="dxa"/>
            <w:shd w:val="clear" w:color="auto" w:fill="auto"/>
            <w:tcMar>
              <w:top w:w="100" w:type="dxa"/>
              <w:left w:w="100" w:type="dxa"/>
              <w:bottom w:w="100" w:type="dxa"/>
              <w:right w:w="100" w:type="dxa"/>
            </w:tcMar>
          </w:tcPr>
          <w:p w14:paraId="09C385A0" w14:textId="77777777" w:rsidR="0050774B" w:rsidRPr="0050774B" w:rsidRDefault="0050774B" w:rsidP="0050774B">
            <w:proofErr w:type="spellStart"/>
            <w:proofErr w:type="gramStart"/>
            <w:r w:rsidRPr="0050774B">
              <w:t>MaterialSample</w:t>
            </w:r>
            <w:proofErr w:type="spellEnd"/>
            <w:r w:rsidRPr="0050774B">
              <w:t>::</w:t>
            </w:r>
            <w:proofErr w:type="spellStart"/>
            <w:proofErr w:type="gramEnd"/>
            <w:r w:rsidRPr="0050774B">
              <w:t>storageLocation</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2CE9F2C3" w14:textId="77777777" w:rsidR="0050774B" w:rsidRPr="0050774B" w:rsidRDefault="0050774B" w:rsidP="0050774B">
            <w:r w:rsidRPr="0050774B">
              <w:t>Store location</w:t>
            </w:r>
          </w:p>
        </w:tc>
      </w:tr>
      <w:tr w:rsidR="0050774B" w:rsidRPr="0050774B" w14:paraId="69C8341F" w14:textId="77777777" w:rsidTr="006328C0">
        <w:trPr>
          <w:jc w:val="center"/>
        </w:trPr>
        <w:tc>
          <w:tcPr>
            <w:tcW w:w="5161" w:type="dxa"/>
            <w:shd w:val="clear" w:color="auto" w:fill="auto"/>
            <w:tcMar>
              <w:top w:w="100" w:type="dxa"/>
              <w:left w:w="100" w:type="dxa"/>
              <w:bottom w:w="100" w:type="dxa"/>
              <w:right w:w="100" w:type="dxa"/>
            </w:tcMar>
          </w:tcPr>
          <w:p w14:paraId="41F5CB10" w14:textId="77777777" w:rsidR="0050774B" w:rsidRPr="0050774B" w:rsidRDefault="0050774B" w:rsidP="0050774B">
            <w:proofErr w:type="spellStart"/>
            <w:proofErr w:type="gramStart"/>
            <w:r w:rsidRPr="0050774B">
              <w:t>MaterialSample</w:t>
            </w:r>
            <w:proofErr w:type="spellEnd"/>
            <w:r w:rsidRPr="0050774B">
              <w:t>::</w:t>
            </w:r>
            <w:proofErr w:type="spellStart"/>
            <w:proofErr w:type="gramEnd"/>
            <w:r w:rsidRPr="0050774B">
              <w:t>sampling:Sampling:time</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0D7C0493" w14:textId="77777777" w:rsidR="0050774B" w:rsidRPr="0050774B" w:rsidRDefault="0050774B" w:rsidP="0050774B">
            <w:r w:rsidRPr="0050774B">
              <w:t>Sample collection date</w:t>
            </w:r>
          </w:p>
        </w:tc>
      </w:tr>
      <w:tr w:rsidR="0050774B" w:rsidRPr="0050774B" w14:paraId="6206DC30" w14:textId="77777777" w:rsidTr="006328C0">
        <w:trPr>
          <w:jc w:val="center"/>
        </w:trPr>
        <w:tc>
          <w:tcPr>
            <w:tcW w:w="5161"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4084765C" w14:textId="77777777" w:rsidR="0050774B" w:rsidRPr="0050774B" w:rsidRDefault="0050774B" w:rsidP="0050774B">
            <w:proofErr w:type="gramStart"/>
            <w:r w:rsidRPr="0050774B">
              <w:t>Observation::</w:t>
            </w:r>
            <w:proofErr w:type="spellStart"/>
            <w:proofErr w:type="gramEnd"/>
            <w:r w:rsidRPr="0050774B">
              <w:t>phenomenonTime</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34BD6CE2" w14:textId="77777777" w:rsidR="0050774B" w:rsidRPr="0050774B" w:rsidRDefault="0050774B" w:rsidP="0050774B">
            <w:r w:rsidRPr="0050774B">
              <w:t>Sample collection date</w:t>
            </w:r>
          </w:p>
        </w:tc>
      </w:tr>
      <w:tr w:rsidR="0050774B" w:rsidRPr="0050774B" w14:paraId="7507F707" w14:textId="77777777" w:rsidTr="006328C0">
        <w:trPr>
          <w:jc w:val="center"/>
        </w:trPr>
        <w:tc>
          <w:tcPr>
            <w:tcW w:w="5161"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3C39FF38" w14:textId="77777777" w:rsidR="0050774B" w:rsidRPr="0050774B" w:rsidRDefault="0050774B" w:rsidP="0050774B">
            <w:proofErr w:type="gramStart"/>
            <w:r w:rsidRPr="0050774B">
              <w:t>Observation::</w:t>
            </w:r>
            <w:proofErr w:type="spellStart"/>
            <w:proofErr w:type="gramEnd"/>
            <w:r w:rsidRPr="0050774B">
              <w:t>resultTime</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1800E2C2" w14:textId="77777777" w:rsidR="0050774B" w:rsidRPr="0050774B" w:rsidRDefault="0050774B" w:rsidP="0050774B">
            <w:r w:rsidRPr="0050774B">
              <w:t>Analysis date</w:t>
            </w:r>
          </w:p>
        </w:tc>
      </w:tr>
      <w:tr w:rsidR="0050774B" w:rsidRPr="0050774B" w14:paraId="443D798F" w14:textId="77777777" w:rsidTr="006328C0">
        <w:trPr>
          <w:jc w:val="center"/>
        </w:trPr>
        <w:tc>
          <w:tcPr>
            <w:tcW w:w="5161"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4D9CBD7B" w14:textId="77777777" w:rsidR="0050774B" w:rsidRPr="0050774B" w:rsidRDefault="0050774B" w:rsidP="0050774B">
            <w:proofErr w:type="gramStart"/>
            <w:r w:rsidRPr="0050774B">
              <w:t>Observation::</w:t>
            </w:r>
            <w:proofErr w:type="gramEnd"/>
            <w:r w:rsidRPr="0050774B">
              <w:t>result</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111DEDEE" w14:textId="77777777" w:rsidR="0050774B" w:rsidRPr="0050774B" w:rsidRDefault="0050774B" w:rsidP="0050774B">
            <w:r w:rsidRPr="0050774B">
              <w:t>Analysis</w:t>
            </w:r>
          </w:p>
        </w:tc>
      </w:tr>
      <w:tr w:rsidR="0050774B" w:rsidRPr="0050774B" w14:paraId="6B8B0562" w14:textId="77777777" w:rsidTr="006328C0">
        <w:trPr>
          <w:jc w:val="center"/>
        </w:trPr>
        <w:tc>
          <w:tcPr>
            <w:tcW w:w="5161"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056D4256" w14:textId="77777777" w:rsidR="0050774B" w:rsidRPr="0050774B" w:rsidRDefault="0050774B" w:rsidP="0050774B">
            <w:proofErr w:type="gramStart"/>
            <w:r w:rsidRPr="0050774B">
              <w:lastRenderedPageBreak/>
              <w:t>Observation::</w:t>
            </w:r>
            <w:proofErr w:type="spellStart"/>
            <w:proofErr w:type="gramEnd"/>
            <w:r w:rsidRPr="0050774B">
              <w:t>observedProperty</w:t>
            </w:r>
            <w:proofErr w:type="spellEnd"/>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4B96997C" w14:textId="77777777" w:rsidR="0050774B" w:rsidRPr="0050774B" w:rsidRDefault="0050774B" w:rsidP="0050774B">
            <w:r w:rsidRPr="0050774B">
              <w:t>Analyte (Nitrates, Phosphates …)</w:t>
            </w:r>
          </w:p>
        </w:tc>
      </w:tr>
      <w:tr w:rsidR="0050774B" w:rsidRPr="0050774B" w14:paraId="2502AAD5" w14:textId="77777777" w:rsidTr="006328C0">
        <w:trPr>
          <w:jc w:val="center"/>
        </w:trPr>
        <w:tc>
          <w:tcPr>
            <w:tcW w:w="5161"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4F5A6A8D" w14:textId="77777777" w:rsidR="0050774B" w:rsidRPr="0050774B" w:rsidRDefault="0050774B" w:rsidP="0050774B">
            <w:proofErr w:type="gramStart"/>
            <w:r w:rsidRPr="0050774B">
              <w:t>Observation::</w:t>
            </w:r>
            <w:proofErr w:type="gramEnd"/>
            <w:r w:rsidRPr="0050774B">
              <w:t>procedure</w:t>
            </w:r>
          </w:p>
        </w:tc>
        <w:tc>
          <w:tcPr>
            <w:tcW w:w="4610" w:type="dxa"/>
            <w:tcBorders>
              <w:top w:val="nil"/>
              <w:left w:val="nil"/>
              <w:bottom w:val="single" w:sz="8" w:space="0" w:color="000000"/>
              <w:right w:val="single" w:sz="8" w:space="0" w:color="000000"/>
            </w:tcBorders>
            <w:tcMar>
              <w:top w:w="100" w:type="dxa"/>
              <w:left w:w="80" w:type="dxa"/>
              <w:bottom w:w="100" w:type="dxa"/>
              <w:right w:w="80" w:type="dxa"/>
            </w:tcMar>
          </w:tcPr>
          <w:p w14:paraId="5AB67711" w14:textId="77777777" w:rsidR="0050774B" w:rsidRPr="0050774B" w:rsidRDefault="0050774B" w:rsidP="0050774B">
            <w:r w:rsidRPr="0050774B">
              <w:t>Instrument, analytical process (</w:t>
            </w:r>
            <w:proofErr w:type="gramStart"/>
            <w:r w:rsidRPr="0050774B">
              <w:t>e.g.</w:t>
            </w:r>
            <w:proofErr w:type="gramEnd"/>
            <w:r w:rsidRPr="0050774B">
              <w:t xml:space="preserve"> NF EN ISO 13395 </w:t>
            </w:r>
            <w:proofErr w:type="spellStart"/>
            <w:r w:rsidRPr="0050774B">
              <w:t>Octobre</w:t>
            </w:r>
            <w:proofErr w:type="spellEnd"/>
            <w:r w:rsidRPr="0050774B">
              <w:t xml:space="preserve"> 1996 / T90-012)</w:t>
            </w:r>
          </w:p>
        </w:tc>
      </w:tr>
    </w:tbl>
    <w:p w14:paraId="2ABA9F53" w14:textId="49DB4BFC" w:rsidR="0050774B" w:rsidRDefault="0050774B" w:rsidP="00F90523">
      <w:pPr>
        <w:rPr>
          <w:lang w:eastAsia="ja-JP"/>
        </w:rPr>
      </w:pPr>
    </w:p>
    <w:p w14:paraId="7CFEEDC4" w14:textId="59947DA4" w:rsidR="00B577B2" w:rsidRDefault="00B577B2" w:rsidP="00A10CB4">
      <w:pPr>
        <w:pStyle w:val="a2"/>
      </w:pPr>
      <w:bookmarkStart w:id="442" w:name="_Toc72768941"/>
      <w:r w:rsidRPr="00B577B2">
        <w:t>Soil quality observations</w:t>
      </w:r>
      <w:bookmarkEnd w:id="442"/>
    </w:p>
    <w:p w14:paraId="53CE4D32" w14:textId="38FD20D9" w:rsidR="006328C0" w:rsidRPr="006328C0" w:rsidRDefault="006328C0" w:rsidP="006328C0">
      <w:pPr>
        <w:jc w:val="center"/>
        <w:rPr>
          <w:b/>
          <w:bCs/>
          <w:sz w:val="20"/>
          <w:szCs w:val="20"/>
        </w:rPr>
      </w:pPr>
      <w:r w:rsidRPr="006328C0">
        <w:rPr>
          <w:b/>
          <w:bCs/>
          <w:sz w:val="20"/>
          <w:szCs w:val="20"/>
        </w:rPr>
        <w:t>Table B.8 — Soil quality observations</w:t>
      </w:r>
    </w:p>
    <w:tbl>
      <w:tblPr>
        <w:tblW w:w="9771" w:type="dxa"/>
        <w:tblBorders>
          <w:top w:val="nil"/>
          <w:left w:val="nil"/>
          <w:bottom w:val="nil"/>
          <w:right w:val="nil"/>
          <w:insideH w:val="nil"/>
          <w:insideV w:val="nil"/>
        </w:tblBorders>
        <w:tblLayout w:type="fixed"/>
        <w:tblLook w:val="0600" w:firstRow="0" w:lastRow="0" w:firstColumn="0" w:lastColumn="0" w:noHBand="1" w:noVBand="1"/>
      </w:tblPr>
      <w:tblGrid>
        <w:gridCol w:w="5239"/>
        <w:gridCol w:w="4532"/>
      </w:tblGrid>
      <w:tr w:rsidR="006328C0" w:rsidRPr="006328C0" w14:paraId="03F608A3" w14:textId="77777777" w:rsidTr="006328C0">
        <w:trPr>
          <w:trHeight w:val="500"/>
        </w:trPr>
        <w:tc>
          <w:tcPr>
            <w:tcW w:w="5239" w:type="dxa"/>
            <w:tcBorders>
              <w:top w:val="single" w:sz="8" w:space="0" w:color="000000"/>
              <w:left w:val="single" w:sz="8" w:space="0" w:color="000000"/>
              <w:bottom w:val="single" w:sz="8" w:space="0" w:color="000000"/>
              <w:right w:val="single" w:sz="8" w:space="0" w:color="000000"/>
            </w:tcBorders>
            <w:tcMar>
              <w:top w:w="100" w:type="dxa"/>
              <w:left w:w="80" w:type="dxa"/>
              <w:bottom w:w="100" w:type="dxa"/>
              <w:right w:w="80" w:type="dxa"/>
            </w:tcMar>
          </w:tcPr>
          <w:p w14:paraId="1480D946" w14:textId="43450CFB" w:rsidR="006328C0" w:rsidRPr="006328C0" w:rsidRDefault="006328C0" w:rsidP="006328C0">
            <w:pPr>
              <w:jc w:val="center"/>
              <w:rPr>
                <w:b/>
                <w:bCs/>
              </w:rPr>
            </w:pPr>
            <w:r w:rsidRPr="006328C0">
              <w:rPr>
                <w:b/>
                <w:bCs/>
              </w:rPr>
              <w:t>OM</w:t>
            </w:r>
            <w:r w:rsidR="006B3EAA">
              <w:rPr>
                <w:b/>
                <w:bCs/>
              </w:rPr>
              <w:t>S</w:t>
            </w:r>
          </w:p>
        </w:tc>
        <w:tc>
          <w:tcPr>
            <w:tcW w:w="4532" w:type="dxa"/>
            <w:tcBorders>
              <w:top w:val="single" w:sz="8" w:space="0" w:color="000000"/>
              <w:left w:val="nil"/>
              <w:bottom w:val="single" w:sz="8" w:space="0" w:color="000000"/>
              <w:right w:val="single" w:sz="8" w:space="0" w:color="000000"/>
            </w:tcBorders>
            <w:tcMar>
              <w:top w:w="100" w:type="dxa"/>
              <w:left w:w="80" w:type="dxa"/>
              <w:bottom w:w="100" w:type="dxa"/>
              <w:right w:w="80" w:type="dxa"/>
            </w:tcMar>
          </w:tcPr>
          <w:p w14:paraId="2E1C04EF" w14:textId="77777777" w:rsidR="006328C0" w:rsidRPr="006328C0" w:rsidRDefault="006328C0" w:rsidP="006328C0">
            <w:pPr>
              <w:jc w:val="center"/>
              <w:rPr>
                <w:b/>
                <w:bCs/>
              </w:rPr>
            </w:pPr>
            <w:r w:rsidRPr="006328C0">
              <w:rPr>
                <w:b/>
                <w:bCs/>
              </w:rPr>
              <w:t>Soil quality</w:t>
            </w:r>
          </w:p>
        </w:tc>
      </w:tr>
      <w:tr w:rsidR="006328C0" w:rsidRPr="006328C0" w14:paraId="266A894F"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10B61774" w14:textId="77777777" w:rsidR="006328C0" w:rsidRPr="006328C0" w:rsidRDefault="006328C0" w:rsidP="006328C0">
            <w:proofErr w:type="gramStart"/>
            <w:r w:rsidRPr="006328C0">
              <w:t>Observation::</w:t>
            </w:r>
            <w:proofErr w:type="spellStart"/>
            <w:proofErr w:type="gramEnd"/>
            <w:r w:rsidRPr="006328C0">
              <w:t>proximateFeatureOfInterest:MaterialSample</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34AE867F" w14:textId="77777777" w:rsidR="006328C0" w:rsidRPr="006328C0" w:rsidRDefault="006328C0" w:rsidP="006328C0">
            <w:r w:rsidRPr="006328C0">
              <w:t>A sub sample or the initial soil sample</w:t>
            </w:r>
          </w:p>
        </w:tc>
      </w:tr>
      <w:tr w:rsidR="006328C0" w:rsidRPr="006328C0" w14:paraId="14437971"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60226700" w14:textId="77777777" w:rsidR="006328C0" w:rsidRPr="006328C0" w:rsidRDefault="006328C0" w:rsidP="006328C0">
            <w:proofErr w:type="spellStart"/>
            <w:proofErr w:type="gramStart"/>
            <w:r w:rsidRPr="006328C0">
              <w:t>MaterialSample</w:t>
            </w:r>
            <w:proofErr w:type="spellEnd"/>
            <w:r w:rsidRPr="006328C0">
              <w:t>::</w:t>
            </w:r>
            <w:proofErr w:type="spellStart"/>
            <w:proofErr w:type="gramEnd"/>
            <w:r w:rsidRPr="006328C0">
              <w:t>relatedSample:MaterialSample</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22D659E5" w14:textId="77777777" w:rsidR="006328C0" w:rsidRPr="006328C0" w:rsidRDefault="006328C0" w:rsidP="006328C0">
            <w:r w:rsidRPr="006328C0">
              <w:t>Soil sample (can be a drilling core)</w:t>
            </w:r>
          </w:p>
        </w:tc>
      </w:tr>
      <w:tr w:rsidR="006328C0" w:rsidRPr="006328C0" w14:paraId="3BE169FD"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7B968FF5" w14:textId="77777777" w:rsidR="006328C0" w:rsidRPr="006328C0" w:rsidRDefault="006328C0" w:rsidP="006328C0">
            <w:proofErr w:type="spellStart"/>
            <w:proofErr w:type="gramStart"/>
            <w:r w:rsidRPr="006328C0">
              <w:t>MaterialSample:relatedSample</w:t>
            </w:r>
            <w:proofErr w:type="gramEnd"/>
            <w:r w:rsidRPr="006328C0">
              <w:t>:SpatialSample</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5A1D94C7" w14:textId="77777777" w:rsidR="006328C0" w:rsidRPr="006328C0" w:rsidRDefault="006328C0" w:rsidP="006328C0">
            <w:r w:rsidRPr="006328C0">
              <w:t>The borehole that was drilled and the core extracted from</w:t>
            </w:r>
          </w:p>
        </w:tc>
      </w:tr>
      <w:tr w:rsidR="006328C0" w:rsidRPr="006328C0" w14:paraId="16C34BA4"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51ABE4A1" w14:textId="77777777" w:rsidR="006328C0" w:rsidRPr="006328C0" w:rsidRDefault="006328C0" w:rsidP="006328C0">
            <w:proofErr w:type="gramStart"/>
            <w:r w:rsidRPr="006328C0">
              <w:t>Observation::</w:t>
            </w:r>
            <w:proofErr w:type="spellStart"/>
            <w:proofErr w:type="gramEnd"/>
            <w:r w:rsidRPr="006328C0">
              <w:t>ultimateFeatureOfInterest</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4A6EC689" w14:textId="77777777" w:rsidR="006328C0" w:rsidRPr="006328C0" w:rsidRDefault="006328C0" w:rsidP="006328C0">
            <w:r w:rsidRPr="006328C0">
              <w:t>Part of the lithosphere</w:t>
            </w:r>
          </w:p>
        </w:tc>
      </w:tr>
      <w:tr w:rsidR="006328C0" w:rsidRPr="006328C0" w14:paraId="1CF70EE7"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5D398C32" w14:textId="77777777" w:rsidR="006328C0" w:rsidRPr="006328C0" w:rsidRDefault="006328C0" w:rsidP="006328C0">
            <w:proofErr w:type="spellStart"/>
            <w:proofErr w:type="gramStart"/>
            <w:r w:rsidRPr="006328C0">
              <w:t>MaterialSample</w:t>
            </w:r>
            <w:proofErr w:type="spellEnd"/>
            <w:r w:rsidRPr="006328C0">
              <w:t>::</w:t>
            </w:r>
            <w:proofErr w:type="spellStart"/>
            <w:proofErr w:type="gramEnd"/>
            <w:r w:rsidRPr="006328C0">
              <w:t>preparationStep</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03C44E28" w14:textId="77777777" w:rsidR="006328C0" w:rsidRPr="006328C0" w:rsidRDefault="006328C0" w:rsidP="006328C0">
            <w:r w:rsidRPr="006328C0">
              <w:t>Sample preparation process</w:t>
            </w:r>
          </w:p>
        </w:tc>
      </w:tr>
      <w:tr w:rsidR="006328C0" w:rsidRPr="006328C0" w14:paraId="4654C64B"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4D037A80" w14:textId="77777777" w:rsidR="006328C0" w:rsidRPr="006328C0" w:rsidRDefault="006328C0" w:rsidP="006328C0">
            <w:proofErr w:type="spellStart"/>
            <w:proofErr w:type="gramStart"/>
            <w:r w:rsidRPr="006328C0">
              <w:t>MaterialSample</w:t>
            </w:r>
            <w:proofErr w:type="spellEnd"/>
            <w:r w:rsidRPr="006328C0">
              <w:t>::</w:t>
            </w:r>
            <w:proofErr w:type="spellStart"/>
            <w:proofErr w:type="gramEnd"/>
            <w:r w:rsidRPr="006328C0">
              <w:t>sampling:Sampling:samplingProcedure</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197F5E63" w14:textId="77777777" w:rsidR="006328C0" w:rsidRPr="006328C0" w:rsidRDefault="006328C0" w:rsidP="006328C0">
            <w:r w:rsidRPr="006328C0">
              <w:t>How the sample was collected or prepared</w:t>
            </w:r>
          </w:p>
        </w:tc>
      </w:tr>
      <w:tr w:rsidR="006328C0" w:rsidRPr="006328C0" w14:paraId="32F37EA7"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3D480C47" w14:textId="77777777" w:rsidR="006328C0" w:rsidRPr="006328C0" w:rsidRDefault="006328C0" w:rsidP="006328C0">
            <w:proofErr w:type="spellStart"/>
            <w:proofErr w:type="gramStart"/>
            <w:r w:rsidRPr="006328C0">
              <w:t>MaterialSample</w:t>
            </w:r>
            <w:proofErr w:type="spellEnd"/>
            <w:r w:rsidRPr="006328C0">
              <w:t>::</w:t>
            </w:r>
            <w:proofErr w:type="spellStart"/>
            <w:proofErr w:type="gramEnd"/>
            <w:r w:rsidRPr="006328C0">
              <w:t>sourceLocation</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100BE241" w14:textId="77777777" w:rsidR="006328C0" w:rsidRPr="006328C0" w:rsidRDefault="006328C0" w:rsidP="006328C0">
            <w:r w:rsidRPr="006328C0">
              <w:t>Where the sample has been collected</w:t>
            </w:r>
          </w:p>
        </w:tc>
      </w:tr>
      <w:tr w:rsidR="006328C0" w:rsidRPr="006328C0" w14:paraId="2E11E964"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424E987F" w14:textId="77777777" w:rsidR="006328C0" w:rsidRPr="006328C0" w:rsidRDefault="006328C0" w:rsidP="006328C0">
            <w:proofErr w:type="spellStart"/>
            <w:proofErr w:type="gramStart"/>
            <w:r w:rsidRPr="006328C0">
              <w:t>MaterialSample</w:t>
            </w:r>
            <w:proofErr w:type="spellEnd"/>
            <w:r w:rsidRPr="006328C0">
              <w:t>::</w:t>
            </w:r>
            <w:proofErr w:type="spellStart"/>
            <w:proofErr w:type="gramEnd"/>
            <w:r w:rsidRPr="006328C0">
              <w:t>storageLocation</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5C3D1315" w14:textId="77777777" w:rsidR="006328C0" w:rsidRPr="006328C0" w:rsidRDefault="006328C0" w:rsidP="006328C0">
            <w:r w:rsidRPr="006328C0">
              <w:t>Where the sample is stored</w:t>
            </w:r>
          </w:p>
        </w:tc>
      </w:tr>
      <w:tr w:rsidR="006328C0" w:rsidRPr="006328C0" w14:paraId="4E1CB3DA"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0033763A" w14:textId="77777777" w:rsidR="006328C0" w:rsidRPr="006328C0" w:rsidRDefault="006328C0" w:rsidP="006328C0">
            <w:proofErr w:type="spellStart"/>
            <w:proofErr w:type="gramStart"/>
            <w:r w:rsidRPr="006328C0">
              <w:t>MaterialSample</w:t>
            </w:r>
            <w:proofErr w:type="spellEnd"/>
            <w:r w:rsidRPr="006328C0">
              <w:t>::</w:t>
            </w:r>
            <w:proofErr w:type="spellStart"/>
            <w:proofErr w:type="gramEnd"/>
            <w:r w:rsidRPr="006328C0">
              <w:t>sampling:Sampling:time</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514B3AD4" w14:textId="77777777" w:rsidR="006328C0" w:rsidRPr="006328C0" w:rsidRDefault="006328C0" w:rsidP="006328C0">
            <w:r w:rsidRPr="006328C0">
              <w:t>When the sample was collected</w:t>
            </w:r>
          </w:p>
        </w:tc>
      </w:tr>
      <w:tr w:rsidR="006328C0" w:rsidRPr="006328C0" w14:paraId="0824BB00"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3E2C9C72" w14:textId="77777777" w:rsidR="006328C0" w:rsidRPr="006328C0" w:rsidRDefault="006328C0" w:rsidP="006328C0">
            <w:proofErr w:type="gramStart"/>
            <w:r w:rsidRPr="006328C0">
              <w:t>Observation::</w:t>
            </w:r>
            <w:proofErr w:type="spellStart"/>
            <w:proofErr w:type="gramEnd"/>
            <w:r w:rsidRPr="006328C0">
              <w:t>phenomenonTime</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507A8A9E" w14:textId="77777777" w:rsidR="006328C0" w:rsidRPr="006328C0" w:rsidRDefault="006328C0" w:rsidP="006328C0">
            <w:r w:rsidRPr="006328C0">
              <w:t>Sample collection date</w:t>
            </w:r>
          </w:p>
        </w:tc>
      </w:tr>
      <w:tr w:rsidR="006328C0" w:rsidRPr="006328C0" w14:paraId="0A0971DA"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04269C30" w14:textId="77777777" w:rsidR="006328C0" w:rsidRPr="006328C0" w:rsidRDefault="006328C0" w:rsidP="006328C0">
            <w:proofErr w:type="gramStart"/>
            <w:r w:rsidRPr="006328C0">
              <w:t>Observation::</w:t>
            </w:r>
            <w:proofErr w:type="spellStart"/>
            <w:proofErr w:type="gramEnd"/>
            <w:r w:rsidRPr="006328C0">
              <w:t>resultTime</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58427EDB" w14:textId="77777777" w:rsidR="006328C0" w:rsidRPr="006328C0" w:rsidRDefault="006328C0" w:rsidP="006328C0">
            <w:r w:rsidRPr="006328C0">
              <w:t>Analysis date</w:t>
            </w:r>
          </w:p>
        </w:tc>
      </w:tr>
      <w:tr w:rsidR="006328C0" w:rsidRPr="006328C0" w14:paraId="3BD003CF"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276166F4" w14:textId="77777777" w:rsidR="006328C0" w:rsidRPr="006328C0" w:rsidRDefault="006328C0" w:rsidP="006328C0">
            <w:proofErr w:type="gramStart"/>
            <w:r w:rsidRPr="006328C0">
              <w:t>Observation::</w:t>
            </w:r>
            <w:proofErr w:type="gramEnd"/>
            <w:r w:rsidRPr="006328C0">
              <w:t>result</w:t>
            </w:r>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5EB75F4D" w14:textId="77777777" w:rsidR="006328C0" w:rsidRPr="006328C0" w:rsidRDefault="006328C0" w:rsidP="006328C0">
            <w:r w:rsidRPr="006328C0">
              <w:t>The result of the analysis</w:t>
            </w:r>
          </w:p>
        </w:tc>
      </w:tr>
      <w:tr w:rsidR="006328C0" w:rsidRPr="006328C0" w14:paraId="675C7C22"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362EF930" w14:textId="77777777" w:rsidR="006328C0" w:rsidRPr="006328C0" w:rsidRDefault="006328C0" w:rsidP="006328C0">
            <w:proofErr w:type="gramStart"/>
            <w:r w:rsidRPr="006328C0">
              <w:lastRenderedPageBreak/>
              <w:t>Observation::</w:t>
            </w:r>
            <w:proofErr w:type="spellStart"/>
            <w:proofErr w:type="gramEnd"/>
            <w:r w:rsidRPr="006328C0">
              <w:t>observedProperty</w:t>
            </w:r>
            <w:proofErr w:type="spellEnd"/>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431A69E0" w14:textId="77777777" w:rsidR="006328C0" w:rsidRPr="006328C0" w:rsidRDefault="006328C0" w:rsidP="006328C0">
            <w:r w:rsidRPr="006328C0">
              <w:t>The analysed property (generally concentration of a constituent)</w:t>
            </w:r>
          </w:p>
        </w:tc>
      </w:tr>
      <w:tr w:rsidR="006328C0" w:rsidRPr="006328C0" w14:paraId="29180E56" w14:textId="77777777" w:rsidTr="006328C0">
        <w:trPr>
          <w:trHeight w:val="500"/>
        </w:trPr>
        <w:tc>
          <w:tcPr>
            <w:tcW w:w="5239" w:type="dxa"/>
            <w:tcBorders>
              <w:top w:val="nil"/>
              <w:left w:val="single" w:sz="8" w:space="0" w:color="000000"/>
              <w:bottom w:val="single" w:sz="8" w:space="0" w:color="000000"/>
              <w:right w:val="single" w:sz="8" w:space="0" w:color="000000"/>
            </w:tcBorders>
            <w:tcMar>
              <w:top w:w="100" w:type="dxa"/>
              <w:left w:w="80" w:type="dxa"/>
              <w:bottom w:w="100" w:type="dxa"/>
              <w:right w:w="80" w:type="dxa"/>
            </w:tcMar>
          </w:tcPr>
          <w:p w14:paraId="6213024F" w14:textId="77777777" w:rsidR="006328C0" w:rsidRPr="006328C0" w:rsidRDefault="006328C0" w:rsidP="006328C0">
            <w:proofErr w:type="gramStart"/>
            <w:r w:rsidRPr="006328C0">
              <w:t>Observation::</w:t>
            </w:r>
            <w:proofErr w:type="gramEnd"/>
            <w:r w:rsidRPr="006328C0">
              <w:t>procedure</w:t>
            </w:r>
          </w:p>
        </w:tc>
        <w:tc>
          <w:tcPr>
            <w:tcW w:w="4532" w:type="dxa"/>
            <w:tcBorders>
              <w:top w:val="nil"/>
              <w:left w:val="nil"/>
              <w:bottom w:val="single" w:sz="8" w:space="0" w:color="000000"/>
              <w:right w:val="single" w:sz="8" w:space="0" w:color="000000"/>
            </w:tcBorders>
            <w:tcMar>
              <w:top w:w="100" w:type="dxa"/>
              <w:left w:w="80" w:type="dxa"/>
              <w:bottom w:w="100" w:type="dxa"/>
              <w:right w:w="80" w:type="dxa"/>
            </w:tcMar>
          </w:tcPr>
          <w:p w14:paraId="0E4C885D" w14:textId="77777777" w:rsidR="006328C0" w:rsidRPr="006328C0" w:rsidRDefault="006328C0" w:rsidP="006328C0">
            <w:r w:rsidRPr="006328C0">
              <w:t>The analysis method</w:t>
            </w:r>
          </w:p>
        </w:tc>
      </w:tr>
    </w:tbl>
    <w:p w14:paraId="6FEA68FA" w14:textId="4A3740F2" w:rsidR="001A33D0" w:rsidRDefault="001A33D0" w:rsidP="001A33D0"/>
    <w:p w14:paraId="44C35BF4" w14:textId="15AB89E4" w:rsidR="00491C3C" w:rsidRDefault="00491C3C">
      <w:pPr>
        <w:tabs>
          <w:tab w:val="clear" w:pos="403"/>
        </w:tabs>
        <w:spacing w:after="0" w:line="240" w:lineRule="auto"/>
        <w:jc w:val="left"/>
      </w:pPr>
      <w:r>
        <w:br w:type="page"/>
      </w:r>
    </w:p>
    <w:p w14:paraId="4C50F095" w14:textId="139C7ED2" w:rsidR="00491C3C" w:rsidRDefault="00491C3C" w:rsidP="00220B53">
      <w:pPr>
        <w:pStyle w:val="ANNEX"/>
        <w:numPr>
          <w:ilvl w:val="0"/>
          <w:numId w:val="3"/>
        </w:numPr>
      </w:pPr>
      <w:r w:rsidRPr="00F02BC7">
        <w:lastRenderedPageBreak/>
        <w:br/>
      </w:r>
      <w:bookmarkStart w:id="443" w:name="_Toc72768942"/>
      <w:bookmarkStart w:id="444" w:name="_Ref71659104"/>
      <w:bookmarkStart w:id="445" w:name="_Ref71659115"/>
      <w:r w:rsidRPr="00F02BC7">
        <w:rPr>
          <w:b w:val="0"/>
        </w:rPr>
        <w:t>(</w:t>
      </w:r>
      <w:r>
        <w:rPr>
          <w:b w:val="0"/>
        </w:rPr>
        <w:t>informative</w:t>
      </w:r>
      <w:r w:rsidRPr="00F02BC7">
        <w:rPr>
          <w:b w:val="0"/>
        </w:rPr>
        <w:t>)</w:t>
      </w:r>
      <w:r w:rsidRPr="00F02BC7">
        <w:br/>
      </w:r>
      <w:r w:rsidRPr="00F02BC7">
        <w:br/>
      </w:r>
      <w:r w:rsidR="00EC3D8D" w:rsidRPr="00EC3D8D">
        <w:t>Changes in the Observation</w:t>
      </w:r>
      <w:r w:rsidR="00FF0FE2">
        <w:t xml:space="preserve"> </w:t>
      </w:r>
      <w:r w:rsidR="00EC3D8D" w:rsidRPr="00EC3D8D">
        <w:t xml:space="preserve">and </w:t>
      </w:r>
      <w:r w:rsidR="00FF0FE2">
        <w:t xml:space="preserve">Sample </w:t>
      </w:r>
      <w:r w:rsidR="00EC3D8D" w:rsidRPr="00EC3D8D">
        <w:t>models</w:t>
      </w:r>
      <w:r w:rsidR="00D03415">
        <w:br/>
      </w:r>
      <w:commentRangeStart w:id="446"/>
      <w:r w:rsidR="00EC3D8D" w:rsidRPr="00EC3D8D">
        <w:t xml:space="preserve">between </w:t>
      </w:r>
      <w:r w:rsidR="00DB2B9C">
        <w:t xml:space="preserve">ISO 19156:2011, edition 1 </w:t>
      </w:r>
      <w:r w:rsidR="00EC3D8D" w:rsidRPr="00EC3D8D">
        <w:t xml:space="preserve">and </w:t>
      </w:r>
      <w:r w:rsidR="00DB2B9C">
        <w:t>ISO 19156:</w:t>
      </w:r>
      <w:commentRangeStart w:id="447"/>
      <w:commentRangeStart w:id="448"/>
      <w:r w:rsidR="00DB2B9C">
        <w:t>2020</w:t>
      </w:r>
      <w:commentRangeEnd w:id="447"/>
      <w:r w:rsidR="00DB2B9C">
        <w:rPr>
          <w:rStyle w:val="CommentReference"/>
        </w:rPr>
        <w:commentReference w:id="447"/>
      </w:r>
      <w:commentRangeEnd w:id="448"/>
      <w:r w:rsidR="00DB2B9C">
        <w:rPr>
          <w:rStyle w:val="CommentReference"/>
        </w:rPr>
        <w:commentReference w:id="448"/>
      </w:r>
      <w:r w:rsidR="00DB2B9C">
        <w:t>, edition 2</w:t>
      </w:r>
      <w:commentRangeEnd w:id="446"/>
      <w:r w:rsidR="00DB2B9C">
        <w:rPr>
          <w:rStyle w:val="CommentReference"/>
          <w:rFonts w:eastAsia="Calibri"/>
          <w:b w:val="0"/>
          <w:lang w:eastAsia="en-US"/>
        </w:rPr>
        <w:commentReference w:id="446"/>
      </w:r>
      <w:bookmarkEnd w:id="443"/>
      <w:bookmarkEnd w:id="444"/>
      <w:bookmarkEnd w:id="445"/>
    </w:p>
    <w:p w14:paraId="1FCB9535" w14:textId="31FDF139" w:rsidR="0040049D" w:rsidRDefault="0040049D" w:rsidP="0040049D">
      <w:pPr>
        <w:rPr>
          <w:lang w:eastAsia="ja-JP"/>
        </w:rPr>
      </w:pPr>
      <w:r>
        <w:rPr>
          <w:lang w:eastAsia="ja-JP"/>
        </w:rPr>
        <w:t xml:space="preserve">This annex contains information about the changes made in the Observation, Sampling and Specimen models between </w:t>
      </w:r>
      <w:r w:rsidR="002F3554">
        <w:rPr>
          <w:lang w:eastAsia="ja-JP"/>
        </w:rPr>
        <w:t xml:space="preserve">Observations and </w:t>
      </w:r>
      <w:del w:id="449" w:author="Katharina Schleidt" w:date="2021-07-05T20:14:00Z">
        <w:r w:rsidR="002F3554" w:rsidDel="00CC3A78">
          <w:rPr>
            <w:lang w:eastAsia="ja-JP"/>
          </w:rPr>
          <w:delText>measurements</w:delText>
        </w:r>
        <w:r w:rsidDel="00CC3A78">
          <w:rPr>
            <w:lang w:eastAsia="ja-JP"/>
          </w:rPr>
          <w:delText xml:space="preserve"> </w:delText>
        </w:r>
      </w:del>
      <w:ins w:id="450" w:author="Katharina Schleidt" w:date="2021-07-05T20:14:00Z">
        <w:r w:rsidR="00CC3A78">
          <w:rPr>
            <w:lang w:eastAsia="ja-JP"/>
          </w:rPr>
          <w:t>M</w:t>
        </w:r>
        <w:r w:rsidR="00CC3A78">
          <w:rPr>
            <w:lang w:eastAsia="ja-JP"/>
          </w:rPr>
          <w:t xml:space="preserve">easurements </w:t>
        </w:r>
      </w:ins>
      <w:r>
        <w:rPr>
          <w:lang w:eastAsia="ja-JP"/>
        </w:rPr>
        <w:t xml:space="preserve">v2.0 (ISO 19156:2011, edition 1) and </w:t>
      </w:r>
      <w:r w:rsidR="002F3554">
        <w:rPr>
          <w:lang w:eastAsia="ja-JP"/>
        </w:rPr>
        <w:t xml:space="preserve">Observations, </w:t>
      </w:r>
      <w:del w:id="451" w:author="Katharina Schleidt" w:date="2021-07-05T20:14:00Z">
        <w:r w:rsidR="002F3554" w:rsidDel="00CC3A78">
          <w:rPr>
            <w:lang w:eastAsia="ja-JP"/>
          </w:rPr>
          <w:delText xml:space="preserve">measurements </w:delText>
        </w:r>
      </w:del>
      <w:ins w:id="452" w:author="Katharina Schleidt" w:date="2021-07-05T20:14:00Z">
        <w:r w:rsidR="00CC3A78">
          <w:rPr>
            <w:lang w:eastAsia="ja-JP"/>
          </w:rPr>
          <w:t>M</w:t>
        </w:r>
        <w:r w:rsidR="00CC3A78">
          <w:rPr>
            <w:lang w:eastAsia="ja-JP"/>
          </w:rPr>
          <w:t xml:space="preserve">easurements </w:t>
        </w:r>
      </w:ins>
      <w:r w:rsidR="002F3554">
        <w:rPr>
          <w:lang w:eastAsia="ja-JP"/>
        </w:rPr>
        <w:t xml:space="preserve">and </w:t>
      </w:r>
      <w:del w:id="453" w:author="Katharina Schleidt" w:date="2021-07-05T20:14:00Z">
        <w:r w:rsidR="002F3554" w:rsidDel="00CC3A78">
          <w:rPr>
            <w:lang w:eastAsia="ja-JP"/>
          </w:rPr>
          <w:delText>samples</w:delText>
        </w:r>
        <w:r w:rsidDel="00CC3A78">
          <w:rPr>
            <w:lang w:eastAsia="ja-JP"/>
          </w:rPr>
          <w:delText xml:space="preserve"> </w:delText>
        </w:r>
      </w:del>
      <w:ins w:id="454" w:author="Katharina Schleidt" w:date="2021-07-05T20:14:00Z">
        <w:r w:rsidR="00CC3A78">
          <w:rPr>
            <w:lang w:eastAsia="ja-JP"/>
          </w:rPr>
          <w:t>S</w:t>
        </w:r>
        <w:r w:rsidR="00CC3A78">
          <w:rPr>
            <w:lang w:eastAsia="ja-JP"/>
          </w:rPr>
          <w:t xml:space="preserve">amples </w:t>
        </w:r>
      </w:ins>
      <w:r>
        <w:rPr>
          <w:lang w:eastAsia="ja-JP"/>
        </w:rPr>
        <w:t>v3.0 (ISO 19156:</w:t>
      </w:r>
      <w:commentRangeStart w:id="455"/>
      <w:commentRangeStart w:id="456"/>
      <w:r>
        <w:rPr>
          <w:lang w:eastAsia="ja-JP"/>
        </w:rPr>
        <w:t>2020</w:t>
      </w:r>
      <w:commentRangeEnd w:id="455"/>
      <w:r w:rsidR="00AE5CAB">
        <w:rPr>
          <w:rStyle w:val="CommentReference"/>
        </w:rPr>
        <w:commentReference w:id="455"/>
      </w:r>
      <w:commentRangeEnd w:id="456"/>
      <w:r w:rsidR="00AE5CAB">
        <w:rPr>
          <w:rStyle w:val="CommentReference"/>
        </w:rPr>
        <w:commentReference w:id="456"/>
      </w:r>
      <w:r>
        <w:rPr>
          <w:lang w:eastAsia="ja-JP"/>
        </w:rPr>
        <w:t>, edition 2). It is intended for readers familiar with the O&amp;M v2.0 and ISO 19156:2011 and provides detailed migration guidance for information systems and application schemas based on the O&amp;M concepts.</w:t>
      </w:r>
    </w:p>
    <w:p w14:paraId="6027D0BE" w14:textId="77777777" w:rsidR="0040049D" w:rsidRDefault="0040049D" w:rsidP="00917C89">
      <w:pPr>
        <w:pStyle w:val="a2"/>
      </w:pPr>
      <w:bookmarkStart w:id="457" w:name="_Toc72768943"/>
      <w:r>
        <w:t>Package and requirements class structure</w:t>
      </w:r>
      <w:bookmarkEnd w:id="457"/>
    </w:p>
    <w:p w14:paraId="727FF597" w14:textId="77777777" w:rsidR="0040049D" w:rsidRDefault="0040049D" w:rsidP="0040049D">
      <w:pPr>
        <w:rPr>
          <w:lang w:eastAsia="ja-JP"/>
        </w:rPr>
      </w:pPr>
      <w:r>
        <w:rPr>
          <w:lang w:eastAsia="ja-JP"/>
        </w:rPr>
        <w:t>The following UML packages were defined in the ISO 19156 Edition 1 (2011):</w:t>
      </w:r>
    </w:p>
    <w:p w14:paraId="112C4786" w14:textId="77777777" w:rsidR="00165AA5" w:rsidRDefault="0040049D" w:rsidP="0040049D">
      <w:pPr>
        <w:pStyle w:val="ListParagraph"/>
        <w:numPr>
          <w:ilvl w:val="0"/>
          <w:numId w:val="12"/>
        </w:numPr>
        <w:rPr>
          <w:lang w:eastAsia="ja-JP"/>
        </w:rPr>
      </w:pPr>
      <w:r>
        <w:rPr>
          <w:lang w:eastAsia="ja-JP"/>
        </w:rPr>
        <w:t>Observation schema</w:t>
      </w:r>
    </w:p>
    <w:p w14:paraId="49D1EEF8" w14:textId="77777777" w:rsidR="00165AA5" w:rsidRDefault="0040049D" w:rsidP="0040049D">
      <w:pPr>
        <w:pStyle w:val="ListParagraph"/>
        <w:numPr>
          <w:ilvl w:val="1"/>
          <w:numId w:val="12"/>
        </w:numPr>
        <w:rPr>
          <w:lang w:eastAsia="ja-JP"/>
        </w:rPr>
      </w:pPr>
      <w:r>
        <w:rPr>
          <w:lang w:eastAsia="ja-JP"/>
        </w:rPr>
        <w:t>observation &lt;&lt;</w:t>
      </w:r>
      <w:proofErr w:type="spellStart"/>
      <w:r>
        <w:rPr>
          <w:lang w:eastAsia="ja-JP"/>
        </w:rPr>
        <w:t>ApplicationSchema</w:t>
      </w:r>
      <w:proofErr w:type="spellEnd"/>
      <w:r>
        <w:rPr>
          <w:lang w:eastAsia="ja-JP"/>
        </w:rPr>
        <w:t>&gt;&gt;</w:t>
      </w:r>
    </w:p>
    <w:p w14:paraId="7B9DFA12" w14:textId="77777777" w:rsidR="00165AA5" w:rsidRDefault="0040049D" w:rsidP="0040049D">
      <w:pPr>
        <w:pStyle w:val="ListParagraph"/>
        <w:numPr>
          <w:ilvl w:val="1"/>
          <w:numId w:val="12"/>
        </w:numPr>
        <w:rPr>
          <w:lang w:eastAsia="ja-JP"/>
        </w:rPr>
      </w:pPr>
      <w:r>
        <w:rPr>
          <w:lang w:eastAsia="ja-JP"/>
        </w:rPr>
        <w:t>measurement &lt;&lt;</w:t>
      </w:r>
      <w:proofErr w:type="spellStart"/>
      <w:r>
        <w:rPr>
          <w:lang w:eastAsia="ja-JP"/>
        </w:rPr>
        <w:t>ApplicationSchema</w:t>
      </w:r>
      <w:proofErr w:type="spellEnd"/>
      <w:r>
        <w:rPr>
          <w:lang w:eastAsia="ja-JP"/>
        </w:rPr>
        <w:t>&gt;&gt;</w:t>
      </w:r>
    </w:p>
    <w:p w14:paraId="276044F7" w14:textId="77777777" w:rsidR="00165AA5" w:rsidRDefault="0040049D" w:rsidP="0040049D">
      <w:pPr>
        <w:pStyle w:val="ListParagraph"/>
        <w:numPr>
          <w:ilvl w:val="1"/>
          <w:numId w:val="12"/>
        </w:numPr>
        <w:rPr>
          <w:lang w:eastAsia="ja-JP"/>
        </w:rPr>
      </w:pPr>
      <w:proofErr w:type="spellStart"/>
      <w:r>
        <w:rPr>
          <w:lang w:eastAsia="ja-JP"/>
        </w:rPr>
        <w:t>categoryObservation</w:t>
      </w:r>
      <w:proofErr w:type="spellEnd"/>
      <w:r>
        <w:rPr>
          <w:lang w:eastAsia="ja-JP"/>
        </w:rPr>
        <w:t xml:space="preserve"> &lt;&lt;</w:t>
      </w:r>
      <w:proofErr w:type="spellStart"/>
      <w:r>
        <w:rPr>
          <w:lang w:eastAsia="ja-JP"/>
        </w:rPr>
        <w:t>RequirementsClass</w:t>
      </w:r>
      <w:proofErr w:type="spellEnd"/>
      <w:r>
        <w:rPr>
          <w:lang w:eastAsia="ja-JP"/>
        </w:rPr>
        <w:t>&gt;&gt;</w:t>
      </w:r>
    </w:p>
    <w:p w14:paraId="445492E6" w14:textId="77777777" w:rsidR="00165AA5" w:rsidRDefault="0040049D" w:rsidP="0040049D">
      <w:pPr>
        <w:pStyle w:val="ListParagraph"/>
        <w:numPr>
          <w:ilvl w:val="1"/>
          <w:numId w:val="12"/>
        </w:numPr>
        <w:rPr>
          <w:lang w:eastAsia="ja-JP"/>
        </w:rPr>
      </w:pPr>
      <w:proofErr w:type="spellStart"/>
      <w:r>
        <w:rPr>
          <w:lang w:eastAsia="ja-JP"/>
        </w:rPr>
        <w:t>countObservation</w:t>
      </w:r>
      <w:proofErr w:type="spellEnd"/>
      <w:r>
        <w:rPr>
          <w:lang w:eastAsia="ja-JP"/>
        </w:rPr>
        <w:t xml:space="preserve"> &lt;&lt;</w:t>
      </w:r>
      <w:proofErr w:type="spellStart"/>
      <w:r>
        <w:rPr>
          <w:lang w:eastAsia="ja-JP"/>
        </w:rPr>
        <w:t>RequirementsClass</w:t>
      </w:r>
      <w:proofErr w:type="spellEnd"/>
      <w:r>
        <w:rPr>
          <w:lang w:eastAsia="ja-JP"/>
        </w:rPr>
        <w:t>&gt;&gt;</w:t>
      </w:r>
    </w:p>
    <w:p w14:paraId="3EA97AC6" w14:textId="77777777" w:rsidR="00165AA5" w:rsidRDefault="0040049D" w:rsidP="0040049D">
      <w:pPr>
        <w:pStyle w:val="ListParagraph"/>
        <w:numPr>
          <w:ilvl w:val="1"/>
          <w:numId w:val="12"/>
        </w:numPr>
        <w:rPr>
          <w:lang w:eastAsia="ja-JP"/>
        </w:rPr>
      </w:pPr>
      <w:proofErr w:type="spellStart"/>
      <w:r>
        <w:rPr>
          <w:lang w:eastAsia="ja-JP"/>
        </w:rPr>
        <w:t>truthObservation</w:t>
      </w:r>
      <w:proofErr w:type="spellEnd"/>
      <w:r>
        <w:rPr>
          <w:lang w:eastAsia="ja-JP"/>
        </w:rPr>
        <w:t xml:space="preserve"> &lt;&lt;</w:t>
      </w:r>
      <w:proofErr w:type="spellStart"/>
      <w:r>
        <w:rPr>
          <w:lang w:eastAsia="ja-JP"/>
        </w:rPr>
        <w:t>RequirementsClass</w:t>
      </w:r>
      <w:proofErr w:type="spellEnd"/>
      <w:r>
        <w:rPr>
          <w:lang w:eastAsia="ja-JP"/>
        </w:rPr>
        <w:t>&gt;&gt;</w:t>
      </w:r>
    </w:p>
    <w:p w14:paraId="4AC653B3" w14:textId="77777777" w:rsidR="00165AA5" w:rsidRDefault="0040049D" w:rsidP="0040049D">
      <w:pPr>
        <w:pStyle w:val="ListParagraph"/>
        <w:numPr>
          <w:ilvl w:val="1"/>
          <w:numId w:val="12"/>
        </w:numPr>
        <w:rPr>
          <w:lang w:eastAsia="ja-JP"/>
        </w:rPr>
      </w:pPr>
      <w:proofErr w:type="spellStart"/>
      <w:r>
        <w:rPr>
          <w:lang w:eastAsia="ja-JP"/>
        </w:rPr>
        <w:t>temporalObservation</w:t>
      </w:r>
      <w:proofErr w:type="spellEnd"/>
      <w:r>
        <w:rPr>
          <w:lang w:eastAsia="ja-JP"/>
        </w:rPr>
        <w:t xml:space="preserve"> &lt;&lt;</w:t>
      </w:r>
      <w:proofErr w:type="spellStart"/>
      <w:r>
        <w:rPr>
          <w:lang w:eastAsia="ja-JP"/>
        </w:rPr>
        <w:t>RequirementsClass</w:t>
      </w:r>
      <w:proofErr w:type="spellEnd"/>
      <w:r>
        <w:rPr>
          <w:lang w:eastAsia="ja-JP"/>
        </w:rPr>
        <w:t>&gt;&gt;</w:t>
      </w:r>
    </w:p>
    <w:p w14:paraId="1B9D03D7" w14:textId="77777777" w:rsidR="00165AA5" w:rsidRDefault="0040049D" w:rsidP="0040049D">
      <w:pPr>
        <w:pStyle w:val="ListParagraph"/>
        <w:numPr>
          <w:ilvl w:val="1"/>
          <w:numId w:val="12"/>
        </w:numPr>
        <w:rPr>
          <w:lang w:eastAsia="ja-JP"/>
        </w:rPr>
      </w:pPr>
      <w:proofErr w:type="spellStart"/>
      <w:r>
        <w:rPr>
          <w:lang w:eastAsia="ja-JP"/>
        </w:rPr>
        <w:t>geometryObservation</w:t>
      </w:r>
      <w:proofErr w:type="spellEnd"/>
      <w:r>
        <w:rPr>
          <w:lang w:eastAsia="ja-JP"/>
        </w:rPr>
        <w:t xml:space="preserve"> &lt;&lt;</w:t>
      </w:r>
      <w:proofErr w:type="spellStart"/>
      <w:r>
        <w:rPr>
          <w:lang w:eastAsia="ja-JP"/>
        </w:rPr>
        <w:t>RequirementsClass</w:t>
      </w:r>
      <w:proofErr w:type="spellEnd"/>
      <w:r>
        <w:rPr>
          <w:lang w:eastAsia="ja-JP"/>
        </w:rPr>
        <w:t>&gt;&gt;</w:t>
      </w:r>
    </w:p>
    <w:p w14:paraId="24A6625B" w14:textId="77777777" w:rsidR="00165AA5" w:rsidRDefault="0040049D" w:rsidP="0040049D">
      <w:pPr>
        <w:pStyle w:val="ListParagraph"/>
        <w:numPr>
          <w:ilvl w:val="1"/>
          <w:numId w:val="12"/>
        </w:numPr>
        <w:rPr>
          <w:lang w:eastAsia="ja-JP"/>
        </w:rPr>
      </w:pPr>
      <w:proofErr w:type="spellStart"/>
      <w:r>
        <w:rPr>
          <w:lang w:eastAsia="ja-JP"/>
        </w:rPr>
        <w:t>complexObservation</w:t>
      </w:r>
      <w:proofErr w:type="spellEnd"/>
      <w:r>
        <w:rPr>
          <w:lang w:eastAsia="ja-JP"/>
        </w:rPr>
        <w:t xml:space="preserve"> &lt;&lt;</w:t>
      </w:r>
      <w:proofErr w:type="spellStart"/>
      <w:r>
        <w:rPr>
          <w:lang w:eastAsia="ja-JP"/>
        </w:rPr>
        <w:t>RequirementsClass</w:t>
      </w:r>
      <w:proofErr w:type="spellEnd"/>
      <w:r>
        <w:rPr>
          <w:lang w:eastAsia="ja-JP"/>
        </w:rPr>
        <w:t>&gt;&gt;</w:t>
      </w:r>
    </w:p>
    <w:p w14:paraId="6926B207" w14:textId="77777777" w:rsidR="00165AA5" w:rsidRDefault="0040049D" w:rsidP="0040049D">
      <w:pPr>
        <w:pStyle w:val="ListParagraph"/>
        <w:numPr>
          <w:ilvl w:val="1"/>
          <w:numId w:val="12"/>
        </w:numPr>
        <w:rPr>
          <w:lang w:eastAsia="ja-JP"/>
        </w:rPr>
      </w:pPr>
      <w:proofErr w:type="spellStart"/>
      <w:r>
        <w:rPr>
          <w:lang w:eastAsia="ja-JP"/>
        </w:rPr>
        <w:t>coverageObservation</w:t>
      </w:r>
      <w:proofErr w:type="spellEnd"/>
      <w:r>
        <w:rPr>
          <w:lang w:eastAsia="ja-JP"/>
        </w:rPr>
        <w:t xml:space="preserve"> &lt;&lt;</w:t>
      </w:r>
      <w:proofErr w:type="spellStart"/>
      <w:r>
        <w:rPr>
          <w:lang w:eastAsia="ja-JP"/>
        </w:rPr>
        <w:t>RequirementsClass</w:t>
      </w:r>
      <w:proofErr w:type="spellEnd"/>
      <w:r>
        <w:rPr>
          <w:lang w:eastAsia="ja-JP"/>
        </w:rPr>
        <w:t>&gt;&gt;</w:t>
      </w:r>
    </w:p>
    <w:p w14:paraId="27FCA231" w14:textId="77777777" w:rsidR="00165AA5" w:rsidRDefault="0040049D" w:rsidP="0040049D">
      <w:pPr>
        <w:pStyle w:val="ListParagraph"/>
        <w:numPr>
          <w:ilvl w:val="1"/>
          <w:numId w:val="12"/>
        </w:numPr>
        <w:rPr>
          <w:lang w:eastAsia="ja-JP"/>
        </w:rPr>
      </w:pPr>
      <w:proofErr w:type="spellStart"/>
      <w:r>
        <w:rPr>
          <w:lang w:eastAsia="ja-JP"/>
        </w:rPr>
        <w:t>pointCoverageObservation</w:t>
      </w:r>
      <w:proofErr w:type="spellEnd"/>
      <w:r>
        <w:rPr>
          <w:lang w:eastAsia="ja-JP"/>
        </w:rPr>
        <w:t xml:space="preserve"> &lt;&lt;</w:t>
      </w:r>
      <w:proofErr w:type="spellStart"/>
      <w:r>
        <w:rPr>
          <w:lang w:eastAsia="ja-JP"/>
        </w:rPr>
        <w:t>RequirementsClass</w:t>
      </w:r>
      <w:proofErr w:type="spellEnd"/>
      <w:r>
        <w:rPr>
          <w:lang w:eastAsia="ja-JP"/>
        </w:rPr>
        <w:t>&gt;&gt;</w:t>
      </w:r>
    </w:p>
    <w:p w14:paraId="5AB13684" w14:textId="77777777" w:rsidR="00165AA5" w:rsidRDefault="0040049D" w:rsidP="0040049D">
      <w:pPr>
        <w:pStyle w:val="ListParagraph"/>
        <w:numPr>
          <w:ilvl w:val="1"/>
          <w:numId w:val="12"/>
        </w:numPr>
        <w:rPr>
          <w:lang w:eastAsia="ja-JP"/>
        </w:rPr>
      </w:pPr>
      <w:proofErr w:type="spellStart"/>
      <w:r>
        <w:rPr>
          <w:lang w:eastAsia="ja-JP"/>
        </w:rPr>
        <w:t>timeSeriesObservation</w:t>
      </w:r>
      <w:proofErr w:type="spellEnd"/>
      <w:r>
        <w:rPr>
          <w:lang w:eastAsia="ja-JP"/>
        </w:rPr>
        <w:t xml:space="preserve"> &lt;&lt;</w:t>
      </w:r>
      <w:proofErr w:type="spellStart"/>
      <w:r>
        <w:rPr>
          <w:lang w:eastAsia="ja-JP"/>
        </w:rPr>
        <w:t>RequirementsClass</w:t>
      </w:r>
      <w:proofErr w:type="spellEnd"/>
      <w:r>
        <w:rPr>
          <w:lang w:eastAsia="ja-JP"/>
        </w:rPr>
        <w:t>&gt;&gt;</w:t>
      </w:r>
    </w:p>
    <w:p w14:paraId="7CCB1A7B" w14:textId="77777777" w:rsidR="00165AA5" w:rsidRDefault="0040049D" w:rsidP="0040049D">
      <w:pPr>
        <w:pStyle w:val="ListParagraph"/>
        <w:numPr>
          <w:ilvl w:val="0"/>
          <w:numId w:val="12"/>
        </w:numPr>
        <w:rPr>
          <w:lang w:eastAsia="ja-JP"/>
        </w:rPr>
      </w:pPr>
      <w:r>
        <w:rPr>
          <w:lang w:eastAsia="ja-JP"/>
        </w:rPr>
        <w:t>Sampling Features</w:t>
      </w:r>
    </w:p>
    <w:p w14:paraId="14A01000" w14:textId="77777777" w:rsidR="00165AA5" w:rsidRDefault="0040049D" w:rsidP="0040049D">
      <w:pPr>
        <w:pStyle w:val="ListParagraph"/>
        <w:numPr>
          <w:ilvl w:val="1"/>
          <w:numId w:val="12"/>
        </w:numPr>
        <w:rPr>
          <w:lang w:eastAsia="ja-JP"/>
        </w:rPr>
      </w:pPr>
      <w:proofErr w:type="spellStart"/>
      <w:r>
        <w:rPr>
          <w:lang w:eastAsia="ja-JP"/>
        </w:rPr>
        <w:t>samplingFeature</w:t>
      </w:r>
      <w:proofErr w:type="spellEnd"/>
      <w:r>
        <w:rPr>
          <w:lang w:eastAsia="ja-JP"/>
        </w:rPr>
        <w:t xml:space="preserve"> &lt;&lt;</w:t>
      </w:r>
      <w:proofErr w:type="spellStart"/>
      <w:r>
        <w:rPr>
          <w:lang w:eastAsia="ja-JP"/>
        </w:rPr>
        <w:t>ApplicationSchema</w:t>
      </w:r>
      <w:proofErr w:type="spellEnd"/>
      <w:r>
        <w:rPr>
          <w:lang w:eastAsia="ja-JP"/>
        </w:rPr>
        <w:t>&gt;&gt;</w:t>
      </w:r>
    </w:p>
    <w:p w14:paraId="66F30AB8" w14:textId="77777777" w:rsidR="00165AA5" w:rsidRDefault="0040049D" w:rsidP="0040049D">
      <w:pPr>
        <w:pStyle w:val="ListParagraph"/>
        <w:numPr>
          <w:ilvl w:val="1"/>
          <w:numId w:val="12"/>
        </w:numPr>
        <w:rPr>
          <w:lang w:eastAsia="ja-JP"/>
        </w:rPr>
      </w:pPr>
      <w:proofErr w:type="spellStart"/>
      <w:r>
        <w:rPr>
          <w:lang w:eastAsia="ja-JP"/>
        </w:rPr>
        <w:t>spatialSamplingFeature</w:t>
      </w:r>
      <w:proofErr w:type="spellEnd"/>
      <w:r>
        <w:rPr>
          <w:lang w:eastAsia="ja-JP"/>
        </w:rPr>
        <w:t xml:space="preserve"> &lt;&lt;</w:t>
      </w:r>
      <w:proofErr w:type="spellStart"/>
      <w:r>
        <w:rPr>
          <w:lang w:eastAsia="ja-JP"/>
        </w:rPr>
        <w:t>ApplicationSchema</w:t>
      </w:r>
      <w:proofErr w:type="spellEnd"/>
      <w:r>
        <w:rPr>
          <w:lang w:eastAsia="ja-JP"/>
        </w:rPr>
        <w:t>&gt;&gt;</w:t>
      </w:r>
    </w:p>
    <w:p w14:paraId="1F5631B1" w14:textId="77777777" w:rsidR="00165AA5" w:rsidRDefault="0040049D" w:rsidP="0040049D">
      <w:pPr>
        <w:pStyle w:val="ListParagraph"/>
        <w:numPr>
          <w:ilvl w:val="1"/>
          <w:numId w:val="12"/>
        </w:numPr>
        <w:rPr>
          <w:lang w:eastAsia="ja-JP"/>
        </w:rPr>
      </w:pPr>
      <w:proofErr w:type="spellStart"/>
      <w:r>
        <w:rPr>
          <w:lang w:eastAsia="ja-JP"/>
        </w:rPr>
        <w:t>samplingPoint</w:t>
      </w:r>
      <w:proofErr w:type="spellEnd"/>
      <w:r>
        <w:rPr>
          <w:lang w:eastAsia="ja-JP"/>
        </w:rPr>
        <w:t xml:space="preserve"> &lt;&lt;</w:t>
      </w:r>
      <w:proofErr w:type="spellStart"/>
      <w:r>
        <w:rPr>
          <w:lang w:eastAsia="ja-JP"/>
        </w:rPr>
        <w:t>RequirementsClass</w:t>
      </w:r>
      <w:proofErr w:type="spellEnd"/>
      <w:r>
        <w:rPr>
          <w:lang w:eastAsia="ja-JP"/>
        </w:rPr>
        <w:t>&gt;&gt;</w:t>
      </w:r>
    </w:p>
    <w:p w14:paraId="112E9F35" w14:textId="77777777" w:rsidR="00165AA5" w:rsidRDefault="0040049D" w:rsidP="0040049D">
      <w:pPr>
        <w:pStyle w:val="ListParagraph"/>
        <w:numPr>
          <w:ilvl w:val="1"/>
          <w:numId w:val="12"/>
        </w:numPr>
        <w:rPr>
          <w:lang w:eastAsia="ja-JP"/>
        </w:rPr>
      </w:pPr>
      <w:proofErr w:type="spellStart"/>
      <w:r>
        <w:rPr>
          <w:lang w:eastAsia="ja-JP"/>
        </w:rPr>
        <w:t>samplingCurve</w:t>
      </w:r>
      <w:proofErr w:type="spellEnd"/>
      <w:r>
        <w:rPr>
          <w:lang w:eastAsia="ja-JP"/>
        </w:rPr>
        <w:t xml:space="preserve"> &lt;&lt;</w:t>
      </w:r>
      <w:proofErr w:type="spellStart"/>
      <w:r>
        <w:rPr>
          <w:lang w:eastAsia="ja-JP"/>
        </w:rPr>
        <w:t>RequirementsClass</w:t>
      </w:r>
      <w:proofErr w:type="spellEnd"/>
      <w:r>
        <w:rPr>
          <w:lang w:eastAsia="ja-JP"/>
        </w:rPr>
        <w:t>&gt;&gt;</w:t>
      </w:r>
    </w:p>
    <w:p w14:paraId="201164DC" w14:textId="77777777" w:rsidR="00165AA5" w:rsidRDefault="0040049D" w:rsidP="0040049D">
      <w:pPr>
        <w:pStyle w:val="ListParagraph"/>
        <w:numPr>
          <w:ilvl w:val="1"/>
          <w:numId w:val="12"/>
        </w:numPr>
        <w:rPr>
          <w:lang w:eastAsia="ja-JP"/>
        </w:rPr>
      </w:pPr>
      <w:proofErr w:type="spellStart"/>
      <w:r>
        <w:rPr>
          <w:lang w:eastAsia="ja-JP"/>
        </w:rPr>
        <w:t>samplingSurface</w:t>
      </w:r>
      <w:proofErr w:type="spellEnd"/>
      <w:r>
        <w:rPr>
          <w:lang w:eastAsia="ja-JP"/>
        </w:rPr>
        <w:t xml:space="preserve"> &lt;&lt;</w:t>
      </w:r>
      <w:proofErr w:type="spellStart"/>
      <w:r>
        <w:rPr>
          <w:lang w:eastAsia="ja-JP"/>
        </w:rPr>
        <w:t>RequirementsClass</w:t>
      </w:r>
      <w:proofErr w:type="spellEnd"/>
      <w:r>
        <w:rPr>
          <w:lang w:eastAsia="ja-JP"/>
        </w:rPr>
        <w:t>&gt;&gt;</w:t>
      </w:r>
    </w:p>
    <w:p w14:paraId="4CE73CE6" w14:textId="77777777" w:rsidR="00165AA5" w:rsidRDefault="0040049D" w:rsidP="0040049D">
      <w:pPr>
        <w:pStyle w:val="ListParagraph"/>
        <w:numPr>
          <w:ilvl w:val="1"/>
          <w:numId w:val="12"/>
        </w:numPr>
        <w:rPr>
          <w:lang w:eastAsia="ja-JP"/>
        </w:rPr>
      </w:pPr>
      <w:proofErr w:type="spellStart"/>
      <w:r>
        <w:rPr>
          <w:lang w:eastAsia="ja-JP"/>
        </w:rPr>
        <w:t>samplingSolid</w:t>
      </w:r>
      <w:proofErr w:type="spellEnd"/>
      <w:r>
        <w:rPr>
          <w:lang w:eastAsia="ja-JP"/>
        </w:rPr>
        <w:t xml:space="preserve"> &lt;&lt;</w:t>
      </w:r>
      <w:proofErr w:type="spellStart"/>
      <w:r>
        <w:rPr>
          <w:lang w:eastAsia="ja-JP"/>
        </w:rPr>
        <w:t>RequirementsClass</w:t>
      </w:r>
      <w:proofErr w:type="spellEnd"/>
      <w:r>
        <w:rPr>
          <w:lang w:eastAsia="ja-JP"/>
        </w:rPr>
        <w:t>&gt;&gt;</w:t>
      </w:r>
    </w:p>
    <w:p w14:paraId="657A2A6F" w14:textId="77777777" w:rsidR="00165AA5" w:rsidRDefault="0040049D" w:rsidP="0040049D">
      <w:pPr>
        <w:pStyle w:val="ListParagraph"/>
        <w:numPr>
          <w:ilvl w:val="1"/>
          <w:numId w:val="12"/>
        </w:numPr>
        <w:rPr>
          <w:lang w:eastAsia="ja-JP"/>
        </w:rPr>
      </w:pPr>
      <w:r>
        <w:rPr>
          <w:lang w:eastAsia="ja-JP"/>
        </w:rPr>
        <w:t>specimen &lt;&lt;</w:t>
      </w:r>
      <w:proofErr w:type="spellStart"/>
      <w:r>
        <w:rPr>
          <w:lang w:eastAsia="ja-JP"/>
        </w:rPr>
        <w:t>RequirementsClass</w:t>
      </w:r>
      <w:proofErr w:type="spellEnd"/>
      <w:r>
        <w:rPr>
          <w:lang w:eastAsia="ja-JP"/>
        </w:rPr>
        <w:t xml:space="preserve">&gt;&gt; </w:t>
      </w:r>
    </w:p>
    <w:p w14:paraId="780FE4C1" w14:textId="77777777" w:rsidR="00165AA5" w:rsidRDefault="0040049D" w:rsidP="0040049D">
      <w:pPr>
        <w:pStyle w:val="ListParagraph"/>
        <w:numPr>
          <w:ilvl w:val="0"/>
          <w:numId w:val="12"/>
        </w:numPr>
        <w:rPr>
          <w:lang w:eastAsia="ja-JP"/>
        </w:rPr>
      </w:pPr>
      <w:r>
        <w:rPr>
          <w:lang w:eastAsia="ja-JP"/>
        </w:rPr>
        <w:t>Domain specific sampling features &lt;&lt;informative&gt;&gt;</w:t>
      </w:r>
    </w:p>
    <w:p w14:paraId="3AA15CCC" w14:textId="77777777" w:rsidR="00165AA5" w:rsidRDefault="0040049D" w:rsidP="0040049D">
      <w:pPr>
        <w:pStyle w:val="ListParagraph"/>
        <w:numPr>
          <w:ilvl w:val="0"/>
          <w:numId w:val="12"/>
        </w:numPr>
        <w:rPr>
          <w:lang w:eastAsia="ja-JP"/>
        </w:rPr>
      </w:pPr>
      <w:r>
        <w:rPr>
          <w:lang w:eastAsia="ja-JP"/>
        </w:rPr>
        <w:t>Examples &lt;&lt;informative&gt;&gt;</w:t>
      </w:r>
    </w:p>
    <w:p w14:paraId="6E26BDAF" w14:textId="77777777" w:rsidR="00165AA5" w:rsidRDefault="0040049D" w:rsidP="0040049D">
      <w:pPr>
        <w:pStyle w:val="ListParagraph"/>
        <w:numPr>
          <w:ilvl w:val="0"/>
          <w:numId w:val="12"/>
        </w:numPr>
        <w:rPr>
          <w:lang w:eastAsia="ja-JP"/>
        </w:rPr>
      </w:pPr>
      <w:r>
        <w:rPr>
          <w:lang w:eastAsia="ja-JP"/>
        </w:rPr>
        <w:t>Sampling Coverage Observation &lt;&lt;informative&gt;&gt;</w:t>
      </w:r>
    </w:p>
    <w:p w14:paraId="475B1A28" w14:textId="77777777" w:rsidR="00165AA5" w:rsidRDefault="0040049D" w:rsidP="0040049D">
      <w:pPr>
        <w:pStyle w:val="ListParagraph"/>
        <w:numPr>
          <w:ilvl w:val="0"/>
          <w:numId w:val="12"/>
        </w:numPr>
        <w:rPr>
          <w:lang w:eastAsia="ja-JP"/>
        </w:rPr>
      </w:pPr>
      <w:r>
        <w:rPr>
          <w:lang w:eastAsia="ja-JP"/>
        </w:rPr>
        <w:t>General Feature Instance &lt;&lt;</w:t>
      </w:r>
      <w:proofErr w:type="spellStart"/>
      <w:r>
        <w:rPr>
          <w:lang w:eastAsia="ja-JP"/>
        </w:rPr>
        <w:t>RequirementsClass</w:t>
      </w:r>
      <w:proofErr w:type="spellEnd"/>
      <w:r>
        <w:rPr>
          <w:lang w:eastAsia="ja-JP"/>
        </w:rPr>
        <w:t>&gt;&gt;</w:t>
      </w:r>
    </w:p>
    <w:p w14:paraId="4C1BA981" w14:textId="0186E55D" w:rsidR="0040049D" w:rsidRDefault="0040049D" w:rsidP="00917C89">
      <w:pPr>
        <w:pStyle w:val="ListParagraph"/>
        <w:numPr>
          <w:ilvl w:val="0"/>
          <w:numId w:val="12"/>
        </w:numPr>
        <w:rPr>
          <w:lang w:eastAsia="ja-JP"/>
        </w:rPr>
      </w:pPr>
      <w:r>
        <w:rPr>
          <w:lang w:eastAsia="ja-JP"/>
        </w:rPr>
        <w:t>Temporal Coverage &lt;&lt;</w:t>
      </w:r>
      <w:proofErr w:type="spellStart"/>
      <w:r>
        <w:rPr>
          <w:lang w:eastAsia="ja-JP"/>
        </w:rPr>
        <w:t>RequirementsClass</w:t>
      </w:r>
      <w:proofErr w:type="spellEnd"/>
      <w:r>
        <w:rPr>
          <w:lang w:eastAsia="ja-JP"/>
        </w:rPr>
        <w:t>&gt;&gt;</w:t>
      </w:r>
    </w:p>
    <w:p w14:paraId="5C42A802" w14:textId="77777777" w:rsidR="0040049D" w:rsidRDefault="0040049D" w:rsidP="0040049D">
      <w:pPr>
        <w:rPr>
          <w:lang w:eastAsia="ja-JP"/>
        </w:rPr>
      </w:pPr>
      <w:r>
        <w:rPr>
          <w:lang w:eastAsia="ja-JP"/>
        </w:rPr>
        <w:t>The following conformance classes and the included Abstract Test Suite clauses were defined for Application Schemas in ISO 19156 Edition 1:</w:t>
      </w:r>
    </w:p>
    <w:p w14:paraId="30B3AE54" w14:textId="77777777" w:rsidR="00165AA5" w:rsidRDefault="0040049D" w:rsidP="0040049D">
      <w:pPr>
        <w:pStyle w:val="ListParagraph"/>
        <w:numPr>
          <w:ilvl w:val="0"/>
          <w:numId w:val="12"/>
        </w:numPr>
        <w:rPr>
          <w:lang w:eastAsia="ja-JP"/>
        </w:rPr>
      </w:pPr>
      <w:r>
        <w:rPr>
          <w:lang w:eastAsia="ja-JP"/>
        </w:rPr>
        <w:t>Generic observation interchange: A.1.1</w:t>
      </w:r>
    </w:p>
    <w:p w14:paraId="6BDE85D9" w14:textId="77777777" w:rsidR="00165AA5" w:rsidRDefault="0040049D" w:rsidP="0040049D">
      <w:pPr>
        <w:pStyle w:val="ListParagraph"/>
        <w:numPr>
          <w:ilvl w:val="0"/>
          <w:numId w:val="12"/>
        </w:numPr>
        <w:rPr>
          <w:lang w:eastAsia="ja-JP"/>
        </w:rPr>
      </w:pPr>
      <w:r>
        <w:rPr>
          <w:lang w:eastAsia="ja-JP"/>
        </w:rPr>
        <w:t>Measurement interchange: A.1.1, A.1.2</w:t>
      </w:r>
    </w:p>
    <w:p w14:paraId="023A0827" w14:textId="77777777" w:rsidR="00165AA5" w:rsidRDefault="0040049D" w:rsidP="0040049D">
      <w:pPr>
        <w:pStyle w:val="ListParagraph"/>
        <w:numPr>
          <w:ilvl w:val="0"/>
          <w:numId w:val="12"/>
        </w:numPr>
        <w:rPr>
          <w:lang w:eastAsia="ja-JP"/>
        </w:rPr>
      </w:pPr>
      <w:r>
        <w:rPr>
          <w:lang w:eastAsia="ja-JP"/>
        </w:rPr>
        <w:t>Category observation interchange: A.1.1, A.1.3</w:t>
      </w:r>
    </w:p>
    <w:p w14:paraId="4EB9A598" w14:textId="77777777" w:rsidR="00165AA5" w:rsidRDefault="0040049D" w:rsidP="0040049D">
      <w:pPr>
        <w:pStyle w:val="ListParagraph"/>
        <w:numPr>
          <w:ilvl w:val="0"/>
          <w:numId w:val="12"/>
        </w:numPr>
        <w:rPr>
          <w:lang w:eastAsia="ja-JP"/>
        </w:rPr>
      </w:pPr>
      <w:r>
        <w:rPr>
          <w:lang w:eastAsia="ja-JP"/>
        </w:rPr>
        <w:t>Count observation interchange: A.1.1, A.1.4</w:t>
      </w:r>
    </w:p>
    <w:p w14:paraId="2F54AF43" w14:textId="77777777" w:rsidR="00165AA5" w:rsidRDefault="0040049D" w:rsidP="0040049D">
      <w:pPr>
        <w:pStyle w:val="ListParagraph"/>
        <w:numPr>
          <w:ilvl w:val="0"/>
          <w:numId w:val="12"/>
        </w:numPr>
        <w:rPr>
          <w:lang w:eastAsia="ja-JP"/>
        </w:rPr>
      </w:pPr>
      <w:r>
        <w:rPr>
          <w:lang w:eastAsia="ja-JP"/>
        </w:rPr>
        <w:t>Truth observation interchange: A.1.1, A.1.5</w:t>
      </w:r>
    </w:p>
    <w:p w14:paraId="1193E2A8" w14:textId="77777777" w:rsidR="00165AA5" w:rsidRDefault="0040049D" w:rsidP="0040049D">
      <w:pPr>
        <w:pStyle w:val="ListParagraph"/>
        <w:numPr>
          <w:ilvl w:val="0"/>
          <w:numId w:val="12"/>
        </w:numPr>
        <w:rPr>
          <w:lang w:eastAsia="ja-JP"/>
        </w:rPr>
      </w:pPr>
      <w:r>
        <w:rPr>
          <w:lang w:eastAsia="ja-JP"/>
        </w:rPr>
        <w:t>Temporal observation interchange: A.1.1, A.1.6</w:t>
      </w:r>
    </w:p>
    <w:p w14:paraId="6836F82C" w14:textId="77777777" w:rsidR="00165AA5" w:rsidRDefault="0040049D" w:rsidP="0040049D">
      <w:pPr>
        <w:pStyle w:val="ListParagraph"/>
        <w:numPr>
          <w:ilvl w:val="0"/>
          <w:numId w:val="12"/>
        </w:numPr>
        <w:rPr>
          <w:lang w:eastAsia="ja-JP"/>
        </w:rPr>
      </w:pPr>
      <w:r>
        <w:rPr>
          <w:lang w:eastAsia="ja-JP"/>
        </w:rPr>
        <w:lastRenderedPageBreak/>
        <w:t>Geometry observation interchange: A.1.1, A.1.7</w:t>
      </w:r>
    </w:p>
    <w:p w14:paraId="2BEC1CA1" w14:textId="77777777" w:rsidR="00165AA5" w:rsidRDefault="0040049D" w:rsidP="0040049D">
      <w:pPr>
        <w:pStyle w:val="ListParagraph"/>
        <w:numPr>
          <w:ilvl w:val="0"/>
          <w:numId w:val="12"/>
        </w:numPr>
        <w:rPr>
          <w:lang w:eastAsia="ja-JP"/>
        </w:rPr>
      </w:pPr>
      <w:r>
        <w:rPr>
          <w:lang w:eastAsia="ja-JP"/>
        </w:rPr>
        <w:t>Complex observation interchange: A.1.1, A.1.8</w:t>
      </w:r>
    </w:p>
    <w:p w14:paraId="10987658" w14:textId="77777777" w:rsidR="00165AA5" w:rsidRDefault="0040049D" w:rsidP="0040049D">
      <w:pPr>
        <w:pStyle w:val="ListParagraph"/>
        <w:numPr>
          <w:ilvl w:val="0"/>
          <w:numId w:val="12"/>
        </w:numPr>
        <w:rPr>
          <w:lang w:eastAsia="ja-JP"/>
        </w:rPr>
      </w:pPr>
      <w:r>
        <w:rPr>
          <w:lang w:eastAsia="ja-JP"/>
        </w:rPr>
        <w:t>Discrete coverage observation interchange: A.1.1, A.1.9</w:t>
      </w:r>
    </w:p>
    <w:p w14:paraId="4D224B8C" w14:textId="77777777" w:rsidR="00165AA5" w:rsidRDefault="0040049D" w:rsidP="0040049D">
      <w:pPr>
        <w:pStyle w:val="ListParagraph"/>
        <w:numPr>
          <w:ilvl w:val="0"/>
          <w:numId w:val="12"/>
        </w:numPr>
        <w:rPr>
          <w:lang w:eastAsia="ja-JP"/>
        </w:rPr>
      </w:pPr>
      <w:r>
        <w:rPr>
          <w:lang w:eastAsia="ja-JP"/>
        </w:rPr>
        <w:t>Point coverage observation interchange: A.1.1, A.1.10</w:t>
      </w:r>
    </w:p>
    <w:p w14:paraId="060E04B9" w14:textId="77777777" w:rsidR="00165AA5" w:rsidRDefault="0040049D" w:rsidP="0040049D">
      <w:pPr>
        <w:pStyle w:val="ListParagraph"/>
        <w:numPr>
          <w:ilvl w:val="0"/>
          <w:numId w:val="12"/>
        </w:numPr>
        <w:rPr>
          <w:lang w:eastAsia="ja-JP"/>
        </w:rPr>
      </w:pPr>
      <w:r>
        <w:rPr>
          <w:lang w:eastAsia="ja-JP"/>
        </w:rPr>
        <w:t>Time series observation interchange: A.1.1, A.1.11</w:t>
      </w:r>
    </w:p>
    <w:p w14:paraId="51DFC580" w14:textId="77777777" w:rsidR="00165AA5" w:rsidRDefault="0040049D" w:rsidP="0040049D">
      <w:pPr>
        <w:pStyle w:val="ListParagraph"/>
        <w:numPr>
          <w:ilvl w:val="0"/>
          <w:numId w:val="12"/>
        </w:numPr>
        <w:rPr>
          <w:lang w:eastAsia="ja-JP"/>
        </w:rPr>
      </w:pPr>
      <w:r>
        <w:rPr>
          <w:lang w:eastAsia="ja-JP"/>
        </w:rPr>
        <w:t>Sampling feature interchange: A.2.1, A.2.2</w:t>
      </w:r>
    </w:p>
    <w:p w14:paraId="3E4655DD" w14:textId="77777777" w:rsidR="00165AA5" w:rsidRDefault="0040049D" w:rsidP="0040049D">
      <w:pPr>
        <w:pStyle w:val="ListParagraph"/>
        <w:numPr>
          <w:ilvl w:val="0"/>
          <w:numId w:val="12"/>
        </w:numPr>
        <w:rPr>
          <w:lang w:eastAsia="ja-JP"/>
        </w:rPr>
      </w:pPr>
      <w:r>
        <w:rPr>
          <w:lang w:eastAsia="ja-JP"/>
        </w:rPr>
        <w:t>Spatial sampling feature interchange: A.2.1 to A.2.3</w:t>
      </w:r>
    </w:p>
    <w:p w14:paraId="51B6788C" w14:textId="77777777" w:rsidR="00165AA5" w:rsidRDefault="0040049D" w:rsidP="0040049D">
      <w:pPr>
        <w:pStyle w:val="ListParagraph"/>
        <w:numPr>
          <w:ilvl w:val="0"/>
          <w:numId w:val="12"/>
        </w:numPr>
        <w:rPr>
          <w:lang w:eastAsia="ja-JP"/>
        </w:rPr>
      </w:pPr>
      <w:r>
        <w:rPr>
          <w:lang w:eastAsia="ja-JP"/>
        </w:rPr>
        <w:t>Sampling point interchange: A.2.1 to A.2.4</w:t>
      </w:r>
    </w:p>
    <w:p w14:paraId="451CF50D" w14:textId="77777777" w:rsidR="00165AA5" w:rsidRDefault="0040049D" w:rsidP="0040049D">
      <w:pPr>
        <w:pStyle w:val="ListParagraph"/>
        <w:numPr>
          <w:ilvl w:val="0"/>
          <w:numId w:val="12"/>
        </w:numPr>
        <w:rPr>
          <w:lang w:eastAsia="ja-JP"/>
        </w:rPr>
      </w:pPr>
      <w:r>
        <w:rPr>
          <w:lang w:eastAsia="ja-JP"/>
        </w:rPr>
        <w:t>Sampling curve interchange: A.2.1 to A.2.3, A.2.5</w:t>
      </w:r>
    </w:p>
    <w:p w14:paraId="2804A508" w14:textId="77777777" w:rsidR="00165AA5" w:rsidRDefault="0040049D" w:rsidP="0040049D">
      <w:pPr>
        <w:pStyle w:val="ListParagraph"/>
        <w:numPr>
          <w:ilvl w:val="0"/>
          <w:numId w:val="12"/>
        </w:numPr>
        <w:rPr>
          <w:lang w:eastAsia="ja-JP"/>
        </w:rPr>
      </w:pPr>
      <w:r>
        <w:rPr>
          <w:lang w:eastAsia="ja-JP"/>
        </w:rPr>
        <w:t>Sampling surface interchange: A.2.1 to A.2.3, A.2.6</w:t>
      </w:r>
    </w:p>
    <w:p w14:paraId="5471CFAF" w14:textId="77777777" w:rsidR="00165AA5" w:rsidRDefault="0040049D" w:rsidP="0040049D">
      <w:pPr>
        <w:pStyle w:val="ListParagraph"/>
        <w:numPr>
          <w:ilvl w:val="0"/>
          <w:numId w:val="12"/>
        </w:numPr>
        <w:rPr>
          <w:lang w:eastAsia="ja-JP"/>
        </w:rPr>
      </w:pPr>
      <w:r>
        <w:rPr>
          <w:lang w:eastAsia="ja-JP"/>
        </w:rPr>
        <w:t>Sampling solid interchange: A.2.1 to A.2.3, A.2.7</w:t>
      </w:r>
    </w:p>
    <w:p w14:paraId="1CD21AE9" w14:textId="0777886B" w:rsidR="0040049D" w:rsidRDefault="0040049D" w:rsidP="00917C89">
      <w:pPr>
        <w:pStyle w:val="ListParagraph"/>
        <w:numPr>
          <w:ilvl w:val="0"/>
          <w:numId w:val="12"/>
        </w:numPr>
        <w:rPr>
          <w:lang w:eastAsia="ja-JP"/>
        </w:rPr>
      </w:pPr>
      <w:r>
        <w:rPr>
          <w:lang w:eastAsia="ja-JP"/>
        </w:rPr>
        <w:t>Specimen interchange: A.2.1 to A.2.3, A.2.8</w:t>
      </w:r>
    </w:p>
    <w:p w14:paraId="435F2147" w14:textId="77777777" w:rsidR="0040049D" w:rsidRDefault="0040049D" w:rsidP="0040049D">
      <w:pPr>
        <w:rPr>
          <w:lang w:eastAsia="ja-JP"/>
        </w:rPr>
      </w:pPr>
      <w:r>
        <w:rPr>
          <w:lang w:eastAsia="ja-JP"/>
        </w:rPr>
        <w:t>In ISO 19156 Edition 2 (2020) the UML packages were restructured to describe three levels of abstraction (conceptual schema, abstract core application schema and basic application schema) for both Observations and Samples:</w:t>
      </w:r>
    </w:p>
    <w:p w14:paraId="72812F83" w14:textId="77777777" w:rsidR="00165AA5" w:rsidRDefault="0040049D" w:rsidP="0040049D">
      <w:pPr>
        <w:pStyle w:val="ListParagraph"/>
        <w:numPr>
          <w:ilvl w:val="0"/>
          <w:numId w:val="12"/>
        </w:numPr>
        <w:rPr>
          <w:lang w:eastAsia="ja-JP"/>
        </w:rPr>
      </w:pPr>
      <w:r>
        <w:rPr>
          <w:lang w:eastAsia="ja-JP"/>
        </w:rPr>
        <w:t>Conceptual Observation schema</w:t>
      </w:r>
    </w:p>
    <w:p w14:paraId="2F4B1355" w14:textId="77777777" w:rsidR="00165AA5" w:rsidRDefault="0040049D" w:rsidP="0040049D">
      <w:pPr>
        <w:pStyle w:val="ListParagraph"/>
        <w:numPr>
          <w:ilvl w:val="0"/>
          <w:numId w:val="12"/>
        </w:numPr>
        <w:rPr>
          <w:lang w:eastAsia="ja-JP"/>
        </w:rPr>
      </w:pPr>
      <w:r>
        <w:rPr>
          <w:lang w:eastAsia="ja-JP"/>
        </w:rPr>
        <w:t>Conceptual Sample schema</w:t>
      </w:r>
    </w:p>
    <w:p w14:paraId="2B0C87E5" w14:textId="77777777" w:rsidR="00165AA5" w:rsidRDefault="0040049D" w:rsidP="0040049D">
      <w:pPr>
        <w:pStyle w:val="ListParagraph"/>
        <w:numPr>
          <w:ilvl w:val="0"/>
          <w:numId w:val="12"/>
        </w:numPr>
        <w:rPr>
          <w:lang w:eastAsia="ja-JP"/>
        </w:rPr>
      </w:pPr>
      <w:r>
        <w:rPr>
          <w:lang w:eastAsia="ja-JP"/>
        </w:rPr>
        <w:t>Abstract Observation core &lt;&lt;</w:t>
      </w:r>
      <w:proofErr w:type="spellStart"/>
      <w:r>
        <w:rPr>
          <w:lang w:eastAsia="ja-JP"/>
        </w:rPr>
        <w:t>ApplicationSchema</w:t>
      </w:r>
      <w:proofErr w:type="spellEnd"/>
      <w:r>
        <w:rPr>
          <w:lang w:eastAsia="ja-JP"/>
        </w:rPr>
        <w:t>&gt;&gt;</w:t>
      </w:r>
    </w:p>
    <w:p w14:paraId="202C7289" w14:textId="77777777" w:rsidR="00165AA5" w:rsidRDefault="0040049D" w:rsidP="0040049D">
      <w:pPr>
        <w:pStyle w:val="ListParagraph"/>
        <w:numPr>
          <w:ilvl w:val="0"/>
          <w:numId w:val="12"/>
        </w:numPr>
        <w:rPr>
          <w:lang w:eastAsia="ja-JP"/>
        </w:rPr>
      </w:pPr>
      <w:r>
        <w:rPr>
          <w:lang w:eastAsia="ja-JP"/>
        </w:rPr>
        <w:t>Abstract Sample core &lt;&lt;</w:t>
      </w:r>
      <w:proofErr w:type="spellStart"/>
      <w:r>
        <w:rPr>
          <w:lang w:eastAsia="ja-JP"/>
        </w:rPr>
        <w:t>ApplicationSchema</w:t>
      </w:r>
      <w:proofErr w:type="spellEnd"/>
      <w:r>
        <w:rPr>
          <w:lang w:eastAsia="ja-JP"/>
        </w:rPr>
        <w:t>&gt;&gt;</w:t>
      </w:r>
    </w:p>
    <w:p w14:paraId="18F66D30" w14:textId="77777777" w:rsidR="00165AA5" w:rsidRDefault="0040049D" w:rsidP="0040049D">
      <w:pPr>
        <w:pStyle w:val="ListParagraph"/>
        <w:numPr>
          <w:ilvl w:val="0"/>
          <w:numId w:val="12"/>
        </w:numPr>
        <w:rPr>
          <w:lang w:eastAsia="ja-JP"/>
        </w:rPr>
      </w:pPr>
      <w:r>
        <w:rPr>
          <w:lang w:eastAsia="ja-JP"/>
        </w:rPr>
        <w:t>Basic Observations &lt;&lt;</w:t>
      </w:r>
      <w:proofErr w:type="spellStart"/>
      <w:r>
        <w:rPr>
          <w:lang w:eastAsia="ja-JP"/>
        </w:rPr>
        <w:t>ApplicationSchema</w:t>
      </w:r>
      <w:proofErr w:type="spellEnd"/>
      <w:r>
        <w:rPr>
          <w:lang w:eastAsia="ja-JP"/>
        </w:rPr>
        <w:t>&gt;&gt;</w:t>
      </w:r>
    </w:p>
    <w:p w14:paraId="3F49892A" w14:textId="77777777" w:rsidR="00165AA5" w:rsidRDefault="0040049D" w:rsidP="0040049D">
      <w:pPr>
        <w:pStyle w:val="ListParagraph"/>
        <w:numPr>
          <w:ilvl w:val="0"/>
          <w:numId w:val="12"/>
        </w:numPr>
        <w:rPr>
          <w:lang w:eastAsia="ja-JP"/>
        </w:rPr>
      </w:pPr>
      <w:r>
        <w:rPr>
          <w:lang w:eastAsia="ja-JP"/>
        </w:rPr>
        <w:t>Basic Samples &lt;&lt;</w:t>
      </w:r>
      <w:proofErr w:type="spellStart"/>
      <w:r>
        <w:rPr>
          <w:lang w:eastAsia="ja-JP"/>
        </w:rPr>
        <w:t>ApplicationSchema</w:t>
      </w:r>
      <w:proofErr w:type="spellEnd"/>
      <w:r>
        <w:rPr>
          <w:lang w:eastAsia="ja-JP"/>
        </w:rPr>
        <w:t>&gt;&gt;</w:t>
      </w:r>
    </w:p>
    <w:p w14:paraId="5BE6F5CC" w14:textId="77777777" w:rsidR="00165AA5" w:rsidRDefault="0040049D" w:rsidP="0040049D">
      <w:pPr>
        <w:pStyle w:val="ListParagraph"/>
        <w:numPr>
          <w:ilvl w:val="0"/>
          <w:numId w:val="12"/>
        </w:numPr>
        <w:rPr>
          <w:lang w:eastAsia="ja-JP"/>
        </w:rPr>
      </w:pPr>
      <w:r>
        <w:rPr>
          <w:lang w:eastAsia="ja-JP"/>
        </w:rPr>
        <w:t>Examples &lt;&lt;informative&gt;&gt;</w:t>
      </w:r>
    </w:p>
    <w:p w14:paraId="484E84AE" w14:textId="6B051961" w:rsidR="0040049D" w:rsidRDefault="0040049D" w:rsidP="00917C89">
      <w:pPr>
        <w:pStyle w:val="ListParagraph"/>
        <w:numPr>
          <w:ilvl w:val="0"/>
          <w:numId w:val="12"/>
        </w:numPr>
        <w:rPr>
          <w:lang w:eastAsia="ja-JP"/>
        </w:rPr>
      </w:pPr>
      <w:proofErr w:type="spellStart"/>
      <w:r>
        <w:rPr>
          <w:lang w:eastAsia="ja-JP"/>
        </w:rPr>
        <w:t>Codelist</w:t>
      </w:r>
      <w:proofErr w:type="spellEnd"/>
      <w:r>
        <w:rPr>
          <w:lang w:eastAsia="ja-JP"/>
        </w:rPr>
        <w:t xml:space="preserve"> realizations &lt;&lt;informative&gt;&gt;</w:t>
      </w:r>
    </w:p>
    <w:p w14:paraId="0744F2F6" w14:textId="3DAB936D" w:rsidR="0040049D" w:rsidRDefault="0040049D" w:rsidP="0040049D">
      <w:pPr>
        <w:rPr>
          <w:lang w:eastAsia="ja-JP"/>
        </w:rPr>
      </w:pPr>
      <w:r>
        <w:rPr>
          <w:lang w:eastAsia="ja-JP"/>
        </w:rPr>
        <w:t xml:space="preserve">The requirements classes of the ISO 19156 Edition 2 are much more fine-grained than in the conformance classes in Edition 1: There are several </w:t>
      </w:r>
      <w:proofErr w:type="gramStart"/>
      <w:r>
        <w:rPr>
          <w:lang w:eastAsia="ja-JP"/>
        </w:rPr>
        <w:t>requirements</w:t>
      </w:r>
      <w:proofErr w:type="gramEnd"/>
      <w:r>
        <w:rPr>
          <w:lang w:eastAsia="ja-JP"/>
        </w:rPr>
        <w:t xml:space="preserve"> classes considering the class or interface classifiers defined in each package, each capturing an atomic part of the package, typically a single class with its attributes and associations. </w:t>
      </w:r>
      <w:proofErr w:type="gramStart"/>
      <w:r>
        <w:rPr>
          <w:lang w:eastAsia="ja-JP"/>
        </w:rPr>
        <w:t>Additionally</w:t>
      </w:r>
      <w:proofErr w:type="gramEnd"/>
      <w:r>
        <w:rPr>
          <w:lang w:eastAsia="ja-JP"/>
        </w:rPr>
        <w:t xml:space="preserve"> there are package-specific compound requirements classes that consist of requirements and recommendations for all classifiers defined of each package. For each of the </w:t>
      </w:r>
      <w:proofErr w:type="gramStart"/>
      <w:r>
        <w:rPr>
          <w:lang w:eastAsia="ja-JP"/>
        </w:rPr>
        <w:t>requirements</w:t>
      </w:r>
      <w:proofErr w:type="gramEnd"/>
      <w:r>
        <w:rPr>
          <w:lang w:eastAsia="ja-JP"/>
        </w:rPr>
        <w:t xml:space="preserve"> class there is a corresponding conformance class that a system may declare conformance to. </w:t>
      </w:r>
      <w:proofErr w:type="gramStart"/>
      <w:r>
        <w:rPr>
          <w:lang w:eastAsia="ja-JP"/>
        </w:rPr>
        <w:t>Thus</w:t>
      </w:r>
      <w:proofErr w:type="gramEnd"/>
      <w:r>
        <w:rPr>
          <w:lang w:eastAsia="ja-JP"/>
        </w:rPr>
        <w:t xml:space="preserve"> the number of conformance classes in ISO 19156 Edition 2 (53) is much bigger than in the Edition 1 (18). For the complete list of Edition 2 conformance classes see Annex A.</w:t>
      </w:r>
    </w:p>
    <w:p w14:paraId="7B29827B" w14:textId="77777777" w:rsidR="0040049D" w:rsidRDefault="0040049D" w:rsidP="00917C89">
      <w:pPr>
        <w:pStyle w:val="a2"/>
      </w:pPr>
      <w:bookmarkStart w:id="458" w:name="_Toc72768944"/>
      <w:r>
        <w:t>Interfaces in the conceptual schema packages</w:t>
      </w:r>
      <w:bookmarkEnd w:id="458"/>
    </w:p>
    <w:p w14:paraId="027FB4F4" w14:textId="6CECD7FA" w:rsidR="0040049D" w:rsidRDefault="0040049D" w:rsidP="0040049D">
      <w:pPr>
        <w:rPr>
          <w:lang w:eastAsia="ja-JP"/>
        </w:rPr>
      </w:pPr>
      <w:r>
        <w:rPr>
          <w:lang w:eastAsia="ja-JP"/>
        </w:rPr>
        <w:t xml:space="preserve">The conceptual schema packages define terminology and semantics of the fundamental concepts of the </w:t>
      </w:r>
      <w:del w:id="459" w:author="Katharina Schleidt" w:date="2021-07-05T19:38:00Z">
        <w:r w:rsidDel="00116C6C">
          <w:rPr>
            <w:lang w:eastAsia="ja-JP"/>
          </w:rPr>
          <w:delText>Observations, Measurements and Samples</w:delText>
        </w:r>
      </w:del>
      <w:ins w:id="460" w:author="Katharina Schleidt" w:date="2021-07-05T19:38:00Z">
        <w:r w:rsidR="00116C6C">
          <w:rPr>
            <w:lang w:eastAsia="ja-JP"/>
          </w:rPr>
          <w:t>OMS</w:t>
        </w:r>
      </w:ins>
      <w:r>
        <w:rPr>
          <w:lang w:eastAsia="ja-JP"/>
        </w:rPr>
        <w:t xml:space="preserve"> model using interfaces only, and provide the basis for fine-grained, isolated conformance class structure enabling classes in application schemas to associate themselves with any implementing class of the targeted interfaces.</w:t>
      </w:r>
    </w:p>
    <w:p w14:paraId="56655681" w14:textId="5827C322" w:rsidR="0040049D" w:rsidRDefault="0040049D" w:rsidP="0040049D">
      <w:pPr>
        <w:rPr>
          <w:lang w:eastAsia="ja-JP"/>
        </w:rPr>
      </w:pPr>
      <w:r>
        <w:rPr>
          <w:lang w:eastAsia="ja-JP"/>
        </w:rPr>
        <w:t xml:space="preserve">Both the packages Conceptual Observation schema and Conceptual Sample Schema consist of only interfaces with the attributes and associations of the essential concepts defined in the </w:t>
      </w:r>
      <w:del w:id="461" w:author="Katharina Schleidt" w:date="2021-07-05T19:39:00Z">
        <w:r w:rsidDel="00116C6C">
          <w:rPr>
            <w:lang w:eastAsia="ja-JP"/>
          </w:rPr>
          <w:delText>Observations, Measurements and Samples</w:delText>
        </w:r>
      </w:del>
      <w:ins w:id="462" w:author="Katharina Schleidt" w:date="2021-07-05T19:39:00Z">
        <w:r w:rsidR="00116C6C">
          <w:rPr>
            <w:lang w:eastAsia="ja-JP"/>
          </w:rPr>
          <w:t>OMS</w:t>
        </w:r>
      </w:ins>
      <w:r>
        <w:rPr>
          <w:lang w:eastAsia="ja-JP"/>
        </w:rPr>
        <w:t xml:space="preserve"> standard. All the interfaces in these two packages are new to the ISO 19156 Edition 2, although most of them capture concepts defined in Edition 1 as classes.</w:t>
      </w:r>
    </w:p>
    <w:p w14:paraId="0BFD4F9A" w14:textId="77777777" w:rsidR="0040049D" w:rsidRDefault="0040049D" w:rsidP="0040049D">
      <w:pPr>
        <w:rPr>
          <w:lang w:eastAsia="ja-JP"/>
        </w:rPr>
      </w:pPr>
      <w:r>
        <w:rPr>
          <w:lang w:eastAsia="ja-JP"/>
        </w:rPr>
        <w:t>There are a few completely new concepts added in the Edition 2:</w:t>
      </w:r>
    </w:p>
    <w:p w14:paraId="123DCB31" w14:textId="77777777" w:rsidR="00E848A0" w:rsidRDefault="0040049D" w:rsidP="0040049D">
      <w:pPr>
        <w:pStyle w:val="ListParagraph"/>
        <w:numPr>
          <w:ilvl w:val="0"/>
          <w:numId w:val="12"/>
        </w:numPr>
        <w:rPr>
          <w:lang w:eastAsia="ja-JP"/>
        </w:rPr>
      </w:pPr>
      <w:r>
        <w:rPr>
          <w:lang w:eastAsia="ja-JP"/>
        </w:rPr>
        <w:t>Observer (generator of an Observation events)</w:t>
      </w:r>
    </w:p>
    <w:p w14:paraId="00E66157" w14:textId="77777777" w:rsidR="00E848A0" w:rsidRDefault="0040049D" w:rsidP="0040049D">
      <w:pPr>
        <w:pStyle w:val="ListParagraph"/>
        <w:numPr>
          <w:ilvl w:val="0"/>
          <w:numId w:val="12"/>
        </w:numPr>
        <w:rPr>
          <w:lang w:eastAsia="ja-JP"/>
        </w:rPr>
      </w:pPr>
      <w:r>
        <w:rPr>
          <w:lang w:eastAsia="ja-JP"/>
        </w:rPr>
        <w:t xml:space="preserve">Deployment (assignment of an Observation to a Host) </w:t>
      </w:r>
    </w:p>
    <w:p w14:paraId="53F5C6F8" w14:textId="77777777" w:rsidR="00E848A0" w:rsidRDefault="0040049D" w:rsidP="0040049D">
      <w:pPr>
        <w:pStyle w:val="ListParagraph"/>
        <w:numPr>
          <w:ilvl w:val="0"/>
          <w:numId w:val="12"/>
        </w:numPr>
        <w:rPr>
          <w:lang w:eastAsia="ja-JP"/>
        </w:rPr>
      </w:pPr>
      <w:r>
        <w:rPr>
          <w:lang w:eastAsia="ja-JP"/>
        </w:rPr>
        <w:t>Host (grouping of Observations, such as a physical platform, observing station or an observing campaign)</w:t>
      </w:r>
    </w:p>
    <w:p w14:paraId="583387D2" w14:textId="4038893D" w:rsidR="0040049D" w:rsidRDefault="0040049D" w:rsidP="00917C89">
      <w:pPr>
        <w:pStyle w:val="ListParagraph"/>
        <w:numPr>
          <w:ilvl w:val="0"/>
          <w:numId w:val="12"/>
        </w:numPr>
        <w:rPr>
          <w:lang w:eastAsia="ja-JP"/>
        </w:rPr>
      </w:pPr>
      <w:r>
        <w:rPr>
          <w:lang w:eastAsia="ja-JP"/>
        </w:rPr>
        <w:lastRenderedPageBreak/>
        <w:t>Sampler (device or entity creating or transforming Samples)</w:t>
      </w:r>
    </w:p>
    <w:p w14:paraId="4BEE5BA1" w14:textId="77777777" w:rsidR="0040049D" w:rsidRDefault="0040049D" w:rsidP="0040049D">
      <w:pPr>
        <w:rPr>
          <w:lang w:eastAsia="ja-JP"/>
        </w:rPr>
      </w:pPr>
    </w:p>
    <w:p w14:paraId="123E0F40" w14:textId="77777777" w:rsidR="0040049D" w:rsidRDefault="0040049D" w:rsidP="0040049D">
      <w:pPr>
        <w:rPr>
          <w:lang w:eastAsia="ja-JP"/>
        </w:rPr>
      </w:pPr>
      <w:r>
        <w:rPr>
          <w:lang w:eastAsia="ja-JP"/>
        </w:rPr>
        <w:t>The some of the following concepts have been renamed and/or partly redefined:</w:t>
      </w:r>
    </w:p>
    <w:p w14:paraId="52E6F54D" w14:textId="77777777" w:rsidR="00E848A0" w:rsidRDefault="0040049D" w:rsidP="0040049D">
      <w:pPr>
        <w:pStyle w:val="ListParagraph"/>
        <w:numPr>
          <w:ilvl w:val="0"/>
          <w:numId w:val="12"/>
        </w:numPr>
        <w:rPr>
          <w:lang w:eastAsia="ja-JP"/>
        </w:rPr>
      </w:pPr>
      <w:proofErr w:type="spellStart"/>
      <w:r>
        <w:rPr>
          <w:lang w:eastAsia="ja-JP"/>
        </w:rPr>
        <w:t>OM_Observation</w:t>
      </w:r>
      <w:proofErr w:type="spellEnd"/>
      <w:r>
        <w:rPr>
          <w:lang w:eastAsia="ja-JP"/>
        </w:rPr>
        <w:t xml:space="preserve"> concept is now captured as the Observation interface.</w:t>
      </w:r>
    </w:p>
    <w:p w14:paraId="5564B3D0" w14:textId="77777777" w:rsidR="00E848A0" w:rsidRDefault="0040049D" w:rsidP="0040049D">
      <w:pPr>
        <w:pStyle w:val="ListParagraph"/>
        <w:numPr>
          <w:ilvl w:val="0"/>
          <w:numId w:val="12"/>
        </w:numPr>
        <w:rPr>
          <w:lang w:eastAsia="ja-JP"/>
        </w:rPr>
      </w:pPr>
      <w:proofErr w:type="spellStart"/>
      <w:r>
        <w:rPr>
          <w:lang w:eastAsia="ja-JP"/>
        </w:rPr>
        <w:t>OM_Process</w:t>
      </w:r>
      <w:proofErr w:type="spellEnd"/>
      <w:r>
        <w:rPr>
          <w:lang w:eastAsia="ja-JP"/>
        </w:rPr>
        <w:t xml:space="preserve"> concept is now captured as the Procedure interface and </w:t>
      </w:r>
      <w:proofErr w:type="gramStart"/>
      <w:r>
        <w:rPr>
          <w:lang w:eastAsia="ja-JP"/>
        </w:rPr>
        <w:t>it's</w:t>
      </w:r>
      <w:proofErr w:type="gramEnd"/>
      <w:r>
        <w:rPr>
          <w:lang w:eastAsia="ja-JP"/>
        </w:rPr>
        <w:t xml:space="preserve"> specializations </w:t>
      </w:r>
      <w:proofErr w:type="spellStart"/>
      <w:r>
        <w:rPr>
          <w:lang w:eastAsia="ja-JP"/>
        </w:rPr>
        <w:t>ObservingProcedure</w:t>
      </w:r>
      <w:proofErr w:type="spellEnd"/>
      <w:r>
        <w:rPr>
          <w:lang w:eastAsia="ja-JP"/>
        </w:rPr>
        <w:t xml:space="preserve">, </w:t>
      </w:r>
      <w:proofErr w:type="spellStart"/>
      <w:r>
        <w:rPr>
          <w:lang w:eastAsia="ja-JP"/>
        </w:rPr>
        <w:t>SamplingProcedure</w:t>
      </w:r>
      <w:proofErr w:type="spellEnd"/>
      <w:r>
        <w:rPr>
          <w:lang w:eastAsia="ja-JP"/>
        </w:rPr>
        <w:t xml:space="preserve"> and </w:t>
      </w:r>
      <w:proofErr w:type="spellStart"/>
      <w:r>
        <w:rPr>
          <w:lang w:eastAsia="ja-JP"/>
        </w:rPr>
        <w:t>PreparationProcedure</w:t>
      </w:r>
      <w:proofErr w:type="spellEnd"/>
      <w:r>
        <w:rPr>
          <w:lang w:eastAsia="ja-JP"/>
        </w:rPr>
        <w:t>.</w:t>
      </w:r>
    </w:p>
    <w:p w14:paraId="12453B1F" w14:textId="77777777" w:rsidR="00E848A0" w:rsidRDefault="0040049D" w:rsidP="0040049D">
      <w:pPr>
        <w:pStyle w:val="ListParagraph"/>
        <w:numPr>
          <w:ilvl w:val="0"/>
          <w:numId w:val="12"/>
        </w:numPr>
        <w:rPr>
          <w:lang w:eastAsia="ja-JP"/>
        </w:rPr>
      </w:pPr>
      <w:proofErr w:type="spellStart"/>
      <w:r>
        <w:rPr>
          <w:lang w:eastAsia="ja-JP"/>
        </w:rPr>
        <w:t>SF_SamplingFeature</w:t>
      </w:r>
      <w:proofErr w:type="spellEnd"/>
      <w:r>
        <w:rPr>
          <w:lang w:eastAsia="ja-JP"/>
        </w:rPr>
        <w:t xml:space="preserve"> concept is now captured as the Sample interface.</w:t>
      </w:r>
    </w:p>
    <w:p w14:paraId="2D969CF0" w14:textId="77777777" w:rsidR="00E848A0" w:rsidRDefault="0040049D" w:rsidP="0040049D">
      <w:pPr>
        <w:pStyle w:val="ListParagraph"/>
        <w:numPr>
          <w:ilvl w:val="0"/>
          <w:numId w:val="12"/>
        </w:numPr>
        <w:rPr>
          <w:lang w:eastAsia="ja-JP"/>
        </w:rPr>
      </w:pPr>
      <w:r>
        <w:rPr>
          <w:lang w:eastAsia="ja-JP"/>
        </w:rPr>
        <w:t xml:space="preserve">A generic feature type instance defined in Edition 1 as </w:t>
      </w:r>
      <w:proofErr w:type="spellStart"/>
      <w:r>
        <w:rPr>
          <w:lang w:eastAsia="ja-JP"/>
        </w:rPr>
        <w:t>GFI_Feature</w:t>
      </w:r>
      <w:proofErr w:type="spellEnd"/>
      <w:r>
        <w:rPr>
          <w:lang w:eastAsia="ja-JP"/>
        </w:rPr>
        <w:t xml:space="preserve"> as the target of the </w:t>
      </w:r>
      <w:proofErr w:type="spellStart"/>
      <w:r>
        <w:rPr>
          <w:lang w:eastAsia="ja-JP"/>
        </w:rPr>
        <w:t>featureOfInterest</w:t>
      </w:r>
      <w:proofErr w:type="spellEnd"/>
      <w:r>
        <w:rPr>
          <w:lang w:eastAsia="ja-JP"/>
        </w:rPr>
        <w:t xml:space="preserve"> association of the </w:t>
      </w:r>
      <w:proofErr w:type="spellStart"/>
      <w:r>
        <w:rPr>
          <w:lang w:eastAsia="ja-JP"/>
        </w:rPr>
        <w:t>OM_Observation</w:t>
      </w:r>
      <w:proofErr w:type="spellEnd"/>
      <w:r>
        <w:rPr>
          <w:lang w:eastAsia="ja-JP"/>
        </w:rPr>
        <w:t xml:space="preserve"> and </w:t>
      </w:r>
      <w:proofErr w:type="spellStart"/>
      <w:r>
        <w:rPr>
          <w:lang w:eastAsia="ja-JP"/>
        </w:rPr>
        <w:t>sampledFeature</w:t>
      </w:r>
      <w:proofErr w:type="spellEnd"/>
      <w:r>
        <w:rPr>
          <w:lang w:eastAsia="ja-JP"/>
        </w:rPr>
        <w:t xml:space="preserve"> association of the </w:t>
      </w:r>
      <w:proofErr w:type="spellStart"/>
      <w:r>
        <w:rPr>
          <w:lang w:eastAsia="ja-JP"/>
        </w:rPr>
        <w:t>SF_SamplingFeature</w:t>
      </w:r>
      <w:proofErr w:type="spellEnd"/>
      <w:r>
        <w:rPr>
          <w:lang w:eastAsia="ja-JP"/>
        </w:rPr>
        <w:t xml:space="preserve"> is removed and replaced with Any interface from ISO 19103 in favour of broadening the scope of these associations from feature objects as defined in ISO 19109 into any observed or sampled object.</w:t>
      </w:r>
    </w:p>
    <w:p w14:paraId="60B6C806" w14:textId="77777777" w:rsidR="00E848A0" w:rsidRDefault="0040049D" w:rsidP="0040049D">
      <w:pPr>
        <w:pStyle w:val="ListParagraph"/>
        <w:numPr>
          <w:ilvl w:val="0"/>
          <w:numId w:val="12"/>
        </w:numPr>
        <w:rPr>
          <w:lang w:eastAsia="ja-JP"/>
        </w:rPr>
      </w:pPr>
      <w:r>
        <w:rPr>
          <w:lang w:eastAsia="ja-JP"/>
        </w:rPr>
        <w:t xml:space="preserve">The </w:t>
      </w:r>
      <w:proofErr w:type="spellStart"/>
      <w:r>
        <w:rPr>
          <w:lang w:eastAsia="ja-JP"/>
        </w:rPr>
        <w:t>metaclass</w:t>
      </w:r>
      <w:proofErr w:type="spellEnd"/>
      <w:r>
        <w:rPr>
          <w:lang w:eastAsia="ja-JP"/>
        </w:rPr>
        <w:t xml:space="preserve"> </w:t>
      </w:r>
      <w:proofErr w:type="spellStart"/>
      <w:r>
        <w:rPr>
          <w:lang w:eastAsia="ja-JP"/>
        </w:rPr>
        <w:t>GF_PropertyType</w:t>
      </w:r>
      <w:proofErr w:type="spellEnd"/>
      <w:r>
        <w:rPr>
          <w:lang w:eastAsia="ja-JP"/>
        </w:rPr>
        <w:t xml:space="preserve"> defined for describing the observed properties in Edition 1 has been removed and is now captured by the </w:t>
      </w:r>
      <w:proofErr w:type="spellStart"/>
      <w:r>
        <w:rPr>
          <w:lang w:eastAsia="ja-JP"/>
        </w:rPr>
        <w:t>ObservableProperty</w:t>
      </w:r>
      <w:proofErr w:type="spellEnd"/>
      <w:r>
        <w:rPr>
          <w:lang w:eastAsia="ja-JP"/>
        </w:rPr>
        <w:t xml:space="preserve"> interface.</w:t>
      </w:r>
    </w:p>
    <w:p w14:paraId="4D94FF5C" w14:textId="77777777" w:rsidR="00E848A0" w:rsidRDefault="0040049D" w:rsidP="0040049D">
      <w:pPr>
        <w:pStyle w:val="ListParagraph"/>
        <w:numPr>
          <w:ilvl w:val="0"/>
          <w:numId w:val="12"/>
        </w:numPr>
        <w:rPr>
          <w:lang w:eastAsia="ja-JP"/>
        </w:rPr>
      </w:pPr>
      <w:r>
        <w:rPr>
          <w:lang w:eastAsia="ja-JP"/>
        </w:rPr>
        <w:t xml:space="preserve">Sampling event information partly captured by </w:t>
      </w:r>
      <w:proofErr w:type="spellStart"/>
      <w:r>
        <w:rPr>
          <w:lang w:eastAsia="ja-JP"/>
        </w:rPr>
        <w:t>SF_Specimen</w:t>
      </w:r>
      <w:proofErr w:type="spellEnd"/>
      <w:r>
        <w:rPr>
          <w:lang w:eastAsia="ja-JP"/>
        </w:rPr>
        <w:t xml:space="preserve"> attributes </w:t>
      </w:r>
      <w:proofErr w:type="spellStart"/>
      <w:r>
        <w:rPr>
          <w:lang w:eastAsia="ja-JP"/>
        </w:rPr>
        <w:t>samplingTime</w:t>
      </w:r>
      <w:proofErr w:type="spellEnd"/>
      <w:r>
        <w:rPr>
          <w:lang w:eastAsia="ja-JP"/>
        </w:rPr>
        <w:t xml:space="preserve">, </w:t>
      </w:r>
      <w:proofErr w:type="spellStart"/>
      <w:r>
        <w:rPr>
          <w:lang w:eastAsia="ja-JP"/>
        </w:rPr>
        <w:t>samplingMethod</w:t>
      </w:r>
      <w:proofErr w:type="spellEnd"/>
      <w:r>
        <w:rPr>
          <w:lang w:eastAsia="ja-JP"/>
        </w:rPr>
        <w:t xml:space="preserve"> and </w:t>
      </w:r>
      <w:proofErr w:type="spellStart"/>
      <w:r>
        <w:rPr>
          <w:lang w:eastAsia="ja-JP"/>
        </w:rPr>
        <w:t>samplingLocation</w:t>
      </w:r>
      <w:proofErr w:type="spellEnd"/>
      <w:r>
        <w:rPr>
          <w:lang w:eastAsia="ja-JP"/>
        </w:rPr>
        <w:t xml:space="preserve"> in Edition 1 is now captured as the Sampling interface.</w:t>
      </w:r>
    </w:p>
    <w:p w14:paraId="2DCC6C48" w14:textId="61934F48" w:rsidR="0040049D" w:rsidRDefault="0040049D" w:rsidP="00917C89">
      <w:pPr>
        <w:pStyle w:val="ListParagraph"/>
        <w:numPr>
          <w:ilvl w:val="0"/>
          <w:numId w:val="12"/>
        </w:numPr>
        <w:rPr>
          <w:lang w:eastAsia="ja-JP"/>
        </w:rPr>
      </w:pPr>
      <w:r>
        <w:rPr>
          <w:lang w:eastAsia="ja-JP"/>
        </w:rPr>
        <w:t xml:space="preserve">Association class </w:t>
      </w:r>
      <w:proofErr w:type="spellStart"/>
      <w:r>
        <w:rPr>
          <w:lang w:eastAsia="ja-JP"/>
        </w:rPr>
        <w:t>PreparationStep</w:t>
      </w:r>
      <w:proofErr w:type="spellEnd"/>
      <w:r>
        <w:rPr>
          <w:lang w:eastAsia="ja-JP"/>
        </w:rPr>
        <w:t xml:space="preserve"> for describing the </w:t>
      </w:r>
      <w:proofErr w:type="spellStart"/>
      <w:r>
        <w:rPr>
          <w:lang w:eastAsia="ja-JP"/>
        </w:rPr>
        <w:t>processingDetails</w:t>
      </w:r>
      <w:proofErr w:type="spellEnd"/>
      <w:r>
        <w:rPr>
          <w:lang w:eastAsia="ja-JP"/>
        </w:rPr>
        <w:t xml:space="preserve"> association role from </w:t>
      </w:r>
      <w:proofErr w:type="spellStart"/>
      <w:r>
        <w:rPr>
          <w:lang w:eastAsia="ja-JP"/>
        </w:rPr>
        <w:t>SF_Specimen</w:t>
      </w:r>
      <w:proofErr w:type="spellEnd"/>
      <w:r>
        <w:rPr>
          <w:lang w:eastAsia="ja-JP"/>
        </w:rPr>
        <w:t xml:space="preserve"> to </w:t>
      </w:r>
      <w:proofErr w:type="spellStart"/>
      <w:r>
        <w:rPr>
          <w:lang w:eastAsia="ja-JP"/>
        </w:rPr>
        <w:t>SF_Process</w:t>
      </w:r>
      <w:proofErr w:type="spellEnd"/>
      <w:r>
        <w:rPr>
          <w:lang w:eastAsia="ja-JP"/>
        </w:rPr>
        <w:t xml:space="preserve"> in Edition 1 has been remodelled as an interface </w:t>
      </w:r>
      <w:proofErr w:type="spellStart"/>
      <w:r>
        <w:rPr>
          <w:lang w:eastAsia="ja-JP"/>
        </w:rPr>
        <w:t>PreparationStep</w:t>
      </w:r>
      <w:proofErr w:type="spellEnd"/>
      <w:r>
        <w:rPr>
          <w:lang w:eastAsia="ja-JP"/>
        </w:rPr>
        <w:t xml:space="preserve"> with the </w:t>
      </w:r>
      <w:proofErr w:type="spellStart"/>
      <w:r>
        <w:rPr>
          <w:lang w:eastAsia="ja-JP"/>
        </w:rPr>
        <w:t>processingDetails</w:t>
      </w:r>
      <w:proofErr w:type="spellEnd"/>
      <w:r>
        <w:rPr>
          <w:lang w:eastAsia="ja-JP"/>
        </w:rPr>
        <w:t xml:space="preserve"> association role to the </w:t>
      </w:r>
      <w:proofErr w:type="spellStart"/>
      <w:r>
        <w:rPr>
          <w:lang w:eastAsia="ja-JP"/>
        </w:rPr>
        <w:t>PreparationProcedure</w:t>
      </w:r>
      <w:proofErr w:type="spellEnd"/>
      <w:r>
        <w:rPr>
          <w:lang w:eastAsia="ja-JP"/>
        </w:rPr>
        <w:t xml:space="preserve"> interface.</w:t>
      </w:r>
    </w:p>
    <w:p w14:paraId="1662DC40" w14:textId="77777777" w:rsidR="0040049D" w:rsidRDefault="0040049D" w:rsidP="00917C89">
      <w:pPr>
        <w:pStyle w:val="a2"/>
      </w:pPr>
      <w:bookmarkStart w:id="463" w:name="_Toc72768945"/>
      <w:r>
        <w:t>Realizations of the conceptual schemas as abstract and concrete feature type classes</w:t>
      </w:r>
      <w:bookmarkEnd w:id="463"/>
    </w:p>
    <w:p w14:paraId="69A851C6" w14:textId="77777777" w:rsidR="0040049D" w:rsidRDefault="0040049D" w:rsidP="0040049D">
      <w:pPr>
        <w:rPr>
          <w:lang w:eastAsia="ja-JP"/>
        </w:rPr>
      </w:pPr>
      <w:r>
        <w:rPr>
          <w:lang w:eastAsia="ja-JP"/>
        </w:rPr>
        <w:t xml:space="preserve">The Abstract Observation core and the Abstract Sample core packages bind the interface concepts of the conceptual schemas with the ISO 19109 feature concept, and introduces these concepts and some related classes as using the </w:t>
      </w:r>
      <w:proofErr w:type="spellStart"/>
      <w:r>
        <w:rPr>
          <w:lang w:eastAsia="ja-JP"/>
        </w:rPr>
        <w:t>FeatureType</w:t>
      </w:r>
      <w:proofErr w:type="spellEnd"/>
      <w:r>
        <w:rPr>
          <w:lang w:eastAsia="ja-JP"/>
        </w:rPr>
        <w:t xml:space="preserve"> stereotype and with more detailed set of attributes. They also introduce a mechanism for indirect </w:t>
      </w:r>
      <w:proofErr w:type="spellStart"/>
      <w:r>
        <w:rPr>
          <w:lang w:eastAsia="ja-JP"/>
        </w:rPr>
        <w:t>FeatureType</w:t>
      </w:r>
      <w:proofErr w:type="spellEnd"/>
      <w:r>
        <w:rPr>
          <w:lang w:eastAsia="ja-JP"/>
        </w:rPr>
        <w:t xml:space="preserve"> associations via corresponding conceptual schema interfaces providing a degree of conformance statement isolation: Implementations may choose to directly use some but not all of the </w:t>
      </w:r>
      <w:proofErr w:type="spellStart"/>
      <w:r>
        <w:rPr>
          <w:lang w:eastAsia="ja-JP"/>
        </w:rPr>
        <w:t>FeatureType</w:t>
      </w:r>
      <w:proofErr w:type="spellEnd"/>
      <w:r>
        <w:rPr>
          <w:lang w:eastAsia="ja-JP"/>
        </w:rPr>
        <w:t xml:space="preserve"> classes in the core or the basic packages, and still implement some of their associations using existing or bespoke domain classes as long as they conceptually and data content wise realize the corresponding interfaces.</w:t>
      </w:r>
    </w:p>
    <w:p w14:paraId="73602971" w14:textId="523ED273" w:rsidR="0040049D" w:rsidRDefault="0040049D" w:rsidP="0040049D">
      <w:pPr>
        <w:rPr>
          <w:lang w:eastAsia="ja-JP"/>
        </w:rPr>
      </w:pPr>
      <w:r>
        <w:rPr>
          <w:lang w:eastAsia="ja-JP"/>
        </w:rPr>
        <w:t xml:space="preserve">While the Abstract Observation and Sample core packages provide a common basis for all ISO 19109 based implementations of the </w:t>
      </w:r>
      <w:del w:id="464" w:author="Katharina Schleidt" w:date="2021-07-05T19:39:00Z">
        <w:r w:rsidDel="00116C6C">
          <w:rPr>
            <w:lang w:eastAsia="ja-JP"/>
          </w:rPr>
          <w:delText>Observations, measurements and Samples</w:delText>
        </w:r>
      </w:del>
      <w:ins w:id="465" w:author="Katharina Schleidt" w:date="2021-07-05T19:39:00Z">
        <w:r w:rsidR="00116C6C">
          <w:rPr>
            <w:lang w:eastAsia="ja-JP"/>
          </w:rPr>
          <w:t>OMS</w:t>
        </w:r>
      </w:ins>
      <w:r>
        <w:rPr>
          <w:lang w:eastAsia="ja-JP"/>
        </w:rPr>
        <w:t xml:space="preserve"> conceptual model, the Basic Observations and the Basic Samples packages are designed as ready-to-use concrete implementations for these concepts. It is expected that the Basic package classes are used as a toolbox for implementing observations and samples related application schemas in pick-and-mix style: If the Basic package classes provide all necessary information for data management and exchange use cases in a particular application domain, they can simply be adopted as-is. In cases where more expressiveness is required, the Abstract core or the Basic package classes may be specialized as required without breaking the integrity of the model.</w:t>
      </w:r>
    </w:p>
    <w:p w14:paraId="4B22B695" w14:textId="77777777" w:rsidR="0040049D" w:rsidRDefault="0040049D" w:rsidP="00917C89">
      <w:pPr>
        <w:pStyle w:val="a2"/>
      </w:pPr>
      <w:bookmarkStart w:id="466" w:name="_Toc72768946"/>
      <w:r>
        <w:t>Modelling of the Observation concept</w:t>
      </w:r>
      <w:bookmarkEnd w:id="466"/>
    </w:p>
    <w:p w14:paraId="0DC34694" w14:textId="77777777" w:rsidR="0040049D" w:rsidRDefault="0040049D" w:rsidP="00917C89">
      <w:pPr>
        <w:pStyle w:val="a3"/>
      </w:pPr>
      <w:proofErr w:type="spellStart"/>
      <w:r>
        <w:t>OM_Observation</w:t>
      </w:r>
      <w:proofErr w:type="spellEnd"/>
      <w:r>
        <w:t xml:space="preserve"> in Edition 1</w:t>
      </w:r>
    </w:p>
    <w:p w14:paraId="17774414" w14:textId="77777777" w:rsidR="0040049D" w:rsidRDefault="0040049D" w:rsidP="0040049D">
      <w:pPr>
        <w:rPr>
          <w:lang w:eastAsia="ja-JP"/>
        </w:rPr>
      </w:pPr>
      <w:r>
        <w:rPr>
          <w:lang w:eastAsia="ja-JP"/>
        </w:rPr>
        <w:t xml:space="preserve">The Observation concept was modelled as </w:t>
      </w:r>
      <w:proofErr w:type="spellStart"/>
      <w:r>
        <w:rPr>
          <w:lang w:eastAsia="ja-JP"/>
        </w:rPr>
        <w:t>OM_Observation</w:t>
      </w:r>
      <w:proofErr w:type="spellEnd"/>
      <w:r>
        <w:rPr>
          <w:lang w:eastAsia="ja-JP"/>
        </w:rPr>
        <w:t xml:space="preserve"> class in Edition 1 as follows:</w:t>
      </w:r>
    </w:p>
    <w:p w14:paraId="4E198999" w14:textId="3E9E764C" w:rsidR="0040049D" w:rsidRDefault="0040049D" w:rsidP="00917C89">
      <w:pPr>
        <w:ind w:left="403"/>
        <w:rPr>
          <w:lang w:eastAsia="ja-JP"/>
        </w:rPr>
      </w:pPr>
      <w:r>
        <w:rPr>
          <w:lang w:eastAsia="ja-JP"/>
        </w:rPr>
        <w:lastRenderedPageBreak/>
        <w:t>"An observation is an act that results in the estimation of the value of a feature property, and involves application of a specified procedure, such as a sensor, instrument, algorithm or process chain. [...]"</w:t>
      </w:r>
    </w:p>
    <w:p w14:paraId="44C09869" w14:textId="77777777" w:rsidR="0040049D" w:rsidRDefault="0040049D" w:rsidP="0040049D">
      <w:pPr>
        <w:rPr>
          <w:lang w:eastAsia="ja-JP"/>
        </w:rPr>
      </w:pPr>
      <w:r>
        <w:rPr>
          <w:lang w:eastAsia="ja-JP"/>
        </w:rPr>
        <w:t>It had the following attributes, associations and cardinalities:</w:t>
      </w:r>
    </w:p>
    <w:p w14:paraId="6B4BCDB0" w14:textId="77777777" w:rsidR="00E848A0" w:rsidRDefault="0040049D" w:rsidP="0040049D">
      <w:pPr>
        <w:pStyle w:val="ListParagraph"/>
        <w:numPr>
          <w:ilvl w:val="0"/>
          <w:numId w:val="12"/>
        </w:numPr>
        <w:rPr>
          <w:lang w:eastAsia="ja-JP"/>
        </w:rPr>
      </w:pPr>
      <w:proofErr w:type="spellStart"/>
      <w:r>
        <w:rPr>
          <w:lang w:eastAsia="ja-JP"/>
        </w:rPr>
        <w:t>featureOfInterest</w:t>
      </w:r>
      <w:proofErr w:type="spellEnd"/>
      <w:r>
        <w:rPr>
          <w:lang w:eastAsia="ja-JP"/>
        </w:rPr>
        <w:t xml:space="preserve"> (Domain): </w:t>
      </w:r>
      <w:proofErr w:type="spellStart"/>
      <w:r>
        <w:rPr>
          <w:lang w:eastAsia="ja-JP"/>
        </w:rPr>
        <w:t>GFI_Feature</w:t>
      </w:r>
      <w:proofErr w:type="spellEnd"/>
      <w:r>
        <w:rPr>
          <w:lang w:eastAsia="ja-JP"/>
        </w:rPr>
        <w:t xml:space="preserve"> [1]</w:t>
      </w:r>
    </w:p>
    <w:p w14:paraId="777E3E01" w14:textId="77777777" w:rsidR="00E848A0" w:rsidRDefault="0040049D" w:rsidP="0040049D">
      <w:pPr>
        <w:pStyle w:val="ListParagraph"/>
        <w:numPr>
          <w:ilvl w:val="0"/>
          <w:numId w:val="12"/>
        </w:numPr>
        <w:rPr>
          <w:lang w:eastAsia="ja-JP"/>
        </w:rPr>
      </w:pPr>
      <w:proofErr w:type="spellStart"/>
      <w:r>
        <w:rPr>
          <w:lang w:eastAsia="ja-JP"/>
        </w:rPr>
        <w:t>observedProperty</w:t>
      </w:r>
      <w:proofErr w:type="spellEnd"/>
      <w:r>
        <w:rPr>
          <w:lang w:eastAsia="ja-JP"/>
        </w:rPr>
        <w:t xml:space="preserve"> (Phenomenon): </w:t>
      </w:r>
      <w:proofErr w:type="spellStart"/>
      <w:r>
        <w:rPr>
          <w:lang w:eastAsia="ja-JP"/>
        </w:rPr>
        <w:t>GF_PropertyType</w:t>
      </w:r>
      <w:proofErr w:type="spellEnd"/>
      <w:r>
        <w:rPr>
          <w:lang w:eastAsia="ja-JP"/>
        </w:rPr>
        <w:t xml:space="preserve"> [1]</w:t>
      </w:r>
    </w:p>
    <w:p w14:paraId="5CD423B2" w14:textId="77777777" w:rsidR="00E848A0" w:rsidRDefault="0040049D" w:rsidP="0040049D">
      <w:pPr>
        <w:pStyle w:val="ListParagraph"/>
        <w:numPr>
          <w:ilvl w:val="0"/>
          <w:numId w:val="12"/>
        </w:numPr>
        <w:rPr>
          <w:lang w:eastAsia="ja-JP"/>
        </w:rPr>
      </w:pPr>
      <w:r>
        <w:rPr>
          <w:lang w:eastAsia="ja-JP"/>
        </w:rPr>
        <w:t>procedure (</w:t>
      </w:r>
      <w:proofErr w:type="spellStart"/>
      <w:r>
        <w:rPr>
          <w:lang w:eastAsia="ja-JP"/>
        </w:rPr>
        <w:t>ProcessUsed</w:t>
      </w:r>
      <w:proofErr w:type="spellEnd"/>
      <w:r>
        <w:rPr>
          <w:lang w:eastAsia="ja-JP"/>
        </w:rPr>
        <w:t xml:space="preserve">): </w:t>
      </w:r>
      <w:proofErr w:type="spellStart"/>
      <w:r>
        <w:rPr>
          <w:lang w:eastAsia="ja-JP"/>
        </w:rPr>
        <w:t>OM_Process</w:t>
      </w:r>
      <w:proofErr w:type="spellEnd"/>
      <w:r>
        <w:rPr>
          <w:lang w:eastAsia="ja-JP"/>
        </w:rPr>
        <w:t xml:space="preserve"> [1]</w:t>
      </w:r>
    </w:p>
    <w:p w14:paraId="6E6172AF" w14:textId="77777777" w:rsidR="00E848A0" w:rsidRDefault="0040049D" w:rsidP="0040049D">
      <w:pPr>
        <w:pStyle w:val="ListParagraph"/>
        <w:numPr>
          <w:ilvl w:val="0"/>
          <w:numId w:val="12"/>
        </w:numPr>
        <w:rPr>
          <w:lang w:eastAsia="ja-JP"/>
        </w:rPr>
      </w:pPr>
      <w:proofErr w:type="spellStart"/>
      <w:r>
        <w:rPr>
          <w:lang w:eastAsia="ja-JP"/>
        </w:rPr>
        <w:t>phenomenonTime</w:t>
      </w:r>
      <w:proofErr w:type="spellEnd"/>
      <w:r>
        <w:rPr>
          <w:lang w:eastAsia="ja-JP"/>
        </w:rPr>
        <w:t xml:space="preserve">: </w:t>
      </w:r>
      <w:proofErr w:type="spellStart"/>
      <w:r>
        <w:rPr>
          <w:lang w:eastAsia="ja-JP"/>
        </w:rPr>
        <w:t>TM_Object</w:t>
      </w:r>
      <w:proofErr w:type="spellEnd"/>
      <w:r>
        <w:rPr>
          <w:lang w:eastAsia="ja-JP"/>
        </w:rPr>
        <w:t xml:space="preserve"> [1]</w:t>
      </w:r>
    </w:p>
    <w:p w14:paraId="01555DE4" w14:textId="77777777" w:rsidR="00E848A0" w:rsidRDefault="0040049D" w:rsidP="0040049D">
      <w:pPr>
        <w:pStyle w:val="ListParagraph"/>
        <w:numPr>
          <w:ilvl w:val="0"/>
          <w:numId w:val="12"/>
        </w:numPr>
        <w:rPr>
          <w:lang w:eastAsia="ja-JP"/>
        </w:rPr>
      </w:pPr>
      <w:proofErr w:type="spellStart"/>
      <w:r>
        <w:rPr>
          <w:lang w:eastAsia="ja-JP"/>
        </w:rPr>
        <w:t>resultTime</w:t>
      </w:r>
      <w:proofErr w:type="spellEnd"/>
      <w:r>
        <w:rPr>
          <w:lang w:eastAsia="ja-JP"/>
        </w:rPr>
        <w:t xml:space="preserve">: </w:t>
      </w:r>
      <w:proofErr w:type="spellStart"/>
      <w:r>
        <w:rPr>
          <w:lang w:eastAsia="ja-JP"/>
        </w:rPr>
        <w:t>TM_Instant</w:t>
      </w:r>
      <w:proofErr w:type="spellEnd"/>
      <w:r>
        <w:rPr>
          <w:lang w:eastAsia="ja-JP"/>
        </w:rPr>
        <w:t xml:space="preserve"> [1]</w:t>
      </w:r>
    </w:p>
    <w:p w14:paraId="3B395B03" w14:textId="77777777" w:rsidR="00E848A0" w:rsidRDefault="0040049D" w:rsidP="0040049D">
      <w:pPr>
        <w:pStyle w:val="ListParagraph"/>
        <w:numPr>
          <w:ilvl w:val="0"/>
          <w:numId w:val="12"/>
        </w:numPr>
        <w:rPr>
          <w:lang w:eastAsia="ja-JP"/>
        </w:rPr>
      </w:pPr>
      <w:r>
        <w:rPr>
          <w:lang w:eastAsia="ja-JP"/>
        </w:rPr>
        <w:t>result (Range): Any [1]</w:t>
      </w:r>
    </w:p>
    <w:p w14:paraId="1429B7C2" w14:textId="77777777" w:rsidR="00E848A0" w:rsidRDefault="0040049D" w:rsidP="0040049D">
      <w:pPr>
        <w:pStyle w:val="ListParagraph"/>
        <w:numPr>
          <w:ilvl w:val="0"/>
          <w:numId w:val="12"/>
        </w:numPr>
        <w:rPr>
          <w:lang w:eastAsia="ja-JP"/>
        </w:rPr>
      </w:pPr>
      <w:proofErr w:type="spellStart"/>
      <w:r>
        <w:rPr>
          <w:lang w:eastAsia="ja-JP"/>
        </w:rPr>
        <w:t>resultQuality</w:t>
      </w:r>
      <w:proofErr w:type="spellEnd"/>
      <w:r>
        <w:rPr>
          <w:lang w:eastAsia="ja-JP"/>
        </w:rPr>
        <w:t xml:space="preserve">: </w:t>
      </w:r>
      <w:proofErr w:type="spellStart"/>
      <w:r>
        <w:rPr>
          <w:lang w:eastAsia="ja-JP"/>
        </w:rPr>
        <w:t>DQ_Element</w:t>
      </w:r>
      <w:proofErr w:type="spellEnd"/>
      <w:r>
        <w:rPr>
          <w:lang w:eastAsia="ja-JP"/>
        </w:rPr>
        <w:t xml:space="preserve"> [</w:t>
      </w:r>
      <w:proofErr w:type="gramStart"/>
      <w:r>
        <w:rPr>
          <w:lang w:eastAsia="ja-JP"/>
        </w:rPr>
        <w:t>0..</w:t>
      </w:r>
      <w:proofErr w:type="gramEnd"/>
      <w:r>
        <w:rPr>
          <w:lang w:eastAsia="ja-JP"/>
        </w:rPr>
        <w:t>*]</w:t>
      </w:r>
    </w:p>
    <w:p w14:paraId="5842D310" w14:textId="77777777" w:rsidR="00E848A0" w:rsidRDefault="0040049D" w:rsidP="0040049D">
      <w:pPr>
        <w:pStyle w:val="ListParagraph"/>
        <w:numPr>
          <w:ilvl w:val="0"/>
          <w:numId w:val="12"/>
        </w:numPr>
        <w:rPr>
          <w:lang w:eastAsia="ja-JP"/>
        </w:rPr>
      </w:pPr>
      <w:r>
        <w:rPr>
          <w:lang w:eastAsia="ja-JP"/>
        </w:rPr>
        <w:t xml:space="preserve">parameter: </w:t>
      </w:r>
      <w:proofErr w:type="spellStart"/>
      <w:r>
        <w:rPr>
          <w:lang w:eastAsia="ja-JP"/>
        </w:rPr>
        <w:t>NamedValue</w:t>
      </w:r>
      <w:proofErr w:type="spellEnd"/>
      <w:r>
        <w:rPr>
          <w:lang w:eastAsia="ja-JP"/>
        </w:rPr>
        <w:t xml:space="preserve"> [</w:t>
      </w:r>
      <w:proofErr w:type="gramStart"/>
      <w:r>
        <w:rPr>
          <w:lang w:eastAsia="ja-JP"/>
        </w:rPr>
        <w:t>0..</w:t>
      </w:r>
      <w:proofErr w:type="gramEnd"/>
      <w:r>
        <w:rPr>
          <w:lang w:eastAsia="ja-JP"/>
        </w:rPr>
        <w:t>*]</w:t>
      </w:r>
    </w:p>
    <w:p w14:paraId="750AEA64" w14:textId="77777777" w:rsidR="00E848A0" w:rsidRDefault="0040049D" w:rsidP="0040049D">
      <w:pPr>
        <w:pStyle w:val="ListParagraph"/>
        <w:numPr>
          <w:ilvl w:val="0"/>
          <w:numId w:val="12"/>
        </w:numPr>
        <w:rPr>
          <w:lang w:eastAsia="ja-JP"/>
        </w:rPr>
      </w:pPr>
      <w:proofErr w:type="spellStart"/>
      <w:r>
        <w:rPr>
          <w:lang w:eastAsia="ja-JP"/>
        </w:rPr>
        <w:t>validTime</w:t>
      </w:r>
      <w:proofErr w:type="spellEnd"/>
      <w:r>
        <w:rPr>
          <w:lang w:eastAsia="ja-JP"/>
        </w:rPr>
        <w:t xml:space="preserve">: </w:t>
      </w:r>
      <w:proofErr w:type="spellStart"/>
      <w:r>
        <w:rPr>
          <w:lang w:eastAsia="ja-JP"/>
        </w:rPr>
        <w:t>TM_Period</w:t>
      </w:r>
      <w:proofErr w:type="spellEnd"/>
      <w:r>
        <w:rPr>
          <w:lang w:eastAsia="ja-JP"/>
        </w:rPr>
        <w:t xml:space="preserve"> [</w:t>
      </w:r>
      <w:proofErr w:type="gramStart"/>
      <w:r>
        <w:rPr>
          <w:lang w:eastAsia="ja-JP"/>
        </w:rPr>
        <w:t>0..</w:t>
      </w:r>
      <w:proofErr w:type="gramEnd"/>
      <w:r>
        <w:rPr>
          <w:lang w:eastAsia="ja-JP"/>
        </w:rPr>
        <w:t>1]</w:t>
      </w:r>
    </w:p>
    <w:p w14:paraId="619BF5E0" w14:textId="31C8370F" w:rsidR="0040049D" w:rsidRDefault="0040049D" w:rsidP="00917C89">
      <w:pPr>
        <w:pStyle w:val="ListParagraph"/>
        <w:numPr>
          <w:ilvl w:val="0"/>
          <w:numId w:val="12"/>
        </w:numPr>
        <w:rPr>
          <w:lang w:eastAsia="ja-JP"/>
        </w:rPr>
      </w:pPr>
      <w:proofErr w:type="spellStart"/>
      <w:r>
        <w:rPr>
          <w:lang w:eastAsia="ja-JP"/>
        </w:rPr>
        <w:t>relatedObservation</w:t>
      </w:r>
      <w:proofErr w:type="spellEnd"/>
      <w:r>
        <w:rPr>
          <w:lang w:eastAsia="ja-JP"/>
        </w:rPr>
        <w:t xml:space="preserve">: </w:t>
      </w:r>
      <w:proofErr w:type="spellStart"/>
      <w:r>
        <w:rPr>
          <w:lang w:eastAsia="ja-JP"/>
        </w:rPr>
        <w:t>OM_Observation</w:t>
      </w:r>
      <w:proofErr w:type="spellEnd"/>
      <w:r>
        <w:rPr>
          <w:lang w:eastAsia="ja-JP"/>
        </w:rPr>
        <w:t xml:space="preserve"> [</w:t>
      </w:r>
      <w:proofErr w:type="gramStart"/>
      <w:r>
        <w:rPr>
          <w:lang w:eastAsia="ja-JP"/>
        </w:rPr>
        <w:t>0..</w:t>
      </w:r>
      <w:proofErr w:type="gramEnd"/>
      <w:r>
        <w:rPr>
          <w:lang w:eastAsia="ja-JP"/>
        </w:rPr>
        <w:t>*]</w:t>
      </w:r>
    </w:p>
    <w:p w14:paraId="37348444" w14:textId="77777777" w:rsidR="0040049D" w:rsidRDefault="0040049D" w:rsidP="0040049D">
      <w:pPr>
        <w:rPr>
          <w:lang w:eastAsia="ja-JP"/>
        </w:rPr>
      </w:pPr>
      <w:proofErr w:type="spellStart"/>
      <w:r>
        <w:rPr>
          <w:lang w:eastAsia="ja-JP"/>
        </w:rPr>
        <w:t>OM_Observation</w:t>
      </w:r>
      <w:proofErr w:type="spellEnd"/>
      <w:r>
        <w:rPr>
          <w:lang w:eastAsia="ja-JP"/>
        </w:rPr>
        <w:t xml:space="preserve"> had the following constraints:</w:t>
      </w:r>
    </w:p>
    <w:p w14:paraId="29A4936A" w14:textId="1760EF0D" w:rsidR="00E848A0" w:rsidRDefault="0040049D" w:rsidP="0040049D">
      <w:pPr>
        <w:pStyle w:val="ListParagraph"/>
        <w:numPr>
          <w:ilvl w:val="0"/>
          <w:numId w:val="12"/>
        </w:numPr>
        <w:rPr>
          <w:lang w:eastAsia="ja-JP"/>
        </w:rPr>
      </w:pPr>
      <w:r>
        <w:rPr>
          <w:lang w:eastAsia="ja-JP"/>
        </w:rPr>
        <w:t>a parameter.name shall not appear more than once</w:t>
      </w:r>
    </w:p>
    <w:p w14:paraId="37CD9FD2" w14:textId="2666F6E9" w:rsidR="00E848A0" w:rsidRDefault="0040049D" w:rsidP="0040049D">
      <w:pPr>
        <w:pStyle w:val="ListParagraph"/>
        <w:numPr>
          <w:ilvl w:val="0"/>
          <w:numId w:val="12"/>
        </w:numPr>
        <w:rPr>
          <w:lang w:eastAsia="ja-JP"/>
        </w:rPr>
      </w:pPr>
      <w:proofErr w:type="spellStart"/>
      <w:r>
        <w:rPr>
          <w:lang w:eastAsia="ja-JP"/>
        </w:rPr>
        <w:t>observedProperty</w:t>
      </w:r>
      <w:proofErr w:type="spellEnd"/>
      <w:r>
        <w:rPr>
          <w:lang w:eastAsia="ja-JP"/>
        </w:rPr>
        <w:t xml:space="preserve"> shall be a phenomenon associated with the </w:t>
      </w:r>
      <w:del w:id="467" w:author="Katharina Schleidt" w:date="2021-07-05T13:55:00Z">
        <w:r w:rsidDel="0058722D">
          <w:rPr>
            <w:lang w:eastAsia="ja-JP"/>
          </w:rPr>
          <w:delText>feature of interest</w:delText>
        </w:r>
      </w:del>
      <w:ins w:id="468" w:author="Katharina Schleidt" w:date="2021-07-05T13:55:00Z">
        <w:r w:rsidR="0058722D">
          <w:rPr>
            <w:lang w:eastAsia="ja-JP"/>
          </w:rPr>
          <w:t>feature-of-interest</w:t>
        </w:r>
      </w:ins>
    </w:p>
    <w:p w14:paraId="2B8B89C1" w14:textId="77777777" w:rsidR="00E848A0" w:rsidRDefault="0040049D" w:rsidP="0040049D">
      <w:pPr>
        <w:pStyle w:val="ListParagraph"/>
        <w:numPr>
          <w:ilvl w:val="0"/>
          <w:numId w:val="12"/>
        </w:numPr>
        <w:rPr>
          <w:lang w:eastAsia="ja-JP"/>
        </w:rPr>
      </w:pPr>
      <w:r>
        <w:rPr>
          <w:lang w:eastAsia="ja-JP"/>
        </w:rPr>
        <w:t xml:space="preserve">procedure shall be suitable for </w:t>
      </w:r>
      <w:proofErr w:type="spellStart"/>
      <w:r>
        <w:rPr>
          <w:lang w:eastAsia="ja-JP"/>
        </w:rPr>
        <w:t>observedProperty</w:t>
      </w:r>
      <w:proofErr w:type="spellEnd"/>
    </w:p>
    <w:p w14:paraId="2188208B" w14:textId="00265E08" w:rsidR="0040049D" w:rsidRDefault="0040049D" w:rsidP="00917C89">
      <w:pPr>
        <w:pStyle w:val="ListParagraph"/>
        <w:numPr>
          <w:ilvl w:val="0"/>
          <w:numId w:val="12"/>
        </w:numPr>
        <w:rPr>
          <w:lang w:eastAsia="ja-JP"/>
        </w:rPr>
      </w:pPr>
      <w:r>
        <w:rPr>
          <w:lang w:eastAsia="ja-JP"/>
        </w:rPr>
        <w:t xml:space="preserve">result type shall be suitable for </w:t>
      </w:r>
      <w:proofErr w:type="spellStart"/>
      <w:r>
        <w:rPr>
          <w:lang w:eastAsia="ja-JP"/>
        </w:rPr>
        <w:t>observedProperty</w:t>
      </w:r>
      <w:proofErr w:type="spellEnd"/>
    </w:p>
    <w:p w14:paraId="7E55457D" w14:textId="77777777" w:rsidR="0040049D" w:rsidRDefault="0040049D" w:rsidP="00917C89">
      <w:pPr>
        <w:pStyle w:val="a3"/>
      </w:pPr>
      <w:r>
        <w:t>Observation in Edition 2</w:t>
      </w:r>
    </w:p>
    <w:p w14:paraId="2857DA2D" w14:textId="77777777" w:rsidR="0040049D" w:rsidRDefault="0040049D" w:rsidP="0040049D">
      <w:pPr>
        <w:rPr>
          <w:lang w:eastAsia="ja-JP"/>
        </w:rPr>
      </w:pPr>
      <w:r>
        <w:rPr>
          <w:lang w:eastAsia="ja-JP"/>
        </w:rPr>
        <w:t>In Edition 2 Observation concept is modelled using one interface and three classes:</w:t>
      </w:r>
    </w:p>
    <w:p w14:paraId="11BB9A55" w14:textId="77777777" w:rsidR="00E848A0" w:rsidRDefault="0040049D" w:rsidP="0040049D">
      <w:pPr>
        <w:pStyle w:val="ListParagraph"/>
        <w:numPr>
          <w:ilvl w:val="0"/>
          <w:numId w:val="12"/>
        </w:numPr>
        <w:rPr>
          <w:lang w:eastAsia="ja-JP"/>
        </w:rPr>
      </w:pPr>
      <w:r>
        <w:rPr>
          <w:lang w:eastAsia="ja-JP"/>
        </w:rPr>
        <w:t>Observation interface in the Conceptual Observation schema package,</w:t>
      </w:r>
    </w:p>
    <w:p w14:paraId="771A4446" w14:textId="77777777" w:rsidR="00E848A0" w:rsidRDefault="0040049D" w:rsidP="0040049D">
      <w:pPr>
        <w:pStyle w:val="ListParagraph"/>
        <w:numPr>
          <w:ilvl w:val="0"/>
          <w:numId w:val="12"/>
        </w:numPr>
        <w:rPr>
          <w:lang w:eastAsia="ja-JP"/>
        </w:rPr>
      </w:pPr>
      <w:proofErr w:type="spellStart"/>
      <w:r>
        <w:rPr>
          <w:lang w:eastAsia="ja-JP"/>
        </w:rPr>
        <w:t>AbstractObservationCharacteristics</w:t>
      </w:r>
      <w:proofErr w:type="spellEnd"/>
      <w:r>
        <w:rPr>
          <w:lang w:eastAsia="ja-JP"/>
        </w:rPr>
        <w:t xml:space="preserve"> in the Abstract Observation core package.</w:t>
      </w:r>
    </w:p>
    <w:p w14:paraId="63BA546F" w14:textId="7E461763" w:rsidR="00E848A0" w:rsidRDefault="0040049D" w:rsidP="0040049D">
      <w:pPr>
        <w:pStyle w:val="ListParagraph"/>
        <w:numPr>
          <w:ilvl w:val="0"/>
          <w:numId w:val="12"/>
        </w:numPr>
        <w:rPr>
          <w:lang w:eastAsia="ja-JP"/>
        </w:rPr>
      </w:pPr>
      <w:proofErr w:type="spellStart"/>
      <w:r>
        <w:rPr>
          <w:lang w:eastAsia="ja-JP"/>
        </w:rPr>
        <w:t>AbstractObservation</w:t>
      </w:r>
      <w:proofErr w:type="spellEnd"/>
      <w:r>
        <w:rPr>
          <w:lang w:eastAsia="ja-JP"/>
        </w:rPr>
        <w:t xml:space="preserve"> class in the Abstract Observation core package, and</w:t>
      </w:r>
    </w:p>
    <w:p w14:paraId="50EAFC6B" w14:textId="79BDDC3A" w:rsidR="0040049D" w:rsidRDefault="0040049D" w:rsidP="00917C89">
      <w:pPr>
        <w:pStyle w:val="ListParagraph"/>
        <w:numPr>
          <w:ilvl w:val="0"/>
          <w:numId w:val="12"/>
        </w:numPr>
        <w:rPr>
          <w:lang w:eastAsia="ja-JP"/>
        </w:rPr>
      </w:pPr>
      <w:r>
        <w:rPr>
          <w:lang w:eastAsia="ja-JP"/>
        </w:rPr>
        <w:t>Observation class in the Basic Observations package.</w:t>
      </w:r>
    </w:p>
    <w:p w14:paraId="61E26F88" w14:textId="77777777" w:rsidR="0040049D" w:rsidRDefault="0040049D" w:rsidP="0040049D">
      <w:pPr>
        <w:rPr>
          <w:lang w:eastAsia="ja-JP"/>
        </w:rPr>
      </w:pPr>
      <w:r>
        <w:rPr>
          <w:lang w:eastAsia="ja-JP"/>
        </w:rPr>
        <w:t>The Observation interface is defined as follows:</w:t>
      </w:r>
    </w:p>
    <w:p w14:paraId="412A6492" w14:textId="06DD5F37" w:rsidR="0040049D" w:rsidRDefault="0040049D" w:rsidP="00917C89">
      <w:pPr>
        <w:ind w:left="403"/>
        <w:rPr>
          <w:lang w:eastAsia="ja-JP"/>
        </w:rPr>
      </w:pPr>
      <w:r>
        <w:rPr>
          <w:lang w:eastAsia="ja-JP"/>
        </w:rPr>
        <w:t>"</w:t>
      </w:r>
      <w:proofErr w:type="gramStart"/>
      <w:r>
        <w:rPr>
          <w:lang w:eastAsia="ja-JP"/>
        </w:rPr>
        <w:t>an</w:t>
      </w:r>
      <w:proofErr w:type="gramEnd"/>
      <w:r>
        <w:rPr>
          <w:lang w:eastAsia="ja-JP"/>
        </w:rPr>
        <w:t xml:space="preserve"> act carried out by an observer to determine the value of an observable property of an object (</w:t>
      </w:r>
      <w:del w:id="469" w:author="Katharina Schleidt" w:date="2021-07-05T13:55:00Z">
        <w:r w:rsidDel="0058722D">
          <w:rPr>
            <w:lang w:eastAsia="ja-JP"/>
          </w:rPr>
          <w:delText>feature of interest</w:delText>
        </w:r>
      </w:del>
      <w:ins w:id="470" w:author="Katharina Schleidt" w:date="2021-07-05T13:55:00Z">
        <w:r w:rsidR="0058722D">
          <w:rPr>
            <w:lang w:eastAsia="ja-JP"/>
          </w:rPr>
          <w:t>feature-of-interest</w:t>
        </w:r>
      </w:ins>
      <w:r>
        <w:rPr>
          <w:lang w:eastAsia="ja-JP"/>
        </w:rPr>
        <w:t>) by using a procedure; the value is provided as the result."</w:t>
      </w:r>
    </w:p>
    <w:p w14:paraId="12610763" w14:textId="77777777" w:rsidR="0040049D" w:rsidRDefault="0040049D" w:rsidP="0040049D">
      <w:pPr>
        <w:rPr>
          <w:lang w:eastAsia="ja-JP"/>
        </w:rPr>
      </w:pPr>
      <w:r>
        <w:rPr>
          <w:lang w:eastAsia="ja-JP"/>
        </w:rPr>
        <w:t>It has the following attributes, associations and cardinalities:</w:t>
      </w:r>
    </w:p>
    <w:p w14:paraId="3862A7CC" w14:textId="77777777" w:rsidR="00E848A0" w:rsidRDefault="0040049D" w:rsidP="0040049D">
      <w:pPr>
        <w:pStyle w:val="ListParagraph"/>
        <w:numPr>
          <w:ilvl w:val="0"/>
          <w:numId w:val="12"/>
        </w:numPr>
        <w:rPr>
          <w:lang w:eastAsia="ja-JP"/>
        </w:rPr>
      </w:pPr>
      <w:proofErr w:type="spellStart"/>
      <w:r>
        <w:rPr>
          <w:lang w:eastAsia="ja-JP"/>
        </w:rPr>
        <w:t>featureOfInterest</w:t>
      </w:r>
      <w:proofErr w:type="spellEnd"/>
      <w:r>
        <w:rPr>
          <w:lang w:eastAsia="ja-JP"/>
        </w:rPr>
        <w:t xml:space="preserve"> (Domain): Any [</w:t>
      </w:r>
      <w:proofErr w:type="gramStart"/>
      <w:r>
        <w:rPr>
          <w:lang w:eastAsia="ja-JP"/>
        </w:rPr>
        <w:t>1..</w:t>
      </w:r>
      <w:proofErr w:type="gramEnd"/>
      <w:r>
        <w:rPr>
          <w:lang w:eastAsia="ja-JP"/>
        </w:rPr>
        <w:t>*]</w:t>
      </w:r>
    </w:p>
    <w:p w14:paraId="006995B1" w14:textId="77777777" w:rsidR="00E848A0" w:rsidRDefault="0040049D" w:rsidP="0040049D">
      <w:pPr>
        <w:pStyle w:val="ListParagraph"/>
        <w:numPr>
          <w:ilvl w:val="0"/>
          <w:numId w:val="12"/>
        </w:numPr>
        <w:rPr>
          <w:lang w:eastAsia="ja-JP"/>
        </w:rPr>
      </w:pPr>
      <w:proofErr w:type="spellStart"/>
      <w:r>
        <w:rPr>
          <w:lang w:eastAsia="ja-JP"/>
        </w:rPr>
        <w:t>observingProcedure</w:t>
      </w:r>
      <w:proofErr w:type="spellEnd"/>
      <w:r>
        <w:rPr>
          <w:lang w:eastAsia="ja-JP"/>
        </w:rPr>
        <w:t xml:space="preserve">: </w:t>
      </w:r>
      <w:proofErr w:type="spellStart"/>
      <w:r>
        <w:rPr>
          <w:lang w:eastAsia="ja-JP"/>
        </w:rPr>
        <w:t>ObservingProcedure</w:t>
      </w:r>
      <w:proofErr w:type="spellEnd"/>
      <w:r>
        <w:rPr>
          <w:lang w:eastAsia="ja-JP"/>
        </w:rPr>
        <w:t xml:space="preserve"> [1]</w:t>
      </w:r>
    </w:p>
    <w:p w14:paraId="3867A4FA" w14:textId="77777777" w:rsidR="00E848A0" w:rsidRDefault="0040049D" w:rsidP="0040049D">
      <w:pPr>
        <w:pStyle w:val="ListParagraph"/>
        <w:numPr>
          <w:ilvl w:val="0"/>
          <w:numId w:val="12"/>
        </w:numPr>
        <w:rPr>
          <w:lang w:eastAsia="ja-JP"/>
        </w:rPr>
      </w:pPr>
      <w:proofErr w:type="spellStart"/>
      <w:r>
        <w:rPr>
          <w:lang w:eastAsia="ja-JP"/>
        </w:rPr>
        <w:t>observedProperty</w:t>
      </w:r>
      <w:proofErr w:type="spellEnd"/>
      <w:r>
        <w:rPr>
          <w:lang w:eastAsia="ja-JP"/>
        </w:rPr>
        <w:t xml:space="preserve">: </w:t>
      </w:r>
      <w:proofErr w:type="spellStart"/>
      <w:r>
        <w:rPr>
          <w:lang w:eastAsia="ja-JP"/>
        </w:rPr>
        <w:t>ObservableProperty</w:t>
      </w:r>
      <w:proofErr w:type="spellEnd"/>
      <w:r>
        <w:rPr>
          <w:lang w:eastAsia="ja-JP"/>
        </w:rPr>
        <w:t xml:space="preserve"> [1]</w:t>
      </w:r>
    </w:p>
    <w:p w14:paraId="20C05890" w14:textId="77777777" w:rsidR="00E848A0" w:rsidRDefault="0040049D" w:rsidP="0040049D">
      <w:pPr>
        <w:pStyle w:val="ListParagraph"/>
        <w:numPr>
          <w:ilvl w:val="0"/>
          <w:numId w:val="12"/>
        </w:numPr>
        <w:rPr>
          <w:lang w:eastAsia="ja-JP"/>
        </w:rPr>
      </w:pPr>
      <w:r>
        <w:rPr>
          <w:lang w:eastAsia="ja-JP"/>
        </w:rPr>
        <w:t>observer: Observer [</w:t>
      </w:r>
      <w:proofErr w:type="gramStart"/>
      <w:r>
        <w:rPr>
          <w:lang w:eastAsia="ja-JP"/>
        </w:rPr>
        <w:t>0..</w:t>
      </w:r>
      <w:proofErr w:type="gramEnd"/>
      <w:r>
        <w:rPr>
          <w:lang w:eastAsia="ja-JP"/>
        </w:rPr>
        <w:t>*]</w:t>
      </w:r>
    </w:p>
    <w:p w14:paraId="17108D99" w14:textId="77777777" w:rsidR="00E848A0" w:rsidRDefault="0040049D" w:rsidP="0040049D">
      <w:pPr>
        <w:pStyle w:val="ListParagraph"/>
        <w:numPr>
          <w:ilvl w:val="0"/>
          <w:numId w:val="12"/>
        </w:numPr>
        <w:rPr>
          <w:lang w:eastAsia="ja-JP"/>
        </w:rPr>
      </w:pPr>
      <w:r>
        <w:rPr>
          <w:lang w:eastAsia="ja-JP"/>
        </w:rPr>
        <w:t>host: Host [</w:t>
      </w:r>
      <w:proofErr w:type="gramStart"/>
      <w:r>
        <w:rPr>
          <w:lang w:eastAsia="ja-JP"/>
        </w:rPr>
        <w:t>0..</w:t>
      </w:r>
      <w:proofErr w:type="gramEnd"/>
      <w:r>
        <w:rPr>
          <w:lang w:eastAsia="ja-JP"/>
        </w:rPr>
        <w:t>*]</w:t>
      </w:r>
    </w:p>
    <w:p w14:paraId="5F89673B" w14:textId="354A3AC5" w:rsidR="00E848A0" w:rsidRDefault="0040049D" w:rsidP="0040049D">
      <w:pPr>
        <w:pStyle w:val="ListParagraph"/>
        <w:numPr>
          <w:ilvl w:val="0"/>
          <w:numId w:val="12"/>
        </w:numPr>
        <w:rPr>
          <w:lang w:eastAsia="ja-JP"/>
        </w:rPr>
      </w:pPr>
      <w:proofErr w:type="spellStart"/>
      <w:r>
        <w:rPr>
          <w:lang w:eastAsia="ja-JP"/>
        </w:rPr>
        <w:t>phenomenonTime</w:t>
      </w:r>
      <w:proofErr w:type="spellEnd"/>
      <w:r>
        <w:rPr>
          <w:lang w:eastAsia="ja-JP"/>
        </w:rPr>
        <w:t xml:space="preserve">: </w:t>
      </w:r>
      <w:proofErr w:type="spellStart"/>
      <w:r>
        <w:rPr>
          <w:lang w:eastAsia="ja-JP"/>
        </w:rPr>
        <w:t>TM_Object</w:t>
      </w:r>
      <w:proofErr w:type="spellEnd"/>
      <w:r>
        <w:rPr>
          <w:lang w:eastAsia="ja-JP"/>
        </w:rPr>
        <w:t xml:space="preserve"> [1</w:t>
      </w:r>
      <w:r w:rsidR="00E848A0">
        <w:rPr>
          <w:lang w:eastAsia="ja-JP"/>
        </w:rPr>
        <w:t>]</w:t>
      </w:r>
    </w:p>
    <w:p w14:paraId="3711D70C" w14:textId="77777777" w:rsidR="00E848A0" w:rsidRDefault="0040049D" w:rsidP="0040049D">
      <w:pPr>
        <w:pStyle w:val="ListParagraph"/>
        <w:numPr>
          <w:ilvl w:val="0"/>
          <w:numId w:val="12"/>
        </w:numPr>
        <w:rPr>
          <w:lang w:eastAsia="ja-JP"/>
        </w:rPr>
      </w:pPr>
      <w:proofErr w:type="spellStart"/>
      <w:r>
        <w:rPr>
          <w:lang w:eastAsia="ja-JP"/>
        </w:rPr>
        <w:t>resultTime</w:t>
      </w:r>
      <w:proofErr w:type="spellEnd"/>
      <w:r>
        <w:rPr>
          <w:lang w:eastAsia="ja-JP"/>
        </w:rPr>
        <w:t xml:space="preserve">: </w:t>
      </w:r>
      <w:proofErr w:type="spellStart"/>
      <w:r>
        <w:rPr>
          <w:lang w:eastAsia="ja-JP"/>
        </w:rPr>
        <w:t>TM_Object</w:t>
      </w:r>
      <w:proofErr w:type="spellEnd"/>
      <w:r>
        <w:rPr>
          <w:lang w:eastAsia="ja-JP"/>
        </w:rPr>
        <w:t xml:space="preserve"> [1]</w:t>
      </w:r>
    </w:p>
    <w:p w14:paraId="605941F2" w14:textId="77777777" w:rsidR="00E848A0" w:rsidRDefault="0040049D" w:rsidP="0040049D">
      <w:pPr>
        <w:pStyle w:val="ListParagraph"/>
        <w:numPr>
          <w:ilvl w:val="0"/>
          <w:numId w:val="12"/>
        </w:numPr>
        <w:rPr>
          <w:lang w:eastAsia="ja-JP"/>
        </w:rPr>
      </w:pPr>
      <w:r>
        <w:rPr>
          <w:lang w:eastAsia="ja-JP"/>
        </w:rPr>
        <w:t>result (Range): Any [1]</w:t>
      </w:r>
    </w:p>
    <w:p w14:paraId="39570B10" w14:textId="77777777" w:rsidR="00E848A0" w:rsidRDefault="0040049D" w:rsidP="0040049D">
      <w:pPr>
        <w:pStyle w:val="ListParagraph"/>
        <w:numPr>
          <w:ilvl w:val="0"/>
          <w:numId w:val="12"/>
        </w:numPr>
        <w:rPr>
          <w:lang w:eastAsia="ja-JP"/>
        </w:rPr>
      </w:pPr>
      <w:proofErr w:type="spellStart"/>
      <w:r>
        <w:rPr>
          <w:lang w:eastAsia="ja-JP"/>
        </w:rPr>
        <w:t>validTime</w:t>
      </w:r>
      <w:proofErr w:type="spellEnd"/>
      <w:r>
        <w:rPr>
          <w:lang w:eastAsia="ja-JP"/>
        </w:rPr>
        <w:t xml:space="preserve">: </w:t>
      </w:r>
      <w:proofErr w:type="spellStart"/>
      <w:r>
        <w:rPr>
          <w:lang w:eastAsia="ja-JP"/>
        </w:rPr>
        <w:t>TM_Period</w:t>
      </w:r>
      <w:proofErr w:type="spellEnd"/>
      <w:r>
        <w:rPr>
          <w:lang w:eastAsia="ja-JP"/>
        </w:rPr>
        <w:t xml:space="preserve"> [</w:t>
      </w:r>
      <w:proofErr w:type="gramStart"/>
      <w:r>
        <w:rPr>
          <w:lang w:eastAsia="ja-JP"/>
        </w:rPr>
        <w:t>0..</w:t>
      </w:r>
      <w:proofErr w:type="gramEnd"/>
      <w:r>
        <w:rPr>
          <w:lang w:eastAsia="ja-JP"/>
        </w:rPr>
        <w:t>*]</w:t>
      </w:r>
    </w:p>
    <w:p w14:paraId="01A6C8DA" w14:textId="62FA0E31" w:rsidR="0040049D" w:rsidRDefault="0040049D" w:rsidP="00917C89">
      <w:pPr>
        <w:pStyle w:val="ListParagraph"/>
        <w:numPr>
          <w:ilvl w:val="0"/>
          <w:numId w:val="12"/>
        </w:numPr>
        <w:rPr>
          <w:lang w:eastAsia="ja-JP"/>
        </w:rPr>
      </w:pPr>
      <w:proofErr w:type="spellStart"/>
      <w:r>
        <w:rPr>
          <w:lang w:eastAsia="ja-JP"/>
        </w:rPr>
        <w:t>relatedObservation</w:t>
      </w:r>
      <w:proofErr w:type="spellEnd"/>
      <w:r>
        <w:rPr>
          <w:lang w:eastAsia="ja-JP"/>
        </w:rPr>
        <w:t>: Observation [</w:t>
      </w:r>
      <w:proofErr w:type="gramStart"/>
      <w:r>
        <w:rPr>
          <w:lang w:eastAsia="ja-JP"/>
        </w:rPr>
        <w:t>0..</w:t>
      </w:r>
      <w:proofErr w:type="gramEnd"/>
      <w:r>
        <w:rPr>
          <w:lang w:eastAsia="ja-JP"/>
        </w:rPr>
        <w:t>*]</w:t>
      </w:r>
    </w:p>
    <w:p w14:paraId="7673FF7A" w14:textId="77777777" w:rsidR="0040049D" w:rsidRDefault="0040049D" w:rsidP="0040049D">
      <w:pPr>
        <w:rPr>
          <w:lang w:eastAsia="ja-JP"/>
        </w:rPr>
      </w:pPr>
      <w:r>
        <w:rPr>
          <w:lang w:eastAsia="ja-JP"/>
        </w:rPr>
        <w:t>The Observation interface contains the following constraints:</w:t>
      </w:r>
    </w:p>
    <w:p w14:paraId="453E76D3" w14:textId="77777777" w:rsidR="00E848A0" w:rsidRDefault="0040049D" w:rsidP="0040049D">
      <w:pPr>
        <w:pStyle w:val="ListParagraph"/>
        <w:numPr>
          <w:ilvl w:val="0"/>
          <w:numId w:val="12"/>
        </w:numPr>
        <w:rPr>
          <w:lang w:eastAsia="ja-JP"/>
        </w:rPr>
      </w:pPr>
      <w:r>
        <w:rPr>
          <w:lang w:eastAsia="ja-JP"/>
        </w:rPr>
        <w:t xml:space="preserve">at least one of either observer or host should be provided </w:t>
      </w:r>
    </w:p>
    <w:p w14:paraId="0B42795A" w14:textId="77777777" w:rsidR="00E848A0" w:rsidRDefault="0040049D" w:rsidP="0040049D">
      <w:pPr>
        <w:pStyle w:val="ListParagraph"/>
        <w:numPr>
          <w:ilvl w:val="0"/>
          <w:numId w:val="12"/>
        </w:numPr>
        <w:rPr>
          <w:lang w:eastAsia="ja-JP"/>
        </w:rPr>
      </w:pPr>
      <w:proofErr w:type="spellStart"/>
      <w:r>
        <w:rPr>
          <w:lang w:eastAsia="ja-JP"/>
        </w:rPr>
        <w:t>observedProperty</w:t>
      </w:r>
      <w:proofErr w:type="spellEnd"/>
      <w:r>
        <w:rPr>
          <w:lang w:eastAsia="ja-JP"/>
        </w:rPr>
        <w:t xml:space="preserve"> should be a phenomenon associated with the </w:t>
      </w:r>
      <w:proofErr w:type="spellStart"/>
      <w:r>
        <w:rPr>
          <w:lang w:eastAsia="ja-JP"/>
        </w:rPr>
        <w:t>featureOfInterest</w:t>
      </w:r>
      <w:proofErr w:type="spellEnd"/>
      <w:r>
        <w:rPr>
          <w:lang w:eastAsia="ja-JP"/>
        </w:rPr>
        <w:t xml:space="preserve"> </w:t>
      </w:r>
    </w:p>
    <w:p w14:paraId="12E7B72B" w14:textId="77777777" w:rsidR="00E848A0" w:rsidRDefault="0040049D" w:rsidP="0040049D">
      <w:pPr>
        <w:pStyle w:val="ListParagraph"/>
        <w:numPr>
          <w:ilvl w:val="0"/>
          <w:numId w:val="12"/>
        </w:numPr>
        <w:rPr>
          <w:lang w:eastAsia="ja-JP"/>
        </w:rPr>
      </w:pPr>
      <w:r>
        <w:rPr>
          <w:lang w:eastAsia="ja-JP"/>
        </w:rPr>
        <w:lastRenderedPageBreak/>
        <w:t xml:space="preserve">procedure should be suitable for the associated </w:t>
      </w:r>
      <w:proofErr w:type="spellStart"/>
      <w:r>
        <w:rPr>
          <w:lang w:eastAsia="ja-JP"/>
        </w:rPr>
        <w:t>observedProperty</w:t>
      </w:r>
      <w:proofErr w:type="spellEnd"/>
    </w:p>
    <w:p w14:paraId="2947E503" w14:textId="5E6A9D66" w:rsidR="0040049D" w:rsidRDefault="00E848A0" w:rsidP="00917C89">
      <w:pPr>
        <w:pStyle w:val="ListParagraph"/>
        <w:numPr>
          <w:ilvl w:val="0"/>
          <w:numId w:val="12"/>
        </w:numPr>
        <w:rPr>
          <w:lang w:eastAsia="ja-JP"/>
        </w:rPr>
      </w:pPr>
      <w:r>
        <w:rPr>
          <w:lang w:eastAsia="ja-JP"/>
        </w:rPr>
        <w:t>r</w:t>
      </w:r>
      <w:r w:rsidR="0040049D">
        <w:rPr>
          <w:lang w:eastAsia="ja-JP"/>
        </w:rPr>
        <w:t xml:space="preserve">esult type should be suitable for the associated </w:t>
      </w:r>
      <w:proofErr w:type="spellStart"/>
      <w:r w:rsidR="0040049D">
        <w:rPr>
          <w:lang w:eastAsia="ja-JP"/>
        </w:rPr>
        <w:t>observedProperty</w:t>
      </w:r>
      <w:proofErr w:type="spellEnd"/>
    </w:p>
    <w:p w14:paraId="46295A30" w14:textId="77777777" w:rsidR="0040049D" w:rsidRDefault="0040049D" w:rsidP="0040049D">
      <w:pPr>
        <w:rPr>
          <w:lang w:eastAsia="ja-JP"/>
        </w:rPr>
      </w:pPr>
    </w:p>
    <w:p w14:paraId="2FBFD4E5" w14:textId="7F62B539" w:rsidR="0040049D" w:rsidRDefault="0040049D" w:rsidP="0040049D">
      <w:pPr>
        <w:rPr>
          <w:lang w:eastAsia="ja-JP"/>
        </w:rPr>
      </w:pPr>
      <w:r>
        <w:rPr>
          <w:lang w:eastAsia="ja-JP"/>
        </w:rPr>
        <w:t xml:space="preserve">The </w:t>
      </w:r>
      <w:proofErr w:type="spellStart"/>
      <w:r>
        <w:rPr>
          <w:lang w:eastAsia="ja-JP"/>
        </w:rPr>
        <w:t>AbstractObservationCharacteristics</w:t>
      </w:r>
      <w:proofErr w:type="spellEnd"/>
      <w:r>
        <w:rPr>
          <w:lang w:eastAsia="ja-JP"/>
        </w:rPr>
        <w:t xml:space="preserve"> class describes common characteristics of Observations, and thus can act as the base class for both realizations of the Observation interface as well as descriptions of sets of related or similar occurred of foreseen realizations of the Observation interface. To enable the only partially described Observation use cases the cardinalities of the properties of the </w:t>
      </w:r>
      <w:proofErr w:type="spellStart"/>
      <w:r>
        <w:rPr>
          <w:lang w:eastAsia="ja-JP"/>
        </w:rPr>
        <w:t>AbstractObservationCharacteristics</w:t>
      </w:r>
      <w:proofErr w:type="spellEnd"/>
      <w:r>
        <w:rPr>
          <w:lang w:eastAsia="ja-JP"/>
        </w:rPr>
        <w:t xml:space="preserve"> has been relaxed to </w:t>
      </w:r>
      <w:proofErr w:type="gramStart"/>
      <w:r>
        <w:rPr>
          <w:lang w:eastAsia="ja-JP"/>
        </w:rPr>
        <w:t>0..</w:t>
      </w:r>
      <w:proofErr w:type="gramEnd"/>
      <w:r>
        <w:rPr>
          <w:lang w:eastAsia="ja-JP"/>
        </w:rPr>
        <w:t xml:space="preserve">*. </w:t>
      </w:r>
    </w:p>
    <w:p w14:paraId="6D573087" w14:textId="77777777" w:rsidR="0040049D" w:rsidRDefault="0040049D" w:rsidP="0040049D">
      <w:pPr>
        <w:rPr>
          <w:lang w:eastAsia="ja-JP"/>
        </w:rPr>
      </w:pPr>
      <w:proofErr w:type="spellStart"/>
      <w:r>
        <w:rPr>
          <w:lang w:eastAsia="ja-JP"/>
        </w:rPr>
        <w:t>AbstractObservationCharacteristics</w:t>
      </w:r>
      <w:proofErr w:type="spellEnd"/>
      <w:r>
        <w:rPr>
          <w:lang w:eastAsia="ja-JP"/>
        </w:rPr>
        <w:t xml:space="preserve"> class has the following attributes, associations and cardinalities:</w:t>
      </w:r>
    </w:p>
    <w:p w14:paraId="502D7C80" w14:textId="77777777" w:rsidR="00E848A0" w:rsidRDefault="0040049D" w:rsidP="0040049D">
      <w:pPr>
        <w:pStyle w:val="ListParagraph"/>
        <w:numPr>
          <w:ilvl w:val="0"/>
          <w:numId w:val="12"/>
        </w:numPr>
        <w:rPr>
          <w:lang w:eastAsia="ja-JP"/>
        </w:rPr>
      </w:pPr>
      <w:proofErr w:type="spellStart"/>
      <w:r>
        <w:rPr>
          <w:lang w:eastAsia="ja-JP"/>
        </w:rPr>
        <w:t>ultimateFeatureOfInterest</w:t>
      </w:r>
      <w:proofErr w:type="spellEnd"/>
      <w:r>
        <w:rPr>
          <w:lang w:eastAsia="ja-JP"/>
        </w:rPr>
        <w:t xml:space="preserve"> (Domain): Any [</w:t>
      </w:r>
      <w:proofErr w:type="gramStart"/>
      <w:r>
        <w:rPr>
          <w:lang w:eastAsia="ja-JP"/>
        </w:rPr>
        <w:t>0..</w:t>
      </w:r>
      <w:proofErr w:type="gramEnd"/>
      <w:r>
        <w:rPr>
          <w:lang w:eastAsia="ja-JP"/>
        </w:rPr>
        <w:t>*]</w:t>
      </w:r>
    </w:p>
    <w:p w14:paraId="5801E373" w14:textId="77777777" w:rsidR="00E848A0" w:rsidRDefault="0040049D" w:rsidP="0040049D">
      <w:pPr>
        <w:pStyle w:val="ListParagraph"/>
        <w:numPr>
          <w:ilvl w:val="0"/>
          <w:numId w:val="12"/>
        </w:numPr>
        <w:rPr>
          <w:lang w:eastAsia="ja-JP"/>
        </w:rPr>
      </w:pPr>
      <w:proofErr w:type="spellStart"/>
      <w:r>
        <w:rPr>
          <w:lang w:eastAsia="ja-JP"/>
        </w:rPr>
        <w:t>proximateFeatureOfInterest</w:t>
      </w:r>
      <w:proofErr w:type="spellEnd"/>
      <w:r>
        <w:rPr>
          <w:lang w:eastAsia="ja-JP"/>
        </w:rPr>
        <w:t xml:space="preserve"> (</w:t>
      </w:r>
      <w:proofErr w:type="spellStart"/>
      <w:r>
        <w:rPr>
          <w:lang w:eastAsia="ja-JP"/>
        </w:rPr>
        <w:t>DomainProxy</w:t>
      </w:r>
      <w:proofErr w:type="spellEnd"/>
      <w:r>
        <w:rPr>
          <w:lang w:eastAsia="ja-JP"/>
        </w:rPr>
        <w:t>): Any [</w:t>
      </w:r>
      <w:proofErr w:type="gramStart"/>
      <w:r>
        <w:rPr>
          <w:lang w:eastAsia="ja-JP"/>
        </w:rPr>
        <w:t>0..</w:t>
      </w:r>
      <w:proofErr w:type="gramEnd"/>
      <w:r>
        <w:rPr>
          <w:lang w:eastAsia="ja-JP"/>
        </w:rPr>
        <w:t>*]</w:t>
      </w:r>
    </w:p>
    <w:p w14:paraId="5047DD3C" w14:textId="77777777" w:rsidR="00E848A0" w:rsidRDefault="0040049D" w:rsidP="0040049D">
      <w:pPr>
        <w:pStyle w:val="ListParagraph"/>
        <w:numPr>
          <w:ilvl w:val="0"/>
          <w:numId w:val="12"/>
        </w:numPr>
        <w:rPr>
          <w:lang w:eastAsia="ja-JP"/>
        </w:rPr>
      </w:pPr>
      <w:proofErr w:type="spellStart"/>
      <w:r>
        <w:rPr>
          <w:lang w:eastAsia="ja-JP"/>
        </w:rPr>
        <w:t>observingProcedure</w:t>
      </w:r>
      <w:proofErr w:type="spellEnd"/>
      <w:r>
        <w:rPr>
          <w:lang w:eastAsia="ja-JP"/>
        </w:rPr>
        <w:t xml:space="preserve">: Conceptual Observation schema: </w:t>
      </w:r>
      <w:proofErr w:type="spellStart"/>
      <w:r>
        <w:rPr>
          <w:lang w:eastAsia="ja-JP"/>
        </w:rPr>
        <w:t>ObservingProcedure</w:t>
      </w:r>
      <w:proofErr w:type="spellEnd"/>
      <w:r>
        <w:rPr>
          <w:lang w:eastAsia="ja-JP"/>
        </w:rPr>
        <w:t xml:space="preserve"> [</w:t>
      </w:r>
      <w:proofErr w:type="gramStart"/>
      <w:r>
        <w:rPr>
          <w:lang w:eastAsia="ja-JP"/>
        </w:rPr>
        <w:t>0..</w:t>
      </w:r>
      <w:proofErr w:type="gramEnd"/>
      <w:r>
        <w:rPr>
          <w:lang w:eastAsia="ja-JP"/>
        </w:rPr>
        <w:t>*]</w:t>
      </w:r>
    </w:p>
    <w:p w14:paraId="7FDEABB4" w14:textId="77777777" w:rsidR="00E848A0" w:rsidRDefault="0040049D" w:rsidP="0040049D">
      <w:pPr>
        <w:pStyle w:val="ListParagraph"/>
        <w:numPr>
          <w:ilvl w:val="0"/>
          <w:numId w:val="12"/>
        </w:numPr>
        <w:rPr>
          <w:lang w:eastAsia="ja-JP"/>
        </w:rPr>
      </w:pPr>
      <w:proofErr w:type="spellStart"/>
      <w:r>
        <w:rPr>
          <w:lang w:eastAsia="ja-JP"/>
        </w:rPr>
        <w:t>observedProperty</w:t>
      </w:r>
      <w:proofErr w:type="spellEnd"/>
      <w:r>
        <w:rPr>
          <w:lang w:eastAsia="ja-JP"/>
        </w:rPr>
        <w:t xml:space="preserve">: Conceptual Observation schema: </w:t>
      </w:r>
      <w:proofErr w:type="spellStart"/>
      <w:r>
        <w:rPr>
          <w:lang w:eastAsia="ja-JP"/>
        </w:rPr>
        <w:t>ObservableProperty</w:t>
      </w:r>
      <w:proofErr w:type="spellEnd"/>
      <w:r>
        <w:rPr>
          <w:lang w:eastAsia="ja-JP"/>
        </w:rPr>
        <w:t xml:space="preserve"> [</w:t>
      </w:r>
      <w:proofErr w:type="gramStart"/>
      <w:r>
        <w:rPr>
          <w:lang w:eastAsia="ja-JP"/>
        </w:rPr>
        <w:t>0..</w:t>
      </w:r>
      <w:proofErr w:type="gramEnd"/>
      <w:r>
        <w:rPr>
          <w:lang w:eastAsia="ja-JP"/>
        </w:rPr>
        <w:t>*]</w:t>
      </w:r>
    </w:p>
    <w:p w14:paraId="0E6BA1F2" w14:textId="77777777" w:rsidR="00E848A0" w:rsidRDefault="0040049D" w:rsidP="0040049D">
      <w:pPr>
        <w:pStyle w:val="ListParagraph"/>
        <w:numPr>
          <w:ilvl w:val="0"/>
          <w:numId w:val="12"/>
        </w:numPr>
        <w:rPr>
          <w:lang w:eastAsia="ja-JP"/>
        </w:rPr>
      </w:pPr>
      <w:r>
        <w:rPr>
          <w:lang w:eastAsia="ja-JP"/>
        </w:rPr>
        <w:t>observer: Conceptual Observation schema: Observer [</w:t>
      </w:r>
      <w:proofErr w:type="gramStart"/>
      <w:r>
        <w:rPr>
          <w:lang w:eastAsia="ja-JP"/>
        </w:rPr>
        <w:t>0..</w:t>
      </w:r>
      <w:proofErr w:type="gramEnd"/>
      <w:r>
        <w:rPr>
          <w:lang w:eastAsia="ja-JP"/>
        </w:rPr>
        <w:t>*]</w:t>
      </w:r>
    </w:p>
    <w:p w14:paraId="55A7A8F6" w14:textId="77777777" w:rsidR="00E848A0" w:rsidRDefault="0040049D" w:rsidP="0040049D">
      <w:pPr>
        <w:pStyle w:val="ListParagraph"/>
        <w:numPr>
          <w:ilvl w:val="0"/>
          <w:numId w:val="12"/>
        </w:numPr>
        <w:rPr>
          <w:lang w:eastAsia="ja-JP"/>
        </w:rPr>
      </w:pPr>
      <w:r>
        <w:rPr>
          <w:lang w:eastAsia="ja-JP"/>
        </w:rPr>
        <w:t>host: Conceptual Observation schema: Host [</w:t>
      </w:r>
      <w:proofErr w:type="gramStart"/>
      <w:r>
        <w:rPr>
          <w:lang w:eastAsia="ja-JP"/>
        </w:rPr>
        <w:t>0..</w:t>
      </w:r>
      <w:proofErr w:type="gramEnd"/>
      <w:r>
        <w:rPr>
          <w:lang w:eastAsia="ja-JP"/>
        </w:rPr>
        <w:t>*]</w:t>
      </w:r>
    </w:p>
    <w:p w14:paraId="44328D5A" w14:textId="77777777" w:rsidR="00E848A0" w:rsidRDefault="0040049D" w:rsidP="0040049D">
      <w:pPr>
        <w:pStyle w:val="ListParagraph"/>
        <w:numPr>
          <w:ilvl w:val="0"/>
          <w:numId w:val="12"/>
        </w:numPr>
        <w:rPr>
          <w:lang w:eastAsia="ja-JP"/>
        </w:rPr>
      </w:pPr>
      <w:proofErr w:type="spellStart"/>
      <w:r>
        <w:rPr>
          <w:lang w:eastAsia="ja-JP"/>
        </w:rPr>
        <w:t>phenomenonTime</w:t>
      </w:r>
      <w:proofErr w:type="spellEnd"/>
      <w:r>
        <w:rPr>
          <w:lang w:eastAsia="ja-JP"/>
        </w:rPr>
        <w:t xml:space="preserve">: </w:t>
      </w:r>
      <w:proofErr w:type="spellStart"/>
      <w:r>
        <w:rPr>
          <w:lang w:eastAsia="ja-JP"/>
        </w:rPr>
        <w:t>TM_Object</w:t>
      </w:r>
      <w:proofErr w:type="spellEnd"/>
      <w:r>
        <w:rPr>
          <w:lang w:eastAsia="ja-JP"/>
        </w:rPr>
        <w:t xml:space="preserve"> [</w:t>
      </w:r>
      <w:proofErr w:type="gramStart"/>
      <w:r>
        <w:rPr>
          <w:lang w:eastAsia="ja-JP"/>
        </w:rPr>
        <w:t>0..</w:t>
      </w:r>
      <w:proofErr w:type="gramEnd"/>
      <w:r>
        <w:rPr>
          <w:lang w:eastAsia="ja-JP"/>
        </w:rPr>
        <w:t>*]</w:t>
      </w:r>
    </w:p>
    <w:p w14:paraId="4F6A05F8" w14:textId="77777777" w:rsidR="00E848A0" w:rsidRDefault="0040049D" w:rsidP="0040049D">
      <w:pPr>
        <w:pStyle w:val="ListParagraph"/>
        <w:numPr>
          <w:ilvl w:val="0"/>
          <w:numId w:val="12"/>
        </w:numPr>
        <w:rPr>
          <w:lang w:eastAsia="ja-JP"/>
        </w:rPr>
      </w:pPr>
      <w:proofErr w:type="spellStart"/>
      <w:r>
        <w:rPr>
          <w:lang w:eastAsia="ja-JP"/>
        </w:rPr>
        <w:t>resultTime</w:t>
      </w:r>
      <w:proofErr w:type="spellEnd"/>
      <w:r>
        <w:rPr>
          <w:lang w:eastAsia="ja-JP"/>
        </w:rPr>
        <w:t xml:space="preserve">: </w:t>
      </w:r>
      <w:proofErr w:type="spellStart"/>
      <w:r>
        <w:rPr>
          <w:lang w:eastAsia="ja-JP"/>
        </w:rPr>
        <w:t>TM_Object</w:t>
      </w:r>
      <w:proofErr w:type="spellEnd"/>
      <w:r>
        <w:rPr>
          <w:lang w:eastAsia="ja-JP"/>
        </w:rPr>
        <w:t xml:space="preserve"> [</w:t>
      </w:r>
      <w:proofErr w:type="gramStart"/>
      <w:r>
        <w:rPr>
          <w:lang w:eastAsia="ja-JP"/>
        </w:rPr>
        <w:t>0..</w:t>
      </w:r>
      <w:proofErr w:type="gramEnd"/>
      <w:r>
        <w:rPr>
          <w:lang w:eastAsia="ja-JP"/>
        </w:rPr>
        <w:t>*]</w:t>
      </w:r>
    </w:p>
    <w:p w14:paraId="4E7C01DA" w14:textId="77777777" w:rsidR="00E848A0" w:rsidRDefault="0040049D" w:rsidP="0040049D">
      <w:pPr>
        <w:pStyle w:val="ListParagraph"/>
        <w:numPr>
          <w:ilvl w:val="0"/>
          <w:numId w:val="12"/>
        </w:numPr>
        <w:rPr>
          <w:lang w:eastAsia="ja-JP"/>
        </w:rPr>
      </w:pPr>
      <w:r>
        <w:rPr>
          <w:lang w:eastAsia="ja-JP"/>
        </w:rPr>
        <w:t>result (Range): Any [</w:t>
      </w:r>
      <w:proofErr w:type="gramStart"/>
      <w:r>
        <w:rPr>
          <w:lang w:eastAsia="ja-JP"/>
        </w:rPr>
        <w:t>0..</w:t>
      </w:r>
      <w:proofErr w:type="gramEnd"/>
      <w:r>
        <w:rPr>
          <w:lang w:eastAsia="ja-JP"/>
        </w:rPr>
        <w:t>*]</w:t>
      </w:r>
    </w:p>
    <w:p w14:paraId="185A083D" w14:textId="77777777" w:rsidR="00E848A0" w:rsidRDefault="0040049D" w:rsidP="0040049D">
      <w:pPr>
        <w:pStyle w:val="ListParagraph"/>
        <w:numPr>
          <w:ilvl w:val="0"/>
          <w:numId w:val="12"/>
        </w:numPr>
        <w:rPr>
          <w:lang w:eastAsia="ja-JP"/>
        </w:rPr>
      </w:pPr>
      <w:proofErr w:type="spellStart"/>
      <w:r>
        <w:rPr>
          <w:lang w:eastAsia="ja-JP"/>
        </w:rPr>
        <w:t>resultQuality</w:t>
      </w:r>
      <w:proofErr w:type="spellEnd"/>
      <w:r>
        <w:rPr>
          <w:lang w:eastAsia="ja-JP"/>
        </w:rPr>
        <w:t>: Any [</w:t>
      </w:r>
      <w:proofErr w:type="gramStart"/>
      <w:r>
        <w:rPr>
          <w:lang w:eastAsia="ja-JP"/>
        </w:rPr>
        <w:t>0..</w:t>
      </w:r>
      <w:proofErr w:type="gramEnd"/>
      <w:r>
        <w:rPr>
          <w:lang w:eastAsia="ja-JP"/>
        </w:rPr>
        <w:t>*]</w:t>
      </w:r>
    </w:p>
    <w:p w14:paraId="04FBD887" w14:textId="77777777" w:rsidR="00E848A0" w:rsidRDefault="0040049D" w:rsidP="0040049D">
      <w:pPr>
        <w:pStyle w:val="ListParagraph"/>
        <w:numPr>
          <w:ilvl w:val="0"/>
          <w:numId w:val="12"/>
        </w:numPr>
        <w:rPr>
          <w:lang w:eastAsia="ja-JP"/>
        </w:rPr>
      </w:pPr>
      <w:r>
        <w:rPr>
          <w:lang w:eastAsia="ja-JP"/>
        </w:rPr>
        <w:t xml:space="preserve">parameter: </w:t>
      </w:r>
      <w:proofErr w:type="spellStart"/>
      <w:r>
        <w:rPr>
          <w:lang w:eastAsia="ja-JP"/>
        </w:rPr>
        <w:t>NamedValue</w:t>
      </w:r>
      <w:proofErr w:type="spellEnd"/>
      <w:r>
        <w:rPr>
          <w:lang w:eastAsia="ja-JP"/>
        </w:rPr>
        <w:t xml:space="preserve"> [</w:t>
      </w:r>
      <w:proofErr w:type="gramStart"/>
      <w:r>
        <w:rPr>
          <w:lang w:eastAsia="ja-JP"/>
        </w:rPr>
        <w:t>0..</w:t>
      </w:r>
      <w:proofErr w:type="gramEnd"/>
      <w:r>
        <w:rPr>
          <w:lang w:eastAsia="ja-JP"/>
        </w:rPr>
        <w:t>*]</w:t>
      </w:r>
    </w:p>
    <w:p w14:paraId="195A7E7A" w14:textId="77777777" w:rsidR="00E848A0" w:rsidRDefault="0040049D" w:rsidP="0040049D">
      <w:pPr>
        <w:pStyle w:val="ListParagraph"/>
        <w:numPr>
          <w:ilvl w:val="0"/>
          <w:numId w:val="12"/>
        </w:numPr>
        <w:rPr>
          <w:lang w:eastAsia="ja-JP"/>
        </w:rPr>
      </w:pPr>
      <w:proofErr w:type="spellStart"/>
      <w:r>
        <w:rPr>
          <w:lang w:eastAsia="ja-JP"/>
        </w:rPr>
        <w:t>validTime</w:t>
      </w:r>
      <w:proofErr w:type="spellEnd"/>
      <w:r>
        <w:rPr>
          <w:lang w:eastAsia="ja-JP"/>
        </w:rPr>
        <w:t xml:space="preserve">: </w:t>
      </w:r>
      <w:proofErr w:type="spellStart"/>
      <w:r>
        <w:rPr>
          <w:lang w:eastAsia="ja-JP"/>
        </w:rPr>
        <w:t>TM_Object</w:t>
      </w:r>
      <w:proofErr w:type="spellEnd"/>
      <w:r>
        <w:rPr>
          <w:lang w:eastAsia="ja-JP"/>
        </w:rPr>
        <w:t xml:space="preserve"> [</w:t>
      </w:r>
      <w:proofErr w:type="gramStart"/>
      <w:r>
        <w:rPr>
          <w:lang w:eastAsia="ja-JP"/>
        </w:rPr>
        <w:t>0..</w:t>
      </w:r>
      <w:proofErr w:type="gramEnd"/>
      <w:r>
        <w:rPr>
          <w:lang w:eastAsia="ja-JP"/>
        </w:rPr>
        <w:t>*]</w:t>
      </w:r>
    </w:p>
    <w:p w14:paraId="036D6396" w14:textId="77777777" w:rsidR="00E848A0" w:rsidRDefault="0040049D" w:rsidP="0040049D">
      <w:pPr>
        <w:pStyle w:val="ListParagraph"/>
        <w:numPr>
          <w:ilvl w:val="0"/>
          <w:numId w:val="12"/>
        </w:numPr>
        <w:rPr>
          <w:lang w:eastAsia="ja-JP"/>
        </w:rPr>
      </w:pPr>
      <w:proofErr w:type="spellStart"/>
      <w:r>
        <w:rPr>
          <w:lang w:eastAsia="ja-JP"/>
        </w:rPr>
        <w:t>observationType</w:t>
      </w:r>
      <w:proofErr w:type="spellEnd"/>
      <w:r>
        <w:rPr>
          <w:lang w:eastAsia="ja-JP"/>
        </w:rPr>
        <w:t xml:space="preserve">: </w:t>
      </w:r>
      <w:proofErr w:type="spellStart"/>
      <w:r>
        <w:rPr>
          <w:lang w:eastAsia="ja-JP"/>
        </w:rPr>
        <w:t>AbstractObservationTypeCodeListValue</w:t>
      </w:r>
      <w:proofErr w:type="spellEnd"/>
      <w:r>
        <w:rPr>
          <w:lang w:eastAsia="ja-JP"/>
        </w:rPr>
        <w:t xml:space="preserve"> [</w:t>
      </w:r>
      <w:proofErr w:type="gramStart"/>
      <w:r>
        <w:rPr>
          <w:lang w:eastAsia="ja-JP"/>
        </w:rPr>
        <w:t>0..</w:t>
      </w:r>
      <w:proofErr w:type="gramEnd"/>
      <w:r>
        <w:rPr>
          <w:lang w:eastAsia="ja-JP"/>
        </w:rPr>
        <w:t>*]</w:t>
      </w:r>
    </w:p>
    <w:p w14:paraId="29A7DCFD" w14:textId="27F55053" w:rsidR="0040049D" w:rsidRDefault="0040049D" w:rsidP="00917C89">
      <w:pPr>
        <w:pStyle w:val="ListParagraph"/>
        <w:numPr>
          <w:ilvl w:val="0"/>
          <w:numId w:val="12"/>
        </w:numPr>
        <w:rPr>
          <w:lang w:eastAsia="ja-JP"/>
        </w:rPr>
      </w:pPr>
      <w:r>
        <w:rPr>
          <w:lang w:eastAsia="ja-JP"/>
        </w:rPr>
        <w:t>metadata: Any [</w:t>
      </w:r>
      <w:proofErr w:type="gramStart"/>
      <w:r>
        <w:rPr>
          <w:lang w:eastAsia="ja-JP"/>
        </w:rPr>
        <w:t>0..</w:t>
      </w:r>
      <w:proofErr w:type="gramEnd"/>
      <w:r>
        <w:rPr>
          <w:lang w:eastAsia="ja-JP"/>
        </w:rPr>
        <w:t>*]</w:t>
      </w:r>
    </w:p>
    <w:p w14:paraId="27D5A9AF" w14:textId="77777777" w:rsidR="0040049D" w:rsidRDefault="0040049D" w:rsidP="0040049D">
      <w:pPr>
        <w:rPr>
          <w:lang w:eastAsia="ja-JP"/>
        </w:rPr>
      </w:pPr>
      <w:proofErr w:type="spellStart"/>
      <w:r>
        <w:rPr>
          <w:lang w:eastAsia="ja-JP"/>
        </w:rPr>
        <w:t>AbstractObservation</w:t>
      </w:r>
      <w:proofErr w:type="spellEnd"/>
      <w:r>
        <w:rPr>
          <w:lang w:eastAsia="ja-JP"/>
        </w:rPr>
        <w:t xml:space="preserve"> class specializes the </w:t>
      </w:r>
      <w:proofErr w:type="spellStart"/>
      <w:r>
        <w:rPr>
          <w:lang w:eastAsia="ja-JP"/>
        </w:rPr>
        <w:t>AbstractObservationCharacteristics</w:t>
      </w:r>
      <w:proofErr w:type="spellEnd"/>
      <w:r>
        <w:rPr>
          <w:lang w:eastAsia="ja-JP"/>
        </w:rPr>
        <w:t xml:space="preserve"> by realizing the Observation interface of the Conceptual Observation schema including the </w:t>
      </w:r>
      <w:proofErr w:type="spellStart"/>
      <w:r>
        <w:rPr>
          <w:lang w:eastAsia="ja-JP"/>
        </w:rPr>
        <w:t>relatedObservation</w:t>
      </w:r>
      <w:proofErr w:type="spellEnd"/>
      <w:r>
        <w:rPr>
          <w:lang w:eastAsia="ja-JP"/>
        </w:rPr>
        <w:t xml:space="preserve"> association, and by adding the following constraints:</w:t>
      </w:r>
    </w:p>
    <w:p w14:paraId="7B94B820" w14:textId="5B094C1E" w:rsidR="00E848A0" w:rsidRDefault="0040049D" w:rsidP="0040049D">
      <w:pPr>
        <w:pStyle w:val="ListParagraph"/>
        <w:numPr>
          <w:ilvl w:val="0"/>
          <w:numId w:val="12"/>
        </w:numPr>
        <w:rPr>
          <w:lang w:eastAsia="ja-JP"/>
        </w:rPr>
      </w:pPr>
      <w:r>
        <w:rPr>
          <w:lang w:eastAsia="ja-JP"/>
        </w:rPr>
        <w:t xml:space="preserve">at least one </w:t>
      </w:r>
      <w:proofErr w:type="spellStart"/>
      <w:r>
        <w:rPr>
          <w:lang w:eastAsia="ja-JP"/>
        </w:rPr>
        <w:t>proximateFeatureOfInterest</w:t>
      </w:r>
      <w:proofErr w:type="spellEnd"/>
      <w:r>
        <w:rPr>
          <w:lang w:eastAsia="ja-JP"/>
        </w:rPr>
        <w:t xml:space="preserve"> or </w:t>
      </w:r>
      <w:proofErr w:type="spellStart"/>
      <w:r>
        <w:rPr>
          <w:lang w:eastAsia="ja-JP"/>
        </w:rPr>
        <w:t>ultimateFeatureOfInterest</w:t>
      </w:r>
      <w:proofErr w:type="spellEnd"/>
      <w:r>
        <w:rPr>
          <w:lang w:eastAsia="ja-JP"/>
        </w:rPr>
        <w:t xml:space="preserve"> shall be given</w:t>
      </w:r>
    </w:p>
    <w:p w14:paraId="4BC28E9E" w14:textId="0EBA048D" w:rsidR="00E848A0" w:rsidRDefault="0040049D" w:rsidP="0040049D">
      <w:pPr>
        <w:pStyle w:val="ListParagraph"/>
        <w:numPr>
          <w:ilvl w:val="0"/>
          <w:numId w:val="12"/>
        </w:numPr>
        <w:rPr>
          <w:lang w:eastAsia="ja-JP"/>
        </w:rPr>
      </w:pPr>
      <w:r>
        <w:rPr>
          <w:lang w:eastAsia="ja-JP"/>
        </w:rPr>
        <w:t xml:space="preserve">attribute and association values shall be aligned with the </w:t>
      </w:r>
      <w:proofErr w:type="spellStart"/>
      <w:r>
        <w:rPr>
          <w:lang w:eastAsia="ja-JP"/>
        </w:rPr>
        <w:t>observationType</w:t>
      </w:r>
      <w:proofErr w:type="spellEnd"/>
    </w:p>
    <w:p w14:paraId="6F23A92E" w14:textId="114D4D0C" w:rsidR="00E848A0" w:rsidRDefault="0040049D" w:rsidP="0040049D">
      <w:pPr>
        <w:pStyle w:val="ListParagraph"/>
        <w:numPr>
          <w:ilvl w:val="0"/>
          <w:numId w:val="12"/>
        </w:numPr>
        <w:rPr>
          <w:lang w:eastAsia="ja-JP"/>
        </w:rPr>
      </w:pPr>
      <w:r>
        <w:rPr>
          <w:lang w:eastAsia="ja-JP"/>
        </w:rPr>
        <w:t xml:space="preserve">exactly one </w:t>
      </w:r>
      <w:proofErr w:type="spellStart"/>
      <w:r>
        <w:rPr>
          <w:lang w:eastAsia="ja-JP"/>
        </w:rPr>
        <w:t>observedProperty</w:t>
      </w:r>
      <w:proofErr w:type="spellEnd"/>
      <w:r>
        <w:rPr>
          <w:lang w:eastAsia="ja-JP"/>
        </w:rPr>
        <w:t xml:space="preserve"> shall be given</w:t>
      </w:r>
    </w:p>
    <w:p w14:paraId="1641B85E" w14:textId="5D918532" w:rsidR="00E848A0" w:rsidRDefault="0040049D" w:rsidP="0040049D">
      <w:pPr>
        <w:pStyle w:val="ListParagraph"/>
        <w:numPr>
          <w:ilvl w:val="0"/>
          <w:numId w:val="12"/>
        </w:numPr>
        <w:rPr>
          <w:lang w:eastAsia="ja-JP"/>
        </w:rPr>
      </w:pPr>
      <w:r>
        <w:rPr>
          <w:lang w:eastAsia="ja-JP"/>
        </w:rPr>
        <w:t xml:space="preserve">exactly one </w:t>
      </w:r>
      <w:proofErr w:type="spellStart"/>
      <w:r>
        <w:rPr>
          <w:lang w:eastAsia="ja-JP"/>
        </w:rPr>
        <w:t>phenomenonTime</w:t>
      </w:r>
      <w:proofErr w:type="spellEnd"/>
      <w:r>
        <w:rPr>
          <w:lang w:eastAsia="ja-JP"/>
        </w:rPr>
        <w:t xml:space="preserve"> shall be given</w:t>
      </w:r>
    </w:p>
    <w:p w14:paraId="4F508B7A" w14:textId="77777777" w:rsidR="00E848A0" w:rsidRDefault="0040049D" w:rsidP="00E848A0">
      <w:pPr>
        <w:pStyle w:val="ListParagraph"/>
        <w:numPr>
          <w:ilvl w:val="0"/>
          <w:numId w:val="12"/>
        </w:numPr>
        <w:rPr>
          <w:lang w:eastAsia="ja-JP"/>
        </w:rPr>
      </w:pPr>
      <w:r>
        <w:rPr>
          <w:lang w:eastAsia="ja-JP"/>
        </w:rPr>
        <w:t xml:space="preserve">exactly one </w:t>
      </w:r>
      <w:proofErr w:type="spellStart"/>
      <w:r>
        <w:rPr>
          <w:lang w:eastAsia="ja-JP"/>
        </w:rPr>
        <w:t>observingProcedure</w:t>
      </w:r>
      <w:proofErr w:type="spellEnd"/>
      <w:r>
        <w:rPr>
          <w:lang w:eastAsia="ja-JP"/>
        </w:rPr>
        <w:t xml:space="preserve"> shall be given</w:t>
      </w:r>
    </w:p>
    <w:p w14:paraId="75656F23" w14:textId="77777777" w:rsidR="00E848A0" w:rsidRDefault="0040049D" w:rsidP="0040049D">
      <w:pPr>
        <w:pStyle w:val="ListParagraph"/>
        <w:numPr>
          <w:ilvl w:val="0"/>
          <w:numId w:val="12"/>
        </w:numPr>
        <w:rPr>
          <w:lang w:eastAsia="ja-JP"/>
        </w:rPr>
      </w:pPr>
      <w:r>
        <w:rPr>
          <w:lang w:eastAsia="ja-JP"/>
        </w:rPr>
        <w:t>exactly one result shall be given</w:t>
      </w:r>
    </w:p>
    <w:p w14:paraId="796E217F" w14:textId="77777777" w:rsidR="00E848A0" w:rsidRDefault="0040049D" w:rsidP="0040049D">
      <w:pPr>
        <w:pStyle w:val="ListParagraph"/>
        <w:numPr>
          <w:ilvl w:val="0"/>
          <w:numId w:val="12"/>
        </w:numPr>
        <w:rPr>
          <w:lang w:eastAsia="ja-JP"/>
        </w:rPr>
      </w:pPr>
      <w:r>
        <w:rPr>
          <w:lang w:eastAsia="ja-JP"/>
        </w:rPr>
        <w:t xml:space="preserve">exactly one </w:t>
      </w:r>
      <w:proofErr w:type="spellStart"/>
      <w:r>
        <w:rPr>
          <w:lang w:eastAsia="ja-JP"/>
        </w:rPr>
        <w:t>resultTime</w:t>
      </w:r>
      <w:proofErr w:type="spellEnd"/>
      <w:r>
        <w:rPr>
          <w:lang w:eastAsia="ja-JP"/>
        </w:rPr>
        <w:t xml:space="preserve"> shall be given</w:t>
      </w:r>
    </w:p>
    <w:p w14:paraId="2FE0A34F" w14:textId="77777777" w:rsidR="00E848A0" w:rsidRDefault="0040049D" w:rsidP="0040049D">
      <w:pPr>
        <w:pStyle w:val="ListParagraph"/>
        <w:numPr>
          <w:ilvl w:val="0"/>
          <w:numId w:val="12"/>
        </w:numPr>
        <w:rPr>
          <w:lang w:eastAsia="ja-JP"/>
        </w:rPr>
      </w:pPr>
      <w:proofErr w:type="spellStart"/>
      <w:r>
        <w:rPr>
          <w:lang w:eastAsia="ja-JP"/>
        </w:rPr>
        <w:t>observedProperty</w:t>
      </w:r>
      <w:proofErr w:type="spellEnd"/>
      <w:r>
        <w:rPr>
          <w:lang w:eastAsia="ja-JP"/>
        </w:rPr>
        <w:t xml:space="preserve"> should be a phenomenon associated with the </w:t>
      </w:r>
      <w:proofErr w:type="spellStart"/>
      <w:r>
        <w:rPr>
          <w:lang w:eastAsia="ja-JP"/>
        </w:rPr>
        <w:t>ultimateFeatureOfInterest</w:t>
      </w:r>
      <w:proofErr w:type="spellEnd"/>
      <w:r>
        <w:rPr>
          <w:lang w:eastAsia="ja-JP"/>
        </w:rPr>
        <w:t xml:space="preserve"> or the </w:t>
      </w:r>
      <w:proofErr w:type="spellStart"/>
      <w:r>
        <w:rPr>
          <w:lang w:eastAsia="ja-JP"/>
        </w:rPr>
        <w:t>proximateFeatureOfInterest</w:t>
      </w:r>
      <w:proofErr w:type="spellEnd"/>
    </w:p>
    <w:p w14:paraId="6E3F145D" w14:textId="77777777" w:rsidR="00E848A0" w:rsidRDefault="0040049D" w:rsidP="0040049D">
      <w:pPr>
        <w:pStyle w:val="ListParagraph"/>
        <w:numPr>
          <w:ilvl w:val="0"/>
          <w:numId w:val="12"/>
        </w:numPr>
        <w:rPr>
          <w:lang w:eastAsia="ja-JP"/>
        </w:rPr>
      </w:pPr>
      <w:r>
        <w:rPr>
          <w:lang w:eastAsia="ja-JP"/>
        </w:rPr>
        <w:t>parameter.name shall not appear more than once</w:t>
      </w:r>
    </w:p>
    <w:p w14:paraId="7061330D" w14:textId="1514D3AD" w:rsidR="0040049D" w:rsidRDefault="0040049D" w:rsidP="00917C89">
      <w:pPr>
        <w:pStyle w:val="ListParagraph"/>
        <w:numPr>
          <w:ilvl w:val="0"/>
          <w:numId w:val="12"/>
        </w:numPr>
        <w:rPr>
          <w:lang w:eastAsia="ja-JP"/>
        </w:rPr>
      </w:pPr>
      <w:proofErr w:type="spellStart"/>
      <w:r>
        <w:rPr>
          <w:lang w:eastAsia="ja-JP"/>
        </w:rPr>
        <w:t>resultTime</w:t>
      </w:r>
      <w:proofErr w:type="spellEnd"/>
      <w:r>
        <w:rPr>
          <w:lang w:eastAsia="ja-JP"/>
        </w:rPr>
        <w:t xml:space="preserve"> shall be of type </w:t>
      </w:r>
      <w:proofErr w:type="spellStart"/>
      <w:r>
        <w:rPr>
          <w:lang w:eastAsia="ja-JP"/>
        </w:rPr>
        <w:t>TM_Instant</w:t>
      </w:r>
      <w:proofErr w:type="spellEnd"/>
    </w:p>
    <w:p w14:paraId="32689785" w14:textId="32AFC614" w:rsidR="0040049D" w:rsidRDefault="0040049D" w:rsidP="0040049D">
      <w:pPr>
        <w:rPr>
          <w:lang w:eastAsia="ja-JP"/>
        </w:rPr>
      </w:pPr>
      <w:r>
        <w:rPr>
          <w:lang w:eastAsia="ja-JP"/>
        </w:rPr>
        <w:t xml:space="preserve">The Observation class in the Basic Observations package is a concrete class specializing the </w:t>
      </w:r>
      <w:proofErr w:type="spellStart"/>
      <w:r>
        <w:rPr>
          <w:lang w:eastAsia="ja-JP"/>
        </w:rPr>
        <w:t>AbstractObservation</w:t>
      </w:r>
      <w:proofErr w:type="spellEnd"/>
      <w:r>
        <w:rPr>
          <w:lang w:eastAsia="ja-JP"/>
        </w:rPr>
        <w:t xml:space="preserve"> without any additional attributes, associations or constraints.</w:t>
      </w:r>
    </w:p>
    <w:p w14:paraId="7189978A" w14:textId="77777777" w:rsidR="0040049D" w:rsidRDefault="0040049D" w:rsidP="0040049D">
      <w:pPr>
        <w:rPr>
          <w:lang w:eastAsia="ja-JP"/>
        </w:rPr>
      </w:pPr>
      <w:r>
        <w:rPr>
          <w:lang w:eastAsia="ja-JP"/>
        </w:rPr>
        <w:t xml:space="preserve">Considering the constraints defined in the </w:t>
      </w:r>
      <w:proofErr w:type="spellStart"/>
      <w:r>
        <w:rPr>
          <w:lang w:eastAsia="ja-JP"/>
        </w:rPr>
        <w:t>AbstractObservation</w:t>
      </w:r>
      <w:proofErr w:type="spellEnd"/>
      <w:r>
        <w:rPr>
          <w:lang w:eastAsia="ja-JP"/>
        </w:rPr>
        <w:t xml:space="preserve"> class, the Observation class in Edition 2 has the following properties with effective cardinalities and types (changes from Edition 1 in bold):</w:t>
      </w:r>
    </w:p>
    <w:p w14:paraId="7F59F3F6" w14:textId="77777777" w:rsidR="00E848A0" w:rsidRPr="00917C89" w:rsidRDefault="0040049D" w:rsidP="0040049D">
      <w:pPr>
        <w:pStyle w:val="ListParagraph"/>
        <w:numPr>
          <w:ilvl w:val="0"/>
          <w:numId w:val="12"/>
        </w:numPr>
        <w:rPr>
          <w:b/>
          <w:bCs/>
          <w:lang w:eastAsia="ja-JP"/>
        </w:rPr>
      </w:pPr>
      <w:proofErr w:type="spellStart"/>
      <w:r w:rsidRPr="00917C89">
        <w:rPr>
          <w:b/>
          <w:bCs/>
          <w:lang w:eastAsia="ja-JP"/>
        </w:rPr>
        <w:t>ultimateFeatureOfInterest</w:t>
      </w:r>
      <w:proofErr w:type="spellEnd"/>
      <w:r w:rsidRPr="00917C89">
        <w:rPr>
          <w:b/>
          <w:bCs/>
          <w:lang w:eastAsia="ja-JP"/>
        </w:rPr>
        <w:t>: Any [</w:t>
      </w:r>
      <w:proofErr w:type="gramStart"/>
      <w:r w:rsidRPr="00917C89">
        <w:rPr>
          <w:b/>
          <w:bCs/>
          <w:lang w:eastAsia="ja-JP"/>
        </w:rPr>
        <w:t>0..</w:t>
      </w:r>
      <w:proofErr w:type="gramEnd"/>
      <w:r w:rsidRPr="00917C89">
        <w:rPr>
          <w:b/>
          <w:bCs/>
          <w:lang w:eastAsia="ja-JP"/>
        </w:rPr>
        <w:t xml:space="preserve">*] (1..* if the cardinality of the </w:t>
      </w:r>
      <w:proofErr w:type="spellStart"/>
      <w:r w:rsidRPr="00917C89">
        <w:rPr>
          <w:b/>
          <w:bCs/>
          <w:lang w:eastAsia="ja-JP"/>
        </w:rPr>
        <w:t>proximateFeatureOfInterest</w:t>
      </w:r>
      <w:proofErr w:type="spellEnd"/>
      <w:r w:rsidRPr="00917C89">
        <w:rPr>
          <w:b/>
          <w:bCs/>
          <w:lang w:eastAsia="ja-JP"/>
        </w:rPr>
        <w:t xml:space="preserve"> is 0)</w:t>
      </w:r>
    </w:p>
    <w:p w14:paraId="208A7D51" w14:textId="77777777" w:rsidR="00E848A0" w:rsidRPr="00917C89" w:rsidRDefault="0040049D" w:rsidP="0040049D">
      <w:pPr>
        <w:pStyle w:val="ListParagraph"/>
        <w:numPr>
          <w:ilvl w:val="0"/>
          <w:numId w:val="12"/>
        </w:numPr>
        <w:rPr>
          <w:b/>
          <w:bCs/>
          <w:lang w:eastAsia="ja-JP"/>
        </w:rPr>
      </w:pPr>
      <w:proofErr w:type="spellStart"/>
      <w:r w:rsidRPr="00917C89">
        <w:rPr>
          <w:b/>
          <w:bCs/>
          <w:lang w:eastAsia="ja-JP"/>
        </w:rPr>
        <w:t>proximateFeatureOfInterest</w:t>
      </w:r>
      <w:proofErr w:type="spellEnd"/>
      <w:r w:rsidRPr="00917C89">
        <w:rPr>
          <w:b/>
          <w:bCs/>
          <w:lang w:eastAsia="ja-JP"/>
        </w:rPr>
        <w:t>: Any [</w:t>
      </w:r>
      <w:proofErr w:type="gramStart"/>
      <w:r w:rsidRPr="00917C89">
        <w:rPr>
          <w:b/>
          <w:bCs/>
          <w:lang w:eastAsia="ja-JP"/>
        </w:rPr>
        <w:t>0..</w:t>
      </w:r>
      <w:proofErr w:type="gramEnd"/>
      <w:r w:rsidRPr="00917C89">
        <w:rPr>
          <w:b/>
          <w:bCs/>
          <w:lang w:eastAsia="ja-JP"/>
        </w:rPr>
        <w:t xml:space="preserve">*] (1..* if the cardinality of the </w:t>
      </w:r>
      <w:proofErr w:type="spellStart"/>
      <w:r w:rsidRPr="00917C89">
        <w:rPr>
          <w:b/>
          <w:bCs/>
          <w:lang w:eastAsia="ja-JP"/>
        </w:rPr>
        <w:t>ultimateFeatureOfInterest</w:t>
      </w:r>
      <w:proofErr w:type="spellEnd"/>
      <w:r w:rsidRPr="00917C89">
        <w:rPr>
          <w:b/>
          <w:bCs/>
          <w:lang w:eastAsia="ja-JP"/>
        </w:rPr>
        <w:t xml:space="preserve"> is 0)</w:t>
      </w:r>
    </w:p>
    <w:p w14:paraId="169ED851" w14:textId="77777777" w:rsidR="00E848A0" w:rsidRPr="00917C89" w:rsidRDefault="0040049D" w:rsidP="0040049D">
      <w:pPr>
        <w:pStyle w:val="ListParagraph"/>
        <w:numPr>
          <w:ilvl w:val="0"/>
          <w:numId w:val="12"/>
        </w:numPr>
        <w:rPr>
          <w:b/>
          <w:bCs/>
          <w:lang w:eastAsia="ja-JP"/>
        </w:rPr>
      </w:pPr>
      <w:proofErr w:type="spellStart"/>
      <w:r w:rsidRPr="00917C89">
        <w:rPr>
          <w:b/>
          <w:bCs/>
          <w:lang w:eastAsia="ja-JP"/>
        </w:rPr>
        <w:t>observingProcedure</w:t>
      </w:r>
      <w:proofErr w:type="spellEnd"/>
      <w:r w:rsidRPr="00917C89">
        <w:rPr>
          <w:b/>
          <w:bCs/>
          <w:lang w:eastAsia="ja-JP"/>
        </w:rPr>
        <w:t xml:space="preserve">: Conceptual Observation schema: </w:t>
      </w:r>
      <w:proofErr w:type="spellStart"/>
      <w:r w:rsidRPr="00917C89">
        <w:rPr>
          <w:b/>
          <w:bCs/>
          <w:lang w:eastAsia="ja-JP"/>
        </w:rPr>
        <w:t>ObservingProcedure</w:t>
      </w:r>
      <w:proofErr w:type="spellEnd"/>
      <w:r w:rsidRPr="00917C89">
        <w:rPr>
          <w:b/>
          <w:bCs/>
          <w:lang w:eastAsia="ja-JP"/>
        </w:rPr>
        <w:t xml:space="preserve"> [1]</w:t>
      </w:r>
    </w:p>
    <w:p w14:paraId="13E9515B" w14:textId="77777777" w:rsidR="00E848A0" w:rsidRPr="00917C89" w:rsidRDefault="0040049D" w:rsidP="0040049D">
      <w:pPr>
        <w:pStyle w:val="ListParagraph"/>
        <w:numPr>
          <w:ilvl w:val="0"/>
          <w:numId w:val="12"/>
        </w:numPr>
        <w:rPr>
          <w:b/>
          <w:bCs/>
          <w:lang w:eastAsia="ja-JP"/>
        </w:rPr>
      </w:pPr>
      <w:proofErr w:type="spellStart"/>
      <w:r>
        <w:rPr>
          <w:lang w:eastAsia="ja-JP"/>
        </w:rPr>
        <w:lastRenderedPageBreak/>
        <w:t>observedProperty</w:t>
      </w:r>
      <w:proofErr w:type="spellEnd"/>
      <w:r>
        <w:rPr>
          <w:lang w:eastAsia="ja-JP"/>
        </w:rPr>
        <w:t xml:space="preserve">: </w:t>
      </w:r>
      <w:r w:rsidRPr="00917C89">
        <w:rPr>
          <w:b/>
          <w:bCs/>
          <w:lang w:eastAsia="ja-JP"/>
        </w:rPr>
        <w:t xml:space="preserve">Conceptual Observation schema: </w:t>
      </w:r>
      <w:proofErr w:type="spellStart"/>
      <w:r w:rsidRPr="00917C89">
        <w:rPr>
          <w:b/>
          <w:bCs/>
          <w:lang w:eastAsia="ja-JP"/>
        </w:rPr>
        <w:t>ObservableProperty</w:t>
      </w:r>
      <w:proofErr w:type="spellEnd"/>
      <w:r w:rsidRPr="00917C89">
        <w:rPr>
          <w:b/>
          <w:bCs/>
          <w:lang w:eastAsia="ja-JP"/>
        </w:rPr>
        <w:t xml:space="preserve"> [1]</w:t>
      </w:r>
    </w:p>
    <w:p w14:paraId="7620D5E3" w14:textId="77777777" w:rsidR="00E848A0" w:rsidRPr="00917C89" w:rsidRDefault="0040049D" w:rsidP="0040049D">
      <w:pPr>
        <w:pStyle w:val="ListParagraph"/>
        <w:numPr>
          <w:ilvl w:val="0"/>
          <w:numId w:val="12"/>
        </w:numPr>
        <w:rPr>
          <w:b/>
          <w:bCs/>
          <w:lang w:eastAsia="ja-JP"/>
        </w:rPr>
      </w:pPr>
      <w:r w:rsidRPr="00917C89">
        <w:rPr>
          <w:b/>
          <w:bCs/>
          <w:lang w:eastAsia="ja-JP"/>
        </w:rPr>
        <w:t>observer: Conceptual Observation schema: Observer [</w:t>
      </w:r>
      <w:proofErr w:type="gramStart"/>
      <w:r w:rsidRPr="00917C89">
        <w:rPr>
          <w:b/>
          <w:bCs/>
          <w:lang w:eastAsia="ja-JP"/>
        </w:rPr>
        <w:t>0..</w:t>
      </w:r>
      <w:proofErr w:type="gramEnd"/>
      <w:r w:rsidRPr="00917C89">
        <w:rPr>
          <w:b/>
          <w:bCs/>
          <w:lang w:eastAsia="ja-JP"/>
        </w:rPr>
        <w:t>*]</w:t>
      </w:r>
    </w:p>
    <w:p w14:paraId="2B6AE387" w14:textId="77777777" w:rsidR="00E848A0" w:rsidRPr="00917C89" w:rsidRDefault="0040049D" w:rsidP="0040049D">
      <w:pPr>
        <w:pStyle w:val="ListParagraph"/>
        <w:numPr>
          <w:ilvl w:val="0"/>
          <w:numId w:val="12"/>
        </w:numPr>
        <w:rPr>
          <w:b/>
          <w:bCs/>
          <w:lang w:eastAsia="ja-JP"/>
        </w:rPr>
      </w:pPr>
      <w:r w:rsidRPr="00917C89">
        <w:rPr>
          <w:b/>
          <w:bCs/>
          <w:lang w:eastAsia="ja-JP"/>
        </w:rPr>
        <w:t>host: Conceptual Observation schema: Host [</w:t>
      </w:r>
      <w:proofErr w:type="gramStart"/>
      <w:r w:rsidRPr="00917C89">
        <w:rPr>
          <w:b/>
          <w:bCs/>
          <w:lang w:eastAsia="ja-JP"/>
        </w:rPr>
        <w:t>0..</w:t>
      </w:r>
      <w:proofErr w:type="gramEnd"/>
      <w:r w:rsidRPr="00917C89">
        <w:rPr>
          <w:b/>
          <w:bCs/>
          <w:lang w:eastAsia="ja-JP"/>
        </w:rPr>
        <w:t>*]</w:t>
      </w:r>
    </w:p>
    <w:p w14:paraId="4BFACFE0" w14:textId="77777777" w:rsidR="00E848A0" w:rsidRDefault="0040049D" w:rsidP="0040049D">
      <w:pPr>
        <w:pStyle w:val="ListParagraph"/>
        <w:numPr>
          <w:ilvl w:val="0"/>
          <w:numId w:val="12"/>
        </w:numPr>
        <w:rPr>
          <w:lang w:eastAsia="ja-JP"/>
        </w:rPr>
      </w:pPr>
      <w:proofErr w:type="spellStart"/>
      <w:r>
        <w:rPr>
          <w:lang w:eastAsia="ja-JP"/>
        </w:rPr>
        <w:t>phenomenonTime</w:t>
      </w:r>
      <w:proofErr w:type="spellEnd"/>
      <w:r>
        <w:rPr>
          <w:lang w:eastAsia="ja-JP"/>
        </w:rPr>
        <w:t xml:space="preserve">: </w:t>
      </w:r>
      <w:proofErr w:type="spellStart"/>
      <w:r>
        <w:rPr>
          <w:lang w:eastAsia="ja-JP"/>
        </w:rPr>
        <w:t>TM_Object</w:t>
      </w:r>
      <w:proofErr w:type="spellEnd"/>
      <w:r>
        <w:rPr>
          <w:lang w:eastAsia="ja-JP"/>
        </w:rPr>
        <w:t xml:space="preserve"> [1]</w:t>
      </w:r>
    </w:p>
    <w:p w14:paraId="0D29BD6D" w14:textId="77777777" w:rsidR="00E848A0" w:rsidRDefault="0040049D" w:rsidP="0040049D">
      <w:pPr>
        <w:pStyle w:val="ListParagraph"/>
        <w:numPr>
          <w:ilvl w:val="0"/>
          <w:numId w:val="12"/>
        </w:numPr>
        <w:rPr>
          <w:lang w:eastAsia="ja-JP"/>
        </w:rPr>
      </w:pPr>
      <w:proofErr w:type="spellStart"/>
      <w:r>
        <w:rPr>
          <w:lang w:eastAsia="ja-JP"/>
        </w:rPr>
        <w:t>resultTime</w:t>
      </w:r>
      <w:proofErr w:type="spellEnd"/>
      <w:r>
        <w:rPr>
          <w:lang w:eastAsia="ja-JP"/>
        </w:rPr>
        <w:t xml:space="preserve">: </w:t>
      </w:r>
      <w:proofErr w:type="spellStart"/>
      <w:r>
        <w:rPr>
          <w:lang w:eastAsia="ja-JP"/>
        </w:rPr>
        <w:t>TM_Instant</w:t>
      </w:r>
      <w:proofErr w:type="spellEnd"/>
      <w:r>
        <w:rPr>
          <w:lang w:eastAsia="ja-JP"/>
        </w:rPr>
        <w:t xml:space="preserve"> [1]</w:t>
      </w:r>
    </w:p>
    <w:p w14:paraId="33027418" w14:textId="77777777" w:rsidR="00E848A0" w:rsidRDefault="0040049D" w:rsidP="0040049D">
      <w:pPr>
        <w:pStyle w:val="ListParagraph"/>
        <w:numPr>
          <w:ilvl w:val="0"/>
          <w:numId w:val="12"/>
        </w:numPr>
        <w:rPr>
          <w:lang w:eastAsia="ja-JP"/>
        </w:rPr>
      </w:pPr>
      <w:r>
        <w:rPr>
          <w:lang w:eastAsia="ja-JP"/>
        </w:rPr>
        <w:t>result: Any [1]</w:t>
      </w:r>
    </w:p>
    <w:p w14:paraId="0D9BE28B" w14:textId="77777777" w:rsidR="00E848A0" w:rsidRDefault="0040049D" w:rsidP="0040049D">
      <w:pPr>
        <w:pStyle w:val="ListParagraph"/>
        <w:numPr>
          <w:ilvl w:val="0"/>
          <w:numId w:val="12"/>
        </w:numPr>
        <w:rPr>
          <w:lang w:eastAsia="ja-JP"/>
        </w:rPr>
      </w:pPr>
      <w:proofErr w:type="spellStart"/>
      <w:r>
        <w:rPr>
          <w:lang w:eastAsia="ja-JP"/>
        </w:rPr>
        <w:t>resultQuality</w:t>
      </w:r>
      <w:proofErr w:type="spellEnd"/>
      <w:r>
        <w:rPr>
          <w:lang w:eastAsia="ja-JP"/>
        </w:rPr>
        <w:t xml:space="preserve">: </w:t>
      </w:r>
      <w:r w:rsidRPr="00917C89">
        <w:rPr>
          <w:b/>
          <w:bCs/>
          <w:lang w:eastAsia="ja-JP"/>
        </w:rPr>
        <w:t>Any</w:t>
      </w:r>
      <w:r>
        <w:rPr>
          <w:lang w:eastAsia="ja-JP"/>
        </w:rPr>
        <w:t xml:space="preserve"> [</w:t>
      </w:r>
      <w:proofErr w:type="gramStart"/>
      <w:r>
        <w:rPr>
          <w:lang w:eastAsia="ja-JP"/>
        </w:rPr>
        <w:t>0..</w:t>
      </w:r>
      <w:proofErr w:type="gramEnd"/>
      <w:r>
        <w:rPr>
          <w:lang w:eastAsia="ja-JP"/>
        </w:rPr>
        <w:t>*]</w:t>
      </w:r>
    </w:p>
    <w:p w14:paraId="62E6E3E9" w14:textId="77777777" w:rsidR="00E848A0" w:rsidRDefault="0040049D" w:rsidP="0040049D">
      <w:pPr>
        <w:pStyle w:val="ListParagraph"/>
        <w:numPr>
          <w:ilvl w:val="0"/>
          <w:numId w:val="12"/>
        </w:numPr>
        <w:rPr>
          <w:lang w:eastAsia="ja-JP"/>
        </w:rPr>
      </w:pPr>
      <w:r>
        <w:rPr>
          <w:lang w:eastAsia="ja-JP"/>
        </w:rPr>
        <w:t xml:space="preserve">parameter: </w:t>
      </w:r>
      <w:proofErr w:type="spellStart"/>
      <w:r>
        <w:rPr>
          <w:lang w:eastAsia="ja-JP"/>
        </w:rPr>
        <w:t>NamedValue</w:t>
      </w:r>
      <w:proofErr w:type="spellEnd"/>
      <w:r>
        <w:rPr>
          <w:lang w:eastAsia="ja-JP"/>
        </w:rPr>
        <w:t xml:space="preserve"> [</w:t>
      </w:r>
      <w:proofErr w:type="gramStart"/>
      <w:r>
        <w:rPr>
          <w:lang w:eastAsia="ja-JP"/>
        </w:rPr>
        <w:t>0..</w:t>
      </w:r>
      <w:proofErr w:type="gramEnd"/>
      <w:r>
        <w:rPr>
          <w:lang w:eastAsia="ja-JP"/>
        </w:rPr>
        <w:t>*]</w:t>
      </w:r>
    </w:p>
    <w:p w14:paraId="64D6D1F5" w14:textId="77777777" w:rsidR="00E848A0" w:rsidRDefault="0040049D" w:rsidP="0040049D">
      <w:pPr>
        <w:pStyle w:val="ListParagraph"/>
        <w:numPr>
          <w:ilvl w:val="0"/>
          <w:numId w:val="12"/>
        </w:numPr>
        <w:rPr>
          <w:lang w:eastAsia="ja-JP"/>
        </w:rPr>
      </w:pPr>
      <w:proofErr w:type="spellStart"/>
      <w:r>
        <w:rPr>
          <w:lang w:eastAsia="ja-JP"/>
        </w:rPr>
        <w:t>validTime</w:t>
      </w:r>
      <w:proofErr w:type="spellEnd"/>
      <w:r>
        <w:rPr>
          <w:lang w:eastAsia="ja-JP"/>
        </w:rPr>
        <w:t xml:space="preserve">: </w:t>
      </w:r>
      <w:proofErr w:type="spellStart"/>
      <w:r>
        <w:rPr>
          <w:lang w:eastAsia="ja-JP"/>
        </w:rPr>
        <w:t>TM_Period</w:t>
      </w:r>
      <w:proofErr w:type="spellEnd"/>
      <w:r>
        <w:rPr>
          <w:lang w:eastAsia="ja-JP"/>
        </w:rPr>
        <w:t xml:space="preserve"> [</w:t>
      </w:r>
      <w:proofErr w:type="gramStart"/>
      <w:r>
        <w:rPr>
          <w:lang w:eastAsia="ja-JP"/>
        </w:rPr>
        <w:t>0..</w:t>
      </w:r>
      <w:proofErr w:type="gramEnd"/>
      <w:r>
        <w:rPr>
          <w:lang w:eastAsia="ja-JP"/>
        </w:rPr>
        <w:t>*]</w:t>
      </w:r>
    </w:p>
    <w:p w14:paraId="5FC93970" w14:textId="77777777" w:rsidR="00E848A0" w:rsidRPr="00917C89" w:rsidRDefault="0040049D" w:rsidP="0040049D">
      <w:pPr>
        <w:pStyle w:val="ListParagraph"/>
        <w:numPr>
          <w:ilvl w:val="0"/>
          <w:numId w:val="12"/>
        </w:numPr>
        <w:rPr>
          <w:b/>
          <w:bCs/>
          <w:lang w:eastAsia="ja-JP"/>
        </w:rPr>
      </w:pPr>
      <w:proofErr w:type="spellStart"/>
      <w:r w:rsidRPr="00917C89">
        <w:rPr>
          <w:b/>
          <w:bCs/>
          <w:lang w:eastAsia="ja-JP"/>
        </w:rPr>
        <w:t>observationType</w:t>
      </w:r>
      <w:proofErr w:type="spellEnd"/>
      <w:r w:rsidRPr="00917C89">
        <w:rPr>
          <w:b/>
          <w:bCs/>
          <w:lang w:eastAsia="ja-JP"/>
        </w:rPr>
        <w:t xml:space="preserve">: </w:t>
      </w:r>
      <w:proofErr w:type="spellStart"/>
      <w:r w:rsidRPr="00917C89">
        <w:rPr>
          <w:b/>
          <w:bCs/>
          <w:lang w:eastAsia="ja-JP"/>
        </w:rPr>
        <w:t>AbstractObservationTypeCodeListValue</w:t>
      </w:r>
      <w:proofErr w:type="spellEnd"/>
      <w:r w:rsidRPr="00917C89">
        <w:rPr>
          <w:b/>
          <w:bCs/>
          <w:lang w:eastAsia="ja-JP"/>
        </w:rPr>
        <w:t xml:space="preserve"> [</w:t>
      </w:r>
      <w:proofErr w:type="gramStart"/>
      <w:r w:rsidRPr="00917C89">
        <w:rPr>
          <w:b/>
          <w:bCs/>
          <w:lang w:eastAsia="ja-JP"/>
        </w:rPr>
        <w:t>0..</w:t>
      </w:r>
      <w:proofErr w:type="gramEnd"/>
      <w:r w:rsidRPr="00917C89">
        <w:rPr>
          <w:b/>
          <w:bCs/>
          <w:lang w:eastAsia="ja-JP"/>
        </w:rPr>
        <w:t>*]</w:t>
      </w:r>
    </w:p>
    <w:p w14:paraId="44D25598" w14:textId="5EEBFCF9" w:rsidR="0040049D" w:rsidRDefault="0040049D" w:rsidP="00917C89">
      <w:pPr>
        <w:pStyle w:val="ListParagraph"/>
        <w:numPr>
          <w:ilvl w:val="0"/>
          <w:numId w:val="12"/>
        </w:numPr>
        <w:rPr>
          <w:lang w:eastAsia="ja-JP"/>
        </w:rPr>
      </w:pPr>
      <w:r>
        <w:rPr>
          <w:lang w:eastAsia="ja-JP"/>
        </w:rPr>
        <w:t xml:space="preserve">metadata: </w:t>
      </w:r>
      <w:r w:rsidRPr="00917C89">
        <w:rPr>
          <w:b/>
          <w:bCs/>
          <w:lang w:eastAsia="ja-JP"/>
        </w:rPr>
        <w:t>Any [</w:t>
      </w:r>
      <w:proofErr w:type="gramStart"/>
      <w:r w:rsidRPr="00917C89">
        <w:rPr>
          <w:b/>
          <w:bCs/>
          <w:lang w:eastAsia="ja-JP"/>
        </w:rPr>
        <w:t>0..</w:t>
      </w:r>
      <w:proofErr w:type="gramEnd"/>
      <w:r w:rsidRPr="00917C89">
        <w:rPr>
          <w:b/>
          <w:bCs/>
          <w:lang w:eastAsia="ja-JP"/>
        </w:rPr>
        <w:t>*]</w:t>
      </w:r>
    </w:p>
    <w:p w14:paraId="542A704D" w14:textId="77777777" w:rsidR="0040049D" w:rsidRDefault="0040049D" w:rsidP="00917C89">
      <w:pPr>
        <w:pStyle w:val="a3"/>
      </w:pPr>
      <w:r>
        <w:t xml:space="preserve">Migration from </w:t>
      </w:r>
      <w:proofErr w:type="spellStart"/>
      <w:r>
        <w:t>OM_Observation</w:t>
      </w:r>
      <w:proofErr w:type="spellEnd"/>
      <w:r>
        <w:t xml:space="preserve"> to Observation</w:t>
      </w:r>
    </w:p>
    <w:p w14:paraId="7B2309C5" w14:textId="77777777" w:rsidR="0040049D" w:rsidRDefault="0040049D" w:rsidP="0040049D">
      <w:pPr>
        <w:rPr>
          <w:lang w:eastAsia="ja-JP"/>
        </w:rPr>
      </w:pPr>
      <w:r>
        <w:rPr>
          <w:lang w:eastAsia="ja-JP"/>
        </w:rPr>
        <w:t xml:space="preserve">An instance of the </w:t>
      </w:r>
      <w:proofErr w:type="spellStart"/>
      <w:r>
        <w:rPr>
          <w:lang w:eastAsia="ja-JP"/>
        </w:rPr>
        <w:t>OM_Observation</w:t>
      </w:r>
      <w:proofErr w:type="spellEnd"/>
      <w:r>
        <w:rPr>
          <w:lang w:eastAsia="ja-JP"/>
        </w:rPr>
        <w:t xml:space="preserve"> class of Edition 1 can be expressed as an instance of the Observation class of the Basic Observations package as follows:</w:t>
      </w:r>
    </w:p>
    <w:p w14:paraId="1649DEDE" w14:textId="77777777" w:rsidR="005D5EE1" w:rsidRDefault="0040049D" w:rsidP="0040049D">
      <w:pPr>
        <w:pStyle w:val="ListParagraph"/>
        <w:numPr>
          <w:ilvl w:val="0"/>
          <w:numId w:val="12"/>
        </w:numPr>
        <w:rPr>
          <w:lang w:eastAsia="ja-JP"/>
        </w:rPr>
      </w:pPr>
      <w:proofErr w:type="spellStart"/>
      <w:r>
        <w:rPr>
          <w:lang w:eastAsia="ja-JP"/>
        </w:rPr>
        <w:t>OM_Observation.featureOfInterest</w:t>
      </w:r>
      <w:proofErr w:type="spellEnd"/>
      <w:r>
        <w:rPr>
          <w:lang w:eastAsia="ja-JP"/>
        </w:rPr>
        <w:t xml:space="preserve">: </w:t>
      </w:r>
      <w:proofErr w:type="spellStart"/>
      <w:r>
        <w:rPr>
          <w:lang w:eastAsia="ja-JP"/>
        </w:rPr>
        <w:t>GFI_Feature</w:t>
      </w:r>
      <w:proofErr w:type="spellEnd"/>
      <w:r>
        <w:rPr>
          <w:lang w:eastAsia="ja-JP"/>
        </w:rPr>
        <w:t xml:space="preserve"> becomes either </w:t>
      </w:r>
      <w:proofErr w:type="spellStart"/>
      <w:r>
        <w:rPr>
          <w:lang w:eastAsia="ja-JP"/>
        </w:rPr>
        <w:t>Observation.ultimateFeatureOfInterest</w:t>
      </w:r>
      <w:proofErr w:type="spellEnd"/>
      <w:r>
        <w:rPr>
          <w:lang w:eastAsia="ja-JP"/>
        </w:rPr>
        <w:t xml:space="preserve">: Any or </w:t>
      </w:r>
      <w:proofErr w:type="spellStart"/>
      <w:r>
        <w:rPr>
          <w:lang w:eastAsia="ja-JP"/>
        </w:rPr>
        <w:t>Observation.proximateFeatureOfInterest</w:t>
      </w:r>
      <w:proofErr w:type="spellEnd"/>
      <w:r>
        <w:rPr>
          <w:lang w:eastAsia="ja-JP"/>
        </w:rPr>
        <w:t>: Any depending on if it represents the primary observed feature or its proxy. Refactoring of the domain models may be required to separate the ultimate and proximate features of interest.</w:t>
      </w:r>
    </w:p>
    <w:p w14:paraId="16018DA5" w14:textId="77777777" w:rsidR="005D5EE1" w:rsidRDefault="0040049D" w:rsidP="0040049D">
      <w:pPr>
        <w:pStyle w:val="ListParagraph"/>
        <w:numPr>
          <w:ilvl w:val="0"/>
          <w:numId w:val="12"/>
        </w:numPr>
        <w:rPr>
          <w:lang w:eastAsia="ja-JP"/>
        </w:rPr>
      </w:pPr>
      <w:proofErr w:type="spellStart"/>
      <w:r>
        <w:rPr>
          <w:lang w:eastAsia="ja-JP"/>
        </w:rPr>
        <w:t>OM_Observation.observedProperty</w:t>
      </w:r>
      <w:proofErr w:type="spellEnd"/>
      <w:r>
        <w:rPr>
          <w:lang w:eastAsia="ja-JP"/>
        </w:rPr>
        <w:t xml:space="preserve">: </w:t>
      </w:r>
      <w:proofErr w:type="spellStart"/>
      <w:r>
        <w:rPr>
          <w:lang w:eastAsia="ja-JP"/>
        </w:rPr>
        <w:t>GF_PropertyType</w:t>
      </w:r>
      <w:proofErr w:type="spellEnd"/>
      <w:r>
        <w:rPr>
          <w:lang w:eastAsia="ja-JP"/>
        </w:rPr>
        <w:t xml:space="preserve"> becomes the </w:t>
      </w:r>
      <w:proofErr w:type="spellStart"/>
      <w:r>
        <w:rPr>
          <w:lang w:eastAsia="ja-JP"/>
        </w:rPr>
        <w:t>Observation.observedProperty</w:t>
      </w:r>
      <w:proofErr w:type="spellEnd"/>
      <w:r>
        <w:rPr>
          <w:lang w:eastAsia="ja-JP"/>
        </w:rPr>
        <w:t xml:space="preserve">: </w:t>
      </w:r>
      <w:proofErr w:type="spellStart"/>
      <w:r>
        <w:rPr>
          <w:lang w:eastAsia="ja-JP"/>
        </w:rPr>
        <w:t>ObservableProperty</w:t>
      </w:r>
      <w:proofErr w:type="spellEnd"/>
      <w:r>
        <w:rPr>
          <w:lang w:eastAsia="ja-JP"/>
        </w:rPr>
        <w:t>.</w:t>
      </w:r>
    </w:p>
    <w:p w14:paraId="57170705" w14:textId="77777777" w:rsidR="005D5EE1" w:rsidRDefault="0040049D" w:rsidP="0040049D">
      <w:pPr>
        <w:pStyle w:val="ListParagraph"/>
        <w:numPr>
          <w:ilvl w:val="0"/>
          <w:numId w:val="12"/>
        </w:numPr>
        <w:rPr>
          <w:lang w:eastAsia="ja-JP"/>
        </w:rPr>
      </w:pPr>
      <w:proofErr w:type="spellStart"/>
      <w:r>
        <w:rPr>
          <w:lang w:eastAsia="ja-JP"/>
        </w:rPr>
        <w:t>OM_Observation.procedure</w:t>
      </w:r>
      <w:proofErr w:type="spellEnd"/>
      <w:r>
        <w:rPr>
          <w:lang w:eastAsia="ja-JP"/>
        </w:rPr>
        <w:t xml:space="preserve">: </w:t>
      </w:r>
      <w:proofErr w:type="spellStart"/>
      <w:r>
        <w:rPr>
          <w:lang w:eastAsia="ja-JP"/>
        </w:rPr>
        <w:t>OM_Process</w:t>
      </w:r>
      <w:proofErr w:type="spellEnd"/>
      <w:r>
        <w:rPr>
          <w:lang w:eastAsia="ja-JP"/>
        </w:rPr>
        <w:t xml:space="preserve"> becomes either the </w:t>
      </w:r>
      <w:proofErr w:type="spellStart"/>
      <w:r>
        <w:rPr>
          <w:lang w:eastAsia="ja-JP"/>
        </w:rPr>
        <w:t>Observation.observingProcedure</w:t>
      </w:r>
      <w:proofErr w:type="spellEnd"/>
      <w:r>
        <w:rPr>
          <w:lang w:eastAsia="ja-JP"/>
        </w:rPr>
        <w:t xml:space="preserve">: </w:t>
      </w:r>
      <w:proofErr w:type="spellStart"/>
      <w:r>
        <w:rPr>
          <w:lang w:eastAsia="ja-JP"/>
        </w:rPr>
        <w:t>ObservingProcedure</w:t>
      </w:r>
      <w:proofErr w:type="spellEnd"/>
      <w:r>
        <w:rPr>
          <w:lang w:eastAsia="ja-JP"/>
        </w:rPr>
        <w:t xml:space="preserve"> or </w:t>
      </w:r>
      <w:proofErr w:type="spellStart"/>
      <w:r>
        <w:rPr>
          <w:lang w:eastAsia="ja-JP"/>
        </w:rPr>
        <w:t>Observation.observer</w:t>
      </w:r>
      <w:proofErr w:type="spellEnd"/>
      <w:r>
        <w:rPr>
          <w:lang w:eastAsia="ja-JP"/>
        </w:rPr>
        <w:t>: Observer depending on if it describes the kind of the observing procedure (method) or the Observation generating instance (such as an individual sensor device). Refactoring of the domain models may be required to separate the observing procedure from the observer.</w:t>
      </w:r>
    </w:p>
    <w:p w14:paraId="3F140C90" w14:textId="77777777" w:rsidR="005D5EE1" w:rsidRDefault="0040049D" w:rsidP="0040049D">
      <w:pPr>
        <w:pStyle w:val="ListParagraph"/>
        <w:numPr>
          <w:ilvl w:val="0"/>
          <w:numId w:val="12"/>
        </w:numPr>
        <w:rPr>
          <w:lang w:eastAsia="ja-JP"/>
        </w:rPr>
      </w:pPr>
      <w:proofErr w:type="spellStart"/>
      <w:r>
        <w:rPr>
          <w:lang w:eastAsia="ja-JP"/>
        </w:rPr>
        <w:t>OM_Observation.phenomenonTime</w:t>
      </w:r>
      <w:proofErr w:type="spellEnd"/>
      <w:r>
        <w:rPr>
          <w:lang w:eastAsia="ja-JP"/>
        </w:rPr>
        <w:t xml:space="preserve">: </w:t>
      </w:r>
      <w:proofErr w:type="spellStart"/>
      <w:r>
        <w:rPr>
          <w:lang w:eastAsia="ja-JP"/>
        </w:rPr>
        <w:t>TM_Object</w:t>
      </w:r>
      <w:proofErr w:type="spellEnd"/>
      <w:r>
        <w:rPr>
          <w:lang w:eastAsia="ja-JP"/>
        </w:rPr>
        <w:t xml:space="preserve"> becomes Observation. </w:t>
      </w:r>
      <w:proofErr w:type="spellStart"/>
      <w:r>
        <w:rPr>
          <w:lang w:eastAsia="ja-JP"/>
        </w:rPr>
        <w:t>phenomenonTime</w:t>
      </w:r>
      <w:proofErr w:type="spellEnd"/>
      <w:r>
        <w:rPr>
          <w:lang w:eastAsia="ja-JP"/>
        </w:rPr>
        <w:t xml:space="preserve">: </w:t>
      </w:r>
      <w:proofErr w:type="spellStart"/>
      <w:r>
        <w:rPr>
          <w:lang w:eastAsia="ja-JP"/>
        </w:rPr>
        <w:t>TM_Object</w:t>
      </w:r>
      <w:proofErr w:type="spellEnd"/>
      <w:r>
        <w:rPr>
          <w:lang w:eastAsia="ja-JP"/>
        </w:rPr>
        <w:t>.</w:t>
      </w:r>
    </w:p>
    <w:p w14:paraId="52994EEE" w14:textId="77777777" w:rsidR="005D5EE1" w:rsidRDefault="0040049D" w:rsidP="0040049D">
      <w:pPr>
        <w:pStyle w:val="ListParagraph"/>
        <w:numPr>
          <w:ilvl w:val="0"/>
          <w:numId w:val="12"/>
        </w:numPr>
        <w:rPr>
          <w:lang w:eastAsia="ja-JP"/>
        </w:rPr>
      </w:pPr>
      <w:proofErr w:type="spellStart"/>
      <w:r>
        <w:rPr>
          <w:lang w:eastAsia="ja-JP"/>
        </w:rPr>
        <w:t>OM_Observation.resultTime</w:t>
      </w:r>
      <w:proofErr w:type="spellEnd"/>
      <w:r>
        <w:rPr>
          <w:lang w:eastAsia="ja-JP"/>
        </w:rPr>
        <w:t xml:space="preserve">: </w:t>
      </w:r>
      <w:proofErr w:type="spellStart"/>
      <w:r>
        <w:rPr>
          <w:lang w:eastAsia="ja-JP"/>
        </w:rPr>
        <w:t>TM_Instant</w:t>
      </w:r>
      <w:proofErr w:type="spellEnd"/>
      <w:r>
        <w:rPr>
          <w:lang w:eastAsia="ja-JP"/>
        </w:rPr>
        <w:t xml:space="preserve"> becomes </w:t>
      </w:r>
      <w:proofErr w:type="spellStart"/>
      <w:r>
        <w:rPr>
          <w:lang w:eastAsia="ja-JP"/>
        </w:rPr>
        <w:t>Observation.resultTime</w:t>
      </w:r>
      <w:proofErr w:type="spellEnd"/>
      <w:r>
        <w:rPr>
          <w:lang w:eastAsia="ja-JP"/>
        </w:rPr>
        <w:t xml:space="preserve">: </w:t>
      </w:r>
      <w:proofErr w:type="spellStart"/>
      <w:r>
        <w:rPr>
          <w:lang w:eastAsia="ja-JP"/>
        </w:rPr>
        <w:t>TM_Instant</w:t>
      </w:r>
      <w:proofErr w:type="spellEnd"/>
      <w:r>
        <w:rPr>
          <w:lang w:eastAsia="ja-JP"/>
        </w:rPr>
        <w:t>.</w:t>
      </w:r>
    </w:p>
    <w:p w14:paraId="033F0C32" w14:textId="77777777" w:rsidR="005D5EE1" w:rsidRDefault="0040049D" w:rsidP="0040049D">
      <w:pPr>
        <w:pStyle w:val="ListParagraph"/>
        <w:numPr>
          <w:ilvl w:val="0"/>
          <w:numId w:val="12"/>
        </w:numPr>
        <w:rPr>
          <w:lang w:eastAsia="ja-JP"/>
        </w:rPr>
      </w:pPr>
      <w:proofErr w:type="spellStart"/>
      <w:r>
        <w:rPr>
          <w:lang w:eastAsia="ja-JP"/>
        </w:rPr>
        <w:t>OM_Observation.result</w:t>
      </w:r>
      <w:proofErr w:type="spellEnd"/>
      <w:r>
        <w:rPr>
          <w:lang w:eastAsia="ja-JP"/>
        </w:rPr>
        <w:t xml:space="preserve">: Any becomes </w:t>
      </w:r>
      <w:proofErr w:type="spellStart"/>
      <w:r>
        <w:rPr>
          <w:lang w:eastAsia="ja-JP"/>
        </w:rPr>
        <w:t>Observation.result</w:t>
      </w:r>
      <w:proofErr w:type="spellEnd"/>
      <w:r>
        <w:rPr>
          <w:lang w:eastAsia="ja-JP"/>
        </w:rPr>
        <w:t>: Any</w:t>
      </w:r>
    </w:p>
    <w:p w14:paraId="21F20C59" w14:textId="77777777" w:rsidR="005D5EE1" w:rsidRDefault="0040049D" w:rsidP="0040049D">
      <w:pPr>
        <w:pStyle w:val="ListParagraph"/>
        <w:numPr>
          <w:ilvl w:val="0"/>
          <w:numId w:val="12"/>
        </w:numPr>
        <w:rPr>
          <w:lang w:eastAsia="ja-JP"/>
        </w:rPr>
      </w:pPr>
      <w:proofErr w:type="spellStart"/>
      <w:r>
        <w:rPr>
          <w:lang w:eastAsia="ja-JP"/>
        </w:rPr>
        <w:t>OM_Observation.resultQuality</w:t>
      </w:r>
      <w:proofErr w:type="spellEnd"/>
      <w:r>
        <w:rPr>
          <w:lang w:eastAsia="ja-JP"/>
        </w:rPr>
        <w:t xml:space="preserve">: </w:t>
      </w:r>
      <w:proofErr w:type="spellStart"/>
      <w:r>
        <w:rPr>
          <w:lang w:eastAsia="ja-JP"/>
        </w:rPr>
        <w:t>DQ_Element</w:t>
      </w:r>
      <w:proofErr w:type="spellEnd"/>
      <w:r>
        <w:rPr>
          <w:lang w:eastAsia="ja-JP"/>
        </w:rPr>
        <w:t xml:space="preserve"> becomes </w:t>
      </w:r>
      <w:proofErr w:type="spellStart"/>
      <w:r>
        <w:rPr>
          <w:lang w:eastAsia="ja-JP"/>
        </w:rPr>
        <w:t>Observation.resultQuality</w:t>
      </w:r>
      <w:proofErr w:type="spellEnd"/>
      <w:r>
        <w:rPr>
          <w:lang w:eastAsia="ja-JP"/>
        </w:rPr>
        <w:t>: Any</w:t>
      </w:r>
    </w:p>
    <w:p w14:paraId="1A702CC5" w14:textId="77777777" w:rsidR="005D5EE1" w:rsidRDefault="0040049D" w:rsidP="0040049D">
      <w:pPr>
        <w:pStyle w:val="ListParagraph"/>
        <w:numPr>
          <w:ilvl w:val="0"/>
          <w:numId w:val="12"/>
        </w:numPr>
        <w:rPr>
          <w:lang w:eastAsia="ja-JP"/>
        </w:rPr>
      </w:pPr>
      <w:proofErr w:type="spellStart"/>
      <w:r>
        <w:rPr>
          <w:lang w:eastAsia="ja-JP"/>
        </w:rPr>
        <w:t>OM_Observation.parameter</w:t>
      </w:r>
      <w:proofErr w:type="spellEnd"/>
      <w:r>
        <w:rPr>
          <w:lang w:eastAsia="ja-JP"/>
        </w:rPr>
        <w:t xml:space="preserve">: </w:t>
      </w:r>
      <w:proofErr w:type="spellStart"/>
      <w:r>
        <w:rPr>
          <w:lang w:eastAsia="ja-JP"/>
        </w:rPr>
        <w:t>NamedValue</w:t>
      </w:r>
      <w:proofErr w:type="spellEnd"/>
      <w:r>
        <w:rPr>
          <w:lang w:eastAsia="ja-JP"/>
        </w:rPr>
        <w:t xml:space="preserve"> becomes </w:t>
      </w:r>
      <w:proofErr w:type="spellStart"/>
      <w:r>
        <w:rPr>
          <w:lang w:eastAsia="ja-JP"/>
        </w:rPr>
        <w:t>Observation.parameter</w:t>
      </w:r>
      <w:proofErr w:type="spellEnd"/>
      <w:r>
        <w:rPr>
          <w:lang w:eastAsia="ja-JP"/>
        </w:rPr>
        <w:t xml:space="preserve">: </w:t>
      </w:r>
      <w:proofErr w:type="spellStart"/>
      <w:r>
        <w:rPr>
          <w:lang w:eastAsia="ja-JP"/>
        </w:rPr>
        <w:t>NamedValue</w:t>
      </w:r>
      <w:proofErr w:type="spellEnd"/>
    </w:p>
    <w:p w14:paraId="49D16F10" w14:textId="77777777" w:rsidR="005D5EE1" w:rsidRDefault="0040049D" w:rsidP="0040049D">
      <w:pPr>
        <w:pStyle w:val="ListParagraph"/>
        <w:numPr>
          <w:ilvl w:val="0"/>
          <w:numId w:val="12"/>
        </w:numPr>
        <w:rPr>
          <w:lang w:eastAsia="ja-JP"/>
        </w:rPr>
      </w:pPr>
      <w:proofErr w:type="spellStart"/>
      <w:r>
        <w:rPr>
          <w:lang w:eastAsia="ja-JP"/>
        </w:rPr>
        <w:t>OM_Observation.validTime</w:t>
      </w:r>
      <w:proofErr w:type="spellEnd"/>
      <w:r>
        <w:rPr>
          <w:lang w:eastAsia="ja-JP"/>
        </w:rPr>
        <w:t xml:space="preserve">: </w:t>
      </w:r>
      <w:proofErr w:type="spellStart"/>
      <w:r>
        <w:rPr>
          <w:lang w:eastAsia="ja-JP"/>
        </w:rPr>
        <w:t>TM_Period</w:t>
      </w:r>
      <w:proofErr w:type="spellEnd"/>
      <w:r>
        <w:rPr>
          <w:lang w:eastAsia="ja-JP"/>
        </w:rPr>
        <w:t xml:space="preserve"> becomes </w:t>
      </w:r>
      <w:proofErr w:type="spellStart"/>
      <w:r>
        <w:rPr>
          <w:lang w:eastAsia="ja-JP"/>
        </w:rPr>
        <w:t>Observation.validTime</w:t>
      </w:r>
      <w:proofErr w:type="spellEnd"/>
      <w:r>
        <w:rPr>
          <w:lang w:eastAsia="ja-JP"/>
        </w:rPr>
        <w:t xml:space="preserve">: </w:t>
      </w:r>
      <w:proofErr w:type="spellStart"/>
      <w:r>
        <w:rPr>
          <w:lang w:eastAsia="ja-JP"/>
        </w:rPr>
        <w:t>TM_Period</w:t>
      </w:r>
      <w:proofErr w:type="spellEnd"/>
    </w:p>
    <w:p w14:paraId="331EBF27" w14:textId="39204C7D" w:rsidR="0040049D" w:rsidRDefault="0040049D">
      <w:pPr>
        <w:pStyle w:val="ListParagraph"/>
        <w:numPr>
          <w:ilvl w:val="0"/>
          <w:numId w:val="12"/>
        </w:numPr>
        <w:rPr>
          <w:lang w:eastAsia="ja-JP"/>
        </w:rPr>
      </w:pPr>
      <w:proofErr w:type="spellStart"/>
      <w:r>
        <w:rPr>
          <w:lang w:eastAsia="ja-JP"/>
        </w:rPr>
        <w:t>OM_Observation.relatedObservation</w:t>
      </w:r>
      <w:proofErr w:type="spellEnd"/>
      <w:r>
        <w:rPr>
          <w:lang w:eastAsia="ja-JP"/>
        </w:rPr>
        <w:t xml:space="preserve">: </w:t>
      </w:r>
      <w:proofErr w:type="spellStart"/>
      <w:r>
        <w:rPr>
          <w:lang w:eastAsia="ja-JP"/>
        </w:rPr>
        <w:t>OM_Observation</w:t>
      </w:r>
      <w:proofErr w:type="spellEnd"/>
      <w:r>
        <w:rPr>
          <w:lang w:eastAsia="ja-JP"/>
        </w:rPr>
        <w:t xml:space="preserve"> becomes </w:t>
      </w:r>
      <w:proofErr w:type="spellStart"/>
      <w:r>
        <w:rPr>
          <w:lang w:eastAsia="ja-JP"/>
        </w:rPr>
        <w:t>Observation.relatedObservation</w:t>
      </w:r>
      <w:proofErr w:type="spellEnd"/>
      <w:r>
        <w:rPr>
          <w:lang w:eastAsia="ja-JP"/>
        </w:rPr>
        <w:t>: Observation</w:t>
      </w:r>
    </w:p>
    <w:p w14:paraId="19369E42" w14:textId="1D9EA872" w:rsidR="001042DA" w:rsidRDefault="001042DA">
      <w:pPr>
        <w:ind w:left="360"/>
        <w:rPr>
          <w:lang w:eastAsia="ja-JP"/>
        </w:rPr>
      </w:pPr>
      <w:r>
        <w:rPr>
          <w:lang w:eastAsia="ja-JP"/>
        </w:rPr>
        <w:t xml:space="preserve">For information about transitioning the specialized Observation types of </w:t>
      </w:r>
      <w:proofErr w:type="gramStart"/>
      <w:r>
        <w:rPr>
          <w:lang w:eastAsia="ja-JP"/>
        </w:rPr>
        <w:t>Edition</w:t>
      </w:r>
      <w:proofErr w:type="gramEnd"/>
      <w:r>
        <w:rPr>
          <w:lang w:eastAsia="ja-JP"/>
        </w:rPr>
        <w:t xml:space="preserve"> 1 see the "Hard-typing vs. soft typing and </w:t>
      </w:r>
      <w:proofErr w:type="spellStart"/>
      <w:r>
        <w:rPr>
          <w:lang w:eastAsia="ja-JP"/>
        </w:rPr>
        <w:t>codelist</w:t>
      </w:r>
      <w:proofErr w:type="spellEnd"/>
      <w:r>
        <w:rPr>
          <w:lang w:eastAsia="ja-JP"/>
        </w:rPr>
        <w:t xml:space="preserve"> use" section below.</w:t>
      </w:r>
    </w:p>
    <w:p w14:paraId="272338E5" w14:textId="096F9869" w:rsidR="00A9570F" w:rsidRDefault="00A9570F" w:rsidP="00A9570F">
      <w:pPr>
        <w:ind w:left="360"/>
        <w:rPr>
          <w:lang w:eastAsia="ja-JP"/>
        </w:rPr>
      </w:pPr>
      <w:r>
        <w:rPr>
          <w:lang w:eastAsia="ja-JP"/>
        </w:rPr>
        <w:t xml:space="preserve">The </w:t>
      </w:r>
      <w:r w:rsidR="003A07BA">
        <w:rPr>
          <w:lang w:eastAsia="ja-JP"/>
        </w:rPr>
        <w:fldChar w:fldCharType="begin"/>
      </w:r>
      <w:r w:rsidR="003A07BA">
        <w:rPr>
          <w:lang w:eastAsia="ja-JP"/>
        </w:rPr>
        <w:instrText xml:space="preserve"> REF _Ref74222425 \h </w:instrText>
      </w:r>
      <w:r w:rsidR="003A07BA">
        <w:rPr>
          <w:lang w:eastAsia="ja-JP"/>
        </w:rPr>
      </w:r>
      <w:r w:rsidR="003A07BA">
        <w:rPr>
          <w:lang w:eastAsia="ja-JP"/>
        </w:rPr>
        <w:fldChar w:fldCharType="separate"/>
      </w:r>
      <w:r w:rsidR="003A07BA">
        <w:rPr>
          <w:b/>
          <w:bCs/>
          <w:sz w:val="20"/>
          <w:szCs w:val="20"/>
        </w:rPr>
        <w:t>t</w:t>
      </w:r>
      <w:r w:rsidR="003A07BA" w:rsidRPr="00FD5E24">
        <w:rPr>
          <w:b/>
          <w:bCs/>
          <w:sz w:val="20"/>
          <w:szCs w:val="20"/>
        </w:rPr>
        <w:t xml:space="preserve">able </w:t>
      </w:r>
      <w:r w:rsidR="003A07BA">
        <w:rPr>
          <w:b/>
          <w:bCs/>
          <w:noProof/>
          <w:sz w:val="20"/>
          <w:szCs w:val="20"/>
        </w:rPr>
        <w:t>8</w:t>
      </w:r>
      <w:r w:rsidR="003A07BA">
        <w:rPr>
          <w:lang w:eastAsia="ja-JP"/>
        </w:rPr>
        <w:fldChar w:fldCharType="end"/>
      </w:r>
      <w:r w:rsidR="00AB37E7">
        <w:rPr>
          <w:lang w:eastAsia="ja-JP"/>
        </w:rPr>
        <w:t xml:space="preserve"> summarizes the Observation mappings from the edition 2 </w:t>
      </w:r>
      <w:r w:rsidR="00D17000">
        <w:rPr>
          <w:lang w:eastAsia="ja-JP"/>
        </w:rPr>
        <w:t xml:space="preserve">Basic Observations package </w:t>
      </w:r>
      <w:r w:rsidR="00AB37E7">
        <w:rPr>
          <w:lang w:eastAsia="ja-JP"/>
        </w:rPr>
        <w:t xml:space="preserve">to edition 1. </w:t>
      </w:r>
    </w:p>
    <w:p w14:paraId="5003C111" w14:textId="1DBA8E30" w:rsidR="00A9570F" w:rsidRPr="00917C89" w:rsidRDefault="00A9570F" w:rsidP="00917C89">
      <w:pPr>
        <w:jc w:val="center"/>
        <w:rPr>
          <w:b/>
          <w:bCs/>
          <w:sz w:val="20"/>
          <w:szCs w:val="20"/>
        </w:rPr>
      </w:pPr>
      <w:bookmarkStart w:id="471" w:name="_Ref74222425"/>
      <w:r w:rsidRPr="00FD5E24">
        <w:rPr>
          <w:b/>
          <w:bCs/>
          <w:sz w:val="20"/>
          <w:szCs w:val="20"/>
        </w:rPr>
        <w:t xml:space="preserve">Table </w:t>
      </w:r>
      <w:r>
        <w:rPr>
          <w:b/>
          <w:bCs/>
          <w:sz w:val="20"/>
          <w:szCs w:val="20"/>
        </w:rPr>
        <w:fldChar w:fldCharType="begin"/>
      </w:r>
      <w:r>
        <w:rPr>
          <w:b/>
          <w:bCs/>
          <w:sz w:val="20"/>
          <w:szCs w:val="20"/>
        </w:rPr>
        <w:instrText xml:space="preserve"> SEQ Table \* ARABIC </w:instrText>
      </w:r>
      <w:r>
        <w:rPr>
          <w:b/>
          <w:bCs/>
          <w:sz w:val="20"/>
          <w:szCs w:val="20"/>
        </w:rPr>
        <w:fldChar w:fldCharType="separate"/>
      </w:r>
      <w:r>
        <w:rPr>
          <w:b/>
          <w:bCs/>
          <w:noProof/>
          <w:sz w:val="20"/>
          <w:szCs w:val="20"/>
        </w:rPr>
        <w:t>8</w:t>
      </w:r>
      <w:r>
        <w:rPr>
          <w:b/>
          <w:bCs/>
          <w:sz w:val="20"/>
          <w:szCs w:val="20"/>
        </w:rPr>
        <w:fldChar w:fldCharType="end"/>
      </w:r>
      <w:bookmarkEnd w:id="471"/>
      <w:r w:rsidRPr="00FD5E24">
        <w:rPr>
          <w:b/>
          <w:bCs/>
          <w:sz w:val="20"/>
          <w:szCs w:val="20"/>
        </w:rPr>
        <w:t xml:space="preserve"> — </w:t>
      </w:r>
      <w:r w:rsidR="00AB37E7">
        <w:rPr>
          <w:b/>
          <w:bCs/>
          <w:sz w:val="20"/>
          <w:szCs w:val="20"/>
        </w:rPr>
        <w:t xml:space="preserve">Observation </w:t>
      </w:r>
      <w:r w:rsidR="003A07BA">
        <w:rPr>
          <w:b/>
          <w:bCs/>
          <w:sz w:val="20"/>
          <w:szCs w:val="20"/>
        </w:rPr>
        <w:t>m</w:t>
      </w:r>
      <w:r>
        <w:rPr>
          <w:b/>
          <w:bCs/>
          <w:sz w:val="20"/>
          <w:szCs w:val="20"/>
        </w:rPr>
        <w:t>apping from 19156 edition 2 to edition 1</w:t>
      </w:r>
      <w:r w:rsidR="00AB37E7">
        <w:rPr>
          <w:b/>
          <w:bCs/>
          <w:sz w:val="20"/>
          <w:szCs w:val="20"/>
        </w:rPr>
        <w:t xml:space="preserve"> (informative)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243"/>
        <w:gridCol w:w="2387"/>
        <w:gridCol w:w="3141"/>
      </w:tblGrid>
      <w:tr w:rsidR="00A9570F" w:rsidRPr="006E753C" w14:paraId="12D7B4D0" w14:textId="77777777" w:rsidTr="00917C89">
        <w:trPr>
          <w:trHeight w:val="651"/>
        </w:trPr>
        <w:tc>
          <w:tcPr>
            <w:tcW w:w="4243" w:type="dxa"/>
            <w:shd w:val="clear" w:color="auto" w:fill="auto"/>
            <w:tcMar>
              <w:top w:w="100" w:type="dxa"/>
              <w:left w:w="100" w:type="dxa"/>
              <w:bottom w:w="100" w:type="dxa"/>
              <w:right w:w="100" w:type="dxa"/>
            </w:tcMar>
          </w:tcPr>
          <w:p w14:paraId="1AB79CC4" w14:textId="7F2E7A68" w:rsidR="00A9570F" w:rsidRPr="00917C89" w:rsidRDefault="00AB37E7" w:rsidP="00917C89">
            <w:pPr>
              <w:jc w:val="left"/>
              <w:rPr>
                <w:b/>
                <w:bCs/>
              </w:rPr>
            </w:pPr>
            <w:r w:rsidRPr="00917C89">
              <w:rPr>
                <w:b/>
                <w:bCs/>
              </w:rPr>
              <w:t>Edition 2 class / property</w:t>
            </w:r>
            <w:r w:rsidR="003A07BA">
              <w:rPr>
                <w:b/>
                <w:bCs/>
              </w:rPr>
              <w:t>,</w:t>
            </w:r>
            <w:r w:rsidR="003A07BA">
              <w:rPr>
                <w:b/>
                <w:bCs/>
              </w:rPr>
              <w:br/>
              <w:t>Basic Observations package</w:t>
            </w:r>
          </w:p>
        </w:tc>
        <w:tc>
          <w:tcPr>
            <w:tcW w:w="2387" w:type="dxa"/>
            <w:shd w:val="clear" w:color="auto" w:fill="auto"/>
            <w:tcMar>
              <w:top w:w="100" w:type="dxa"/>
              <w:left w:w="100" w:type="dxa"/>
              <w:bottom w:w="100" w:type="dxa"/>
              <w:right w:w="100" w:type="dxa"/>
            </w:tcMar>
          </w:tcPr>
          <w:p w14:paraId="1105C760" w14:textId="2437C666" w:rsidR="00A9570F" w:rsidRPr="00917C89" w:rsidRDefault="00AB37E7" w:rsidP="00917C89">
            <w:pPr>
              <w:jc w:val="left"/>
              <w:rPr>
                <w:b/>
                <w:bCs/>
              </w:rPr>
            </w:pPr>
            <w:r w:rsidRPr="00917C89">
              <w:rPr>
                <w:b/>
                <w:bCs/>
              </w:rPr>
              <w:t>Relation</w:t>
            </w:r>
          </w:p>
        </w:tc>
        <w:tc>
          <w:tcPr>
            <w:tcW w:w="3141" w:type="dxa"/>
            <w:shd w:val="clear" w:color="auto" w:fill="auto"/>
            <w:tcMar>
              <w:top w:w="100" w:type="dxa"/>
              <w:left w:w="100" w:type="dxa"/>
              <w:bottom w:w="100" w:type="dxa"/>
              <w:right w:w="100" w:type="dxa"/>
            </w:tcMar>
          </w:tcPr>
          <w:p w14:paraId="25BE5BE2" w14:textId="4A3F8F40" w:rsidR="00A9570F" w:rsidRPr="00917C89" w:rsidRDefault="00AB37E7" w:rsidP="00917C89">
            <w:pPr>
              <w:jc w:val="left"/>
              <w:rPr>
                <w:b/>
                <w:bCs/>
              </w:rPr>
            </w:pPr>
            <w:r w:rsidRPr="00917C89">
              <w:rPr>
                <w:b/>
                <w:bCs/>
              </w:rPr>
              <w:t>Edition 1 class / property</w:t>
            </w:r>
          </w:p>
        </w:tc>
      </w:tr>
      <w:tr w:rsidR="00A9570F" w:rsidRPr="006E753C" w14:paraId="6FFB48D2" w14:textId="77777777" w:rsidTr="00917C89">
        <w:trPr>
          <w:trHeight w:val="651"/>
        </w:trPr>
        <w:tc>
          <w:tcPr>
            <w:tcW w:w="4243" w:type="dxa"/>
            <w:shd w:val="clear" w:color="auto" w:fill="auto"/>
            <w:tcMar>
              <w:top w:w="100" w:type="dxa"/>
              <w:left w:w="100" w:type="dxa"/>
              <w:bottom w:w="100" w:type="dxa"/>
              <w:right w:w="100" w:type="dxa"/>
            </w:tcMar>
          </w:tcPr>
          <w:p w14:paraId="083B06A2" w14:textId="5D3BBE1C" w:rsidR="00A9570F" w:rsidRPr="006E753C" w:rsidRDefault="00A9570F" w:rsidP="00917C89">
            <w:pPr>
              <w:jc w:val="left"/>
            </w:pPr>
            <w:r w:rsidRPr="006E753C">
              <w:t>Observation</w:t>
            </w:r>
          </w:p>
        </w:tc>
        <w:tc>
          <w:tcPr>
            <w:tcW w:w="2387" w:type="dxa"/>
            <w:shd w:val="clear" w:color="auto" w:fill="auto"/>
            <w:tcMar>
              <w:top w:w="100" w:type="dxa"/>
              <w:left w:w="100" w:type="dxa"/>
              <w:bottom w:w="100" w:type="dxa"/>
              <w:right w:w="100" w:type="dxa"/>
            </w:tcMar>
          </w:tcPr>
          <w:p w14:paraId="5B7A1EBC" w14:textId="77777777" w:rsidR="00A9570F" w:rsidRPr="006E753C" w:rsidRDefault="00A9570F" w:rsidP="00917C89">
            <w:pPr>
              <w:jc w:val="left"/>
            </w:pPr>
            <w:r w:rsidRPr="006E753C">
              <w:t>equivalent class</w:t>
            </w:r>
          </w:p>
        </w:tc>
        <w:tc>
          <w:tcPr>
            <w:tcW w:w="3141" w:type="dxa"/>
            <w:shd w:val="clear" w:color="auto" w:fill="auto"/>
            <w:tcMar>
              <w:top w:w="100" w:type="dxa"/>
              <w:left w:w="100" w:type="dxa"/>
              <w:bottom w:w="100" w:type="dxa"/>
              <w:right w:w="100" w:type="dxa"/>
            </w:tcMar>
          </w:tcPr>
          <w:p w14:paraId="76FA00BD" w14:textId="7E0750E9" w:rsidR="00A9570F" w:rsidRPr="006E753C" w:rsidRDefault="00A9570F" w:rsidP="00917C89">
            <w:pPr>
              <w:jc w:val="left"/>
            </w:pPr>
            <w:proofErr w:type="spellStart"/>
            <w:r w:rsidRPr="006E753C">
              <w:t>OM_Observation</w:t>
            </w:r>
            <w:proofErr w:type="spellEnd"/>
          </w:p>
        </w:tc>
      </w:tr>
      <w:tr w:rsidR="003A07BA" w:rsidRPr="006E753C" w14:paraId="2D7E19B6" w14:textId="77777777" w:rsidTr="00917C89">
        <w:tc>
          <w:tcPr>
            <w:tcW w:w="4243" w:type="dxa"/>
            <w:shd w:val="clear" w:color="auto" w:fill="auto"/>
            <w:tcMar>
              <w:top w:w="100" w:type="dxa"/>
              <w:left w:w="100" w:type="dxa"/>
              <w:bottom w:w="100" w:type="dxa"/>
              <w:right w:w="100" w:type="dxa"/>
            </w:tcMar>
          </w:tcPr>
          <w:p w14:paraId="16258B5D" w14:textId="15904BED" w:rsidR="003A07BA" w:rsidRPr="006E753C" w:rsidRDefault="003A07BA" w:rsidP="00917C89">
            <w:pPr>
              <w:jc w:val="left"/>
            </w:pPr>
            <w:proofErr w:type="spellStart"/>
            <w:r w:rsidRPr="006E753C">
              <w:lastRenderedPageBreak/>
              <w:t>Observation.parameter</w:t>
            </w:r>
            <w:proofErr w:type="spellEnd"/>
          </w:p>
          <w:p w14:paraId="396037FE" w14:textId="77777777" w:rsidR="003A07BA" w:rsidRPr="006E753C" w:rsidRDefault="003A07BA" w:rsidP="00917C89">
            <w:pPr>
              <w:jc w:val="left"/>
            </w:pPr>
          </w:p>
        </w:tc>
        <w:tc>
          <w:tcPr>
            <w:tcW w:w="2387" w:type="dxa"/>
            <w:shd w:val="clear" w:color="auto" w:fill="auto"/>
            <w:tcMar>
              <w:top w:w="100" w:type="dxa"/>
              <w:left w:w="100" w:type="dxa"/>
              <w:bottom w:w="100" w:type="dxa"/>
              <w:right w:w="100" w:type="dxa"/>
            </w:tcMar>
          </w:tcPr>
          <w:p w14:paraId="3B50D082" w14:textId="77777777" w:rsidR="003A07BA" w:rsidRPr="006E753C" w:rsidRDefault="003A07BA" w:rsidP="00917C89">
            <w:pPr>
              <w:jc w:val="left"/>
            </w:pPr>
            <w:r w:rsidRPr="006E753C">
              <w:t>equivalent property</w:t>
            </w:r>
          </w:p>
        </w:tc>
        <w:tc>
          <w:tcPr>
            <w:tcW w:w="3141" w:type="dxa"/>
            <w:shd w:val="clear" w:color="auto" w:fill="auto"/>
            <w:tcMar>
              <w:top w:w="100" w:type="dxa"/>
              <w:left w:w="100" w:type="dxa"/>
              <w:bottom w:w="100" w:type="dxa"/>
              <w:right w:w="100" w:type="dxa"/>
            </w:tcMar>
          </w:tcPr>
          <w:p w14:paraId="265BDEC6" w14:textId="2AB75659" w:rsidR="003A07BA" w:rsidRPr="006E753C" w:rsidRDefault="003A07BA" w:rsidP="00917C89">
            <w:pPr>
              <w:jc w:val="left"/>
            </w:pPr>
            <w:proofErr w:type="spellStart"/>
            <w:r w:rsidRPr="006E753C">
              <w:t>OM_Observation.parameter</w:t>
            </w:r>
            <w:proofErr w:type="spellEnd"/>
          </w:p>
        </w:tc>
      </w:tr>
      <w:tr w:rsidR="003A07BA" w:rsidRPr="006E753C" w14:paraId="1DA78D9B" w14:textId="77777777" w:rsidTr="00917C89">
        <w:tc>
          <w:tcPr>
            <w:tcW w:w="4243" w:type="dxa"/>
            <w:shd w:val="clear" w:color="auto" w:fill="auto"/>
            <w:tcMar>
              <w:top w:w="100" w:type="dxa"/>
              <w:left w:w="100" w:type="dxa"/>
              <w:bottom w:w="100" w:type="dxa"/>
              <w:right w:w="100" w:type="dxa"/>
            </w:tcMar>
          </w:tcPr>
          <w:p w14:paraId="59AD3568" w14:textId="1DEA3D89" w:rsidR="003A07BA" w:rsidRPr="006E753C" w:rsidRDefault="003A07BA" w:rsidP="00917C89">
            <w:pPr>
              <w:jc w:val="left"/>
            </w:pPr>
            <w:proofErr w:type="spellStart"/>
            <w:r w:rsidRPr="006E753C">
              <w:t>Observation.phenomenonTime</w:t>
            </w:r>
            <w:proofErr w:type="spellEnd"/>
          </w:p>
        </w:tc>
        <w:tc>
          <w:tcPr>
            <w:tcW w:w="2387" w:type="dxa"/>
            <w:shd w:val="clear" w:color="auto" w:fill="auto"/>
            <w:tcMar>
              <w:top w:w="100" w:type="dxa"/>
              <w:left w:w="100" w:type="dxa"/>
              <w:bottom w:w="100" w:type="dxa"/>
              <w:right w:w="100" w:type="dxa"/>
            </w:tcMar>
          </w:tcPr>
          <w:p w14:paraId="64E6ABE6" w14:textId="77777777" w:rsidR="003A07BA" w:rsidRPr="006E753C" w:rsidRDefault="003A07BA" w:rsidP="00917C89">
            <w:pPr>
              <w:jc w:val="left"/>
            </w:pPr>
            <w:r w:rsidRPr="006E753C">
              <w:t>equivalent property</w:t>
            </w:r>
          </w:p>
        </w:tc>
        <w:tc>
          <w:tcPr>
            <w:tcW w:w="3141" w:type="dxa"/>
            <w:shd w:val="clear" w:color="auto" w:fill="auto"/>
            <w:tcMar>
              <w:top w:w="100" w:type="dxa"/>
              <w:left w:w="100" w:type="dxa"/>
              <w:bottom w:w="100" w:type="dxa"/>
              <w:right w:w="100" w:type="dxa"/>
            </w:tcMar>
          </w:tcPr>
          <w:p w14:paraId="005D7D96" w14:textId="0DB23A18" w:rsidR="003A07BA" w:rsidRPr="006E753C" w:rsidRDefault="003A07BA" w:rsidP="00917C89">
            <w:pPr>
              <w:jc w:val="left"/>
            </w:pPr>
            <w:proofErr w:type="spellStart"/>
            <w:r w:rsidRPr="006E753C">
              <w:t>OM_Observation.phenomenonTime</w:t>
            </w:r>
            <w:proofErr w:type="spellEnd"/>
          </w:p>
        </w:tc>
      </w:tr>
      <w:tr w:rsidR="003A07BA" w:rsidRPr="006E753C" w14:paraId="572A9920" w14:textId="77777777" w:rsidTr="00917C89">
        <w:tc>
          <w:tcPr>
            <w:tcW w:w="4243" w:type="dxa"/>
            <w:shd w:val="clear" w:color="auto" w:fill="auto"/>
            <w:tcMar>
              <w:top w:w="100" w:type="dxa"/>
              <w:left w:w="100" w:type="dxa"/>
              <w:bottom w:w="100" w:type="dxa"/>
              <w:right w:w="100" w:type="dxa"/>
            </w:tcMar>
          </w:tcPr>
          <w:p w14:paraId="3FF029EF" w14:textId="0AA8AF27" w:rsidR="003A07BA" w:rsidRPr="006E753C" w:rsidRDefault="003A07BA" w:rsidP="00917C89">
            <w:pPr>
              <w:jc w:val="left"/>
            </w:pPr>
            <w:proofErr w:type="spellStart"/>
            <w:r w:rsidRPr="006E753C">
              <w:t>Observation.resultQuality</w:t>
            </w:r>
            <w:proofErr w:type="spellEnd"/>
          </w:p>
        </w:tc>
        <w:tc>
          <w:tcPr>
            <w:tcW w:w="2387" w:type="dxa"/>
            <w:shd w:val="clear" w:color="auto" w:fill="auto"/>
            <w:tcMar>
              <w:top w:w="100" w:type="dxa"/>
              <w:left w:w="100" w:type="dxa"/>
              <w:bottom w:w="100" w:type="dxa"/>
              <w:right w:w="100" w:type="dxa"/>
            </w:tcMar>
          </w:tcPr>
          <w:p w14:paraId="7B8587A5" w14:textId="77777777" w:rsidR="003A07BA" w:rsidRPr="006E753C" w:rsidRDefault="003A07BA" w:rsidP="00917C89">
            <w:pPr>
              <w:jc w:val="left"/>
            </w:pPr>
            <w:r w:rsidRPr="006E753C">
              <w:t>equivalent property</w:t>
            </w:r>
          </w:p>
        </w:tc>
        <w:tc>
          <w:tcPr>
            <w:tcW w:w="3141" w:type="dxa"/>
            <w:shd w:val="clear" w:color="auto" w:fill="auto"/>
            <w:tcMar>
              <w:top w:w="100" w:type="dxa"/>
              <w:left w:w="100" w:type="dxa"/>
              <w:bottom w:w="100" w:type="dxa"/>
              <w:right w:w="100" w:type="dxa"/>
            </w:tcMar>
          </w:tcPr>
          <w:p w14:paraId="4CB1AC44" w14:textId="7DF10B55" w:rsidR="003A07BA" w:rsidRPr="006E753C" w:rsidRDefault="003A07BA" w:rsidP="00917C89">
            <w:pPr>
              <w:jc w:val="left"/>
            </w:pPr>
            <w:proofErr w:type="spellStart"/>
            <w:r w:rsidRPr="006E753C">
              <w:t>OM_Observation.resultQuality</w:t>
            </w:r>
            <w:proofErr w:type="spellEnd"/>
          </w:p>
        </w:tc>
      </w:tr>
      <w:tr w:rsidR="003A07BA" w:rsidRPr="006E753C" w14:paraId="70DEB6B0" w14:textId="77777777" w:rsidTr="00917C89">
        <w:tc>
          <w:tcPr>
            <w:tcW w:w="4243" w:type="dxa"/>
            <w:shd w:val="clear" w:color="auto" w:fill="auto"/>
            <w:tcMar>
              <w:top w:w="100" w:type="dxa"/>
              <w:left w:w="100" w:type="dxa"/>
              <w:bottom w:w="100" w:type="dxa"/>
              <w:right w:w="100" w:type="dxa"/>
            </w:tcMar>
          </w:tcPr>
          <w:p w14:paraId="18413419" w14:textId="04541FD9" w:rsidR="003A07BA" w:rsidRPr="006E753C" w:rsidRDefault="003A07BA" w:rsidP="00917C89">
            <w:pPr>
              <w:jc w:val="left"/>
            </w:pPr>
            <w:proofErr w:type="spellStart"/>
            <w:r w:rsidRPr="006E753C">
              <w:t>Observation.resultTime</w:t>
            </w:r>
            <w:proofErr w:type="spellEnd"/>
          </w:p>
        </w:tc>
        <w:tc>
          <w:tcPr>
            <w:tcW w:w="2387" w:type="dxa"/>
            <w:shd w:val="clear" w:color="auto" w:fill="auto"/>
            <w:tcMar>
              <w:top w:w="100" w:type="dxa"/>
              <w:left w:w="100" w:type="dxa"/>
              <w:bottom w:w="100" w:type="dxa"/>
              <w:right w:w="100" w:type="dxa"/>
            </w:tcMar>
          </w:tcPr>
          <w:p w14:paraId="187863E6" w14:textId="77777777" w:rsidR="003A07BA" w:rsidRPr="006E753C" w:rsidRDefault="003A07BA" w:rsidP="00917C89">
            <w:pPr>
              <w:jc w:val="left"/>
            </w:pPr>
            <w:r w:rsidRPr="006E753C">
              <w:t>equivalent property</w:t>
            </w:r>
          </w:p>
        </w:tc>
        <w:tc>
          <w:tcPr>
            <w:tcW w:w="3141" w:type="dxa"/>
            <w:shd w:val="clear" w:color="auto" w:fill="auto"/>
            <w:tcMar>
              <w:top w:w="100" w:type="dxa"/>
              <w:left w:w="100" w:type="dxa"/>
              <w:bottom w:w="100" w:type="dxa"/>
              <w:right w:w="100" w:type="dxa"/>
            </w:tcMar>
          </w:tcPr>
          <w:p w14:paraId="5D9D2699" w14:textId="05A38B85" w:rsidR="003A07BA" w:rsidRPr="006E753C" w:rsidRDefault="003A07BA" w:rsidP="00917C89">
            <w:pPr>
              <w:jc w:val="left"/>
            </w:pPr>
            <w:proofErr w:type="spellStart"/>
            <w:r w:rsidRPr="006E753C">
              <w:t>OM_Observation.resultTime</w:t>
            </w:r>
            <w:proofErr w:type="spellEnd"/>
          </w:p>
        </w:tc>
      </w:tr>
      <w:tr w:rsidR="003A07BA" w:rsidRPr="006E753C" w14:paraId="332D1B7C" w14:textId="77777777" w:rsidTr="00917C89">
        <w:tc>
          <w:tcPr>
            <w:tcW w:w="4243" w:type="dxa"/>
            <w:shd w:val="clear" w:color="auto" w:fill="auto"/>
            <w:tcMar>
              <w:top w:w="100" w:type="dxa"/>
              <w:left w:w="100" w:type="dxa"/>
              <w:bottom w:w="100" w:type="dxa"/>
              <w:right w:w="100" w:type="dxa"/>
            </w:tcMar>
          </w:tcPr>
          <w:p w14:paraId="2B13687D" w14:textId="2A566F8C" w:rsidR="003A07BA" w:rsidRPr="006E753C" w:rsidRDefault="003A07BA" w:rsidP="00917C89">
            <w:pPr>
              <w:jc w:val="left"/>
            </w:pPr>
            <w:proofErr w:type="spellStart"/>
            <w:r w:rsidRPr="006E753C">
              <w:t>Observation.validTime</w:t>
            </w:r>
            <w:proofErr w:type="spellEnd"/>
          </w:p>
        </w:tc>
        <w:tc>
          <w:tcPr>
            <w:tcW w:w="2387" w:type="dxa"/>
            <w:shd w:val="clear" w:color="auto" w:fill="auto"/>
            <w:tcMar>
              <w:top w:w="100" w:type="dxa"/>
              <w:left w:w="100" w:type="dxa"/>
              <w:bottom w:w="100" w:type="dxa"/>
              <w:right w:w="100" w:type="dxa"/>
            </w:tcMar>
          </w:tcPr>
          <w:p w14:paraId="229C4247" w14:textId="77777777" w:rsidR="003A07BA" w:rsidRPr="006E753C" w:rsidRDefault="003A07BA" w:rsidP="00917C89">
            <w:pPr>
              <w:jc w:val="left"/>
            </w:pPr>
            <w:r w:rsidRPr="006E753C">
              <w:t>equivalent property</w:t>
            </w:r>
          </w:p>
        </w:tc>
        <w:tc>
          <w:tcPr>
            <w:tcW w:w="3141" w:type="dxa"/>
            <w:shd w:val="clear" w:color="auto" w:fill="auto"/>
            <w:tcMar>
              <w:top w:w="100" w:type="dxa"/>
              <w:left w:w="100" w:type="dxa"/>
              <w:bottom w:w="100" w:type="dxa"/>
              <w:right w:w="100" w:type="dxa"/>
            </w:tcMar>
          </w:tcPr>
          <w:p w14:paraId="5FA7607A" w14:textId="109F6D62" w:rsidR="003A07BA" w:rsidRPr="006E753C" w:rsidRDefault="003A07BA" w:rsidP="00917C89">
            <w:pPr>
              <w:jc w:val="left"/>
            </w:pPr>
            <w:proofErr w:type="spellStart"/>
            <w:r w:rsidRPr="006E753C">
              <w:t>OM_Observation.validTime</w:t>
            </w:r>
            <w:proofErr w:type="spellEnd"/>
          </w:p>
        </w:tc>
      </w:tr>
      <w:tr w:rsidR="003A07BA" w:rsidRPr="006E753C" w14:paraId="75EDEBE3" w14:textId="77777777" w:rsidTr="00917C89">
        <w:tc>
          <w:tcPr>
            <w:tcW w:w="4243" w:type="dxa"/>
            <w:shd w:val="clear" w:color="auto" w:fill="auto"/>
            <w:tcMar>
              <w:top w:w="100" w:type="dxa"/>
              <w:left w:w="100" w:type="dxa"/>
              <w:bottom w:w="100" w:type="dxa"/>
              <w:right w:w="100" w:type="dxa"/>
            </w:tcMar>
          </w:tcPr>
          <w:p w14:paraId="648444DA" w14:textId="5686C011" w:rsidR="003A07BA" w:rsidRPr="006E753C" w:rsidRDefault="003A07BA" w:rsidP="00917C89">
            <w:pPr>
              <w:jc w:val="left"/>
            </w:pPr>
            <w:proofErr w:type="spellStart"/>
            <w:r w:rsidRPr="006E753C">
              <w:t>Observation.result</w:t>
            </w:r>
            <w:proofErr w:type="spellEnd"/>
          </w:p>
        </w:tc>
        <w:tc>
          <w:tcPr>
            <w:tcW w:w="2387" w:type="dxa"/>
            <w:shd w:val="clear" w:color="auto" w:fill="auto"/>
            <w:tcMar>
              <w:top w:w="100" w:type="dxa"/>
              <w:left w:w="100" w:type="dxa"/>
              <w:bottom w:w="100" w:type="dxa"/>
              <w:right w:w="100" w:type="dxa"/>
            </w:tcMar>
          </w:tcPr>
          <w:p w14:paraId="4152531C" w14:textId="77777777" w:rsidR="003A07BA" w:rsidRPr="006E753C" w:rsidRDefault="003A07BA" w:rsidP="00917C89">
            <w:pPr>
              <w:jc w:val="left"/>
            </w:pPr>
            <w:r w:rsidRPr="006E753C">
              <w:t>equivalent property</w:t>
            </w:r>
          </w:p>
        </w:tc>
        <w:tc>
          <w:tcPr>
            <w:tcW w:w="3141" w:type="dxa"/>
            <w:shd w:val="clear" w:color="auto" w:fill="auto"/>
            <w:tcMar>
              <w:top w:w="100" w:type="dxa"/>
              <w:left w:w="100" w:type="dxa"/>
              <w:bottom w:w="100" w:type="dxa"/>
              <w:right w:w="100" w:type="dxa"/>
            </w:tcMar>
          </w:tcPr>
          <w:p w14:paraId="0E4B32F0" w14:textId="1A4A69E9" w:rsidR="003A07BA" w:rsidRPr="006E753C" w:rsidRDefault="003A07BA" w:rsidP="00917C89">
            <w:pPr>
              <w:jc w:val="left"/>
            </w:pPr>
            <w:proofErr w:type="spellStart"/>
            <w:r w:rsidRPr="006E753C">
              <w:t>OM_Observation.result</w:t>
            </w:r>
            <w:proofErr w:type="spellEnd"/>
          </w:p>
        </w:tc>
      </w:tr>
      <w:tr w:rsidR="003A07BA" w:rsidRPr="006E753C" w14:paraId="79141FDF" w14:textId="77777777" w:rsidTr="00917C89">
        <w:tc>
          <w:tcPr>
            <w:tcW w:w="4243" w:type="dxa"/>
            <w:shd w:val="clear" w:color="auto" w:fill="auto"/>
            <w:tcMar>
              <w:top w:w="100" w:type="dxa"/>
              <w:left w:w="100" w:type="dxa"/>
              <w:bottom w:w="100" w:type="dxa"/>
              <w:right w:w="100" w:type="dxa"/>
            </w:tcMar>
          </w:tcPr>
          <w:p w14:paraId="437F6757" w14:textId="0A832C50" w:rsidR="003A07BA" w:rsidRPr="006E753C" w:rsidRDefault="003A07BA" w:rsidP="00917C89">
            <w:pPr>
              <w:jc w:val="left"/>
            </w:pPr>
            <w:proofErr w:type="spellStart"/>
            <w:r w:rsidRPr="006E753C">
              <w:t>Observation.ultimateFeatureOfInterest</w:t>
            </w:r>
            <w:proofErr w:type="spellEnd"/>
          </w:p>
        </w:tc>
        <w:tc>
          <w:tcPr>
            <w:tcW w:w="2387" w:type="dxa"/>
            <w:shd w:val="clear" w:color="auto" w:fill="auto"/>
            <w:tcMar>
              <w:top w:w="100" w:type="dxa"/>
              <w:left w:w="100" w:type="dxa"/>
              <w:bottom w:w="100" w:type="dxa"/>
              <w:right w:w="100" w:type="dxa"/>
            </w:tcMar>
          </w:tcPr>
          <w:p w14:paraId="09AC4276" w14:textId="77777777" w:rsidR="003A07BA" w:rsidRPr="006E753C" w:rsidRDefault="003A07BA" w:rsidP="00917C89">
            <w:pPr>
              <w:jc w:val="left"/>
            </w:pPr>
            <w:r w:rsidRPr="006E753C">
              <w:t>sub-property of</w:t>
            </w:r>
          </w:p>
        </w:tc>
        <w:tc>
          <w:tcPr>
            <w:tcW w:w="3141" w:type="dxa"/>
            <w:shd w:val="clear" w:color="auto" w:fill="auto"/>
            <w:tcMar>
              <w:top w:w="100" w:type="dxa"/>
              <w:left w:w="100" w:type="dxa"/>
              <w:bottom w:w="100" w:type="dxa"/>
              <w:right w:w="100" w:type="dxa"/>
            </w:tcMar>
          </w:tcPr>
          <w:p w14:paraId="307E51C8" w14:textId="1DEF51F0" w:rsidR="003A07BA" w:rsidRPr="006E753C" w:rsidRDefault="003A07BA" w:rsidP="00917C89">
            <w:pPr>
              <w:jc w:val="left"/>
            </w:pPr>
            <w:proofErr w:type="spellStart"/>
            <w:r w:rsidRPr="006E753C">
              <w:t>OM_Observation.featureOfInterest</w:t>
            </w:r>
            <w:proofErr w:type="spellEnd"/>
          </w:p>
        </w:tc>
      </w:tr>
      <w:tr w:rsidR="003A07BA" w:rsidRPr="006E753C" w14:paraId="49A538D1" w14:textId="77777777" w:rsidTr="00917C89">
        <w:tc>
          <w:tcPr>
            <w:tcW w:w="4243" w:type="dxa"/>
            <w:shd w:val="clear" w:color="auto" w:fill="auto"/>
            <w:tcMar>
              <w:top w:w="100" w:type="dxa"/>
              <w:left w:w="100" w:type="dxa"/>
              <w:bottom w:w="100" w:type="dxa"/>
              <w:right w:w="100" w:type="dxa"/>
            </w:tcMar>
          </w:tcPr>
          <w:p w14:paraId="1417B363" w14:textId="6547AE42" w:rsidR="003A07BA" w:rsidRPr="006E753C" w:rsidRDefault="003A07BA" w:rsidP="00917C89">
            <w:pPr>
              <w:jc w:val="left"/>
            </w:pPr>
            <w:proofErr w:type="spellStart"/>
            <w:r w:rsidRPr="006E753C">
              <w:t>Observation.proximateFeatureOfInterest</w:t>
            </w:r>
            <w:proofErr w:type="spellEnd"/>
          </w:p>
        </w:tc>
        <w:tc>
          <w:tcPr>
            <w:tcW w:w="2387" w:type="dxa"/>
            <w:shd w:val="clear" w:color="auto" w:fill="auto"/>
            <w:tcMar>
              <w:top w:w="100" w:type="dxa"/>
              <w:left w:w="100" w:type="dxa"/>
              <w:bottom w:w="100" w:type="dxa"/>
              <w:right w:w="100" w:type="dxa"/>
            </w:tcMar>
          </w:tcPr>
          <w:p w14:paraId="6C499CBA" w14:textId="77777777" w:rsidR="003A07BA" w:rsidRPr="006E753C" w:rsidRDefault="003A07BA" w:rsidP="00917C89">
            <w:pPr>
              <w:jc w:val="left"/>
            </w:pPr>
            <w:r w:rsidRPr="006E753C">
              <w:t>sub-property of</w:t>
            </w:r>
          </w:p>
        </w:tc>
        <w:tc>
          <w:tcPr>
            <w:tcW w:w="3141" w:type="dxa"/>
            <w:shd w:val="clear" w:color="auto" w:fill="auto"/>
            <w:tcMar>
              <w:top w:w="100" w:type="dxa"/>
              <w:left w:w="100" w:type="dxa"/>
              <w:bottom w:w="100" w:type="dxa"/>
              <w:right w:w="100" w:type="dxa"/>
            </w:tcMar>
          </w:tcPr>
          <w:p w14:paraId="5F0E7B83" w14:textId="78A466F2" w:rsidR="003A07BA" w:rsidRPr="006E753C" w:rsidRDefault="003A07BA" w:rsidP="00917C89">
            <w:pPr>
              <w:jc w:val="left"/>
            </w:pPr>
            <w:proofErr w:type="spellStart"/>
            <w:r w:rsidRPr="006E753C">
              <w:t>OM_Observation.featureOfInterest</w:t>
            </w:r>
            <w:proofErr w:type="spellEnd"/>
          </w:p>
        </w:tc>
      </w:tr>
      <w:tr w:rsidR="003A07BA" w:rsidRPr="006E753C" w14:paraId="019FBB5B" w14:textId="77777777" w:rsidTr="00917C89">
        <w:tc>
          <w:tcPr>
            <w:tcW w:w="4243" w:type="dxa"/>
            <w:shd w:val="clear" w:color="auto" w:fill="auto"/>
            <w:tcMar>
              <w:top w:w="100" w:type="dxa"/>
              <w:left w:w="100" w:type="dxa"/>
              <w:bottom w:w="100" w:type="dxa"/>
              <w:right w:w="100" w:type="dxa"/>
            </w:tcMar>
          </w:tcPr>
          <w:p w14:paraId="628176CD" w14:textId="09F518D5" w:rsidR="003A07BA" w:rsidRPr="006E753C" w:rsidRDefault="003A07BA" w:rsidP="00917C89">
            <w:pPr>
              <w:jc w:val="left"/>
            </w:pPr>
            <w:proofErr w:type="spellStart"/>
            <w:r w:rsidRPr="006E753C">
              <w:t>Observation.observedProperty</w:t>
            </w:r>
            <w:proofErr w:type="spellEnd"/>
          </w:p>
        </w:tc>
        <w:tc>
          <w:tcPr>
            <w:tcW w:w="2387" w:type="dxa"/>
            <w:shd w:val="clear" w:color="auto" w:fill="auto"/>
            <w:tcMar>
              <w:top w:w="100" w:type="dxa"/>
              <w:left w:w="100" w:type="dxa"/>
              <w:bottom w:w="100" w:type="dxa"/>
              <w:right w:w="100" w:type="dxa"/>
            </w:tcMar>
          </w:tcPr>
          <w:p w14:paraId="1BB77E40" w14:textId="77777777" w:rsidR="003A07BA" w:rsidRPr="006E753C" w:rsidRDefault="003A07BA" w:rsidP="00917C89">
            <w:pPr>
              <w:jc w:val="left"/>
            </w:pPr>
            <w:r w:rsidRPr="006E753C">
              <w:t>equivalent property</w:t>
            </w:r>
          </w:p>
        </w:tc>
        <w:tc>
          <w:tcPr>
            <w:tcW w:w="3141" w:type="dxa"/>
            <w:shd w:val="clear" w:color="auto" w:fill="auto"/>
            <w:tcMar>
              <w:top w:w="100" w:type="dxa"/>
              <w:left w:w="100" w:type="dxa"/>
              <w:bottom w:w="100" w:type="dxa"/>
              <w:right w:w="100" w:type="dxa"/>
            </w:tcMar>
          </w:tcPr>
          <w:p w14:paraId="697326AD" w14:textId="32CBBE1B" w:rsidR="003A07BA" w:rsidRPr="006E753C" w:rsidRDefault="003A07BA" w:rsidP="00917C89">
            <w:pPr>
              <w:jc w:val="left"/>
            </w:pPr>
            <w:proofErr w:type="spellStart"/>
            <w:r w:rsidRPr="006E753C">
              <w:t>OM_Observation.observedProperty</w:t>
            </w:r>
            <w:proofErr w:type="spellEnd"/>
          </w:p>
        </w:tc>
      </w:tr>
      <w:tr w:rsidR="003A07BA" w:rsidRPr="006E753C" w14:paraId="4E66BAA1" w14:textId="77777777" w:rsidTr="00917C89">
        <w:tc>
          <w:tcPr>
            <w:tcW w:w="4243" w:type="dxa"/>
            <w:shd w:val="clear" w:color="auto" w:fill="auto"/>
            <w:tcMar>
              <w:top w:w="100" w:type="dxa"/>
              <w:left w:w="100" w:type="dxa"/>
              <w:bottom w:w="100" w:type="dxa"/>
              <w:right w:w="100" w:type="dxa"/>
            </w:tcMar>
          </w:tcPr>
          <w:p w14:paraId="4281B9D2" w14:textId="2025F37D" w:rsidR="003A07BA" w:rsidRPr="006E753C" w:rsidRDefault="003A07BA" w:rsidP="00917C89">
            <w:pPr>
              <w:jc w:val="left"/>
            </w:pPr>
            <w:proofErr w:type="spellStart"/>
            <w:r>
              <w:t>Observation.observer</w:t>
            </w:r>
            <w:proofErr w:type="spellEnd"/>
          </w:p>
        </w:tc>
        <w:tc>
          <w:tcPr>
            <w:tcW w:w="2387" w:type="dxa"/>
            <w:shd w:val="clear" w:color="auto" w:fill="auto"/>
            <w:tcMar>
              <w:top w:w="100" w:type="dxa"/>
              <w:left w:w="100" w:type="dxa"/>
              <w:bottom w:w="100" w:type="dxa"/>
              <w:right w:w="100" w:type="dxa"/>
            </w:tcMar>
          </w:tcPr>
          <w:p w14:paraId="05C289FB" w14:textId="6AFACD30" w:rsidR="003A07BA" w:rsidRDefault="003A07BA" w:rsidP="00917C89">
            <w:pPr>
              <w:jc w:val="left"/>
            </w:pPr>
            <w:r>
              <w:t>sub-property of</w:t>
            </w:r>
          </w:p>
        </w:tc>
        <w:tc>
          <w:tcPr>
            <w:tcW w:w="3141" w:type="dxa"/>
            <w:shd w:val="clear" w:color="auto" w:fill="auto"/>
            <w:tcMar>
              <w:top w:w="100" w:type="dxa"/>
              <w:left w:w="100" w:type="dxa"/>
              <w:bottom w:w="100" w:type="dxa"/>
              <w:right w:w="100" w:type="dxa"/>
            </w:tcMar>
          </w:tcPr>
          <w:p w14:paraId="133409C0" w14:textId="329E8EEB" w:rsidR="003A07BA" w:rsidRPr="006E753C" w:rsidRDefault="003A07BA" w:rsidP="00917C89">
            <w:pPr>
              <w:jc w:val="left"/>
            </w:pPr>
            <w:proofErr w:type="spellStart"/>
            <w:r>
              <w:t>OM_Observation.procedure</w:t>
            </w:r>
            <w:proofErr w:type="spellEnd"/>
          </w:p>
        </w:tc>
      </w:tr>
      <w:tr w:rsidR="003A07BA" w:rsidRPr="006E753C" w14:paraId="745968FF" w14:textId="77777777" w:rsidTr="00917C89">
        <w:tc>
          <w:tcPr>
            <w:tcW w:w="4243" w:type="dxa"/>
            <w:shd w:val="clear" w:color="auto" w:fill="auto"/>
            <w:tcMar>
              <w:top w:w="100" w:type="dxa"/>
              <w:left w:w="100" w:type="dxa"/>
              <w:bottom w:w="100" w:type="dxa"/>
              <w:right w:w="100" w:type="dxa"/>
            </w:tcMar>
          </w:tcPr>
          <w:p w14:paraId="67E332E0" w14:textId="1AC66AB7" w:rsidR="003A07BA" w:rsidRPr="006E753C" w:rsidRDefault="003A07BA" w:rsidP="00917C89">
            <w:pPr>
              <w:jc w:val="left"/>
            </w:pPr>
            <w:proofErr w:type="spellStart"/>
            <w:r w:rsidRPr="006E753C">
              <w:t>Observation.procedure</w:t>
            </w:r>
            <w:proofErr w:type="spellEnd"/>
          </w:p>
        </w:tc>
        <w:tc>
          <w:tcPr>
            <w:tcW w:w="2387" w:type="dxa"/>
            <w:shd w:val="clear" w:color="auto" w:fill="auto"/>
            <w:tcMar>
              <w:top w:w="100" w:type="dxa"/>
              <w:left w:w="100" w:type="dxa"/>
              <w:bottom w:w="100" w:type="dxa"/>
              <w:right w:w="100" w:type="dxa"/>
            </w:tcMar>
          </w:tcPr>
          <w:p w14:paraId="1223AAA6" w14:textId="4DE441CB" w:rsidR="003A07BA" w:rsidRPr="006E753C" w:rsidRDefault="003A07BA" w:rsidP="00917C89">
            <w:pPr>
              <w:jc w:val="left"/>
            </w:pPr>
            <w:r>
              <w:t>sub-</w:t>
            </w:r>
            <w:r w:rsidRPr="006E753C">
              <w:t>property</w:t>
            </w:r>
            <w:r>
              <w:t xml:space="preserve"> of</w:t>
            </w:r>
          </w:p>
        </w:tc>
        <w:tc>
          <w:tcPr>
            <w:tcW w:w="3141" w:type="dxa"/>
            <w:shd w:val="clear" w:color="auto" w:fill="auto"/>
            <w:tcMar>
              <w:top w:w="100" w:type="dxa"/>
              <w:left w:w="100" w:type="dxa"/>
              <w:bottom w:w="100" w:type="dxa"/>
              <w:right w:w="100" w:type="dxa"/>
            </w:tcMar>
          </w:tcPr>
          <w:p w14:paraId="7D565720" w14:textId="51354D0D" w:rsidR="003A07BA" w:rsidRPr="006E753C" w:rsidRDefault="003A07BA" w:rsidP="00917C89">
            <w:pPr>
              <w:jc w:val="left"/>
            </w:pPr>
            <w:proofErr w:type="spellStart"/>
            <w:r w:rsidRPr="006E753C">
              <w:t>OM_Observation.procedure</w:t>
            </w:r>
            <w:proofErr w:type="spellEnd"/>
          </w:p>
        </w:tc>
      </w:tr>
      <w:tr w:rsidR="003A07BA" w:rsidRPr="006E753C" w14:paraId="3256180C" w14:textId="77777777" w:rsidTr="00917C89">
        <w:tc>
          <w:tcPr>
            <w:tcW w:w="4243" w:type="dxa"/>
            <w:shd w:val="clear" w:color="auto" w:fill="auto"/>
            <w:tcMar>
              <w:top w:w="100" w:type="dxa"/>
              <w:left w:w="100" w:type="dxa"/>
              <w:bottom w:w="100" w:type="dxa"/>
              <w:right w:w="100" w:type="dxa"/>
            </w:tcMar>
          </w:tcPr>
          <w:p w14:paraId="2A9DBBC3" w14:textId="04F70ADA" w:rsidR="003A07BA" w:rsidRPr="006E753C" w:rsidRDefault="003A07BA" w:rsidP="00917C89">
            <w:pPr>
              <w:jc w:val="left"/>
            </w:pPr>
            <w:proofErr w:type="spellStart"/>
            <w:r w:rsidRPr="006E753C">
              <w:t>Observation.metadata</w:t>
            </w:r>
            <w:proofErr w:type="spellEnd"/>
          </w:p>
        </w:tc>
        <w:tc>
          <w:tcPr>
            <w:tcW w:w="2387" w:type="dxa"/>
            <w:shd w:val="clear" w:color="auto" w:fill="auto"/>
            <w:tcMar>
              <w:top w:w="100" w:type="dxa"/>
              <w:left w:w="100" w:type="dxa"/>
              <w:bottom w:w="100" w:type="dxa"/>
              <w:right w:w="100" w:type="dxa"/>
            </w:tcMar>
          </w:tcPr>
          <w:p w14:paraId="0038EECD" w14:textId="77777777" w:rsidR="003A07BA" w:rsidRPr="006E753C" w:rsidRDefault="003A07BA" w:rsidP="00917C89">
            <w:pPr>
              <w:jc w:val="left"/>
            </w:pPr>
            <w:r w:rsidRPr="006E753C">
              <w:t>equivalent property</w:t>
            </w:r>
          </w:p>
        </w:tc>
        <w:tc>
          <w:tcPr>
            <w:tcW w:w="3141" w:type="dxa"/>
            <w:shd w:val="clear" w:color="auto" w:fill="auto"/>
            <w:tcMar>
              <w:top w:w="100" w:type="dxa"/>
              <w:left w:w="100" w:type="dxa"/>
              <w:bottom w:w="100" w:type="dxa"/>
              <w:right w:w="100" w:type="dxa"/>
            </w:tcMar>
          </w:tcPr>
          <w:p w14:paraId="232DE27A" w14:textId="3873D133" w:rsidR="003A07BA" w:rsidRPr="006E753C" w:rsidRDefault="003A07BA" w:rsidP="00917C89">
            <w:pPr>
              <w:jc w:val="left"/>
            </w:pPr>
            <w:proofErr w:type="spellStart"/>
            <w:r w:rsidRPr="006E753C">
              <w:t>OM_Observation.metadata</w:t>
            </w:r>
            <w:proofErr w:type="spellEnd"/>
          </w:p>
        </w:tc>
      </w:tr>
      <w:tr w:rsidR="003A07BA" w:rsidRPr="006E753C" w14:paraId="5AF6923F" w14:textId="77777777" w:rsidTr="00917C89">
        <w:tc>
          <w:tcPr>
            <w:tcW w:w="4243" w:type="dxa"/>
            <w:shd w:val="clear" w:color="auto" w:fill="auto"/>
            <w:tcMar>
              <w:top w:w="100" w:type="dxa"/>
              <w:left w:w="100" w:type="dxa"/>
              <w:bottom w:w="100" w:type="dxa"/>
              <w:right w:w="100" w:type="dxa"/>
            </w:tcMar>
          </w:tcPr>
          <w:p w14:paraId="2BE54F4A" w14:textId="14680B9D" w:rsidR="003A07BA" w:rsidRPr="006E753C" w:rsidRDefault="003A07BA" w:rsidP="00917C89">
            <w:pPr>
              <w:jc w:val="left"/>
            </w:pPr>
            <w:proofErr w:type="spellStart"/>
            <w:r w:rsidRPr="006E753C">
              <w:t>Observation.relatedObservation</w:t>
            </w:r>
            <w:proofErr w:type="spellEnd"/>
          </w:p>
        </w:tc>
        <w:tc>
          <w:tcPr>
            <w:tcW w:w="2387" w:type="dxa"/>
            <w:shd w:val="clear" w:color="auto" w:fill="auto"/>
            <w:tcMar>
              <w:top w:w="100" w:type="dxa"/>
              <w:left w:w="100" w:type="dxa"/>
              <w:bottom w:w="100" w:type="dxa"/>
              <w:right w:w="100" w:type="dxa"/>
            </w:tcMar>
          </w:tcPr>
          <w:p w14:paraId="171F95F0" w14:textId="77777777" w:rsidR="003A07BA" w:rsidRPr="006E753C" w:rsidRDefault="003A07BA" w:rsidP="00917C89">
            <w:pPr>
              <w:jc w:val="left"/>
            </w:pPr>
            <w:r w:rsidRPr="006E753C">
              <w:t>equivalent property</w:t>
            </w:r>
          </w:p>
        </w:tc>
        <w:tc>
          <w:tcPr>
            <w:tcW w:w="3141" w:type="dxa"/>
            <w:shd w:val="clear" w:color="auto" w:fill="auto"/>
            <w:tcMar>
              <w:top w:w="100" w:type="dxa"/>
              <w:left w:w="100" w:type="dxa"/>
              <w:bottom w:w="100" w:type="dxa"/>
              <w:right w:w="100" w:type="dxa"/>
            </w:tcMar>
          </w:tcPr>
          <w:p w14:paraId="31C7D9AD" w14:textId="65FD744B" w:rsidR="003A07BA" w:rsidRPr="006E753C" w:rsidRDefault="003A07BA" w:rsidP="00917C89">
            <w:pPr>
              <w:jc w:val="left"/>
            </w:pPr>
            <w:proofErr w:type="spellStart"/>
            <w:r w:rsidRPr="006E753C">
              <w:t>OM_Observation.relatedObservation</w:t>
            </w:r>
            <w:proofErr w:type="spellEnd"/>
          </w:p>
        </w:tc>
      </w:tr>
      <w:tr w:rsidR="007E4DBA" w:rsidRPr="006E753C" w14:paraId="0C048C69" w14:textId="77777777" w:rsidTr="00824B4F">
        <w:trPr>
          <w:trHeight w:val="651"/>
        </w:trPr>
        <w:tc>
          <w:tcPr>
            <w:tcW w:w="4243" w:type="dxa"/>
            <w:shd w:val="clear" w:color="auto" w:fill="auto"/>
            <w:tcMar>
              <w:top w:w="100" w:type="dxa"/>
              <w:left w:w="100" w:type="dxa"/>
              <w:bottom w:w="100" w:type="dxa"/>
              <w:right w:w="100" w:type="dxa"/>
            </w:tcMar>
          </w:tcPr>
          <w:p w14:paraId="101C4FC3" w14:textId="77777777" w:rsidR="007E4DBA" w:rsidRPr="006E753C" w:rsidRDefault="007E4DBA" w:rsidP="00824B4F">
            <w:pPr>
              <w:jc w:val="left"/>
            </w:pPr>
            <w:proofErr w:type="spellStart"/>
            <w:r w:rsidRPr="006E753C">
              <w:t>ObservingProcedure</w:t>
            </w:r>
            <w:proofErr w:type="spellEnd"/>
          </w:p>
        </w:tc>
        <w:tc>
          <w:tcPr>
            <w:tcW w:w="2387" w:type="dxa"/>
            <w:shd w:val="clear" w:color="auto" w:fill="auto"/>
            <w:tcMar>
              <w:top w:w="100" w:type="dxa"/>
              <w:left w:w="100" w:type="dxa"/>
              <w:bottom w:w="100" w:type="dxa"/>
              <w:right w:w="100" w:type="dxa"/>
            </w:tcMar>
          </w:tcPr>
          <w:p w14:paraId="292C9C9F" w14:textId="77777777" w:rsidR="007E4DBA" w:rsidRPr="006E753C" w:rsidRDefault="007E4DBA" w:rsidP="00824B4F">
            <w:pPr>
              <w:jc w:val="left"/>
            </w:pPr>
            <w:r w:rsidRPr="006E753C">
              <w:t>equivalent class</w:t>
            </w:r>
          </w:p>
        </w:tc>
        <w:tc>
          <w:tcPr>
            <w:tcW w:w="3141" w:type="dxa"/>
            <w:shd w:val="clear" w:color="auto" w:fill="auto"/>
            <w:tcMar>
              <w:top w:w="100" w:type="dxa"/>
              <w:left w:w="100" w:type="dxa"/>
              <w:bottom w:w="100" w:type="dxa"/>
              <w:right w:w="100" w:type="dxa"/>
            </w:tcMar>
          </w:tcPr>
          <w:p w14:paraId="2F813CC1" w14:textId="77777777" w:rsidR="007E4DBA" w:rsidRPr="006E753C" w:rsidRDefault="007E4DBA" w:rsidP="00824B4F">
            <w:pPr>
              <w:jc w:val="left"/>
            </w:pPr>
            <w:proofErr w:type="spellStart"/>
            <w:r w:rsidRPr="006E753C">
              <w:t>OM_Process</w:t>
            </w:r>
            <w:proofErr w:type="spellEnd"/>
          </w:p>
        </w:tc>
      </w:tr>
      <w:tr w:rsidR="007E4DBA" w:rsidRPr="006E753C" w14:paraId="37A578A9" w14:textId="77777777" w:rsidTr="00824B4F">
        <w:trPr>
          <w:trHeight w:val="651"/>
        </w:trPr>
        <w:tc>
          <w:tcPr>
            <w:tcW w:w="4243" w:type="dxa"/>
            <w:shd w:val="clear" w:color="auto" w:fill="auto"/>
            <w:tcMar>
              <w:top w:w="100" w:type="dxa"/>
              <w:left w:w="100" w:type="dxa"/>
              <w:bottom w:w="100" w:type="dxa"/>
              <w:right w:w="100" w:type="dxa"/>
            </w:tcMar>
          </w:tcPr>
          <w:p w14:paraId="3D31B088" w14:textId="40AEDE9A" w:rsidR="007E4DBA" w:rsidRDefault="007E4DBA" w:rsidP="007E4DBA">
            <w:pPr>
              <w:jc w:val="left"/>
            </w:pPr>
            <w:proofErr w:type="spellStart"/>
            <w:r>
              <w:t>ObservableProperty</w:t>
            </w:r>
            <w:proofErr w:type="spellEnd"/>
          </w:p>
        </w:tc>
        <w:tc>
          <w:tcPr>
            <w:tcW w:w="2387" w:type="dxa"/>
            <w:shd w:val="clear" w:color="auto" w:fill="auto"/>
            <w:tcMar>
              <w:top w:w="100" w:type="dxa"/>
              <w:left w:w="100" w:type="dxa"/>
              <w:bottom w:w="100" w:type="dxa"/>
              <w:right w:w="100" w:type="dxa"/>
            </w:tcMar>
          </w:tcPr>
          <w:p w14:paraId="364E38BC" w14:textId="0F9E82DB" w:rsidR="007E4DBA" w:rsidRPr="006E753C" w:rsidRDefault="007E4DBA" w:rsidP="007E4DBA">
            <w:pPr>
              <w:jc w:val="left"/>
            </w:pPr>
            <w:r>
              <w:t>equivalent class</w:t>
            </w:r>
          </w:p>
        </w:tc>
        <w:tc>
          <w:tcPr>
            <w:tcW w:w="3141" w:type="dxa"/>
            <w:shd w:val="clear" w:color="auto" w:fill="auto"/>
            <w:tcMar>
              <w:top w:w="100" w:type="dxa"/>
              <w:left w:w="100" w:type="dxa"/>
              <w:bottom w:w="100" w:type="dxa"/>
              <w:right w:w="100" w:type="dxa"/>
            </w:tcMar>
          </w:tcPr>
          <w:p w14:paraId="71E34A47" w14:textId="4F0EB4EB" w:rsidR="007E4DBA" w:rsidRDefault="007E4DBA" w:rsidP="007E4DBA">
            <w:pPr>
              <w:jc w:val="left"/>
            </w:pPr>
            <w:proofErr w:type="spellStart"/>
            <w:r>
              <w:t>GF_PropertyType</w:t>
            </w:r>
            <w:proofErr w:type="spellEnd"/>
          </w:p>
        </w:tc>
      </w:tr>
      <w:tr w:rsidR="007E4DBA" w:rsidRPr="006E753C" w14:paraId="74CA61BE" w14:textId="77777777" w:rsidTr="00824B4F">
        <w:trPr>
          <w:trHeight w:val="651"/>
        </w:trPr>
        <w:tc>
          <w:tcPr>
            <w:tcW w:w="4243" w:type="dxa"/>
            <w:shd w:val="clear" w:color="auto" w:fill="auto"/>
            <w:tcMar>
              <w:top w:w="100" w:type="dxa"/>
              <w:left w:w="100" w:type="dxa"/>
              <w:bottom w:w="100" w:type="dxa"/>
              <w:right w:w="100" w:type="dxa"/>
            </w:tcMar>
          </w:tcPr>
          <w:p w14:paraId="258B58E2" w14:textId="77777777" w:rsidR="007E4DBA" w:rsidRPr="006E753C" w:rsidRDefault="007E4DBA" w:rsidP="007E4DBA">
            <w:pPr>
              <w:jc w:val="left"/>
            </w:pPr>
            <w:r>
              <w:t>Observer</w:t>
            </w:r>
          </w:p>
        </w:tc>
        <w:tc>
          <w:tcPr>
            <w:tcW w:w="2387" w:type="dxa"/>
            <w:shd w:val="clear" w:color="auto" w:fill="auto"/>
            <w:tcMar>
              <w:top w:w="100" w:type="dxa"/>
              <w:left w:w="100" w:type="dxa"/>
              <w:bottom w:w="100" w:type="dxa"/>
              <w:right w:w="100" w:type="dxa"/>
            </w:tcMar>
          </w:tcPr>
          <w:p w14:paraId="6DDDAD8A" w14:textId="77777777" w:rsidR="007E4DBA" w:rsidRPr="006E753C" w:rsidRDefault="007E4DBA" w:rsidP="007E4DBA">
            <w:pPr>
              <w:jc w:val="left"/>
            </w:pPr>
          </w:p>
        </w:tc>
        <w:tc>
          <w:tcPr>
            <w:tcW w:w="3141" w:type="dxa"/>
            <w:shd w:val="clear" w:color="auto" w:fill="auto"/>
            <w:tcMar>
              <w:top w:w="100" w:type="dxa"/>
              <w:left w:w="100" w:type="dxa"/>
              <w:bottom w:w="100" w:type="dxa"/>
              <w:right w:w="100" w:type="dxa"/>
            </w:tcMar>
          </w:tcPr>
          <w:p w14:paraId="6C57865C" w14:textId="77777777" w:rsidR="007E4DBA" w:rsidRPr="006E753C" w:rsidRDefault="007E4DBA" w:rsidP="007E4DBA">
            <w:pPr>
              <w:jc w:val="left"/>
            </w:pPr>
            <w:r>
              <w:t>(</w:t>
            </w:r>
            <w:proofErr w:type="gramStart"/>
            <w:r>
              <w:t>no</w:t>
            </w:r>
            <w:proofErr w:type="gramEnd"/>
            <w:r>
              <w:t xml:space="preserve"> match)</w:t>
            </w:r>
          </w:p>
        </w:tc>
      </w:tr>
      <w:tr w:rsidR="007E4DBA" w14:paraId="15DE6AAC" w14:textId="77777777" w:rsidTr="00824B4F">
        <w:trPr>
          <w:trHeight w:val="651"/>
        </w:trPr>
        <w:tc>
          <w:tcPr>
            <w:tcW w:w="4243" w:type="dxa"/>
            <w:shd w:val="clear" w:color="auto" w:fill="auto"/>
            <w:tcMar>
              <w:top w:w="100" w:type="dxa"/>
              <w:left w:w="100" w:type="dxa"/>
              <w:bottom w:w="100" w:type="dxa"/>
              <w:right w:w="100" w:type="dxa"/>
            </w:tcMar>
          </w:tcPr>
          <w:p w14:paraId="1314ACA3" w14:textId="77777777" w:rsidR="007E4DBA" w:rsidRDefault="007E4DBA" w:rsidP="007E4DBA">
            <w:pPr>
              <w:jc w:val="left"/>
            </w:pPr>
            <w:r>
              <w:lastRenderedPageBreak/>
              <w:t>Deployment</w:t>
            </w:r>
          </w:p>
        </w:tc>
        <w:tc>
          <w:tcPr>
            <w:tcW w:w="2387" w:type="dxa"/>
            <w:shd w:val="clear" w:color="auto" w:fill="auto"/>
            <w:tcMar>
              <w:top w:w="100" w:type="dxa"/>
              <w:left w:w="100" w:type="dxa"/>
              <w:bottom w:w="100" w:type="dxa"/>
              <w:right w:w="100" w:type="dxa"/>
            </w:tcMar>
          </w:tcPr>
          <w:p w14:paraId="1B2FB160" w14:textId="77777777" w:rsidR="007E4DBA" w:rsidRPr="006E753C" w:rsidRDefault="007E4DBA" w:rsidP="007E4DBA">
            <w:pPr>
              <w:jc w:val="left"/>
            </w:pPr>
          </w:p>
        </w:tc>
        <w:tc>
          <w:tcPr>
            <w:tcW w:w="3141" w:type="dxa"/>
            <w:shd w:val="clear" w:color="auto" w:fill="auto"/>
            <w:tcMar>
              <w:top w:w="100" w:type="dxa"/>
              <w:left w:w="100" w:type="dxa"/>
              <w:bottom w:w="100" w:type="dxa"/>
              <w:right w:w="100" w:type="dxa"/>
            </w:tcMar>
          </w:tcPr>
          <w:p w14:paraId="0FB46048" w14:textId="77777777" w:rsidR="007E4DBA" w:rsidRDefault="007E4DBA" w:rsidP="007E4DBA">
            <w:pPr>
              <w:jc w:val="left"/>
            </w:pPr>
            <w:r>
              <w:t>(</w:t>
            </w:r>
            <w:proofErr w:type="gramStart"/>
            <w:r>
              <w:t>no</w:t>
            </w:r>
            <w:proofErr w:type="gramEnd"/>
            <w:r>
              <w:t xml:space="preserve"> match)</w:t>
            </w:r>
          </w:p>
        </w:tc>
      </w:tr>
      <w:tr w:rsidR="007E4DBA" w14:paraId="291D502A" w14:textId="77777777" w:rsidTr="00824B4F">
        <w:trPr>
          <w:trHeight w:val="651"/>
        </w:trPr>
        <w:tc>
          <w:tcPr>
            <w:tcW w:w="4243" w:type="dxa"/>
            <w:shd w:val="clear" w:color="auto" w:fill="auto"/>
            <w:tcMar>
              <w:top w:w="100" w:type="dxa"/>
              <w:left w:w="100" w:type="dxa"/>
              <w:bottom w:w="100" w:type="dxa"/>
              <w:right w:w="100" w:type="dxa"/>
            </w:tcMar>
          </w:tcPr>
          <w:p w14:paraId="10AF0B06" w14:textId="77777777" w:rsidR="007E4DBA" w:rsidRDefault="007E4DBA" w:rsidP="007E4DBA">
            <w:pPr>
              <w:jc w:val="left"/>
            </w:pPr>
            <w:r>
              <w:t>Host</w:t>
            </w:r>
          </w:p>
        </w:tc>
        <w:tc>
          <w:tcPr>
            <w:tcW w:w="2387" w:type="dxa"/>
            <w:shd w:val="clear" w:color="auto" w:fill="auto"/>
            <w:tcMar>
              <w:top w:w="100" w:type="dxa"/>
              <w:left w:w="100" w:type="dxa"/>
              <w:bottom w:w="100" w:type="dxa"/>
              <w:right w:w="100" w:type="dxa"/>
            </w:tcMar>
          </w:tcPr>
          <w:p w14:paraId="2646A40C" w14:textId="77777777" w:rsidR="007E4DBA" w:rsidRPr="006E753C" w:rsidRDefault="007E4DBA" w:rsidP="007E4DBA">
            <w:pPr>
              <w:jc w:val="left"/>
            </w:pPr>
          </w:p>
        </w:tc>
        <w:tc>
          <w:tcPr>
            <w:tcW w:w="3141" w:type="dxa"/>
            <w:shd w:val="clear" w:color="auto" w:fill="auto"/>
            <w:tcMar>
              <w:top w:w="100" w:type="dxa"/>
              <w:left w:w="100" w:type="dxa"/>
              <w:bottom w:w="100" w:type="dxa"/>
              <w:right w:w="100" w:type="dxa"/>
            </w:tcMar>
          </w:tcPr>
          <w:p w14:paraId="7F10230B" w14:textId="77777777" w:rsidR="007E4DBA" w:rsidRDefault="007E4DBA" w:rsidP="007E4DBA">
            <w:pPr>
              <w:jc w:val="left"/>
            </w:pPr>
            <w:r>
              <w:t>(</w:t>
            </w:r>
            <w:proofErr w:type="gramStart"/>
            <w:r>
              <w:t>no</w:t>
            </w:r>
            <w:proofErr w:type="gramEnd"/>
            <w:r>
              <w:t xml:space="preserve"> match)</w:t>
            </w:r>
          </w:p>
        </w:tc>
      </w:tr>
    </w:tbl>
    <w:p w14:paraId="19485D96" w14:textId="77777777" w:rsidR="00A9570F" w:rsidRDefault="00A9570F" w:rsidP="0040049D">
      <w:pPr>
        <w:rPr>
          <w:lang w:eastAsia="ja-JP"/>
        </w:rPr>
      </w:pPr>
    </w:p>
    <w:p w14:paraId="0DB5A78D" w14:textId="77777777" w:rsidR="0040049D" w:rsidRDefault="0040049D" w:rsidP="00917C89">
      <w:pPr>
        <w:pStyle w:val="a2"/>
      </w:pPr>
      <w:bookmarkStart w:id="472" w:name="_Toc72768947"/>
      <w:r>
        <w:t>Modelling of the Sample and Sampling concepts</w:t>
      </w:r>
      <w:bookmarkEnd w:id="472"/>
    </w:p>
    <w:p w14:paraId="0CE97656" w14:textId="77777777" w:rsidR="0040049D" w:rsidRDefault="0040049D" w:rsidP="00917C89">
      <w:pPr>
        <w:pStyle w:val="a3"/>
      </w:pPr>
      <w:proofErr w:type="spellStart"/>
      <w:r>
        <w:t>SF_SamplingFeature</w:t>
      </w:r>
      <w:proofErr w:type="spellEnd"/>
      <w:r>
        <w:t xml:space="preserve">, </w:t>
      </w:r>
      <w:proofErr w:type="spellStart"/>
      <w:r>
        <w:t>SF_Specimen</w:t>
      </w:r>
      <w:proofErr w:type="spellEnd"/>
      <w:r>
        <w:t xml:space="preserve"> </w:t>
      </w:r>
      <w:proofErr w:type="spellStart"/>
      <w:r>
        <w:t>SF_SpatialSamplingFeature</w:t>
      </w:r>
      <w:proofErr w:type="spellEnd"/>
      <w:r>
        <w:t xml:space="preserve"> and in Edition 1</w:t>
      </w:r>
    </w:p>
    <w:p w14:paraId="736D77DD" w14:textId="77777777" w:rsidR="0040049D" w:rsidRDefault="0040049D" w:rsidP="0040049D">
      <w:pPr>
        <w:rPr>
          <w:lang w:eastAsia="ja-JP"/>
        </w:rPr>
      </w:pPr>
      <w:r>
        <w:rPr>
          <w:lang w:eastAsia="ja-JP"/>
        </w:rPr>
        <w:t xml:space="preserve">The </w:t>
      </w:r>
      <w:proofErr w:type="spellStart"/>
      <w:r>
        <w:rPr>
          <w:lang w:eastAsia="ja-JP"/>
        </w:rPr>
        <w:t>Samping</w:t>
      </w:r>
      <w:proofErr w:type="spellEnd"/>
      <w:r>
        <w:rPr>
          <w:lang w:eastAsia="ja-JP"/>
        </w:rPr>
        <w:t xml:space="preserve"> Feature concept was modelled as </w:t>
      </w:r>
      <w:proofErr w:type="spellStart"/>
      <w:r>
        <w:rPr>
          <w:lang w:eastAsia="ja-JP"/>
        </w:rPr>
        <w:t>SF_SamplingFeature</w:t>
      </w:r>
      <w:proofErr w:type="spellEnd"/>
      <w:r>
        <w:rPr>
          <w:lang w:eastAsia="ja-JP"/>
        </w:rPr>
        <w:t xml:space="preserve"> class in Edition 1 as follows:</w:t>
      </w:r>
    </w:p>
    <w:p w14:paraId="0AC668C1" w14:textId="384A5DBB" w:rsidR="0040049D" w:rsidRDefault="0040049D" w:rsidP="00917C89">
      <w:pPr>
        <w:ind w:left="403"/>
        <w:rPr>
          <w:lang w:eastAsia="ja-JP"/>
        </w:rPr>
      </w:pPr>
      <w:r>
        <w:rPr>
          <w:lang w:eastAsia="ja-JP"/>
        </w:rPr>
        <w:t>"Sampling features are artefacts of an observational strategy, and have no significant function outside of their role in the observation process. The physical characteristics of the features themselves are of little interest, except perhaps to the manager of a sampling campaign."</w:t>
      </w:r>
    </w:p>
    <w:p w14:paraId="78AD6BB5" w14:textId="77777777" w:rsidR="0040049D" w:rsidRDefault="0040049D" w:rsidP="0040049D">
      <w:pPr>
        <w:rPr>
          <w:lang w:eastAsia="ja-JP"/>
        </w:rPr>
      </w:pPr>
      <w:r>
        <w:rPr>
          <w:lang w:eastAsia="ja-JP"/>
        </w:rPr>
        <w:t>It had the following attributes, associations and cardinalities:</w:t>
      </w:r>
    </w:p>
    <w:p w14:paraId="3FA489D7" w14:textId="77777777" w:rsidR="005D5EE1" w:rsidRDefault="0040049D" w:rsidP="0040049D">
      <w:pPr>
        <w:pStyle w:val="ListParagraph"/>
        <w:numPr>
          <w:ilvl w:val="0"/>
          <w:numId w:val="12"/>
        </w:numPr>
        <w:rPr>
          <w:lang w:eastAsia="ja-JP"/>
        </w:rPr>
      </w:pPr>
      <w:proofErr w:type="spellStart"/>
      <w:r>
        <w:rPr>
          <w:lang w:eastAsia="ja-JP"/>
        </w:rPr>
        <w:t>sampledFeature</w:t>
      </w:r>
      <w:proofErr w:type="spellEnd"/>
      <w:r>
        <w:rPr>
          <w:lang w:eastAsia="ja-JP"/>
        </w:rPr>
        <w:t xml:space="preserve"> (Intention): </w:t>
      </w:r>
      <w:proofErr w:type="spellStart"/>
      <w:r>
        <w:rPr>
          <w:lang w:eastAsia="ja-JP"/>
        </w:rPr>
        <w:t>GFI_Feature</w:t>
      </w:r>
      <w:proofErr w:type="spellEnd"/>
      <w:r>
        <w:rPr>
          <w:lang w:eastAsia="ja-JP"/>
        </w:rPr>
        <w:t xml:space="preserve"> [</w:t>
      </w:r>
      <w:proofErr w:type="gramStart"/>
      <w:r>
        <w:rPr>
          <w:lang w:eastAsia="ja-JP"/>
        </w:rPr>
        <w:t>1..</w:t>
      </w:r>
      <w:proofErr w:type="gramEnd"/>
      <w:r>
        <w:rPr>
          <w:lang w:eastAsia="ja-JP"/>
        </w:rPr>
        <w:t>*]</w:t>
      </w:r>
    </w:p>
    <w:p w14:paraId="4431256F" w14:textId="77777777" w:rsidR="005D5EE1" w:rsidRDefault="0040049D" w:rsidP="0040049D">
      <w:pPr>
        <w:pStyle w:val="ListParagraph"/>
        <w:numPr>
          <w:ilvl w:val="0"/>
          <w:numId w:val="12"/>
        </w:numPr>
        <w:rPr>
          <w:lang w:eastAsia="ja-JP"/>
        </w:rPr>
      </w:pPr>
      <w:proofErr w:type="spellStart"/>
      <w:r>
        <w:rPr>
          <w:lang w:eastAsia="ja-JP"/>
        </w:rPr>
        <w:t>relatedSamplingFeature</w:t>
      </w:r>
      <w:proofErr w:type="spellEnd"/>
      <w:r>
        <w:rPr>
          <w:lang w:eastAsia="ja-JP"/>
        </w:rPr>
        <w:t xml:space="preserve">: </w:t>
      </w:r>
      <w:proofErr w:type="spellStart"/>
      <w:r>
        <w:rPr>
          <w:lang w:eastAsia="ja-JP"/>
        </w:rPr>
        <w:t>SF_SamplingFeature</w:t>
      </w:r>
      <w:proofErr w:type="spellEnd"/>
      <w:r>
        <w:rPr>
          <w:lang w:eastAsia="ja-JP"/>
        </w:rPr>
        <w:t xml:space="preserve"> [</w:t>
      </w:r>
      <w:proofErr w:type="gramStart"/>
      <w:r>
        <w:rPr>
          <w:lang w:eastAsia="ja-JP"/>
        </w:rPr>
        <w:t>0..</w:t>
      </w:r>
      <w:proofErr w:type="gramEnd"/>
      <w:r>
        <w:rPr>
          <w:lang w:eastAsia="ja-JP"/>
        </w:rPr>
        <w:t xml:space="preserve">*], with association class </w:t>
      </w:r>
      <w:proofErr w:type="spellStart"/>
      <w:r>
        <w:rPr>
          <w:lang w:eastAsia="ja-JP"/>
        </w:rPr>
        <w:t>SamplingFeatureComplex</w:t>
      </w:r>
      <w:proofErr w:type="spellEnd"/>
    </w:p>
    <w:p w14:paraId="650B1365" w14:textId="77777777" w:rsidR="005D5EE1" w:rsidRDefault="0040049D" w:rsidP="0040049D">
      <w:pPr>
        <w:pStyle w:val="ListParagraph"/>
        <w:numPr>
          <w:ilvl w:val="0"/>
          <w:numId w:val="12"/>
        </w:numPr>
        <w:rPr>
          <w:lang w:eastAsia="ja-JP"/>
        </w:rPr>
      </w:pPr>
      <w:proofErr w:type="spellStart"/>
      <w:r>
        <w:rPr>
          <w:lang w:eastAsia="ja-JP"/>
        </w:rPr>
        <w:t>relatedObservation</w:t>
      </w:r>
      <w:proofErr w:type="spellEnd"/>
      <w:r>
        <w:rPr>
          <w:lang w:eastAsia="ja-JP"/>
        </w:rPr>
        <w:t xml:space="preserve">: </w:t>
      </w:r>
      <w:proofErr w:type="spellStart"/>
      <w:r>
        <w:rPr>
          <w:lang w:eastAsia="ja-JP"/>
        </w:rPr>
        <w:t>OM_Observation</w:t>
      </w:r>
      <w:proofErr w:type="spellEnd"/>
      <w:r>
        <w:rPr>
          <w:lang w:eastAsia="ja-JP"/>
        </w:rPr>
        <w:t xml:space="preserve"> [</w:t>
      </w:r>
      <w:proofErr w:type="gramStart"/>
      <w:r>
        <w:rPr>
          <w:lang w:eastAsia="ja-JP"/>
        </w:rPr>
        <w:t>0..</w:t>
      </w:r>
      <w:proofErr w:type="gramEnd"/>
      <w:r>
        <w:rPr>
          <w:lang w:eastAsia="ja-JP"/>
        </w:rPr>
        <w:t>*]</w:t>
      </w:r>
    </w:p>
    <w:p w14:paraId="6F78FDEB" w14:textId="77777777" w:rsidR="005D5EE1" w:rsidRDefault="0040049D" w:rsidP="0040049D">
      <w:pPr>
        <w:pStyle w:val="ListParagraph"/>
        <w:numPr>
          <w:ilvl w:val="0"/>
          <w:numId w:val="12"/>
        </w:numPr>
        <w:rPr>
          <w:lang w:eastAsia="ja-JP"/>
        </w:rPr>
      </w:pPr>
      <w:r>
        <w:rPr>
          <w:lang w:eastAsia="ja-JP"/>
        </w:rPr>
        <w:t xml:space="preserve">lineage: </w:t>
      </w:r>
      <w:proofErr w:type="spellStart"/>
      <w:r>
        <w:rPr>
          <w:lang w:eastAsia="ja-JP"/>
        </w:rPr>
        <w:t>LI_Lineage</w:t>
      </w:r>
      <w:proofErr w:type="spellEnd"/>
      <w:r>
        <w:rPr>
          <w:lang w:eastAsia="ja-JP"/>
        </w:rPr>
        <w:t xml:space="preserve"> [</w:t>
      </w:r>
      <w:proofErr w:type="gramStart"/>
      <w:r>
        <w:rPr>
          <w:lang w:eastAsia="ja-JP"/>
        </w:rPr>
        <w:t>0..</w:t>
      </w:r>
      <w:proofErr w:type="gramEnd"/>
      <w:r>
        <w:rPr>
          <w:lang w:eastAsia="ja-JP"/>
        </w:rPr>
        <w:t>1]</w:t>
      </w:r>
    </w:p>
    <w:p w14:paraId="7675F5DA" w14:textId="06351A58" w:rsidR="0040049D" w:rsidRDefault="0040049D" w:rsidP="00917C89">
      <w:pPr>
        <w:pStyle w:val="ListParagraph"/>
        <w:numPr>
          <w:ilvl w:val="0"/>
          <w:numId w:val="12"/>
        </w:numPr>
        <w:rPr>
          <w:lang w:eastAsia="ja-JP"/>
        </w:rPr>
      </w:pPr>
      <w:r>
        <w:rPr>
          <w:lang w:eastAsia="ja-JP"/>
        </w:rPr>
        <w:t xml:space="preserve">parameter: </w:t>
      </w:r>
      <w:proofErr w:type="spellStart"/>
      <w:r>
        <w:rPr>
          <w:lang w:eastAsia="ja-JP"/>
        </w:rPr>
        <w:t>NamedValue</w:t>
      </w:r>
      <w:proofErr w:type="spellEnd"/>
      <w:r>
        <w:rPr>
          <w:lang w:eastAsia="ja-JP"/>
        </w:rPr>
        <w:t xml:space="preserve"> [</w:t>
      </w:r>
      <w:proofErr w:type="gramStart"/>
      <w:r>
        <w:rPr>
          <w:lang w:eastAsia="ja-JP"/>
        </w:rPr>
        <w:t>0..</w:t>
      </w:r>
      <w:proofErr w:type="gramEnd"/>
      <w:r>
        <w:rPr>
          <w:lang w:eastAsia="ja-JP"/>
        </w:rPr>
        <w:t>*]</w:t>
      </w:r>
    </w:p>
    <w:p w14:paraId="2609716D" w14:textId="3E40487B" w:rsidR="0040049D" w:rsidRDefault="0040049D" w:rsidP="0040049D">
      <w:pPr>
        <w:rPr>
          <w:lang w:eastAsia="ja-JP"/>
        </w:rPr>
      </w:pPr>
      <w:r>
        <w:rPr>
          <w:lang w:eastAsia="ja-JP"/>
        </w:rPr>
        <w:t xml:space="preserve">The </w:t>
      </w:r>
      <w:proofErr w:type="spellStart"/>
      <w:r>
        <w:rPr>
          <w:lang w:eastAsia="ja-JP"/>
        </w:rPr>
        <w:t>SF_SamplingFeature</w:t>
      </w:r>
      <w:proofErr w:type="spellEnd"/>
      <w:r>
        <w:rPr>
          <w:lang w:eastAsia="ja-JP"/>
        </w:rPr>
        <w:t xml:space="preserve"> was specialized by two sub-classes </w:t>
      </w:r>
      <w:proofErr w:type="spellStart"/>
      <w:r>
        <w:rPr>
          <w:lang w:eastAsia="ja-JP"/>
        </w:rPr>
        <w:t>SF_Specimen</w:t>
      </w:r>
      <w:proofErr w:type="spellEnd"/>
      <w:r>
        <w:rPr>
          <w:lang w:eastAsia="ja-JP"/>
        </w:rPr>
        <w:t xml:space="preserve"> and </w:t>
      </w:r>
      <w:proofErr w:type="spellStart"/>
      <w:r>
        <w:rPr>
          <w:lang w:eastAsia="ja-JP"/>
        </w:rPr>
        <w:t>SF_SpatialSamplingFeature</w:t>
      </w:r>
      <w:proofErr w:type="spellEnd"/>
      <w:r>
        <w:rPr>
          <w:lang w:eastAsia="ja-JP"/>
        </w:rPr>
        <w:t xml:space="preserve">, the latter of which specialized further by their geometry type as </w:t>
      </w:r>
      <w:proofErr w:type="spellStart"/>
      <w:r>
        <w:rPr>
          <w:lang w:eastAsia="ja-JP"/>
        </w:rPr>
        <w:t>SF_SamplingPoint</w:t>
      </w:r>
      <w:proofErr w:type="spellEnd"/>
      <w:r>
        <w:rPr>
          <w:lang w:eastAsia="ja-JP"/>
        </w:rPr>
        <w:t xml:space="preserve">, </w:t>
      </w:r>
      <w:proofErr w:type="spellStart"/>
      <w:r>
        <w:rPr>
          <w:lang w:eastAsia="ja-JP"/>
        </w:rPr>
        <w:t>SF_SamplingCurve</w:t>
      </w:r>
      <w:proofErr w:type="spellEnd"/>
      <w:r>
        <w:rPr>
          <w:lang w:eastAsia="ja-JP"/>
        </w:rPr>
        <w:t xml:space="preserve">, </w:t>
      </w:r>
      <w:proofErr w:type="spellStart"/>
      <w:r>
        <w:rPr>
          <w:lang w:eastAsia="ja-JP"/>
        </w:rPr>
        <w:t>SF_SamplingSurface</w:t>
      </w:r>
      <w:proofErr w:type="spellEnd"/>
      <w:r>
        <w:rPr>
          <w:lang w:eastAsia="ja-JP"/>
        </w:rPr>
        <w:t xml:space="preserve"> and </w:t>
      </w:r>
      <w:proofErr w:type="spellStart"/>
      <w:r>
        <w:rPr>
          <w:lang w:eastAsia="ja-JP"/>
        </w:rPr>
        <w:t>SF_SamplingSolid</w:t>
      </w:r>
      <w:proofErr w:type="spellEnd"/>
      <w:r>
        <w:rPr>
          <w:lang w:eastAsia="ja-JP"/>
        </w:rPr>
        <w:t xml:space="preserve"> classes. </w:t>
      </w:r>
    </w:p>
    <w:p w14:paraId="53512C7A" w14:textId="77777777" w:rsidR="0040049D" w:rsidRDefault="0040049D" w:rsidP="0040049D">
      <w:pPr>
        <w:rPr>
          <w:lang w:eastAsia="ja-JP"/>
        </w:rPr>
      </w:pPr>
      <w:r>
        <w:rPr>
          <w:lang w:eastAsia="ja-JP"/>
        </w:rPr>
        <w:t xml:space="preserve">The </w:t>
      </w:r>
      <w:proofErr w:type="spellStart"/>
      <w:r>
        <w:rPr>
          <w:lang w:eastAsia="ja-JP"/>
        </w:rPr>
        <w:t>SF_Specimen</w:t>
      </w:r>
      <w:proofErr w:type="spellEnd"/>
      <w:r>
        <w:rPr>
          <w:lang w:eastAsia="ja-JP"/>
        </w:rPr>
        <w:t xml:space="preserve"> was defined as follows:</w:t>
      </w:r>
    </w:p>
    <w:p w14:paraId="4135961A" w14:textId="43297E76" w:rsidR="0040049D" w:rsidRDefault="0040049D" w:rsidP="00917C89">
      <w:pPr>
        <w:ind w:left="403"/>
        <w:rPr>
          <w:lang w:eastAsia="ja-JP"/>
        </w:rPr>
      </w:pPr>
      <w:r>
        <w:rPr>
          <w:lang w:eastAsia="ja-JP"/>
        </w:rPr>
        <w:t>"A Specimen is a physical sample, obtained for observation(s) carried out ex situ, sometimes in a laboratory."</w:t>
      </w:r>
    </w:p>
    <w:p w14:paraId="3FCC2E99" w14:textId="77777777" w:rsidR="0040049D" w:rsidRDefault="0040049D" w:rsidP="0040049D">
      <w:pPr>
        <w:rPr>
          <w:lang w:eastAsia="ja-JP"/>
        </w:rPr>
      </w:pPr>
      <w:r>
        <w:rPr>
          <w:lang w:eastAsia="ja-JP"/>
        </w:rPr>
        <w:t xml:space="preserve">It added the following attributes, associations and cardinalities to the </w:t>
      </w:r>
      <w:proofErr w:type="spellStart"/>
      <w:r>
        <w:rPr>
          <w:lang w:eastAsia="ja-JP"/>
        </w:rPr>
        <w:t>SF_SamplingFeature</w:t>
      </w:r>
      <w:proofErr w:type="spellEnd"/>
      <w:r>
        <w:rPr>
          <w:lang w:eastAsia="ja-JP"/>
        </w:rPr>
        <w:t>:</w:t>
      </w:r>
    </w:p>
    <w:p w14:paraId="3D5430BA" w14:textId="77777777" w:rsidR="005D5EE1" w:rsidRDefault="0040049D" w:rsidP="0040049D">
      <w:pPr>
        <w:pStyle w:val="ListParagraph"/>
        <w:numPr>
          <w:ilvl w:val="0"/>
          <w:numId w:val="12"/>
        </w:numPr>
        <w:rPr>
          <w:lang w:eastAsia="ja-JP"/>
        </w:rPr>
      </w:pPr>
      <w:proofErr w:type="spellStart"/>
      <w:r>
        <w:rPr>
          <w:lang w:eastAsia="ja-JP"/>
        </w:rPr>
        <w:t>processingDetails</w:t>
      </w:r>
      <w:proofErr w:type="spellEnd"/>
      <w:r>
        <w:rPr>
          <w:lang w:eastAsia="ja-JP"/>
        </w:rPr>
        <w:t xml:space="preserve">: </w:t>
      </w:r>
      <w:proofErr w:type="spellStart"/>
      <w:r>
        <w:rPr>
          <w:lang w:eastAsia="ja-JP"/>
        </w:rPr>
        <w:t>SF_Process</w:t>
      </w:r>
      <w:proofErr w:type="spellEnd"/>
      <w:r>
        <w:rPr>
          <w:lang w:eastAsia="ja-JP"/>
        </w:rPr>
        <w:t xml:space="preserve"> [</w:t>
      </w:r>
      <w:proofErr w:type="gramStart"/>
      <w:r>
        <w:rPr>
          <w:lang w:eastAsia="ja-JP"/>
        </w:rPr>
        <w:t>0..</w:t>
      </w:r>
      <w:proofErr w:type="gramEnd"/>
      <w:r>
        <w:rPr>
          <w:lang w:eastAsia="ja-JP"/>
        </w:rPr>
        <w:t xml:space="preserve">*] with association class </w:t>
      </w:r>
      <w:proofErr w:type="spellStart"/>
      <w:r>
        <w:rPr>
          <w:lang w:eastAsia="ja-JP"/>
        </w:rPr>
        <w:t>PreparationStep</w:t>
      </w:r>
      <w:proofErr w:type="spellEnd"/>
    </w:p>
    <w:p w14:paraId="70CC4928" w14:textId="77777777" w:rsidR="005D5EE1" w:rsidRDefault="0040049D" w:rsidP="0040049D">
      <w:pPr>
        <w:pStyle w:val="ListParagraph"/>
        <w:numPr>
          <w:ilvl w:val="0"/>
          <w:numId w:val="12"/>
        </w:numPr>
        <w:rPr>
          <w:lang w:eastAsia="ja-JP"/>
        </w:rPr>
      </w:pPr>
      <w:proofErr w:type="spellStart"/>
      <w:r>
        <w:rPr>
          <w:lang w:eastAsia="ja-JP"/>
        </w:rPr>
        <w:t>currentLocation</w:t>
      </w:r>
      <w:proofErr w:type="spellEnd"/>
      <w:r>
        <w:rPr>
          <w:lang w:eastAsia="ja-JP"/>
        </w:rPr>
        <w:t>: Location [</w:t>
      </w:r>
      <w:proofErr w:type="gramStart"/>
      <w:r>
        <w:rPr>
          <w:lang w:eastAsia="ja-JP"/>
        </w:rPr>
        <w:t>0..</w:t>
      </w:r>
      <w:proofErr w:type="gramEnd"/>
      <w:r>
        <w:rPr>
          <w:lang w:eastAsia="ja-JP"/>
        </w:rPr>
        <w:t>1]</w:t>
      </w:r>
    </w:p>
    <w:p w14:paraId="0C0AC666" w14:textId="77777777" w:rsidR="005D5EE1" w:rsidRDefault="0040049D" w:rsidP="0040049D">
      <w:pPr>
        <w:pStyle w:val="ListParagraph"/>
        <w:numPr>
          <w:ilvl w:val="0"/>
          <w:numId w:val="12"/>
        </w:numPr>
        <w:rPr>
          <w:lang w:eastAsia="ja-JP"/>
        </w:rPr>
      </w:pPr>
      <w:proofErr w:type="spellStart"/>
      <w:r>
        <w:rPr>
          <w:lang w:eastAsia="ja-JP"/>
        </w:rPr>
        <w:t>materialClass</w:t>
      </w:r>
      <w:proofErr w:type="spellEnd"/>
      <w:r>
        <w:rPr>
          <w:lang w:eastAsia="ja-JP"/>
        </w:rPr>
        <w:t xml:space="preserve">: </w:t>
      </w:r>
      <w:proofErr w:type="spellStart"/>
      <w:r>
        <w:rPr>
          <w:lang w:eastAsia="ja-JP"/>
        </w:rPr>
        <w:t>GenericName</w:t>
      </w:r>
      <w:proofErr w:type="spellEnd"/>
      <w:r>
        <w:rPr>
          <w:lang w:eastAsia="ja-JP"/>
        </w:rPr>
        <w:t xml:space="preserve"> [1]</w:t>
      </w:r>
    </w:p>
    <w:p w14:paraId="7330CE98" w14:textId="77777777" w:rsidR="005D5EE1" w:rsidRDefault="0040049D" w:rsidP="0040049D">
      <w:pPr>
        <w:pStyle w:val="ListParagraph"/>
        <w:numPr>
          <w:ilvl w:val="0"/>
          <w:numId w:val="12"/>
        </w:numPr>
        <w:rPr>
          <w:lang w:eastAsia="ja-JP"/>
        </w:rPr>
      </w:pPr>
      <w:proofErr w:type="spellStart"/>
      <w:r>
        <w:rPr>
          <w:lang w:eastAsia="ja-JP"/>
        </w:rPr>
        <w:t>samplingLocation</w:t>
      </w:r>
      <w:proofErr w:type="spellEnd"/>
      <w:r>
        <w:rPr>
          <w:lang w:eastAsia="ja-JP"/>
        </w:rPr>
        <w:t xml:space="preserve">: </w:t>
      </w:r>
      <w:proofErr w:type="spellStart"/>
      <w:r>
        <w:rPr>
          <w:lang w:eastAsia="ja-JP"/>
        </w:rPr>
        <w:t>GM_Object</w:t>
      </w:r>
      <w:proofErr w:type="spellEnd"/>
      <w:r>
        <w:rPr>
          <w:lang w:eastAsia="ja-JP"/>
        </w:rPr>
        <w:t xml:space="preserve"> [</w:t>
      </w:r>
      <w:proofErr w:type="gramStart"/>
      <w:r>
        <w:rPr>
          <w:lang w:eastAsia="ja-JP"/>
        </w:rPr>
        <w:t>0..</w:t>
      </w:r>
      <w:proofErr w:type="gramEnd"/>
      <w:r>
        <w:rPr>
          <w:lang w:eastAsia="ja-JP"/>
        </w:rPr>
        <w:t>1]</w:t>
      </w:r>
    </w:p>
    <w:p w14:paraId="595F3B8C" w14:textId="77777777" w:rsidR="005D5EE1" w:rsidRDefault="0040049D" w:rsidP="0040049D">
      <w:pPr>
        <w:pStyle w:val="ListParagraph"/>
        <w:numPr>
          <w:ilvl w:val="0"/>
          <w:numId w:val="12"/>
        </w:numPr>
        <w:rPr>
          <w:lang w:eastAsia="ja-JP"/>
        </w:rPr>
      </w:pPr>
      <w:proofErr w:type="spellStart"/>
      <w:r>
        <w:rPr>
          <w:lang w:eastAsia="ja-JP"/>
        </w:rPr>
        <w:t>samplingMethod</w:t>
      </w:r>
      <w:proofErr w:type="spellEnd"/>
      <w:r>
        <w:rPr>
          <w:lang w:eastAsia="ja-JP"/>
        </w:rPr>
        <w:t xml:space="preserve">: </w:t>
      </w:r>
      <w:proofErr w:type="spellStart"/>
      <w:r>
        <w:rPr>
          <w:lang w:eastAsia="ja-JP"/>
        </w:rPr>
        <w:t>SF_Process</w:t>
      </w:r>
      <w:proofErr w:type="spellEnd"/>
      <w:r>
        <w:rPr>
          <w:lang w:eastAsia="ja-JP"/>
        </w:rPr>
        <w:t xml:space="preserve"> [</w:t>
      </w:r>
      <w:proofErr w:type="gramStart"/>
      <w:r>
        <w:rPr>
          <w:lang w:eastAsia="ja-JP"/>
        </w:rPr>
        <w:t>0..</w:t>
      </w:r>
      <w:proofErr w:type="gramEnd"/>
      <w:r>
        <w:rPr>
          <w:lang w:eastAsia="ja-JP"/>
        </w:rPr>
        <w:t>1]</w:t>
      </w:r>
    </w:p>
    <w:p w14:paraId="73E1F52A" w14:textId="77777777" w:rsidR="005D5EE1" w:rsidRDefault="0040049D" w:rsidP="0040049D">
      <w:pPr>
        <w:pStyle w:val="ListParagraph"/>
        <w:numPr>
          <w:ilvl w:val="0"/>
          <w:numId w:val="12"/>
        </w:numPr>
        <w:rPr>
          <w:lang w:eastAsia="ja-JP"/>
        </w:rPr>
      </w:pPr>
      <w:proofErr w:type="spellStart"/>
      <w:r>
        <w:rPr>
          <w:lang w:eastAsia="ja-JP"/>
        </w:rPr>
        <w:t>samplingTime</w:t>
      </w:r>
      <w:proofErr w:type="spellEnd"/>
      <w:r>
        <w:rPr>
          <w:lang w:eastAsia="ja-JP"/>
        </w:rPr>
        <w:t xml:space="preserve">: </w:t>
      </w:r>
      <w:proofErr w:type="spellStart"/>
      <w:r>
        <w:rPr>
          <w:lang w:eastAsia="ja-JP"/>
        </w:rPr>
        <w:t>TM_Object</w:t>
      </w:r>
      <w:proofErr w:type="spellEnd"/>
      <w:r>
        <w:rPr>
          <w:lang w:eastAsia="ja-JP"/>
        </w:rPr>
        <w:t xml:space="preserve"> [1]</w:t>
      </w:r>
    </w:p>
    <w:p w14:paraId="7648436C" w14:textId="77777777" w:rsidR="005D5EE1" w:rsidRDefault="0040049D" w:rsidP="0040049D">
      <w:pPr>
        <w:pStyle w:val="ListParagraph"/>
        <w:numPr>
          <w:ilvl w:val="0"/>
          <w:numId w:val="12"/>
        </w:numPr>
        <w:rPr>
          <w:lang w:eastAsia="ja-JP"/>
        </w:rPr>
      </w:pPr>
      <w:r>
        <w:rPr>
          <w:lang w:eastAsia="ja-JP"/>
        </w:rPr>
        <w:t>size: Measure [</w:t>
      </w:r>
      <w:proofErr w:type="gramStart"/>
      <w:r>
        <w:rPr>
          <w:lang w:eastAsia="ja-JP"/>
        </w:rPr>
        <w:t>0..</w:t>
      </w:r>
      <w:proofErr w:type="gramEnd"/>
      <w:r>
        <w:rPr>
          <w:lang w:eastAsia="ja-JP"/>
        </w:rPr>
        <w:t>1]</w:t>
      </w:r>
    </w:p>
    <w:p w14:paraId="056EACA0" w14:textId="6EC35F69" w:rsidR="0040049D" w:rsidRDefault="0040049D" w:rsidP="00917C89">
      <w:pPr>
        <w:pStyle w:val="ListParagraph"/>
        <w:numPr>
          <w:ilvl w:val="0"/>
          <w:numId w:val="12"/>
        </w:numPr>
        <w:rPr>
          <w:lang w:eastAsia="ja-JP"/>
        </w:rPr>
      </w:pPr>
      <w:proofErr w:type="spellStart"/>
      <w:r>
        <w:rPr>
          <w:lang w:eastAsia="ja-JP"/>
        </w:rPr>
        <w:t>specimenType</w:t>
      </w:r>
      <w:proofErr w:type="spellEnd"/>
      <w:r>
        <w:rPr>
          <w:lang w:eastAsia="ja-JP"/>
        </w:rPr>
        <w:t xml:space="preserve">: </w:t>
      </w:r>
      <w:proofErr w:type="spellStart"/>
      <w:r>
        <w:rPr>
          <w:lang w:eastAsia="ja-JP"/>
        </w:rPr>
        <w:t>GenericName</w:t>
      </w:r>
      <w:proofErr w:type="spellEnd"/>
      <w:r>
        <w:rPr>
          <w:lang w:eastAsia="ja-JP"/>
        </w:rPr>
        <w:t xml:space="preserve"> [</w:t>
      </w:r>
      <w:proofErr w:type="gramStart"/>
      <w:r>
        <w:rPr>
          <w:lang w:eastAsia="ja-JP"/>
        </w:rPr>
        <w:t>0..</w:t>
      </w:r>
      <w:proofErr w:type="gramEnd"/>
      <w:r>
        <w:rPr>
          <w:lang w:eastAsia="ja-JP"/>
        </w:rPr>
        <w:t>1]</w:t>
      </w:r>
    </w:p>
    <w:p w14:paraId="01E12230" w14:textId="77777777" w:rsidR="0040049D" w:rsidRDefault="0040049D" w:rsidP="0040049D">
      <w:pPr>
        <w:rPr>
          <w:lang w:eastAsia="ja-JP"/>
        </w:rPr>
      </w:pPr>
      <w:r>
        <w:rPr>
          <w:lang w:eastAsia="ja-JP"/>
        </w:rPr>
        <w:t xml:space="preserve">The </w:t>
      </w:r>
      <w:proofErr w:type="spellStart"/>
      <w:r>
        <w:rPr>
          <w:lang w:eastAsia="ja-JP"/>
        </w:rPr>
        <w:t>SF_SpatialSamplingFeature</w:t>
      </w:r>
      <w:proofErr w:type="spellEnd"/>
      <w:r>
        <w:rPr>
          <w:lang w:eastAsia="ja-JP"/>
        </w:rPr>
        <w:t xml:space="preserve"> was defined as follows:</w:t>
      </w:r>
    </w:p>
    <w:p w14:paraId="71FFF59D" w14:textId="58302C77" w:rsidR="0040049D" w:rsidRDefault="0040049D" w:rsidP="00917C89">
      <w:pPr>
        <w:ind w:left="403"/>
        <w:rPr>
          <w:lang w:eastAsia="ja-JP"/>
        </w:rPr>
      </w:pPr>
      <w:r>
        <w:rPr>
          <w:lang w:eastAsia="ja-JP"/>
        </w:rPr>
        <w:t>"When observations are made to estimate properties of a geospatial feature, in particular where the value of a property varies within the scope of the feature, a spatial sampling feature is used."</w:t>
      </w:r>
    </w:p>
    <w:p w14:paraId="037E6E8B" w14:textId="77777777" w:rsidR="0040049D" w:rsidRDefault="0040049D" w:rsidP="0040049D">
      <w:pPr>
        <w:rPr>
          <w:lang w:eastAsia="ja-JP"/>
        </w:rPr>
      </w:pPr>
      <w:r>
        <w:rPr>
          <w:lang w:eastAsia="ja-JP"/>
        </w:rPr>
        <w:t xml:space="preserve">It added the following attributes, associations and cardinalities to the </w:t>
      </w:r>
      <w:proofErr w:type="spellStart"/>
      <w:r>
        <w:rPr>
          <w:lang w:eastAsia="ja-JP"/>
        </w:rPr>
        <w:t>SF_SamplingFeature</w:t>
      </w:r>
      <w:proofErr w:type="spellEnd"/>
      <w:r>
        <w:rPr>
          <w:lang w:eastAsia="ja-JP"/>
        </w:rPr>
        <w:t>:</w:t>
      </w:r>
    </w:p>
    <w:p w14:paraId="7C313B5C" w14:textId="77777777" w:rsidR="005D5EE1" w:rsidRDefault="0040049D" w:rsidP="0040049D">
      <w:pPr>
        <w:pStyle w:val="ListParagraph"/>
        <w:numPr>
          <w:ilvl w:val="0"/>
          <w:numId w:val="12"/>
        </w:numPr>
        <w:rPr>
          <w:lang w:eastAsia="ja-JP"/>
        </w:rPr>
      </w:pPr>
      <w:proofErr w:type="spellStart"/>
      <w:r>
        <w:rPr>
          <w:lang w:eastAsia="ja-JP"/>
        </w:rPr>
        <w:lastRenderedPageBreak/>
        <w:t>hostedProcedure</w:t>
      </w:r>
      <w:proofErr w:type="spellEnd"/>
      <w:r>
        <w:rPr>
          <w:lang w:eastAsia="ja-JP"/>
        </w:rPr>
        <w:t xml:space="preserve"> (Platform): </w:t>
      </w:r>
      <w:proofErr w:type="spellStart"/>
      <w:r>
        <w:rPr>
          <w:lang w:eastAsia="ja-JP"/>
        </w:rPr>
        <w:t>OM_Process</w:t>
      </w:r>
      <w:proofErr w:type="spellEnd"/>
      <w:r>
        <w:rPr>
          <w:lang w:eastAsia="ja-JP"/>
        </w:rPr>
        <w:t xml:space="preserve"> [</w:t>
      </w:r>
      <w:proofErr w:type="gramStart"/>
      <w:r>
        <w:rPr>
          <w:lang w:eastAsia="ja-JP"/>
        </w:rPr>
        <w:t>0..</w:t>
      </w:r>
      <w:proofErr w:type="gramEnd"/>
      <w:r>
        <w:rPr>
          <w:lang w:eastAsia="ja-JP"/>
        </w:rPr>
        <w:t>*]</w:t>
      </w:r>
    </w:p>
    <w:p w14:paraId="7D1D173D" w14:textId="0F6CF601" w:rsidR="0040049D" w:rsidRDefault="0040049D" w:rsidP="00917C89">
      <w:pPr>
        <w:pStyle w:val="ListParagraph"/>
        <w:numPr>
          <w:ilvl w:val="0"/>
          <w:numId w:val="12"/>
        </w:numPr>
        <w:rPr>
          <w:lang w:eastAsia="ja-JP"/>
        </w:rPr>
      </w:pPr>
      <w:proofErr w:type="spellStart"/>
      <w:r>
        <w:rPr>
          <w:lang w:eastAsia="ja-JP"/>
        </w:rPr>
        <w:t>positionalAccuracy</w:t>
      </w:r>
      <w:proofErr w:type="spellEnd"/>
      <w:r>
        <w:rPr>
          <w:lang w:eastAsia="ja-JP"/>
        </w:rPr>
        <w:t xml:space="preserve">: </w:t>
      </w:r>
      <w:proofErr w:type="spellStart"/>
      <w:r>
        <w:rPr>
          <w:lang w:eastAsia="ja-JP"/>
        </w:rPr>
        <w:t>DQ_PositionalAccuracy</w:t>
      </w:r>
      <w:proofErr w:type="spellEnd"/>
      <w:r>
        <w:rPr>
          <w:lang w:eastAsia="ja-JP"/>
        </w:rPr>
        <w:t xml:space="preserve"> [</w:t>
      </w:r>
      <w:proofErr w:type="gramStart"/>
      <w:r>
        <w:rPr>
          <w:lang w:eastAsia="ja-JP"/>
        </w:rPr>
        <w:t>0..</w:t>
      </w:r>
      <w:proofErr w:type="gramEnd"/>
      <w:r>
        <w:rPr>
          <w:lang w:eastAsia="ja-JP"/>
        </w:rPr>
        <w:t>2]</w:t>
      </w:r>
    </w:p>
    <w:p w14:paraId="1AFF3C92" w14:textId="6226325E" w:rsidR="0040049D" w:rsidRDefault="0040049D" w:rsidP="0040049D">
      <w:pPr>
        <w:rPr>
          <w:lang w:eastAsia="ja-JP"/>
        </w:rPr>
      </w:pPr>
      <w:r>
        <w:rPr>
          <w:lang w:eastAsia="ja-JP"/>
        </w:rPr>
        <w:t xml:space="preserve">The sub-classes </w:t>
      </w:r>
      <w:proofErr w:type="spellStart"/>
      <w:r>
        <w:rPr>
          <w:lang w:eastAsia="ja-JP"/>
        </w:rPr>
        <w:t>SF_SamplingPoint</w:t>
      </w:r>
      <w:proofErr w:type="spellEnd"/>
      <w:r>
        <w:rPr>
          <w:lang w:eastAsia="ja-JP"/>
        </w:rPr>
        <w:t xml:space="preserve">, </w:t>
      </w:r>
      <w:proofErr w:type="spellStart"/>
      <w:r>
        <w:rPr>
          <w:lang w:eastAsia="ja-JP"/>
        </w:rPr>
        <w:t>SF_SamplingCurve</w:t>
      </w:r>
      <w:proofErr w:type="spellEnd"/>
      <w:r>
        <w:rPr>
          <w:lang w:eastAsia="ja-JP"/>
        </w:rPr>
        <w:t xml:space="preserve">, </w:t>
      </w:r>
      <w:proofErr w:type="spellStart"/>
      <w:r>
        <w:rPr>
          <w:lang w:eastAsia="ja-JP"/>
        </w:rPr>
        <w:t>SF_SamplingSurface</w:t>
      </w:r>
      <w:proofErr w:type="spellEnd"/>
      <w:r>
        <w:rPr>
          <w:lang w:eastAsia="ja-JP"/>
        </w:rPr>
        <w:t xml:space="preserve"> and </w:t>
      </w:r>
      <w:proofErr w:type="spellStart"/>
      <w:r>
        <w:rPr>
          <w:lang w:eastAsia="ja-JP"/>
        </w:rPr>
        <w:t>SF_SamplingSolid</w:t>
      </w:r>
      <w:proofErr w:type="spellEnd"/>
      <w:r>
        <w:rPr>
          <w:lang w:eastAsia="ja-JP"/>
        </w:rPr>
        <w:t xml:space="preserve"> did not add any attributes or associations.</w:t>
      </w:r>
    </w:p>
    <w:p w14:paraId="4CC37139" w14:textId="77777777" w:rsidR="0040049D" w:rsidRDefault="0040049D" w:rsidP="00917C89">
      <w:pPr>
        <w:pStyle w:val="a3"/>
      </w:pPr>
      <w:r>
        <w:t xml:space="preserve">Sample, </w:t>
      </w:r>
      <w:proofErr w:type="spellStart"/>
      <w:r>
        <w:t>SpatialSample</w:t>
      </w:r>
      <w:proofErr w:type="spellEnd"/>
      <w:r>
        <w:t xml:space="preserve">, </w:t>
      </w:r>
      <w:proofErr w:type="spellStart"/>
      <w:r>
        <w:t>MaterialSample</w:t>
      </w:r>
      <w:proofErr w:type="spellEnd"/>
      <w:r>
        <w:t xml:space="preserve"> and </w:t>
      </w:r>
      <w:proofErr w:type="spellStart"/>
      <w:r>
        <w:t>StatisticalSample</w:t>
      </w:r>
      <w:proofErr w:type="spellEnd"/>
      <w:r>
        <w:t xml:space="preserve"> in Edition 2</w:t>
      </w:r>
    </w:p>
    <w:p w14:paraId="00DB7CCA" w14:textId="77777777" w:rsidR="0040049D" w:rsidRDefault="0040049D" w:rsidP="0040049D">
      <w:pPr>
        <w:rPr>
          <w:lang w:eastAsia="ja-JP"/>
        </w:rPr>
      </w:pPr>
      <w:r>
        <w:rPr>
          <w:lang w:eastAsia="ja-JP"/>
        </w:rPr>
        <w:t>Edition 2 introduces the Sample concept which is modelled using one interface and five classes:</w:t>
      </w:r>
    </w:p>
    <w:p w14:paraId="29FBC601" w14:textId="77777777" w:rsidR="005D5EE1" w:rsidRDefault="0040049D" w:rsidP="0040049D">
      <w:pPr>
        <w:pStyle w:val="ListParagraph"/>
        <w:numPr>
          <w:ilvl w:val="0"/>
          <w:numId w:val="12"/>
        </w:numPr>
        <w:rPr>
          <w:lang w:eastAsia="ja-JP"/>
        </w:rPr>
      </w:pPr>
      <w:r>
        <w:rPr>
          <w:lang w:eastAsia="ja-JP"/>
        </w:rPr>
        <w:t>Sample interface in the Conceptual Sample schema package,</w:t>
      </w:r>
    </w:p>
    <w:p w14:paraId="5944DE8D" w14:textId="77777777" w:rsidR="005D5EE1" w:rsidRDefault="0040049D" w:rsidP="0040049D">
      <w:pPr>
        <w:pStyle w:val="ListParagraph"/>
        <w:numPr>
          <w:ilvl w:val="0"/>
          <w:numId w:val="12"/>
        </w:numPr>
        <w:rPr>
          <w:lang w:eastAsia="ja-JP"/>
        </w:rPr>
      </w:pPr>
      <w:proofErr w:type="spellStart"/>
      <w:r>
        <w:rPr>
          <w:lang w:eastAsia="ja-JP"/>
        </w:rPr>
        <w:t>AbstractSample</w:t>
      </w:r>
      <w:proofErr w:type="spellEnd"/>
      <w:r>
        <w:rPr>
          <w:lang w:eastAsia="ja-JP"/>
        </w:rPr>
        <w:t xml:space="preserve"> class in the Abstract Sample core package, and</w:t>
      </w:r>
    </w:p>
    <w:p w14:paraId="50AECF7D" w14:textId="77777777" w:rsidR="005D5EE1" w:rsidRDefault="0040049D" w:rsidP="0040049D">
      <w:pPr>
        <w:pStyle w:val="ListParagraph"/>
        <w:numPr>
          <w:ilvl w:val="0"/>
          <w:numId w:val="12"/>
        </w:numPr>
        <w:rPr>
          <w:lang w:eastAsia="ja-JP"/>
        </w:rPr>
      </w:pPr>
      <w:r>
        <w:rPr>
          <w:lang w:eastAsia="ja-JP"/>
        </w:rPr>
        <w:t>Sample class and it's specializations in the Basic Samples package:</w:t>
      </w:r>
    </w:p>
    <w:p w14:paraId="2BA94B2A" w14:textId="77777777" w:rsidR="005D5EE1" w:rsidRDefault="0040049D" w:rsidP="0040049D">
      <w:pPr>
        <w:pStyle w:val="ListParagraph"/>
        <w:numPr>
          <w:ilvl w:val="1"/>
          <w:numId w:val="12"/>
        </w:numPr>
        <w:rPr>
          <w:lang w:eastAsia="ja-JP"/>
        </w:rPr>
      </w:pPr>
      <w:proofErr w:type="spellStart"/>
      <w:r>
        <w:rPr>
          <w:lang w:eastAsia="ja-JP"/>
        </w:rPr>
        <w:t>SpatialSample</w:t>
      </w:r>
      <w:proofErr w:type="spellEnd"/>
      <w:r>
        <w:rPr>
          <w:lang w:eastAsia="ja-JP"/>
        </w:rPr>
        <w:t xml:space="preserve"> class</w:t>
      </w:r>
    </w:p>
    <w:p w14:paraId="35944929" w14:textId="77777777" w:rsidR="005D5EE1" w:rsidRDefault="0040049D" w:rsidP="0040049D">
      <w:pPr>
        <w:pStyle w:val="ListParagraph"/>
        <w:numPr>
          <w:ilvl w:val="1"/>
          <w:numId w:val="12"/>
        </w:numPr>
        <w:rPr>
          <w:lang w:eastAsia="ja-JP"/>
        </w:rPr>
      </w:pPr>
      <w:proofErr w:type="spellStart"/>
      <w:r>
        <w:rPr>
          <w:lang w:eastAsia="ja-JP"/>
        </w:rPr>
        <w:t>StatisticalSample</w:t>
      </w:r>
      <w:proofErr w:type="spellEnd"/>
      <w:r>
        <w:rPr>
          <w:lang w:eastAsia="ja-JP"/>
        </w:rPr>
        <w:t xml:space="preserve"> class, and</w:t>
      </w:r>
    </w:p>
    <w:p w14:paraId="548C6A8D" w14:textId="0B643156" w:rsidR="0040049D" w:rsidRDefault="0040049D" w:rsidP="00917C89">
      <w:pPr>
        <w:pStyle w:val="ListParagraph"/>
        <w:numPr>
          <w:ilvl w:val="1"/>
          <w:numId w:val="12"/>
        </w:numPr>
        <w:rPr>
          <w:lang w:eastAsia="ja-JP"/>
        </w:rPr>
      </w:pPr>
      <w:proofErr w:type="spellStart"/>
      <w:r>
        <w:rPr>
          <w:lang w:eastAsia="ja-JP"/>
        </w:rPr>
        <w:t>MaterialSample</w:t>
      </w:r>
      <w:proofErr w:type="spellEnd"/>
      <w:r>
        <w:rPr>
          <w:lang w:eastAsia="ja-JP"/>
        </w:rPr>
        <w:t xml:space="preserve"> class.</w:t>
      </w:r>
    </w:p>
    <w:p w14:paraId="29E075A5" w14:textId="77777777" w:rsidR="0040049D" w:rsidRDefault="0040049D" w:rsidP="0040049D">
      <w:pPr>
        <w:rPr>
          <w:lang w:eastAsia="ja-JP"/>
        </w:rPr>
      </w:pPr>
      <w:r>
        <w:rPr>
          <w:lang w:eastAsia="ja-JP"/>
        </w:rPr>
        <w:t>The Sample interface is defined as follows:</w:t>
      </w:r>
    </w:p>
    <w:p w14:paraId="6D209B42" w14:textId="1DC56525" w:rsidR="0040049D" w:rsidRDefault="0040049D" w:rsidP="00917C89">
      <w:pPr>
        <w:ind w:left="403"/>
        <w:rPr>
          <w:lang w:eastAsia="ja-JP"/>
        </w:rPr>
      </w:pPr>
      <w:r>
        <w:rPr>
          <w:lang w:eastAsia="ja-JP"/>
        </w:rPr>
        <w:t>"</w:t>
      </w:r>
      <w:proofErr w:type="gramStart"/>
      <w:r>
        <w:rPr>
          <w:lang w:eastAsia="ja-JP"/>
        </w:rPr>
        <w:t>an</w:t>
      </w:r>
      <w:proofErr w:type="gramEnd"/>
      <w:r>
        <w:rPr>
          <w:lang w:eastAsia="ja-JP"/>
        </w:rPr>
        <w:t xml:space="preserve"> object that is representative of a concept, real-world object or phenomenon."</w:t>
      </w:r>
    </w:p>
    <w:p w14:paraId="16F128D7" w14:textId="77777777" w:rsidR="0040049D" w:rsidRDefault="0040049D" w:rsidP="0040049D">
      <w:pPr>
        <w:rPr>
          <w:lang w:eastAsia="ja-JP"/>
        </w:rPr>
      </w:pPr>
      <w:r>
        <w:rPr>
          <w:lang w:eastAsia="ja-JP"/>
        </w:rPr>
        <w:t>It has the following attributes, associations and cardinalities:</w:t>
      </w:r>
    </w:p>
    <w:p w14:paraId="300D8EC6" w14:textId="77777777" w:rsidR="005D5EE1" w:rsidRDefault="0040049D" w:rsidP="0040049D">
      <w:pPr>
        <w:pStyle w:val="ListParagraph"/>
        <w:numPr>
          <w:ilvl w:val="0"/>
          <w:numId w:val="12"/>
        </w:numPr>
        <w:rPr>
          <w:lang w:eastAsia="ja-JP"/>
        </w:rPr>
      </w:pPr>
      <w:proofErr w:type="spellStart"/>
      <w:r>
        <w:rPr>
          <w:lang w:eastAsia="ja-JP"/>
        </w:rPr>
        <w:t>sampledFeature</w:t>
      </w:r>
      <w:proofErr w:type="spellEnd"/>
      <w:r>
        <w:rPr>
          <w:lang w:eastAsia="ja-JP"/>
        </w:rPr>
        <w:t>: Any [</w:t>
      </w:r>
      <w:proofErr w:type="gramStart"/>
      <w:r>
        <w:rPr>
          <w:lang w:eastAsia="ja-JP"/>
        </w:rPr>
        <w:t>1..</w:t>
      </w:r>
      <w:proofErr w:type="gramEnd"/>
      <w:r>
        <w:rPr>
          <w:lang w:eastAsia="ja-JP"/>
        </w:rPr>
        <w:t>*]</w:t>
      </w:r>
    </w:p>
    <w:p w14:paraId="5E7EF0E5" w14:textId="77777777" w:rsidR="005D5EE1" w:rsidRDefault="0040049D" w:rsidP="0040049D">
      <w:pPr>
        <w:pStyle w:val="ListParagraph"/>
        <w:numPr>
          <w:ilvl w:val="0"/>
          <w:numId w:val="12"/>
        </w:numPr>
        <w:rPr>
          <w:lang w:eastAsia="ja-JP"/>
        </w:rPr>
      </w:pPr>
      <w:proofErr w:type="spellStart"/>
      <w:r>
        <w:rPr>
          <w:lang w:eastAsia="ja-JP"/>
        </w:rPr>
        <w:t>relatedObservation</w:t>
      </w:r>
      <w:proofErr w:type="spellEnd"/>
      <w:r>
        <w:rPr>
          <w:lang w:eastAsia="ja-JP"/>
        </w:rPr>
        <w:t>: Conceptual Observation schema: Observation [</w:t>
      </w:r>
      <w:proofErr w:type="gramStart"/>
      <w:r>
        <w:rPr>
          <w:lang w:eastAsia="ja-JP"/>
        </w:rPr>
        <w:t>0..</w:t>
      </w:r>
      <w:proofErr w:type="gramEnd"/>
      <w:r>
        <w:rPr>
          <w:lang w:eastAsia="ja-JP"/>
        </w:rPr>
        <w:t>*]</w:t>
      </w:r>
    </w:p>
    <w:p w14:paraId="7CD9A303" w14:textId="77777777" w:rsidR="005D5EE1" w:rsidRDefault="0040049D" w:rsidP="0040049D">
      <w:pPr>
        <w:pStyle w:val="ListParagraph"/>
        <w:numPr>
          <w:ilvl w:val="0"/>
          <w:numId w:val="12"/>
        </w:numPr>
        <w:rPr>
          <w:lang w:eastAsia="ja-JP"/>
        </w:rPr>
      </w:pPr>
      <w:proofErr w:type="spellStart"/>
      <w:r>
        <w:rPr>
          <w:lang w:eastAsia="ja-JP"/>
        </w:rPr>
        <w:t>preparationStep</w:t>
      </w:r>
      <w:proofErr w:type="spellEnd"/>
      <w:r>
        <w:rPr>
          <w:lang w:eastAsia="ja-JP"/>
        </w:rPr>
        <w:t xml:space="preserve">: </w:t>
      </w:r>
      <w:proofErr w:type="spellStart"/>
      <w:r>
        <w:rPr>
          <w:lang w:eastAsia="ja-JP"/>
        </w:rPr>
        <w:t>PreparationStep</w:t>
      </w:r>
      <w:proofErr w:type="spellEnd"/>
      <w:r>
        <w:rPr>
          <w:lang w:eastAsia="ja-JP"/>
        </w:rPr>
        <w:t xml:space="preserve"> [</w:t>
      </w:r>
      <w:proofErr w:type="gramStart"/>
      <w:r>
        <w:rPr>
          <w:lang w:eastAsia="ja-JP"/>
        </w:rPr>
        <w:t>0..</w:t>
      </w:r>
      <w:proofErr w:type="gramEnd"/>
      <w:r>
        <w:rPr>
          <w:lang w:eastAsia="ja-JP"/>
        </w:rPr>
        <w:t>*]</w:t>
      </w:r>
    </w:p>
    <w:p w14:paraId="05200F68" w14:textId="77777777" w:rsidR="005D5EE1" w:rsidRDefault="0040049D" w:rsidP="0040049D">
      <w:pPr>
        <w:pStyle w:val="ListParagraph"/>
        <w:numPr>
          <w:ilvl w:val="0"/>
          <w:numId w:val="12"/>
        </w:numPr>
        <w:rPr>
          <w:lang w:eastAsia="ja-JP"/>
        </w:rPr>
      </w:pPr>
      <w:r>
        <w:rPr>
          <w:lang w:eastAsia="ja-JP"/>
        </w:rPr>
        <w:t>sampling: Sampling [</w:t>
      </w:r>
      <w:proofErr w:type="gramStart"/>
      <w:r>
        <w:rPr>
          <w:lang w:eastAsia="ja-JP"/>
        </w:rPr>
        <w:t>0..</w:t>
      </w:r>
      <w:proofErr w:type="gramEnd"/>
      <w:r>
        <w:rPr>
          <w:lang w:eastAsia="ja-JP"/>
        </w:rPr>
        <w:t>*]</w:t>
      </w:r>
    </w:p>
    <w:p w14:paraId="11131555" w14:textId="63700B08" w:rsidR="0040049D" w:rsidRDefault="0040049D" w:rsidP="00917C89">
      <w:pPr>
        <w:pStyle w:val="ListParagraph"/>
        <w:numPr>
          <w:ilvl w:val="0"/>
          <w:numId w:val="12"/>
        </w:numPr>
        <w:rPr>
          <w:lang w:eastAsia="ja-JP"/>
        </w:rPr>
      </w:pPr>
      <w:proofErr w:type="spellStart"/>
      <w:r>
        <w:rPr>
          <w:lang w:eastAsia="ja-JP"/>
        </w:rPr>
        <w:t>relatedSample</w:t>
      </w:r>
      <w:proofErr w:type="spellEnd"/>
      <w:r>
        <w:rPr>
          <w:lang w:eastAsia="ja-JP"/>
        </w:rPr>
        <w:t>: Sample [</w:t>
      </w:r>
      <w:proofErr w:type="gramStart"/>
      <w:r>
        <w:rPr>
          <w:lang w:eastAsia="ja-JP"/>
        </w:rPr>
        <w:t>0..</w:t>
      </w:r>
      <w:proofErr w:type="gramEnd"/>
      <w:r>
        <w:rPr>
          <w:lang w:eastAsia="ja-JP"/>
        </w:rPr>
        <w:t>*]</w:t>
      </w:r>
    </w:p>
    <w:p w14:paraId="24261AF3" w14:textId="77777777" w:rsidR="0040049D" w:rsidRDefault="0040049D" w:rsidP="0040049D">
      <w:pPr>
        <w:rPr>
          <w:lang w:eastAsia="ja-JP"/>
        </w:rPr>
      </w:pPr>
      <w:r>
        <w:rPr>
          <w:lang w:eastAsia="ja-JP"/>
        </w:rPr>
        <w:t xml:space="preserve">The </w:t>
      </w:r>
      <w:proofErr w:type="spellStart"/>
      <w:r>
        <w:rPr>
          <w:lang w:eastAsia="ja-JP"/>
        </w:rPr>
        <w:t>AbstractSample</w:t>
      </w:r>
      <w:proofErr w:type="spellEnd"/>
      <w:r>
        <w:rPr>
          <w:lang w:eastAsia="ja-JP"/>
        </w:rPr>
        <w:t xml:space="preserve"> class realizes the Sample interface as a feature type. It has the following attributes, associations and cardinalities:</w:t>
      </w:r>
    </w:p>
    <w:p w14:paraId="6BC8E832" w14:textId="77777777" w:rsidR="005D5EE1" w:rsidRDefault="0040049D" w:rsidP="0040049D">
      <w:pPr>
        <w:pStyle w:val="ListParagraph"/>
        <w:numPr>
          <w:ilvl w:val="0"/>
          <w:numId w:val="12"/>
        </w:numPr>
        <w:rPr>
          <w:lang w:eastAsia="ja-JP"/>
        </w:rPr>
      </w:pPr>
      <w:proofErr w:type="spellStart"/>
      <w:r>
        <w:rPr>
          <w:lang w:eastAsia="ja-JP"/>
        </w:rPr>
        <w:t>sampledFeature</w:t>
      </w:r>
      <w:proofErr w:type="spellEnd"/>
      <w:r>
        <w:rPr>
          <w:lang w:eastAsia="ja-JP"/>
        </w:rPr>
        <w:t>: Any [</w:t>
      </w:r>
      <w:proofErr w:type="gramStart"/>
      <w:r>
        <w:rPr>
          <w:lang w:eastAsia="ja-JP"/>
        </w:rPr>
        <w:t>1..</w:t>
      </w:r>
      <w:proofErr w:type="gramEnd"/>
      <w:r>
        <w:rPr>
          <w:lang w:eastAsia="ja-JP"/>
        </w:rPr>
        <w:t>*]</w:t>
      </w:r>
    </w:p>
    <w:p w14:paraId="7D3AED61" w14:textId="77777777" w:rsidR="005D5EE1" w:rsidRDefault="0040049D" w:rsidP="0040049D">
      <w:pPr>
        <w:pStyle w:val="ListParagraph"/>
        <w:numPr>
          <w:ilvl w:val="0"/>
          <w:numId w:val="12"/>
        </w:numPr>
        <w:rPr>
          <w:lang w:eastAsia="ja-JP"/>
        </w:rPr>
      </w:pPr>
      <w:proofErr w:type="spellStart"/>
      <w:r>
        <w:rPr>
          <w:lang w:eastAsia="ja-JP"/>
        </w:rPr>
        <w:t>relatedObservation</w:t>
      </w:r>
      <w:proofErr w:type="spellEnd"/>
      <w:r>
        <w:rPr>
          <w:lang w:eastAsia="ja-JP"/>
        </w:rPr>
        <w:t>: Conceptual Observation schema: Observation [</w:t>
      </w:r>
      <w:proofErr w:type="gramStart"/>
      <w:r>
        <w:rPr>
          <w:lang w:eastAsia="ja-JP"/>
        </w:rPr>
        <w:t>0..</w:t>
      </w:r>
      <w:proofErr w:type="gramEnd"/>
      <w:r>
        <w:rPr>
          <w:lang w:eastAsia="ja-JP"/>
        </w:rPr>
        <w:t>*]</w:t>
      </w:r>
    </w:p>
    <w:p w14:paraId="4A64BB95" w14:textId="77777777" w:rsidR="005D5EE1" w:rsidRDefault="0040049D" w:rsidP="0040049D">
      <w:pPr>
        <w:pStyle w:val="ListParagraph"/>
        <w:numPr>
          <w:ilvl w:val="0"/>
          <w:numId w:val="12"/>
        </w:numPr>
        <w:rPr>
          <w:lang w:eastAsia="ja-JP"/>
        </w:rPr>
      </w:pPr>
      <w:proofErr w:type="spellStart"/>
      <w:r>
        <w:rPr>
          <w:lang w:eastAsia="ja-JP"/>
        </w:rPr>
        <w:t>preparationStep</w:t>
      </w:r>
      <w:proofErr w:type="spellEnd"/>
      <w:r>
        <w:rPr>
          <w:lang w:eastAsia="ja-JP"/>
        </w:rPr>
        <w:t xml:space="preserve">: Conceptual Sample schema: </w:t>
      </w:r>
      <w:proofErr w:type="spellStart"/>
      <w:r>
        <w:rPr>
          <w:lang w:eastAsia="ja-JP"/>
        </w:rPr>
        <w:t>PreparationStep</w:t>
      </w:r>
      <w:proofErr w:type="spellEnd"/>
      <w:r>
        <w:rPr>
          <w:lang w:eastAsia="ja-JP"/>
        </w:rPr>
        <w:t xml:space="preserve"> [</w:t>
      </w:r>
      <w:proofErr w:type="gramStart"/>
      <w:r>
        <w:rPr>
          <w:lang w:eastAsia="ja-JP"/>
        </w:rPr>
        <w:t>0..</w:t>
      </w:r>
      <w:proofErr w:type="gramEnd"/>
      <w:r>
        <w:rPr>
          <w:lang w:eastAsia="ja-JP"/>
        </w:rPr>
        <w:t>*]</w:t>
      </w:r>
    </w:p>
    <w:p w14:paraId="2FB6B12B" w14:textId="77777777" w:rsidR="005D5EE1" w:rsidRDefault="0040049D" w:rsidP="0040049D">
      <w:pPr>
        <w:pStyle w:val="ListParagraph"/>
        <w:numPr>
          <w:ilvl w:val="0"/>
          <w:numId w:val="12"/>
        </w:numPr>
        <w:rPr>
          <w:lang w:eastAsia="ja-JP"/>
        </w:rPr>
      </w:pPr>
      <w:r>
        <w:rPr>
          <w:lang w:eastAsia="ja-JP"/>
        </w:rPr>
        <w:t>sampling: Conceptual Sample schema: Sampling [</w:t>
      </w:r>
      <w:proofErr w:type="gramStart"/>
      <w:r>
        <w:rPr>
          <w:lang w:eastAsia="ja-JP"/>
        </w:rPr>
        <w:t>0..</w:t>
      </w:r>
      <w:proofErr w:type="gramEnd"/>
      <w:r>
        <w:rPr>
          <w:lang w:eastAsia="ja-JP"/>
        </w:rPr>
        <w:t>*]</w:t>
      </w:r>
    </w:p>
    <w:p w14:paraId="49D98CDF" w14:textId="77777777" w:rsidR="005D5EE1" w:rsidRDefault="0040049D" w:rsidP="0040049D">
      <w:pPr>
        <w:pStyle w:val="ListParagraph"/>
        <w:numPr>
          <w:ilvl w:val="0"/>
          <w:numId w:val="12"/>
        </w:numPr>
        <w:rPr>
          <w:lang w:eastAsia="ja-JP"/>
        </w:rPr>
      </w:pPr>
      <w:proofErr w:type="spellStart"/>
      <w:r>
        <w:rPr>
          <w:lang w:eastAsia="ja-JP"/>
        </w:rPr>
        <w:t>relatedSample</w:t>
      </w:r>
      <w:proofErr w:type="spellEnd"/>
      <w:r>
        <w:rPr>
          <w:lang w:eastAsia="ja-JP"/>
        </w:rPr>
        <w:t>: Conceptual Sample schema: Sample [</w:t>
      </w:r>
      <w:proofErr w:type="gramStart"/>
      <w:r>
        <w:rPr>
          <w:lang w:eastAsia="ja-JP"/>
        </w:rPr>
        <w:t>0..</w:t>
      </w:r>
      <w:proofErr w:type="gramEnd"/>
      <w:r>
        <w:rPr>
          <w:lang w:eastAsia="ja-JP"/>
        </w:rPr>
        <w:t>*]</w:t>
      </w:r>
    </w:p>
    <w:p w14:paraId="7C9AE6D6" w14:textId="77777777" w:rsidR="005D5EE1" w:rsidRDefault="0040049D" w:rsidP="0040049D">
      <w:pPr>
        <w:pStyle w:val="ListParagraph"/>
        <w:numPr>
          <w:ilvl w:val="0"/>
          <w:numId w:val="12"/>
        </w:numPr>
        <w:rPr>
          <w:lang w:eastAsia="ja-JP"/>
        </w:rPr>
      </w:pPr>
      <w:proofErr w:type="spellStart"/>
      <w:r>
        <w:rPr>
          <w:lang w:eastAsia="ja-JP"/>
        </w:rPr>
        <w:t>sampleType</w:t>
      </w:r>
      <w:proofErr w:type="spellEnd"/>
      <w:r>
        <w:rPr>
          <w:lang w:eastAsia="ja-JP"/>
        </w:rPr>
        <w:t xml:space="preserve">: </w:t>
      </w:r>
      <w:proofErr w:type="spellStart"/>
      <w:r>
        <w:rPr>
          <w:lang w:eastAsia="ja-JP"/>
        </w:rPr>
        <w:t>AbstractSampleTypeCodeListValue</w:t>
      </w:r>
      <w:proofErr w:type="spellEnd"/>
      <w:r>
        <w:rPr>
          <w:lang w:eastAsia="ja-JP"/>
        </w:rPr>
        <w:t xml:space="preserve"> [</w:t>
      </w:r>
      <w:proofErr w:type="gramStart"/>
      <w:r>
        <w:rPr>
          <w:lang w:eastAsia="ja-JP"/>
        </w:rPr>
        <w:t>0..</w:t>
      </w:r>
      <w:proofErr w:type="gramEnd"/>
      <w:r>
        <w:rPr>
          <w:lang w:eastAsia="ja-JP"/>
        </w:rPr>
        <w:t>*]</w:t>
      </w:r>
    </w:p>
    <w:p w14:paraId="54BD13D8" w14:textId="77777777" w:rsidR="005D5EE1" w:rsidRDefault="0040049D" w:rsidP="0040049D">
      <w:pPr>
        <w:pStyle w:val="ListParagraph"/>
        <w:numPr>
          <w:ilvl w:val="0"/>
          <w:numId w:val="12"/>
        </w:numPr>
        <w:rPr>
          <w:lang w:eastAsia="ja-JP"/>
        </w:rPr>
      </w:pPr>
      <w:r>
        <w:rPr>
          <w:lang w:eastAsia="ja-JP"/>
        </w:rPr>
        <w:t xml:space="preserve">parameter: </w:t>
      </w:r>
      <w:proofErr w:type="spellStart"/>
      <w:r>
        <w:rPr>
          <w:lang w:eastAsia="ja-JP"/>
        </w:rPr>
        <w:t>NamedValue</w:t>
      </w:r>
      <w:proofErr w:type="spellEnd"/>
      <w:r>
        <w:rPr>
          <w:lang w:eastAsia="ja-JP"/>
        </w:rPr>
        <w:t xml:space="preserve"> [</w:t>
      </w:r>
      <w:proofErr w:type="gramStart"/>
      <w:r>
        <w:rPr>
          <w:lang w:eastAsia="ja-JP"/>
        </w:rPr>
        <w:t>0..</w:t>
      </w:r>
      <w:proofErr w:type="gramEnd"/>
      <w:r>
        <w:rPr>
          <w:lang w:eastAsia="ja-JP"/>
        </w:rPr>
        <w:t>*]</w:t>
      </w:r>
    </w:p>
    <w:p w14:paraId="54775F08" w14:textId="77F43DD2" w:rsidR="0040049D" w:rsidRDefault="0040049D" w:rsidP="00917C89">
      <w:pPr>
        <w:pStyle w:val="ListParagraph"/>
        <w:numPr>
          <w:ilvl w:val="0"/>
          <w:numId w:val="12"/>
        </w:numPr>
        <w:rPr>
          <w:lang w:eastAsia="ja-JP"/>
        </w:rPr>
      </w:pPr>
      <w:r>
        <w:rPr>
          <w:lang w:eastAsia="ja-JP"/>
        </w:rPr>
        <w:t>metadata: Any [</w:t>
      </w:r>
      <w:proofErr w:type="gramStart"/>
      <w:r>
        <w:rPr>
          <w:lang w:eastAsia="ja-JP"/>
        </w:rPr>
        <w:t>0..</w:t>
      </w:r>
      <w:proofErr w:type="gramEnd"/>
      <w:r>
        <w:rPr>
          <w:lang w:eastAsia="ja-JP"/>
        </w:rPr>
        <w:t>*]</w:t>
      </w:r>
    </w:p>
    <w:p w14:paraId="02859631" w14:textId="77777777" w:rsidR="0040049D" w:rsidRDefault="0040049D" w:rsidP="0040049D">
      <w:pPr>
        <w:rPr>
          <w:lang w:eastAsia="ja-JP"/>
        </w:rPr>
      </w:pPr>
      <w:r>
        <w:rPr>
          <w:lang w:eastAsia="ja-JP"/>
        </w:rPr>
        <w:t xml:space="preserve">The Sample class in the Basic Samples package is a concrete class specializing the </w:t>
      </w:r>
      <w:proofErr w:type="spellStart"/>
      <w:r>
        <w:rPr>
          <w:lang w:eastAsia="ja-JP"/>
        </w:rPr>
        <w:t>AbstractSample</w:t>
      </w:r>
      <w:proofErr w:type="spellEnd"/>
      <w:r>
        <w:rPr>
          <w:lang w:eastAsia="ja-JP"/>
        </w:rPr>
        <w:t xml:space="preserve"> without any additional attributes, associations or constraints. </w:t>
      </w:r>
      <w:proofErr w:type="gramStart"/>
      <w:r>
        <w:rPr>
          <w:lang w:eastAsia="ja-JP"/>
        </w:rPr>
        <w:t>It's</w:t>
      </w:r>
      <w:proofErr w:type="gramEnd"/>
      <w:r>
        <w:rPr>
          <w:lang w:eastAsia="ja-JP"/>
        </w:rPr>
        <w:t xml:space="preserve"> sub-classes do add specialized properties to the describe their particular characteristics:</w:t>
      </w:r>
    </w:p>
    <w:p w14:paraId="59F4B844" w14:textId="77777777" w:rsidR="005D5EE1" w:rsidRDefault="0040049D" w:rsidP="0040049D">
      <w:pPr>
        <w:pStyle w:val="ListParagraph"/>
        <w:numPr>
          <w:ilvl w:val="0"/>
          <w:numId w:val="12"/>
        </w:numPr>
        <w:rPr>
          <w:lang w:eastAsia="ja-JP"/>
        </w:rPr>
      </w:pPr>
      <w:proofErr w:type="spellStart"/>
      <w:r>
        <w:rPr>
          <w:lang w:eastAsia="ja-JP"/>
        </w:rPr>
        <w:t>SpatialSample</w:t>
      </w:r>
      <w:proofErr w:type="spellEnd"/>
      <w:r>
        <w:rPr>
          <w:lang w:eastAsia="ja-JP"/>
        </w:rPr>
        <w:t xml:space="preserve"> adds the following attributes:</w:t>
      </w:r>
    </w:p>
    <w:p w14:paraId="5DDA196C" w14:textId="77777777" w:rsidR="005D5EE1" w:rsidRDefault="0040049D" w:rsidP="0040049D">
      <w:pPr>
        <w:pStyle w:val="ListParagraph"/>
        <w:numPr>
          <w:ilvl w:val="1"/>
          <w:numId w:val="12"/>
        </w:numPr>
        <w:rPr>
          <w:lang w:eastAsia="ja-JP"/>
        </w:rPr>
      </w:pPr>
      <w:r>
        <w:rPr>
          <w:lang w:eastAsia="ja-JP"/>
        </w:rPr>
        <w:t>shape: Geometry [</w:t>
      </w:r>
      <w:proofErr w:type="gramStart"/>
      <w:r>
        <w:rPr>
          <w:lang w:eastAsia="ja-JP"/>
        </w:rPr>
        <w:t>0..</w:t>
      </w:r>
      <w:proofErr w:type="gramEnd"/>
      <w:r>
        <w:rPr>
          <w:lang w:eastAsia="ja-JP"/>
        </w:rPr>
        <w:t>1]</w:t>
      </w:r>
    </w:p>
    <w:p w14:paraId="25DC094A" w14:textId="77777777" w:rsidR="005D5EE1" w:rsidRDefault="0040049D" w:rsidP="0040049D">
      <w:pPr>
        <w:pStyle w:val="ListParagraph"/>
        <w:numPr>
          <w:ilvl w:val="1"/>
          <w:numId w:val="12"/>
        </w:numPr>
        <w:rPr>
          <w:lang w:eastAsia="ja-JP"/>
        </w:rPr>
      </w:pPr>
      <w:proofErr w:type="spellStart"/>
      <w:r>
        <w:rPr>
          <w:lang w:eastAsia="ja-JP"/>
        </w:rPr>
        <w:t>horizontalPositionalAccuracy</w:t>
      </w:r>
      <w:proofErr w:type="spellEnd"/>
      <w:r>
        <w:rPr>
          <w:lang w:eastAsia="ja-JP"/>
        </w:rPr>
        <w:t>: Any [</w:t>
      </w:r>
      <w:proofErr w:type="gramStart"/>
      <w:r>
        <w:rPr>
          <w:lang w:eastAsia="ja-JP"/>
        </w:rPr>
        <w:t>0..</w:t>
      </w:r>
      <w:proofErr w:type="gramEnd"/>
      <w:r>
        <w:rPr>
          <w:lang w:eastAsia="ja-JP"/>
        </w:rPr>
        <w:t>1]</w:t>
      </w:r>
    </w:p>
    <w:p w14:paraId="28676DB8" w14:textId="77777777" w:rsidR="005D5EE1" w:rsidRDefault="0040049D" w:rsidP="0040049D">
      <w:pPr>
        <w:pStyle w:val="ListParagraph"/>
        <w:numPr>
          <w:ilvl w:val="1"/>
          <w:numId w:val="12"/>
        </w:numPr>
        <w:rPr>
          <w:lang w:eastAsia="ja-JP"/>
        </w:rPr>
      </w:pPr>
      <w:proofErr w:type="spellStart"/>
      <w:r>
        <w:rPr>
          <w:lang w:eastAsia="ja-JP"/>
        </w:rPr>
        <w:t>verticalPositionalAccuracy</w:t>
      </w:r>
      <w:proofErr w:type="spellEnd"/>
      <w:r>
        <w:rPr>
          <w:lang w:eastAsia="ja-JP"/>
        </w:rPr>
        <w:t>: Any [</w:t>
      </w:r>
      <w:proofErr w:type="gramStart"/>
      <w:r>
        <w:rPr>
          <w:lang w:eastAsia="ja-JP"/>
        </w:rPr>
        <w:t>0..</w:t>
      </w:r>
      <w:proofErr w:type="gramEnd"/>
      <w:r>
        <w:rPr>
          <w:lang w:eastAsia="ja-JP"/>
        </w:rPr>
        <w:t>1]</w:t>
      </w:r>
    </w:p>
    <w:p w14:paraId="77C28902" w14:textId="77777777" w:rsidR="005D5EE1" w:rsidRDefault="0040049D" w:rsidP="0040049D">
      <w:pPr>
        <w:pStyle w:val="ListParagraph"/>
        <w:numPr>
          <w:ilvl w:val="0"/>
          <w:numId w:val="12"/>
        </w:numPr>
        <w:rPr>
          <w:lang w:eastAsia="ja-JP"/>
        </w:rPr>
      </w:pPr>
      <w:proofErr w:type="spellStart"/>
      <w:r>
        <w:rPr>
          <w:lang w:eastAsia="ja-JP"/>
        </w:rPr>
        <w:t>StatisticalSample</w:t>
      </w:r>
      <w:proofErr w:type="spellEnd"/>
      <w:r>
        <w:rPr>
          <w:lang w:eastAsia="ja-JP"/>
        </w:rPr>
        <w:t xml:space="preserve"> adds the following attribute:</w:t>
      </w:r>
    </w:p>
    <w:p w14:paraId="0E45D27B" w14:textId="77777777" w:rsidR="005D5EE1" w:rsidRDefault="0040049D" w:rsidP="0040049D">
      <w:pPr>
        <w:pStyle w:val="ListParagraph"/>
        <w:numPr>
          <w:ilvl w:val="1"/>
          <w:numId w:val="12"/>
        </w:numPr>
        <w:rPr>
          <w:lang w:eastAsia="ja-JP"/>
        </w:rPr>
      </w:pPr>
      <w:r>
        <w:rPr>
          <w:lang w:eastAsia="ja-JP"/>
        </w:rPr>
        <w:t xml:space="preserve">classification: </w:t>
      </w:r>
      <w:proofErr w:type="spellStart"/>
      <w:r>
        <w:rPr>
          <w:lang w:eastAsia="ja-JP"/>
        </w:rPr>
        <w:t>StatisticalClassification</w:t>
      </w:r>
      <w:proofErr w:type="spellEnd"/>
      <w:r>
        <w:rPr>
          <w:lang w:eastAsia="ja-JP"/>
        </w:rPr>
        <w:t xml:space="preserve"> [</w:t>
      </w:r>
      <w:proofErr w:type="gramStart"/>
      <w:r>
        <w:rPr>
          <w:lang w:eastAsia="ja-JP"/>
        </w:rPr>
        <w:t>0..</w:t>
      </w:r>
      <w:proofErr w:type="gramEnd"/>
      <w:r>
        <w:rPr>
          <w:lang w:eastAsia="ja-JP"/>
        </w:rPr>
        <w:t>*]</w:t>
      </w:r>
    </w:p>
    <w:p w14:paraId="0B64DA2B" w14:textId="77777777" w:rsidR="005D5EE1" w:rsidRDefault="0040049D" w:rsidP="0040049D">
      <w:pPr>
        <w:pStyle w:val="ListParagraph"/>
        <w:numPr>
          <w:ilvl w:val="0"/>
          <w:numId w:val="12"/>
        </w:numPr>
        <w:rPr>
          <w:lang w:eastAsia="ja-JP"/>
        </w:rPr>
      </w:pPr>
      <w:proofErr w:type="spellStart"/>
      <w:r>
        <w:rPr>
          <w:lang w:eastAsia="ja-JP"/>
        </w:rPr>
        <w:t>MaterialSample</w:t>
      </w:r>
      <w:proofErr w:type="spellEnd"/>
      <w:r>
        <w:rPr>
          <w:lang w:eastAsia="ja-JP"/>
        </w:rPr>
        <w:t xml:space="preserve"> adds the following attributes:</w:t>
      </w:r>
    </w:p>
    <w:p w14:paraId="515275CE" w14:textId="77777777" w:rsidR="005D5EE1" w:rsidRDefault="0040049D" w:rsidP="0040049D">
      <w:pPr>
        <w:pStyle w:val="ListParagraph"/>
        <w:numPr>
          <w:ilvl w:val="1"/>
          <w:numId w:val="12"/>
        </w:numPr>
        <w:rPr>
          <w:lang w:eastAsia="ja-JP"/>
        </w:rPr>
      </w:pPr>
      <w:r>
        <w:rPr>
          <w:lang w:eastAsia="ja-JP"/>
        </w:rPr>
        <w:t xml:space="preserve">size: </w:t>
      </w:r>
      <w:proofErr w:type="spellStart"/>
      <w:r>
        <w:rPr>
          <w:lang w:eastAsia="ja-JP"/>
        </w:rPr>
        <w:t>PhysicalDimension</w:t>
      </w:r>
      <w:proofErr w:type="spellEnd"/>
      <w:r>
        <w:rPr>
          <w:lang w:eastAsia="ja-JP"/>
        </w:rPr>
        <w:t xml:space="preserve"> [</w:t>
      </w:r>
      <w:proofErr w:type="gramStart"/>
      <w:r>
        <w:rPr>
          <w:lang w:eastAsia="ja-JP"/>
        </w:rPr>
        <w:t>0..</w:t>
      </w:r>
      <w:proofErr w:type="gramEnd"/>
      <w:r>
        <w:rPr>
          <w:lang w:eastAsia="ja-JP"/>
        </w:rPr>
        <w:t>*]</w:t>
      </w:r>
    </w:p>
    <w:p w14:paraId="3F8D87B3" w14:textId="77777777" w:rsidR="005D5EE1" w:rsidRDefault="0040049D" w:rsidP="0040049D">
      <w:pPr>
        <w:pStyle w:val="ListParagraph"/>
        <w:numPr>
          <w:ilvl w:val="1"/>
          <w:numId w:val="12"/>
        </w:numPr>
        <w:rPr>
          <w:lang w:eastAsia="ja-JP"/>
        </w:rPr>
      </w:pPr>
      <w:proofErr w:type="spellStart"/>
      <w:r>
        <w:rPr>
          <w:lang w:eastAsia="ja-JP"/>
        </w:rPr>
        <w:t>sourceLocation</w:t>
      </w:r>
      <w:proofErr w:type="spellEnd"/>
      <w:r>
        <w:rPr>
          <w:lang w:eastAsia="ja-JP"/>
        </w:rPr>
        <w:t>: Geometry [</w:t>
      </w:r>
      <w:proofErr w:type="gramStart"/>
      <w:r>
        <w:rPr>
          <w:lang w:eastAsia="ja-JP"/>
        </w:rPr>
        <w:t>0..</w:t>
      </w:r>
      <w:proofErr w:type="gramEnd"/>
      <w:r>
        <w:rPr>
          <w:lang w:eastAsia="ja-JP"/>
        </w:rPr>
        <w:t>1]</w:t>
      </w:r>
    </w:p>
    <w:p w14:paraId="2F2BE919" w14:textId="1F925B06" w:rsidR="0040049D" w:rsidRDefault="0040049D" w:rsidP="00917C89">
      <w:pPr>
        <w:pStyle w:val="ListParagraph"/>
        <w:numPr>
          <w:ilvl w:val="1"/>
          <w:numId w:val="12"/>
        </w:numPr>
        <w:rPr>
          <w:lang w:eastAsia="ja-JP"/>
        </w:rPr>
      </w:pPr>
      <w:proofErr w:type="spellStart"/>
      <w:r>
        <w:rPr>
          <w:lang w:eastAsia="ja-JP"/>
        </w:rPr>
        <w:t>storageLocation</w:t>
      </w:r>
      <w:proofErr w:type="spellEnd"/>
      <w:r>
        <w:rPr>
          <w:lang w:eastAsia="ja-JP"/>
        </w:rPr>
        <w:t xml:space="preserve">: </w:t>
      </w:r>
      <w:proofErr w:type="spellStart"/>
      <w:r>
        <w:rPr>
          <w:lang w:eastAsia="ja-JP"/>
        </w:rPr>
        <w:t>NamedLocation</w:t>
      </w:r>
      <w:proofErr w:type="spellEnd"/>
      <w:r>
        <w:rPr>
          <w:lang w:eastAsia="ja-JP"/>
        </w:rPr>
        <w:t xml:space="preserve"> [</w:t>
      </w:r>
      <w:proofErr w:type="gramStart"/>
      <w:r>
        <w:rPr>
          <w:lang w:eastAsia="ja-JP"/>
        </w:rPr>
        <w:t>0..</w:t>
      </w:r>
      <w:proofErr w:type="gramEnd"/>
      <w:r>
        <w:rPr>
          <w:lang w:eastAsia="ja-JP"/>
        </w:rPr>
        <w:t>1]</w:t>
      </w:r>
    </w:p>
    <w:p w14:paraId="429A3EAC" w14:textId="77777777" w:rsidR="0040049D" w:rsidRDefault="0040049D" w:rsidP="00917C89">
      <w:pPr>
        <w:pStyle w:val="a3"/>
      </w:pPr>
      <w:r>
        <w:lastRenderedPageBreak/>
        <w:t>Modelling of environmental monitoring stations</w:t>
      </w:r>
    </w:p>
    <w:p w14:paraId="3263171D" w14:textId="77777777" w:rsidR="0040049D" w:rsidRDefault="0040049D" w:rsidP="0040049D">
      <w:pPr>
        <w:rPr>
          <w:lang w:eastAsia="ja-JP"/>
        </w:rPr>
      </w:pPr>
      <w:r>
        <w:rPr>
          <w:lang w:eastAsia="ja-JP"/>
        </w:rPr>
        <w:t xml:space="preserve">Note that in Edition 1 the </w:t>
      </w:r>
      <w:proofErr w:type="spellStart"/>
      <w:r>
        <w:rPr>
          <w:lang w:eastAsia="ja-JP"/>
        </w:rPr>
        <w:t>SF_SampingPoint</w:t>
      </w:r>
      <w:proofErr w:type="spellEnd"/>
      <w:r>
        <w:rPr>
          <w:lang w:eastAsia="ja-JP"/>
        </w:rPr>
        <w:t xml:space="preserve"> class is associated with the concept of an environmental monitoring facility by the use of term "station":</w:t>
      </w:r>
    </w:p>
    <w:p w14:paraId="5E0FF33C" w14:textId="4CBAAFEC" w:rsidR="0040049D" w:rsidRDefault="0040049D" w:rsidP="00917C89">
      <w:pPr>
        <w:ind w:left="403"/>
        <w:rPr>
          <w:lang w:eastAsia="ja-JP"/>
        </w:rPr>
      </w:pPr>
      <w:r>
        <w:rPr>
          <w:lang w:eastAsia="ja-JP"/>
        </w:rPr>
        <w:t>"A common mode of sampling is at a point. In environmental measurements and monitoring the term Station is often used."</w:t>
      </w:r>
    </w:p>
    <w:p w14:paraId="24F33A10" w14:textId="77777777" w:rsidR="0040049D" w:rsidRDefault="0040049D" w:rsidP="0040049D">
      <w:pPr>
        <w:rPr>
          <w:lang w:eastAsia="ja-JP"/>
        </w:rPr>
      </w:pPr>
      <w:r>
        <w:rPr>
          <w:lang w:eastAsia="ja-JP"/>
        </w:rPr>
        <w:t xml:space="preserve">A related note is provided for the </w:t>
      </w:r>
      <w:proofErr w:type="spellStart"/>
      <w:r>
        <w:rPr>
          <w:lang w:eastAsia="ja-JP"/>
        </w:rPr>
        <w:t>SF_SpatialSamplingFeature.hostedProcedure</w:t>
      </w:r>
      <w:proofErr w:type="spellEnd"/>
      <w:r>
        <w:rPr>
          <w:lang w:eastAsia="ja-JP"/>
        </w:rPr>
        <w:t>:</w:t>
      </w:r>
    </w:p>
    <w:p w14:paraId="099E55D7" w14:textId="48ED202D" w:rsidR="0040049D" w:rsidRDefault="0040049D" w:rsidP="00917C89">
      <w:pPr>
        <w:ind w:left="403"/>
        <w:rPr>
          <w:lang w:eastAsia="ja-JP"/>
        </w:rPr>
      </w:pPr>
      <w:r>
        <w:rPr>
          <w:lang w:eastAsia="ja-JP"/>
        </w:rPr>
        <w:t xml:space="preserve">"A common role for a spatial sampling feature is to host instruments or procedures deployed repetitively or permanently. If present, the association Platform shall link the </w:t>
      </w:r>
      <w:proofErr w:type="spellStart"/>
      <w:r>
        <w:rPr>
          <w:lang w:eastAsia="ja-JP"/>
        </w:rPr>
        <w:t>SF_SpatialSamplingFeature</w:t>
      </w:r>
      <w:proofErr w:type="spellEnd"/>
      <w:r>
        <w:rPr>
          <w:lang w:eastAsia="ja-JP"/>
        </w:rPr>
        <w:t xml:space="preserve"> to an </w:t>
      </w:r>
      <w:proofErr w:type="spellStart"/>
      <w:r>
        <w:rPr>
          <w:lang w:eastAsia="ja-JP"/>
        </w:rPr>
        <w:t>OM_Process</w:t>
      </w:r>
      <w:proofErr w:type="spellEnd"/>
      <w:r>
        <w:rPr>
          <w:lang w:eastAsia="ja-JP"/>
        </w:rPr>
        <w:t xml:space="preserve"> deployed at it. The </w:t>
      </w:r>
      <w:proofErr w:type="spellStart"/>
      <w:r>
        <w:rPr>
          <w:lang w:eastAsia="ja-JP"/>
        </w:rPr>
        <w:t>OM_Process</w:t>
      </w:r>
      <w:proofErr w:type="spellEnd"/>
      <w:r>
        <w:rPr>
          <w:lang w:eastAsia="ja-JP"/>
        </w:rPr>
        <w:t xml:space="preserve"> has the role </w:t>
      </w:r>
      <w:proofErr w:type="spellStart"/>
      <w:r>
        <w:rPr>
          <w:lang w:eastAsia="ja-JP"/>
        </w:rPr>
        <w:t>hostedProcedure</w:t>
      </w:r>
      <w:proofErr w:type="spellEnd"/>
      <w:r>
        <w:rPr>
          <w:lang w:eastAsia="ja-JP"/>
        </w:rPr>
        <w:t xml:space="preserve"> with respect to the sampling feature."</w:t>
      </w:r>
    </w:p>
    <w:p w14:paraId="03F7CFD4" w14:textId="4BF82A8D" w:rsidR="0040049D" w:rsidRDefault="0040049D" w:rsidP="0040049D">
      <w:pPr>
        <w:rPr>
          <w:lang w:eastAsia="ja-JP"/>
        </w:rPr>
      </w:pPr>
      <w:r>
        <w:rPr>
          <w:lang w:eastAsia="ja-JP"/>
        </w:rPr>
        <w:t xml:space="preserve">The Sample (or </w:t>
      </w:r>
      <w:proofErr w:type="spellStart"/>
      <w:r>
        <w:rPr>
          <w:lang w:eastAsia="ja-JP"/>
        </w:rPr>
        <w:t>SpatialSample</w:t>
      </w:r>
      <w:proofErr w:type="spellEnd"/>
      <w:r>
        <w:rPr>
          <w:lang w:eastAsia="ja-JP"/>
        </w:rPr>
        <w:t xml:space="preserve">) concept of the Edition 2 is not used for describing environmental monitoring stations and other entities generating Observations or hosting instruments. </w:t>
      </w:r>
      <w:proofErr w:type="gramStart"/>
      <w:r>
        <w:rPr>
          <w:lang w:eastAsia="ja-JP"/>
        </w:rPr>
        <w:t>Instead</w:t>
      </w:r>
      <w:proofErr w:type="gramEnd"/>
      <w:r>
        <w:rPr>
          <w:lang w:eastAsia="ja-JP"/>
        </w:rPr>
        <w:t xml:space="preserve"> they are modelled using the new Observer concept, which may be related to the Host concept via the Deployment concept. An environmental measurement station would be modelled as an instance of the Host class in the Basic Observations package or another domain-specific realization of the Host interface. An instrument, sensor or device hosted by the Station would be modelled by the Observer class in the Basic Observations package or another domain-specific realization of the Observer interface. The characteristics of the </w:t>
      </w:r>
      <w:proofErr w:type="spellStart"/>
      <w:r>
        <w:rPr>
          <w:lang w:eastAsia="ja-JP"/>
        </w:rPr>
        <w:t>hostings</w:t>
      </w:r>
      <w:proofErr w:type="spellEnd"/>
      <w:r>
        <w:rPr>
          <w:lang w:eastAsia="ja-JP"/>
        </w:rPr>
        <w:t xml:space="preserve"> or attachments of an Observer to its Hosts are described using the associated Deployment concept. The description of the observing procedures available for the specific Observer would be provided through the </w:t>
      </w:r>
      <w:proofErr w:type="spellStart"/>
      <w:r>
        <w:rPr>
          <w:lang w:eastAsia="ja-JP"/>
        </w:rPr>
        <w:t>Observer.observingProceducedure</w:t>
      </w:r>
      <w:proofErr w:type="spellEnd"/>
      <w:r>
        <w:rPr>
          <w:lang w:eastAsia="ja-JP"/>
        </w:rPr>
        <w:t xml:space="preserve">: </w:t>
      </w:r>
      <w:proofErr w:type="spellStart"/>
      <w:r>
        <w:rPr>
          <w:lang w:eastAsia="ja-JP"/>
        </w:rPr>
        <w:t>ObservingProcedure</w:t>
      </w:r>
      <w:proofErr w:type="spellEnd"/>
      <w:r>
        <w:rPr>
          <w:lang w:eastAsia="ja-JP"/>
        </w:rPr>
        <w:t xml:space="preserve"> association.</w:t>
      </w:r>
    </w:p>
    <w:p w14:paraId="54ECADAA" w14:textId="77777777" w:rsidR="0040049D" w:rsidRDefault="0040049D" w:rsidP="00917C89">
      <w:pPr>
        <w:pStyle w:val="a3"/>
      </w:pPr>
      <w:r>
        <w:t xml:space="preserve">Migration from </w:t>
      </w:r>
      <w:proofErr w:type="spellStart"/>
      <w:r>
        <w:t>SF_SamplingFeature</w:t>
      </w:r>
      <w:proofErr w:type="spellEnd"/>
      <w:r>
        <w:t xml:space="preserve"> to Sample</w:t>
      </w:r>
    </w:p>
    <w:p w14:paraId="16CF2EB3" w14:textId="77777777" w:rsidR="0040049D" w:rsidRDefault="0040049D" w:rsidP="0040049D">
      <w:pPr>
        <w:rPr>
          <w:lang w:eastAsia="ja-JP"/>
        </w:rPr>
      </w:pPr>
      <w:r>
        <w:rPr>
          <w:lang w:eastAsia="ja-JP"/>
        </w:rPr>
        <w:t xml:space="preserve">An instance of </w:t>
      </w:r>
      <w:proofErr w:type="spellStart"/>
      <w:r>
        <w:rPr>
          <w:lang w:eastAsia="ja-JP"/>
        </w:rPr>
        <w:t>SF_SamplingFeature</w:t>
      </w:r>
      <w:proofErr w:type="spellEnd"/>
      <w:r>
        <w:rPr>
          <w:lang w:eastAsia="ja-JP"/>
        </w:rPr>
        <w:t xml:space="preserve"> class of Edition 1 can be expressed as an instance of the Sample class of the Basic Samples package as follows:</w:t>
      </w:r>
    </w:p>
    <w:p w14:paraId="215622FB" w14:textId="77777777" w:rsidR="005D5EE1" w:rsidRDefault="0040049D" w:rsidP="0040049D">
      <w:pPr>
        <w:pStyle w:val="ListParagraph"/>
        <w:numPr>
          <w:ilvl w:val="0"/>
          <w:numId w:val="12"/>
        </w:numPr>
        <w:rPr>
          <w:lang w:eastAsia="ja-JP"/>
        </w:rPr>
      </w:pPr>
      <w:proofErr w:type="spellStart"/>
      <w:r>
        <w:rPr>
          <w:lang w:eastAsia="ja-JP"/>
        </w:rPr>
        <w:t>SF_SamplingFeature.sampledFeature</w:t>
      </w:r>
      <w:proofErr w:type="spellEnd"/>
      <w:r>
        <w:rPr>
          <w:lang w:eastAsia="ja-JP"/>
        </w:rPr>
        <w:t xml:space="preserve">: </w:t>
      </w:r>
      <w:proofErr w:type="spellStart"/>
      <w:r>
        <w:rPr>
          <w:lang w:eastAsia="ja-JP"/>
        </w:rPr>
        <w:t>GFI_Feature</w:t>
      </w:r>
      <w:proofErr w:type="spellEnd"/>
      <w:r>
        <w:rPr>
          <w:lang w:eastAsia="ja-JP"/>
        </w:rPr>
        <w:t xml:space="preserve"> becomes </w:t>
      </w:r>
      <w:proofErr w:type="spellStart"/>
      <w:r>
        <w:rPr>
          <w:lang w:eastAsia="ja-JP"/>
        </w:rPr>
        <w:t>Sample.sampledFeature</w:t>
      </w:r>
      <w:proofErr w:type="spellEnd"/>
      <w:r>
        <w:rPr>
          <w:lang w:eastAsia="ja-JP"/>
        </w:rPr>
        <w:t>: Any.</w:t>
      </w:r>
    </w:p>
    <w:p w14:paraId="68E98664" w14:textId="77777777" w:rsidR="005D5EE1" w:rsidRDefault="0040049D" w:rsidP="0040049D">
      <w:pPr>
        <w:pStyle w:val="ListParagraph"/>
        <w:numPr>
          <w:ilvl w:val="0"/>
          <w:numId w:val="12"/>
        </w:numPr>
        <w:rPr>
          <w:lang w:eastAsia="ja-JP"/>
        </w:rPr>
      </w:pPr>
      <w:proofErr w:type="spellStart"/>
      <w:r>
        <w:rPr>
          <w:lang w:eastAsia="ja-JP"/>
        </w:rPr>
        <w:t>SF_SamplingFeature.relatedSamplingFeature</w:t>
      </w:r>
      <w:proofErr w:type="spellEnd"/>
      <w:r>
        <w:rPr>
          <w:lang w:eastAsia="ja-JP"/>
        </w:rPr>
        <w:t xml:space="preserve">: </w:t>
      </w:r>
      <w:proofErr w:type="spellStart"/>
      <w:r>
        <w:rPr>
          <w:lang w:eastAsia="ja-JP"/>
        </w:rPr>
        <w:t>SF_SamplingFeature</w:t>
      </w:r>
      <w:proofErr w:type="spellEnd"/>
      <w:r>
        <w:rPr>
          <w:lang w:eastAsia="ja-JP"/>
        </w:rPr>
        <w:t xml:space="preserve"> becomes </w:t>
      </w:r>
      <w:proofErr w:type="spellStart"/>
      <w:r>
        <w:rPr>
          <w:lang w:eastAsia="ja-JP"/>
        </w:rPr>
        <w:t>Sample.relatedSample</w:t>
      </w:r>
      <w:proofErr w:type="spellEnd"/>
      <w:r>
        <w:rPr>
          <w:lang w:eastAsia="ja-JP"/>
        </w:rPr>
        <w:t xml:space="preserve">: Conceptual Sample schema: Sample; the value </w:t>
      </w:r>
      <w:proofErr w:type="spellStart"/>
      <w:proofErr w:type="gramStart"/>
      <w:r>
        <w:rPr>
          <w:lang w:eastAsia="ja-JP"/>
        </w:rPr>
        <w:t>role:GenericName</w:t>
      </w:r>
      <w:proofErr w:type="spellEnd"/>
      <w:proofErr w:type="gramEnd"/>
      <w:r>
        <w:rPr>
          <w:lang w:eastAsia="ja-JP"/>
        </w:rPr>
        <w:t xml:space="preserve"> attribute of association class </w:t>
      </w:r>
      <w:proofErr w:type="spellStart"/>
      <w:r>
        <w:rPr>
          <w:lang w:eastAsia="ja-JP"/>
        </w:rPr>
        <w:t>SamplingFeatureComples</w:t>
      </w:r>
      <w:proofErr w:type="spellEnd"/>
      <w:r>
        <w:rPr>
          <w:lang w:eastAsia="ja-JP"/>
        </w:rPr>
        <w:t xml:space="preserve"> becomes the value of the </w:t>
      </w:r>
      <w:proofErr w:type="spellStart"/>
      <w:r>
        <w:rPr>
          <w:lang w:eastAsia="ja-JP"/>
        </w:rPr>
        <w:t>context:GenericName</w:t>
      </w:r>
      <w:proofErr w:type="spellEnd"/>
      <w:r>
        <w:rPr>
          <w:lang w:eastAsia="ja-JP"/>
        </w:rPr>
        <w:t xml:space="preserve"> qualifier of the </w:t>
      </w:r>
      <w:proofErr w:type="spellStart"/>
      <w:r>
        <w:rPr>
          <w:lang w:eastAsia="ja-JP"/>
        </w:rPr>
        <w:t>relatedSample</w:t>
      </w:r>
      <w:proofErr w:type="spellEnd"/>
      <w:r>
        <w:rPr>
          <w:lang w:eastAsia="ja-JP"/>
        </w:rPr>
        <w:t xml:space="preserve"> association.</w:t>
      </w:r>
    </w:p>
    <w:p w14:paraId="550EC23B" w14:textId="77777777" w:rsidR="005D5EE1" w:rsidRDefault="0040049D" w:rsidP="0040049D">
      <w:pPr>
        <w:pStyle w:val="ListParagraph"/>
        <w:numPr>
          <w:ilvl w:val="0"/>
          <w:numId w:val="12"/>
        </w:numPr>
        <w:rPr>
          <w:lang w:eastAsia="ja-JP"/>
        </w:rPr>
      </w:pPr>
      <w:proofErr w:type="spellStart"/>
      <w:r>
        <w:rPr>
          <w:lang w:eastAsia="ja-JP"/>
        </w:rPr>
        <w:t>SF_SamplingFeature.relatedObservation</w:t>
      </w:r>
      <w:proofErr w:type="spellEnd"/>
      <w:r>
        <w:rPr>
          <w:lang w:eastAsia="ja-JP"/>
        </w:rPr>
        <w:t xml:space="preserve">: </w:t>
      </w:r>
      <w:proofErr w:type="spellStart"/>
      <w:r>
        <w:rPr>
          <w:lang w:eastAsia="ja-JP"/>
        </w:rPr>
        <w:t>OM_Observation</w:t>
      </w:r>
      <w:proofErr w:type="spellEnd"/>
      <w:r>
        <w:rPr>
          <w:lang w:eastAsia="ja-JP"/>
        </w:rPr>
        <w:t xml:space="preserve"> becomes </w:t>
      </w:r>
      <w:proofErr w:type="spellStart"/>
      <w:r>
        <w:rPr>
          <w:lang w:eastAsia="ja-JP"/>
        </w:rPr>
        <w:t>Sample.relatedObservation</w:t>
      </w:r>
      <w:proofErr w:type="spellEnd"/>
      <w:r>
        <w:rPr>
          <w:lang w:eastAsia="ja-JP"/>
        </w:rPr>
        <w:t>: Conceptual Sample schema: Observation.</w:t>
      </w:r>
    </w:p>
    <w:p w14:paraId="3F68D9DF" w14:textId="77777777" w:rsidR="005D5EE1" w:rsidRDefault="0040049D" w:rsidP="0040049D">
      <w:pPr>
        <w:pStyle w:val="ListParagraph"/>
        <w:numPr>
          <w:ilvl w:val="0"/>
          <w:numId w:val="12"/>
        </w:numPr>
        <w:rPr>
          <w:lang w:eastAsia="ja-JP"/>
        </w:rPr>
      </w:pPr>
      <w:proofErr w:type="spellStart"/>
      <w:r>
        <w:rPr>
          <w:lang w:eastAsia="ja-JP"/>
        </w:rPr>
        <w:t>SF_SamplingFeature.lineage</w:t>
      </w:r>
      <w:proofErr w:type="spellEnd"/>
      <w:r>
        <w:rPr>
          <w:lang w:eastAsia="ja-JP"/>
        </w:rPr>
        <w:t xml:space="preserve">: </w:t>
      </w:r>
      <w:proofErr w:type="spellStart"/>
      <w:r>
        <w:rPr>
          <w:lang w:eastAsia="ja-JP"/>
        </w:rPr>
        <w:t>LI_Lineage</w:t>
      </w:r>
      <w:proofErr w:type="spellEnd"/>
      <w:r>
        <w:rPr>
          <w:lang w:eastAsia="ja-JP"/>
        </w:rPr>
        <w:t xml:space="preserve"> is expressed with </w:t>
      </w:r>
      <w:proofErr w:type="spellStart"/>
      <w:r>
        <w:rPr>
          <w:lang w:eastAsia="ja-JP"/>
        </w:rPr>
        <w:t>Sample.metadata</w:t>
      </w:r>
      <w:proofErr w:type="spellEnd"/>
      <w:r>
        <w:rPr>
          <w:lang w:eastAsia="ja-JP"/>
        </w:rPr>
        <w:t>: Any.</w:t>
      </w:r>
    </w:p>
    <w:p w14:paraId="480F9762" w14:textId="64FE07E4" w:rsidR="0040049D" w:rsidRDefault="0040049D">
      <w:pPr>
        <w:pStyle w:val="ListParagraph"/>
        <w:numPr>
          <w:ilvl w:val="0"/>
          <w:numId w:val="12"/>
        </w:numPr>
        <w:rPr>
          <w:lang w:eastAsia="ja-JP"/>
        </w:rPr>
      </w:pPr>
      <w:proofErr w:type="spellStart"/>
      <w:r>
        <w:rPr>
          <w:lang w:eastAsia="ja-JP"/>
        </w:rPr>
        <w:t>SF_SamplingFeature.parameter</w:t>
      </w:r>
      <w:proofErr w:type="spellEnd"/>
      <w:r>
        <w:rPr>
          <w:lang w:eastAsia="ja-JP"/>
        </w:rPr>
        <w:t xml:space="preserve">: </w:t>
      </w:r>
      <w:proofErr w:type="spellStart"/>
      <w:r>
        <w:rPr>
          <w:lang w:eastAsia="ja-JP"/>
        </w:rPr>
        <w:t>NamedValue</w:t>
      </w:r>
      <w:proofErr w:type="spellEnd"/>
      <w:r>
        <w:rPr>
          <w:lang w:eastAsia="ja-JP"/>
        </w:rPr>
        <w:t xml:space="preserve"> becomes </w:t>
      </w:r>
      <w:proofErr w:type="spellStart"/>
      <w:r>
        <w:rPr>
          <w:lang w:eastAsia="ja-JP"/>
        </w:rPr>
        <w:t>Sample.parameter</w:t>
      </w:r>
      <w:proofErr w:type="spellEnd"/>
      <w:r>
        <w:rPr>
          <w:lang w:eastAsia="ja-JP"/>
        </w:rPr>
        <w:t xml:space="preserve">: </w:t>
      </w:r>
      <w:proofErr w:type="spellStart"/>
      <w:r>
        <w:rPr>
          <w:lang w:eastAsia="ja-JP"/>
        </w:rPr>
        <w:t>NamedValue</w:t>
      </w:r>
      <w:proofErr w:type="spellEnd"/>
      <w:r>
        <w:rPr>
          <w:lang w:eastAsia="ja-JP"/>
        </w:rPr>
        <w:t>.</w:t>
      </w:r>
    </w:p>
    <w:p w14:paraId="1316125C" w14:textId="6CCD6246" w:rsidR="003A07BA" w:rsidRDefault="003A07BA" w:rsidP="00917C89">
      <w:pPr>
        <w:ind w:left="360"/>
        <w:rPr>
          <w:lang w:eastAsia="ja-JP"/>
        </w:rPr>
      </w:pPr>
      <w:r>
        <w:rPr>
          <w:lang w:eastAsia="ja-JP"/>
        </w:rPr>
        <w:t xml:space="preserve">The </w:t>
      </w:r>
      <w:r>
        <w:rPr>
          <w:lang w:eastAsia="ja-JP"/>
        </w:rPr>
        <w:fldChar w:fldCharType="begin"/>
      </w:r>
      <w:r>
        <w:rPr>
          <w:lang w:eastAsia="ja-JP"/>
        </w:rPr>
        <w:instrText xml:space="preserve"> REF _Ref74222353 \h </w:instrText>
      </w:r>
      <w:r>
        <w:rPr>
          <w:lang w:eastAsia="ja-JP"/>
        </w:rPr>
      </w:r>
      <w:r>
        <w:rPr>
          <w:lang w:eastAsia="ja-JP"/>
        </w:rPr>
        <w:fldChar w:fldCharType="separate"/>
      </w:r>
      <w:r>
        <w:rPr>
          <w:b/>
          <w:bCs/>
          <w:sz w:val="20"/>
          <w:szCs w:val="20"/>
        </w:rPr>
        <w:t>t</w:t>
      </w:r>
      <w:r w:rsidRPr="00917C89">
        <w:rPr>
          <w:b/>
          <w:bCs/>
          <w:sz w:val="20"/>
          <w:szCs w:val="20"/>
        </w:rPr>
        <w:t xml:space="preserve">able </w:t>
      </w:r>
      <w:r>
        <w:rPr>
          <w:b/>
          <w:bCs/>
          <w:noProof/>
          <w:sz w:val="20"/>
          <w:szCs w:val="20"/>
        </w:rPr>
        <w:t>9</w:t>
      </w:r>
      <w:r>
        <w:rPr>
          <w:lang w:eastAsia="ja-JP"/>
        </w:rPr>
        <w:fldChar w:fldCharType="end"/>
      </w:r>
      <w:r>
        <w:rPr>
          <w:lang w:eastAsia="ja-JP"/>
        </w:rPr>
        <w:t xml:space="preserve"> summarizes the Sample mappings from the edition 2 </w:t>
      </w:r>
      <w:r w:rsidR="00D17000">
        <w:rPr>
          <w:lang w:eastAsia="ja-JP"/>
        </w:rPr>
        <w:t xml:space="preserve">Basic Samples package </w:t>
      </w:r>
      <w:r>
        <w:rPr>
          <w:lang w:eastAsia="ja-JP"/>
        </w:rPr>
        <w:t xml:space="preserve">to edition 1. </w:t>
      </w:r>
    </w:p>
    <w:p w14:paraId="50CB0B3E" w14:textId="634188E0" w:rsidR="003A07BA" w:rsidRPr="00917C89" w:rsidRDefault="003A07BA" w:rsidP="00917C89">
      <w:pPr>
        <w:ind w:left="360"/>
        <w:jc w:val="center"/>
        <w:rPr>
          <w:b/>
          <w:bCs/>
          <w:sz w:val="20"/>
          <w:szCs w:val="20"/>
        </w:rPr>
      </w:pPr>
      <w:bookmarkStart w:id="473" w:name="_Ref74222353"/>
      <w:r w:rsidRPr="00917C89">
        <w:rPr>
          <w:b/>
          <w:bCs/>
          <w:sz w:val="20"/>
          <w:szCs w:val="20"/>
        </w:rPr>
        <w:t xml:space="preserve">Table </w:t>
      </w:r>
      <w:r w:rsidRPr="00917C89">
        <w:rPr>
          <w:b/>
          <w:bCs/>
          <w:sz w:val="20"/>
          <w:szCs w:val="20"/>
        </w:rPr>
        <w:fldChar w:fldCharType="begin"/>
      </w:r>
      <w:r w:rsidRPr="00917C89">
        <w:rPr>
          <w:b/>
          <w:bCs/>
          <w:sz w:val="20"/>
          <w:szCs w:val="20"/>
        </w:rPr>
        <w:instrText xml:space="preserve"> SEQ Table \* ARABIC </w:instrText>
      </w:r>
      <w:r w:rsidRPr="00917C89">
        <w:rPr>
          <w:b/>
          <w:bCs/>
          <w:sz w:val="20"/>
          <w:szCs w:val="20"/>
        </w:rPr>
        <w:fldChar w:fldCharType="separate"/>
      </w:r>
      <w:r>
        <w:rPr>
          <w:b/>
          <w:bCs/>
          <w:noProof/>
          <w:sz w:val="20"/>
          <w:szCs w:val="20"/>
        </w:rPr>
        <w:t>9</w:t>
      </w:r>
      <w:r w:rsidRPr="00917C89">
        <w:rPr>
          <w:b/>
          <w:bCs/>
          <w:sz w:val="20"/>
          <w:szCs w:val="20"/>
        </w:rPr>
        <w:fldChar w:fldCharType="end"/>
      </w:r>
      <w:bookmarkEnd w:id="473"/>
      <w:r w:rsidRPr="00917C89">
        <w:rPr>
          <w:b/>
          <w:bCs/>
          <w:sz w:val="20"/>
          <w:szCs w:val="20"/>
        </w:rPr>
        <w:t xml:space="preserve"> — </w:t>
      </w:r>
      <w:r>
        <w:rPr>
          <w:b/>
          <w:bCs/>
          <w:sz w:val="20"/>
          <w:szCs w:val="20"/>
        </w:rPr>
        <w:t>Sample</w:t>
      </w:r>
      <w:r w:rsidRPr="00917C89">
        <w:rPr>
          <w:b/>
          <w:bCs/>
          <w:sz w:val="20"/>
          <w:szCs w:val="20"/>
        </w:rPr>
        <w:t xml:space="preserve"> </w:t>
      </w:r>
      <w:r w:rsidR="00B72CE0">
        <w:rPr>
          <w:b/>
          <w:bCs/>
          <w:sz w:val="20"/>
          <w:szCs w:val="20"/>
        </w:rPr>
        <w:t>m</w:t>
      </w:r>
      <w:r w:rsidRPr="00917C89">
        <w:rPr>
          <w:b/>
          <w:bCs/>
          <w:sz w:val="20"/>
          <w:szCs w:val="20"/>
        </w:rPr>
        <w:t>apping from 19156 edition 2 to edition 1 (informative)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243"/>
        <w:gridCol w:w="2387"/>
        <w:gridCol w:w="3141"/>
      </w:tblGrid>
      <w:tr w:rsidR="003A07BA" w:rsidRPr="006E753C" w14:paraId="260C45E0" w14:textId="77777777" w:rsidTr="00824B4F">
        <w:trPr>
          <w:trHeight w:val="651"/>
        </w:trPr>
        <w:tc>
          <w:tcPr>
            <w:tcW w:w="4243" w:type="dxa"/>
            <w:shd w:val="clear" w:color="auto" w:fill="auto"/>
            <w:tcMar>
              <w:top w:w="100" w:type="dxa"/>
              <w:left w:w="100" w:type="dxa"/>
              <w:bottom w:w="100" w:type="dxa"/>
              <w:right w:w="100" w:type="dxa"/>
            </w:tcMar>
          </w:tcPr>
          <w:p w14:paraId="187B2FBA" w14:textId="05876C67" w:rsidR="003A07BA" w:rsidRPr="00824B4F" w:rsidRDefault="003A07BA" w:rsidP="00917C89">
            <w:pPr>
              <w:jc w:val="left"/>
              <w:rPr>
                <w:b/>
                <w:bCs/>
              </w:rPr>
            </w:pPr>
            <w:r w:rsidRPr="00824B4F">
              <w:rPr>
                <w:b/>
                <w:bCs/>
              </w:rPr>
              <w:t>Edition 2 class / property</w:t>
            </w:r>
            <w:r w:rsidR="00D17000">
              <w:rPr>
                <w:b/>
                <w:bCs/>
              </w:rPr>
              <w:t>,</w:t>
            </w:r>
            <w:r w:rsidR="00D17000">
              <w:rPr>
                <w:b/>
                <w:bCs/>
              </w:rPr>
              <w:br/>
              <w:t>Basic Samples package</w:t>
            </w:r>
          </w:p>
        </w:tc>
        <w:tc>
          <w:tcPr>
            <w:tcW w:w="2387" w:type="dxa"/>
            <w:shd w:val="clear" w:color="auto" w:fill="auto"/>
            <w:tcMar>
              <w:top w:w="100" w:type="dxa"/>
              <w:left w:w="100" w:type="dxa"/>
              <w:bottom w:w="100" w:type="dxa"/>
              <w:right w:w="100" w:type="dxa"/>
            </w:tcMar>
          </w:tcPr>
          <w:p w14:paraId="48E2C31E" w14:textId="77777777" w:rsidR="003A07BA" w:rsidRPr="00824B4F" w:rsidRDefault="003A07BA" w:rsidP="00917C89">
            <w:pPr>
              <w:jc w:val="left"/>
              <w:rPr>
                <w:b/>
                <w:bCs/>
              </w:rPr>
            </w:pPr>
            <w:r w:rsidRPr="00824B4F">
              <w:rPr>
                <w:b/>
                <w:bCs/>
              </w:rPr>
              <w:t>Relation</w:t>
            </w:r>
          </w:p>
        </w:tc>
        <w:tc>
          <w:tcPr>
            <w:tcW w:w="3141" w:type="dxa"/>
            <w:shd w:val="clear" w:color="auto" w:fill="auto"/>
            <w:tcMar>
              <w:top w:w="100" w:type="dxa"/>
              <w:left w:w="100" w:type="dxa"/>
              <w:bottom w:w="100" w:type="dxa"/>
              <w:right w:w="100" w:type="dxa"/>
            </w:tcMar>
          </w:tcPr>
          <w:p w14:paraId="3E6439DA" w14:textId="77777777" w:rsidR="003A07BA" w:rsidRPr="00824B4F" w:rsidRDefault="003A07BA" w:rsidP="00917C89">
            <w:pPr>
              <w:jc w:val="left"/>
              <w:rPr>
                <w:b/>
                <w:bCs/>
              </w:rPr>
            </w:pPr>
            <w:r w:rsidRPr="00824B4F">
              <w:rPr>
                <w:b/>
                <w:bCs/>
              </w:rPr>
              <w:t>Edition 1 class / property</w:t>
            </w:r>
          </w:p>
        </w:tc>
      </w:tr>
      <w:tr w:rsidR="003A07BA" w:rsidRPr="006E753C" w14:paraId="508E3B59" w14:textId="77777777" w:rsidTr="00824B4F">
        <w:trPr>
          <w:trHeight w:val="651"/>
        </w:trPr>
        <w:tc>
          <w:tcPr>
            <w:tcW w:w="4243" w:type="dxa"/>
            <w:shd w:val="clear" w:color="auto" w:fill="auto"/>
            <w:tcMar>
              <w:top w:w="100" w:type="dxa"/>
              <w:left w:w="100" w:type="dxa"/>
              <w:bottom w:w="100" w:type="dxa"/>
              <w:right w:w="100" w:type="dxa"/>
            </w:tcMar>
          </w:tcPr>
          <w:p w14:paraId="3FE16882" w14:textId="55854A98" w:rsidR="003A07BA" w:rsidRPr="006E753C" w:rsidRDefault="00D17000" w:rsidP="00917C89">
            <w:pPr>
              <w:jc w:val="left"/>
            </w:pPr>
            <w:r>
              <w:t>Sample</w:t>
            </w:r>
          </w:p>
        </w:tc>
        <w:tc>
          <w:tcPr>
            <w:tcW w:w="2387" w:type="dxa"/>
            <w:shd w:val="clear" w:color="auto" w:fill="auto"/>
            <w:tcMar>
              <w:top w:w="100" w:type="dxa"/>
              <w:left w:w="100" w:type="dxa"/>
              <w:bottom w:w="100" w:type="dxa"/>
              <w:right w:w="100" w:type="dxa"/>
            </w:tcMar>
          </w:tcPr>
          <w:p w14:paraId="45731DAA" w14:textId="77777777" w:rsidR="003A07BA" w:rsidRPr="006E753C" w:rsidRDefault="003A07BA" w:rsidP="00917C89">
            <w:pPr>
              <w:jc w:val="left"/>
            </w:pPr>
            <w:r w:rsidRPr="006E753C">
              <w:t>equivalent class</w:t>
            </w:r>
          </w:p>
        </w:tc>
        <w:tc>
          <w:tcPr>
            <w:tcW w:w="3141" w:type="dxa"/>
            <w:shd w:val="clear" w:color="auto" w:fill="auto"/>
            <w:tcMar>
              <w:top w:w="100" w:type="dxa"/>
              <w:left w:w="100" w:type="dxa"/>
              <w:bottom w:w="100" w:type="dxa"/>
              <w:right w:w="100" w:type="dxa"/>
            </w:tcMar>
          </w:tcPr>
          <w:p w14:paraId="6C45E5D0" w14:textId="5F8FE2C5" w:rsidR="003A07BA" w:rsidRPr="006E753C" w:rsidRDefault="00D17000" w:rsidP="00917C89">
            <w:pPr>
              <w:jc w:val="left"/>
            </w:pPr>
            <w:proofErr w:type="spellStart"/>
            <w:r>
              <w:t>SF_SamplingFeature</w:t>
            </w:r>
            <w:proofErr w:type="spellEnd"/>
          </w:p>
        </w:tc>
      </w:tr>
      <w:tr w:rsidR="00D17000" w:rsidRPr="006E753C" w14:paraId="297DCA17" w14:textId="77777777" w:rsidTr="00824B4F">
        <w:trPr>
          <w:trHeight w:val="651"/>
        </w:trPr>
        <w:tc>
          <w:tcPr>
            <w:tcW w:w="4243" w:type="dxa"/>
            <w:shd w:val="clear" w:color="auto" w:fill="auto"/>
            <w:tcMar>
              <w:top w:w="100" w:type="dxa"/>
              <w:left w:w="100" w:type="dxa"/>
              <w:bottom w:w="100" w:type="dxa"/>
              <w:right w:w="100" w:type="dxa"/>
            </w:tcMar>
          </w:tcPr>
          <w:p w14:paraId="41546C3D" w14:textId="6607C6E7" w:rsidR="00D17000" w:rsidRPr="006E753C" w:rsidRDefault="00D17000" w:rsidP="00D17000">
            <w:pPr>
              <w:jc w:val="left"/>
            </w:pPr>
            <w:proofErr w:type="spellStart"/>
            <w:r w:rsidRPr="006E753C">
              <w:lastRenderedPageBreak/>
              <w:t>Sample.sampledFeature</w:t>
            </w:r>
            <w:proofErr w:type="spellEnd"/>
          </w:p>
        </w:tc>
        <w:tc>
          <w:tcPr>
            <w:tcW w:w="2387" w:type="dxa"/>
            <w:shd w:val="clear" w:color="auto" w:fill="auto"/>
            <w:tcMar>
              <w:top w:w="100" w:type="dxa"/>
              <w:left w:w="100" w:type="dxa"/>
              <w:bottom w:w="100" w:type="dxa"/>
              <w:right w:w="100" w:type="dxa"/>
            </w:tcMar>
          </w:tcPr>
          <w:p w14:paraId="5EC9350D" w14:textId="536688BF" w:rsidR="00D17000" w:rsidRPr="006E753C" w:rsidRDefault="00D17000" w:rsidP="00D17000">
            <w:pPr>
              <w:jc w:val="left"/>
            </w:pPr>
            <w:r w:rsidRPr="006E753C">
              <w:t>equivalent property</w:t>
            </w:r>
          </w:p>
        </w:tc>
        <w:tc>
          <w:tcPr>
            <w:tcW w:w="3141" w:type="dxa"/>
            <w:shd w:val="clear" w:color="auto" w:fill="auto"/>
            <w:tcMar>
              <w:top w:w="100" w:type="dxa"/>
              <w:left w:w="100" w:type="dxa"/>
              <w:bottom w:w="100" w:type="dxa"/>
              <w:right w:w="100" w:type="dxa"/>
            </w:tcMar>
          </w:tcPr>
          <w:p w14:paraId="68052C35" w14:textId="1F98F8C1" w:rsidR="00D17000" w:rsidRPr="006E753C" w:rsidRDefault="00D17000" w:rsidP="00D17000">
            <w:pPr>
              <w:jc w:val="left"/>
            </w:pPr>
            <w:proofErr w:type="spellStart"/>
            <w:r w:rsidRPr="006E753C">
              <w:t>SF_SamplingFeature.sampledFeature</w:t>
            </w:r>
            <w:proofErr w:type="spellEnd"/>
          </w:p>
        </w:tc>
      </w:tr>
      <w:tr w:rsidR="00D17000" w:rsidRPr="006E753C" w14:paraId="7CE15849" w14:textId="77777777" w:rsidTr="00824B4F">
        <w:trPr>
          <w:trHeight w:val="651"/>
        </w:trPr>
        <w:tc>
          <w:tcPr>
            <w:tcW w:w="4243" w:type="dxa"/>
            <w:shd w:val="clear" w:color="auto" w:fill="auto"/>
            <w:tcMar>
              <w:top w:w="100" w:type="dxa"/>
              <w:left w:w="100" w:type="dxa"/>
              <w:bottom w:w="100" w:type="dxa"/>
              <w:right w:w="100" w:type="dxa"/>
            </w:tcMar>
          </w:tcPr>
          <w:p w14:paraId="353CEE54" w14:textId="009AD09A" w:rsidR="00D17000" w:rsidRPr="006E753C" w:rsidRDefault="00D17000" w:rsidP="00D17000">
            <w:pPr>
              <w:jc w:val="left"/>
            </w:pPr>
            <w:proofErr w:type="spellStart"/>
            <w:r w:rsidRPr="006E753C">
              <w:t>Sample.relatedObservation</w:t>
            </w:r>
            <w:proofErr w:type="spellEnd"/>
          </w:p>
        </w:tc>
        <w:tc>
          <w:tcPr>
            <w:tcW w:w="2387" w:type="dxa"/>
            <w:shd w:val="clear" w:color="auto" w:fill="auto"/>
            <w:tcMar>
              <w:top w:w="100" w:type="dxa"/>
              <w:left w:w="100" w:type="dxa"/>
              <w:bottom w:w="100" w:type="dxa"/>
              <w:right w:w="100" w:type="dxa"/>
            </w:tcMar>
          </w:tcPr>
          <w:p w14:paraId="7D8FECA5" w14:textId="4E414D15" w:rsidR="00D17000" w:rsidRPr="006E753C" w:rsidRDefault="00D17000" w:rsidP="00D17000">
            <w:pPr>
              <w:jc w:val="left"/>
            </w:pPr>
            <w:r w:rsidRPr="006E753C">
              <w:t>equivalent property</w:t>
            </w:r>
          </w:p>
        </w:tc>
        <w:tc>
          <w:tcPr>
            <w:tcW w:w="3141" w:type="dxa"/>
            <w:shd w:val="clear" w:color="auto" w:fill="auto"/>
            <w:tcMar>
              <w:top w:w="100" w:type="dxa"/>
              <w:left w:w="100" w:type="dxa"/>
              <w:bottom w:w="100" w:type="dxa"/>
              <w:right w:w="100" w:type="dxa"/>
            </w:tcMar>
          </w:tcPr>
          <w:p w14:paraId="157677DF" w14:textId="3A36EDC1" w:rsidR="00D17000" w:rsidRPr="006E753C" w:rsidRDefault="00D17000" w:rsidP="00D17000">
            <w:pPr>
              <w:jc w:val="left"/>
            </w:pPr>
            <w:proofErr w:type="spellStart"/>
            <w:r w:rsidRPr="006E753C">
              <w:t>SF_SamplingFeature.relatedObservation</w:t>
            </w:r>
            <w:proofErr w:type="spellEnd"/>
          </w:p>
        </w:tc>
      </w:tr>
      <w:tr w:rsidR="00D17000" w:rsidRPr="006E753C" w14:paraId="1DCE476D" w14:textId="77777777" w:rsidTr="00824B4F">
        <w:trPr>
          <w:trHeight w:val="651"/>
        </w:trPr>
        <w:tc>
          <w:tcPr>
            <w:tcW w:w="4243" w:type="dxa"/>
            <w:shd w:val="clear" w:color="auto" w:fill="auto"/>
            <w:tcMar>
              <w:top w:w="100" w:type="dxa"/>
              <w:left w:w="100" w:type="dxa"/>
              <w:bottom w:w="100" w:type="dxa"/>
              <w:right w:w="100" w:type="dxa"/>
            </w:tcMar>
          </w:tcPr>
          <w:p w14:paraId="444AAF10" w14:textId="5C23E75C" w:rsidR="00D17000" w:rsidRPr="006E753C" w:rsidRDefault="00D17000" w:rsidP="00D17000">
            <w:pPr>
              <w:jc w:val="left"/>
            </w:pPr>
            <w:proofErr w:type="spellStart"/>
            <w:r w:rsidRPr="006E753C">
              <w:t>Sample.relatedSample</w:t>
            </w:r>
            <w:proofErr w:type="spellEnd"/>
          </w:p>
        </w:tc>
        <w:tc>
          <w:tcPr>
            <w:tcW w:w="2387" w:type="dxa"/>
            <w:shd w:val="clear" w:color="auto" w:fill="auto"/>
            <w:tcMar>
              <w:top w:w="100" w:type="dxa"/>
              <w:left w:w="100" w:type="dxa"/>
              <w:bottom w:w="100" w:type="dxa"/>
              <w:right w:w="100" w:type="dxa"/>
            </w:tcMar>
          </w:tcPr>
          <w:p w14:paraId="002AE011" w14:textId="686F912E" w:rsidR="00D17000" w:rsidRPr="006E753C" w:rsidRDefault="00D17000" w:rsidP="00D17000">
            <w:pPr>
              <w:jc w:val="left"/>
            </w:pPr>
            <w:r w:rsidRPr="006E753C">
              <w:t>equivalent property</w:t>
            </w:r>
          </w:p>
        </w:tc>
        <w:tc>
          <w:tcPr>
            <w:tcW w:w="3141" w:type="dxa"/>
            <w:shd w:val="clear" w:color="auto" w:fill="auto"/>
            <w:tcMar>
              <w:top w:w="100" w:type="dxa"/>
              <w:left w:w="100" w:type="dxa"/>
              <w:bottom w:w="100" w:type="dxa"/>
              <w:right w:w="100" w:type="dxa"/>
            </w:tcMar>
          </w:tcPr>
          <w:p w14:paraId="07E2AB32" w14:textId="1B218CF8" w:rsidR="00D17000" w:rsidRPr="006E753C" w:rsidRDefault="00D17000" w:rsidP="00D17000">
            <w:pPr>
              <w:jc w:val="left"/>
            </w:pPr>
            <w:proofErr w:type="spellStart"/>
            <w:r w:rsidRPr="006E753C">
              <w:t>SF_SamplingFeature.relatedSamplingFeature</w:t>
            </w:r>
            <w:proofErr w:type="spellEnd"/>
          </w:p>
        </w:tc>
      </w:tr>
      <w:tr w:rsidR="00D17000" w:rsidRPr="006E753C" w14:paraId="02D6F844" w14:textId="77777777" w:rsidTr="00824B4F">
        <w:trPr>
          <w:trHeight w:val="651"/>
        </w:trPr>
        <w:tc>
          <w:tcPr>
            <w:tcW w:w="4243" w:type="dxa"/>
            <w:shd w:val="clear" w:color="auto" w:fill="auto"/>
            <w:tcMar>
              <w:top w:w="100" w:type="dxa"/>
              <w:left w:w="100" w:type="dxa"/>
              <w:bottom w:w="100" w:type="dxa"/>
              <w:right w:w="100" w:type="dxa"/>
            </w:tcMar>
          </w:tcPr>
          <w:p w14:paraId="42FC91F9" w14:textId="6ED5BB81" w:rsidR="00D17000" w:rsidRDefault="00D17000" w:rsidP="00D17000">
            <w:pPr>
              <w:jc w:val="left"/>
            </w:pPr>
            <w:proofErr w:type="spellStart"/>
            <w:r w:rsidRPr="006E753C">
              <w:t>Sample.metadata</w:t>
            </w:r>
            <w:proofErr w:type="spellEnd"/>
          </w:p>
        </w:tc>
        <w:tc>
          <w:tcPr>
            <w:tcW w:w="2387" w:type="dxa"/>
            <w:shd w:val="clear" w:color="auto" w:fill="auto"/>
            <w:tcMar>
              <w:top w:w="100" w:type="dxa"/>
              <w:left w:w="100" w:type="dxa"/>
              <w:bottom w:w="100" w:type="dxa"/>
              <w:right w:w="100" w:type="dxa"/>
            </w:tcMar>
          </w:tcPr>
          <w:p w14:paraId="6E78DAF7" w14:textId="52005EAF" w:rsidR="00D17000" w:rsidRPr="006E753C" w:rsidRDefault="00D17000" w:rsidP="00D17000">
            <w:pPr>
              <w:jc w:val="left"/>
            </w:pPr>
            <w:r w:rsidRPr="006E753C">
              <w:t xml:space="preserve">has </w:t>
            </w:r>
            <w:proofErr w:type="spellStart"/>
            <w:r w:rsidRPr="006E753C">
              <w:t>subProperty</w:t>
            </w:r>
            <w:proofErr w:type="spellEnd"/>
          </w:p>
        </w:tc>
        <w:tc>
          <w:tcPr>
            <w:tcW w:w="3141" w:type="dxa"/>
            <w:shd w:val="clear" w:color="auto" w:fill="auto"/>
            <w:tcMar>
              <w:top w:w="100" w:type="dxa"/>
              <w:left w:w="100" w:type="dxa"/>
              <w:bottom w:w="100" w:type="dxa"/>
              <w:right w:w="100" w:type="dxa"/>
            </w:tcMar>
          </w:tcPr>
          <w:p w14:paraId="2D7529F2" w14:textId="6AF9748A" w:rsidR="00D17000" w:rsidRDefault="00D17000" w:rsidP="00D17000">
            <w:pPr>
              <w:jc w:val="left"/>
            </w:pPr>
            <w:proofErr w:type="spellStart"/>
            <w:r w:rsidRPr="006E753C">
              <w:t>SF_SamplingFeature.lineage</w:t>
            </w:r>
            <w:proofErr w:type="spellEnd"/>
          </w:p>
        </w:tc>
      </w:tr>
      <w:tr w:rsidR="00D17000" w:rsidRPr="006E753C" w14:paraId="4D2BF24A" w14:textId="77777777" w:rsidTr="00824B4F">
        <w:trPr>
          <w:trHeight w:val="651"/>
        </w:trPr>
        <w:tc>
          <w:tcPr>
            <w:tcW w:w="4243" w:type="dxa"/>
            <w:shd w:val="clear" w:color="auto" w:fill="auto"/>
            <w:tcMar>
              <w:top w:w="100" w:type="dxa"/>
              <w:left w:w="100" w:type="dxa"/>
              <w:bottom w:w="100" w:type="dxa"/>
              <w:right w:w="100" w:type="dxa"/>
            </w:tcMar>
          </w:tcPr>
          <w:p w14:paraId="281589E4" w14:textId="02954686" w:rsidR="00D17000" w:rsidRDefault="00D17000" w:rsidP="00D17000">
            <w:pPr>
              <w:jc w:val="left"/>
            </w:pPr>
            <w:proofErr w:type="spellStart"/>
            <w:r w:rsidRPr="006E753C">
              <w:t>Sample.parameter</w:t>
            </w:r>
            <w:proofErr w:type="spellEnd"/>
          </w:p>
        </w:tc>
        <w:tc>
          <w:tcPr>
            <w:tcW w:w="2387" w:type="dxa"/>
            <w:shd w:val="clear" w:color="auto" w:fill="auto"/>
            <w:tcMar>
              <w:top w:w="100" w:type="dxa"/>
              <w:left w:w="100" w:type="dxa"/>
              <w:bottom w:w="100" w:type="dxa"/>
              <w:right w:w="100" w:type="dxa"/>
            </w:tcMar>
          </w:tcPr>
          <w:p w14:paraId="5D57C206" w14:textId="1AC1FAC4" w:rsidR="00D17000" w:rsidRPr="006E753C" w:rsidRDefault="00D17000" w:rsidP="00D17000">
            <w:pPr>
              <w:jc w:val="left"/>
            </w:pPr>
            <w:r w:rsidRPr="006E753C">
              <w:t>equivalent property</w:t>
            </w:r>
          </w:p>
        </w:tc>
        <w:tc>
          <w:tcPr>
            <w:tcW w:w="3141" w:type="dxa"/>
            <w:shd w:val="clear" w:color="auto" w:fill="auto"/>
            <w:tcMar>
              <w:top w:w="100" w:type="dxa"/>
              <w:left w:w="100" w:type="dxa"/>
              <w:bottom w:w="100" w:type="dxa"/>
              <w:right w:w="100" w:type="dxa"/>
            </w:tcMar>
          </w:tcPr>
          <w:p w14:paraId="0ABB43FD" w14:textId="0A6788F5" w:rsidR="00D17000" w:rsidRDefault="00D17000" w:rsidP="00D17000">
            <w:pPr>
              <w:jc w:val="left"/>
            </w:pPr>
            <w:proofErr w:type="spellStart"/>
            <w:r w:rsidRPr="006E753C">
              <w:t>SF_SamplingFeature.parameter</w:t>
            </w:r>
            <w:proofErr w:type="spellEnd"/>
          </w:p>
        </w:tc>
      </w:tr>
      <w:tr w:rsidR="002A7B9F" w:rsidRPr="006E753C" w14:paraId="2076AB90" w14:textId="77777777" w:rsidTr="00824B4F">
        <w:trPr>
          <w:trHeight w:val="651"/>
        </w:trPr>
        <w:tc>
          <w:tcPr>
            <w:tcW w:w="4243" w:type="dxa"/>
            <w:shd w:val="clear" w:color="auto" w:fill="auto"/>
            <w:tcMar>
              <w:top w:w="100" w:type="dxa"/>
              <w:left w:w="100" w:type="dxa"/>
              <w:bottom w:w="100" w:type="dxa"/>
              <w:right w:w="100" w:type="dxa"/>
            </w:tcMar>
          </w:tcPr>
          <w:p w14:paraId="6AEACE34" w14:textId="41D7328D" w:rsidR="002A7B9F" w:rsidRPr="006E753C" w:rsidRDefault="002A7B9F" w:rsidP="00D17000">
            <w:pPr>
              <w:jc w:val="left"/>
            </w:pPr>
            <w:proofErr w:type="spellStart"/>
            <w:r>
              <w:t>Sample.sampling</w:t>
            </w:r>
            <w:proofErr w:type="spellEnd"/>
          </w:p>
        </w:tc>
        <w:tc>
          <w:tcPr>
            <w:tcW w:w="2387" w:type="dxa"/>
            <w:shd w:val="clear" w:color="auto" w:fill="auto"/>
            <w:tcMar>
              <w:top w:w="100" w:type="dxa"/>
              <w:left w:w="100" w:type="dxa"/>
              <w:bottom w:w="100" w:type="dxa"/>
              <w:right w:w="100" w:type="dxa"/>
            </w:tcMar>
          </w:tcPr>
          <w:p w14:paraId="4CF592A2" w14:textId="6B897436" w:rsidR="002A7B9F" w:rsidRPr="006E753C" w:rsidRDefault="002A7B9F" w:rsidP="00D17000">
            <w:pPr>
              <w:jc w:val="left"/>
            </w:pPr>
            <w:r>
              <w:t xml:space="preserve">has </w:t>
            </w:r>
            <w:proofErr w:type="spellStart"/>
            <w:r>
              <w:t>subProperty</w:t>
            </w:r>
            <w:proofErr w:type="spellEnd"/>
          </w:p>
        </w:tc>
        <w:tc>
          <w:tcPr>
            <w:tcW w:w="3141" w:type="dxa"/>
            <w:shd w:val="clear" w:color="auto" w:fill="auto"/>
            <w:tcMar>
              <w:top w:w="100" w:type="dxa"/>
              <w:left w:w="100" w:type="dxa"/>
              <w:bottom w:w="100" w:type="dxa"/>
              <w:right w:w="100" w:type="dxa"/>
            </w:tcMar>
          </w:tcPr>
          <w:p w14:paraId="04072081" w14:textId="01C323A6" w:rsidR="002A7B9F" w:rsidRPr="006E753C" w:rsidRDefault="002A7B9F" w:rsidP="00D17000">
            <w:pPr>
              <w:jc w:val="left"/>
            </w:pPr>
            <w:proofErr w:type="spellStart"/>
            <w:r>
              <w:t>SF_Specimen.samplingMethod</w:t>
            </w:r>
            <w:proofErr w:type="spellEnd"/>
            <w:r>
              <w:t xml:space="preserve">, </w:t>
            </w:r>
            <w:proofErr w:type="spellStart"/>
            <w:r>
              <w:t>SF_Specimen.samplingTime</w:t>
            </w:r>
            <w:proofErr w:type="spellEnd"/>
            <w:r>
              <w:t xml:space="preserve">, </w:t>
            </w:r>
            <w:proofErr w:type="spellStart"/>
            <w:r>
              <w:t>SF_Specimen.samplingLocation</w:t>
            </w:r>
            <w:proofErr w:type="spellEnd"/>
          </w:p>
        </w:tc>
      </w:tr>
      <w:tr w:rsidR="00967379" w:rsidRPr="006E753C" w14:paraId="2760F8FE" w14:textId="77777777" w:rsidTr="00824B4F">
        <w:trPr>
          <w:trHeight w:val="651"/>
        </w:trPr>
        <w:tc>
          <w:tcPr>
            <w:tcW w:w="4243" w:type="dxa"/>
            <w:shd w:val="clear" w:color="auto" w:fill="auto"/>
            <w:tcMar>
              <w:top w:w="100" w:type="dxa"/>
              <w:left w:w="100" w:type="dxa"/>
              <w:bottom w:w="100" w:type="dxa"/>
              <w:right w:w="100" w:type="dxa"/>
            </w:tcMar>
          </w:tcPr>
          <w:p w14:paraId="4B453418" w14:textId="7325FE18" w:rsidR="00967379" w:rsidRDefault="00967379" w:rsidP="00D17000">
            <w:pPr>
              <w:jc w:val="left"/>
            </w:pPr>
            <w:proofErr w:type="spellStart"/>
            <w:r>
              <w:t>Sample.preparationStep</w:t>
            </w:r>
            <w:proofErr w:type="spellEnd"/>
          </w:p>
        </w:tc>
        <w:tc>
          <w:tcPr>
            <w:tcW w:w="2387" w:type="dxa"/>
            <w:shd w:val="clear" w:color="auto" w:fill="auto"/>
            <w:tcMar>
              <w:top w:w="100" w:type="dxa"/>
              <w:left w:w="100" w:type="dxa"/>
              <w:bottom w:w="100" w:type="dxa"/>
              <w:right w:w="100" w:type="dxa"/>
            </w:tcMar>
          </w:tcPr>
          <w:p w14:paraId="38EC6BEA" w14:textId="7618C19C" w:rsidR="00967379" w:rsidRDefault="00967379" w:rsidP="00D17000">
            <w:pPr>
              <w:jc w:val="left"/>
            </w:pPr>
            <w:r>
              <w:t>equivalent property</w:t>
            </w:r>
          </w:p>
        </w:tc>
        <w:tc>
          <w:tcPr>
            <w:tcW w:w="3141" w:type="dxa"/>
            <w:shd w:val="clear" w:color="auto" w:fill="auto"/>
            <w:tcMar>
              <w:top w:w="100" w:type="dxa"/>
              <w:left w:w="100" w:type="dxa"/>
              <w:bottom w:w="100" w:type="dxa"/>
              <w:right w:w="100" w:type="dxa"/>
            </w:tcMar>
          </w:tcPr>
          <w:p w14:paraId="60F4B8C3" w14:textId="1B01C093" w:rsidR="00967379" w:rsidRDefault="00967379" w:rsidP="00D17000">
            <w:pPr>
              <w:jc w:val="left"/>
            </w:pPr>
            <w:proofErr w:type="spellStart"/>
            <w:r>
              <w:t>SF_Specimen.processingDetails</w:t>
            </w:r>
            <w:proofErr w:type="spellEnd"/>
          </w:p>
        </w:tc>
      </w:tr>
      <w:tr w:rsidR="005E1D3A" w:rsidRPr="006E753C" w14:paraId="4B99E153" w14:textId="77777777" w:rsidTr="00824B4F">
        <w:trPr>
          <w:trHeight w:val="651"/>
        </w:trPr>
        <w:tc>
          <w:tcPr>
            <w:tcW w:w="4243" w:type="dxa"/>
            <w:shd w:val="clear" w:color="auto" w:fill="auto"/>
            <w:tcMar>
              <w:top w:w="100" w:type="dxa"/>
              <w:left w:w="100" w:type="dxa"/>
              <w:bottom w:w="100" w:type="dxa"/>
              <w:right w:w="100" w:type="dxa"/>
            </w:tcMar>
          </w:tcPr>
          <w:p w14:paraId="4C828C42" w14:textId="472FF63D" w:rsidR="005E1D3A" w:rsidRDefault="005E1D3A" w:rsidP="005E1D3A">
            <w:pPr>
              <w:jc w:val="left"/>
            </w:pPr>
            <w:proofErr w:type="spellStart"/>
            <w:r>
              <w:t>SamplingProcedure</w:t>
            </w:r>
            <w:proofErr w:type="spellEnd"/>
          </w:p>
        </w:tc>
        <w:tc>
          <w:tcPr>
            <w:tcW w:w="2387" w:type="dxa"/>
            <w:shd w:val="clear" w:color="auto" w:fill="auto"/>
            <w:tcMar>
              <w:top w:w="100" w:type="dxa"/>
              <w:left w:w="100" w:type="dxa"/>
              <w:bottom w:w="100" w:type="dxa"/>
              <w:right w:w="100" w:type="dxa"/>
            </w:tcMar>
          </w:tcPr>
          <w:p w14:paraId="474B9159" w14:textId="160669B7" w:rsidR="005E1D3A" w:rsidRDefault="005E1D3A" w:rsidP="005E1D3A">
            <w:pPr>
              <w:jc w:val="left"/>
            </w:pPr>
            <w:r>
              <w:t>sub-class of</w:t>
            </w:r>
          </w:p>
        </w:tc>
        <w:tc>
          <w:tcPr>
            <w:tcW w:w="3141" w:type="dxa"/>
            <w:shd w:val="clear" w:color="auto" w:fill="auto"/>
            <w:tcMar>
              <w:top w:w="100" w:type="dxa"/>
              <w:left w:w="100" w:type="dxa"/>
              <w:bottom w:w="100" w:type="dxa"/>
              <w:right w:w="100" w:type="dxa"/>
            </w:tcMar>
          </w:tcPr>
          <w:p w14:paraId="3913E736" w14:textId="0F124602" w:rsidR="005E1D3A" w:rsidRDefault="005E1D3A" w:rsidP="005E1D3A">
            <w:pPr>
              <w:jc w:val="left"/>
            </w:pPr>
            <w:proofErr w:type="spellStart"/>
            <w:r>
              <w:t>SF_Process</w:t>
            </w:r>
            <w:proofErr w:type="spellEnd"/>
          </w:p>
        </w:tc>
      </w:tr>
      <w:tr w:rsidR="005E1D3A" w:rsidRPr="006E753C" w14:paraId="62257EC9" w14:textId="77777777" w:rsidTr="00824B4F">
        <w:trPr>
          <w:trHeight w:val="651"/>
        </w:trPr>
        <w:tc>
          <w:tcPr>
            <w:tcW w:w="4243" w:type="dxa"/>
            <w:shd w:val="clear" w:color="auto" w:fill="auto"/>
            <w:tcMar>
              <w:top w:w="100" w:type="dxa"/>
              <w:left w:w="100" w:type="dxa"/>
              <w:bottom w:w="100" w:type="dxa"/>
              <w:right w:w="100" w:type="dxa"/>
            </w:tcMar>
          </w:tcPr>
          <w:p w14:paraId="48D381C7" w14:textId="4B147ADD" w:rsidR="005E1D3A" w:rsidRDefault="005E1D3A" w:rsidP="005E1D3A">
            <w:pPr>
              <w:jc w:val="left"/>
            </w:pPr>
            <w:proofErr w:type="spellStart"/>
            <w:r>
              <w:t>PreparationProcedure</w:t>
            </w:r>
            <w:proofErr w:type="spellEnd"/>
          </w:p>
        </w:tc>
        <w:tc>
          <w:tcPr>
            <w:tcW w:w="2387" w:type="dxa"/>
            <w:shd w:val="clear" w:color="auto" w:fill="auto"/>
            <w:tcMar>
              <w:top w:w="100" w:type="dxa"/>
              <w:left w:w="100" w:type="dxa"/>
              <w:bottom w:w="100" w:type="dxa"/>
              <w:right w:w="100" w:type="dxa"/>
            </w:tcMar>
          </w:tcPr>
          <w:p w14:paraId="752688FB" w14:textId="6BBA5CB4" w:rsidR="005E1D3A" w:rsidRDefault="005E1D3A" w:rsidP="005E1D3A">
            <w:pPr>
              <w:jc w:val="left"/>
            </w:pPr>
            <w:r>
              <w:t>sub-class of</w:t>
            </w:r>
          </w:p>
        </w:tc>
        <w:tc>
          <w:tcPr>
            <w:tcW w:w="3141" w:type="dxa"/>
            <w:shd w:val="clear" w:color="auto" w:fill="auto"/>
            <w:tcMar>
              <w:top w:w="100" w:type="dxa"/>
              <w:left w:w="100" w:type="dxa"/>
              <w:bottom w:w="100" w:type="dxa"/>
              <w:right w:w="100" w:type="dxa"/>
            </w:tcMar>
          </w:tcPr>
          <w:p w14:paraId="6261EF48" w14:textId="67835F39" w:rsidR="005E1D3A" w:rsidRDefault="005E1D3A" w:rsidP="005E1D3A">
            <w:pPr>
              <w:jc w:val="left"/>
            </w:pPr>
            <w:proofErr w:type="spellStart"/>
            <w:r>
              <w:t>SF_Process</w:t>
            </w:r>
            <w:proofErr w:type="spellEnd"/>
          </w:p>
        </w:tc>
      </w:tr>
      <w:tr w:rsidR="005E1D3A" w:rsidRPr="006E753C" w14:paraId="5FD05794" w14:textId="77777777" w:rsidTr="00824B4F">
        <w:trPr>
          <w:trHeight w:val="651"/>
        </w:trPr>
        <w:tc>
          <w:tcPr>
            <w:tcW w:w="4243" w:type="dxa"/>
            <w:shd w:val="clear" w:color="auto" w:fill="auto"/>
            <w:tcMar>
              <w:top w:w="100" w:type="dxa"/>
              <w:left w:w="100" w:type="dxa"/>
              <w:bottom w:w="100" w:type="dxa"/>
              <w:right w:w="100" w:type="dxa"/>
            </w:tcMar>
          </w:tcPr>
          <w:p w14:paraId="5E6753EC" w14:textId="06E89E0D" w:rsidR="005E1D3A" w:rsidRDefault="005E1D3A" w:rsidP="005E1D3A">
            <w:pPr>
              <w:jc w:val="left"/>
            </w:pPr>
            <w:r>
              <w:t>Sampling</w:t>
            </w:r>
          </w:p>
        </w:tc>
        <w:tc>
          <w:tcPr>
            <w:tcW w:w="2387" w:type="dxa"/>
            <w:shd w:val="clear" w:color="auto" w:fill="auto"/>
            <w:tcMar>
              <w:top w:w="100" w:type="dxa"/>
              <w:left w:w="100" w:type="dxa"/>
              <w:bottom w:w="100" w:type="dxa"/>
              <w:right w:w="100" w:type="dxa"/>
            </w:tcMar>
          </w:tcPr>
          <w:p w14:paraId="3D0B6AB6" w14:textId="77777777" w:rsidR="005E1D3A" w:rsidRDefault="005E1D3A" w:rsidP="005E1D3A">
            <w:pPr>
              <w:jc w:val="left"/>
            </w:pPr>
          </w:p>
        </w:tc>
        <w:tc>
          <w:tcPr>
            <w:tcW w:w="3141" w:type="dxa"/>
            <w:shd w:val="clear" w:color="auto" w:fill="auto"/>
            <w:tcMar>
              <w:top w:w="100" w:type="dxa"/>
              <w:left w:w="100" w:type="dxa"/>
              <w:bottom w:w="100" w:type="dxa"/>
              <w:right w:w="100" w:type="dxa"/>
            </w:tcMar>
          </w:tcPr>
          <w:p w14:paraId="7A09AA1F" w14:textId="0355DB6B" w:rsidR="005E1D3A" w:rsidRDefault="005E1D3A" w:rsidP="005E1D3A">
            <w:pPr>
              <w:jc w:val="left"/>
            </w:pPr>
            <w:r>
              <w:t>(</w:t>
            </w:r>
            <w:proofErr w:type="gramStart"/>
            <w:r>
              <w:t>no</w:t>
            </w:r>
            <w:proofErr w:type="gramEnd"/>
            <w:r>
              <w:t xml:space="preserve"> match)</w:t>
            </w:r>
          </w:p>
        </w:tc>
      </w:tr>
      <w:tr w:rsidR="005E1D3A" w:rsidRPr="006E753C" w14:paraId="122F0BBD" w14:textId="77777777" w:rsidTr="00824B4F">
        <w:trPr>
          <w:trHeight w:val="651"/>
        </w:trPr>
        <w:tc>
          <w:tcPr>
            <w:tcW w:w="4243" w:type="dxa"/>
            <w:shd w:val="clear" w:color="auto" w:fill="auto"/>
            <w:tcMar>
              <w:top w:w="100" w:type="dxa"/>
              <w:left w:w="100" w:type="dxa"/>
              <w:bottom w:w="100" w:type="dxa"/>
              <w:right w:w="100" w:type="dxa"/>
            </w:tcMar>
          </w:tcPr>
          <w:p w14:paraId="3432619D" w14:textId="4310B47E" w:rsidR="005E1D3A" w:rsidRDefault="005E1D3A" w:rsidP="005E1D3A">
            <w:pPr>
              <w:jc w:val="left"/>
            </w:pPr>
            <w:r>
              <w:t>Sampler</w:t>
            </w:r>
          </w:p>
        </w:tc>
        <w:tc>
          <w:tcPr>
            <w:tcW w:w="2387" w:type="dxa"/>
            <w:shd w:val="clear" w:color="auto" w:fill="auto"/>
            <w:tcMar>
              <w:top w:w="100" w:type="dxa"/>
              <w:left w:w="100" w:type="dxa"/>
              <w:bottom w:w="100" w:type="dxa"/>
              <w:right w:w="100" w:type="dxa"/>
            </w:tcMar>
          </w:tcPr>
          <w:p w14:paraId="0BD7811B" w14:textId="77777777" w:rsidR="005E1D3A" w:rsidRDefault="005E1D3A" w:rsidP="005E1D3A">
            <w:pPr>
              <w:jc w:val="left"/>
            </w:pPr>
          </w:p>
        </w:tc>
        <w:tc>
          <w:tcPr>
            <w:tcW w:w="3141" w:type="dxa"/>
            <w:shd w:val="clear" w:color="auto" w:fill="auto"/>
            <w:tcMar>
              <w:top w:w="100" w:type="dxa"/>
              <w:left w:w="100" w:type="dxa"/>
              <w:bottom w:w="100" w:type="dxa"/>
              <w:right w:w="100" w:type="dxa"/>
            </w:tcMar>
          </w:tcPr>
          <w:p w14:paraId="65809DB5" w14:textId="6BE9924B" w:rsidR="005E1D3A" w:rsidRDefault="005E1D3A" w:rsidP="005E1D3A">
            <w:pPr>
              <w:jc w:val="left"/>
            </w:pPr>
            <w:r>
              <w:t>(</w:t>
            </w:r>
            <w:proofErr w:type="gramStart"/>
            <w:r>
              <w:t>no</w:t>
            </w:r>
            <w:proofErr w:type="gramEnd"/>
            <w:r>
              <w:t xml:space="preserve"> match)</w:t>
            </w:r>
          </w:p>
        </w:tc>
      </w:tr>
    </w:tbl>
    <w:p w14:paraId="0081AC72" w14:textId="77777777" w:rsidR="003A07BA" w:rsidRDefault="003A07BA" w:rsidP="00917C89">
      <w:pPr>
        <w:ind w:left="360"/>
        <w:rPr>
          <w:lang w:eastAsia="ja-JP"/>
        </w:rPr>
      </w:pPr>
    </w:p>
    <w:p w14:paraId="192F60B2" w14:textId="23CE020E" w:rsidR="0040049D" w:rsidRDefault="0040049D" w:rsidP="00917C89">
      <w:pPr>
        <w:pStyle w:val="a3"/>
      </w:pPr>
      <w:r>
        <w:t xml:space="preserve">Migration </w:t>
      </w:r>
      <w:r w:rsidR="003A07BA">
        <w:t>from</w:t>
      </w:r>
      <w:r>
        <w:t xml:space="preserve"> </w:t>
      </w:r>
      <w:proofErr w:type="spellStart"/>
      <w:r>
        <w:t>SF_SpatialSamplingFeature</w:t>
      </w:r>
      <w:proofErr w:type="spellEnd"/>
      <w:r>
        <w:t xml:space="preserve"> to </w:t>
      </w:r>
      <w:proofErr w:type="spellStart"/>
      <w:r>
        <w:t>SpatialSample</w:t>
      </w:r>
      <w:proofErr w:type="spellEnd"/>
    </w:p>
    <w:p w14:paraId="499D5B30" w14:textId="77777777" w:rsidR="0040049D" w:rsidRDefault="0040049D" w:rsidP="0040049D">
      <w:pPr>
        <w:rPr>
          <w:lang w:eastAsia="ja-JP"/>
        </w:rPr>
      </w:pPr>
      <w:r>
        <w:rPr>
          <w:lang w:eastAsia="ja-JP"/>
        </w:rPr>
        <w:t xml:space="preserve">An instance of </w:t>
      </w:r>
      <w:proofErr w:type="spellStart"/>
      <w:r>
        <w:rPr>
          <w:lang w:eastAsia="ja-JP"/>
        </w:rPr>
        <w:t>SF_SpatialSamplingFeature</w:t>
      </w:r>
      <w:proofErr w:type="spellEnd"/>
      <w:r>
        <w:rPr>
          <w:lang w:eastAsia="ja-JP"/>
        </w:rPr>
        <w:t xml:space="preserve"> class of Edition 1 can be expressed as an instance of the </w:t>
      </w:r>
      <w:proofErr w:type="spellStart"/>
      <w:r>
        <w:rPr>
          <w:lang w:eastAsia="ja-JP"/>
        </w:rPr>
        <w:t>SpatialSample</w:t>
      </w:r>
      <w:proofErr w:type="spellEnd"/>
      <w:r>
        <w:rPr>
          <w:lang w:eastAsia="ja-JP"/>
        </w:rPr>
        <w:t xml:space="preserve"> class of the Basic Samples package as follows (inherited properties of the </w:t>
      </w:r>
      <w:proofErr w:type="spellStart"/>
      <w:r>
        <w:rPr>
          <w:lang w:eastAsia="ja-JP"/>
        </w:rPr>
        <w:t>SF_SamplingFeature</w:t>
      </w:r>
      <w:proofErr w:type="spellEnd"/>
      <w:r>
        <w:rPr>
          <w:lang w:eastAsia="ja-JP"/>
        </w:rPr>
        <w:t xml:space="preserve"> provided above not repeated here):</w:t>
      </w:r>
    </w:p>
    <w:p w14:paraId="4D60DBCB" w14:textId="77777777" w:rsidR="005D5EE1" w:rsidRDefault="0040049D" w:rsidP="0040049D">
      <w:pPr>
        <w:pStyle w:val="ListParagraph"/>
        <w:numPr>
          <w:ilvl w:val="0"/>
          <w:numId w:val="12"/>
        </w:numPr>
        <w:rPr>
          <w:lang w:eastAsia="ja-JP"/>
        </w:rPr>
      </w:pPr>
      <w:proofErr w:type="spellStart"/>
      <w:r>
        <w:rPr>
          <w:lang w:eastAsia="ja-JP"/>
        </w:rPr>
        <w:t>SF_SpatialSamplingFeature.hostedProcedure</w:t>
      </w:r>
      <w:proofErr w:type="spellEnd"/>
      <w:r>
        <w:rPr>
          <w:lang w:eastAsia="ja-JP"/>
        </w:rPr>
        <w:t xml:space="preserve">: </w:t>
      </w:r>
      <w:proofErr w:type="spellStart"/>
      <w:r>
        <w:rPr>
          <w:lang w:eastAsia="ja-JP"/>
        </w:rPr>
        <w:t>OM_Process</w:t>
      </w:r>
      <w:proofErr w:type="spellEnd"/>
      <w:r>
        <w:rPr>
          <w:lang w:eastAsia="ja-JP"/>
        </w:rPr>
        <w:t xml:space="preserve"> becomes the </w:t>
      </w:r>
      <w:proofErr w:type="spellStart"/>
      <w:r>
        <w:rPr>
          <w:lang w:eastAsia="ja-JP"/>
        </w:rPr>
        <w:t>Observer.observingProcedure</w:t>
      </w:r>
      <w:proofErr w:type="spellEnd"/>
      <w:r>
        <w:rPr>
          <w:lang w:eastAsia="ja-JP"/>
        </w:rPr>
        <w:t xml:space="preserve">: </w:t>
      </w:r>
      <w:proofErr w:type="spellStart"/>
      <w:r>
        <w:rPr>
          <w:lang w:eastAsia="ja-JP"/>
        </w:rPr>
        <w:t>ObservingProcedure</w:t>
      </w:r>
      <w:proofErr w:type="spellEnd"/>
      <w:r>
        <w:rPr>
          <w:lang w:eastAsia="ja-JP"/>
        </w:rPr>
        <w:t xml:space="preserve"> (observing procedures no longer associated with sampling features).</w:t>
      </w:r>
    </w:p>
    <w:p w14:paraId="54A4B580" w14:textId="7F311449" w:rsidR="0040049D" w:rsidRDefault="0040049D" w:rsidP="00917C89">
      <w:pPr>
        <w:pStyle w:val="ListParagraph"/>
        <w:numPr>
          <w:ilvl w:val="0"/>
          <w:numId w:val="12"/>
        </w:numPr>
        <w:rPr>
          <w:lang w:eastAsia="ja-JP"/>
        </w:rPr>
      </w:pPr>
      <w:proofErr w:type="spellStart"/>
      <w:r>
        <w:rPr>
          <w:lang w:eastAsia="ja-JP"/>
        </w:rPr>
        <w:t>SF_SpatialSamplingFeature.positionalAccuracy</w:t>
      </w:r>
      <w:proofErr w:type="spellEnd"/>
      <w:r>
        <w:rPr>
          <w:lang w:eastAsia="ja-JP"/>
        </w:rPr>
        <w:t xml:space="preserve">: </w:t>
      </w:r>
      <w:proofErr w:type="spellStart"/>
      <w:r>
        <w:rPr>
          <w:lang w:eastAsia="ja-JP"/>
        </w:rPr>
        <w:t>DQ_PositionalAccuracy</w:t>
      </w:r>
      <w:proofErr w:type="spellEnd"/>
      <w:r>
        <w:rPr>
          <w:lang w:eastAsia="ja-JP"/>
        </w:rPr>
        <w:t xml:space="preserve"> becomes a combination of </w:t>
      </w:r>
      <w:proofErr w:type="spellStart"/>
      <w:r>
        <w:rPr>
          <w:lang w:eastAsia="ja-JP"/>
        </w:rPr>
        <w:t>SpatialSample.horizontalPositionalAccuracy</w:t>
      </w:r>
      <w:proofErr w:type="spellEnd"/>
      <w:r>
        <w:rPr>
          <w:lang w:eastAsia="ja-JP"/>
        </w:rPr>
        <w:t xml:space="preserve">: Any and </w:t>
      </w:r>
      <w:proofErr w:type="spellStart"/>
      <w:r>
        <w:rPr>
          <w:lang w:eastAsia="ja-JP"/>
        </w:rPr>
        <w:t>SpatialSample.verticalPositionalAccuracy</w:t>
      </w:r>
      <w:proofErr w:type="spellEnd"/>
      <w:r>
        <w:rPr>
          <w:lang w:eastAsia="ja-JP"/>
        </w:rPr>
        <w:t>: Any.</w:t>
      </w:r>
    </w:p>
    <w:p w14:paraId="183035C6" w14:textId="634602AB" w:rsidR="00F12AFC" w:rsidRDefault="00F12AFC">
      <w:pPr>
        <w:ind w:left="360"/>
        <w:rPr>
          <w:lang w:eastAsia="ja-JP"/>
        </w:rPr>
      </w:pPr>
      <w:r>
        <w:rPr>
          <w:lang w:eastAsia="ja-JP"/>
        </w:rPr>
        <w:lastRenderedPageBreak/>
        <w:t xml:space="preserve">For information about transitioning the specialized Spatial Sampling Feature types </w:t>
      </w:r>
      <w:proofErr w:type="spellStart"/>
      <w:r>
        <w:rPr>
          <w:lang w:eastAsia="ja-JP"/>
        </w:rPr>
        <w:t>SF_SamplingPoint</w:t>
      </w:r>
      <w:proofErr w:type="spellEnd"/>
      <w:r>
        <w:rPr>
          <w:lang w:eastAsia="ja-JP"/>
        </w:rPr>
        <w:t xml:space="preserve">, </w:t>
      </w:r>
      <w:proofErr w:type="spellStart"/>
      <w:r>
        <w:rPr>
          <w:lang w:eastAsia="ja-JP"/>
        </w:rPr>
        <w:t>SF_SamplingCurve</w:t>
      </w:r>
      <w:proofErr w:type="spellEnd"/>
      <w:r>
        <w:rPr>
          <w:lang w:eastAsia="ja-JP"/>
        </w:rPr>
        <w:t xml:space="preserve">, </w:t>
      </w:r>
      <w:proofErr w:type="spellStart"/>
      <w:r>
        <w:rPr>
          <w:lang w:eastAsia="ja-JP"/>
        </w:rPr>
        <w:t>SF_SamplingSurface</w:t>
      </w:r>
      <w:proofErr w:type="spellEnd"/>
      <w:r>
        <w:rPr>
          <w:lang w:eastAsia="ja-JP"/>
        </w:rPr>
        <w:t xml:space="preserve"> and </w:t>
      </w:r>
      <w:proofErr w:type="spellStart"/>
      <w:r>
        <w:rPr>
          <w:lang w:eastAsia="ja-JP"/>
        </w:rPr>
        <w:t>SF_SamplingSolid</w:t>
      </w:r>
      <w:proofErr w:type="spellEnd"/>
      <w:r>
        <w:rPr>
          <w:lang w:eastAsia="ja-JP"/>
        </w:rPr>
        <w:t xml:space="preserve"> of Edition 1 see the "Hard-typing vs. soft typing and </w:t>
      </w:r>
      <w:proofErr w:type="spellStart"/>
      <w:r>
        <w:rPr>
          <w:lang w:eastAsia="ja-JP"/>
        </w:rPr>
        <w:t>codelist</w:t>
      </w:r>
      <w:proofErr w:type="spellEnd"/>
      <w:r>
        <w:rPr>
          <w:lang w:eastAsia="ja-JP"/>
        </w:rPr>
        <w:t xml:space="preserve"> use" section below.</w:t>
      </w:r>
    </w:p>
    <w:p w14:paraId="57F0D800" w14:textId="3F4A15B9" w:rsidR="00B72CE0" w:rsidRDefault="00B72CE0" w:rsidP="00917C89">
      <w:pPr>
        <w:ind w:left="360"/>
        <w:rPr>
          <w:lang w:eastAsia="ja-JP"/>
        </w:rPr>
      </w:pPr>
      <w:r>
        <w:rPr>
          <w:lang w:eastAsia="ja-JP"/>
        </w:rPr>
        <w:t xml:space="preserve">The </w:t>
      </w:r>
      <w:r>
        <w:rPr>
          <w:lang w:eastAsia="ja-JP"/>
        </w:rPr>
        <w:fldChar w:fldCharType="begin"/>
      </w:r>
      <w:r>
        <w:rPr>
          <w:lang w:eastAsia="ja-JP"/>
        </w:rPr>
        <w:instrText xml:space="preserve"> REF _Ref74294966 \h </w:instrText>
      </w:r>
      <w:r>
        <w:rPr>
          <w:lang w:eastAsia="ja-JP"/>
        </w:rPr>
      </w:r>
      <w:r>
        <w:rPr>
          <w:lang w:eastAsia="ja-JP"/>
        </w:rPr>
        <w:fldChar w:fldCharType="separate"/>
      </w:r>
      <w:r w:rsidRPr="00917C89">
        <w:rPr>
          <w:b/>
          <w:bCs/>
          <w:sz w:val="20"/>
          <w:szCs w:val="20"/>
        </w:rPr>
        <w:t xml:space="preserve">Table </w:t>
      </w:r>
      <w:r>
        <w:rPr>
          <w:b/>
          <w:bCs/>
          <w:noProof/>
          <w:sz w:val="20"/>
          <w:szCs w:val="20"/>
        </w:rPr>
        <w:t>10</w:t>
      </w:r>
      <w:r>
        <w:rPr>
          <w:lang w:eastAsia="ja-JP"/>
        </w:rPr>
        <w:fldChar w:fldCharType="end"/>
      </w:r>
      <w:r>
        <w:rPr>
          <w:lang w:eastAsia="ja-JP"/>
        </w:rPr>
        <w:t xml:space="preserve"> summarizes the </w:t>
      </w:r>
      <w:proofErr w:type="spellStart"/>
      <w:r>
        <w:rPr>
          <w:lang w:eastAsia="ja-JP"/>
        </w:rPr>
        <w:t>SpatialSample</w:t>
      </w:r>
      <w:proofErr w:type="spellEnd"/>
      <w:r>
        <w:rPr>
          <w:lang w:eastAsia="ja-JP"/>
        </w:rPr>
        <w:t xml:space="preserve"> mappings from the edition 2 Basic Samples package to edition 1, including the properties inherited from the Sample and </w:t>
      </w:r>
      <w:proofErr w:type="spellStart"/>
      <w:r>
        <w:rPr>
          <w:lang w:eastAsia="ja-JP"/>
        </w:rPr>
        <w:t>SF_SamplingFeature</w:t>
      </w:r>
      <w:proofErr w:type="spellEnd"/>
      <w:r>
        <w:rPr>
          <w:lang w:eastAsia="ja-JP"/>
        </w:rPr>
        <w:t xml:space="preserve">. </w:t>
      </w:r>
    </w:p>
    <w:p w14:paraId="4D9B519D" w14:textId="6B2791C9" w:rsidR="00B72CE0" w:rsidRPr="00917C89" w:rsidRDefault="00B72CE0" w:rsidP="00917C89">
      <w:pPr>
        <w:ind w:left="360"/>
        <w:jc w:val="center"/>
        <w:rPr>
          <w:b/>
          <w:bCs/>
          <w:sz w:val="20"/>
          <w:szCs w:val="20"/>
        </w:rPr>
      </w:pPr>
      <w:bookmarkStart w:id="474" w:name="_Ref74294966"/>
      <w:r w:rsidRPr="00917C89">
        <w:rPr>
          <w:b/>
          <w:bCs/>
          <w:sz w:val="20"/>
          <w:szCs w:val="20"/>
        </w:rPr>
        <w:t xml:space="preserve">Table </w:t>
      </w:r>
      <w:r w:rsidRPr="00917C89">
        <w:rPr>
          <w:b/>
          <w:bCs/>
          <w:sz w:val="20"/>
          <w:szCs w:val="20"/>
        </w:rPr>
        <w:fldChar w:fldCharType="begin"/>
      </w:r>
      <w:r w:rsidRPr="00917C89">
        <w:rPr>
          <w:b/>
          <w:bCs/>
          <w:sz w:val="20"/>
          <w:szCs w:val="20"/>
        </w:rPr>
        <w:instrText xml:space="preserve"> SEQ Table \* ARABIC </w:instrText>
      </w:r>
      <w:r w:rsidRPr="00917C89">
        <w:rPr>
          <w:b/>
          <w:bCs/>
          <w:sz w:val="20"/>
          <w:szCs w:val="20"/>
        </w:rPr>
        <w:fldChar w:fldCharType="separate"/>
      </w:r>
      <w:r>
        <w:rPr>
          <w:b/>
          <w:bCs/>
          <w:noProof/>
          <w:sz w:val="20"/>
          <w:szCs w:val="20"/>
        </w:rPr>
        <w:t>10</w:t>
      </w:r>
      <w:r w:rsidRPr="00917C89">
        <w:rPr>
          <w:b/>
          <w:bCs/>
          <w:sz w:val="20"/>
          <w:szCs w:val="20"/>
        </w:rPr>
        <w:fldChar w:fldCharType="end"/>
      </w:r>
      <w:bookmarkEnd w:id="474"/>
      <w:r w:rsidRPr="00917C89">
        <w:rPr>
          <w:b/>
          <w:bCs/>
          <w:sz w:val="20"/>
          <w:szCs w:val="20"/>
        </w:rPr>
        <w:t xml:space="preserve"> — </w:t>
      </w:r>
      <w:proofErr w:type="spellStart"/>
      <w:r>
        <w:rPr>
          <w:b/>
          <w:bCs/>
          <w:sz w:val="20"/>
          <w:szCs w:val="20"/>
        </w:rPr>
        <w:t>Spatial</w:t>
      </w:r>
      <w:r w:rsidRPr="00917C89">
        <w:rPr>
          <w:b/>
          <w:bCs/>
          <w:sz w:val="20"/>
          <w:szCs w:val="20"/>
        </w:rPr>
        <w:t>Sample</w:t>
      </w:r>
      <w:proofErr w:type="spellEnd"/>
      <w:r w:rsidRPr="00917C89">
        <w:rPr>
          <w:b/>
          <w:bCs/>
          <w:sz w:val="20"/>
          <w:szCs w:val="20"/>
        </w:rPr>
        <w:t xml:space="preserve"> </w:t>
      </w:r>
      <w:r>
        <w:rPr>
          <w:b/>
          <w:bCs/>
          <w:sz w:val="20"/>
          <w:szCs w:val="20"/>
        </w:rPr>
        <w:t>m</w:t>
      </w:r>
      <w:r w:rsidRPr="00917C89">
        <w:rPr>
          <w:b/>
          <w:bCs/>
          <w:sz w:val="20"/>
          <w:szCs w:val="20"/>
        </w:rPr>
        <w:t>apping from 19156 edition 2 to edition 1 (informative)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243"/>
        <w:gridCol w:w="2387"/>
        <w:gridCol w:w="3141"/>
      </w:tblGrid>
      <w:tr w:rsidR="00B72CE0" w:rsidRPr="006E753C" w14:paraId="348D1A1F" w14:textId="77777777" w:rsidTr="00824B4F">
        <w:trPr>
          <w:trHeight w:val="651"/>
        </w:trPr>
        <w:tc>
          <w:tcPr>
            <w:tcW w:w="4243" w:type="dxa"/>
            <w:shd w:val="clear" w:color="auto" w:fill="auto"/>
            <w:tcMar>
              <w:top w:w="100" w:type="dxa"/>
              <w:left w:w="100" w:type="dxa"/>
              <w:bottom w:w="100" w:type="dxa"/>
              <w:right w:w="100" w:type="dxa"/>
            </w:tcMar>
          </w:tcPr>
          <w:p w14:paraId="5A96D72A" w14:textId="77777777" w:rsidR="00B72CE0" w:rsidRPr="00824B4F" w:rsidRDefault="00B72CE0" w:rsidP="00824B4F">
            <w:pPr>
              <w:jc w:val="left"/>
              <w:rPr>
                <w:b/>
                <w:bCs/>
              </w:rPr>
            </w:pPr>
            <w:r w:rsidRPr="00824B4F">
              <w:rPr>
                <w:b/>
                <w:bCs/>
              </w:rPr>
              <w:t>Edition 2 class / property</w:t>
            </w:r>
            <w:r>
              <w:rPr>
                <w:b/>
                <w:bCs/>
              </w:rPr>
              <w:t>,</w:t>
            </w:r>
            <w:r>
              <w:rPr>
                <w:b/>
                <w:bCs/>
              </w:rPr>
              <w:br/>
              <w:t>Basic Samples package</w:t>
            </w:r>
          </w:p>
        </w:tc>
        <w:tc>
          <w:tcPr>
            <w:tcW w:w="2387" w:type="dxa"/>
            <w:shd w:val="clear" w:color="auto" w:fill="auto"/>
            <w:tcMar>
              <w:top w:w="100" w:type="dxa"/>
              <w:left w:w="100" w:type="dxa"/>
              <w:bottom w:w="100" w:type="dxa"/>
              <w:right w:w="100" w:type="dxa"/>
            </w:tcMar>
          </w:tcPr>
          <w:p w14:paraId="67C94C02" w14:textId="77777777" w:rsidR="00B72CE0" w:rsidRPr="00824B4F" w:rsidRDefault="00B72CE0" w:rsidP="00824B4F">
            <w:pPr>
              <w:jc w:val="left"/>
              <w:rPr>
                <w:b/>
                <w:bCs/>
              </w:rPr>
            </w:pPr>
            <w:r w:rsidRPr="00824B4F">
              <w:rPr>
                <w:b/>
                <w:bCs/>
              </w:rPr>
              <w:t>Relation</w:t>
            </w:r>
          </w:p>
        </w:tc>
        <w:tc>
          <w:tcPr>
            <w:tcW w:w="3141" w:type="dxa"/>
            <w:shd w:val="clear" w:color="auto" w:fill="auto"/>
            <w:tcMar>
              <w:top w:w="100" w:type="dxa"/>
              <w:left w:w="100" w:type="dxa"/>
              <w:bottom w:w="100" w:type="dxa"/>
              <w:right w:w="100" w:type="dxa"/>
            </w:tcMar>
          </w:tcPr>
          <w:p w14:paraId="3075DC31" w14:textId="77777777" w:rsidR="00B72CE0" w:rsidRPr="00824B4F" w:rsidRDefault="00B72CE0" w:rsidP="00824B4F">
            <w:pPr>
              <w:jc w:val="left"/>
              <w:rPr>
                <w:b/>
                <w:bCs/>
              </w:rPr>
            </w:pPr>
            <w:r w:rsidRPr="00824B4F">
              <w:rPr>
                <w:b/>
                <w:bCs/>
              </w:rPr>
              <w:t>Edition 1 class / property</w:t>
            </w:r>
          </w:p>
        </w:tc>
      </w:tr>
      <w:tr w:rsidR="00B72CE0" w:rsidRPr="006E753C" w14:paraId="7D6EF33E" w14:textId="77777777" w:rsidTr="00824B4F">
        <w:trPr>
          <w:trHeight w:val="651"/>
        </w:trPr>
        <w:tc>
          <w:tcPr>
            <w:tcW w:w="4243" w:type="dxa"/>
            <w:shd w:val="clear" w:color="auto" w:fill="auto"/>
            <w:tcMar>
              <w:top w:w="100" w:type="dxa"/>
              <w:left w:w="100" w:type="dxa"/>
              <w:bottom w:w="100" w:type="dxa"/>
              <w:right w:w="100" w:type="dxa"/>
            </w:tcMar>
          </w:tcPr>
          <w:p w14:paraId="242FD455" w14:textId="00D82BFF" w:rsidR="00B72CE0" w:rsidRPr="006E753C" w:rsidRDefault="00B72CE0" w:rsidP="00824B4F">
            <w:pPr>
              <w:jc w:val="left"/>
            </w:pPr>
            <w:proofErr w:type="spellStart"/>
            <w:r>
              <w:t>SpatialSample</w:t>
            </w:r>
            <w:proofErr w:type="spellEnd"/>
          </w:p>
        </w:tc>
        <w:tc>
          <w:tcPr>
            <w:tcW w:w="2387" w:type="dxa"/>
            <w:shd w:val="clear" w:color="auto" w:fill="auto"/>
            <w:tcMar>
              <w:top w:w="100" w:type="dxa"/>
              <w:left w:w="100" w:type="dxa"/>
              <w:bottom w:w="100" w:type="dxa"/>
              <w:right w:w="100" w:type="dxa"/>
            </w:tcMar>
          </w:tcPr>
          <w:p w14:paraId="59F175C7" w14:textId="77777777" w:rsidR="00B72CE0" w:rsidRPr="006E753C" w:rsidRDefault="00B72CE0" w:rsidP="00824B4F">
            <w:pPr>
              <w:jc w:val="left"/>
            </w:pPr>
            <w:r w:rsidRPr="006E753C">
              <w:t>equivalent class</w:t>
            </w:r>
          </w:p>
        </w:tc>
        <w:tc>
          <w:tcPr>
            <w:tcW w:w="3141" w:type="dxa"/>
            <w:shd w:val="clear" w:color="auto" w:fill="auto"/>
            <w:tcMar>
              <w:top w:w="100" w:type="dxa"/>
              <w:left w:w="100" w:type="dxa"/>
              <w:bottom w:w="100" w:type="dxa"/>
              <w:right w:w="100" w:type="dxa"/>
            </w:tcMar>
          </w:tcPr>
          <w:p w14:paraId="1F403647" w14:textId="5E139A63" w:rsidR="00B72CE0" w:rsidRPr="006E753C" w:rsidRDefault="00B72CE0" w:rsidP="00824B4F">
            <w:pPr>
              <w:jc w:val="left"/>
            </w:pPr>
            <w:proofErr w:type="spellStart"/>
            <w:r>
              <w:t>SF_SpatialSamplingFeature</w:t>
            </w:r>
            <w:proofErr w:type="spellEnd"/>
          </w:p>
        </w:tc>
      </w:tr>
      <w:tr w:rsidR="00B72CE0" w:rsidRPr="006E753C" w14:paraId="2B09021C" w14:textId="77777777" w:rsidTr="00824B4F">
        <w:trPr>
          <w:trHeight w:val="651"/>
        </w:trPr>
        <w:tc>
          <w:tcPr>
            <w:tcW w:w="4243" w:type="dxa"/>
            <w:shd w:val="clear" w:color="auto" w:fill="auto"/>
            <w:tcMar>
              <w:top w:w="100" w:type="dxa"/>
              <w:left w:w="100" w:type="dxa"/>
              <w:bottom w:w="100" w:type="dxa"/>
              <w:right w:w="100" w:type="dxa"/>
            </w:tcMar>
          </w:tcPr>
          <w:p w14:paraId="24768D3B" w14:textId="32DEF5D4" w:rsidR="00B72CE0" w:rsidRPr="006E753C" w:rsidRDefault="00B72CE0" w:rsidP="00824B4F">
            <w:pPr>
              <w:jc w:val="left"/>
            </w:pPr>
            <w:proofErr w:type="spellStart"/>
            <w:r>
              <w:t>Spatial</w:t>
            </w:r>
            <w:r w:rsidRPr="006E753C">
              <w:t>Sample.sampledFeature</w:t>
            </w:r>
            <w:proofErr w:type="spellEnd"/>
          </w:p>
        </w:tc>
        <w:tc>
          <w:tcPr>
            <w:tcW w:w="2387" w:type="dxa"/>
            <w:shd w:val="clear" w:color="auto" w:fill="auto"/>
            <w:tcMar>
              <w:top w:w="100" w:type="dxa"/>
              <w:left w:w="100" w:type="dxa"/>
              <w:bottom w:w="100" w:type="dxa"/>
              <w:right w:w="100" w:type="dxa"/>
            </w:tcMar>
          </w:tcPr>
          <w:p w14:paraId="7314E613" w14:textId="77777777" w:rsidR="00B72CE0" w:rsidRPr="006E753C" w:rsidRDefault="00B72CE0" w:rsidP="00824B4F">
            <w:pPr>
              <w:jc w:val="left"/>
            </w:pPr>
            <w:r w:rsidRPr="006E753C">
              <w:t>equivalent property</w:t>
            </w:r>
          </w:p>
        </w:tc>
        <w:tc>
          <w:tcPr>
            <w:tcW w:w="3141" w:type="dxa"/>
            <w:shd w:val="clear" w:color="auto" w:fill="auto"/>
            <w:tcMar>
              <w:top w:w="100" w:type="dxa"/>
              <w:left w:w="100" w:type="dxa"/>
              <w:bottom w:w="100" w:type="dxa"/>
              <w:right w:w="100" w:type="dxa"/>
            </w:tcMar>
          </w:tcPr>
          <w:p w14:paraId="03CB5859" w14:textId="2444CD8D" w:rsidR="00B72CE0" w:rsidRPr="006E753C" w:rsidRDefault="00B72CE0" w:rsidP="00824B4F">
            <w:pPr>
              <w:jc w:val="left"/>
            </w:pPr>
            <w:proofErr w:type="spellStart"/>
            <w:r w:rsidRPr="006E753C">
              <w:t>SF_</w:t>
            </w:r>
            <w:r>
              <w:t>Spatial</w:t>
            </w:r>
            <w:r w:rsidRPr="006E753C">
              <w:t>SamplingFeature.sampledFeature</w:t>
            </w:r>
            <w:proofErr w:type="spellEnd"/>
          </w:p>
        </w:tc>
      </w:tr>
      <w:tr w:rsidR="00B72CE0" w:rsidRPr="006E753C" w14:paraId="064C6F2C" w14:textId="77777777" w:rsidTr="00824B4F">
        <w:trPr>
          <w:trHeight w:val="651"/>
        </w:trPr>
        <w:tc>
          <w:tcPr>
            <w:tcW w:w="4243" w:type="dxa"/>
            <w:shd w:val="clear" w:color="auto" w:fill="auto"/>
            <w:tcMar>
              <w:top w:w="100" w:type="dxa"/>
              <w:left w:w="100" w:type="dxa"/>
              <w:bottom w:w="100" w:type="dxa"/>
              <w:right w:w="100" w:type="dxa"/>
            </w:tcMar>
          </w:tcPr>
          <w:p w14:paraId="13A2B35B" w14:textId="3ED32ACD" w:rsidR="00B72CE0" w:rsidRPr="006E753C" w:rsidRDefault="00B72CE0" w:rsidP="00824B4F">
            <w:pPr>
              <w:jc w:val="left"/>
            </w:pPr>
            <w:proofErr w:type="spellStart"/>
            <w:r>
              <w:t>Spatial</w:t>
            </w:r>
            <w:r w:rsidRPr="006E753C">
              <w:t>Sample.relatedObservation</w:t>
            </w:r>
            <w:proofErr w:type="spellEnd"/>
          </w:p>
        </w:tc>
        <w:tc>
          <w:tcPr>
            <w:tcW w:w="2387" w:type="dxa"/>
            <w:shd w:val="clear" w:color="auto" w:fill="auto"/>
            <w:tcMar>
              <w:top w:w="100" w:type="dxa"/>
              <w:left w:w="100" w:type="dxa"/>
              <w:bottom w:w="100" w:type="dxa"/>
              <w:right w:w="100" w:type="dxa"/>
            </w:tcMar>
          </w:tcPr>
          <w:p w14:paraId="63C772F6" w14:textId="77777777" w:rsidR="00B72CE0" w:rsidRPr="006E753C" w:rsidRDefault="00B72CE0" w:rsidP="00824B4F">
            <w:pPr>
              <w:jc w:val="left"/>
            </w:pPr>
            <w:r w:rsidRPr="006E753C">
              <w:t>equivalent property</w:t>
            </w:r>
          </w:p>
        </w:tc>
        <w:tc>
          <w:tcPr>
            <w:tcW w:w="3141" w:type="dxa"/>
            <w:shd w:val="clear" w:color="auto" w:fill="auto"/>
            <w:tcMar>
              <w:top w:w="100" w:type="dxa"/>
              <w:left w:w="100" w:type="dxa"/>
              <w:bottom w:w="100" w:type="dxa"/>
              <w:right w:w="100" w:type="dxa"/>
            </w:tcMar>
          </w:tcPr>
          <w:p w14:paraId="75923D74" w14:textId="70605983" w:rsidR="00B72CE0" w:rsidRPr="006E753C" w:rsidRDefault="00B72CE0" w:rsidP="00824B4F">
            <w:pPr>
              <w:jc w:val="left"/>
            </w:pPr>
            <w:proofErr w:type="spellStart"/>
            <w:r w:rsidRPr="006E753C">
              <w:t>SF_</w:t>
            </w:r>
            <w:r>
              <w:t>Spatial</w:t>
            </w:r>
            <w:r w:rsidRPr="006E753C">
              <w:t>SamplingFeature.relatedObservation</w:t>
            </w:r>
            <w:proofErr w:type="spellEnd"/>
          </w:p>
        </w:tc>
      </w:tr>
      <w:tr w:rsidR="00B72CE0" w:rsidRPr="006E753C" w14:paraId="2EF27701" w14:textId="77777777" w:rsidTr="00824B4F">
        <w:trPr>
          <w:trHeight w:val="651"/>
        </w:trPr>
        <w:tc>
          <w:tcPr>
            <w:tcW w:w="4243" w:type="dxa"/>
            <w:shd w:val="clear" w:color="auto" w:fill="auto"/>
            <w:tcMar>
              <w:top w:w="100" w:type="dxa"/>
              <w:left w:w="100" w:type="dxa"/>
              <w:bottom w:w="100" w:type="dxa"/>
              <w:right w:w="100" w:type="dxa"/>
            </w:tcMar>
          </w:tcPr>
          <w:p w14:paraId="3D51B158" w14:textId="451CADBE" w:rsidR="00B72CE0" w:rsidRPr="006E753C" w:rsidRDefault="00B72CE0" w:rsidP="00824B4F">
            <w:pPr>
              <w:jc w:val="left"/>
            </w:pPr>
            <w:proofErr w:type="spellStart"/>
            <w:r>
              <w:t>Spatial</w:t>
            </w:r>
            <w:r w:rsidRPr="006E753C">
              <w:t>Sample.relatedSample</w:t>
            </w:r>
            <w:proofErr w:type="spellEnd"/>
          </w:p>
        </w:tc>
        <w:tc>
          <w:tcPr>
            <w:tcW w:w="2387" w:type="dxa"/>
            <w:shd w:val="clear" w:color="auto" w:fill="auto"/>
            <w:tcMar>
              <w:top w:w="100" w:type="dxa"/>
              <w:left w:w="100" w:type="dxa"/>
              <w:bottom w:w="100" w:type="dxa"/>
              <w:right w:w="100" w:type="dxa"/>
            </w:tcMar>
          </w:tcPr>
          <w:p w14:paraId="020D45F4" w14:textId="77777777" w:rsidR="00B72CE0" w:rsidRPr="006E753C" w:rsidRDefault="00B72CE0" w:rsidP="00824B4F">
            <w:pPr>
              <w:jc w:val="left"/>
            </w:pPr>
            <w:r w:rsidRPr="006E753C">
              <w:t>equivalent property</w:t>
            </w:r>
          </w:p>
        </w:tc>
        <w:tc>
          <w:tcPr>
            <w:tcW w:w="3141" w:type="dxa"/>
            <w:shd w:val="clear" w:color="auto" w:fill="auto"/>
            <w:tcMar>
              <w:top w:w="100" w:type="dxa"/>
              <w:left w:w="100" w:type="dxa"/>
              <w:bottom w:w="100" w:type="dxa"/>
              <w:right w:w="100" w:type="dxa"/>
            </w:tcMar>
          </w:tcPr>
          <w:p w14:paraId="524151F8" w14:textId="496CB67D" w:rsidR="00B72CE0" w:rsidRPr="006E753C" w:rsidRDefault="00B72CE0" w:rsidP="00824B4F">
            <w:pPr>
              <w:jc w:val="left"/>
            </w:pPr>
            <w:proofErr w:type="spellStart"/>
            <w:r w:rsidRPr="006E753C">
              <w:t>SF_</w:t>
            </w:r>
            <w:r>
              <w:t>Spatial</w:t>
            </w:r>
            <w:r w:rsidRPr="006E753C">
              <w:t>SamplingFeature.relatedSamplingFeature</w:t>
            </w:r>
            <w:proofErr w:type="spellEnd"/>
          </w:p>
        </w:tc>
      </w:tr>
      <w:tr w:rsidR="00B72CE0" w:rsidRPr="006E753C" w14:paraId="0A7AFDF6" w14:textId="77777777" w:rsidTr="00824B4F">
        <w:trPr>
          <w:trHeight w:val="651"/>
        </w:trPr>
        <w:tc>
          <w:tcPr>
            <w:tcW w:w="4243" w:type="dxa"/>
            <w:shd w:val="clear" w:color="auto" w:fill="auto"/>
            <w:tcMar>
              <w:top w:w="100" w:type="dxa"/>
              <w:left w:w="100" w:type="dxa"/>
              <w:bottom w:w="100" w:type="dxa"/>
              <w:right w:w="100" w:type="dxa"/>
            </w:tcMar>
          </w:tcPr>
          <w:p w14:paraId="26CC3F07" w14:textId="343F0F81" w:rsidR="00B72CE0" w:rsidRDefault="00B72CE0" w:rsidP="00824B4F">
            <w:pPr>
              <w:jc w:val="left"/>
            </w:pPr>
            <w:proofErr w:type="spellStart"/>
            <w:r>
              <w:t>Spatial</w:t>
            </w:r>
            <w:r w:rsidRPr="006E753C">
              <w:t>Sample.metadata</w:t>
            </w:r>
            <w:proofErr w:type="spellEnd"/>
          </w:p>
        </w:tc>
        <w:tc>
          <w:tcPr>
            <w:tcW w:w="2387" w:type="dxa"/>
            <w:shd w:val="clear" w:color="auto" w:fill="auto"/>
            <w:tcMar>
              <w:top w:w="100" w:type="dxa"/>
              <w:left w:w="100" w:type="dxa"/>
              <w:bottom w:w="100" w:type="dxa"/>
              <w:right w:w="100" w:type="dxa"/>
            </w:tcMar>
          </w:tcPr>
          <w:p w14:paraId="049AA4F9" w14:textId="77777777" w:rsidR="00B72CE0" w:rsidRPr="006E753C" w:rsidRDefault="00B72CE0" w:rsidP="00824B4F">
            <w:pPr>
              <w:jc w:val="left"/>
            </w:pPr>
            <w:r w:rsidRPr="006E753C">
              <w:t xml:space="preserve">has </w:t>
            </w:r>
            <w:proofErr w:type="spellStart"/>
            <w:r w:rsidRPr="006E753C">
              <w:t>subProperty</w:t>
            </w:r>
            <w:proofErr w:type="spellEnd"/>
          </w:p>
        </w:tc>
        <w:tc>
          <w:tcPr>
            <w:tcW w:w="3141" w:type="dxa"/>
            <w:shd w:val="clear" w:color="auto" w:fill="auto"/>
            <w:tcMar>
              <w:top w:w="100" w:type="dxa"/>
              <w:left w:w="100" w:type="dxa"/>
              <w:bottom w:w="100" w:type="dxa"/>
              <w:right w:w="100" w:type="dxa"/>
            </w:tcMar>
          </w:tcPr>
          <w:p w14:paraId="3BB78520" w14:textId="32691340" w:rsidR="00B72CE0" w:rsidRDefault="00B72CE0" w:rsidP="00824B4F">
            <w:pPr>
              <w:jc w:val="left"/>
            </w:pPr>
            <w:proofErr w:type="spellStart"/>
            <w:r w:rsidRPr="006E753C">
              <w:t>SF_</w:t>
            </w:r>
            <w:r>
              <w:t>Spatial</w:t>
            </w:r>
            <w:r w:rsidRPr="006E753C">
              <w:t>SamplingFeature.lineage</w:t>
            </w:r>
            <w:proofErr w:type="spellEnd"/>
          </w:p>
        </w:tc>
      </w:tr>
      <w:tr w:rsidR="00B72CE0" w:rsidRPr="006E753C" w14:paraId="711587BF" w14:textId="77777777" w:rsidTr="00824B4F">
        <w:trPr>
          <w:trHeight w:val="651"/>
        </w:trPr>
        <w:tc>
          <w:tcPr>
            <w:tcW w:w="4243" w:type="dxa"/>
            <w:shd w:val="clear" w:color="auto" w:fill="auto"/>
            <w:tcMar>
              <w:top w:w="100" w:type="dxa"/>
              <w:left w:w="100" w:type="dxa"/>
              <w:bottom w:w="100" w:type="dxa"/>
              <w:right w:w="100" w:type="dxa"/>
            </w:tcMar>
          </w:tcPr>
          <w:p w14:paraId="2B6D77F9" w14:textId="5E5F4E33" w:rsidR="00B72CE0" w:rsidRDefault="00B72CE0" w:rsidP="00824B4F">
            <w:pPr>
              <w:jc w:val="left"/>
            </w:pPr>
            <w:proofErr w:type="spellStart"/>
            <w:r>
              <w:t>Spatial</w:t>
            </w:r>
            <w:r w:rsidRPr="006E753C">
              <w:t>Sample.parameter</w:t>
            </w:r>
            <w:proofErr w:type="spellEnd"/>
          </w:p>
        </w:tc>
        <w:tc>
          <w:tcPr>
            <w:tcW w:w="2387" w:type="dxa"/>
            <w:shd w:val="clear" w:color="auto" w:fill="auto"/>
            <w:tcMar>
              <w:top w:w="100" w:type="dxa"/>
              <w:left w:w="100" w:type="dxa"/>
              <w:bottom w:w="100" w:type="dxa"/>
              <w:right w:w="100" w:type="dxa"/>
            </w:tcMar>
          </w:tcPr>
          <w:p w14:paraId="21A04860" w14:textId="77777777" w:rsidR="00B72CE0" w:rsidRPr="006E753C" w:rsidRDefault="00B72CE0" w:rsidP="00824B4F">
            <w:pPr>
              <w:jc w:val="left"/>
            </w:pPr>
            <w:r w:rsidRPr="006E753C">
              <w:t>equivalent property</w:t>
            </w:r>
          </w:p>
        </w:tc>
        <w:tc>
          <w:tcPr>
            <w:tcW w:w="3141" w:type="dxa"/>
            <w:shd w:val="clear" w:color="auto" w:fill="auto"/>
            <w:tcMar>
              <w:top w:w="100" w:type="dxa"/>
              <w:left w:w="100" w:type="dxa"/>
              <w:bottom w:w="100" w:type="dxa"/>
              <w:right w:w="100" w:type="dxa"/>
            </w:tcMar>
          </w:tcPr>
          <w:p w14:paraId="1D055834" w14:textId="77777777" w:rsidR="00B72CE0" w:rsidRDefault="00B72CE0" w:rsidP="00824B4F">
            <w:pPr>
              <w:jc w:val="left"/>
            </w:pPr>
            <w:proofErr w:type="spellStart"/>
            <w:r w:rsidRPr="006E753C">
              <w:t>SF_SamplingFeature.parameter</w:t>
            </w:r>
            <w:proofErr w:type="spellEnd"/>
          </w:p>
        </w:tc>
      </w:tr>
      <w:tr w:rsidR="005E1D3A" w:rsidRPr="006E753C" w14:paraId="5F3C349B" w14:textId="77777777" w:rsidTr="00824B4F">
        <w:trPr>
          <w:trHeight w:val="651"/>
        </w:trPr>
        <w:tc>
          <w:tcPr>
            <w:tcW w:w="4243" w:type="dxa"/>
            <w:shd w:val="clear" w:color="auto" w:fill="auto"/>
            <w:tcMar>
              <w:top w:w="100" w:type="dxa"/>
              <w:left w:w="100" w:type="dxa"/>
              <w:bottom w:w="100" w:type="dxa"/>
              <w:right w:w="100" w:type="dxa"/>
            </w:tcMar>
          </w:tcPr>
          <w:p w14:paraId="119E9DE4" w14:textId="7136F0B0" w:rsidR="005E1D3A" w:rsidRDefault="005E1D3A" w:rsidP="005E1D3A">
            <w:pPr>
              <w:jc w:val="left"/>
            </w:pPr>
            <w:proofErr w:type="spellStart"/>
            <w:r>
              <w:t>SpatialSample.sampling</w:t>
            </w:r>
            <w:proofErr w:type="spellEnd"/>
          </w:p>
        </w:tc>
        <w:tc>
          <w:tcPr>
            <w:tcW w:w="2387" w:type="dxa"/>
            <w:shd w:val="clear" w:color="auto" w:fill="auto"/>
            <w:tcMar>
              <w:top w:w="100" w:type="dxa"/>
              <w:left w:w="100" w:type="dxa"/>
              <w:bottom w:w="100" w:type="dxa"/>
              <w:right w:w="100" w:type="dxa"/>
            </w:tcMar>
          </w:tcPr>
          <w:p w14:paraId="0D1BF29F" w14:textId="72AA97F3" w:rsidR="005E1D3A" w:rsidRPr="006E753C" w:rsidRDefault="005E1D3A" w:rsidP="005E1D3A">
            <w:pPr>
              <w:jc w:val="left"/>
            </w:pPr>
            <w:r>
              <w:t xml:space="preserve">has </w:t>
            </w:r>
            <w:proofErr w:type="spellStart"/>
            <w:r>
              <w:t>subProperty</w:t>
            </w:r>
            <w:proofErr w:type="spellEnd"/>
          </w:p>
        </w:tc>
        <w:tc>
          <w:tcPr>
            <w:tcW w:w="3141" w:type="dxa"/>
            <w:shd w:val="clear" w:color="auto" w:fill="auto"/>
            <w:tcMar>
              <w:top w:w="100" w:type="dxa"/>
              <w:left w:w="100" w:type="dxa"/>
              <w:bottom w:w="100" w:type="dxa"/>
              <w:right w:w="100" w:type="dxa"/>
            </w:tcMar>
          </w:tcPr>
          <w:p w14:paraId="0437797C" w14:textId="159431B4" w:rsidR="005E1D3A" w:rsidRDefault="005E1D3A" w:rsidP="005E1D3A">
            <w:pPr>
              <w:jc w:val="left"/>
            </w:pPr>
            <w:proofErr w:type="spellStart"/>
            <w:r>
              <w:t>SF_Specimen.samplingMethod</w:t>
            </w:r>
            <w:proofErr w:type="spellEnd"/>
            <w:r>
              <w:t xml:space="preserve">, </w:t>
            </w:r>
            <w:proofErr w:type="spellStart"/>
            <w:r>
              <w:t>SF_Specimen.samplingTime</w:t>
            </w:r>
            <w:proofErr w:type="spellEnd"/>
            <w:r>
              <w:t xml:space="preserve">, </w:t>
            </w:r>
            <w:proofErr w:type="spellStart"/>
            <w:r>
              <w:t>SF_Specimen.samplingLocation</w:t>
            </w:r>
            <w:proofErr w:type="spellEnd"/>
          </w:p>
        </w:tc>
      </w:tr>
      <w:tr w:rsidR="00967379" w:rsidRPr="006E753C" w14:paraId="69E1A62A" w14:textId="77777777" w:rsidTr="00824B4F">
        <w:trPr>
          <w:trHeight w:val="651"/>
        </w:trPr>
        <w:tc>
          <w:tcPr>
            <w:tcW w:w="4243" w:type="dxa"/>
            <w:shd w:val="clear" w:color="auto" w:fill="auto"/>
            <w:tcMar>
              <w:top w:w="100" w:type="dxa"/>
              <w:left w:w="100" w:type="dxa"/>
              <w:bottom w:w="100" w:type="dxa"/>
              <w:right w:w="100" w:type="dxa"/>
            </w:tcMar>
          </w:tcPr>
          <w:p w14:paraId="02AFF435" w14:textId="2837E45E" w:rsidR="00967379" w:rsidRDefault="00967379" w:rsidP="00967379">
            <w:pPr>
              <w:jc w:val="left"/>
            </w:pPr>
            <w:proofErr w:type="spellStart"/>
            <w:r>
              <w:t>SpatialSample.preparationStep</w:t>
            </w:r>
            <w:proofErr w:type="spellEnd"/>
          </w:p>
        </w:tc>
        <w:tc>
          <w:tcPr>
            <w:tcW w:w="2387" w:type="dxa"/>
            <w:shd w:val="clear" w:color="auto" w:fill="auto"/>
            <w:tcMar>
              <w:top w:w="100" w:type="dxa"/>
              <w:left w:w="100" w:type="dxa"/>
              <w:bottom w:w="100" w:type="dxa"/>
              <w:right w:w="100" w:type="dxa"/>
            </w:tcMar>
          </w:tcPr>
          <w:p w14:paraId="33384030" w14:textId="5055647F" w:rsidR="00967379" w:rsidRDefault="00967379" w:rsidP="00967379">
            <w:pPr>
              <w:jc w:val="left"/>
            </w:pPr>
            <w:r>
              <w:t>equivalent property</w:t>
            </w:r>
          </w:p>
        </w:tc>
        <w:tc>
          <w:tcPr>
            <w:tcW w:w="3141" w:type="dxa"/>
            <w:shd w:val="clear" w:color="auto" w:fill="auto"/>
            <w:tcMar>
              <w:top w:w="100" w:type="dxa"/>
              <w:left w:w="100" w:type="dxa"/>
              <w:bottom w:w="100" w:type="dxa"/>
              <w:right w:w="100" w:type="dxa"/>
            </w:tcMar>
          </w:tcPr>
          <w:p w14:paraId="10034E5B" w14:textId="76FD312D" w:rsidR="00967379" w:rsidRDefault="00967379" w:rsidP="00967379">
            <w:pPr>
              <w:jc w:val="left"/>
            </w:pPr>
            <w:proofErr w:type="spellStart"/>
            <w:r>
              <w:t>SF_Specimen.processingDetails</w:t>
            </w:r>
            <w:proofErr w:type="spellEnd"/>
          </w:p>
        </w:tc>
      </w:tr>
      <w:tr w:rsidR="00967379" w:rsidRPr="006E753C" w14:paraId="1EAE6DEC" w14:textId="77777777" w:rsidTr="00824B4F">
        <w:trPr>
          <w:trHeight w:val="651"/>
        </w:trPr>
        <w:tc>
          <w:tcPr>
            <w:tcW w:w="4243" w:type="dxa"/>
            <w:shd w:val="clear" w:color="auto" w:fill="auto"/>
            <w:tcMar>
              <w:top w:w="100" w:type="dxa"/>
              <w:left w:w="100" w:type="dxa"/>
              <w:bottom w:w="100" w:type="dxa"/>
              <w:right w:w="100" w:type="dxa"/>
            </w:tcMar>
          </w:tcPr>
          <w:p w14:paraId="495D0C97" w14:textId="1F605E2C" w:rsidR="00967379" w:rsidRDefault="00967379" w:rsidP="00967379">
            <w:pPr>
              <w:jc w:val="left"/>
            </w:pPr>
            <w:proofErr w:type="spellStart"/>
            <w:r>
              <w:t>SpatialSample.shape</w:t>
            </w:r>
            <w:proofErr w:type="spellEnd"/>
          </w:p>
        </w:tc>
        <w:tc>
          <w:tcPr>
            <w:tcW w:w="2387" w:type="dxa"/>
            <w:shd w:val="clear" w:color="auto" w:fill="auto"/>
            <w:tcMar>
              <w:top w:w="100" w:type="dxa"/>
              <w:left w:w="100" w:type="dxa"/>
              <w:bottom w:w="100" w:type="dxa"/>
              <w:right w:w="100" w:type="dxa"/>
            </w:tcMar>
          </w:tcPr>
          <w:p w14:paraId="11B8C6BD" w14:textId="39947F0E" w:rsidR="00967379" w:rsidRPr="006E753C" w:rsidRDefault="00967379" w:rsidP="00967379">
            <w:pPr>
              <w:jc w:val="left"/>
            </w:pPr>
            <w:r w:rsidRPr="006E753C">
              <w:t>equivalent property</w:t>
            </w:r>
          </w:p>
        </w:tc>
        <w:tc>
          <w:tcPr>
            <w:tcW w:w="3141" w:type="dxa"/>
            <w:shd w:val="clear" w:color="auto" w:fill="auto"/>
            <w:tcMar>
              <w:top w:w="100" w:type="dxa"/>
              <w:left w:w="100" w:type="dxa"/>
              <w:bottom w:w="100" w:type="dxa"/>
              <w:right w:w="100" w:type="dxa"/>
            </w:tcMar>
          </w:tcPr>
          <w:p w14:paraId="78ACF7E1" w14:textId="2FC877A7" w:rsidR="00967379" w:rsidRPr="006E753C" w:rsidRDefault="00967379" w:rsidP="00967379">
            <w:pPr>
              <w:jc w:val="left"/>
            </w:pPr>
            <w:proofErr w:type="spellStart"/>
            <w:r>
              <w:t>SF_SamplingPoint.shape</w:t>
            </w:r>
            <w:proofErr w:type="spellEnd"/>
            <w:r>
              <w:t xml:space="preserve">, </w:t>
            </w:r>
            <w:proofErr w:type="spellStart"/>
            <w:r>
              <w:t>SF_SamplingCurve.shape</w:t>
            </w:r>
            <w:proofErr w:type="spellEnd"/>
            <w:r>
              <w:t xml:space="preserve">, </w:t>
            </w:r>
            <w:proofErr w:type="spellStart"/>
            <w:r>
              <w:t>SF_SamplingSurface.shape</w:t>
            </w:r>
            <w:proofErr w:type="spellEnd"/>
            <w:r>
              <w:t xml:space="preserve">, </w:t>
            </w:r>
            <w:proofErr w:type="spellStart"/>
            <w:r>
              <w:t>SF_SamplingSolid.shape</w:t>
            </w:r>
            <w:proofErr w:type="spellEnd"/>
          </w:p>
        </w:tc>
      </w:tr>
      <w:tr w:rsidR="00967379" w:rsidRPr="006E753C" w14:paraId="074546C9" w14:textId="77777777" w:rsidTr="00824B4F">
        <w:trPr>
          <w:trHeight w:val="651"/>
        </w:trPr>
        <w:tc>
          <w:tcPr>
            <w:tcW w:w="4243" w:type="dxa"/>
            <w:shd w:val="clear" w:color="auto" w:fill="auto"/>
            <w:tcMar>
              <w:top w:w="100" w:type="dxa"/>
              <w:left w:w="100" w:type="dxa"/>
              <w:bottom w:w="100" w:type="dxa"/>
              <w:right w:w="100" w:type="dxa"/>
            </w:tcMar>
          </w:tcPr>
          <w:p w14:paraId="2922E85F" w14:textId="4F0626FF" w:rsidR="00967379" w:rsidRDefault="00967379" w:rsidP="00967379">
            <w:pPr>
              <w:jc w:val="left"/>
            </w:pPr>
            <w:proofErr w:type="spellStart"/>
            <w:r>
              <w:t>SpatialSample.horizontalPositionalAccuracy</w:t>
            </w:r>
            <w:proofErr w:type="spellEnd"/>
          </w:p>
        </w:tc>
        <w:tc>
          <w:tcPr>
            <w:tcW w:w="2387" w:type="dxa"/>
            <w:shd w:val="clear" w:color="auto" w:fill="auto"/>
            <w:tcMar>
              <w:top w:w="100" w:type="dxa"/>
              <w:left w:w="100" w:type="dxa"/>
              <w:bottom w:w="100" w:type="dxa"/>
              <w:right w:w="100" w:type="dxa"/>
            </w:tcMar>
          </w:tcPr>
          <w:p w14:paraId="3B39512A" w14:textId="2B0757D7" w:rsidR="00967379" w:rsidRPr="006E753C" w:rsidRDefault="00967379" w:rsidP="00967379">
            <w:pPr>
              <w:jc w:val="left"/>
            </w:pPr>
            <w:r>
              <w:t>sub-property of</w:t>
            </w:r>
          </w:p>
        </w:tc>
        <w:tc>
          <w:tcPr>
            <w:tcW w:w="3141" w:type="dxa"/>
            <w:shd w:val="clear" w:color="auto" w:fill="auto"/>
            <w:tcMar>
              <w:top w:w="100" w:type="dxa"/>
              <w:left w:w="100" w:type="dxa"/>
              <w:bottom w:w="100" w:type="dxa"/>
              <w:right w:w="100" w:type="dxa"/>
            </w:tcMar>
          </w:tcPr>
          <w:p w14:paraId="20EB8B21" w14:textId="787E66DC" w:rsidR="00967379" w:rsidRPr="006E753C" w:rsidRDefault="00967379" w:rsidP="00967379">
            <w:pPr>
              <w:jc w:val="left"/>
            </w:pPr>
            <w:proofErr w:type="spellStart"/>
            <w:r>
              <w:t>SF_SpatialSamplingFeature.positionalAccuracy</w:t>
            </w:r>
            <w:proofErr w:type="spellEnd"/>
          </w:p>
        </w:tc>
      </w:tr>
      <w:tr w:rsidR="00967379" w:rsidRPr="006E753C" w14:paraId="5D6842F3" w14:textId="77777777" w:rsidTr="00824B4F">
        <w:trPr>
          <w:trHeight w:val="651"/>
        </w:trPr>
        <w:tc>
          <w:tcPr>
            <w:tcW w:w="4243" w:type="dxa"/>
            <w:shd w:val="clear" w:color="auto" w:fill="auto"/>
            <w:tcMar>
              <w:top w:w="100" w:type="dxa"/>
              <w:left w:w="100" w:type="dxa"/>
              <w:bottom w:w="100" w:type="dxa"/>
              <w:right w:w="100" w:type="dxa"/>
            </w:tcMar>
          </w:tcPr>
          <w:p w14:paraId="2F9443DA" w14:textId="5AE16982" w:rsidR="00967379" w:rsidRDefault="00967379" w:rsidP="00967379">
            <w:pPr>
              <w:jc w:val="left"/>
            </w:pPr>
            <w:proofErr w:type="spellStart"/>
            <w:r>
              <w:lastRenderedPageBreak/>
              <w:t>SpatialSample.verticalPositionalAccuracy</w:t>
            </w:r>
            <w:proofErr w:type="spellEnd"/>
          </w:p>
        </w:tc>
        <w:tc>
          <w:tcPr>
            <w:tcW w:w="2387" w:type="dxa"/>
            <w:shd w:val="clear" w:color="auto" w:fill="auto"/>
            <w:tcMar>
              <w:top w:w="100" w:type="dxa"/>
              <w:left w:w="100" w:type="dxa"/>
              <w:bottom w:w="100" w:type="dxa"/>
              <w:right w:w="100" w:type="dxa"/>
            </w:tcMar>
          </w:tcPr>
          <w:p w14:paraId="65FBCE52" w14:textId="46AF48B4" w:rsidR="00967379" w:rsidRPr="006E753C" w:rsidRDefault="00967379" w:rsidP="00967379">
            <w:pPr>
              <w:jc w:val="left"/>
            </w:pPr>
            <w:r>
              <w:t>sub-property of</w:t>
            </w:r>
          </w:p>
        </w:tc>
        <w:tc>
          <w:tcPr>
            <w:tcW w:w="3141" w:type="dxa"/>
            <w:shd w:val="clear" w:color="auto" w:fill="auto"/>
            <w:tcMar>
              <w:top w:w="100" w:type="dxa"/>
              <w:left w:w="100" w:type="dxa"/>
              <w:bottom w:w="100" w:type="dxa"/>
              <w:right w:w="100" w:type="dxa"/>
            </w:tcMar>
          </w:tcPr>
          <w:p w14:paraId="08270E9D" w14:textId="4D84F47C" w:rsidR="00967379" w:rsidRPr="006E753C" w:rsidRDefault="00967379" w:rsidP="00967379">
            <w:pPr>
              <w:jc w:val="left"/>
            </w:pPr>
            <w:proofErr w:type="spellStart"/>
            <w:r>
              <w:t>SF_SpatialSamplingFeature.positionalAccuracy</w:t>
            </w:r>
            <w:proofErr w:type="spellEnd"/>
          </w:p>
        </w:tc>
      </w:tr>
    </w:tbl>
    <w:p w14:paraId="78277022" w14:textId="77777777" w:rsidR="00B72CE0" w:rsidRDefault="00B72CE0" w:rsidP="0040049D">
      <w:pPr>
        <w:rPr>
          <w:lang w:eastAsia="ja-JP"/>
        </w:rPr>
      </w:pPr>
    </w:p>
    <w:p w14:paraId="33428385" w14:textId="60C447A9" w:rsidR="0040049D" w:rsidRDefault="0040049D" w:rsidP="00917C89">
      <w:pPr>
        <w:pStyle w:val="a3"/>
      </w:pPr>
      <w:r>
        <w:t>Migration</w:t>
      </w:r>
      <w:r w:rsidR="003A07BA">
        <w:t xml:space="preserve"> from</w:t>
      </w:r>
      <w:r>
        <w:t xml:space="preserve"> </w:t>
      </w:r>
      <w:proofErr w:type="spellStart"/>
      <w:r>
        <w:t>SF_Specimen</w:t>
      </w:r>
      <w:proofErr w:type="spellEnd"/>
      <w:r>
        <w:t xml:space="preserve"> to </w:t>
      </w:r>
      <w:proofErr w:type="spellStart"/>
      <w:r>
        <w:t>MaterialSample</w:t>
      </w:r>
      <w:proofErr w:type="spellEnd"/>
    </w:p>
    <w:p w14:paraId="19BC659A" w14:textId="77777777" w:rsidR="0040049D" w:rsidRDefault="0040049D" w:rsidP="0040049D">
      <w:pPr>
        <w:rPr>
          <w:lang w:eastAsia="ja-JP"/>
        </w:rPr>
      </w:pPr>
      <w:r>
        <w:rPr>
          <w:lang w:eastAsia="ja-JP"/>
        </w:rPr>
        <w:t xml:space="preserve">An instance of </w:t>
      </w:r>
      <w:proofErr w:type="spellStart"/>
      <w:r>
        <w:rPr>
          <w:lang w:eastAsia="ja-JP"/>
        </w:rPr>
        <w:t>SF_Specimen</w:t>
      </w:r>
      <w:proofErr w:type="spellEnd"/>
      <w:r>
        <w:rPr>
          <w:lang w:eastAsia="ja-JP"/>
        </w:rPr>
        <w:t xml:space="preserve"> class of Edition 1 can be expressed as an instance of the </w:t>
      </w:r>
      <w:proofErr w:type="spellStart"/>
      <w:r>
        <w:rPr>
          <w:lang w:eastAsia="ja-JP"/>
        </w:rPr>
        <w:t>MaterialSample</w:t>
      </w:r>
      <w:proofErr w:type="spellEnd"/>
      <w:r>
        <w:rPr>
          <w:lang w:eastAsia="ja-JP"/>
        </w:rPr>
        <w:t xml:space="preserve"> class of the Basic Samples package as follows (inherited properties of the </w:t>
      </w:r>
      <w:proofErr w:type="spellStart"/>
      <w:r>
        <w:rPr>
          <w:lang w:eastAsia="ja-JP"/>
        </w:rPr>
        <w:t>SF_SamplingFeature</w:t>
      </w:r>
      <w:proofErr w:type="spellEnd"/>
      <w:r>
        <w:rPr>
          <w:lang w:eastAsia="ja-JP"/>
        </w:rPr>
        <w:t xml:space="preserve"> provided above not repeated here):</w:t>
      </w:r>
    </w:p>
    <w:p w14:paraId="40FD590F" w14:textId="77777777" w:rsidR="005D5EE1" w:rsidRDefault="0040049D" w:rsidP="0040049D">
      <w:pPr>
        <w:pStyle w:val="ListParagraph"/>
        <w:numPr>
          <w:ilvl w:val="0"/>
          <w:numId w:val="12"/>
        </w:numPr>
        <w:rPr>
          <w:lang w:eastAsia="ja-JP"/>
        </w:rPr>
      </w:pPr>
      <w:proofErr w:type="spellStart"/>
      <w:r>
        <w:rPr>
          <w:lang w:eastAsia="ja-JP"/>
        </w:rPr>
        <w:t>SF_Specimen.processingDetails</w:t>
      </w:r>
      <w:proofErr w:type="spellEnd"/>
      <w:r>
        <w:rPr>
          <w:lang w:eastAsia="ja-JP"/>
        </w:rPr>
        <w:t xml:space="preserve">: </w:t>
      </w:r>
      <w:proofErr w:type="spellStart"/>
      <w:r>
        <w:rPr>
          <w:lang w:eastAsia="ja-JP"/>
        </w:rPr>
        <w:t>SF_Process</w:t>
      </w:r>
      <w:proofErr w:type="spellEnd"/>
      <w:r>
        <w:rPr>
          <w:lang w:eastAsia="ja-JP"/>
        </w:rPr>
        <w:t xml:space="preserve"> becomes </w:t>
      </w:r>
      <w:proofErr w:type="spellStart"/>
      <w:r>
        <w:rPr>
          <w:lang w:eastAsia="ja-JP"/>
        </w:rPr>
        <w:t>MaterialSample.preparationStep</w:t>
      </w:r>
      <w:proofErr w:type="spellEnd"/>
      <w:r>
        <w:rPr>
          <w:lang w:eastAsia="ja-JP"/>
        </w:rPr>
        <w:t xml:space="preserve">: Conceptual Sample schema: </w:t>
      </w:r>
      <w:proofErr w:type="spellStart"/>
      <w:r>
        <w:rPr>
          <w:lang w:eastAsia="ja-JP"/>
        </w:rPr>
        <w:t>PreparationStep</w:t>
      </w:r>
      <w:proofErr w:type="spellEnd"/>
      <w:r>
        <w:rPr>
          <w:lang w:eastAsia="ja-JP"/>
        </w:rPr>
        <w:t xml:space="preserve"> and i</w:t>
      </w:r>
      <w:r w:rsidR="005D5EE1">
        <w:rPr>
          <w:lang w:eastAsia="ja-JP"/>
        </w:rPr>
        <w:t>t</w:t>
      </w:r>
      <w:r>
        <w:rPr>
          <w:lang w:eastAsia="ja-JP"/>
        </w:rPr>
        <w:t xml:space="preserve">s </w:t>
      </w:r>
      <w:proofErr w:type="spellStart"/>
      <w:r>
        <w:rPr>
          <w:lang w:eastAsia="ja-JP"/>
        </w:rPr>
        <w:t>processingDetails</w:t>
      </w:r>
      <w:proofErr w:type="spellEnd"/>
      <w:r>
        <w:rPr>
          <w:lang w:eastAsia="ja-JP"/>
        </w:rPr>
        <w:t xml:space="preserve">: Conceptual Sample schema: </w:t>
      </w:r>
      <w:proofErr w:type="spellStart"/>
      <w:r>
        <w:rPr>
          <w:lang w:eastAsia="ja-JP"/>
        </w:rPr>
        <w:t>PreparationProcedure</w:t>
      </w:r>
      <w:proofErr w:type="spellEnd"/>
      <w:r>
        <w:rPr>
          <w:lang w:eastAsia="ja-JP"/>
        </w:rPr>
        <w:t xml:space="preserve"> association. The attributes of the association class </w:t>
      </w:r>
      <w:proofErr w:type="spellStart"/>
      <w:r>
        <w:rPr>
          <w:lang w:eastAsia="ja-JP"/>
        </w:rPr>
        <w:t>PreparationStep</w:t>
      </w:r>
      <w:proofErr w:type="spellEnd"/>
      <w:r>
        <w:rPr>
          <w:lang w:eastAsia="ja-JP"/>
        </w:rPr>
        <w:t xml:space="preserve"> are mapped as follows:</w:t>
      </w:r>
    </w:p>
    <w:p w14:paraId="2381E873" w14:textId="77777777" w:rsidR="005D5EE1" w:rsidRDefault="0040049D" w:rsidP="0040049D">
      <w:pPr>
        <w:pStyle w:val="ListParagraph"/>
        <w:numPr>
          <w:ilvl w:val="1"/>
          <w:numId w:val="12"/>
        </w:numPr>
        <w:rPr>
          <w:lang w:eastAsia="ja-JP"/>
        </w:rPr>
      </w:pPr>
      <w:proofErr w:type="spellStart"/>
      <w:r>
        <w:rPr>
          <w:lang w:eastAsia="ja-JP"/>
        </w:rPr>
        <w:t>PreparationStep.processOperator</w:t>
      </w:r>
      <w:proofErr w:type="spellEnd"/>
      <w:r>
        <w:rPr>
          <w:lang w:eastAsia="ja-JP"/>
        </w:rPr>
        <w:t xml:space="preserve">: </w:t>
      </w:r>
      <w:proofErr w:type="spellStart"/>
      <w:r>
        <w:rPr>
          <w:lang w:eastAsia="ja-JP"/>
        </w:rPr>
        <w:t>CI_ResponsibleParty</w:t>
      </w:r>
      <w:proofErr w:type="spellEnd"/>
      <w:r>
        <w:rPr>
          <w:lang w:eastAsia="ja-JP"/>
        </w:rPr>
        <w:t xml:space="preserve"> is expressed as the metadata: Any association of the </w:t>
      </w:r>
      <w:proofErr w:type="spellStart"/>
      <w:r>
        <w:rPr>
          <w:lang w:eastAsia="ja-JP"/>
        </w:rPr>
        <w:t>AbstractPreparationStep</w:t>
      </w:r>
      <w:proofErr w:type="spellEnd"/>
      <w:r>
        <w:rPr>
          <w:lang w:eastAsia="ja-JP"/>
        </w:rPr>
        <w:t xml:space="preserve"> class in the Abstract Sample core package or any or another domain-specific realization of the </w:t>
      </w:r>
      <w:proofErr w:type="spellStart"/>
      <w:r>
        <w:rPr>
          <w:lang w:eastAsia="ja-JP"/>
        </w:rPr>
        <w:t>PreparationStep</w:t>
      </w:r>
      <w:proofErr w:type="spellEnd"/>
      <w:r>
        <w:rPr>
          <w:lang w:eastAsia="ja-JP"/>
        </w:rPr>
        <w:t xml:space="preserve"> interface.</w:t>
      </w:r>
    </w:p>
    <w:p w14:paraId="4B9AAE33" w14:textId="77777777" w:rsidR="005D5EE1" w:rsidRDefault="0040049D" w:rsidP="0040049D">
      <w:pPr>
        <w:pStyle w:val="ListParagraph"/>
        <w:numPr>
          <w:ilvl w:val="1"/>
          <w:numId w:val="12"/>
        </w:numPr>
        <w:rPr>
          <w:lang w:eastAsia="ja-JP"/>
        </w:rPr>
      </w:pPr>
      <w:proofErr w:type="spellStart"/>
      <w:r>
        <w:rPr>
          <w:lang w:eastAsia="ja-JP"/>
        </w:rPr>
        <w:t>PreparationStep.time</w:t>
      </w:r>
      <w:proofErr w:type="spellEnd"/>
      <w:r>
        <w:rPr>
          <w:lang w:eastAsia="ja-JP"/>
        </w:rPr>
        <w:t xml:space="preserve">: </w:t>
      </w:r>
      <w:proofErr w:type="spellStart"/>
      <w:r>
        <w:rPr>
          <w:lang w:eastAsia="ja-JP"/>
        </w:rPr>
        <w:t>TM_Object</w:t>
      </w:r>
      <w:proofErr w:type="spellEnd"/>
      <w:r>
        <w:rPr>
          <w:lang w:eastAsia="ja-JP"/>
        </w:rPr>
        <w:t xml:space="preserve"> becomes </w:t>
      </w:r>
      <w:proofErr w:type="spellStart"/>
      <w:r>
        <w:rPr>
          <w:lang w:eastAsia="ja-JP"/>
        </w:rPr>
        <w:t>AbstractPreparationStep.time</w:t>
      </w:r>
      <w:proofErr w:type="spellEnd"/>
      <w:r>
        <w:rPr>
          <w:lang w:eastAsia="ja-JP"/>
        </w:rPr>
        <w:t xml:space="preserve">: </w:t>
      </w:r>
      <w:proofErr w:type="spellStart"/>
      <w:r>
        <w:rPr>
          <w:lang w:eastAsia="ja-JP"/>
        </w:rPr>
        <w:t>TM_Object</w:t>
      </w:r>
      <w:proofErr w:type="spellEnd"/>
      <w:r>
        <w:rPr>
          <w:lang w:eastAsia="ja-JP"/>
        </w:rPr>
        <w:t>.</w:t>
      </w:r>
    </w:p>
    <w:p w14:paraId="3CBA87A6" w14:textId="77777777" w:rsidR="005D5EE1" w:rsidRDefault="0040049D" w:rsidP="0040049D">
      <w:pPr>
        <w:pStyle w:val="ListParagraph"/>
        <w:numPr>
          <w:ilvl w:val="0"/>
          <w:numId w:val="12"/>
        </w:numPr>
        <w:rPr>
          <w:lang w:eastAsia="ja-JP"/>
        </w:rPr>
      </w:pPr>
      <w:proofErr w:type="spellStart"/>
      <w:r>
        <w:rPr>
          <w:lang w:eastAsia="ja-JP"/>
        </w:rPr>
        <w:t>SF_Specimen.currentLocation</w:t>
      </w:r>
      <w:proofErr w:type="spellEnd"/>
      <w:r>
        <w:rPr>
          <w:lang w:eastAsia="ja-JP"/>
        </w:rPr>
        <w:t xml:space="preserve">: Location becomes </w:t>
      </w:r>
      <w:proofErr w:type="spellStart"/>
      <w:r>
        <w:rPr>
          <w:lang w:eastAsia="ja-JP"/>
        </w:rPr>
        <w:t>MaterialSample.storageLocation</w:t>
      </w:r>
      <w:proofErr w:type="spellEnd"/>
      <w:r>
        <w:rPr>
          <w:lang w:eastAsia="ja-JP"/>
        </w:rPr>
        <w:t xml:space="preserve">: </w:t>
      </w:r>
      <w:proofErr w:type="spellStart"/>
      <w:r>
        <w:rPr>
          <w:lang w:eastAsia="ja-JP"/>
        </w:rPr>
        <w:t>NamedLocation</w:t>
      </w:r>
      <w:proofErr w:type="spellEnd"/>
      <w:r>
        <w:rPr>
          <w:lang w:eastAsia="ja-JP"/>
        </w:rPr>
        <w:t>.</w:t>
      </w:r>
    </w:p>
    <w:p w14:paraId="22248855" w14:textId="77777777" w:rsidR="005D5EE1" w:rsidRDefault="0040049D" w:rsidP="0040049D">
      <w:pPr>
        <w:pStyle w:val="ListParagraph"/>
        <w:numPr>
          <w:ilvl w:val="0"/>
          <w:numId w:val="12"/>
        </w:numPr>
        <w:rPr>
          <w:lang w:eastAsia="ja-JP"/>
        </w:rPr>
      </w:pPr>
      <w:proofErr w:type="spellStart"/>
      <w:r>
        <w:rPr>
          <w:lang w:eastAsia="ja-JP"/>
        </w:rPr>
        <w:t>SF_Specimen.materialClass</w:t>
      </w:r>
      <w:proofErr w:type="spellEnd"/>
      <w:r>
        <w:rPr>
          <w:lang w:eastAsia="ja-JP"/>
        </w:rPr>
        <w:t xml:space="preserve">: </w:t>
      </w:r>
      <w:proofErr w:type="spellStart"/>
      <w:r>
        <w:rPr>
          <w:lang w:eastAsia="ja-JP"/>
        </w:rPr>
        <w:t>GenericName</w:t>
      </w:r>
      <w:proofErr w:type="spellEnd"/>
      <w:r>
        <w:rPr>
          <w:lang w:eastAsia="ja-JP"/>
        </w:rPr>
        <w:t xml:space="preserve"> is expressed using the </w:t>
      </w:r>
      <w:proofErr w:type="spellStart"/>
      <w:r>
        <w:rPr>
          <w:lang w:eastAsia="ja-JP"/>
        </w:rPr>
        <w:t>AbstractSample.sampleType</w:t>
      </w:r>
      <w:proofErr w:type="spellEnd"/>
      <w:r>
        <w:rPr>
          <w:lang w:eastAsia="ja-JP"/>
        </w:rPr>
        <w:t xml:space="preserve"> with appropriate code list values for sample material classification.</w:t>
      </w:r>
    </w:p>
    <w:p w14:paraId="2E36023E" w14:textId="77777777" w:rsidR="005D5EE1" w:rsidRDefault="0040049D" w:rsidP="0040049D">
      <w:pPr>
        <w:pStyle w:val="ListParagraph"/>
        <w:numPr>
          <w:ilvl w:val="0"/>
          <w:numId w:val="12"/>
        </w:numPr>
        <w:rPr>
          <w:lang w:eastAsia="ja-JP"/>
        </w:rPr>
      </w:pPr>
      <w:proofErr w:type="spellStart"/>
      <w:r>
        <w:rPr>
          <w:lang w:eastAsia="ja-JP"/>
        </w:rPr>
        <w:t>SF_Specimen.samplingLocation</w:t>
      </w:r>
      <w:proofErr w:type="spellEnd"/>
      <w:r>
        <w:rPr>
          <w:lang w:eastAsia="ja-JP"/>
        </w:rPr>
        <w:t xml:space="preserve">: </w:t>
      </w:r>
      <w:proofErr w:type="spellStart"/>
      <w:r>
        <w:rPr>
          <w:lang w:eastAsia="ja-JP"/>
        </w:rPr>
        <w:t>GM_Object</w:t>
      </w:r>
      <w:proofErr w:type="spellEnd"/>
      <w:r>
        <w:rPr>
          <w:lang w:eastAsia="ja-JP"/>
        </w:rPr>
        <w:t xml:space="preserve"> becomes </w:t>
      </w:r>
      <w:proofErr w:type="spellStart"/>
      <w:r>
        <w:rPr>
          <w:lang w:eastAsia="ja-JP"/>
        </w:rPr>
        <w:t>MaterialSample.sourceLocation</w:t>
      </w:r>
      <w:proofErr w:type="spellEnd"/>
      <w:r>
        <w:rPr>
          <w:lang w:eastAsia="ja-JP"/>
        </w:rPr>
        <w:t xml:space="preserve">: Geometry and/or </w:t>
      </w:r>
      <w:proofErr w:type="spellStart"/>
      <w:r>
        <w:rPr>
          <w:lang w:eastAsia="ja-JP"/>
        </w:rPr>
        <w:t>Sampling.samplingLocation</w:t>
      </w:r>
      <w:proofErr w:type="spellEnd"/>
      <w:r>
        <w:rPr>
          <w:lang w:eastAsia="ja-JP"/>
        </w:rPr>
        <w:t xml:space="preserve">: Geometry via the </w:t>
      </w:r>
      <w:proofErr w:type="spellStart"/>
      <w:r>
        <w:rPr>
          <w:lang w:eastAsia="ja-JP"/>
        </w:rPr>
        <w:t>MaterialSample.sampling</w:t>
      </w:r>
      <w:proofErr w:type="spellEnd"/>
      <w:r>
        <w:rPr>
          <w:lang w:eastAsia="ja-JP"/>
        </w:rPr>
        <w:t xml:space="preserve"> association.</w:t>
      </w:r>
    </w:p>
    <w:p w14:paraId="2B7106D6" w14:textId="77777777" w:rsidR="005D5EE1" w:rsidRDefault="0040049D" w:rsidP="0040049D">
      <w:pPr>
        <w:pStyle w:val="ListParagraph"/>
        <w:numPr>
          <w:ilvl w:val="0"/>
          <w:numId w:val="12"/>
        </w:numPr>
        <w:rPr>
          <w:lang w:eastAsia="ja-JP"/>
        </w:rPr>
      </w:pPr>
      <w:proofErr w:type="spellStart"/>
      <w:r>
        <w:rPr>
          <w:lang w:eastAsia="ja-JP"/>
        </w:rPr>
        <w:t>SF_Specimen.samplingMethod</w:t>
      </w:r>
      <w:proofErr w:type="spellEnd"/>
      <w:r>
        <w:rPr>
          <w:lang w:eastAsia="ja-JP"/>
        </w:rPr>
        <w:t xml:space="preserve">: </w:t>
      </w:r>
      <w:proofErr w:type="spellStart"/>
      <w:r>
        <w:rPr>
          <w:lang w:eastAsia="ja-JP"/>
        </w:rPr>
        <w:t>SF_Process</w:t>
      </w:r>
      <w:proofErr w:type="spellEnd"/>
      <w:r>
        <w:rPr>
          <w:lang w:eastAsia="ja-JP"/>
        </w:rPr>
        <w:t xml:space="preserve"> becomes the </w:t>
      </w:r>
      <w:proofErr w:type="spellStart"/>
      <w:r>
        <w:rPr>
          <w:lang w:eastAsia="ja-JP"/>
        </w:rPr>
        <w:t>Sampling.samplingProcedure</w:t>
      </w:r>
      <w:proofErr w:type="spellEnd"/>
      <w:r>
        <w:rPr>
          <w:lang w:eastAsia="ja-JP"/>
        </w:rPr>
        <w:t xml:space="preserve">: Conceptual Sample schema: </w:t>
      </w:r>
      <w:proofErr w:type="spellStart"/>
      <w:r>
        <w:rPr>
          <w:lang w:eastAsia="ja-JP"/>
        </w:rPr>
        <w:t>SamplingProcedure</w:t>
      </w:r>
      <w:proofErr w:type="spellEnd"/>
      <w:r>
        <w:rPr>
          <w:lang w:eastAsia="ja-JP"/>
        </w:rPr>
        <w:t xml:space="preserve"> via the </w:t>
      </w:r>
      <w:proofErr w:type="spellStart"/>
      <w:r>
        <w:rPr>
          <w:lang w:eastAsia="ja-JP"/>
        </w:rPr>
        <w:t>MaterialSample.sampling</w:t>
      </w:r>
      <w:proofErr w:type="spellEnd"/>
      <w:r>
        <w:rPr>
          <w:lang w:eastAsia="ja-JP"/>
        </w:rPr>
        <w:t xml:space="preserve"> association.</w:t>
      </w:r>
    </w:p>
    <w:p w14:paraId="4BFAD3DE" w14:textId="77777777" w:rsidR="005D5EE1" w:rsidRDefault="0040049D" w:rsidP="0040049D">
      <w:pPr>
        <w:pStyle w:val="ListParagraph"/>
        <w:numPr>
          <w:ilvl w:val="0"/>
          <w:numId w:val="12"/>
        </w:numPr>
        <w:rPr>
          <w:lang w:eastAsia="ja-JP"/>
        </w:rPr>
      </w:pPr>
      <w:proofErr w:type="spellStart"/>
      <w:r>
        <w:rPr>
          <w:lang w:eastAsia="ja-JP"/>
        </w:rPr>
        <w:t>SF_Specimen.samplingTime</w:t>
      </w:r>
      <w:proofErr w:type="spellEnd"/>
      <w:r>
        <w:rPr>
          <w:lang w:eastAsia="ja-JP"/>
        </w:rPr>
        <w:t xml:space="preserve">: </w:t>
      </w:r>
      <w:proofErr w:type="spellStart"/>
      <w:r>
        <w:rPr>
          <w:lang w:eastAsia="ja-JP"/>
        </w:rPr>
        <w:t>TM_Object</w:t>
      </w:r>
      <w:proofErr w:type="spellEnd"/>
      <w:r>
        <w:rPr>
          <w:lang w:eastAsia="ja-JP"/>
        </w:rPr>
        <w:t xml:space="preserve"> becomes </w:t>
      </w:r>
      <w:proofErr w:type="spellStart"/>
      <w:r>
        <w:rPr>
          <w:lang w:eastAsia="ja-JP"/>
        </w:rPr>
        <w:t>Sampling.time</w:t>
      </w:r>
      <w:proofErr w:type="spellEnd"/>
      <w:r>
        <w:rPr>
          <w:lang w:eastAsia="ja-JP"/>
        </w:rPr>
        <w:t xml:space="preserve">: </w:t>
      </w:r>
      <w:proofErr w:type="spellStart"/>
      <w:r>
        <w:rPr>
          <w:lang w:eastAsia="ja-JP"/>
        </w:rPr>
        <w:t>TM_Object</w:t>
      </w:r>
      <w:proofErr w:type="spellEnd"/>
      <w:r>
        <w:rPr>
          <w:lang w:eastAsia="ja-JP"/>
        </w:rPr>
        <w:t xml:space="preserve"> via the </w:t>
      </w:r>
      <w:proofErr w:type="spellStart"/>
      <w:r>
        <w:rPr>
          <w:lang w:eastAsia="ja-JP"/>
        </w:rPr>
        <w:t>MaterialSample.sampling</w:t>
      </w:r>
      <w:proofErr w:type="spellEnd"/>
      <w:r>
        <w:rPr>
          <w:lang w:eastAsia="ja-JP"/>
        </w:rPr>
        <w:t xml:space="preserve"> association.</w:t>
      </w:r>
    </w:p>
    <w:p w14:paraId="6AB6C226" w14:textId="77777777" w:rsidR="005D5EE1" w:rsidRDefault="0040049D" w:rsidP="0040049D">
      <w:pPr>
        <w:pStyle w:val="ListParagraph"/>
        <w:numPr>
          <w:ilvl w:val="0"/>
          <w:numId w:val="12"/>
        </w:numPr>
        <w:rPr>
          <w:lang w:eastAsia="ja-JP"/>
        </w:rPr>
      </w:pPr>
      <w:proofErr w:type="spellStart"/>
      <w:r>
        <w:rPr>
          <w:lang w:eastAsia="ja-JP"/>
        </w:rPr>
        <w:t>SF_Specimen.size</w:t>
      </w:r>
      <w:proofErr w:type="spellEnd"/>
      <w:r>
        <w:rPr>
          <w:lang w:eastAsia="ja-JP"/>
        </w:rPr>
        <w:t xml:space="preserve">: Measure becomes </w:t>
      </w:r>
      <w:proofErr w:type="spellStart"/>
      <w:r>
        <w:rPr>
          <w:lang w:eastAsia="ja-JP"/>
        </w:rPr>
        <w:t>MaterialSample.size</w:t>
      </w:r>
      <w:proofErr w:type="spellEnd"/>
      <w:r>
        <w:rPr>
          <w:lang w:eastAsia="ja-JP"/>
        </w:rPr>
        <w:t xml:space="preserve">: </w:t>
      </w:r>
      <w:proofErr w:type="spellStart"/>
      <w:r>
        <w:rPr>
          <w:lang w:eastAsia="ja-JP"/>
        </w:rPr>
        <w:t>PhysicalDimension</w:t>
      </w:r>
      <w:proofErr w:type="spellEnd"/>
      <w:r>
        <w:rPr>
          <w:lang w:eastAsia="ja-JP"/>
        </w:rPr>
        <w:t xml:space="preserve"> (multiple named size qualifiers possible with a </w:t>
      </w:r>
      <w:proofErr w:type="spellStart"/>
      <w:r>
        <w:rPr>
          <w:lang w:eastAsia="ja-JP"/>
        </w:rPr>
        <w:t>dimenation</w:t>
      </w:r>
      <w:proofErr w:type="spellEnd"/>
      <w:r>
        <w:rPr>
          <w:lang w:eastAsia="ja-JP"/>
        </w:rPr>
        <w:t xml:space="preserve"> and value: Measure for each).</w:t>
      </w:r>
    </w:p>
    <w:p w14:paraId="0AC3E0D5" w14:textId="501D7B7C" w:rsidR="0040049D" w:rsidRDefault="0040049D">
      <w:pPr>
        <w:pStyle w:val="ListParagraph"/>
        <w:numPr>
          <w:ilvl w:val="0"/>
          <w:numId w:val="12"/>
        </w:numPr>
        <w:rPr>
          <w:lang w:eastAsia="ja-JP"/>
        </w:rPr>
      </w:pPr>
      <w:proofErr w:type="spellStart"/>
      <w:r>
        <w:rPr>
          <w:lang w:eastAsia="ja-JP"/>
        </w:rPr>
        <w:t>SF_Specimen.specimenType</w:t>
      </w:r>
      <w:proofErr w:type="spellEnd"/>
      <w:r>
        <w:rPr>
          <w:lang w:eastAsia="ja-JP"/>
        </w:rPr>
        <w:t xml:space="preserve">: </w:t>
      </w:r>
      <w:proofErr w:type="spellStart"/>
      <w:r>
        <w:rPr>
          <w:lang w:eastAsia="ja-JP"/>
        </w:rPr>
        <w:t>GenericName</w:t>
      </w:r>
      <w:proofErr w:type="spellEnd"/>
      <w:r>
        <w:rPr>
          <w:lang w:eastAsia="ja-JP"/>
        </w:rPr>
        <w:t xml:space="preserve"> becomes </w:t>
      </w:r>
      <w:proofErr w:type="spellStart"/>
      <w:r>
        <w:rPr>
          <w:lang w:eastAsia="ja-JP"/>
        </w:rPr>
        <w:t>AbstractSample.sampleType</w:t>
      </w:r>
      <w:proofErr w:type="spellEnd"/>
      <w:r>
        <w:rPr>
          <w:lang w:eastAsia="ja-JP"/>
        </w:rPr>
        <w:t xml:space="preserve"> with appropriate code list values for domain specific sample classification (several sample types allowed).</w:t>
      </w:r>
    </w:p>
    <w:p w14:paraId="16172F6C" w14:textId="0844078F" w:rsidR="00F12AFC" w:rsidRDefault="00F12AFC" w:rsidP="00F12AFC">
      <w:pPr>
        <w:ind w:left="360"/>
        <w:rPr>
          <w:lang w:eastAsia="ja-JP"/>
        </w:rPr>
      </w:pPr>
    </w:p>
    <w:p w14:paraId="3980B1A8" w14:textId="2CBB5BD7" w:rsidR="00F12AFC" w:rsidRDefault="00F12AFC" w:rsidP="00F12AFC">
      <w:pPr>
        <w:ind w:left="360"/>
        <w:rPr>
          <w:lang w:eastAsia="ja-JP"/>
        </w:rPr>
      </w:pPr>
      <w:r>
        <w:rPr>
          <w:lang w:eastAsia="ja-JP"/>
        </w:rPr>
        <w:t xml:space="preserve">The </w:t>
      </w:r>
      <w:r>
        <w:rPr>
          <w:lang w:eastAsia="ja-JP"/>
        </w:rPr>
        <w:fldChar w:fldCharType="begin"/>
      </w:r>
      <w:r>
        <w:rPr>
          <w:lang w:eastAsia="ja-JP"/>
        </w:rPr>
        <w:instrText xml:space="preserve"> REF _Ref74295842 \h </w:instrText>
      </w:r>
      <w:r>
        <w:rPr>
          <w:lang w:eastAsia="ja-JP"/>
        </w:rPr>
      </w:r>
      <w:r>
        <w:rPr>
          <w:lang w:eastAsia="ja-JP"/>
        </w:rPr>
        <w:fldChar w:fldCharType="separate"/>
      </w:r>
      <w:r w:rsidRPr="00824B4F">
        <w:rPr>
          <w:b/>
          <w:bCs/>
          <w:sz w:val="20"/>
          <w:szCs w:val="20"/>
        </w:rPr>
        <w:t xml:space="preserve">Table </w:t>
      </w:r>
      <w:r>
        <w:rPr>
          <w:b/>
          <w:bCs/>
          <w:noProof/>
          <w:sz w:val="20"/>
          <w:szCs w:val="20"/>
        </w:rPr>
        <w:t>11</w:t>
      </w:r>
      <w:r>
        <w:rPr>
          <w:lang w:eastAsia="ja-JP"/>
        </w:rPr>
        <w:fldChar w:fldCharType="end"/>
      </w:r>
      <w:r>
        <w:rPr>
          <w:lang w:eastAsia="ja-JP"/>
        </w:rPr>
        <w:t xml:space="preserve"> summarizes the </w:t>
      </w:r>
      <w:proofErr w:type="spellStart"/>
      <w:r>
        <w:rPr>
          <w:lang w:eastAsia="ja-JP"/>
        </w:rPr>
        <w:t>MaterialSample</w:t>
      </w:r>
      <w:proofErr w:type="spellEnd"/>
      <w:r>
        <w:rPr>
          <w:lang w:eastAsia="ja-JP"/>
        </w:rPr>
        <w:t xml:space="preserve"> mappings from the edition 2 Basic Samples package to edition 1, including the properties inherited from the Sample and </w:t>
      </w:r>
      <w:proofErr w:type="spellStart"/>
      <w:r>
        <w:rPr>
          <w:lang w:eastAsia="ja-JP"/>
        </w:rPr>
        <w:t>SF_SamplingFeature</w:t>
      </w:r>
      <w:proofErr w:type="spellEnd"/>
      <w:r>
        <w:rPr>
          <w:lang w:eastAsia="ja-JP"/>
        </w:rPr>
        <w:t xml:space="preserve">. </w:t>
      </w:r>
    </w:p>
    <w:p w14:paraId="192C59A4" w14:textId="5AFCEC73" w:rsidR="00F12AFC" w:rsidRPr="00824B4F" w:rsidRDefault="00F12AFC" w:rsidP="00F12AFC">
      <w:pPr>
        <w:ind w:left="360"/>
        <w:jc w:val="center"/>
        <w:rPr>
          <w:b/>
          <w:bCs/>
          <w:sz w:val="20"/>
          <w:szCs w:val="20"/>
        </w:rPr>
      </w:pPr>
      <w:bookmarkStart w:id="475" w:name="_Ref74295842"/>
      <w:r w:rsidRPr="00824B4F">
        <w:rPr>
          <w:b/>
          <w:bCs/>
          <w:sz w:val="20"/>
          <w:szCs w:val="20"/>
        </w:rPr>
        <w:t xml:space="preserve">Table </w:t>
      </w:r>
      <w:r w:rsidRPr="00824B4F">
        <w:rPr>
          <w:b/>
          <w:bCs/>
          <w:sz w:val="20"/>
          <w:szCs w:val="20"/>
        </w:rPr>
        <w:fldChar w:fldCharType="begin"/>
      </w:r>
      <w:r w:rsidRPr="00824B4F">
        <w:rPr>
          <w:b/>
          <w:bCs/>
          <w:sz w:val="20"/>
          <w:szCs w:val="20"/>
        </w:rPr>
        <w:instrText xml:space="preserve"> SEQ Table \* ARABIC </w:instrText>
      </w:r>
      <w:r w:rsidRPr="00824B4F">
        <w:rPr>
          <w:b/>
          <w:bCs/>
          <w:sz w:val="20"/>
          <w:szCs w:val="20"/>
        </w:rPr>
        <w:fldChar w:fldCharType="separate"/>
      </w:r>
      <w:r>
        <w:rPr>
          <w:b/>
          <w:bCs/>
          <w:noProof/>
          <w:sz w:val="20"/>
          <w:szCs w:val="20"/>
        </w:rPr>
        <w:t>11</w:t>
      </w:r>
      <w:r w:rsidRPr="00824B4F">
        <w:rPr>
          <w:b/>
          <w:bCs/>
          <w:sz w:val="20"/>
          <w:szCs w:val="20"/>
        </w:rPr>
        <w:fldChar w:fldCharType="end"/>
      </w:r>
      <w:bookmarkEnd w:id="475"/>
      <w:r w:rsidRPr="00824B4F">
        <w:rPr>
          <w:b/>
          <w:bCs/>
          <w:sz w:val="20"/>
          <w:szCs w:val="20"/>
        </w:rPr>
        <w:t xml:space="preserve"> — </w:t>
      </w:r>
      <w:proofErr w:type="spellStart"/>
      <w:r>
        <w:rPr>
          <w:b/>
          <w:bCs/>
          <w:sz w:val="20"/>
          <w:szCs w:val="20"/>
        </w:rPr>
        <w:t>Material</w:t>
      </w:r>
      <w:r w:rsidRPr="00824B4F">
        <w:rPr>
          <w:b/>
          <w:bCs/>
          <w:sz w:val="20"/>
          <w:szCs w:val="20"/>
        </w:rPr>
        <w:t>Sample</w:t>
      </w:r>
      <w:proofErr w:type="spellEnd"/>
      <w:r w:rsidRPr="00824B4F">
        <w:rPr>
          <w:b/>
          <w:bCs/>
          <w:sz w:val="20"/>
          <w:szCs w:val="20"/>
        </w:rPr>
        <w:t xml:space="preserve"> </w:t>
      </w:r>
      <w:r>
        <w:rPr>
          <w:b/>
          <w:bCs/>
          <w:sz w:val="20"/>
          <w:szCs w:val="20"/>
        </w:rPr>
        <w:t>m</w:t>
      </w:r>
      <w:r w:rsidRPr="00824B4F">
        <w:rPr>
          <w:b/>
          <w:bCs/>
          <w:sz w:val="20"/>
          <w:szCs w:val="20"/>
        </w:rPr>
        <w:t>apping from 19156 edition 2 to edition 1 (informative)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243"/>
        <w:gridCol w:w="2387"/>
        <w:gridCol w:w="3141"/>
      </w:tblGrid>
      <w:tr w:rsidR="00F12AFC" w:rsidRPr="006E753C" w14:paraId="5504483E" w14:textId="77777777" w:rsidTr="00824B4F">
        <w:trPr>
          <w:trHeight w:val="651"/>
        </w:trPr>
        <w:tc>
          <w:tcPr>
            <w:tcW w:w="4243" w:type="dxa"/>
            <w:shd w:val="clear" w:color="auto" w:fill="auto"/>
            <w:tcMar>
              <w:top w:w="100" w:type="dxa"/>
              <w:left w:w="100" w:type="dxa"/>
              <w:bottom w:w="100" w:type="dxa"/>
              <w:right w:w="100" w:type="dxa"/>
            </w:tcMar>
          </w:tcPr>
          <w:p w14:paraId="5577B9B9" w14:textId="77777777" w:rsidR="00F12AFC" w:rsidRPr="00824B4F" w:rsidRDefault="00F12AFC" w:rsidP="00824B4F">
            <w:pPr>
              <w:jc w:val="left"/>
              <w:rPr>
                <w:b/>
                <w:bCs/>
              </w:rPr>
            </w:pPr>
            <w:r w:rsidRPr="00824B4F">
              <w:rPr>
                <w:b/>
                <w:bCs/>
              </w:rPr>
              <w:t>Edition 2 class / property</w:t>
            </w:r>
            <w:r>
              <w:rPr>
                <w:b/>
                <w:bCs/>
              </w:rPr>
              <w:t>,</w:t>
            </w:r>
            <w:r>
              <w:rPr>
                <w:b/>
                <w:bCs/>
              </w:rPr>
              <w:br/>
              <w:t>Basic Samples package</w:t>
            </w:r>
          </w:p>
        </w:tc>
        <w:tc>
          <w:tcPr>
            <w:tcW w:w="2387" w:type="dxa"/>
            <w:shd w:val="clear" w:color="auto" w:fill="auto"/>
            <w:tcMar>
              <w:top w:w="100" w:type="dxa"/>
              <w:left w:w="100" w:type="dxa"/>
              <w:bottom w:w="100" w:type="dxa"/>
              <w:right w:w="100" w:type="dxa"/>
            </w:tcMar>
          </w:tcPr>
          <w:p w14:paraId="6D1CE38B" w14:textId="77777777" w:rsidR="00F12AFC" w:rsidRPr="00824B4F" w:rsidRDefault="00F12AFC" w:rsidP="00824B4F">
            <w:pPr>
              <w:jc w:val="left"/>
              <w:rPr>
                <w:b/>
                <w:bCs/>
              </w:rPr>
            </w:pPr>
            <w:r w:rsidRPr="00824B4F">
              <w:rPr>
                <w:b/>
                <w:bCs/>
              </w:rPr>
              <w:t>Relation</w:t>
            </w:r>
          </w:p>
        </w:tc>
        <w:tc>
          <w:tcPr>
            <w:tcW w:w="3141" w:type="dxa"/>
            <w:shd w:val="clear" w:color="auto" w:fill="auto"/>
            <w:tcMar>
              <w:top w:w="100" w:type="dxa"/>
              <w:left w:w="100" w:type="dxa"/>
              <w:bottom w:w="100" w:type="dxa"/>
              <w:right w:w="100" w:type="dxa"/>
            </w:tcMar>
          </w:tcPr>
          <w:p w14:paraId="08523693" w14:textId="77777777" w:rsidR="00F12AFC" w:rsidRPr="00824B4F" w:rsidRDefault="00F12AFC" w:rsidP="00824B4F">
            <w:pPr>
              <w:jc w:val="left"/>
              <w:rPr>
                <w:b/>
                <w:bCs/>
              </w:rPr>
            </w:pPr>
            <w:r w:rsidRPr="00824B4F">
              <w:rPr>
                <w:b/>
                <w:bCs/>
              </w:rPr>
              <w:t>Edition 1 class / property</w:t>
            </w:r>
          </w:p>
        </w:tc>
      </w:tr>
      <w:tr w:rsidR="00F12AFC" w:rsidRPr="006E753C" w14:paraId="2DC8A179" w14:textId="77777777" w:rsidTr="00824B4F">
        <w:trPr>
          <w:trHeight w:val="651"/>
        </w:trPr>
        <w:tc>
          <w:tcPr>
            <w:tcW w:w="4243" w:type="dxa"/>
            <w:shd w:val="clear" w:color="auto" w:fill="auto"/>
            <w:tcMar>
              <w:top w:w="100" w:type="dxa"/>
              <w:left w:w="100" w:type="dxa"/>
              <w:bottom w:w="100" w:type="dxa"/>
              <w:right w:w="100" w:type="dxa"/>
            </w:tcMar>
          </w:tcPr>
          <w:p w14:paraId="20545E1F" w14:textId="1D3316B0" w:rsidR="00F12AFC" w:rsidRPr="006E753C" w:rsidRDefault="00F12AFC" w:rsidP="00824B4F">
            <w:pPr>
              <w:jc w:val="left"/>
            </w:pPr>
            <w:proofErr w:type="spellStart"/>
            <w:r>
              <w:t>MaterialSample</w:t>
            </w:r>
            <w:proofErr w:type="spellEnd"/>
          </w:p>
        </w:tc>
        <w:tc>
          <w:tcPr>
            <w:tcW w:w="2387" w:type="dxa"/>
            <w:shd w:val="clear" w:color="auto" w:fill="auto"/>
            <w:tcMar>
              <w:top w:w="100" w:type="dxa"/>
              <w:left w:w="100" w:type="dxa"/>
              <w:bottom w:w="100" w:type="dxa"/>
              <w:right w:w="100" w:type="dxa"/>
            </w:tcMar>
          </w:tcPr>
          <w:p w14:paraId="5FAB9ECE" w14:textId="77777777" w:rsidR="00F12AFC" w:rsidRPr="006E753C" w:rsidRDefault="00F12AFC" w:rsidP="00824B4F">
            <w:pPr>
              <w:jc w:val="left"/>
            </w:pPr>
            <w:r w:rsidRPr="006E753C">
              <w:t>equivalent class</w:t>
            </w:r>
          </w:p>
        </w:tc>
        <w:tc>
          <w:tcPr>
            <w:tcW w:w="3141" w:type="dxa"/>
            <w:shd w:val="clear" w:color="auto" w:fill="auto"/>
            <w:tcMar>
              <w:top w:w="100" w:type="dxa"/>
              <w:left w:w="100" w:type="dxa"/>
              <w:bottom w:w="100" w:type="dxa"/>
              <w:right w:w="100" w:type="dxa"/>
            </w:tcMar>
          </w:tcPr>
          <w:p w14:paraId="55F832FB" w14:textId="6D6F7529" w:rsidR="00F12AFC" w:rsidRPr="006E753C" w:rsidRDefault="00F12AFC" w:rsidP="00824B4F">
            <w:pPr>
              <w:jc w:val="left"/>
            </w:pPr>
            <w:proofErr w:type="spellStart"/>
            <w:r>
              <w:t>SF_Specimen</w:t>
            </w:r>
            <w:proofErr w:type="spellEnd"/>
          </w:p>
        </w:tc>
      </w:tr>
      <w:tr w:rsidR="00F12AFC" w:rsidRPr="006E753C" w14:paraId="156E3AD0" w14:textId="77777777" w:rsidTr="00824B4F">
        <w:trPr>
          <w:trHeight w:val="651"/>
        </w:trPr>
        <w:tc>
          <w:tcPr>
            <w:tcW w:w="4243" w:type="dxa"/>
            <w:shd w:val="clear" w:color="auto" w:fill="auto"/>
            <w:tcMar>
              <w:top w:w="100" w:type="dxa"/>
              <w:left w:w="100" w:type="dxa"/>
              <w:bottom w:w="100" w:type="dxa"/>
              <w:right w:w="100" w:type="dxa"/>
            </w:tcMar>
          </w:tcPr>
          <w:p w14:paraId="04E77414" w14:textId="45503430" w:rsidR="00F12AFC" w:rsidRPr="006E753C" w:rsidRDefault="00F12AFC" w:rsidP="00824B4F">
            <w:pPr>
              <w:jc w:val="left"/>
            </w:pPr>
            <w:proofErr w:type="spellStart"/>
            <w:r>
              <w:t>Material</w:t>
            </w:r>
            <w:r w:rsidRPr="006E753C">
              <w:t>Sample.sampledFeature</w:t>
            </w:r>
            <w:proofErr w:type="spellEnd"/>
          </w:p>
        </w:tc>
        <w:tc>
          <w:tcPr>
            <w:tcW w:w="2387" w:type="dxa"/>
            <w:shd w:val="clear" w:color="auto" w:fill="auto"/>
            <w:tcMar>
              <w:top w:w="100" w:type="dxa"/>
              <w:left w:w="100" w:type="dxa"/>
              <w:bottom w:w="100" w:type="dxa"/>
              <w:right w:w="100" w:type="dxa"/>
            </w:tcMar>
          </w:tcPr>
          <w:p w14:paraId="3E5CE3EE" w14:textId="77777777" w:rsidR="00F12AFC" w:rsidRPr="006E753C" w:rsidRDefault="00F12AFC" w:rsidP="00824B4F">
            <w:pPr>
              <w:jc w:val="left"/>
            </w:pPr>
            <w:r w:rsidRPr="006E753C">
              <w:t>equivalent property</w:t>
            </w:r>
          </w:p>
        </w:tc>
        <w:tc>
          <w:tcPr>
            <w:tcW w:w="3141" w:type="dxa"/>
            <w:shd w:val="clear" w:color="auto" w:fill="auto"/>
            <w:tcMar>
              <w:top w:w="100" w:type="dxa"/>
              <w:left w:w="100" w:type="dxa"/>
              <w:bottom w:w="100" w:type="dxa"/>
              <w:right w:w="100" w:type="dxa"/>
            </w:tcMar>
          </w:tcPr>
          <w:p w14:paraId="0CA0F1F0" w14:textId="1EAFD996" w:rsidR="00F12AFC" w:rsidRPr="006E753C" w:rsidRDefault="00F12AFC" w:rsidP="00824B4F">
            <w:pPr>
              <w:jc w:val="left"/>
            </w:pPr>
            <w:proofErr w:type="spellStart"/>
            <w:r w:rsidRPr="006E753C">
              <w:t>SF_</w:t>
            </w:r>
            <w:r w:rsidR="002A7B9F">
              <w:t>Specimen</w:t>
            </w:r>
            <w:r w:rsidRPr="006E753C">
              <w:t>.sampledFeature</w:t>
            </w:r>
            <w:proofErr w:type="spellEnd"/>
          </w:p>
        </w:tc>
      </w:tr>
      <w:tr w:rsidR="00F12AFC" w:rsidRPr="006E753C" w14:paraId="48587C22" w14:textId="77777777" w:rsidTr="00824B4F">
        <w:trPr>
          <w:trHeight w:val="651"/>
        </w:trPr>
        <w:tc>
          <w:tcPr>
            <w:tcW w:w="4243" w:type="dxa"/>
            <w:shd w:val="clear" w:color="auto" w:fill="auto"/>
            <w:tcMar>
              <w:top w:w="100" w:type="dxa"/>
              <w:left w:w="100" w:type="dxa"/>
              <w:bottom w:w="100" w:type="dxa"/>
              <w:right w:w="100" w:type="dxa"/>
            </w:tcMar>
          </w:tcPr>
          <w:p w14:paraId="40D30100" w14:textId="1F3444F8" w:rsidR="00F12AFC" w:rsidRPr="006E753C" w:rsidRDefault="00F12AFC" w:rsidP="00824B4F">
            <w:pPr>
              <w:jc w:val="left"/>
            </w:pPr>
            <w:proofErr w:type="spellStart"/>
            <w:r>
              <w:lastRenderedPageBreak/>
              <w:t>Material</w:t>
            </w:r>
            <w:r w:rsidRPr="006E753C">
              <w:t>Sample.relatedObservation</w:t>
            </w:r>
            <w:proofErr w:type="spellEnd"/>
          </w:p>
        </w:tc>
        <w:tc>
          <w:tcPr>
            <w:tcW w:w="2387" w:type="dxa"/>
            <w:shd w:val="clear" w:color="auto" w:fill="auto"/>
            <w:tcMar>
              <w:top w:w="100" w:type="dxa"/>
              <w:left w:w="100" w:type="dxa"/>
              <w:bottom w:w="100" w:type="dxa"/>
              <w:right w:w="100" w:type="dxa"/>
            </w:tcMar>
          </w:tcPr>
          <w:p w14:paraId="79DA22C1" w14:textId="77777777" w:rsidR="00F12AFC" w:rsidRPr="006E753C" w:rsidRDefault="00F12AFC" w:rsidP="00824B4F">
            <w:pPr>
              <w:jc w:val="left"/>
            </w:pPr>
            <w:r w:rsidRPr="006E753C">
              <w:t>equivalent property</w:t>
            </w:r>
          </w:p>
        </w:tc>
        <w:tc>
          <w:tcPr>
            <w:tcW w:w="3141" w:type="dxa"/>
            <w:shd w:val="clear" w:color="auto" w:fill="auto"/>
            <w:tcMar>
              <w:top w:w="100" w:type="dxa"/>
              <w:left w:w="100" w:type="dxa"/>
              <w:bottom w:w="100" w:type="dxa"/>
              <w:right w:w="100" w:type="dxa"/>
            </w:tcMar>
          </w:tcPr>
          <w:p w14:paraId="40744A70" w14:textId="33F71FC7" w:rsidR="00F12AFC" w:rsidRPr="006E753C" w:rsidRDefault="00F12AFC" w:rsidP="00824B4F">
            <w:pPr>
              <w:jc w:val="left"/>
            </w:pPr>
            <w:proofErr w:type="spellStart"/>
            <w:r w:rsidRPr="006E753C">
              <w:t>SF_</w:t>
            </w:r>
            <w:r w:rsidR="002A7B9F">
              <w:t>Specimen</w:t>
            </w:r>
            <w:r w:rsidRPr="006E753C">
              <w:t>.relatedObservation</w:t>
            </w:r>
            <w:proofErr w:type="spellEnd"/>
          </w:p>
        </w:tc>
      </w:tr>
      <w:tr w:rsidR="00F12AFC" w:rsidRPr="006E753C" w14:paraId="63EC9895" w14:textId="77777777" w:rsidTr="00824B4F">
        <w:trPr>
          <w:trHeight w:val="651"/>
        </w:trPr>
        <w:tc>
          <w:tcPr>
            <w:tcW w:w="4243" w:type="dxa"/>
            <w:shd w:val="clear" w:color="auto" w:fill="auto"/>
            <w:tcMar>
              <w:top w:w="100" w:type="dxa"/>
              <w:left w:w="100" w:type="dxa"/>
              <w:bottom w:w="100" w:type="dxa"/>
              <w:right w:w="100" w:type="dxa"/>
            </w:tcMar>
          </w:tcPr>
          <w:p w14:paraId="059F0F34" w14:textId="10CA6B99" w:rsidR="00F12AFC" w:rsidRPr="006E753C" w:rsidRDefault="00F12AFC" w:rsidP="00824B4F">
            <w:pPr>
              <w:jc w:val="left"/>
            </w:pPr>
            <w:proofErr w:type="spellStart"/>
            <w:r>
              <w:t>Material</w:t>
            </w:r>
            <w:r w:rsidRPr="006E753C">
              <w:t>Sample.relatedSample</w:t>
            </w:r>
            <w:proofErr w:type="spellEnd"/>
          </w:p>
        </w:tc>
        <w:tc>
          <w:tcPr>
            <w:tcW w:w="2387" w:type="dxa"/>
            <w:shd w:val="clear" w:color="auto" w:fill="auto"/>
            <w:tcMar>
              <w:top w:w="100" w:type="dxa"/>
              <w:left w:w="100" w:type="dxa"/>
              <w:bottom w:w="100" w:type="dxa"/>
              <w:right w:w="100" w:type="dxa"/>
            </w:tcMar>
          </w:tcPr>
          <w:p w14:paraId="4216F21E" w14:textId="77777777" w:rsidR="00F12AFC" w:rsidRPr="006E753C" w:rsidRDefault="00F12AFC" w:rsidP="00824B4F">
            <w:pPr>
              <w:jc w:val="left"/>
            </w:pPr>
            <w:r w:rsidRPr="006E753C">
              <w:t>equivalent property</w:t>
            </w:r>
          </w:p>
        </w:tc>
        <w:tc>
          <w:tcPr>
            <w:tcW w:w="3141" w:type="dxa"/>
            <w:shd w:val="clear" w:color="auto" w:fill="auto"/>
            <w:tcMar>
              <w:top w:w="100" w:type="dxa"/>
              <w:left w:w="100" w:type="dxa"/>
              <w:bottom w:w="100" w:type="dxa"/>
              <w:right w:w="100" w:type="dxa"/>
            </w:tcMar>
          </w:tcPr>
          <w:p w14:paraId="05533388" w14:textId="228C7EB1" w:rsidR="00F12AFC" w:rsidRPr="006E753C" w:rsidRDefault="00F12AFC" w:rsidP="00824B4F">
            <w:pPr>
              <w:jc w:val="left"/>
            </w:pPr>
            <w:proofErr w:type="spellStart"/>
            <w:r w:rsidRPr="006E753C">
              <w:t>SF_</w:t>
            </w:r>
            <w:r w:rsidR="002A7B9F">
              <w:t>Specimen</w:t>
            </w:r>
            <w:r w:rsidRPr="006E753C">
              <w:t>.relatedSamplingFeature</w:t>
            </w:r>
            <w:proofErr w:type="spellEnd"/>
          </w:p>
        </w:tc>
      </w:tr>
      <w:tr w:rsidR="00F12AFC" w:rsidRPr="006E753C" w14:paraId="60D27BF8" w14:textId="77777777" w:rsidTr="00824B4F">
        <w:trPr>
          <w:trHeight w:val="651"/>
        </w:trPr>
        <w:tc>
          <w:tcPr>
            <w:tcW w:w="4243" w:type="dxa"/>
            <w:shd w:val="clear" w:color="auto" w:fill="auto"/>
            <w:tcMar>
              <w:top w:w="100" w:type="dxa"/>
              <w:left w:w="100" w:type="dxa"/>
              <w:bottom w:w="100" w:type="dxa"/>
              <w:right w:w="100" w:type="dxa"/>
            </w:tcMar>
          </w:tcPr>
          <w:p w14:paraId="06A68478" w14:textId="5FCB4F78" w:rsidR="00F12AFC" w:rsidRDefault="00F12AFC" w:rsidP="00824B4F">
            <w:pPr>
              <w:jc w:val="left"/>
            </w:pPr>
            <w:proofErr w:type="spellStart"/>
            <w:r>
              <w:t>Material</w:t>
            </w:r>
            <w:r w:rsidRPr="006E753C">
              <w:t>Sample.metadata</w:t>
            </w:r>
            <w:proofErr w:type="spellEnd"/>
          </w:p>
        </w:tc>
        <w:tc>
          <w:tcPr>
            <w:tcW w:w="2387" w:type="dxa"/>
            <w:shd w:val="clear" w:color="auto" w:fill="auto"/>
            <w:tcMar>
              <w:top w:w="100" w:type="dxa"/>
              <w:left w:w="100" w:type="dxa"/>
              <w:bottom w:w="100" w:type="dxa"/>
              <w:right w:w="100" w:type="dxa"/>
            </w:tcMar>
          </w:tcPr>
          <w:p w14:paraId="3D349821" w14:textId="77777777" w:rsidR="00F12AFC" w:rsidRPr="006E753C" w:rsidRDefault="00F12AFC" w:rsidP="00824B4F">
            <w:pPr>
              <w:jc w:val="left"/>
            </w:pPr>
            <w:r w:rsidRPr="006E753C">
              <w:t xml:space="preserve">has </w:t>
            </w:r>
            <w:proofErr w:type="spellStart"/>
            <w:r w:rsidRPr="006E753C">
              <w:t>subProperty</w:t>
            </w:r>
            <w:proofErr w:type="spellEnd"/>
          </w:p>
        </w:tc>
        <w:tc>
          <w:tcPr>
            <w:tcW w:w="3141" w:type="dxa"/>
            <w:shd w:val="clear" w:color="auto" w:fill="auto"/>
            <w:tcMar>
              <w:top w:w="100" w:type="dxa"/>
              <w:left w:w="100" w:type="dxa"/>
              <w:bottom w:w="100" w:type="dxa"/>
              <w:right w:w="100" w:type="dxa"/>
            </w:tcMar>
          </w:tcPr>
          <w:p w14:paraId="25BD0E18" w14:textId="4B4CE8A4" w:rsidR="00F12AFC" w:rsidRDefault="00F12AFC" w:rsidP="00824B4F">
            <w:pPr>
              <w:jc w:val="left"/>
            </w:pPr>
            <w:proofErr w:type="spellStart"/>
            <w:r w:rsidRPr="006E753C">
              <w:t>SF_</w:t>
            </w:r>
            <w:r w:rsidR="002A7B9F">
              <w:t>Specimen</w:t>
            </w:r>
            <w:r w:rsidRPr="006E753C">
              <w:t>.lineage</w:t>
            </w:r>
            <w:proofErr w:type="spellEnd"/>
          </w:p>
        </w:tc>
      </w:tr>
      <w:tr w:rsidR="00F12AFC" w:rsidRPr="006E753C" w14:paraId="48F9FE74" w14:textId="77777777" w:rsidTr="00824B4F">
        <w:trPr>
          <w:trHeight w:val="651"/>
        </w:trPr>
        <w:tc>
          <w:tcPr>
            <w:tcW w:w="4243" w:type="dxa"/>
            <w:shd w:val="clear" w:color="auto" w:fill="auto"/>
            <w:tcMar>
              <w:top w:w="100" w:type="dxa"/>
              <w:left w:w="100" w:type="dxa"/>
              <w:bottom w:w="100" w:type="dxa"/>
              <w:right w:w="100" w:type="dxa"/>
            </w:tcMar>
          </w:tcPr>
          <w:p w14:paraId="05EABD5A" w14:textId="33957215" w:rsidR="00F12AFC" w:rsidRDefault="00F12AFC" w:rsidP="00824B4F">
            <w:pPr>
              <w:jc w:val="left"/>
            </w:pPr>
            <w:proofErr w:type="spellStart"/>
            <w:r>
              <w:t>Material</w:t>
            </w:r>
            <w:r w:rsidRPr="006E753C">
              <w:t>Sample.parameter</w:t>
            </w:r>
            <w:proofErr w:type="spellEnd"/>
          </w:p>
        </w:tc>
        <w:tc>
          <w:tcPr>
            <w:tcW w:w="2387" w:type="dxa"/>
            <w:shd w:val="clear" w:color="auto" w:fill="auto"/>
            <w:tcMar>
              <w:top w:w="100" w:type="dxa"/>
              <w:left w:w="100" w:type="dxa"/>
              <w:bottom w:w="100" w:type="dxa"/>
              <w:right w:w="100" w:type="dxa"/>
            </w:tcMar>
          </w:tcPr>
          <w:p w14:paraId="196EDA86" w14:textId="77777777" w:rsidR="00F12AFC" w:rsidRPr="006E753C" w:rsidRDefault="00F12AFC" w:rsidP="00824B4F">
            <w:pPr>
              <w:jc w:val="left"/>
            </w:pPr>
            <w:r w:rsidRPr="006E753C">
              <w:t>equivalent property</w:t>
            </w:r>
          </w:p>
        </w:tc>
        <w:tc>
          <w:tcPr>
            <w:tcW w:w="3141" w:type="dxa"/>
            <w:shd w:val="clear" w:color="auto" w:fill="auto"/>
            <w:tcMar>
              <w:top w:w="100" w:type="dxa"/>
              <w:left w:w="100" w:type="dxa"/>
              <w:bottom w:w="100" w:type="dxa"/>
              <w:right w:w="100" w:type="dxa"/>
            </w:tcMar>
          </w:tcPr>
          <w:p w14:paraId="4CC1FC54" w14:textId="2918772E" w:rsidR="00F12AFC" w:rsidRDefault="00F12AFC" w:rsidP="00824B4F">
            <w:pPr>
              <w:jc w:val="left"/>
            </w:pPr>
            <w:proofErr w:type="spellStart"/>
            <w:r w:rsidRPr="006E753C">
              <w:t>SF_</w:t>
            </w:r>
            <w:r w:rsidR="002A7B9F">
              <w:t>Specimen</w:t>
            </w:r>
            <w:r w:rsidRPr="006E753C">
              <w:t>.parameter</w:t>
            </w:r>
            <w:proofErr w:type="spellEnd"/>
          </w:p>
        </w:tc>
      </w:tr>
      <w:tr w:rsidR="005E1D3A" w:rsidRPr="006E753C" w14:paraId="29D0576A" w14:textId="77777777" w:rsidTr="00824B4F">
        <w:trPr>
          <w:trHeight w:val="651"/>
        </w:trPr>
        <w:tc>
          <w:tcPr>
            <w:tcW w:w="4243" w:type="dxa"/>
            <w:shd w:val="clear" w:color="auto" w:fill="auto"/>
            <w:tcMar>
              <w:top w:w="100" w:type="dxa"/>
              <w:left w:w="100" w:type="dxa"/>
              <w:bottom w:w="100" w:type="dxa"/>
              <w:right w:w="100" w:type="dxa"/>
            </w:tcMar>
          </w:tcPr>
          <w:p w14:paraId="1C3B6BC1" w14:textId="7AA1695D" w:rsidR="005E1D3A" w:rsidRDefault="005E1D3A" w:rsidP="005E1D3A">
            <w:pPr>
              <w:jc w:val="left"/>
            </w:pPr>
            <w:proofErr w:type="spellStart"/>
            <w:r>
              <w:t>MaterialSample.sampling</w:t>
            </w:r>
            <w:proofErr w:type="spellEnd"/>
          </w:p>
        </w:tc>
        <w:tc>
          <w:tcPr>
            <w:tcW w:w="2387" w:type="dxa"/>
            <w:shd w:val="clear" w:color="auto" w:fill="auto"/>
            <w:tcMar>
              <w:top w:w="100" w:type="dxa"/>
              <w:left w:w="100" w:type="dxa"/>
              <w:bottom w:w="100" w:type="dxa"/>
              <w:right w:w="100" w:type="dxa"/>
            </w:tcMar>
          </w:tcPr>
          <w:p w14:paraId="2EA19538" w14:textId="0D83C035" w:rsidR="005E1D3A" w:rsidRPr="006E753C" w:rsidRDefault="005E1D3A" w:rsidP="005E1D3A">
            <w:pPr>
              <w:jc w:val="left"/>
            </w:pPr>
            <w:r>
              <w:t xml:space="preserve">has </w:t>
            </w:r>
            <w:proofErr w:type="spellStart"/>
            <w:r>
              <w:t>subProperty</w:t>
            </w:r>
            <w:proofErr w:type="spellEnd"/>
          </w:p>
        </w:tc>
        <w:tc>
          <w:tcPr>
            <w:tcW w:w="3141" w:type="dxa"/>
            <w:shd w:val="clear" w:color="auto" w:fill="auto"/>
            <w:tcMar>
              <w:top w:w="100" w:type="dxa"/>
              <w:left w:w="100" w:type="dxa"/>
              <w:bottom w:w="100" w:type="dxa"/>
              <w:right w:w="100" w:type="dxa"/>
            </w:tcMar>
          </w:tcPr>
          <w:p w14:paraId="07E6517A" w14:textId="12716DE0" w:rsidR="005E1D3A" w:rsidRDefault="005E1D3A" w:rsidP="005E1D3A">
            <w:pPr>
              <w:jc w:val="left"/>
            </w:pPr>
            <w:proofErr w:type="spellStart"/>
            <w:r>
              <w:t>SF_Specimen.samplingMethod</w:t>
            </w:r>
            <w:proofErr w:type="spellEnd"/>
            <w:r>
              <w:t xml:space="preserve">, </w:t>
            </w:r>
            <w:proofErr w:type="spellStart"/>
            <w:r>
              <w:t>SF_Specimen.samplingTime</w:t>
            </w:r>
            <w:proofErr w:type="spellEnd"/>
            <w:r>
              <w:t xml:space="preserve">, </w:t>
            </w:r>
            <w:proofErr w:type="spellStart"/>
            <w:r>
              <w:t>SF_Specimen.samplingLocation</w:t>
            </w:r>
            <w:proofErr w:type="spellEnd"/>
          </w:p>
        </w:tc>
      </w:tr>
      <w:tr w:rsidR="00967379" w:rsidRPr="006E753C" w14:paraId="143F0BA7" w14:textId="77777777" w:rsidTr="00824B4F">
        <w:trPr>
          <w:trHeight w:val="651"/>
        </w:trPr>
        <w:tc>
          <w:tcPr>
            <w:tcW w:w="4243" w:type="dxa"/>
            <w:shd w:val="clear" w:color="auto" w:fill="auto"/>
            <w:tcMar>
              <w:top w:w="100" w:type="dxa"/>
              <w:left w:w="100" w:type="dxa"/>
              <w:bottom w:w="100" w:type="dxa"/>
              <w:right w:w="100" w:type="dxa"/>
            </w:tcMar>
          </w:tcPr>
          <w:p w14:paraId="065BF1F8" w14:textId="5FD6E41F" w:rsidR="00967379" w:rsidRDefault="00967379" w:rsidP="00967379">
            <w:pPr>
              <w:jc w:val="left"/>
            </w:pPr>
            <w:proofErr w:type="spellStart"/>
            <w:r>
              <w:t>MaterialSample.preparationStep</w:t>
            </w:r>
            <w:proofErr w:type="spellEnd"/>
          </w:p>
        </w:tc>
        <w:tc>
          <w:tcPr>
            <w:tcW w:w="2387" w:type="dxa"/>
            <w:shd w:val="clear" w:color="auto" w:fill="auto"/>
            <w:tcMar>
              <w:top w:w="100" w:type="dxa"/>
              <w:left w:w="100" w:type="dxa"/>
              <w:bottom w:w="100" w:type="dxa"/>
              <w:right w:w="100" w:type="dxa"/>
            </w:tcMar>
          </w:tcPr>
          <w:p w14:paraId="105E6BD9" w14:textId="3C443CCF" w:rsidR="00967379" w:rsidRDefault="00967379" w:rsidP="00967379">
            <w:pPr>
              <w:jc w:val="left"/>
            </w:pPr>
            <w:r>
              <w:t>equivalent property</w:t>
            </w:r>
          </w:p>
        </w:tc>
        <w:tc>
          <w:tcPr>
            <w:tcW w:w="3141" w:type="dxa"/>
            <w:shd w:val="clear" w:color="auto" w:fill="auto"/>
            <w:tcMar>
              <w:top w:w="100" w:type="dxa"/>
              <w:left w:w="100" w:type="dxa"/>
              <w:bottom w:w="100" w:type="dxa"/>
              <w:right w:w="100" w:type="dxa"/>
            </w:tcMar>
          </w:tcPr>
          <w:p w14:paraId="115C1284" w14:textId="20DDA20D" w:rsidR="00967379" w:rsidRDefault="00967379" w:rsidP="00967379">
            <w:pPr>
              <w:jc w:val="left"/>
            </w:pPr>
            <w:proofErr w:type="spellStart"/>
            <w:r>
              <w:t>SF_Specimen.processingDetails</w:t>
            </w:r>
            <w:proofErr w:type="spellEnd"/>
          </w:p>
        </w:tc>
      </w:tr>
      <w:tr w:rsidR="00967379" w:rsidRPr="006E753C" w14:paraId="436B8053" w14:textId="77777777" w:rsidTr="00824B4F">
        <w:trPr>
          <w:trHeight w:val="651"/>
        </w:trPr>
        <w:tc>
          <w:tcPr>
            <w:tcW w:w="4243" w:type="dxa"/>
            <w:shd w:val="clear" w:color="auto" w:fill="auto"/>
            <w:tcMar>
              <w:top w:w="100" w:type="dxa"/>
              <w:left w:w="100" w:type="dxa"/>
              <w:bottom w:w="100" w:type="dxa"/>
              <w:right w:w="100" w:type="dxa"/>
            </w:tcMar>
          </w:tcPr>
          <w:p w14:paraId="39A37D1C" w14:textId="178C8C3F" w:rsidR="00967379" w:rsidRDefault="00967379" w:rsidP="00967379">
            <w:pPr>
              <w:jc w:val="left"/>
            </w:pPr>
            <w:proofErr w:type="spellStart"/>
            <w:r>
              <w:t>MaterialSample.size</w:t>
            </w:r>
            <w:proofErr w:type="spellEnd"/>
          </w:p>
        </w:tc>
        <w:tc>
          <w:tcPr>
            <w:tcW w:w="2387" w:type="dxa"/>
            <w:shd w:val="clear" w:color="auto" w:fill="auto"/>
            <w:tcMar>
              <w:top w:w="100" w:type="dxa"/>
              <w:left w:w="100" w:type="dxa"/>
              <w:bottom w:w="100" w:type="dxa"/>
              <w:right w:w="100" w:type="dxa"/>
            </w:tcMar>
          </w:tcPr>
          <w:p w14:paraId="50037443" w14:textId="70E5F970" w:rsidR="00967379" w:rsidRPr="006E753C" w:rsidRDefault="00967379" w:rsidP="00967379">
            <w:pPr>
              <w:jc w:val="left"/>
            </w:pPr>
            <w:r w:rsidRPr="006E753C">
              <w:t>equivalent property</w:t>
            </w:r>
          </w:p>
        </w:tc>
        <w:tc>
          <w:tcPr>
            <w:tcW w:w="3141" w:type="dxa"/>
            <w:shd w:val="clear" w:color="auto" w:fill="auto"/>
            <w:tcMar>
              <w:top w:w="100" w:type="dxa"/>
              <w:left w:w="100" w:type="dxa"/>
              <w:bottom w:w="100" w:type="dxa"/>
              <w:right w:w="100" w:type="dxa"/>
            </w:tcMar>
          </w:tcPr>
          <w:p w14:paraId="2F90070E" w14:textId="1AA235E4" w:rsidR="00967379" w:rsidRPr="006E753C" w:rsidRDefault="00967379" w:rsidP="00967379">
            <w:pPr>
              <w:jc w:val="left"/>
            </w:pPr>
            <w:proofErr w:type="spellStart"/>
            <w:r>
              <w:t>SF_Specimen.size</w:t>
            </w:r>
            <w:proofErr w:type="spellEnd"/>
          </w:p>
        </w:tc>
      </w:tr>
      <w:tr w:rsidR="00967379" w:rsidRPr="006E753C" w14:paraId="2AFB63FF" w14:textId="77777777" w:rsidTr="00824B4F">
        <w:trPr>
          <w:trHeight w:val="651"/>
        </w:trPr>
        <w:tc>
          <w:tcPr>
            <w:tcW w:w="4243" w:type="dxa"/>
            <w:shd w:val="clear" w:color="auto" w:fill="auto"/>
            <w:tcMar>
              <w:top w:w="100" w:type="dxa"/>
              <w:left w:w="100" w:type="dxa"/>
              <w:bottom w:w="100" w:type="dxa"/>
              <w:right w:w="100" w:type="dxa"/>
            </w:tcMar>
          </w:tcPr>
          <w:p w14:paraId="0E26BAA2" w14:textId="2753C84D" w:rsidR="00967379" w:rsidRDefault="00967379" w:rsidP="00967379">
            <w:pPr>
              <w:jc w:val="left"/>
            </w:pPr>
            <w:proofErr w:type="spellStart"/>
            <w:r>
              <w:t>MaterialSample.storageLocation</w:t>
            </w:r>
            <w:proofErr w:type="spellEnd"/>
          </w:p>
        </w:tc>
        <w:tc>
          <w:tcPr>
            <w:tcW w:w="2387" w:type="dxa"/>
            <w:shd w:val="clear" w:color="auto" w:fill="auto"/>
            <w:tcMar>
              <w:top w:w="100" w:type="dxa"/>
              <w:left w:w="100" w:type="dxa"/>
              <w:bottom w:w="100" w:type="dxa"/>
              <w:right w:w="100" w:type="dxa"/>
            </w:tcMar>
          </w:tcPr>
          <w:p w14:paraId="7ED2A174" w14:textId="009B47FB" w:rsidR="00967379" w:rsidRPr="006E753C" w:rsidRDefault="00967379" w:rsidP="00967379">
            <w:pPr>
              <w:jc w:val="left"/>
            </w:pPr>
            <w:r w:rsidRPr="006E753C">
              <w:t>equivalent property</w:t>
            </w:r>
          </w:p>
        </w:tc>
        <w:tc>
          <w:tcPr>
            <w:tcW w:w="3141" w:type="dxa"/>
            <w:shd w:val="clear" w:color="auto" w:fill="auto"/>
            <w:tcMar>
              <w:top w:w="100" w:type="dxa"/>
              <w:left w:w="100" w:type="dxa"/>
              <w:bottom w:w="100" w:type="dxa"/>
              <w:right w:w="100" w:type="dxa"/>
            </w:tcMar>
          </w:tcPr>
          <w:p w14:paraId="7188DFB7" w14:textId="4556561E" w:rsidR="00967379" w:rsidRPr="006E753C" w:rsidRDefault="00967379" w:rsidP="00967379">
            <w:pPr>
              <w:jc w:val="left"/>
            </w:pPr>
            <w:proofErr w:type="spellStart"/>
            <w:r>
              <w:t>SF_Specimen.currentLocation</w:t>
            </w:r>
            <w:proofErr w:type="spellEnd"/>
          </w:p>
        </w:tc>
      </w:tr>
      <w:tr w:rsidR="00967379" w:rsidRPr="006E753C" w14:paraId="1032F836" w14:textId="77777777" w:rsidTr="00824B4F">
        <w:trPr>
          <w:trHeight w:val="651"/>
        </w:trPr>
        <w:tc>
          <w:tcPr>
            <w:tcW w:w="4243" w:type="dxa"/>
            <w:shd w:val="clear" w:color="auto" w:fill="auto"/>
            <w:tcMar>
              <w:top w:w="100" w:type="dxa"/>
              <w:left w:w="100" w:type="dxa"/>
              <w:bottom w:w="100" w:type="dxa"/>
              <w:right w:w="100" w:type="dxa"/>
            </w:tcMar>
          </w:tcPr>
          <w:p w14:paraId="0937F280" w14:textId="5709DA13" w:rsidR="00967379" w:rsidRDefault="00967379" w:rsidP="00967379">
            <w:pPr>
              <w:jc w:val="left"/>
            </w:pPr>
            <w:proofErr w:type="spellStart"/>
            <w:r>
              <w:t>MaterialSample.sourceLocation</w:t>
            </w:r>
            <w:proofErr w:type="spellEnd"/>
          </w:p>
        </w:tc>
        <w:tc>
          <w:tcPr>
            <w:tcW w:w="2387" w:type="dxa"/>
            <w:shd w:val="clear" w:color="auto" w:fill="auto"/>
            <w:tcMar>
              <w:top w:w="100" w:type="dxa"/>
              <w:left w:w="100" w:type="dxa"/>
              <w:bottom w:w="100" w:type="dxa"/>
              <w:right w:w="100" w:type="dxa"/>
            </w:tcMar>
          </w:tcPr>
          <w:p w14:paraId="425EC934" w14:textId="0129AE00" w:rsidR="00967379" w:rsidRPr="006E753C" w:rsidRDefault="00967379" w:rsidP="00967379">
            <w:pPr>
              <w:jc w:val="left"/>
            </w:pPr>
            <w:r w:rsidRPr="006E753C">
              <w:t>equivalent property</w:t>
            </w:r>
          </w:p>
        </w:tc>
        <w:tc>
          <w:tcPr>
            <w:tcW w:w="3141" w:type="dxa"/>
            <w:shd w:val="clear" w:color="auto" w:fill="auto"/>
            <w:tcMar>
              <w:top w:w="100" w:type="dxa"/>
              <w:left w:w="100" w:type="dxa"/>
              <w:bottom w:w="100" w:type="dxa"/>
              <w:right w:w="100" w:type="dxa"/>
            </w:tcMar>
          </w:tcPr>
          <w:p w14:paraId="4959AC47" w14:textId="03BA5BBC" w:rsidR="00967379" w:rsidRPr="006E753C" w:rsidRDefault="00967379" w:rsidP="00967379">
            <w:pPr>
              <w:jc w:val="left"/>
            </w:pPr>
            <w:proofErr w:type="spellStart"/>
            <w:r>
              <w:t>SF_Specimen.samplingLocation</w:t>
            </w:r>
            <w:proofErr w:type="spellEnd"/>
          </w:p>
        </w:tc>
      </w:tr>
    </w:tbl>
    <w:p w14:paraId="34E2BE1C" w14:textId="77777777" w:rsidR="00F12AFC" w:rsidRDefault="00F12AFC" w:rsidP="00917C89">
      <w:pPr>
        <w:ind w:left="360"/>
        <w:rPr>
          <w:lang w:eastAsia="ja-JP"/>
        </w:rPr>
      </w:pPr>
    </w:p>
    <w:p w14:paraId="1795102A" w14:textId="77777777" w:rsidR="0040049D" w:rsidRDefault="0040049D" w:rsidP="00917C89">
      <w:pPr>
        <w:pStyle w:val="a2"/>
      </w:pPr>
      <w:bookmarkStart w:id="476" w:name="_Toc72768948"/>
      <w:r>
        <w:t>Observation and Sample collections</w:t>
      </w:r>
      <w:bookmarkEnd w:id="476"/>
    </w:p>
    <w:p w14:paraId="4C99EB5B" w14:textId="77777777" w:rsidR="0040049D" w:rsidRDefault="0040049D" w:rsidP="0040049D">
      <w:pPr>
        <w:rPr>
          <w:lang w:eastAsia="ja-JP"/>
        </w:rPr>
      </w:pPr>
      <w:r>
        <w:rPr>
          <w:lang w:eastAsia="ja-JP"/>
        </w:rPr>
        <w:t xml:space="preserve">ISO 19156 Edition 1 did not include a concept of an Observation collection. In Edition 2 it is added as class </w:t>
      </w:r>
      <w:proofErr w:type="spellStart"/>
      <w:r>
        <w:rPr>
          <w:lang w:eastAsia="ja-JP"/>
        </w:rPr>
        <w:t>ObservationCollection</w:t>
      </w:r>
      <w:proofErr w:type="spellEnd"/>
      <w:r>
        <w:rPr>
          <w:lang w:eastAsia="ja-JP"/>
        </w:rPr>
        <w:t xml:space="preserve"> in package Basic Observations with the following attributes, associations and cardinalities:</w:t>
      </w:r>
    </w:p>
    <w:p w14:paraId="1ED399FE" w14:textId="77777777" w:rsidR="005D5EE1" w:rsidRDefault="0040049D" w:rsidP="0040049D">
      <w:pPr>
        <w:pStyle w:val="ListParagraph"/>
        <w:numPr>
          <w:ilvl w:val="0"/>
          <w:numId w:val="12"/>
        </w:numPr>
        <w:rPr>
          <w:lang w:eastAsia="ja-JP"/>
        </w:rPr>
      </w:pPr>
      <w:r>
        <w:rPr>
          <w:lang w:eastAsia="ja-JP"/>
        </w:rPr>
        <w:t>member: Conceptual Observation schema: Observation [</w:t>
      </w:r>
      <w:proofErr w:type="gramStart"/>
      <w:r>
        <w:rPr>
          <w:lang w:eastAsia="ja-JP"/>
        </w:rPr>
        <w:t>0..</w:t>
      </w:r>
      <w:proofErr w:type="gramEnd"/>
      <w:r>
        <w:rPr>
          <w:lang w:eastAsia="ja-JP"/>
        </w:rPr>
        <w:t>*]</w:t>
      </w:r>
    </w:p>
    <w:p w14:paraId="6E7559A4" w14:textId="77777777" w:rsidR="005D5EE1" w:rsidRDefault="0040049D" w:rsidP="0040049D">
      <w:pPr>
        <w:pStyle w:val="ListParagraph"/>
        <w:numPr>
          <w:ilvl w:val="0"/>
          <w:numId w:val="12"/>
        </w:numPr>
        <w:rPr>
          <w:lang w:eastAsia="ja-JP"/>
        </w:rPr>
      </w:pPr>
      <w:proofErr w:type="spellStart"/>
      <w:r>
        <w:rPr>
          <w:lang w:eastAsia="ja-JP"/>
        </w:rPr>
        <w:t>memberCharacteristics</w:t>
      </w:r>
      <w:proofErr w:type="spellEnd"/>
      <w:r>
        <w:rPr>
          <w:lang w:eastAsia="ja-JP"/>
        </w:rPr>
        <w:t xml:space="preserve">: </w:t>
      </w:r>
      <w:proofErr w:type="spellStart"/>
      <w:r>
        <w:rPr>
          <w:lang w:eastAsia="ja-JP"/>
        </w:rPr>
        <w:t>ObservationCharacteristics</w:t>
      </w:r>
      <w:proofErr w:type="spellEnd"/>
      <w:r>
        <w:rPr>
          <w:lang w:eastAsia="ja-JP"/>
        </w:rPr>
        <w:t xml:space="preserve"> [</w:t>
      </w:r>
      <w:proofErr w:type="gramStart"/>
      <w:r>
        <w:rPr>
          <w:lang w:eastAsia="ja-JP"/>
        </w:rPr>
        <w:t>0..</w:t>
      </w:r>
      <w:proofErr w:type="gramEnd"/>
      <w:r>
        <w:rPr>
          <w:lang w:eastAsia="ja-JP"/>
        </w:rPr>
        <w:t>1]</w:t>
      </w:r>
    </w:p>
    <w:p w14:paraId="69BB48DB" w14:textId="77777777" w:rsidR="005D5EE1" w:rsidRDefault="0040049D" w:rsidP="0040049D">
      <w:pPr>
        <w:pStyle w:val="ListParagraph"/>
        <w:numPr>
          <w:ilvl w:val="0"/>
          <w:numId w:val="12"/>
        </w:numPr>
        <w:rPr>
          <w:lang w:eastAsia="ja-JP"/>
        </w:rPr>
      </w:pPr>
      <w:proofErr w:type="spellStart"/>
      <w:r>
        <w:rPr>
          <w:lang w:eastAsia="ja-JP"/>
        </w:rPr>
        <w:t>collectionType</w:t>
      </w:r>
      <w:proofErr w:type="spellEnd"/>
      <w:r>
        <w:rPr>
          <w:lang w:eastAsia="ja-JP"/>
        </w:rPr>
        <w:t xml:space="preserve">: </w:t>
      </w:r>
      <w:proofErr w:type="spellStart"/>
      <w:r>
        <w:rPr>
          <w:lang w:eastAsia="ja-JP"/>
        </w:rPr>
        <w:t>AbstractObservationCollectionTypeCodeListValue</w:t>
      </w:r>
      <w:proofErr w:type="spellEnd"/>
      <w:r>
        <w:rPr>
          <w:lang w:eastAsia="ja-JP"/>
        </w:rPr>
        <w:t xml:space="preserve"> [</w:t>
      </w:r>
      <w:proofErr w:type="gramStart"/>
      <w:r>
        <w:rPr>
          <w:lang w:eastAsia="ja-JP"/>
        </w:rPr>
        <w:t>0..</w:t>
      </w:r>
      <w:proofErr w:type="gramEnd"/>
      <w:r>
        <w:rPr>
          <w:lang w:eastAsia="ja-JP"/>
        </w:rPr>
        <w:t>*]</w:t>
      </w:r>
    </w:p>
    <w:p w14:paraId="60976548" w14:textId="77777777" w:rsidR="005D5EE1" w:rsidRDefault="0040049D" w:rsidP="0040049D">
      <w:pPr>
        <w:pStyle w:val="ListParagraph"/>
        <w:numPr>
          <w:ilvl w:val="0"/>
          <w:numId w:val="12"/>
        </w:numPr>
        <w:rPr>
          <w:lang w:eastAsia="ja-JP"/>
        </w:rPr>
      </w:pPr>
      <w:proofErr w:type="spellStart"/>
      <w:r>
        <w:rPr>
          <w:lang w:eastAsia="ja-JP"/>
        </w:rPr>
        <w:t>relatedCollection</w:t>
      </w:r>
      <w:proofErr w:type="spellEnd"/>
      <w:r>
        <w:rPr>
          <w:lang w:eastAsia="ja-JP"/>
        </w:rPr>
        <w:t xml:space="preserve">: </w:t>
      </w:r>
      <w:proofErr w:type="spellStart"/>
      <w:r>
        <w:rPr>
          <w:lang w:eastAsia="ja-JP"/>
        </w:rPr>
        <w:t>ObservationCollection</w:t>
      </w:r>
      <w:proofErr w:type="spellEnd"/>
      <w:r>
        <w:rPr>
          <w:lang w:eastAsia="ja-JP"/>
        </w:rPr>
        <w:t xml:space="preserve"> [</w:t>
      </w:r>
      <w:proofErr w:type="gramStart"/>
      <w:r>
        <w:rPr>
          <w:lang w:eastAsia="ja-JP"/>
        </w:rPr>
        <w:t>0..</w:t>
      </w:r>
      <w:proofErr w:type="gramEnd"/>
      <w:r>
        <w:rPr>
          <w:lang w:eastAsia="ja-JP"/>
        </w:rPr>
        <w:t>*]</w:t>
      </w:r>
    </w:p>
    <w:p w14:paraId="5C008763" w14:textId="58EECC39" w:rsidR="0040049D" w:rsidRDefault="0040049D" w:rsidP="00917C89">
      <w:pPr>
        <w:pStyle w:val="ListParagraph"/>
        <w:numPr>
          <w:ilvl w:val="0"/>
          <w:numId w:val="12"/>
        </w:numPr>
        <w:rPr>
          <w:lang w:eastAsia="ja-JP"/>
        </w:rPr>
      </w:pPr>
      <w:r>
        <w:rPr>
          <w:lang w:eastAsia="ja-JP"/>
        </w:rPr>
        <w:t>metadata: Any [</w:t>
      </w:r>
      <w:proofErr w:type="gramStart"/>
      <w:r>
        <w:rPr>
          <w:lang w:eastAsia="ja-JP"/>
        </w:rPr>
        <w:t>0..</w:t>
      </w:r>
      <w:proofErr w:type="gramEnd"/>
      <w:r>
        <w:rPr>
          <w:lang w:eastAsia="ja-JP"/>
        </w:rPr>
        <w:t>*]</w:t>
      </w:r>
    </w:p>
    <w:p w14:paraId="6C70FE2A" w14:textId="0A024D20" w:rsidR="0040049D" w:rsidRDefault="0040049D" w:rsidP="0040049D">
      <w:pPr>
        <w:rPr>
          <w:lang w:eastAsia="ja-JP"/>
        </w:rPr>
      </w:pPr>
      <w:r>
        <w:rPr>
          <w:lang w:eastAsia="ja-JP"/>
        </w:rPr>
        <w:t xml:space="preserve">One concrete specialization of the </w:t>
      </w:r>
      <w:proofErr w:type="spellStart"/>
      <w:r>
        <w:rPr>
          <w:lang w:eastAsia="ja-JP"/>
        </w:rPr>
        <w:t>AbstractObservationCollectionTypeCodeListValue</w:t>
      </w:r>
      <w:proofErr w:type="spellEnd"/>
      <w:r>
        <w:rPr>
          <w:lang w:eastAsia="ja-JP"/>
        </w:rPr>
        <w:t xml:space="preserve"> class is provided in the Basic Observations package: </w:t>
      </w:r>
      <w:proofErr w:type="spellStart"/>
      <w:r>
        <w:rPr>
          <w:lang w:eastAsia="ja-JP"/>
        </w:rPr>
        <w:t>CollectionTypeByMemberCharacteristicsSemantics</w:t>
      </w:r>
      <w:proofErr w:type="spellEnd"/>
      <w:r w:rsidR="00C634D8">
        <w:rPr>
          <w:rStyle w:val="FootnoteReference"/>
          <w:lang w:eastAsia="ja-JP"/>
        </w:rPr>
        <w:footnoteReference w:id="1"/>
      </w:r>
      <w:r>
        <w:rPr>
          <w:lang w:eastAsia="ja-JP"/>
        </w:rPr>
        <w:t xml:space="preserve"> with an initial set of two values: homogenous and summarizing, which define how the properties of the </w:t>
      </w:r>
      <w:proofErr w:type="spellStart"/>
      <w:r>
        <w:rPr>
          <w:lang w:eastAsia="ja-JP"/>
        </w:rPr>
        <w:t>ObservationCharacteristics</w:t>
      </w:r>
      <w:proofErr w:type="spellEnd"/>
      <w:r>
        <w:rPr>
          <w:lang w:eastAsia="ja-JP"/>
        </w:rPr>
        <w:t xml:space="preserve"> instances associated with the </w:t>
      </w:r>
      <w:proofErr w:type="spellStart"/>
      <w:r>
        <w:rPr>
          <w:lang w:eastAsia="ja-JP"/>
        </w:rPr>
        <w:t>ObservationCollection</w:t>
      </w:r>
      <w:proofErr w:type="spellEnd"/>
      <w:r>
        <w:rPr>
          <w:lang w:eastAsia="ja-JP"/>
        </w:rPr>
        <w:t xml:space="preserve"> instance relate to the corresponding properties of the collection members (see</w:t>
      </w:r>
      <w:r w:rsidR="005D5EE1">
        <w:rPr>
          <w:lang w:eastAsia="ja-JP"/>
        </w:rPr>
        <w:t xml:space="preserve"> clause</w:t>
      </w:r>
      <w:r>
        <w:rPr>
          <w:lang w:eastAsia="ja-JP"/>
        </w:rPr>
        <w:t xml:space="preserve"> </w:t>
      </w:r>
      <w:r w:rsidR="005D5EE1">
        <w:rPr>
          <w:lang w:eastAsia="ja-JP"/>
        </w:rPr>
        <w:fldChar w:fldCharType="begin"/>
      </w:r>
      <w:r w:rsidR="005D5EE1">
        <w:rPr>
          <w:lang w:eastAsia="ja-JP"/>
        </w:rPr>
        <w:instrText xml:space="preserve"> REF _Ref72766580 \h </w:instrText>
      </w:r>
      <w:r w:rsidR="005D5EE1">
        <w:rPr>
          <w:lang w:eastAsia="ja-JP"/>
        </w:rPr>
      </w:r>
      <w:r w:rsidR="005D5EE1">
        <w:rPr>
          <w:lang w:eastAsia="ja-JP"/>
        </w:rPr>
        <w:fldChar w:fldCharType="separate"/>
      </w:r>
      <w:r w:rsidR="005D5EE1" w:rsidRPr="003C74B7">
        <w:t xml:space="preserve">Attribute </w:t>
      </w:r>
      <w:proofErr w:type="spellStart"/>
      <w:r w:rsidR="005D5EE1" w:rsidRPr="003C74B7">
        <w:t>collectionType</w:t>
      </w:r>
      <w:proofErr w:type="spellEnd"/>
      <w:r w:rsidR="005D5EE1">
        <w:rPr>
          <w:lang w:eastAsia="ja-JP"/>
        </w:rPr>
        <w:fldChar w:fldCharType="end"/>
      </w:r>
      <w:r>
        <w:rPr>
          <w:lang w:eastAsia="ja-JP"/>
        </w:rPr>
        <w:t xml:space="preserve">). Other </w:t>
      </w:r>
      <w:r>
        <w:rPr>
          <w:lang w:eastAsia="ja-JP"/>
        </w:rPr>
        <w:lastRenderedPageBreak/>
        <w:t xml:space="preserve">Observation collection classifications may be added by specializing the </w:t>
      </w:r>
      <w:proofErr w:type="spellStart"/>
      <w:r>
        <w:rPr>
          <w:lang w:eastAsia="ja-JP"/>
        </w:rPr>
        <w:t>AbstractObservationCollectionTypeCodeListValue</w:t>
      </w:r>
      <w:proofErr w:type="spellEnd"/>
      <w:r>
        <w:rPr>
          <w:lang w:eastAsia="ja-JP"/>
        </w:rPr>
        <w:t xml:space="preserve"> as required.</w:t>
      </w:r>
    </w:p>
    <w:p w14:paraId="45D389E4" w14:textId="77777777" w:rsidR="0040049D" w:rsidRDefault="0040049D" w:rsidP="0040049D">
      <w:pPr>
        <w:rPr>
          <w:lang w:eastAsia="ja-JP"/>
        </w:rPr>
      </w:pPr>
      <w:r>
        <w:rPr>
          <w:lang w:eastAsia="ja-JP"/>
        </w:rPr>
        <w:t xml:space="preserve">Edition 1 provided a collection of Sampling features as </w:t>
      </w:r>
      <w:proofErr w:type="spellStart"/>
      <w:r>
        <w:rPr>
          <w:lang w:eastAsia="ja-JP"/>
        </w:rPr>
        <w:t>SF_SamplingFeatureCollection</w:t>
      </w:r>
      <w:proofErr w:type="spellEnd"/>
      <w:r>
        <w:rPr>
          <w:lang w:eastAsia="ja-JP"/>
        </w:rPr>
        <w:t xml:space="preserve"> class with a single association role member: </w:t>
      </w:r>
      <w:proofErr w:type="spellStart"/>
      <w:r>
        <w:rPr>
          <w:lang w:eastAsia="ja-JP"/>
        </w:rPr>
        <w:t>SF_SamplingFeature</w:t>
      </w:r>
      <w:proofErr w:type="spellEnd"/>
      <w:r>
        <w:rPr>
          <w:lang w:eastAsia="ja-JP"/>
        </w:rPr>
        <w:t xml:space="preserve">. In Edition 2 this is modelled as </w:t>
      </w:r>
      <w:proofErr w:type="spellStart"/>
      <w:r>
        <w:rPr>
          <w:lang w:eastAsia="ja-JP"/>
        </w:rPr>
        <w:t>SampleCollection</w:t>
      </w:r>
      <w:proofErr w:type="spellEnd"/>
      <w:r>
        <w:rPr>
          <w:lang w:eastAsia="ja-JP"/>
        </w:rPr>
        <w:t xml:space="preserve"> class in the Basic Samples package with the following attributes, associations and cardinalities:</w:t>
      </w:r>
    </w:p>
    <w:p w14:paraId="43EB827D" w14:textId="77777777" w:rsidR="005D5EE1" w:rsidRDefault="0040049D" w:rsidP="0040049D">
      <w:pPr>
        <w:pStyle w:val="ListParagraph"/>
        <w:numPr>
          <w:ilvl w:val="0"/>
          <w:numId w:val="12"/>
        </w:numPr>
        <w:rPr>
          <w:lang w:eastAsia="ja-JP"/>
        </w:rPr>
      </w:pPr>
      <w:r>
        <w:rPr>
          <w:lang w:eastAsia="ja-JP"/>
        </w:rPr>
        <w:t>member: Conceptual Sample schema: Sample [</w:t>
      </w:r>
      <w:proofErr w:type="gramStart"/>
      <w:r>
        <w:rPr>
          <w:lang w:eastAsia="ja-JP"/>
        </w:rPr>
        <w:t>0..</w:t>
      </w:r>
      <w:proofErr w:type="gramEnd"/>
      <w:r>
        <w:rPr>
          <w:lang w:eastAsia="ja-JP"/>
        </w:rPr>
        <w:t>*]</w:t>
      </w:r>
    </w:p>
    <w:p w14:paraId="55B0A7DD" w14:textId="77777777" w:rsidR="005D5EE1" w:rsidRDefault="0040049D" w:rsidP="0040049D">
      <w:pPr>
        <w:pStyle w:val="ListParagraph"/>
        <w:numPr>
          <w:ilvl w:val="0"/>
          <w:numId w:val="12"/>
        </w:numPr>
        <w:rPr>
          <w:lang w:eastAsia="ja-JP"/>
        </w:rPr>
      </w:pPr>
      <w:proofErr w:type="spellStart"/>
      <w:r>
        <w:rPr>
          <w:lang w:eastAsia="ja-JP"/>
        </w:rPr>
        <w:t>relatedCollection</w:t>
      </w:r>
      <w:proofErr w:type="spellEnd"/>
      <w:r>
        <w:rPr>
          <w:lang w:eastAsia="ja-JP"/>
        </w:rPr>
        <w:t xml:space="preserve">: </w:t>
      </w:r>
      <w:proofErr w:type="spellStart"/>
      <w:r>
        <w:rPr>
          <w:lang w:eastAsia="ja-JP"/>
        </w:rPr>
        <w:t>SampleCollection</w:t>
      </w:r>
      <w:proofErr w:type="spellEnd"/>
      <w:r>
        <w:rPr>
          <w:lang w:eastAsia="ja-JP"/>
        </w:rPr>
        <w:t xml:space="preserve"> [</w:t>
      </w:r>
      <w:proofErr w:type="gramStart"/>
      <w:r>
        <w:rPr>
          <w:lang w:eastAsia="ja-JP"/>
        </w:rPr>
        <w:t>0..</w:t>
      </w:r>
      <w:proofErr w:type="gramEnd"/>
      <w:r>
        <w:rPr>
          <w:lang w:eastAsia="ja-JP"/>
        </w:rPr>
        <w:t>*]</w:t>
      </w:r>
    </w:p>
    <w:p w14:paraId="2478322C" w14:textId="59739938" w:rsidR="0040049D" w:rsidRDefault="0040049D" w:rsidP="00917C89">
      <w:pPr>
        <w:pStyle w:val="ListParagraph"/>
        <w:numPr>
          <w:ilvl w:val="0"/>
          <w:numId w:val="12"/>
        </w:numPr>
        <w:rPr>
          <w:lang w:eastAsia="ja-JP"/>
        </w:rPr>
      </w:pPr>
      <w:r>
        <w:rPr>
          <w:lang w:eastAsia="ja-JP"/>
        </w:rPr>
        <w:t>metadata: Any [</w:t>
      </w:r>
      <w:proofErr w:type="gramStart"/>
      <w:r>
        <w:rPr>
          <w:lang w:eastAsia="ja-JP"/>
        </w:rPr>
        <w:t>0..</w:t>
      </w:r>
      <w:proofErr w:type="gramEnd"/>
      <w:r>
        <w:rPr>
          <w:lang w:eastAsia="ja-JP"/>
        </w:rPr>
        <w:t>*]</w:t>
      </w:r>
    </w:p>
    <w:p w14:paraId="3229906F" w14:textId="289BA9AE" w:rsidR="0040049D" w:rsidRDefault="0040049D" w:rsidP="0040049D">
      <w:pPr>
        <w:rPr>
          <w:lang w:eastAsia="ja-JP"/>
        </w:rPr>
      </w:pPr>
      <w:r>
        <w:rPr>
          <w:lang w:eastAsia="ja-JP"/>
        </w:rPr>
        <w:t xml:space="preserve">Unlike </w:t>
      </w:r>
      <w:proofErr w:type="spellStart"/>
      <w:r>
        <w:rPr>
          <w:lang w:eastAsia="ja-JP"/>
        </w:rPr>
        <w:t>ObservationCollections</w:t>
      </w:r>
      <w:proofErr w:type="spellEnd"/>
      <w:r>
        <w:rPr>
          <w:lang w:eastAsia="ja-JP"/>
        </w:rPr>
        <w:t xml:space="preserve">, the </w:t>
      </w:r>
      <w:proofErr w:type="spellStart"/>
      <w:r>
        <w:rPr>
          <w:lang w:eastAsia="ja-JP"/>
        </w:rPr>
        <w:t>SampleCollections</w:t>
      </w:r>
      <w:proofErr w:type="spellEnd"/>
      <w:r>
        <w:rPr>
          <w:lang w:eastAsia="ja-JP"/>
        </w:rPr>
        <w:t xml:space="preserve"> are not classified, and do not have a dedicated mechanism for providing shared or summarized property values.</w:t>
      </w:r>
    </w:p>
    <w:p w14:paraId="08A32D57" w14:textId="336E2C7F" w:rsidR="00CE68F1" w:rsidRDefault="00CE68F1" w:rsidP="00CE68F1">
      <w:pPr>
        <w:ind w:left="360"/>
        <w:rPr>
          <w:lang w:eastAsia="ja-JP"/>
        </w:rPr>
      </w:pPr>
      <w:r>
        <w:rPr>
          <w:lang w:eastAsia="ja-JP"/>
        </w:rPr>
        <w:t xml:space="preserve">The </w:t>
      </w:r>
      <w:r w:rsidR="00022AAF">
        <w:rPr>
          <w:lang w:eastAsia="ja-JP"/>
        </w:rPr>
        <w:fldChar w:fldCharType="begin"/>
      </w:r>
      <w:r w:rsidR="00022AAF">
        <w:rPr>
          <w:lang w:eastAsia="ja-JP"/>
        </w:rPr>
        <w:instrText xml:space="preserve"> REF _Ref74298221 \h </w:instrText>
      </w:r>
      <w:r w:rsidR="00022AAF">
        <w:rPr>
          <w:lang w:eastAsia="ja-JP"/>
        </w:rPr>
      </w:r>
      <w:r w:rsidR="00022AAF">
        <w:rPr>
          <w:lang w:eastAsia="ja-JP"/>
        </w:rPr>
        <w:fldChar w:fldCharType="separate"/>
      </w:r>
      <w:r w:rsidR="00022AAF" w:rsidRPr="00824B4F">
        <w:rPr>
          <w:b/>
          <w:bCs/>
          <w:sz w:val="20"/>
          <w:szCs w:val="20"/>
        </w:rPr>
        <w:t xml:space="preserve">Table </w:t>
      </w:r>
      <w:r w:rsidR="00022AAF">
        <w:rPr>
          <w:b/>
          <w:bCs/>
          <w:noProof/>
          <w:sz w:val="20"/>
          <w:szCs w:val="20"/>
        </w:rPr>
        <w:t>12</w:t>
      </w:r>
      <w:r w:rsidR="00022AAF">
        <w:rPr>
          <w:lang w:eastAsia="ja-JP"/>
        </w:rPr>
        <w:fldChar w:fldCharType="end"/>
      </w:r>
      <w:r w:rsidR="00022AAF">
        <w:rPr>
          <w:lang w:eastAsia="ja-JP"/>
        </w:rPr>
        <w:t xml:space="preserve"> </w:t>
      </w:r>
      <w:r>
        <w:rPr>
          <w:lang w:eastAsia="ja-JP"/>
        </w:rPr>
        <w:t xml:space="preserve">summarizes the </w:t>
      </w:r>
      <w:proofErr w:type="spellStart"/>
      <w:r>
        <w:rPr>
          <w:lang w:eastAsia="ja-JP"/>
        </w:rPr>
        <w:t>SampleCollection</w:t>
      </w:r>
      <w:proofErr w:type="spellEnd"/>
      <w:r>
        <w:rPr>
          <w:lang w:eastAsia="ja-JP"/>
        </w:rPr>
        <w:t xml:space="preserve"> mappings from the edition 2 Basic Samples package to edition 1. </w:t>
      </w:r>
    </w:p>
    <w:p w14:paraId="770F0D76" w14:textId="36318E5A" w:rsidR="00CE68F1" w:rsidRPr="00824B4F" w:rsidRDefault="00CE68F1" w:rsidP="00CE68F1">
      <w:pPr>
        <w:ind w:left="360"/>
        <w:jc w:val="center"/>
        <w:rPr>
          <w:b/>
          <w:bCs/>
          <w:sz w:val="20"/>
          <w:szCs w:val="20"/>
        </w:rPr>
      </w:pPr>
      <w:bookmarkStart w:id="482" w:name="_Ref74298221"/>
      <w:r w:rsidRPr="00824B4F">
        <w:rPr>
          <w:b/>
          <w:bCs/>
          <w:sz w:val="20"/>
          <w:szCs w:val="20"/>
        </w:rPr>
        <w:t xml:space="preserve">Table </w:t>
      </w:r>
      <w:r w:rsidRPr="00824B4F">
        <w:rPr>
          <w:b/>
          <w:bCs/>
          <w:sz w:val="20"/>
          <w:szCs w:val="20"/>
        </w:rPr>
        <w:fldChar w:fldCharType="begin"/>
      </w:r>
      <w:r w:rsidRPr="00824B4F">
        <w:rPr>
          <w:b/>
          <w:bCs/>
          <w:sz w:val="20"/>
          <w:szCs w:val="20"/>
        </w:rPr>
        <w:instrText xml:space="preserve"> SEQ Table \* ARABIC </w:instrText>
      </w:r>
      <w:r w:rsidRPr="00824B4F">
        <w:rPr>
          <w:b/>
          <w:bCs/>
          <w:sz w:val="20"/>
          <w:szCs w:val="20"/>
        </w:rPr>
        <w:fldChar w:fldCharType="separate"/>
      </w:r>
      <w:r>
        <w:rPr>
          <w:b/>
          <w:bCs/>
          <w:noProof/>
          <w:sz w:val="20"/>
          <w:szCs w:val="20"/>
        </w:rPr>
        <w:t>12</w:t>
      </w:r>
      <w:r w:rsidRPr="00824B4F">
        <w:rPr>
          <w:b/>
          <w:bCs/>
          <w:sz w:val="20"/>
          <w:szCs w:val="20"/>
        </w:rPr>
        <w:fldChar w:fldCharType="end"/>
      </w:r>
      <w:bookmarkEnd w:id="482"/>
      <w:r w:rsidRPr="00824B4F">
        <w:rPr>
          <w:b/>
          <w:bCs/>
          <w:sz w:val="20"/>
          <w:szCs w:val="20"/>
        </w:rPr>
        <w:t xml:space="preserve"> — </w:t>
      </w:r>
      <w:proofErr w:type="spellStart"/>
      <w:r w:rsidRPr="00824B4F">
        <w:rPr>
          <w:b/>
          <w:bCs/>
          <w:sz w:val="20"/>
          <w:szCs w:val="20"/>
        </w:rPr>
        <w:t>Sample</w:t>
      </w:r>
      <w:r>
        <w:rPr>
          <w:b/>
          <w:bCs/>
          <w:sz w:val="20"/>
          <w:szCs w:val="20"/>
        </w:rPr>
        <w:t>Collection</w:t>
      </w:r>
      <w:proofErr w:type="spellEnd"/>
      <w:r w:rsidRPr="00824B4F">
        <w:rPr>
          <w:b/>
          <w:bCs/>
          <w:sz w:val="20"/>
          <w:szCs w:val="20"/>
        </w:rPr>
        <w:t xml:space="preserve"> </w:t>
      </w:r>
      <w:r>
        <w:rPr>
          <w:b/>
          <w:bCs/>
          <w:sz w:val="20"/>
          <w:szCs w:val="20"/>
        </w:rPr>
        <w:t>m</w:t>
      </w:r>
      <w:r w:rsidRPr="00824B4F">
        <w:rPr>
          <w:b/>
          <w:bCs/>
          <w:sz w:val="20"/>
          <w:szCs w:val="20"/>
        </w:rPr>
        <w:t>apping from 19156 edition 2 to edition 1 (informative)</w:t>
      </w:r>
    </w:p>
    <w:tbl>
      <w:tblPr>
        <w:tblW w:w="977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243"/>
        <w:gridCol w:w="2387"/>
        <w:gridCol w:w="3141"/>
      </w:tblGrid>
      <w:tr w:rsidR="00CE68F1" w:rsidRPr="006E753C" w14:paraId="1EAD734D" w14:textId="77777777" w:rsidTr="00824B4F">
        <w:trPr>
          <w:trHeight w:val="651"/>
        </w:trPr>
        <w:tc>
          <w:tcPr>
            <w:tcW w:w="4243" w:type="dxa"/>
            <w:shd w:val="clear" w:color="auto" w:fill="auto"/>
            <w:tcMar>
              <w:top w:w="100" w:type="dxa"/>
              <w:left w:w="100" w:type="dxa"/>
              <w:bottom w:w="100" w:type="dxa"/>
              <w:right w:w="100" w:type="dxa"/>
            </w:tcMar>
          </w:tcPr>
          <w:p w14:paraId="1784642D" w14:textId="77777777" w:rsidR="00CE68F1" w:rsidRPr="00824B4F" w:rsidRDefault="00CE68F1" w:rsidP="00824B4F">
            <w:pPr>
              <w:jc w:val="left"/>
              <w:rPr>
                <w:b/>
                <w:bCs/>
              </w:rPr>
            </w:pPr>
            <w:r w:rsidRPr="00824B4F">
              <w:rPr>
                <w:b/>
                <w:bCs/>
              </w:rPr>
              <w:t>Edition 2 class / property</w:t>
            </w:r>
            <w:r>
              <w:rPr>
                <w:b/>
                <w:bCs/>
              </w:rPr>
              <w:t>,</w:t>
            </w:r>
            <w:r>
              <w:rPr>
                <w:b/>
                <w:bCs/>
              </w:rPr>
              <w:br/>
              <w:t>Basic Samples package</w:t>
            </w:r>
          </w:p>
        </w:tc>
        <w:tc>
          <w:tcPr>
            <w:tcW w:w="2387" w:type="dxa"/>
            <w:shd w:val="clear" w:color="auto" w:fill="auto"/>
            <w:tcMar>
              <w:top w:w="100" w:type="dxa"/>
              <w:left w:w="100" w:type="dxa"/>
              <w:bottom w:w="100" w:type="dxa"/>
              <w:right w:w="100" w:type="dxa"/>
            </w:tcMar>
          </w:tcPr>
          <w:p w14:paraId="4D03D303" w14:textId="77777777" w:rsidR="00CE68F1" w:rsidRPr="00824B4F" w:rsidRDefault="00CE68F1" w:rsidP="00824B4F">
            <w:pPr>
              <w:jc w:val="left"/>
              <w:rPr>
                <w:b/>
                <w:bCs/>
              </w:rPr>
            </w:pPr>
            <w:r w:rsidRPr="00824B4F">
              <w:rPr>
                <w:b/>
                <w:bCs/>
              </w:rPr>
              <w:t>Relation</w:t>
            </w:r>
          </w:p>
        </w:tc>
        <w:tc>
          <w:tcPr>
            <w:tcW w:w="3141" w:type="dxa"/>
            <w:shd w:val="clear" w:color="auto" w:fill="auto"/>
            <w:tcMar>
              <w:top w:w="100" w:type="dxa"/>
              <w:left w:w="100" w:type="dxa"/>
              <w:bottom w:w="100" w:type="dxa"/>
              <w:right w:w="100" w:type="dxa"/>
            </w:tcMar>
          </w:tcPr>
          <w:p w14:paraId="26C2EA91" w14:textId="77777777" w:rsidR="00CE68F1" w:rsidRPr="00824B4F" w:rsidRDefault="00CE68F1" w:rsidP="00824B4F">
            <w:pPr>
              <w:jc w:val="left"/>
              <w:rPr>
                <w:b/>
                <w:bCs/>
              </w:rPr>
            </w:pPr>
            <w:r w:rsidRPr="00824B4F">
              <w:rPr>
                <w:b/>
                <w:bCs/>
              </w:rPr>
              <w:t>Edition 1 class / property</w:t>
            </w:r>
          </w:p>
        </w:tc>
      </w:tr>
      <w:tr w:rsidR="00CE68F1" w:rsidRPr="006E753C" w14:paraId="4AD2C4FB" w14:textId="77777777" w:rsidTr="00824B4F">
        <w:trPr>
          <w:trHeight w:val="651"/>
        </w:trPr>
        <w:tc>
          <w:tcPr>
            <w:tcW w:w="4243" w:type="dxa"/>
            <w:shd w:val="clear" w:color="auto" w:fill="auto"/>
            <w:tcMar>
              <w:top w:w="100" w:type="dxa"/>
              <w:left w:w="100" w:type="dxa"/>
              <w:bottom w:w="100" w:type="dxa"/>
              <w:right w:w="100" w:type="dxa"/>
            </w:tcMar>
          </w:tcPr>
          <w:p w14:paraId="7F2D1468" w14:textId="6AE37301" w:rsidR="00CE68F1" w:rsidRPr="006E753C" w:rsidRDefault="00CE68F1" w:rsidP="00824B4F">
            <w:pPr>
              <w:jc w:val="left"/>
            </w:pPr>
            <w:proofErr w:type="spellStart"/>
            <w:r>
              <w:t>SampleCollection</w:t>
            </w:r>
            <w:proofErr w:type="spellEnd"/>
          </w:p>
        </w:tc>
        <w:tc>
          <w:tcPr>
            <w:tcW w:w="2387" w:type="dxa"/>
            <w:shd w:val="clear" w:color="auto" w:fill="auto"/>
            <w:tcMar>
              <w:top w:w="100" w:type="dxa"/>
              <w:left w:w="100" w:type="dxa"/>
              <w:bottom w:w="100" w:type="dxa"/>
              <w:right w:w="100" w:type="dxa"/>
            </w:tcMar>
          </w:tcPr>
          <w:p w14:paraId="7F74C5E6" w14:textId="77777777" w:rsidR="00CE68F1" w:rsidRPr="006E753C" w:rsidRDefault="00CE68F1" w:rsidP="00824B4F">
            <w:pPr>
              <w:jc w:val="left"/>
            </w:pPr>
            <w:r w:rsidRPr="006E753C">
              <w:t>equivalent class</w:t>
            </w:r>
          </w:p>
        </w:tc>
        <w:tc>
          <w:tcPr>
            <w:tcW w:w="3141" w:type="dxa"/>
            <w:shd w:val="clear" w:color="auto" w:fill="auto"/>
            <w:tcMar>
              <w:top w:w="100" w:type="dxa"/>
              <w:left w:w="100" w:type="dxa"/>
              <w:bottom w:w="100" w:type="dxa"/>
              <w:right w:w="100" w:type="dxa"/>
            </w:tcMar>
          </w:tcPr>
          <w:p w14:paraId="3DD90CF4" w14:textId="7DE02F45" w:rsidR="00CE68F1" w:rsidRPr="006E753C" w:rsidRDefault="00CE68F1" w:rsidP="00824B4F">
            <w:pPr>
              <w:jc w:val="left"/>
            </w:pPr>
            <w:proofErr w:type="spellStart"/>
            <w:r>
              <w:t>SF_SamplingFeatureCollection</w:t>
            </w:r>
            <w:proofErr w:type="spellEnd"/>
          </w:p>
        </w:tc>
      </w:tr>
      <w:tr w:rsidR="00022AAF" w:rsidRPr="006E753C" w14:paraId="4CE306B1" w14:textId="77777777" w:rsidTr="00824B4F">
        <w:trPr>
          <w:trHeight w:val="651"/>
        </w:trPr>
        <w:tc>
          <w:tcPr>
            <w:tcW w:w="4243" w:type="dxa"/>
            <w:shd w:val="clear" w:color="auto" w:fill="auto"/>
            <w:tcMar>
              <w:top w:w="100" w:type="dxa"/>
              <w:left w:w="100" w:type="dxa"/>
              <w:bottom w:w="100" w:type="dxa"/>
              <w:right w:w="100" w:type="dxa"/>
            </w:tcMar>
          </w:tcPr>
          <w:p w14:paraId="3B5574B8" w14:textId="43A2A625" w:rsidR="00022AAF" w:rsidRDefault="00022AAF" w:rsidP="00824B4F">
            <w:pPr>
              <w:jc w:val="left"/>
            </w:pPr>
            <w:proofErr w:type="spellStart"/>
            <w:r>
              <w:t>SampleCollection.member</w:t>
            </w:r>
            <w:proofErr w:type="spellEnd"/>
          </w:p>
        </w:tc>
        <w:tc>
          <w:tcPr>
            <w:tcW w:w="2387" w:type="dxa"/>
            <w:shd w:val="clear" w:color="auto" w:fill="auto"/>
            <w:tcMar>
              <w:top w:w="100" w:type="dxa"/>
              <w:left w:w="100" w:type="dxa"/>
              <w:bottom w:w="100" w:type="dxa"/>
              <w:right w:w="100" w:type="dxa"/>
            </w:tcMar>
          </w:tcPr>
          <w:p w14:paraId="586B861E" w14:textId="378A85DC" w:rsidR="00022AAF" w:rsidRPr="006E753C" w:rsidRDefault="00022AAF" w:rsidP="00824B4F">
            <w:pPr>
              <w:jc w:val="left"/>
            </w:pPr>
            <w:r w:rsidRPr="006E753C">
              <w:t>equivalent property</w:t>
            </w:r>
          </w:p>
        </w:tc>
        <w:tc>
          <w:tcPr>
            <w:tcW w:w="3141" w:type="dxa"/>
            <w:shd w:val="clear" w:color="auto" w:fill="auto"/>
            <w:tcMar>
              <w:top w:w="100" w:type="dxa"/>
              <w:left w:w="100" w:type="dxa"/>
              <w:bottom w:w="100" w:type="dxa"/>
              <w:right w:w="100" w:type="dxa"/>
            </w:tcMar>
          </w:tcPr>
          <w:p w14:paraId="30050D7B" w14:textId="526B9CE1" w:rsidR="00022AAF" w:rsidRPr="006E753C" w:rsidRDefault="00022AAF" w:rsidP="00824B4F">
            <w:pPr>
              <w:jc w:val="left"/>
            </w:pPr>
            <w:proofErr w:type="spellStart"/>
            <w:r>
              <w:t>SF_samplingFeatureCollection.member</w:t>
            </w:r>
            <w:proofErr w:type="spellEnd"/>
          </w:p>
        </w:tc>
      </w:tr>
      <w:tr w:rsidR="00CE68F1" w:rsidRPr="006E753C" w14:paraId="149302BD" w14:textId="77777777" w:rsidTr="00824B4F">
        <w:trPr>
          <w:trHeight w:val="651"/>
        </w:trPr>
        <w:tc>
          <w:tcPr>
            <w:tcW w:w="4243" w:type="dxa"/>
            <w:shd w:val="clear" w:color="auto" w:fill="auto"/>
            <w:tcMar>
              <w:top w:w="100" w:type="dxa"/>
              <w:left w:w="100" w:type="dxa"/>
              <w:bottom w:w="100" w:type="dxa"/>
              <w:right w:w="100" w:type="dxa"/>
            </w:tcMar>
          </w:tcPr>
          <w:p w14:paraId="12DBB0F2" w14:textId="256524EF" w:rsidR="00CE68F1" w:rsidRPr="006E753C" w:rsidRDefault="00022AAF" w:rsidP="00824B4F">
            <w:pPr>
              <w:jc w:val="left"/>
            </w:pPr>
            <w:proofErr w:type="spellStart"/>
            <w:r>
              <w:t>SampleCollection</w:t>
            </w:r>
            <w:r w:rsidR="00CE68F1" w:rsidRPr="006E753C">
              <w:t>.</w:t>
            </w:r>
            <w:r>
              <w:t>relatedCollection</w:t>
            </w:r>
            <w:proofErr w:type="spellEnd"/>
          </w:p>
        </w:tc>
        <w:tc>
          <w:tcPr>
            <w:tcW w:w="2387" w:type="dxa"/>
            <w:shd w:val="clear" w:color="auto" w:fill="auto"/>
            <w:tcMar>
              <w:top w:w="100" w:type="dxa"/>
              <w:left w:w="100" w:type="dxa"/>
              <w:bottom w:w="100" w:type="dxa"/>
              <w:right w:w="100" w:type="dxa"/>
            </w:tcMar>
          </w:tcPr>
          <w:p w14:paraId="111FECA3" w14:textId="0D993473" w:rsidR="00CE68F1" w:rsidRPr="006E753C" w:rsidRDefault="00CE68F1" w:rsidP="00824B4F">
            <w:pPr>
              <w:jc w:val="left"/>
            </w:pPr>
          </w:p>
        </w:tc>
        <w:tc>
          <w:tcPr>
            <w:tcW w:w="3141" w:type="dxa"/>
            <w:shd w:val="clear" w:color="auto" w:fill="auto"/>
            <w:tcMar>
              <w:top w:w="100" w:type="dxa"/>
              <w:left w:w="100" w:type="dxa"/>
              <w:bottom w:w="100" w:type="dxa"/>
              <w:right w:w="100" w:type="dxa"/>
            </w:tcMar>
          </w:tcPr>
          <w:p w14:paraId="10C5EFF3" w14:textId="2EE2DAB4" w:rsidR="00CE68F1" w:rsidRPr="006E753C" w:rsidRDefault="00022AAF" w:rsidP="00824B4F">
            <w:pPr>
              <w:jc w:val="left"/>
            </w:pPr>
            <w:r>
              <w:t>(</w:t>
            </w:r>
            <w:proofErr w:type="gramStart"/>
            <w:r>
              <w:t>no</w:t>
            </w:r>
            <w:proofErr w:type="gramEnd"/>
            <w:r>
              <w:t xml:space="preserve"> match)</w:t>
            </w:r>
          </w:p>
        </w:tc>
      </w:tr>
    </w:tbl>
    <w:p w14:paraId="76C94D07" w14:textId="77777777" w:rsidR="00CE68F1" w:rsidRDefault="00CE68F1" w:rsidP="0040049D">
      <w:pPr>
        <w:rPr>
          <w:lang w:eastAsia="ja-JP"/>
        </w:rPr>
      </w:pPr>
    </w:p>
    <w:p w14:paraId="7F96D2FA" w14:textId="77777777" w:rsidR="0040049D" w:rsidRDefault="0040049D" w:rsidP="00917C89">
      <w:pPr>
        <w:pStyle w:val="a2"/>
      </w:pPr>
      <w:bookmarkStart w:id="483" w:name="_Toc72768949"/>
      <w:r>
        <w:t xml:space="preserve">Hard-typing vs. soft typing and </w:t>
      </w:r>
      <w:proofErr w:type="spellStart"/>
      <w:r>
        <w:t>codelist</w:t>
      </w:r>
      <w:proofErr w:type="spellEnd"/>
      <w:r>
        <w:t xml:space="preserve"> use</w:t>
      </w:r>
      <w:bookmarkEnd w:id="483"/>
    </w:p>
    <w:p w14:paraId="30537FFA" w14:textId="52DF789C" w:rsidR="0040049D" w:rsidRDefault="0040049D" w:rsidP="0040049D">
      <w:pPr>
        <w:rPr>
          <w:lang w:eastAsia="ja-JP"/>
        </w:rPr>
      </w:pPr>
      <w:r>
        <w:rPr>
          <w:lang w:eastAsia="ja-JP"/>
        </w:rPr>
        <w:t xml:space="preserve">Observation classification by result type and </w:t>
      </w:r>
      <w:proofErr w:type="spellStart"/>
      <w:r>
        <w:rPr>
          <w:lang w:eastAsia="ja-JP"/>
        </w:rPr>
        <w:t>SpatialSamplingFeature</w:t>
      </w:r>
      <w:proofErr w:type="spellEnd"/>
      <w:r>
        <w:rPr>
          <w:lang w:eastAsia="ja-JP"/>
        </w:rPr>
        <w:t xml:space="preserve"> by the shape geometry type provided as sub-classes in the ISO 19156 Edition 1 are modelled using soft-typing </w:t>
      </w:r>
      <w:proofErr w:type="gramStart"/>
      <w:r>
        <w:rPr>
          <w:lang w:eastAsia="ja-JP"/>
        </w:rPr>
        <w:t>based  classification</w:t>
      </w:r>
      <w:proofErr w:type="gramEnd"/>
      <w:r>
        <w:rPr>
          <w:lang w:eastAsia="ja-JP"/>
        </w:rPr>
        <w:t xml:space="preserve"> schemes in Edition 2 (</w:t>
      </w:r>
      <w:proofErr w:type="spellStart"/>
      <w:r>
        <w:rPr>
          <w:lang w:eastAsia="ja-JP"/>
        </w:rPr>
        <w:t>AbstractObservationCharacteristics.observationType</w:t>
      </w:r>
      <w:proofErr w:type="spellEnd"/>
      <w:r>
        <w:rPr>
          <w:lang w:eastAsia="ja-JP"/>
        </w:rPr>
        <w:t xml:space="preserve"> and </w:t>
      </w:r>
      <w:proofErr w:type="spellStart"/>
      <w:r>
        <w:rPr>
          <w:lang w:eastAsia="ja-JP"/>
        </w:rPr>
        <w:t>AbstractSample.sampleType</w:t>
      </w:r>
      <w:proofErr w:type="spellEnd"/>
      <w:r>
        <w:rPr>
          <w:lang w:eastAsia="ja-JP"/>
        </w:rPr>
        <w:t>). This transition from hard-typing to soft-typing has been done to allow the use of the most appropriate Observation and Sample classification schemes to be used in the domain models, as well as to allow a single Observation and Sample instance to be classified using multiple classification schemes.</w:t>
      </w:r>
    </w:p>
    <w:p w14:paraId="4A48DB75" w14:textId="42C9D4AE" w:rsidR="0040049D" w:rsidRDefault="0040049D" w:rsidP="0040049D">
      <w:pPr>
        <w:rPr>
          <w:lang w:eastAsia="ja-JP"/>
        </w:rPr>
      </w:pPr>
      <w:r>
        <w:rPr>
          <w:lang w:eastAsia="ja-JP"/>
        </w:rPr>
        <w:t xml:space="preserve">Concrete </w:t>
      </w:r>
      <w:proofErr w:type="spellStart"/>
      <w:r>
        <w:rPr>
          <w:lang w:eastAsia="ja-JP"/>
        </w:rPr>
        <w:t>codelists</w:t>
      </w:r>
      <w:proofErr w:type="spellEnd"/>
      <w:r>
        <w:rPr>
          <w:lang w:eastAsia="ja-JP"/>
        </w:rPr>
        <w:t xml:space="preserve"> are provided for both the result </w:t>
      </w:r>
      <w:proofErr w:type="gramStart"/>
      <w:r>
        <w:rPr>
          <w:lang w:eastAsia="ja-JP"/>
        </w:rPr>
        <w:t>type based</w:t>
      </w:r>
      <w:proofErr w:type="gramEnd"/>
      <w:r>
        <w:rPr>
          <w:lang w:eastAsia="ja-JP"/>
        </w:rPr>
        <w:t xml:space="preserve"> Observation classification and the shape geometry </w:t>
      </w:r>
      <w:proofErr w:type="spellStart"/>
      <w:r>
        <w:rPr>
          <w:lang w:eastAsia="ja-JP"/>
        </w:rPr>
        <w:t>SpatialSample</w:t>
      </w:r>
      <w:proofErr w:type="spellEnd"/>
      <w:r>
        <w:rPr>
          <w:lang w:eastAsia="ja-JP"/>
        </w:rPr>
        <w:t xml:space="preserve"> classification. Any additional Observation and Sample classification schemes can be provided in the domain models by extending the </w:t>
      </w:r>
      <w:proofErr w:type="spellStart"/>
      <w:r>
        <w:rPr>
          <w:lang w:eastAsia="ja-JP"/>
        </w:rPr>
        <w:t>AbstractObservationTypeCodeListValue</w:t>
      </w:r>
      <w:proofErr w:type="spellEnd"/>
      <w:r>
        <w:rPr>
          <w:lang w:eastAsia="ja-JP"/>
        </w:rPr>
        <w:t xml:space="preserve"> and </w:t>
      </w:r>
      <w:proofErr w:type="spellStart"/>
      <w:r>
        <w:rPr>
          <w:lang w:eastAsia="ja-JP"/>
        </w:rPr>
        <w:t>AbstractSampleTypeCodeListValue</w:t>
      </w:r>
      <w:proofErr w:type="spellEnd"/>
      <w:r>
        <w:rPr>
          <w:lang w:eastAsia="ja-JP"/>
        </w:rPr>
        <w:t xml:space="preserve"> classes. The </w:t>
      </w:r>
      <w:proofErr w:type="spellStart"/>
      <w:r>
        <w:rPr>
          <w:lang w:eastAsia="ja-JP"/>
        </w:rPr>
        <w:t>SampleTypeByMaterialClass</w:t>
      </w:r>
      <w:proofErr w:type="spellEnd"/>
      <w:r>
        <w:rPr>
          <w:lang w:eastAsia="ja-JP"/>
        </w:rPr>
        <w:t xml:space="preserve"> class (without any specific values) is provided in the informative </w:t>
      </w:r>
      <w:proofErr w:type="spellStart"/>
      <w:r>
        <w:rPr>
          <w:lang w:eastAsia="ja-JP"/>
        </w:rPr>
        <w:t>Codelist</w:t>
      </w:r>
      <w:proofErr w:type="spellEnd"/>
      <w:r>
        <w:rPr>
          <w:lang w:eastAsia="ja-JP"/>
        </w:rPr>
        <w:t xml:space="preserve"> realizations package as an example of using this mechanism.</w:t>
      </w:r>
    </w:p>
    <w:p w14:paraId="78423DC5" w14:textId="53F10129" w:rsidR="0040049D" w:rsidRDefault="0040049D" w:rsidP="0040049D">
      <w:pPr>
        <w:rPr>
          <w:lang w:eastAsia="ja-JP"/>
        </w:rPr>
      </w:pPr>
      <w:r>
        <w:rPr>
          <w:lang w:eastAsia="ja-JP"/>
        </w:rPr>
        <w:lastRenderedPageBreak/>
        <w:t xml:space="preserve">Only an abstract, empty </w:t>
      </w:r>
      <w:proofErr w:type="spellStart"/>
      <w:r>
        <w:rPr>
          <w:lang w:eastAsia="ja-JP"/>
        </w:rPr>
        <w:t>codelist</w:t>
      </w:r>
      <w:proofErr w:type="spellEnd"/>
      <w:r>
        <w:rPr>
          <w:lang w:eastAsia="ja-JP"/>
        </w:rPr>
        <w:t xml:space="preserve"> extension point is provided for classifying Samplers. A wide variety of device types and methodologies used for creating samples are used in various domains, and any of these can be adopted in particular domain models by extending the </w:t>
      </w:r>
      <w:proofErr w:type="spellStart"/>
      <w:r>
        <w:rPr>
          <w:lang w:eastAsia="ja-JP"/>
        </w:rPr>
        <w:t>AbstractSamplerTypeCodeListValue</w:t>
      </w:r>
      <w:proofErr w:type="spellEnd"/>
      <w:r>
        <w:rPr>
          <w:lang w:eastAsia="ja-JP"/>
        </w:rPr>
        <w:t xml:space="preserve"> class.</w:t>
      </w:r>
    </w:p>
    <w:p w14:paraId="20489DC3" w14:textId="77777777" w:rsidR="0040049D" w:rsidRDefault="0040049D" w:rsidP="00917C89">
      <w:pPr>
        <w:pStyle w:val="a3"/>
      </w:pPr>
      <w:r>
        <w:t xml:space="preserve">Migration of result </w:t>
      </w:r>
      <w:proofErr w:type="gramStart"/>
      <w:r>
        <w:t>type based</w:t>
      </w:r>
      <w:proofErr w:type="gramEnd"/>
      <w:r>
        <w:t xml:space="preserve"> Observation types</w:t>
      </w:r>
    </w:p>
    <w:p w14:paraId="1CD90A99" w14:textId="4755F89A" w:rsidR="0040049D" w:rsidRDefault="0040049D" w:rsidP="0040049D">
      <w:pPr>
        <w:rPr>
          <w:lang w:eastAsia="ja-JP"/>
        </w:rPr>
      </w:pPr>
      <w:r>
        <w:rPr>
          <w:lang w:eastAsia="ja-JP"/>
        </w:rPr>
        <w:t xml:space="preserve">Instances of the specialized Observation types of 19156:2011 can be migrated into instances of the 19156:2020 Observation class of the Basic Observations package by providing an entry of the </w:t>
      </w:r>
      <w:proofErr w:type="spellStart"/>
      <w:r>
        <w:rPr>
          <w:lang w:eastAsia="ja-JP"/>
        </w:rPr>
        <w:t>ObservationTypeByResultType</w:t>
      </w:r>
      <w:proofErr w:type="spellEnd"/>
      <w:r>
        <w:rPr>
          <w:lang w:eastAsia="ja-JP"/>
        </w:rPr>
        <w:t xml:space="preserve"> </w:t>
      </w:r>
      <w:proofErr w:type="spellStart"/>
      <w:r>
        <w:rPr>
          <w:lang w:eastAsia="ja-JP"/>
        </w:rPr>
        <w:t>codelist</w:t>
      </w:r>
      <w:proofErr w:type="spellEnd"/>
      <w:r>
        <w:rPr>
          <w:lang w:eastAsia="ja-JP"/>
        </w:rPr>
        <w:t xml:space="preserve"> as a value of the </w:t>
      </w:r>
      <w:proofErr w:type="spellStart"/>
      <w:r>
        <w:rPr>
          <w:lang w:eastAsia="ja-JP"/>
        </w:rPr>
        <w:t>observationType</w:t>
      </w:r>
      <w:proofErr w:type="spellEnd"/>
      <w:r>
        <w:rPr>
          <w:lang w:eastAsia="ja-JP"/>
        </w:rPr>
        <w:t xml:space="preserve"> attribute as follows (labels provided here for readability, the corresponding URIs for the </w:t>
      </w:r>
      <w:proofErr w:type="spellStart"/>
      <w:r w:rsidR="00242114">
        <w:rPr>
          <w:lang w:eastAsia="ja-JP"/>
        </w:rPr>
        <w:t>codelist</w:t>
      </w:r>
      <w:proofErr w:type="spellEnd"/>
      <w:r w:rsidR="00242114">
        <w:rPr>
          <w:lang w:eastAsia="ja-JP"/>
        </w:rPr>
        <w:t xml:space="preserve"> </w:t>
      </w:r>
      <w:r>
        <w:rPr>
          <w:lang w:eastAsia="ja-JP"/>
        </w:rPr>
        <w:t>entries should be used as specified in the code list vocabulary</w:t>
      </w:r>
      <w:r w:rsidR="00242114">
        <w:rPr>
          <w:rStyle w:val="FootnoteReference"/>
          <w:lang w:eastAsia="ja-JP"/>
        </w:rPr>
        <w:footnoteReference w:id="2"/>
      </w:r>
      <w:r>
        <w:rPr>
          <w:lang w:eastAsia="ja-JP"/>
        </w:rPr>
        <w:t>):</w:t>
      </w:r>
    </w:p>
    <w:p w14:paraId="6682A6BA" w14:textId="57169AAD" w:rsidR="00CC3341" w:rsidRDefault="00CC3341" w:rsidP="0040049D">
      <w:pPr>
        <w:pStyle w:val="ListParagraph"/>
        <w:numPr>
          <w:ilvl w:val="0"/>
          <w:numId w:val="12"/>
        </w:numPr>
        <w:rPr>
          <w:lang w:eastAsia="ja-JP"/>
        </w:rPr>
      </w:pPr>
      <w:proofErr w:type="spellStart"/>
      <w:r>
        <w:rPr>
          <w:lang w:eastAsia="ja-JP"/>
        </w:rPr>
        <w:t>OM_Observation</w:t>
      </w:r>
      <w:proofErr w:type="spellEnd"/>
      <w:r>
        <w:rPr>
          <w:lang w:eastAsia="ja-JP"/>
        </w:rPr>
        <w:t>: Observation</w:t>
      </w:r>
    </w:p>
    <w:p w14:paraId="5D647950" w14:textId="781C0898" w:rsidR="005D5EE1" w:rsidRDefault="0040049D" w:rsidP="0040049D">
      <w:pPr>
        <w:pStyle w:val="ListParagraph"/>
        <w:numPr>
          <w:ilvl w:val="0"/>
          <w:numId w:val="12"/>
        </w:numPr>
        <w:rPr>
          <w:lang w:eastAsia="ja-JP"/>
        </w:rPr>
      </w:pPr>
      <w:proofErr w:type="spellStart"/>
      <w:r>
        <w:rPr>
          <w:lang w:eastAsia="ja-JP"/>
        </w:rPr>
        <w:t>OM_Measurement</w:t>
      </w:r>
      <w:proofErr w:type="spellEnd"/>
      <w:r>
        <w:rPr>
          <w:lang w:eastAsia="ja-JP"/>
        </w:rPr>
        <w:t>: Measurement</w:t>
      </w:r>
    </w:p>
    <w:p w14:paraId="7C739D14" w14:textId="77777777" w:rsidR="005D5EE1" w:rsidRDefault="0040049D" w:rsidP="0040049D">
      <w:pPr>
        <w:pStyle w:val="ListParagraph"/>
        <w:numPr>
          <w:ilvl w:val="0"/>
          <w:numId w:val="12"/>
        </w:numPr>
        <w:rPr>
          <w:lang w:eastAsia="ja-JP"/>
        </w:rPr>
      </w:pPr>
      <w:proofErr w:type="spellStart"/>
      <w:r>
        <w:rPr>
          <w:lang w:eastAsia="ja-JP"/>
        </w:rPr>
        <w:t>OM_CategoryObservation</w:t>
      </w:r>
      <w:proofErr w:type="spellEnd"/>
      <w:r>
        <w:rPr>
          <w:lang w:eastAsia="ja-JP"/>
        </w:rPr>
        <w:t>: Category Observation</w:t>
      </w:r>
    </w:p>
    <w:p w14:paraId="1E5AF273" w14:textId="77777777" w:rsidR="005D5EE1" w:rsidRDefault="0040049D" w:rsidP="0040049D">
      <w:pPr>
        <w:pStyle w:val="ListParagraph"/>
        <w:numPr>
          <w:ilvl w:val="0"/>
          <w:numId w:val="12"/>
        </w:numPr>
        <w:rPr>
          <w:lang w:eastAsia="ja-JP"/>
        </w:rPr>
      </w:pPr>
      <w:proofErr w:type="spellStart"/>
      <w:r>
        <w:rPr>
          <w:lang w:eastAsia="ja-JP"/>
        </w:rPr>
        <w:t>OM_CountObservation</w:t>
      </w:r>
      <w:proofErr w:type="spellEnd"/>
      <w:r>
        <w:rPr>
          <w:lang w:eastAsia="ja-JP"/>
        </w:rPr>
        <w:t>: Count Observation</w:t>
      </w:r>
    </w:p>
    <w:p w14:paraId="6CDBA88A" w14:textId="77777777" w:rsidR="005D5EE1" w:rsidRDefault="0040049D" w:rsidP="0040049D">
      <w:pPr>
        <w:pStyle w:val="ListParagraph"/>
        <w:numPr>
          <w:ilvl w:val="0"/>
          <w:numId w:val="12"/>
        </w:numPr>
        <w:rPr>
          <w:lang w:eastAsia="ja-JP"/>
        </w:rPr>
      </w:pPr>
      <w:proofErr w:type="spellStart"/>
      <w:r>
        <w:rPr>
          <w:lang w:eastAsia="ja-JP"/>
        </w:rPr>
        <w:t>OM_TruthObservation</w:t>
      </w:r>
      <w:proofErr w:type="spellEnd"/>
      <w:r>
        <w:rPr>
          <w:lang w:eastAsia="ja-JP"/>
        </w:rPr>
        <w:t>: Truth Observation</w:t>
      </w:r>
    </w:p>
    <w:p w14:paraId="138AAC29" w14:textId="49735719" w:rsidR="005D5EE1" w:rsidRDefault="0040049D" w:rsidP="0040049D">
      <w:pPr>
        <w:pStyle w:val="ListParagraph"/>
        <w:numPr>
          <w:ilvl w:val="0"/>
          <w:numId w:val="12"/>
        </w:numPr>
        <w:rPr>
          <w:lang w:eastAsia="ja-JP"/>
        </w:rPr>
      </w:pPr>
      <w:proofErr w:type="spellStart"/>
      <w:r>
        <w:rPr>
          <w:lang w:eastAsia="ja-JP"/>
        </w:rPr>
        <w:t>OM_TemporalObservation</w:t>
      </w:r>
      <w:proofErr w:type="spellEnd"/>
      <w:r>
        <w:rPr>
          <w:lang w:eastAsia="ja-JP"/>
        </w:rPr>
        <w:t>: Temporal</w:t>
      </w:r>
      <w:r w:rsidR="005D5EE1">
        <w:rPr>
          <w:lang w:eastAsia="ja-JP"/>
        </w:rPr>
        <w:t xml:space="preserve"> </w:t>
      </w:r>
      <w:r>
        <w:rPr>
          <w:lang w:eastAsia="ja-JP"/>
        </w:rPr>
        <w:t xml:space="preserve">Observation </w:t>
      </w:r>
    </w:p>
    <w:p w14:paraId="5DF59006" w14:textId="77777777" w:rsidR="005D5EE1" w:rsidRDefault="0040049D" w:rsidP="0040049D">
      <w:pPr>
        <w:pStyle w:val="ListParagraph"/>
        <w:numPr>
          <w:ilvl w:val="0"/>
          <w:numId w:val="12"/>
        </w:numPr>
        <w:rPr>
          <w:lang w:eastAsia="ja-JP"/>
        </w:rPr>
      </w:pPr>
      <w:proofErr w:type="spellStart"/>
      <w:r>
        <w:rPr>
          <w:lang w:eastAsia="ja-JP"/>
        </w:rPr>
        <w:t>OM_GeometryObservation</w:t>
      </w:r>
      <w:proofErr w:type="spellEnd"/>
      <w:r>
        <w:rPr>
          <w:lang w:eastAsia="ja-JP"/>
        </w:rPr>
        <w:t>: Geometry Observation</w:t>
      </w:r>
    </w:p>
    <w:p w14:paraId="0F039E5B" w14:textId="77777777" w:rsidR="005D5EE1" w:rsidRDefault="0040049D" w:rsidP="0040049D">
      <w:pPr>
        <w:pStyle w:val="ListParagraph"/>
        <w:numPr>
          <w:ilvl w:val="0"/>
          <w:numId w:val="12"/>
        </w:numPr>
        <w:rPr>
          <w:lang w:eastAsia="ja-JP"/>
        </w:rPr>
      </w:pPr>
      <w:proofErr w:type="spellStart"/>
      <w:r>
        <w:rPr>
          <w:lang w:eastAsia="ja-JP"/>
        </w:rPr>
        <w:t>OM_ComplexObservation</w:t>
      </w:r>
      <w:proofErr w:type="spellEnd"/>
      <w:r>
        <w:rPr>
          <w:lang w:eastAsia="ja-JP"/>
        </w:rPr>
        <w:t>: Complex Observation</w:t>
      </w:r>
    </w:p>
    <w:p w14:paraId="47DEF82A" w14:textId="77777777" w:rsidR="005D5EE1" w:rsidRDefault="0040049D" w:rsidP="0040049D">
      <w:pPr>
        <w:pStyle w:val="ListParagraph"/>
        <w:numPr>
          <w:ilvl w:val="0"/>
          <w:numId w:val="12"/>
        </w:numPr>
        <w:rPr>
          <w:lang w:eastAsia="ja-JP"/>
        </w:rPr>
      </w:pPr>
      <w:proofErr w:type="spellStart"/>
      <w:r>
        <w:rPr>
          <w:lang w:eastAsia="ja-JP"/>
        </w:rPr>
        <w:t>OM_DiscreteCoverageObservation</w:t>
      </w:r>
      <w:proofErr w:type="spellEnd"/>
      <w:r>
        <w:rPr>
          <w:lang w:eastAsia="ja-JP"/>
        </w:rPr>
        <w:t xml:space="preserve">: Discrete </w:t>
      </w:r>
      <w:proofErr w:type="spellStart"/>
      <w:r>
        <w:rPr>
          <w:lang w:eastAsia="ja-JP"/>
        </w:rPr>
        <w:t>CoverageObservation</w:t>
      </w:r>
      <w:proofErr w:type="spellEnd"/>
    </w:p>
    <w:p w14:paraId="72427915" w14:textId="77777777" w:rsidR="005D5EE1" w:rsidRDefault="0040049D" w:rsidP="0040049D">
      <w:pPr>
        <w:pStyle w:val="ListParagraph"/>
        <w:numPr>
          <w:ilvl w:val="0"/>
          <w:numId w:val="12"/>
        </w:numPr>
        <w:rPr>
          <w:lang w:eastAsia="ja-JP"/>
        </w:rPr>
      </w:pPr>
      <w:proofErr w:type="spellStart"/>
      <w:r>
        <w:rPr>
          <w:lang w:eastAsia="ja-JP"/>
        </w:rPr>
        <w:t>OM_PointCoverageObservation</w:t>
      </w:r>
      <w:proofErr w:type="spellEnd"/>
      <w:r>
        <w:rPr>
          <w:lang w:eastAsia="ja-JP"/>
        </w:rPr>
        <w:t>: Point Coverage Observation</w:t>
      </w:r>
    </w:p>
    <w:p w14:paraId="13D5713D" w14:textId="6C8A8269" w:rsidR="0040049D" w:rsidRDefault="0040049D" w:rsidP="00917C89">
      <w:pPr>
        <w:pStyle w:val="ListParagraph"/>
        <w:numPr>
          <w:ilvl w:val="0"/>
          <w:numId w:val="12"/>
        </w:numPr>
        <w:rPr>
          <w:lang w:eastAsia="ja-JP"/>
        </w:rPr>
      </w:pPr>
      <w:proofErr w:type="spellStart"/>
      <w:r>
        <w:rPr>
          <w:lang w:eastAsia="ja-JP"/>
        </w:rPr>
        <w:t>OM_TimeSeriesObservation</w:t>
      </w:r>
      <w:proofErr w:type="spellEnd"/>
      <w:r>
        <w:rPr>
          <w:lang w:eastAsia="ja-JP"/>
        </w:rPr>
        <w:t>: Time Series Observation</w:t>
      </w:r>
    </w:p>
    <w:p w14:paraId="7E65FCFC" w14:textId="77777777" w:rsidR="0040049D" w:rsidRDefault="0040049D" w:rsidP="00917C89">
      <w:pPr>
        <w:pStyle w:val="a3"/>
      </w:pPr>
      <w:r>
        <w:t xml:space="preserve">Migration of </w:t>
      </w:r>
      <w:proofErr w:type="gramStart"/>
      <w:r>
        <w:t>geometry based</w:t>
      </w:r>
      <w:proofErr w:type="gramEnd"/>
      <w:r>
        <w:t xml:space="preserve"> sampling feature types </w:t>
      </w:r>
    </w:p>
    <w:p w14:paraId="29A748DC" w14:textId="28C0166E" w:rsidR="0040049D" w:rsidRDefault="0040049D" w:rsidP="0040049D">
      <w:pPr>
        <w:rPr>
          <w:lang w:eastAsia="ja-JP"/>
        </w:rPr>
      </w:pPr>
      <w:r>
        <w:rPr>
          <w:lang w:eastAsia="ja-JP"/>
        </w:rPr>
        <w:t xml:space="preserve">Instances of the specialized sampling feature types of 19156:2011 can be migrated into instances of the 19156:2020 </w:t>
      </w:r>
      <w:proofErr w:type="spellStart"/>
      <w:r>
        <w:rPr>
          <w:lang w:eastAsia="ja-JP"/>
        </w:rPr>
        <w:t>SpatialSample</w:t>
      </w:r>
      <w:proofErr w:type="spellEnd"/>
      <w:r>
        <w:rPr>
          <w:lang w:eastAsia="ja-JP"/>
        </w:rPr>
        <w:t xml:space="preserve"> class of the Basic Samples package by providing an entry of the </w:t>
      </w:r>
      <w:proofErr w:type="spellStart"/>
      <w:r>
        <w:rPr>
          <w:lang w:eastAsia="ja-JP"/>
        </w:rPr>
        <w:t>SampleTypeByGeometryType</w:t>
      </w:r>
      <w:proofErr w:type="spellEnd"/>
      <w:r>
        <w:rPr>
          <w:lang w:eastAsia="ja-JP"/>
        </w:rPr>
        <w:t xml:space="preserve"> </w:t>
      </w:r>
      <w:proofErr w:type="spellStart"/>
      <w:r>
        <w:rPr>
          <w:lang w:eastAsia="ja-JP"/>
        </w:rPr>
        <w:t>codelist</w:t>
      </w:r>
      <w:proofErr w:type="spellEnd"/>
      <w:r>
        <w:rPr>
          <w:lang w:eastAsia="ja-JP"/>
        </w:rPr>
        <w:t xml:space="preserve"> as a value of the </w:t>
      </w:r>
      <w:proofErr w:type="spellStart"/>
      <w:r>
        <w:rPr>
          <w:lang w:eastAsia="ja-JP"/>
        </w:rPr>
        <w:t>sampleType</w:t>
      </w:r>
      <w:proofErr w:type="spellEnd"/>
      <w:r>
        <w:rPr>
          <w:lang w:eastAsia="ja-JP"/>
        </w:rPr>
        <w:t xml:space="preserve"> attribute as follows (labels provided here for readability, the corresponding URIs for the entries should be used as specified in the code list vocabulary</w:t>
      </w:r>
      <w:r w:rsidR="00242114">
        <w:rPr>
          <w:rStyle w:val="FootnoteReference"/>
          <w:lang w:eastAsia="ja-JP"/>
        </w:rPr>
        <w:footnoteReference w:id="3"/>
      </w:r>
      <w:r>
        <w:rPr>
          <w:lang w:eastAsia="ja-JP"/>
        </w:rPr>
        <w:t>):</w:t>
      </w:r>
    </w:p>
    <w:p w14:paraId="693B3009" w14:textId="77777777" w:rsidR="005D5EE1" w:rsidRDefault="0040049D" w:rsidP="0040049D">
      <w:pPr>
        <w:pStyle w:val="ListParagraph"/>
        <w:numPr>
          <w:ilvl w:val="0"/>
          <w:numId w:val="12"/>
        </w:numPr>
        <w:rPr>
          <w:lang w:eastAsia="ja-JP"/>
        </w:rPr>
      </w:pPr>
      <w:proofErr w:type="spellStart"/>
      <w:r>
        <w:rPr>
          <w:lang w:eastAsia="ja-JP"/>
        </w:rPr>
        <w:t>SF_SamplingPoint</w:t>
      </w:r>
      <w:proofErr w:type="spellEnd"/>
      <w:r>
        <w:rPr>
          <w:lang w:eastAsia="ja-JP"/>
        </w:rPr>
        <w:t>: Point Sample</w:t>
      </w:r>
    </w:p>
    <w:p w14:paraId="5CD4A6B1" w14:textId="77777777" w:rsidR="005D5EE1" w:rsidRDefault="0040049D" w:rsidP="0040049D">
      <w:pPr>
        <w:pStyle w:val="ListParagraph"/>
        <w:numPr>
          <w:ilvl w:val="0"/>
          <w:numId w:val="12"/>
        </w:numPr>
        <w:rPr>
          <w:lang w:eastAsia="ja-JP"/>
        </w:rPr>
      </w:pPr>
      <w:proofErr w:type="spellStart"/>
      <w:r>
        <w:rPr>
          <w:lang w:eastAsia="ja-JP"/>
        </w:rPr>
        <w:t>SF_SamplingCurve</w:t>
      </w:r>
      <w:proofErr w:type="spellEnd"/>
      <w:r>
        <w:rPr>
          <w:lang w:eastAsia="ja-JP"/>
        </w:rPr>
        <w:t>: Curve Sample</w:t>
      </w:r>
    </w:p>
    <w:p w14:paraId="7E0EE0C2" w14:textId="77777777" w:rsidR="005D5EE1" w:rsidRDefault="0040049D" w:rsidP="0040049D">
      <w:pPr>
        <w:pStyle w:val="ListParagraph"/>
        <w:numPr>
          <w:ilvl w:val="0"/>
          <w:numId w:val="12"/>
        </w:numPr>
        <w:rPr>
          <w:lang w:eastAsia="ja-JP"/>
        </w:rPr>
      </w:pPr>
      <w:proofErr w:type="spellStart"/>
      <w:r>
        <w:rPr>
          <w:lang w:eastAsia="ja-JP"/>
        </w:rPr>
        <w:t>SF_SamplingSurface</w:t>
      </w:r>
      <w:proofErr w:type="spellEnd"/>
      <w:r>
        <w:rPr>
          <w:lang w:eastAsia="ja-JP"/>
        </w:rPr>
        <w:t>: Surface Sample</w:t>
      </w:r>
    </w:p>
    <w:p w14:paraId="6C8194B3" w14:textId="0D7FE207" w:rsidR="0040049D" w:rsidRDefault="0040049D" w:rsidP="00917C89">
      <w:pPr>
        <w:pStyle w:val="ListParagraph"/>
        <w:numPr>
          <w:ilvl w:val="0"/>
          <w:numId w:val="12"/>
        </w:numPr>
        <w:rPr>
          <w:lang w:eastAsia="ja-JP"/>
        </w:rPr>
      </w:pPr>
      <w:proofErr w:type="spellStart"/>
      <w:r>
        <w:rPr>
          <w:lang w:eastAsia="ja-JP"/>
        </w:rPr>
        <w:t>SF_SamplingSolid</w:t>
      </w:r>
      <w:proofErr w:type="spellEnd"/>
      <w:r>
        <w:rPr>
          <w:lang w:eastAsia="ja-JP"/>
        </w:rPr>
        <w:t>: Solid Sample</w:t>
      </w:r>
    </w:p>
    <w:p w14:paraId="423295BB" w14:textId="77777777" w:rsidR="0040049D" w:rsidRDefault="0040049D" w:rsidP="00917C89">
      <w:pPr>
        <w:pStyle w:val="a2"/>
      </w:pPr>
      <w:bookmarkStart w:id="517" w:name="_Toc72768950"/>
      <w:r>
        <w:t>Generic metadata associations</w:t>
      </w:r>
      <w:bookmarkEnd w:id="517"/>
    </w:p>
    <w:p w14:paraId="29A706C5" w14:textId="13C87B84" w:rsidR="0040049D" w:rsidRDefault="0040049D" w:rsidP="0040049D">
      <w:pPr>
        <w:rPr>
          <w:lang w:eastAsia="ja-JP"/>
        </w:rPr>
      </w:pPr>
      <w:r>
        <w:rPr>
          <w:lang w:eastAsia="ja-JP"/>
        </w:rPr>
        <w:t xml:space="preserve">In Edition 1 the Metadata association was provided only for the </w:t>
      </w:r>
      <w:proofErr w:type="spellStart"/>
      <w:r>
        <w:rPr>
          <w:lang w:eastAsia="ja-JP"/>
        </w:rPr>
        <w:t>OM_Observation</w:t>
      </w:r>
      <w:proofErr w:type="spellEnd"/>
      <w:r>
        <w:rPr>
          <w:lang w:eastAsia="ja-JP"/>
        </w:rPr>
        <w:t xml:space="preserve"> class with type </w:t>
      </w:r>
      <w:proofErr w:type="spellStart"/>
      <w:r>
        <w:rPr>
          <w:lang w:eastAsia="ja-JP"/>
        </w:rPr>
        <w:t>MD_Metadata</w:t>
      </w:r>
      <w:proofErr w:type="spellEnd"/>
      <w:r>
        <w:rPr>
          <w:lang w:eastAsia="ja-JP"/>
        </w:rPr>
        <w:t xml:space="preserve"> of ISO 19115:2003/Cor.1:2006 and with cardinality of </w:t>
      </w:r>
      <w:proofErr w:type="gramStart"/>
      <w:r>
        <w:rPr>
          <w:lang w:eastAsia="ja-JP"/>
        </w:rPr>
        <w:t>0..</w:t>
      </w:r>
      <w:proofErr w:type="gramEnd"/>
      <w:r>
        <w:rPr>
          <w:lang w:eastAsia="ja-JP"/>
        </w:rPr>
        <w:t>1. The ISO 19156 Edition 2 allows for providing metadata in addition to the concepts covered by the OMS model for most of the model classes:</w:t>
      </w:r>
    </w:p>
    <w:p w14:paraId="66E760A3" w14:textId="77777777" w:rsidR="005D5EE1" w:rsidRDefault="0040049D" w:rsidP="0040049D">
      <w:pPr>
        <w:pStyle w:val="ListParagraph"/>
        <w:numPr>
          <w:ilvl w:val="0"/>
          <w:numId w:val="12"/>
        </w:numPr>
        <w:rPr>
          <w:lang w:eastAsia="ja-JP"/>
        </w:rPr>
      </w:pPr>
      <w:r>
        <w:rPr>
          <w:lang w:eastAsia="ja-JP"/>
        </w:rPr>
        <w:t>Abstract Observation core package:</w:t>
      </w:r>
    </w:p>
    <w:p w14:paraId="507CBF06" w14:textId="77777777" w:rsidR="005D5EE1" w:rsidRDefault="0040049D" w:rsidP="0040049D">
      <w:pPr>
        <w:pStyle w:val="ListParagraph"/>
        <w:numPr>
          <w:ilvl w:val="1"/>
          <w:numId w:val="12"/>
        </w:numPr>
        <w:rPr>
          <w:lang w:eastAsia="ja-JP"/>
        </w:rPr>
      </w:pPr>
      <w:proofErr w:type="spellStart"/>
      <w:r>
        <w:rPr>
          <w:lang w:eastAsia="ja-JP"/>
        </w:rPr>
        <w:t>AbstractObservationCharacteristics</w:t>
      </w:r>
      <w:proofErr w:type="spellEnd"/>
    </w:p>
    <w:p w14:paraId="4896B7F7" w14:textId="77777777" w:rsidR="005D5EE1" w:rsidRDefault="0040049D" w:rsidP="0040049D">
      <w:pPr>
        <w:pStyle w:val="ListParagraph"/>
        <w:numPr>
          <w:ilvl w:val="1"/>
          <w:numId w:val="12"/>
        </w:numPr>
        <w:rPr>
          <w:lang w:eastAsia="ja-JP"/>
        </w:rPr>
      </w:pPr>
      <w:proofErr w:type="spellStart"/>
      <w:r>
        <w:rPr>
          <w:lang w:eastAsia="ja-JP"/>
        </w:rPr>
        <w:t>AbstractObservingProcedure</w:t>
      </w:r>
      <w:proofErr w:type="spellEnd"/>
    </w:p>
    <w:p w14:paraId="33BD0958" w14:textId="77777777" w:rsidR="005D5EE1" w:rsidRDefault="0040049D" w:rsidP="0040049D">
      <w:pPr>
        <w:pStyle w:val="ListParagraph"/>
        <w:numPr>
          <w:ilvl w:val="1"/>
          <w:numId w:val="12"/>
        </w:numPr>
        <w:rPr>
          <w:lang w:eastAsia="ja-JP"/>
        </w:rPr>
      </w:pPr>
      <w:proofErr w:type="spellStart"/>
      <w:r>
        <w:rPr>
          <w:lang w:eastAsia="ja-JP"/>
        </w:rPr>
        <w:t>AbstractObservableProperty</w:t>
      </w:r>
      <w:proofErr w:type="spellEnd"/>
    </w:p>
    <w:p w14:paraId="13622DE8" w14:textId="77777777" w:rsidR="005D5EE1" w:rsidRDefault="0040049D" w:rsidP="0040049D">
      <w:pPr>
        <w:pStyle w:val="ListParagraph"/>
        <w:numPr>
          <w:ilvl w:val="1"/>
          <w:numId w:val="12"/>
        </w:numPr>
        <w:rPr>
          <w:lang w:eastAsia="ja-JP"/>
        </w:rPr>
      </w:pPr>
      <w:proofErr w:type="spellStart"/>
      <w:r>
        <w:rPr>
          <w:lang w:eastAsia="ja-JP"/>
        </w:rPr>
        <w:t>AbstractObserver</w:t>
      </w:r>
      <w:proofErr w:type="spellEnd"/>
    </w:p>
    <w:p w14:paraId="7AD8CD8A" w14:textId="77777777" w:rsidR="005D5EE1" w:rsidRDefault="0040049D" w:rsidP="0040049D">
      <w:pPr>
        <w:pStyle w:val="ListParagraph"/>
        <w:numPr>
          <w:ilvl w:val="1"/>
          <w:numId w:val="12"/>
        </w:numPr>
        <w:rPr>
          <w:lang w:eastAsia="ja-JP"/>
        </w:rPr>
      </w:pPr>
      <w:proofErr w:type="spellStart"/>
      <w:r>
        <w:rPr>
          <w:lang w:eastAsia="ja-JP"/>
        </w:rPr>
        <w:t>AbstractDeployment</w:t>
      </w:r>
      <w:proofErr w:type="spellEnd"/>
    </w:p>
    <w:p w14:paraId="228067C1" w14:textId="77777777" w:rsidR="005D5EE1" w:rsidRDefault="0040049D" w:rsidP="0040049D">
      <w:pPr>
        <w:pStyle w:val="ListParagraph"/>
        <w:numPr>
          <w:ilvl w:val="1"/>
          <w:numId w:val="12"/>
        </w:numPr>
        <w:rPr>
          <w:lang w:eastAsia="ja-JP"/>
        </w:rPr>
      </w:pPr>
      <w:proofErr w:type="spellStart"/>
      <w:r>
        <w:rPr>
          <w:lang w:eastAsia="ja-JP"/>
        </w:rPr>
        <w:lastRenderedPageBreak/>
        <w:t>AbstractHost</w:t>
      </w:r>
      <w:proofErr w:type="spellEnd"/>
    </w:p>
    <w:p w14:paraId="442E1FA2" w14:textId="77777777" w:rsidR="005D5EE1" w:rsidRDefault="0040049D" w:rsidP="0040049D">
      <w:pPr>
        <w:pStyle w:val="ListParagraph"/>
        <w:numPr>
          <w:ilvl w:val="0"/>
          <w:numId w:val="12"/>
        </w:numPr>
        <w:rPr>
          <w:lang w:eastAsia="ja-JP"/>
        </w:rPr>
      </w:pPr>
      <w:r>
        <w:rPr>
          <w:lang w:eastAsia="ja-JP"/>
        </w:rPr>
        <w:t>Basic Observations package:</w:t>
      </w:r>
    </w:p>
    <w:p w14:paraId="654E8FB3" w14:textId="77777777" w:rsidR="005D5EE1" w:rsidRDefault="0040049D" w:rsidP="0040049D">
      <w:pPr>
        <w:pStyle w:val="ListParagraph"/>
        <w:numPr>
          <w:ilvl w:val="1"/>
          <w:numId w:val="12"/>
        </w:numPr>
        <w:rPr>
          <w:lang w:eastAsia="ja-JP"/>
        </w:rPr>
      </w:pPr>
      <w:proofErr w:type="spellStart"/>
      <w:r>
        <w:rPr>
          <w:lang w:eastAsia="ja-JP"/>
        </w:rPr>
        <w:t>ObservationCollection</w:t>
      </w:r>
      <w:proofErr w:type="spellEnd"/>
    </w:p>
    <w:p w14:paraId="66242702" w14:textId="77777777" w:rsidR="005D5EE1" w:rsidRDefault="0040049D" w:rsidP="0040049D">
      <w:pPr>
        <w:pStyle w:val="ListParagraph"/>
        <w:numPr>
          <w:ilvl w:val="0"/>
          <w:numId w:val="12"/>
        </w:numPr>
        <w:rPr>
          <w:lang w:eastAsia="ja-JP"/>
        </w:rPr>
      </w:pPr>
      <w:r>
        <w:rPr>
          <w:lang w:eastAsia="ja-JP"/>
        </w:rPr>
        <w:t>Abstract Sample core package:</w:t>
      </w:r>
    </w:p>
    <w:p w14:paraId="12B72261" w14:textId="77777777" w:rsidR="005D5EE1" w:rsidRDefault="0040049D" w:rsidP="0040049D">
      <w:pPr>
        <w:pStyle w:val="ListParagraph"/>
        <w:numPr>
          <w:ilvl w:val="1"/>
          <w:numId w:val="12"/>
        </w:numPr>
        <w:rPr>
          <w:lang w:eastAsia="ja-JP"/>
        </w:rPr>
      </w:pPr>
      <w:proofErr w:type="spellStart"/>
      <w:r>
        <w:rPr>
          <w:lang w:eastAsia="ja-JP"/>
        </w:rPr>
        <w:t>AbstractSample</w:t>
      </w:r>
      <w:proofErr w:type="spellEnd"/>
    </w:p>
    <w:p w14:paraId="2FE6B79B" w14:textId="77777777" w:rsidR="005D5EE1" w:rsidRDefault="0040049D" w:rsidP="0040049D">
      <w:pPr>
        <w:pStyle w:val="ListParagraph"/>
        <w:numPr>
          <w:ilvl w:val="1"/>
          <w:numId w:val="12"/>
        </w:numPr>
        <w:rPr>
          <w:lang w:eastAsia="ja-JP"/>
        </w:rPr>
      </w:pPr>
      <w:proofErr w:type="spellStart"/>
      <w:r>
        <w:rPr>
          <w:lang w:eastAsia="ja-JP"/>
        </w:rPr>
        <w:t>AbstractSampling</w:t>
      </w:r>
      <w:proofErr w:type="spellEnd"/>
    </w:p>
    <w:p w14:paraId="0AE3FA00" w14:textId="77777777" w:rsidR="005D5EE1" w:rsidRDefault="0040049D" w:rsidP="0040049D">
      <w:pPr>
        <w:pStyle w:val="ListParagraph"/>
        <w:numPr>
          <w:ilvl w:val="1"/>
          <w:numId w:val="12"/>
        </w:numPr>
        <w:rPr>
          <w:lang w:eastAsia="ja-JP"/>
        </w:rPr>
      </w:pPr>
      <w:proofErr w:type="spellStart"/>
      <w:r>
        <w:rPr>
          <w:lang w:eastAsia="ja-JP"/>
        </w:rPr>
        <w:t>AbstractSample</w:t>
      </w:r>
      <w:r w:rsidR="005D5EE1">
        <w:rPr>
          <w:lang w:eastAsia="ja-JP"/>
        </w:rPr>
        <w:t>r</w:t>
      </w:r>
      <w:proofErr w:type="spellEnd"/>
    </w:p>
    <w:p w14:paraId="5E8C84FE" w14:textId="77777777" w:rsidR="005D5EE1" w:rsidRDefault="0040049D" w:rsidP="0040049D">
      <w:pPr>
        <w:pStyle w:val="ListParagraph"/>
        <w:numPr>
          <w:ilvl w:val="1"/>
          <w:numId w:val="12"/>
        </w:numPr>
        <w:rPr>
          <w:lang w:eastAsia="ja-JP"/>
        </w:rPr>
      </w:pPr>
      <w:proofErr w:type="spellStart"/>
      <w:r>
        <w:rPr>
          <w:lang w:eastAsia="ja-JP"/>
        </w:rPr>
        <w:t>AbstractPreparationStep</w:t>
      </w:r>
      <w:proofErr w:type="spellEnd"/>
    </w:p>
    <w:p w14:paraId="1A94847B" w14:textId="77777777" w:rsidR="005D5EE1" w:rsidRDefault="0040049D" w:rsidP="0040049D">
      <w:pPr>
        <w:pStyle w:val="ListParagraph"/>
        <w:numPr>
          <w:ilvl w:val="1"/>
          <w:numId w:val="12"/>
        </w:numPr>
        <w:rPr>
          <w:lang w:eastAsia="ja-JP"/>
        </w:rPr>
      </w:pPr>
      <w:proofErr w:type="spellStart"/>
      <w:r>
        <w:rPr>
          <w:lang w:eastAsia="ja-JP"/>
        </w:rPr>
        <w:t>AbstractPreparationProcedure</w:t>
      </w:r>
      <w:proofErr w:type="spellEnd"/>
    </w:p>
    <w:p w14:paraId="74D73AF5" w14:textId="77777777" w:rsidR="005D5EE1" w:rsidRDefault="0040049D" w:rsidP="0040049D">
      <w:pPr>
        <w:pStyle w:val="ListParagraph"/>
        <w:numPr>
          <w:ilvl w:val="1"/>
          <w:numId w:val="12"/>
        </w:numPr>
        <w:rPr>
          <w:lang w:eastAsia="ja-JP"/>
        </w:rPr>
      </w:pPr>
      <w:proofErr w:type="spellStart"/>
      <w:r>
        <w:rPr>
          <w:lang w:eastAsia="ja-JP"/>
        </w:rPr>
        <w:t>AbstractSamplingProcedure</w:t>
      </w:r>
      <w:proofErr w:type="spellEnd"/>
    </w:p>
    <w:p w14:paraId="6A03B52B" w14:textId="77777777" w:rsidR="005D5EE1" w:rsidRDefault="0040049D" w:rsidP="0040049D">
      <w:pPr>
        <w:pStyle w:val="ListParagraph"/>
        <w:numPr>
          <w:ilvl w:val="0"/>
          <w:numId w:val="12"/>
        </w:numPr>
        <w:rPr>
          <w:lang w:eastAsia="ja-JP"/>
        </w:rPr>
      </w:pPr>
      <w:r>
        <w:rPr>
          <w:lang w:eastAsia="ja-JP"/>
        </w:rPr>
        <w:t>Basic Samples</w:t>
      </w:r>
    </w:p>
    <w:p w14:paraId="494301E7" w14:textId="00019958" w:rsidR="0040049D" w:rsidRDefault="0040049D" w:rsidP="00917C89">
      <w:pPr>
        <w:pStyle w:val="ListParagraph"/>
        <w:numPr>
          <w:ilvl w:val="1"/>
          <w:numId w:val="12"/>
        </w:numPr>
        <w:rPr>
          <w:lang w:eastAsia="ja-JP"/>
        </w:rPr>
      </w:pPr>
      <w:proofErr w:type="spellStart"/>
      <w:r>
        <w:rPr>
          <w:lang w:eastAsia="ja-JP"/>
        </w:rPr>
        <w:t>SampleCollection</w:t>
      </w:r>
      <w:proofErr w:type="spellEnd"/>
    </w:p>
    <w:p w14:paraId="2AACE3E5" w14:textId="77777777" w:rsidR="0040049D" w:rsidRDefault="0040049D" w:rsidP="0040049D">
      <w:pPr>
        <w:rPr>
          <w:lang w:eastAsia="ja-JP"/>
        </w:rPr>
      </w:pPr>
      <w:r>
        <w:rPr>
          <w:lang w:eastAsia="ja-JP"/>
        </w:rPr>
        <w:t xml:space="preserve">Each of these classes contain an attribute with role name metadata of type Any and with cardinality of </w:t>
      </w:r>
      <w:proofErr w:type="gramStart"/>
      <w:r>
        <w:rPr>
          <w:lang w:eastAsia="ja-JP"/>
        </w:rPr>
        <w:t>0..</w:t>
      </w:r>
      <w:proofErr w:type="gramEnd"/>
      <w:r>
        <w:rPr>
          <w:lang w:eastAsia="ja-JP"/>
        </w:rPr>
        <w:t xml:space="preserve">*. ISO 19115 metadata records may still be used for providing Observation instance metadata, but it is no longer the only allowed metadata model. With this change the ISO 19115 is also no longer a normative reference of the ISO 19156 Edition 2.  </w:t>
      </w:r>
    </w:p>
    <w:p w14:paraId="45AF8E06" w14:textId="77777777" w:rsidR="0040049D" w:rsidRDefault="0040049D" w:rsidP="00917C89">
      <w:pPr>
        <w:pStyle w:val="a2"/>
      </w:pPr>
      <w:bookmarkStart w:id="518" w:name="_Toc72768951"/>
      <w:r>
        <w:t>Discarded concepts</w:t>
      </w:r>
      <w:bookmarkEnd w:id="518"/>
    </w:p>
    <w:p w14:paraId="7AE8611B" w14:textId="77777777" w:rsidR="0040049D" w:rsidRDefault="0040049D" w:rsidP="0040049D">
      <w:pPr>
        <w:rPr>
          <w:lang w:eastAsia="ja-JP"/>
        </w:rPr>
      </w:pPr>
      <w:r>
        <w:rPr>
          <w:lang w:eastAsia="ja-JP"/>
        </w:rPr>
        <w:t xml:space="preserve">The ISO 19156 Edition 1 contained two </w:t>
      </w:r>
      <w:proofErr w:type="spellStart"/>
      <w:r>
        <w:rPr>
          <w:lang w:eastAsia="ja-JP"/>
        </w:rPr>
        <w:t>requirementsClass</w:t>
      </w:r>
      <w:proofErr w:type="spellEnd"/>
      <w:r>
        <w:rPr>
          <w:lang w:eastAsia="ja-JP"/>
        </w:rPr>
        <w:t xml:space="preserve"> packages with classes used in the UML but not specific to the Observations and Sampling features:</w:t>
      </w:r>
    </w:p>
    <w:p w14:paraId="51BF3705" w14:textId="77777777" w:rsidR="005D5EE1" w:rsidRDefault="0040049D" w:rsidP="0040049D">
      <w:pPr>
        <w:pStyle w:val="ListParagraph"/>
        <w:numPr>
          <w:ilvl w:val="0"/>
          <w:numId w:val="12"/>
        </w:numPr>
        <w:rPr>
          <w:lang w:eastAsia="ja-JP"/>
        </w:rPr>
      </w:pPr>
      <w:r>
        <w:rPr>
          <w:lang w:eastAsia="ja-JP"/>
        </w:rPr>
        <w:t>General Feature Instance package:</w:t>
      </w:r>
    </w:p>
    <w:p w14:paraId="4482678A" w14:textId="77777777" w:rsidR="005D5EE1" w:rsidRDefault="0040049D" w:rsidP="0040049D">
      <w:pPr>
        <w:pStyle w:val="ListParagraph"/>
        <w:numPr>
          <w:ilvl w:val="1"/>
          <w:numId w:val="12"/>
        </w:numPr>
        <w:rPr>
          <w:lang w:eastAsia="ja-JP"/>
        </w:rPr>
      </w:pPr>
      <w:proofErr w:type="spellStart"/>
      <w:r>
        <w:rPr>
          <w:lang w:eastAsia="ja-JP"/>
        </w:rPr>
        <w:t>GFI_DomainFeature</w:t>
      </w:r>
      <w:proofErr w:type="spellEnd"/>
    </w:p>
    <w:p w14:paraId="467F0C14" w14:textId="77777777" w:rsidR="005D5EE1" w:rsidRDefault="0040049D" w:rsidP="0040049D">
      <w:pPr>
        <w:pStyle w:val="ListParagraph"/>
        <w:numPr>
          <w:ilvl w:val="1"/>
          <w:numId w:val="12"/>
        </w:numPr>
        <w:rPr>
          <w:lang w:eastAsia="ja-JP"/>
        </w:rPr>
      </w:pPr>
      <w:proofErr w:type="spellStart"/>
      <w:r>
        <w:rPr>
          <w:lang w:eastAsia="ja-JP"/>
        </w:rPr>
        <w:t>GFI_Feature</w:t>
      </w:r>
      <w:proofErr w:type="spellEnd"/>
    </w:p>
    <w:p w14:paraId="2178653D" w14:textId="77777777" w:rsidR="005D5EE1" w:rsidRDefault="0040049D" w:rsidP="0040049D">
      <w:pPr>
        <w:pStyle w:val="ListParagraph"/>
        <w:numPr>
          <w:ilvl w:val="0"/>
          <w:numId w:val="12"/>
        </w:numPr>
        <w:rPr>
          <w:lang w:eastAsia="ja-JP"/>
        </w:rPr>
      </w:pPr>
      <w:r>
        <w:rPr>
          <w:lang w:eastAsia="ja-JP"/>
        </w:rPr>
        <w:t>Temporal Coverage package:</w:t>
      </w:r>
    </w:p>
    <w:p w14:paraId="35A2D244" w14:textId="77777777" w:rsidR="005D5EE1" w:rsidRDefault="0040049D" w:rsidP="0040049D">
      <w:pPr>
        <w:pStyle w:val="ListParagraph"/>
        <w:numPr>
          <w:ilvl w:val="1"/>
          <w:numId w:val="12"/>
        </w:numPr>
        <w:rPr>
          <w:lang w:eastAsia="ja-JP"/>
        </w:rPr>
      </w:pPr>
      <w:proofErr w:type="spellStart"/>
      <w:r>
        <w:rPr>
          <w:lang w:eastAsia="ja-JP"/>
        </w:rPr>
        <w:t>CVT_DiscreteTimeInstantCoverage</w:t>
      </w:r>
      <w:proofErr w:type="spellEnd"/>
    </w:p>
    <w:p w14:paraId="66E7453F" w14:textId="03082BD3" w:rsidR="0040049D" w:rsidRDefault="0040049D" w:rsidP="00917C89">
      <w:pPr>
        <w:pStyle w:val="ListParagraph"/>
        <w:numPr>
          <w:ilvl w:val="1"/>
          <w:numId w:val="12"/>
        </w:numPr>
        <w:rPr>
          <w:lang w:eastAsia="ja-JP"/>
        </w:rPr>
      </w:pPr>
      <w:proofErr w:type="spellStart"/>
      <w:r>
        <w:rPr>
          <w:lang w:eastAsia="ja-JP"/>
        </w:rPr>
        <w:t>CVT_TimeInstantValuePair</w:t>
      </w:r>
      <w:proofErr w:type="spellEnd"/>
    </w:p>
    <w:p w14:paraId="48CBDD53" w14:textId="6B85E177" w:rsidR="0040049D" w:rsidRDefault="0040049D" w:rsidP="0040049D">
      <w:pPr>
        <w:rPr>
          <w:lang w:eastAsia="ja-JP"/>
        </w:rPr>
      </w:pPr>
      <w:r>
        <w:rPr>
          <w:lang w:eastAsia="ja-JP"/>
        </w:rPr>
        <w:t>The General Feature Instance package and its contained classes are not included in the Edition 2, as the General feature instances are no longer required in the Observation and Sample models.</w:t>
      </w:r>
    </w:p>
    <w:p w14:paraId="7AD95F0B" w14:textId="3D54EBB8" w:rsidR="0040049D" w:rsidRDefault="0040049D" w:rsidP="0040049D">
      <w:pPr>
        <w:rPr>
          <w:lang w:eastAsia="ja-JP"/>
        </w:rPr>
      </w:pPr>
      <w:r>
        <w:rPr>
          <w:lang w:eastAsia="ja-JP"/>
        </w:rPr>
        <w:t xml:space="preserve">The Temporal Coverage package and its contained classes are not included in the Edition 2, as defining temporal coverages and characteristics of Observations with timeseries result values are considered out-of-scope for this specification. It is expected that the OGC Standard Timeseries Profile of </w:t>
      </w:r>
      <w:r w:rsidR="008212CB" w:rsidRPr="008212CB">
        <w:rPr>
          <w:lang w:eastAsia="ja-JP"/>
        </w:rPr>
        <w:t>Observations</w:t>
      </w:r>
      <w:del w:id="519" w:author="Katharina Schleidt" w:date="2021-07-05T19:40:00Z">
        <w:r w:rsidR="008212CB" w:rsidRPr="008212CB" w:rsidDel="00116C6C">
          <w:rPr>
            <w:lang w:eastAsia="ja-JP"/>
          </w:rPr>
          <w:delText xml:space="preserve">, </w:delText>
        </w:r>
      </w:del>
      <w:ins w:id="520" w:author="Katharina Schleidt" w:date="2021-07-05T19:40:00Z">
        <w:r w:rsidR="00116C6C">
          <w:rPr>
            <w:lang w:eastAsia="ja-JP"/>
          </w:rPr>
          <w:t xml:space="preserve"> and</w:t>
        </w:r>
        <w:r w:rsidR="00116C6C" w:rsidRPr="008212CB">
          <w:rPr>
            <w:lang w:eastAsia="ja-JP"/>
          </w:rPr>
          <w:t xml:space="preserve"> </w:t>
        </w:r>
      </w:ins>
      <w:del w:id="521" w:author="Katharina Schleidt" w:date="2021-07-05T19:40:00Z">
        <w:r w:rsidR="008212CB" w:rsidRPr="008212CB" w:rsidDel="00116C6C">
          <w:rPr>
            <w:lang w:eastAsia="ja-JP"/>
          </w:rPr>
          <w:delText xml:space="preserve">measurements </w:delText>
        </w:r>
      </w:del>
      <w:ins w:id="522" w:author="Katharina Schleidt" w:date="2021-07-05T19:40:00Z">
        <w:r w:rsidR="00116C6C">
          <w:rPr>
            <w:lang w:eastAsia="ja-JP"/>
          </w:rPr>
          <w:t>M</w:t>
        </w:r>
        <w:r w:rsidR="00116C6C" w:rsidRPr="008212CB">
          <w:rPr>
            <w:lang w:eastAsia="ja-JP"/>
          </w:rPr>
          <w:t>easurements</w:t>
        </w:r>
      </w:ins>
      <w:del w:id="523" w:author="Katharina Schleidt" w:date="2021-07-05T19:40:00Z">
        <w:r w:rsidR="008212CB" w:rsidRPr="008212CB" w:rsidDel="00116C6C">
          <w:rPr>
            <w:lang w:eastAsia="ja-JP"/>
          </w:rPr>
          <w:delText xml:space="preserve">and </w:delText>
        </w:r>
        <w:commentRangeStart w:id="524"/>
        <w:commentRangeStart w:id="525"/>
        <w:commentRangeStart w:id="526"/>
        <w:r w:rsidR="008212CB" w:rsidRPr="008212CB" w:rsidDel="00116C6C">
          <w:rPr>
            <w:lang w:eastAsia="ja-JP"/>
          </w:rPr>
          <w:delText>samples</w:delText>
        </w:r>
        <w:commentRangeEnd w:id="524"/>
        <w:r w:rsidR="00D75FE8" w:rsidDel="00116C6C">
          <w:rPr>
            <w:rStyle w:val="CommentReference"/>
          </w:rPr>
          <w:commentReference w:id="524"/>
        </w:r>
      </w:del>
      <w:commentRangeEnd w:id="525"/>
      <w:r w:rsidR="00116C6C">
        <w:rPr>
          <w:rStyle w:val="CommentReference"/>
        </w:rPr>
        <w:commentReference w:id="525"/>
      </w:r>
      <w:commentRangeEnd w:id="526"/>
      <w:r w:rsidR="00116C6C">
        <w:rPr>
          <w:rStyle w:val="CommentReference"/>
        </w:rPr>
        <w:commentReference w:id="526"/>
      </w:r>
      <w:r w:rsidR="008212CB" w:rsidRPr="008212CB">
        <w:rPr>
          <w:lang w:eastAsia="ja-JP"/>
        </w:rPr>
        <w:t xml:space="preserve"> </w:t>
      </w:r>
      <w:r>
        <w:rPr>
          <w:lang w:eastAsia="ja-JP"/>
        </w:rPr>
        <w:t xml:space="preserve">(OGC 15-043r3) based on the 19156:2011 (Edition 1) UML model will be revised to profile the Edition 2 model instead, and to provide a detailed conceptual model for Observations with </w:t>
      </w:r>
      <w:r w:rsidRPr="0040049D">
        <w:rPr>
          <w:lang w:eastAsia="ja-JP"/>
        </w:rPr>
        <w:t>temporal coverage type results.</w:t>
      </w:r>
    </w:p>
    <w:p w14:paraId="6B78CD32" w14:textId="77777777" w:rsidR="00491C3C" w:rsidRPr="006E753C" w:rsidRDefault="00491C3C" w:rsidP="006E753C"/>
    <w:p w14:paraId="70D5B908" w14:textId="11124EF9" w:rsidR="00491C3C" w:rsidRDefault="00491C3C">
      <w:pPr>
        <w:tabs>
          <w:tab w:val="clear" w:pos="403"/>
        </w:tabs>
        <w:spacing w:after="0" w:line="240" w:lineRule="auto"/>
        <w:jc w:val="left"/>
      </w:pPr>
      <w:r>
        <w:br w:type="page"/>
      </w:r>
    </w:p>
    <w:p w14:paraId="3B7C779D" w14:textId="50C7FAED" w:rsidR="00491C3C" w:rsidRDefault="00491C3C" w:rsidP="00220B53">
      <w:pPr>
        <w:pStyle w:val="ANNEX"/>
        <w:numPr>
          <w:ilvl w:val="0"/>
          <w:numId w:val="3"/>
        </w:numPr>
      </w:pPr>
      <w:r w:rsidRPr="00F02BC7">
        <w:lastRenderedPageBreak/>
        <w:br/>
      </w:r>
      <w:bookmarkStart w:id="527" w:name="_Toc72768952"/>
      <w:r w:rsidRPr="00F02BC7">
        <w:rPr>
          <w:b w:val="0"/>
        </w:rPr>
        <w:t>(</w:t>
      </w:r>
      <w:r>
        <w:rPr>
          <w:b w:val="0"/>
        </w:rPr>
        <w:t>informative</w:t>
      </w:r>
      <w:r w:rsidRPr="00F02BC7">
        <w:rPr>
          <w:b w:val="0"/>
        </w:rPr>
        <w:t>)</w:t>
      </w:r>
      <w:r w:rsidRPr="00F02BC7">
        <w:br/>
      </w:r>
      <w:r w:rsidRPr="00F02BC7">
        <w:br/>
      </w:r>
      <w:r>
        <w:t>Best practices in use of the Observation and Sampling models</w:t>
      </w:r>
      <w:bookmarkEnd w:id="527"/>
    </w:p>
    <w:p w14:paraId="310591AF" w14:textId="19FDA2FF" w:rsidR="00491C3C" w:rsidRDefault="00295A39" w:rsidP="002B4EBE">
      <w:pPr>
        <w:pStyle w:val="a2"/>
      </w:pPr>
      <w:bookmarkStart w:id="528" w:name="_Toc72768953"/>
      <w:r w:rsidRPr="00295A39">
        <w:t>Features, coverages and observations — Different views of information</w:t>
      </w:r>
      <w:bookmarkEnd w:id="528"/>
    </w:p>
    <w:p w14:paraId="129A17BE" w14:textId="77777777" w:rsidR="00366758" w:rsidRDefault="00366758" w:rsidP="00366758">
      <w:r>
        <w:t>ISO 19109 describes the feature as a “fundamental unit of geographic information”. The “General Feature Model” (GFM) presented in ISO </w:t>
      </w:r>
      <w:commentRangeStart w:id="529"/>
      <w:r>
        <w:t xml:space="preserve">19101 </w:t>
      </w:r>
      <w:commentRangeEnd w:id="529"/>
      <w:r w:rsidR="00621028">
        <w:rPr>
          <w:rStyle w:val="CommentReference"/>
        </w:rPr>
        <w:commentReference w:id="529"/>
      </w:r>
      <w:r>
        <w:t>and ISO 19109 defines a feature type in terms of its characteristic set of properties, including attributes, association roles, and behaviours, as well as generalization and specialization relationships, and constraints.</w:t>
      </w:r>
    </w:p>
    <w:p w14:paraId="3C8D9F2D" w14:textId="77777777" w:rsidR="00366758" w:rsidRDefault="00366758" w:rsidP="00366758">
      <w:r>
        <w:t>Typical concrete feature types have names like “road”, “watercourse”, “mine”, “atmosphere”, etc. For a road, the set of properties might include its name, its classification, the curve describing its centreline, the number of lanes, the surface material, etc. The complete description of a road instance, therefore, is the set of values for the set of properties that define a road type. This use of the feature model is object-centric, and supports a viewpoint of the world in terms of the set of discrete identifiable objects that occupy it.</w:t>
      </w:r>
    </w:p>
    <w:p w14:paraId="2020624F" w14:textId="753D6BAE" w:rsidR="00366758" w:rsidRDefault="00366758" w:rsidP="00366758">
      <w:r>
        <w:t xml:space="preserve">The principal alternative model for geographic information is the coverage, described in </w:t>
      </w:r>
      <w:commentRangeStart w:id="530"/>
      <w:commentRangeStart w:id="531"/>
      <w:r>
        <w:t>ISO 19123</w:t>
      </w:r>
      <w:ins w:id="532" w:author="Katharina Schleidt" w:date="2021-04-21T16:19:00Z">
        <w:r w:rsidR="00621028">
          <w:t>-1</w:t>
        </w:r>
        <w:commentRangeEnd w:id="530"/>
        <w:r w:rsidR="00621028">
          <w:rPr>
            <w:rStyle w:val="CommentReference"/>
          </w:rPr>
          <w:commentReference w:id="530"/>
        </w:r>
      </w:ins>
      <w:commentRangeEnd w:id="531"/>
      <w:r w:rsidR="0087602B">
        <w:rPr>
          <w:rStyle w:val="CommentReference"/>
        </w:rPr>
        <w:commentReference w:id="531"/>
      </w:r>
      <w:r w:rsidR="00501289">
        <w:t>:20xx</w:t>
      </w:r>
      <w:r>
        <w:t>. This viewpoint focuses on the variation of a property within the (spatiotemporal) domain of interest. The domain might be a scene, a grid, a transportation network, a volume, a set of sampling stations, etc. The range of the coverage can be any property, such as reflectance, material type, concentration of some pollutant, number of lanes, etc. But the key to the coverage viewpoint is that it is property-centric, concerning the distribution of the values of a property within its domain space.</w:t>
      </w:r>
    </w:p>
    <w:p w14:paraId="156825D4" w14:textId="77777777" w:rsidR="00366758" w:rsidRDefault="00366758" w:rsidP="00366758">
      <w:r>
        <w:t>These viewpoints are not exclusive, and both are used in analysis and modelling. For example, a feature might be detected from the analysis of variation of a property in a region of interest (</w:t>
      </w:r>
      <w:proofErr w:type="gramStart"/>
      <w:r>
        <w:t>e.g.</w:t>
      </w:r>
      <w:proofErr w:type="gramEnd"/>
      <w:r>
        <w:t xml:space="preserve"> an ore-body from a distribution of assay values). Also, for some feature types, the value of one or more properties might vary across the feature, in which case the shape of the feature provides the coverage domain (</w:t>
      </w:r>
      <w:proofErr w:type="gramStart"/>
      <w:r>
        <w:t>e.g.</w:t>
      </w:r>
      <w:proofErr w:type="gramEnd"/>
      <w:r>
        <w:t xml:space="preserve"> ore-grade within a mine).</w:t>
      </w:r>
    </w:p>
    <w:p w14:paraId="577FE12C" w14:textId="77777777" w:rsidR="00366758" w:rsidRDefault="00366758" w:rsidP="00366758">
      <w:r>
        <w:t>Observations focus on the data collection event. An act of Observation serves to assign a value to a property of a feature. If the property is non-constant, the value is a function or coverage. The results of a set of observations of different properties on the same feature-of-interest can provide a complete description of the feature instance. Alternatively, the results of a set of observations of the same property on a set of different features provide a discrete coverage of that property over a domain composed of the geometry of the feature set. The result of an observation of one property on one feature over time is a Temporal Coverage/Time-Series. The other properties of the Observation are metadata concerning the estimation of the value(s) of a property on a feature-of-interest.</w:t>
      </w:r>
    </w:p>
    <w:p w14:paraId="5FEE46CC" w14:textId="77777777" w:rsidR="00366758" w:rsidRDefault="00366758" w:rsidP="00366758">
      <w:r>
        <w:t xml:space="preserve">In particular, </w:t>
      </w:r>
      <w:proofErr w:type="gramStart"/>
      <w:r>
        <w:t>Observations</w:t>
      </w:r>
      <w:proofErr w:type="gramEnd"/>
      <w:r>
        <w:t xml:space="preserve"> concern properties (e.g. shape, colour) whose values are determined using an identifiable procedure, in which there is a finite uncertainty in the result. This can be contrasted with properties whose values are specified by assertion (</w:t>
      </w:r>
      <w:proofErr w:type="gramStart"/>
      <w:r>
        <w:t>e.g.</w:t>
      </w:r>
      <w:proofErr w:type="gramEnd"/>
      <w:r>
        <w:t xml:space="preserve"> name, owner) and are therefore exact. The observation instance provides “metadata” for the property value-estimation process.</w:t>
      </w:r>
    </w:p>
    <w:p w14:paraId="531EFCF0" w14:textId="46F39273" w:rsidR="00366758" w:rsidRDefault="00366758" w:rsidP="00366758">
      <w:r>
        <w:t xml:space="preserve">An observation event is clearly a “feature” in its own right, according to the GFM definition. </w:t>
      </w:r>
      <w:r w:rsidR="00020674" w:rsidRPr="00020674">
        <w:t xml:space="preserve">An observation is an identifiable, instantiable and useful unit of </w:t>
      </w:r>
      <w:r w:rsidR="00EC3D8D" w:rsidRPr="00020674">
        <w:t>information</w:t>
      </w:r>
      <w:del w:id="533" w:author="Katharina Schleidt" w:date="2021-07-05T20:14:00Z">
        <w:r w:rsidR="00EC3D8D" w:rsidRPr="00020674" w:rsidDel="00CC3A78">
          <w:delText>;</w:delText>
        </w:r>
        <w:r w:rsidR="00020674" w:rsidRPr="00020674" w:rsidDel="00CC3A78">
          <w:delText xml:space="preserve"> </w:delText>
        </w:r>
      </w:del>
      <w:ins w:id="534" w:author="Katharina Schleidt" w:date="2021-07-05T20:14:00Z">
        <w:r w:rsidR="00CC3A78">
          <w:t>.</w:t>
        </w:r>
        <w:r w:rsidR="00CC3A78" w:rsidRPr="00020674">
          <w:t xml:space="preserve"> </w:t>
        </w:r>
      </w:ins>
      <w:del w:id="535" w:author="Katharina Schleidt" w:date="2021-07-05T20:14:00Z">
        <w:r w:rsidR="00EC3D8D" w:rsidRPr="00020674" w:rsidDel="00CC3A78">
          <w:delText>therefore</w:delText>
        </w:r>
      </w:del>
      <w:ins w:id="536" w:author="Katharina Schleidt" w:date="2021-07-05T20:14:00Z">
        <w:r w:rsidR="00CC3A78">
          <w:t>T</w:t>
        </w:r>
        <w:r w:rsidR="00CC3A78" w:rsidRPr="00020674">
          <w:t>herefore</w:t>
        </w:r>
      </w:ins>
      <w:r w:rsidR="00EC3D8D" w:rsidRPr="00020674">
        <w:t>,</w:t>
      </w:r>
      <w:r w:rsidR="00020674" w:rsidRPr="00020674">
        <w:t xml:space="preserve"> an observation is a feature type.</w:t>
      </w:r>
    </w:p>
    <w:p w14:paraId="66DA748D" w14:textId="77777777" w:rsidR="00366758" w:rsidRDefault="00366758" w:rsidP="00366758">
      <w:r>
        <w:t xml:space="preserve">Transformation between viewpoints is frequently required. </w:t>
      </w:r>
    </w:p>
    <w:p w14:paraId="65B63E9B" w14:textId="77777777" w:rsidR="00366758" w:rsidRDefault="00366758" w:rsidP="00366758">
      <w:r>
        <w:lastRenderedPageBreak/>
        <w:t>This is illustrated in Figure D.1, which schematically shows a dataset comprising values of a set of properties at a set of locations. A row of the table provides the complete description of the properties at a single location. This is a representation of a potential feature description. A column of the table describes the variation of a single property across the set of locations. This is a representation of a discrete coverage. A single cell in the table provides the value of a single property on a single feature. This might be the result of an observation.</w:t>
      </w:r>
    </w:p>
    <w:p w14:paraId="1B8CA40A" w14:textId="77777777" w:rsidR="00366758" w:rsidRDefault="00366758" w:rsidP="00366758">
      <w:r>
        <w:t>Observations, Coverage and Feature representations might be associated with different phases of the data-processing cycle or value-chain:</w:t>
      </w:r>
    </w:p>
    <w:p w14:paraId="7D7DE467" w14:textId="77777777" w:rsidR="00366758" w:rsidRDefault="00366758" w:rsidP="00220B53">
      <w:pPr>
        <w:pStyle w:val="ListParagraph"/>
        <w:numPr>
          <w:ilvl w:val="0"/>
          <w:numId w:val="24"/>
        </w:numPr>
        <w:tabs>
          <w:tab w:val="clear" w:pos="403"/>
          <w:tab w:val="left" w:pos="400"/>
        </w:tabs>
        <w:spacing w:after="0" w:line="276" w:lineRule="auto"/>
      </w:pPr>
      <w:r>
        <w:t>The observation view is associated with data collection, when an observation event causes values for a property of a feature to be determined, and during data entry when the data-store is updated by inserting values into fields in the datastore.</w:t>
      </w:r>
    </w:p>
    <w:p w14:paraId="61B03C47" w14:textId="77777777" w:rsidR="00366758" w:rsidRDefault="00366758" w:rsidP="00220B53">
      <w:pPr>
        <w:pStyle w:val="ListParagraph"/>
        <w:numPr>
          <w:ilvl w:val="0"/>
          <w:numId w:val="24"/>
        </w:numPr>
        <w:tabs>
          <w:tab w:val="clear" w:pos="403"/>
          <w:tab w:val="left" w:pos="400"/>
        </w:tabs>
        <w:spacing w:after="0" w:line="276" w:lineRule="auto"/>
      </w:pPr>
      <w:r>
        <w:t>A coverage view can be assembled from results of observations of a specific property, and represents data assembled for analysis, when the objective is to find signals in the variation of a property over a domain.</w:t>
      </w:r>
    </w:p>
    <w:p w14:paraId="4105492F" w14:textId="77777777" w:rsidR="00366758" w:rsidRDefault="00366758" w:rsidP="00220B53">
      <w:pPr>
        <w:pStyle w:val="ListParagraph"/>
        <w:numPr>
          <w:ilvl w:val="0"/>
          <w:numId w:val="24"/>
        </w:numPr>
        <w:tabs>
          <w:tab w:val="clear" w:pos="403"/>
          <w:tab w:val="left" w:pos="400"/>
        </w:tabs>
        <w:spacing w:after="200" w:line="276" w:lineRule="auto"/>
      </w:pPr>
      <w:r>
        <w:t>A discrete feature description is a “summary” viewpoint, assembled from results of observation on the same target, or an “inferred” viewpoint, by extraction of a signal from a coverage.</w:t>
      </w:r>
    </w:p>
    <w:p w14:paraId="02D55E4E" w14:textId="77777777" w:rsidR="00366758" w:rsidRDefault="00366758" w:rsidP="00366758">
      <w:r>
        <w:t xml:space="preserve">Observations, Coverage and Feature representations are also often interlinked. Just as an Observation references the Feature it provides property information </w:t>
      </w:r>
      <w:proofErr w:type="gramStart"/>
      <w:r>
        <w:t>for,</w:t>
      </w:r>
      <w:proofErr w:type="gramEnd"/>
      <w:r>
        <w:t xml:space="preserve"> the Feature representation may also reference known Observations with more detailed property information. The same applies to Observations and Coverages; just as a Coverage can be the result of an Observation, an Observation can also be utilized to provide valuable meta-information on how the values being provided in the Range of the Coverage were derived.</w:t>
      </w:r>
    </w:p>
    <w:p w14:paraId="4E8F7BB9" w14:textId="77777777" w:rsidR="00366758" w:rsidRDefault="00366758" w:rsidP="00366758">
      <w:pPr>
        <w:spacing w:line="240" w:lineRule="auto"/>
        <w:rPr>
          <w:sz w:val="20"/>
          <w:szCs w:val="20"/>
        </w:rPr>
      </w:pPr>
    </w:p>
    <w:p w14:paraId="4E22D00B" w14:textId="77777777" w:rsidR="00366758" w:rsidRDefault="00366758" w:rsidP="00366758">
      <w:pPr>
        <w:keepNext/>
        <w:spacing w:line="240" w:lineRule="auto"/>
      </w:pPr>
      <w:r>
        <w:rPr>
          <w:noProof/>
          <w:sz w:val="20"/>
          <w:szCs w:val="20"/>
          <w:lang w:val="fr-FR" w:eastAsia="fr-FR"/>
        </w:rPr>
        <w:drawing>
          <wp:inline distT="114300" distB="114300" distL="114300" distR="114300" wp14:anchorId="707CFED6" wp14:editId="30BFE1C8">
            <wp:extent cx="4694302" cy="2324100"/>
            <wp:effectExtent l="0" t="0" r="5080" b="0"/>
            <wp:docPr id="89" name="image60.png"/>
            <wp:cNvGraphicFramePr/>
            <a:graphic xmlns:a="http://schemas.openxmlformats.org/drawingml/2006/main">
              <a:graphicData uri="http://schemas.openxmlformats.org/drawingml/2006/picture">
                <pic:pic xmlns:pic="http://schemas.openxmlformats.org/drawingml/2006/picture">
                  <pic:nvPicPr>
                    <pic:cNvPr id="89" name="image60.png"/>
                    <pic:cNvPicPr preferRelativeResize="0"/>
                  </pic:nvPicPr>
                  <pic:blipFill>
                    <a:blip r:embed="rId176" cstate="print">
                      <a:extLst>
                        <a:ext uri="{28A0092B-C50C-407E-A947-70E740481C1C}">
                          <a14:useLocalDpi xmlns:a14="http://schemas.microsoft.com/office/drawing/2010/main" val="0"/>
                        </a:ext>
                      </a:extLst>
                    </a:blip>
                    <a:stretch>
                      <a:fillRect/>
                    </a:stretch>
                  </pic:blipFill>
                  <pic:spPr>
                    <a:xfrm>
                      <a:off x="0" y="0"/>
                      <a:ext cx="4694302" cy="2324100"/>
                    </a:xfrm>
                    <a:prstGeom prst="rect">
                      <a:avLst/>
                    </a:prstGeom>
                    <a:ln/>
                  </pic:spPr>
                </pic:pic>
              </a:graphicData>
            </a:graphic>
          </wp:inline>
        </w:drawing>
      </w:r>
    </w:p>
    <w:p w14:paraId="718A5A8C" w14:textId="0569FF71" w:rsidR="00366758" w:rsidRPr="00366758" w:rsidRDefault="00366758" w:rsidP="00366758">
      <w:pPr>
        <w:jc w:val="center"/>
        <w:rPr>
          <w:b/>
          <w:bCs/>
          <w:sz w:val="20"/>
          <w:szCs w:val="20"/>
        </w:rPr>
      </w:pPr>
      <w:r w:rsidRPr="00366758">
        <w:rPr>
          <w:b/>
          <w:bCs/>
          <w:sz w:val="20"/>
          <w:szCs w:val="20"/>
        </w:rPr>
        <w:t>Figure D.1 — Tabular representation of information associated with a set of locations</w:t>
      </w:r>
    </w:p>
    <w:p w14:paraId="3262C7DC" w14:textId="77777777" w:rsidR="00366758" w:rsidRPr="00366758" w:rsidRDefault="00366758" w:rsidP="00366758">
      <w:pPr>
        <w:rPr>
          <w:lang w:eastAsia="ja-JP"/>
        </w:rPr>
      </w:pPr>
      <w:bookmarkStart w:id="537" w:name="_l7a3n9" w:colFirst="0" w:colLast="0"/>
      <w:bookmarkEnd w:id="537"/>
    </w:p>
    <w:p w14:paraId="4BD06ECF" w14:textId="5C794931" w:rsidR="00295A39" w:rsidRDefault="00295A39" w:rsidP="00295A39">
      <w:pPr>
        <w:pStyle w:val="a2"/>
      </w:pPr>
      <w:bookmarkStart w:id="538" w:name="_Toc72768954"/>
      <w:r w:rsidRPr="00295A39">
        <w:lastRenderedPageBreak/>
        <w:t>Observation concerns</w:t>
      </w:r>
      <w:bookmarkEnd w:id="538"/>
    </w:p>
    <w:p w14:paraId="33F9D0A4" w14:textId="64B31067" w:rsidR="00295A39" w:rsidRDefault="00295A39" w:rsidP="00295A39">
      <w:pPr>
        <w:pStyle w:val="a3"/>
      </w:pPr>
      <w:r w:rsidRPr="00295A39">
        <w:t>Domain specialization</w:t>
      </w:r>
    </w:p>
    <w:p w14:paraId="64B3212D" w14:textId="77777777" w:rsidR="00B1458A" w:rsidRDefault="00B1458A" w:rsidP="00B1458A">
      <w:pPr>
        <w:rPr>
          <w:lang w:eastAsia="ja-JP"/>
        </w:rPr>
      </w:pPr>
      <w:r>
        <w:rPr>
          <w:lang w:eastAsia="ja-JP"/>
        </w:rPr>
        <w:t>Specialization of the observation model for an application domain is accomplished primarily using a domain model and its feature-type catalogue. For example, an instance of a feature type in the domain feature-type catalogue will provide the ultimate feature-of-interest for the investigation of which the observation is a part, and the characteristic properties of the feature type provide potential observed properties. A description of a sensor type or process familiar within the application domain is the value of the observation procedure, while the explicit device or person performing this procedure is provided as the observer.</w:t>
      </w:r>
    </w:p>
    <w:p w14:paraId="470CAB24" w14:textId="77777777" w:rsidR="00B1458A" w:rsidRDefault="00B1458A" w:rsidP="00B1458A">
      <w:pPr>
        <w:rPr>
          <w:lang w:eastAsia="ja-JP"/>
        </w:rPr>
      </w:pPr>
      <w:r>
        <w:rPr>
          <w:lang w:eastAsia="ja-JP"/>
        </w:rPr>
        <w:t>The observation model encourages encapsulation of domain specialization in the associated classes, while the observation class itself rarely needs specialization. Nevertheless, other choices could be made in partitioning information between the classes in the model. For some applications, it might be convenient for information that is strictly associated with a second-layer object (procedure, feature-of-interest) to be associated with a specialized observation type.</w:t>
      </w:r>
    </w:p>
    <w:p w14:paraId="4C0E5E37" w14:textId="77777777" w:rsidR="00B1458A" w:rsidRDefault="00B1458A" w:rsidP="00B1458A">
      <w:pPr>
        <w:rPr>
          <w:lang w:eastAsia="ja-JP"/>
        </w:rPr>
      </w:pPr>
      <w:r>
        <w:rPr>
          <w:lang w:eastAsia="ja-JP"/>
        </w:rPr>
        <w:t>For example, when measuring chemistry or contamination, the process often involves retrieving material samples from a sampling site, which are then sent to a laboratory for analysis. The material sample is a very tangible feature instance, with an identity. For some applications, it might be important to recognize the existence of the material sample, and retain a separate description of it. However, in other applications, particularly when the focus is on monitoring the change in a property at a sampling site, the existence of a series of distinct material samples is of minor or no interest. In this case, creating a series of objects and identifiers is superfluous to the user’s requirements.</w:t>
      </w:r>
    </w:p>
    <w:p w14:paraId="5E415186" w14:textId="77777777" w:rsidR="00B1458A" w:rsidRDefault="00B1458A" w:rsidP="00B1458A">
      <w:pPr>
        <w:rPr>
          <w:lang w:eastAsia="ja-JP"/>
        </w:rPr>
      </w:pPr>
      <w:r>
        <w:rPr>
          <w:lang w:eastAsia="ja-JP"/>
        </w:rPr>
        <w:t>In certain cases, some additional properties strictly associated with such a material sample must also be recorded, an example is the “sampling elevation” in a water or atmospheric column. A number of choices can be made. For example, the elevation could be:</w:t>
      </w:r>
    </w:p>
    <w:p w14:paraId="0AE170F4" w14:textId="0585C0CD" w:rsidR="00B1458A" w:rsidRDefault="00B1458A" w:rsidP="00220B53">
      <w:pPr>
        <w:pStyle w:val="ListParagraph"/>
        <w:numPr>
          <w:ilvl w:val="0"/>
          <w:numId w:val="25"/>
        </w:numPr>
        <w:rPr>
          <w:lang w:eastAsia="ja-JP"/>
        </w:rPr>
      </w:pPr>
      <w:r>
        <w:rPr>
          <w:lang w:eastAsia="ja-JP"/>
        </w:rPr>
        <w:t>a property of each distinct material sample on which atomic observations are actually made,</w:t>
      </w:r>
    </w:p>
    <w:p w14:paraId="05B6EA01" w14:textId="35E75CB2" w:rsidR="00B1458A" w:rsidRDefault="00B1458A" w:rsidP="00220B53">
      <w:pPr>
        <w:pStyle w:val="ListParagraph"/>
        <w:numPr>
          <w:ilvl w:val="0"/>
          <w:numId w:val="25"/>
        </w:numPr>
        <w:rPr>
          <w:lang w:eastAsia="ja-JP"/>
        </w:rPr>
      </w:pPr>
      <w:r>
        <w:rPr>
          <w:lang w:eastAsia="ja-JP"/>
        </w:rPr>
        <w:t xml:space="preserve">a property of the sampling </w:t>
      </w:r>
      <w:proofErr w:type="gramStart"/>
      <w:r>
        <w:rPr>
          <w:lang w:eastAsia="ja-JP"/>
        </w:rPr>
        <w:t>site(</w:t>
      </w:r>
      <w:proofErr w:type="gramEnd"/>
      <w:r>
        <w:rPr>
          <w:lang w:eastAsia="ja-JP"/>
        </w:rPr>
        <w:t>which would require distinct sites for all elevations at which observations are made),</w:t>
      </w:r>
    </w:p>
    <w:p w14:paraId="553BE607" w14:textId="5055D1B1" w:rsidR="00B1458A" w:rsidRDefault="00B1458A" w:rsidP="00220B53">
      <w:pPr>
        <w:pStyle w:val="ListParagraph"/>
        <w:numPr>
          <w:ilvl w:val="0"/>
          <w:numId w:val="25"/>
        </w:numPr>
        <w:rPr>
          <w:lang w:eastAsia="ja-JP"/>
        </w:rPr>
      </w:pPr>
      <w:r>
        <w:rPr>
          <w:lang w:eastAsia="ja-JP"/>
        </w:rPr>
        <w:t>a parameter of the observation procedure (which makes the procedure specific to this observation series only), or</w:t>
      </w:r>
    </w:p>
    <w:p w14:paraId="75F48730" w14:textId="7CAE806F" w:rsidR="00B1458A" w:rsidRDefault="00B1458A" w:rsidP="00220B53">
      <w:pPr>
        <w:pStyle w:val="ListParagraph"/>
        <w:numPr>
          <w:ilvl w:val="0"/>
          <w:numId w:val="25"/>
        </w:numPr>
        <w:rPr>
          <w:lang w:eastAsia="ja-JP"/>
        </w:rPr>
      </w:pPr>
      <w:r>
        <w:rPr>
          <w:lang w:eastAsia="ja-JP"/>
        </w:rPr>
        <w:t>a parameter of the observation event, either using the soft-typed arbitrary event-specific parameter, or through specialization of the observation type.</w:t>
      </w:r>
    </w:p>
    <w:p w14:paraId="40F324D0" w14:textId="77777777" w:rsidR="00B1458A" w:rsidRDefault="00B1458A" w:rsidP="00B1458A">
      <w:pPr>
        <w:rPr>
          <w:lang w:eastAsia="ja-JP"/>
        </w:rPr>
      </w:pPr>
      <w:r>
        <w:rPr>
          <w:lang w:eastAsia="ja-JP"/>
        </w:rPr>
        <w:t>Any of these is a legitimate approach. The optimum one will be dependent on the application.</w:t>
      </w:r>
    </w:p>
    <w:p w14:paraId="4AD81A73" w14:textId="77777777" w:rsidR="00B1458A" w:rsidRDefault="00B1458A" w:rsidP="00B1458A">
      <w:pPr>
        <w:rPr>
          <w:lang w:eastAsia="ja-JP"/>
        </w:rPr>
      </w:pPr>
      <w:r>
        <w:rPr>
          <w:lang w:eastAsia="ja-JP"/>
        </w:rPr>
        <w:t>All of the classes in the models presented here for observations and procedures can be further specialized for domain-specific purposes, whereby the abstract classes provided in the Abstract Core models have been specifically foreseen as a neutral basis for such domain extensions. Additional attributes and associations can be added as necessary.</w:t>
      </w:r>
    </w:p>
    <w:p w14:paraId="44893BB9" w14:textId="5F7B9447" w:rsidR="00B1458A" w:rsidRPr="00B1458A" w:rsidRDefault="00B1458A" w:rsidP="00B1458A">
      <w:pPr>
        <w:rPr>
          <w:lang w:eastAsia="ja-JP"/>
        </w:rPr>
      </w:pPr>
      <w:r>
        <w:rPr>
          <w:lang w:eastAsia="ja-JP"/>
        </w:rPr>
        <w:t>EXAMPLE</w:t>
      </w:r>
      <w:r>
        <w:rPr>
          <w:lang w:eastAsia="ja-JP"/>
        </w:rPr>
        <w:tab/>
        <w:t xml:space="preserve">“Assay” might be derived from Observation, fixing the </w:t>
      </w:r>
      <w:proofErr w:type="spellStart"/>
      <w:r>
        <w:rPr>
          <w:lang w:eastAsia="ja-JP"/>
        </w:rPr>
        <w:t>observedProperty</w:t>
      </w:r>
      <w:proofErr w:type="spellEnd"/>
      <w:r>
        <w:rPr>
          <w:lang w:eastAsia="ja-JP"/>
        </w:rPr>
        <w:t xml:space="preserve"> to be “</w:t>
      </w:r>
      <w:proofErr w:type="spellStart"/>
      <w:r>
        <w:rPr>
          <w:lang w:eastAsia="ja-JP"/>
        </w:rPr>
        <w:t>ChemicalConcentration</w:t>
      </w:r>
      <w:proofErr w:type="spellEnd"/>
      <w:r>
        <w:rPr>
          <w:lang w:eastAsia="ja-JP"/>
        </w:rPr>
        <w:t>” and adding an additional attribute “analyte”.</w:t>
      </w:r>
    </w:p>
    <w:p w14:paraId="38783ECB" w14:textId="5EEEA7BA" w:rsidR="00295A39" w:rsidRDefault="00295A39" w:rsidP="00295A39">
      <w:pPr>
        <w:pStyle w:val="a3"/>
      </w:pPr>
      <w:r w:rsidRPr="00295A39">
        <w:t>Comparison with provider-oriented models</w:t>
      </w:r>
    </w:p>
    <w:p w14:paraId="656F7542" w14:textId="2641E761" w:rsidR="0065218A" w:rsidRDefault="0065218A" w:rsidP="0065218A">
      <w:pPr>
        <w:rPr>
          <w:lang w:eastAsia="ja-JP"/>
        </w:rPr>
      </w:pPr>
      <w:r>
        <w:rPr>
          <w:lang w:eastAsia="ja-JP"/>
        </w:rPr>
        <w:t xml:space="preserve">The </w:t>
      </w:r>
      <w:r w:rsidR="00CF482B">
        <w:rPr>
          <w:lang w:eastAsia="ja-JP"/>
        </w:rPr>
        <w:t>OMS</w:t>
      </w:r>
      <w:r>
        <w:rPr>
          <w:lang w:eastAsia="ja-JP"/>
        </w:rPr>
        <w:t xml:space="preserve"> model is intended to provide a basic output- or user-oriented information model for sensor web and related applications. The goal is to provide a common language for discourse regarding sensor, sample and observation systems.</w:t>
      </w:r>
    </w:p>
    <w:p w14:paraId="7FF26507" w14:textId="7938005E" w:rsidR="0065218A" w:rsidRDefault="0065218A" w:rsidP="0065218A">
      <w:pPr>
        <w:rPr>
          <w:lang w:eastAsia="ja-JP"/>
        </w:rPr>
      </w:pPr>
      <w:r>
        <w:rPr>
          <w:lang w:eastAsia="ja-JP"/>
        </w:rPr>
        <w:lastRenderedPageBreak/>
        <w:t xml:space="preserve">In comparison, </w:t>
      </w:r>
      <w:proofErr w:type="spellStart"/>
      <w:r>
        <w:rPr>
          <w:lang w:eastAsia="ja-JP"/>
        </w:rPr>
        <w:t>SensorML</w:t>
      </w:r>
      <w:proofErr w:type="spellEnd"/>
      <w:r>
        <w:rPr>
          <w:lang w:eastAsia="ja-JP"/>
        </w:rPr>
        <w:t xml:space="preserve"> </w:t>
      </w:r>
      <w:r w:rsidR="008116DA">
        <w:rPr>
          <w:lang w:eastAsia="ja-JP"/>
        </w:rPr>
        <w:fldChar w:fldCharType="begin"/>
      </w:r>
      <w:r w:rsidR="008116DA">
        <w:rPr>
          <w:lang w:eastAsia="ja-JP"/>
        </w:rPr>
        <w:instrText xml:space="preserve"> REF _Ref52486904 \r \h </w:instrText>
      </w:r>
      <w:r w:rsidR="008116DA">
        <w:rPr>
          <w:lang w:eastAsia="ja-JP"/>
        </w:rPr>
      </w:r>
      <w:r w:rsidR="008116DA">
        <w:rPr>
          <w:lang w:eastAsia="ja-JP"/>
        </w:rPr>
        <w:fldChar w:fldCharType="separate"/>
      </w:r>
      <w:r w:rsidR="00821F18">
        <w:rPr>
          <w:lang w:eastAsia="ja-JP"/>
        </w:rPr>
        <w:t>[16]</w:t>
      </w:r>
      <w:r w:rsidR="008116DA">
        <w:rPr>
          <w:lang w:eastAsia="ja-JP"/>
        </w:rPr>
        <w:fldChar w:fldCharType="end"/>
      </w:r>
      <w:r>
        <w:rPr>
          <w:lang w:eastAsia="ja-JP"/>
        </w:rPr>
        <w:t xml:space="preserve"> has a process- or provider-oriented data model. These are usually used to describe data at an early stage in the data processing and value-adding chain. This might be prior to the details of the feature-of-interest and observed property being assembled and assigned to the result in a way that carries the key semantics to end-users of observation data. In particular, part of a </w:t>
      </w:r>
      <w:proofErr w:type="spellStart"/>
      <w:r>
        <w:rPr>
          <w:lang w:eastAsia="ja-JP"/>
        </w:rPr>
        <w:t>SensorML</w:t>
      </w:r>
      <w:proofErr w:type="spellEnd"/>
      <w:r>
        <w:rPr>
          <w:lang w:eastAsia="ja-JP"/>
        </w:rPr>
        <w:t xml:space="preserve"> </w:t>
      </w:r>
      <w:proofErr w:type="spellStart"/>
      <w:r>
        <w:rPr>
          <w:lang w:eastAsia="ja-JP"/>
        </w:rPr>
        <w:t>datastream</w:t>
      </w:r>
      <w:proofErr w:type="spellEnd"/>
      <w:r>
        <w:rPr>
          <w:lang w:eastAsia="ja-JP"/>
        </w:rPr>
        <w:t xml:space="preserve"> might include information that must be processed to determine the position of the target or feature-of-interest. At the early processing stage such positional and timing information might be embedded within the result.</w:t>
      </w:r>
    </w:p>
    <w:p w14:paraId="04A56D41" w14:textId="32800A0E" w:rsidR="0065218A" w:rsidRPr="0065218A" w:rsidRDefault="0065218A" w:rsidP="0065218A">
      <w:pPr>
        <w:rPr>
          <w:lang w:eastAsia="ja-JP"/>
        </w:rPr>
      </w:pPr>
      <w:r>
        <w:rPr>
          <w:lang w:eastAsia="ja-JP"/>
        </w:rPr>
        <w:t>Nevertheless, even within these low-level models the OM</w:t>
      </w:r>
      <w:r w:rsidR="00CF482B">
        <w:rPr>
          <w:lang w:eastAsia="ja-JP"/>
        </w:rPr>
        <w:t>S</w:t>
      </w:r>
      <w:r>
        <w:rPr>
          <w:lang w:eastAsia="ja-JP"/>
        </w:rPr>
        <w:t xml:space="preserve"> formalization can be applied. The proximate feature-of-interest is the vicinity of the sensor. The observed property is a composite type including components representing observation timing, and position and attitude of a sensor, etc. This must be processed to obtain the details of the ultimate feature-of-interest. The procedure is a description of sensor methodology including elements that capture all of the elements of the composite </w:t>
      </w:r>
      <w:r w:rsidR="001B02F3">
        <w:rPr>
          <w:lang w:eastAsia="ja-JP"/>
        </w:rPr>
        <w:t>characteristic</w:t>
      </w:r>
      <w:r>
        <w:rPr>
          <w:lang w:eastAsia="ja-JP"/>
        </w:rPr>
        <w:t xml:space="preserve"> or property type, etc. while the observer references the explicit sensor utilized.</w:t>
      </w:r>
    </w:p>
    <w:p w14:paraId="3B8F0305" w14:textId="469E2036" w:rsidR="00295A39" w:rsidRDefault="00295A39" w:rsidP="00295A39">
      <w:pPr>
        <w:pStyle w:val="a3"/>
      </w:pPr>
      <w:r w:rsidRPr="00295A39">
        <w:t>Observation discovery and use</w:t>
      </w:r>
    </w:p>
    <w:p w14:paraId="26FBDCF8" w14:textId="57608D5F" w:rsidR="0065218A" w:rsidRDefault="0065218A" w:rsidP="0065218A">
      <w:pPr>
        <w:rPr>
          <w:lang w:eastAsia="ja-JP"/>
        </w:rPr>
      </w:pPr>
      <w:r>
        <w:rPr>
          <w:lang w:eastAsia="ja-JP"/>
        </w:rPr>
        <w:t xml:space="preserve">The </w:t>
      </w:r>
      <w:del w:id="539" w:author="Katharina Schleidt" w:date="2021-07-05T19:41:00Z">
        <w:r w:rsidR="000017EB" w:rsidRPr="000017EB" w:rsidDel="00116C6C">
          <w:rPr>
            <w:lang w:eastAsia="ja-JP"/>
          </w:rPr>
          <w:delText>Observations, measurements and samples</w:delText>
        </w:r>
      </w:del>
      <w:ins w:id="540" w:author="Katharina Schleidt" w:date="2021-07-05T19:41:00Z">
        <w:r w:rsidR="00116C6C">
          <w:rPr>
            <w:lang w:eastAsia="ja-JP"/>
          </w:rPr>
          <w:t>OMS</w:t>
        </w:r>
      </w:ins>
      <w:r>
        <w:rPr>
          <w:lang w:eastAsia="ja-JP"/>
        </w:rPr>
        <w:t xml:space="preserve"> model presented here offers a user-oriented viewpoint. The information object is characterized by a small set of properties, which are likely to be of interest to a user for discovery and request of observation data. The user will typically be interested primarily in a feature-of-interest, or the variation of a </w:t>
      </w:r>
      <w:r w:rsidR="001B02F3">
        <w:rPr>
          <w:lang w:eastAsia="ja-JP"/>
        </w:rPr>
        <w:t>characteristic</w:t>
      </w:r>
      <w:r>
        <w:rPr>
          <w:lang w:eastAsia="ja-JP"/>
        </w:rPr>
        <w:t>. The model provides these items as first-order elements. An interface to observation information should expose these properties explicitly.</w:t>
      </w:r>
    </w:p>
    <w:p w14:paraId="2758E4B2" w14:textId="77777777" w:rsidR="0065218A" w:rsidRDefault="0065218A" w:rsidP="0065218A">
      <w:pPr>
        <w:rPr>
          <w:lang w:eastAsia="ja-JP"/>
        </w:rPr>
      </w:pPr>
      <w:r>
        <w:rPr>
          <w:lang w:eastAsia="ja-JP"/>
        </w:rPr>
        <w:t xml:space="preserve">Observation discovery and use is often done querying APIs; although with </w:t>
      </w:r>
      <w:proofErr w:type="spellStart"/>
      <w:r>
        <w:rPr>
          <w:lang w:eastAsia="ja-JP"/>
        </w:rPr>
        <w:t>LinkedData</w:t>
      </w:r>
      <w:proofErr w:type="spellEnd"/>
      <w:r>
        <w:rPr>
          <w:lang w:eastAsia="ja-JP"/>
        </w:rPr>
        <w:t xml:space="preserve"> practices being more and more used, one might discover an observation simply because an instance of a domain feature uses its URI or it has been crawled by a search engine bot.</w:t>
      </w:r>
    </w:p>
    <w:p w14:paraId="184A48E6" w14:textId="6E77987B" w:rsidR="0065218A" w:rsidRDefault="0065218A" w:rsidP="0065218A">
      <w:pPr>
        <w:rPr>
          <w:lang w:eastAsia="ja-JP"/>
        </w:rPr>
      </w:pPr>
      <w:r>
        <w:rPr>
          <w:lang w:eastAsia="ja-JP"/>
        </w:rPr>
        <w:t xml:space="preserve">Observation oriented APIs, be them from the previous generation (OGC </w:t>
      </w:r>
      <w:r w:rsidRPr="008116DA">
        <w:rPr>
          <w:lang w:eastAsia="ja-JP"/>
        </w:rPr>
        <w:t xml:space="preserve">SOS </w:t>
      </w:r>
      <w:r w:rsidR="00345B12" w:rsidRPr="008116DA">
        <w:rPr>
          <w:lang w:eastAsia="ja-JP"/>
        </w:rPr>
        <w:fldChar w:fldCharType="begin"/>
      </w:r>
      <w:r w:rsidR="00345B12" w:rsidRPr="008116DA">
        <w:rPr>
          <w:lang w:eastAsia="ja-JP"/>
        </w:rPr>
        <w:instrText xml:space="preserve"> REF _Ref52486124 \r \h </w:instrText>
      </w:r>
      <w:r w:rsidR="008116DA" w:rsidRPr="008116DA">
        <w:rPr>
          <w:lang w:eastAsia="ja-JP"/>
        </w:rPr>
        <w:instrText xml:space="preserve"> \* MERGEFORMAT </w:instrText>
      </w:r>
      <w:r w:rsidR="00345B12" w:rsidRPr="008116DA">
        <w:rPr>
          <w:lang w:eastAsia="ja-JP"/>
        </w:rPr>
      </w:r>
      <w:r w:rsidR="00345B12" w:rsidRPr="008116DA">
        <w:rPr>
          <w:lang w:eastAsia="ja-JP"/>
        </w:rPr>
        <w:fldChar w:fldCharType="separate"/>
      </w:r>
      <w:r w:rsidR="00821F18">
        <w:rPr>
          <w:lang w:eastAsia="ja-JP"/>
        </w:rPr>
        <w:t>[17]</w:t>
      </w:r>
      <w:r w:rsidR="00345B12" w:rsidRPr="008116DA">
        <w:rPr>
          <w:lang w:eastAsia="ja-JP"/>
        </w:rPr>
        <w:fldChar w:fldCharType="end"/>
      </w:r>
      <w:r>
        <w:rPr>
          <w:lang w:eastAsia="ja-JP"/>
        </w:rPr>
        <w:t xml:space="preserve"> ) or the current one (OGC SensorThings API</w:t>
      </w:r>
      <w:r w:rsidR="00345B12">
        <w:rPr>
          <w:lang w:eastAsia="ja-JP"/>
        </w:rPr>
        <w:fldChar w:fldCharType="begin"/>
      </w:r>
      <w:r w:rsidR="00345B12">
        <w:rPr>
          <w:lang w:eastAsia="ja-JP"/>
        </w:rPr>
        <w:instrText xml:space="preserve"> REF _Ref52486101 \r \h </w:instrText>
      </w:r>
      <w:r w:rsidR="00345B12">
        <w:rPr>
          <w:lang w:eastAsia="ja-JP"/>
        </w:rPr>
      </w:r>
      <w:r w:rsidR="00345B12">
        <w:rPr>
          <w:lang w:eastAsia="ja-JP"/>
        </w:rPr>
        <w:fldChar w:fldCharType="separate"/>
      </w:r>
      <w:r w:rsidR="00821F18">
        <w:rPr>
          <w:lang w:eastAsia="ja-JP"/>
        </w:rPr>
        <w:t>[18]</w:t>
      </w:r>
      <w:r w:rsidR="00345B12">
        <w:rPr>
          <w:lang w:eastAsia="ja-JP"/>
        </w:rPr>
        <w:fldChar w:fldCharType="end"/>
      </w:r>
      <w:r>
        <w:rPr>
          <w:lang w:eastAsia="ja-JP"/>
        </w:rPr>
        <w:t xml:space="preserve">) share commonalities in the way they approach this topic. They both leverage the </w:t>
      </w:r>
      <w:del w:id="541" w:author="Katharina Schleidt" w:date="2021-07-05T19:41:00Z">
        <w:r w:rsidR="001A4204" w:rsidRPr="001A4204" w:rsidDel="00116C6C">
          <w:rPr>
            <w:lang w:eastAsia="ja-JP"/>
          </w:rPr>
          <w:delText>Observations, measurements and samples</w:delText>
        </w:r>
      </w:del>
      <w:ins w:id="542" w:author="Katharina Schleidt" w:date="2021-07-05T19:41:00Z">
        <w:r w:rsidR="00116C6C">
          <w:rPr>
            <w:lang w:eastAsia="ja-JP"/>
          </w:rPr>
          <w:t>OMS</w:t>
        </w:r>
      </w:ins>
      <w:r w:rsidR="001A4204">
        <w:rPr>
          <w:lang w:eastAsia="ja-JP"/>
        </w:rPr>
        <w:t xml:space="preserve"> </w:t>
      </w:r>
      <w:r>
        <w:rPr>
          <w:lang w:eastAsia="ja-JP"/>
        </w:rPr>
        <w:t xml:space="preserve">model to directly allow filtering on </w:t>
      </w:r>
      <w:proofErr w:type="spellStart"/>
      <w:r>
        <w:rPr>
          <w:lang w:eastAsia="ja-JP"/>
        </w:rPr>
        <w:t>featureOfInterest</w:t>
      </w:r>
      <w:proofErr w:type="spellEnd"/>
      <w:r>
        <w:rPr>
          <w:lang w:eastAsia="ja-JP"/>
        </w:rPr>
        <w:t xml:space="preserve">, </w:t>
      </w:r>
      <w:proofErr w:type="spellStart"/>
      <w:r>
        <w:rPr>
          <w:lang w:eastAsia="ja-JP"/>
        </w:rPr>
        <w:t>observedProperty</w:t>
      </w:r>
      <w:proofErr w:type="spellEnd"/>
      <w:r>
        <w:rPr>
          <w:lang w:eastAsia="ja-JP"/>
        </w:rPr>
        <w:t xml:space="preserve"> and procedure.</w:t>
      </w:r>
    </w:p>
    <w:p w14:paraId="74DB56EC" w14:textId="0084C91D" w:rsidR="0065218A" w:rsidRDefault="0065218A" w:rsidP="00220B53">
      <w:pPr>
        <w:pStyle w:val="ListParagraph"/>
        <w:numPr>
          <w:ilvl w:val="0"/>
          <w:numId w:val="24"/>
        </w:numPr>
        <w:rPr>
          <w:lang w:eastAsia="ja-JP"/>
        </w:rPr>
      </w:pPr>
      <w:r>
        <w:rPr>
          <w:lang w:eastAsia="ja-JP"/>
        </w:rPr>
        <w:t>The SensorThings API model and OData query graph allow filtering on all aspects of the observational data model, both for discovery and data retrieval (both ‘operations’ being intertwined in the REST pattern)</w:t>
      </w:r>
    </w:p>
    <w:p w14:paraId="1DA2A4DB" w14:textId="03658063" w:rsidR="0065218A" w:rsidRDefault="0065218A" w:rsidP="00220B53">
      <w:pPr>
        <w:pStyle w:val="ListParagraph"/>
        <w:numPr>
          <w:ilvl w:val="0"/>
          <w:numId w:val="24"/>
        </w:numPr>
        <w:rPr>
          <w:lang w:eastAsia="ja-JP"/>
        </w:rPr>
      </w:pPr>
      <w:r>
        <w:rPr>
          <w:lang w:eastAsia="ja-JP"/>
        </w:rPr>
        <w:t xml:space="preserve">SOS </w:t>
      </w:r>
      <w:r w:rsidR="008116DA">
        <w:rPr>
          <w:lang w:eastAsia="ja-JP"/>
        </w:rPr>
        <w:fldChar w:fldCharType="begin"/>
      </w:r>
      <w:r w:rsidR="008116DA">
        <w:rPr>
          <w:lang w:eastAsia="ja-JP"/>
        </w:rPr>
        <w:instrText xml:space="preserve"> REF _Ref52486124 \r \h </w:instrText>
      </w:r>
      <w:r w:rsidR="008116DA">
        <w:rPr>
          <w:lang w:eastAsia="ja-JP"/>
        </w:rPr>
      </w:r>
      <w:r w:rsidR="008116DA">
        <w:rPr>
          <w:lang w:eastAsia="ja-JP"/>
        </w:rPr>
        <w:fldChar w:fldCharType="separate"/>
      </w:r>
      <w:r w:rsidR="00821F18">
        <w:rPr>
          <w:lang w:eastAsia="ja-JP"/>
        </w:rPr>
        <w:t>[17]</w:t>
      </w:r>
      <w:r w:rsidR="008116DA">
        <w:rPr>
          <w:lang w:eastAsia="ja-JP"/>
        </w:rPr>
        <w:fldChar w:fldCharType="end"/>
      </w:r>
      <w:r>
        <w:rPr>
          <w:lang w:eastAsia="ja-JP"/>
        </w:rPr>
        <w:t xml:space="preserve">, having these three concepts as classifiers for an </w:t>
      </w:r>
      <w:proofErr w:type="spellStart"/>
      <w:r>
        <w:rPr>
          <w:lang w:eastAsia="ja-JP"/>
        </w:rPr>
        <w:t>observationOffering</w:t>
      </w:r>
      <w:proofErr w:type="spellEnd"/>
      <w:r>
        <w:rPr>
          <w:lang w:eastAsia="ja-JP"/>
        </w:rPr>
        <w:t xml:space="preserve"> in the </w:t>
      </w:r>
      <w:proofErr w:type="gramStart"/>
      <w:r>
        <w:rPr>
          <w:lang w:eastAsia="ja-JP"/>
        </w:rPr>
        <w:t>capabilities</w:t>
      </w:r>
      <w:proofErr w:type="gramEnd"/>
      <w:r>
        <w:rPr>
          <w:lang w:eastAsia="ja-JP"/>
        </w:rPr>
        <w:t xml:space="preserve"> description, allows them to be used for discovery and as explicit parameters in the </w:t>
      </w:r>
      <w:proofErr w:type="spellStart"/>
      <w:r>
        <w:rPr>
          <w:lang w:eastAsia="ja-JP"/>
        </w:rPr>
        <w:t>GetObservation</w:t>
      </w:r>
      <w:proofErr w:type="spellEnd"/>
      <w:r>
        <w:rPr>
          <w:lang w:eastAsia="ja-JP"/>
        </w:rPr>
        <w:t xml:space="preserve"> request</w:t>
      </w:r>
    </w:p>
    <w:p w14:paraId="039B28A0" w14:textId="7F6CF692" w:rsidR="0065218A" w:rsidRDefault="0065218A" w:rsidP="0065218A">
      <w:pPr>
        <w:rPr>
          <w:lang w:eastAsia="ja-JP"/>
        </w:rPr>
      </w:pPr>
      <w:r>
        <w:rPr>
          <w:lang w:eastAsia="ja-JP"/>
        </w:rPr>
        <w:t xml:space="preserve">From a user point of view, these associated objects (procedure, target feature, </w:t>
      </w:r>
      <w:r w:rsidR="001B02F3">
        <w:rPr>
          <w:lang w:eastAsia="ja-JP"/>
        </w:rPr>
        <w:t>characteristic</w:t>
      </w:r>
      <w:r>
        <w:rPr>
          <w:lang w:eastAsia="ja-JP"/>
        </w:rPr>
        <w:t>) are primarily metadata, which are only of interest to specialists during discovery, and then to assist evaluation or processing of individual results.</w:t>
      </w:r>
    </w:p>
    <w:p w14:paraId="7272250A" w14:textId="77777777" w:rsidR="0065218A" w:rsidRDefault="0065218A" w:rsidP="0065218A">
      <w:pPr>
        <w:rPr>
          <w:lang w:eastAsia="ja-JP"/>
        </w:rPr>
      </w:pPr>
      <w:r>
        <w:rPr>
          <w:lang w:eastAsia="ja-JP"/>
        </w:rPr>
        <w:t xml:space="preserve">Each of these associated objects might require a complex description. </w:t>
      </w:r>
      <w:proofErr w:type="gramStart"/>
      <w:r>
        <w:rPr>
          <w:lang w:eastAsia="ja-JP"/>
        </w:rPr>
        <w:t>Hence</w:t>
      </w:r>
      <w:proofErr w:type="gramEnd"/>
      <w:r>
        <w:rPr>
          <w:lang w:eastAsia="ja-JP"/>
        </w:rPr>
        <w:t xml:space="preserve"> they are modelled as distinct classes, which can be as simple or complex as necessary. </w:t>
      </w:r>
    </w:p>
    <w:p w14:paraId="502FEB07" w14:textId="24A045FC" w:rsidR="0065218A" w:rsidRDefault="0065218A" w:rsidP="0065218A">
      <w:pPr>
        <w:rPr>
          <w:lang w:eastAsia="ja-JP"/>
        </w:rPr>
      </w:pPr>
      <w:r>
        <w:rPr>
          <w:lang w:eastAsia="ja-JP"/>
        </w:rPr>
        <w:t>In a serialized representation (</w:t>
      </w:r>
      <w:proofErr w:type="gramStart"/>
      <w:r>
        <w:rPr>
          <w:lang w:eastAsia="ja-JP"/>
        </w:rPr>
        <w:t>e.g.</w:t>
      </w:r>
      <w:proofErr w:type="gramEnd"/>
      <w:r>
        <w:rPr>
          <w:lang w:eastAsia="ja-JP"/>
        </w:rPr>
        <w:t xml:space="preserve"> JSON, XML following the GML pattern, etc…), they might appear inline, perhaps described using one of the models presented here, or they can be indicated by reference using a URI </w:t>
      </w:r>
      <w:r w:rsidR="008116DA">
        <w:rPr>
          <w:lang w:eastAsia="ja-JP"/>
        </w:rPr>
        <w:fldChar w:fldCharType="begin"/>
      </w:r>
      <w:r w:rsidR="008116DA">
        <w:rPr>
          <w:lang w:eastAsia="ja-JP"/>
        </w:rPr>
        <w:instrText xml:space="preserve"> REF _Ref52487023 \r \h </w:instrText>
      </w:r>
      <w:r w:rsidR="008116DA">
        <w:rPr>
          <w:lang w:eastAsia="ja-JP"/>
        </w:rPr>
      </w:r>
      <w:r w:rsidR="008116DA">
        <w:rPr>
          <w:lang w:eastAsia="ja-JP"/>
        </w:rPr>
        <w:fldChar w:fldCharType="separate"/>
      </w:r>
      <w:r w:rsidR="00821F18">
        <w:rPr>
          <w:lang w:eastAsia="ja-JP"/>
        </w:rPr>
        <w:t>[4]</w:t>
      </w:r>
      <w:r w:rsidR="008116DA">
        <w:rPr>
          <w:lang w:eastAsia="ja-JP"/>
        </w:rPr>
        <w:fldChar w:fldCharType="end"/>
      </w:r>
      <w:r>
        <w:rPr>
          <w:lang w:eastAsia="ja-JP"/>
        </w:rPr>
        <w:t>. The URI identifier might be a URL link or service call, which should resolve immediately to yield a complete resource. Or it might be a canonical identifier, such as a URN, which the user and provider are preconfigured to recognize and understand.</w:t>
      </w:r>
    </w:p>
    <w:p w14:paraId="3B468518" w14:textId="59583AAB" w:rsidR="0065218A" w:rsidRPr="0065218A" w:rsidRDefault="0065218A" w:rsidP="0065218A">
      <w:pPr>
        <w:rPr>
          <w:lang w:eastAsia="ja-JP"/>
        </w:rPr>
      </w:pPr>
      <w:r>
        <w:rPr>
          <w:lang w:eastAsia="ja-JP"/>
        </w:rPr>
        <w:t xml:space="preserve">On the other hand, </w:t>
      </w:r>
      <w:proofErr w:type="spellStart"/>
      <w:r>
        <w:rPr>
          <w:lang w:eastAsia="ja-JP"/>
        </w:rPr>
        <w:t>SensorML</w:t>
      </w:r>
      <w:proofErr w:type="spellEnd"/>
      <w:r>
        <w:rPr>
          <w:lang w:eastAsia="ja-JP"/>
        </w:rPr>
        <w:t xml:space="preserve"> takes a process- or provider-oriented viewpoint. Discovery and request </w:t>
      </w:r>
      <w:proofErr w:type="gramStart"/>
      <w:r>
        <w:rPr>
          <w:lang w:eastAsia="ja-JP"/>
        </w:rPr>
        <w:t>is</w:t>
      </w:r>
      <w:proofErr w:type="gramEnd"/>
      <w:r>
        <w:rPr>
          <w:lang w:eastAsia="ja-JP"/>
        </w:rPr>
        <w:t xml:space="preserve"> based primarily on the user having knowledge of specific sensor systems and their application. While this </w:t>
      </w:r>
      <w:r>
        <w:rPr>
          <w:lang w:eastAsia="ja-JP"/>
        </w:rPr>
        <w:lastRenderedPageBreak/>
        <w:t>is a reasonable assumption within technical communities, specialist knowledge of sensor systems would not be routinely available within a broader set of potential users of sensor data, particularly as this is made widely available through interfaces like OGC SensorThings API and SOS.</w:t>
      </w:r>
    </w:p>
    <w:p w14:paraId="091697CA" w14:textId="21D91C19" w:rsidR="00295A39" w:rsidRDefault="00295A39" w:rsidP="00295A39">
      <w:pPr>
        <w:pStyle w:val="a3"/>
      </w:pPr>
      <w:r w:rsidRPr="00295A39">
        <w:t xml:space="preserve">Observations, </w:t>
      </w:r>
      <w:r>
        <w:t>i</w:t>
      </w:r>
      <w:r w:rsidRPr="00295A39">
        <w:t xml:space="preserve">nterpretations, </w:t>
      </w:r>
      <w:r>
        <w:t>s</w:t>
      </w:r>
      <w:r w:rsidRPr="00295A39">
        <w:t>imulations</w:t>
      </w:r>
    </w:p>
    <w:p w14:paraId="61DDBFD7" w14:textId="77777777" w:rsidR="001663B7" w:rsidRDefault="001663B7" w:rsidP="001663B7">
      <w:pPr>
        <w:rPr>
          <w:lang w:eastAsia="ja-JP"/>
        </w:rPr>
      </w:pPr>
      <w:r>
        <w:rPr>
          <w:lang w:eastAsia="ja-JP"/>
        </w:rPr>
        <w:t>Some conceptual frameworks make a fundamental distinction between observations, interpretations and simulations as the basis for their information modelling approach. This supports a pattern in which observations are given precedence and archived, while interpretations or simulations are more transient, being the result of applying the current algorithms and paradigms to the currently available observations.</w:t>
      </w:r>
    </w:p>
    <w:p w14:paraId="13157D31" w14:textId="7B817834" w:rsidR="001663B7" w:rsidRDefault="001663B7" w:rsidP="001663B7">
      <w:pPr>
        <w:rPr>
          <w:lang w:eastAsia="ja-JP"/>
        </w:rPr>
      </w:pPr>
      <w:r>
        <w:rPr>
          <w:lang w:eastAsia="ja-JP"/>
        </w:rPr>
        <w:t xml:space="preserve">An alternative view is that the distinction is not absolute, but is one of degree. Even the most trivial "observations" are mediated by some theory or procedure. For example, the primary measurement when using a mercury-in-glass thermometer is the position of the meniscus relative to graduations. This allows the length of the column to be estimated. A theory of thermal expansion plus a calibration for the physical realization of the instrument allows conversion to an inferred temperature. Other observations and measurements all involve some kind of processing from the primary observable property. For modern instruments, the primary observable property is almost always voltage or resistance or frequency from some kind of sensing element, so the "procedure" typically involves calibrations, etc., built on a theory of operation for the sensor. Pertaining to simulations, the </w:t>
      </w:r>
      <w:r w:rsidR="00CF482B" w:rsidRPr="00CF482B">
        <w:rPr>
          <w:lang w:eastAsia="ja-JP"/>
        </w:rPr>
        <w:t>OMS</w:t>
      </w:r>
      <w:r>
        <w:rPr>
          <w:lang w:eastAsia="ja-JP"/>
        </w:rPr>
        <w:t xml:space="preserve"> model allows for the description of simulated observations (</w:t>
      </w:r>
      <w:proofErr w:type="gramStart"/>
      <w:r>
        <w:rPr>
          <w:lang w:eastAsia="ja-JP"/>
        </w:rPr>
        <w:t>ex :</w:t>
      </w:r>
      <w:proofErr w:type="gramEnd"/>
      <w:r>
        <w:rPr>
          <w:lang w:eastAsia="ja-JP"/>
        </w:rPr>
        <w:t xml:space="preserve"> forecast) and can capture entire processing chains starting from initial observation(s) (e.g. surface/ground water level, rainfall) to generate corresponding forecasts scenarios (e.g. flood, drought) through the use of simulation algorithms.  Similarly, aggregates can be calculated (</w:t>
      </w:r>
      <w:proofErr w:type="gramStart"/>
      <w:r>
        <w:rPr>
          <w:lang w:eastAsia="ja-JP"/>
        </w:rPr>
        <w:t>e.g.</w:t>
      </w:r>
      <w:proofErr w:type="gramEnd"/>
      <w:r>
        <w:rPr>
          <w:lang w:eastAsia="ja-JP"/>
        </w:rPr>
        <w:t xml:space="preserve"> averages over space or time) and provided referencing their primary source observations.</w:t>
      </w:r>
    </w:p>
    <w:p w14:paraId="3A706B5C" w14:textId="77777777" w:rsidR="001663B7" w:rsidRDefault="001663B7" w:rsidP="001663B7">
      <w:pPr>
        <w:rPr>
          <w:lang w:eastAsia="ja-JP"/>
        </w:rPr>
      </w:pPr>
      <w:r>
        <w:rPr>
          <w:lang w:eastAsia="ja-JP"/>
        </w:rPr>
        <w:t>However, the same high-level information model — that every "value" is an estimate of the value of a property, generated using a procedure and inputs — applies to "observations", "interpretations" as well as “simulations”. It is just that the higher the semantic value of the estimate, the more theory and processing is involved.</w:t>
      </w:r>
    </w:p>
    <w:p w14:paraId="2117B32A" w14:textId="5C44D75B" w:rsidR="001663B7" w:rsidRPr="001663B7" w:rsidRDefault="001663B7" w:rsidP="001663B7">
      <w:pPr>
        <w:rPr>
          <w:lang w:eastAsia="ja-JP"/>
        </w:rPr>
      </w:pPr>
      <w:r>
        <w:rPr>
          <w:lang w:eastAsia="ja-JP"/>
        </w:rPr>
        <w:t xml:space="preserve">Within the model provided in this standard, there is no conceptual distinction between observations, interpretations and simulations. The </w:t>
      </w:r>
      <w:r w:rsidR="00117CD2">
        <w:rPr>
          <w:lang w:eastAsia="ja-JP"/>
        </w:rPr>
        <w:t>O</w:t>
      </w:r>
      <w:r w:rsidR="00117CD2" w:rsidRPr="00117CD2">
        <w:rPr>
          <w:lang w:eastAsia="ja-JP"/>
        </w:rPr>
        <w:t>MS</w:t>
      </w:r>
      <w:r>
        <w:rPr>
          <w:lang w:eastAsia="ja-JP"/>
        </w:rPr>
        <w:t xml:space="preserve"> model allows for the description of the observational workflow together with the explicit description of the processing chain instance that has taken a more primitive observation (</w:t>
      </w:r>
      <w:proofErr w:type="gramStart"/>
      <w:r>
        <w:rPr>
          <w:lang w:eastAsia="ja-JP"/>
        </w:rPr>
        <w:t>e.g.</w:t>
      </w:r>
      <w:proofErr w:type="gramEnd"/>
      <w:r>
        <w:rPr>
          <w:lang w:eastAsia="ja-JP"/>
        </w:rPr>
        <w:t xml:space="preserve"> an image) and retrieved a higher level observation (e.g. the presence of a certain type of feature instance) through the application of one or more processing steps. The result is the entire continuum of primary and processed data provided in a harmonized model.</w:t>
      </w:r>
    </w:p>
    <w:p w14:paraId="16D9BE4E" w14:textId="7FCD5E7A" w:rsidR="00295A39" w:rsidRDefault="00295A39" w:rsidP="00295A39">
      <w:pPr>
        <w:pStyle w:val="a2"/>
      </w:pPr>
      <w:bookmarkStart w:id="543" w:name="_Toc72768955"/>
      <w:r w:rsidRPr="00295A39">
        <w:t>Sample, Sampling concerns</w:t>
      </w:r>
      <w:bookmarkEnd w:id="543"/>
    </w:p>
    <w:p w14:paraId="04AE7CEA" w14:textId="67A471EE" w:rsidR="00295A39" w:rsidRDefault="00295A39" w:rsidP="00295A39">
      <w:pPr>
        <w:pStyle w:val="a3"/>
      </w:pPr>
      <w:r w:rsidRPr="00295A39">
        <w:t>Sample as observation-collector</w:t>
      </w:r>
    </w:p>
    <w:p w14:paraId="185F102D" w14:textId="77777777" w:rsidR="00AC19B2" w:rsidRDefault="00AC19B2" w:rsidP="00AC19B2">
      <w:pPr>
        <w:rPr>
          <w:lang w:eastAsia="ja-JP"/>
        </w:rPr>
      </w:pPr>
      <w:r>
        <w:rPr>
          <w:lang w:eastAsia="ja-JP"/>
        </w:rPr>
        <w:t>The sample model provides</w:t>
      </w:r>
    </w:p>
    <w:p w14:paraId="11FC57DB" w14:textId="1ED5CB30" w:rsidR="00AC19B2" w:rsidRDefault="00AC19B2" w:rsidP="00220B53">
      <w:pPr>
        <w:pStyle w:val="ListParagraph"/>
        <w:numPr>
          <w:ilvl w:val="0"/>
          <w:numId w:val="26"/>
        </w:numPr>
        <w:rPr>
          <w:lang w:eastAsia="ja-JP"/>
        </w:rPr>
      </w:pPr>
      <w:r>
        <w:rPr>
          <w:lang w:eastAsia="ja-JP"/>
        </w:rPr>
        <w:t>an intermediate Sample class that allows the assignment of primitive and intermediate properties within a processing chain,</w:t>
      </w:r>
    </w:p>
    <w:p w14:paraId="18C3274E" w14:textId="06EFBD71" w:rsidR="00AC19B2" w:rsidRDefault="00AC19B2" w:rsidP="00220B53">
      <w:pPr>
        <w:pStyle w:val="ListParagraph"/>
        <w:numPr>
          <w:ilvl w:val="0"/>
          <w:numId w:val="26"/>
        </w:numPr>
        <w:rPr>
          <w:lang w:eastAsia="ja-JP"/>
        </w:rPr>
      </w:pPr>
      <w:r>
        <w:rPr>
          <w:lang w:eastAsia="ja-JP"/>
        </w:rPr>
        <w:t>three sub-types of Samples corresponding to practices applied by communities where Sample are either defined by their geospatial characteristics, statistical characteristics or their material ones (being taken ex-situ for further observation), and</w:t>
      </w:r>
    </w:p>
    <w:p w14:paraId="11C79E66" w14:textId="752801EA" w:rsidR="00AC19B2" w:rsidRDefault="00AC19B2" w:rsidP="00220B53">
      <w:pPr>
        <w:pStyle w:val="ListParagraph"/>
        <w:numPr>
          <w:ilvl w:val="0"/>
          <w:numId w:val="26"/>
        </w:numPr>
        <w:rPr>
          <w:lang w:eastAsia="ja-JP"/>
        </w:rPr>
      </w:pPr>
      <w:r>
        <w:rPr>
          <w:lang w:eastAsia="ja-JP"/>
        </w:rPr>
        <w:t>additional classes providing a context for the description of sampling acts and regimes.</w:t>
      </w:r>
    </w:p>
    <w:p w14:paraId="32147856" w14:textId="77777777" w:rsidR="00AC19B2" w:rsidRDefault="00AC19B2" w:rsidP="00220B53">
      <w:pPr>
        <w:pStyle w:val="ListParagraph"/>
        <w:numPr>
          <w:ilvl w:val="0"/>
          <w:numId w:val="26"/>
        </w:numPr>
        <w:rPr>
          <w:lang w:eastAsia="ja-JP"/>
        </w:rPr>
      </w:pPr>
      <w:r>
        <w:rPr>
          <w:lang w:eastAsia="ja-JP"/>
        </w:rPr>
        <w:t xml:space="preserve">In addition, the sample model allows for references to observation(s) concerning a shared common feature-of-interest / </w:t>
      </w:r>
      <w:proofErr w:type="spellStart"/>
      <w:r>
        <w:rPr>
          <w:lang w:eastAsia="ja-JP"/>
        </w:rPr>
        <w:t>sampledFeature</w:t>
      </w:r>
      <w:proofErr w:type="spellEnd"/>
      <w:r>
        <w:rPr>
          <w:lang w:eastAsia="ja-JP"/>
        </w:rPr>
        <w:t>. This provides an access route to observation information that is convenient under some project scenarios, where the sampling strategy provides the logical organization of observations.</w:t>
      </w:r>
    </w:p>
    <w:p w14:paraId="56594771" w14:textId="77777777" w:rsidR="00AC19B2" w:rsidRDefault="00AC19B2" w:rsidP="00AC19B2">
      <w:pPr>
        <w:rPr>
          <w:lang w:eastAsia="ja-JP"/>
        </w:rPr>
      </w:pPr>
    </w:p>
    <w:p w14:paraId="2AB39C64" w14:textId="3A16AFD7" w:rsidR="00AC19B2" w:rsidRPr="00AC19B2" w:rsidRDefault="00AC19B2" w:rsidP="00AC19B2">
      <w:pPr>
        <w:rPr>
          <w:lang w:eastAsia="ja-JP"/>
        </w:rPr>
      </w:pPr>
      <w:r>
        <w:rPr>
          <w:lang w:eastAsia="ja-JP"/>
        </w:rPr>
        <w:t>EXAMPLE</w:t>
      </w:r>
      <w:r>
        <w:rPr>
          <w:lang w:eastAsia="ja-JP"/>
        </w:rPr>
        <w:tab/>
        <w:t xml:space="preserve">An observational mission or campaign might organize its data according to </w:t>
      </w:r>
      <w:proofErr w:type="spellStart"/>
      <w:r>
        <w:rPr>
          <w:lang w:eastAsia="ja-JP"/>
        </w:rPr>
        <w:t>flightlines</w:t>
      </w:r>
      <w:proofErr w:type="spellEnd"/>
      <w:r>
        <w:rPr>
          <w:lang w:eastAsia="ja-JP"/>
        </w:rPr>
        <w:t>, ship's tracks, outcrops, sampling-stations, quadrats, etc., or an observation archive or museum might organize observations by specimen (a specific type of material sample targeting preservation).</w:t>
      </w:r>
    </w:p>
    <w:p w14:paraId="1186D517" w14:textId="21306569" w:rsidR="00295A39" w:rsidRDefault="00295A39" w:rsidP="00295A39">
      <w:pPr>
        <w:pStyle w:val="a3"/>
      </w:pPr>
      <w:r w:rsidRPr="00295A39">
        <w:t>Observation feature(s)-of-interest</w:t>
      </w:r>
    </w:p>
    <w:p w14:paraId="14B15782" w14:textId="2B79CEF6" w:rsidR="002A075F" w:rsidRDefault="002A075F" w:rsidP="002A075F">
      <w:pPr>
        <w:rPr>
          <w:lang w:eastAsia="ja-JP"/>
        </w:rPr>
      </w:pPr>
      <w:r>
        <w:rPr>
          <w:lang w:eastAsia="ja-JP"/>
        </w:rPr>
        <w:t xml:space="preserve">Application of the </w:t>
      </w:r>
      <w:del w:id="544" w:author="Katharina Schleidt" w:date="2021-07-05T19:41:00Z">
        <w:r w:rsidR="001A4204" w:rsidRPr="001A4204" w:rsidDel="00116C6C">
          <w:rPr>
            <w:lang w:eastAsia="ja-JP"/>
          </w:rPr>
          <w:delText>Observations, measurements and samples</w:delText>
        </w:r>
      </w:del>
      <w:ins w:id="545" w:author="Katharina Schleidt" w:date="2021-07-05T19:41:00Z">
        <w:r w:rsidR="00116C6C">
          <w:rPr>
            <w:lang w:eastAsia="ja-JP"/>
          </w:rPr>
          <w:t>OMS</w:t>
        </w:r>
      </w:ins>
      <w:r w:rsidR="001A4204">
        <w:rPr>
          <w:lang w:eastAsia="ja-JP"/>
        </w:rPr>
        <w:t xml:space="preserve"> </w:t>
      </w:r>
      <w:r>
        <w:rPr>
          <w:lang w:eastAsia="ja-JP"/>
        </w:rPr>
        <w:t>model requires careful attention to identify the feature-of-interest context correctly. This can be straightforward if the observation is clearly concerned with an easily identified concrete feature type from a domain model. However, the ultimate feature-of-interest to the investigator might not be the proximate feature-of-interest for the observation. In some cases, a careful analysis reveals that the type of the feature-of-interest had not previously been identified in the application domain.</w:t>
      </w:r>
    </w:p>
    <w:p w14:paraId="7276D7DC" w14:textId="77777777" w:rsidR="002A075F" w:rsidRDefault="002A075F" w:rsidP="002A075F">
      <w:pPr>
        <w:rPr>
          <w:lang w:eastAsia="ja-JP"/>
        </w:rPr>
      </w:pPr>
      <w:r>
        <w:rPr>
          <w:lang w:eastAsia="ja-JP"/>
        </w:rPr>
        <w:t xml:space="preserve">The key is that the proximate feature-of-interest must be capable of carrying this result as the value or component of the value of a relevant property. </w:t>
      </w:r>
      <w:proofErr w:type="gramStart"/>
      <w:r>
        <w:rPr>
          <w:lang w:eastAsia="ja-JP"/>
        </w:rPr>
        <w:t>So</w:t>
      </w:r>
      <w:proofErr w:type="gramEnd"/>
      <w:r>
        <w:rPr>
          <w:lang w:eastAsia="ja-JP"/>
        </w:rPr>
        <w:t xml:space="preserve"> a useful approach in analysis is to consider what the result of the observation is, and then the feature-of-interest can be deduced since it must have a property with this result as its value. If an observation produces a result with several elements, or if there are a series of related observations with different results, then this might help further refine the understanding of the type of the ultimate feature-of-interest.</w:t>
      </w:r>
    </w:p>
    <w:p w14:paraId="5444179E" w14:textId="77777777" w:rsidR="002A075F" w:rsidRDefault="002A075F" w:rsidP="002A075F">
      <w:pPr>
        <w:rPr>
          <w:lang w:eastAsia="ja-JP"/>
        </w:rPr>
      </w:pPr>
      <w:r>
        <w:rPr>
          <w:lang w:eastAsia="ja-JP"/>
        </w:rPr>
        <w:t>EXAMPLES</w:t>
      </w:r>
      <w:r>
        <w:rPr>
          <w:lang w:eastAsia="ja-JP"/>
        </w:rPr>
        <w:tab/>
      </w:r>
    </w:p>
    <w:p w14:paraId="534AFC9D" w14:textId="221522BB" w:rsidR="002A075F" w:rsidRDefault="00F4636F" w:rsidP="00220B53">
      <w:pPr>
        <w:pStyle w:val="ListParagraph"/>
        <w:numPr>
          <w:ilvl w:val="0"/>
          <w:numId w:val="24"/>
        </w:numPr>
        <w:rPr>
          <w:lang w:eastAsia="ja-JP"/>
        </w:rPr>
      </w:pPr>
      <w:r>
        <w:rPr>
          <w:lang w:eastAsia="ja-JP"/>
        </w:rPr>
        <w:t>I</w:t>
      </w:r>
      <w:r w:rsidR="002A075F">
        <w:rPr>
          <w:lang w:eastAsia="ja-JP"/>
        </w:rPr>
        <w:t>n groundwater monitoring the ultimate feature-of-interest is often a given hydrogeological unit but the proximate feature-of-interest is the Well (or a more precise Feature) where the Observation occurs</w:t>
      </w:r>
      <w:r>
        <w:rPr>
          <w:lang w:eastAsia="ja-JP"/>
        </w:rPr>
        <w:t>.</w:t>
      </w:r>
    </w:p>
    <w:p w14:paraId="7EC9E24E" w14:textId="41FDB310" w:rsidR="002A075F" w:rsidRDefault="00F4636F" w:rsidP="00220B53">
      <w:pPr>
        <w:pStyle w:val="ListParagraph"/>
        <w:numPr>
          <w:ilvl w:val="0"/>
          <w:numId w:val="24"/>
        </w:numPr>
        <w:rPr>
          <w:lang w:eastAsia="ja-JP"/>
        </w:rPr>
      </w:pPr>
      <w:r>
        <w:rPr>
          <w:lang w:eastAsia="ja-JP"/>
        </w:rPr>
        <w:t>I</w:t>
      </w:r>
      <w:r w:rsidR="002A075F">
        <w:rPr>
          <w:lang w:eastAsia="ja-JP"/>
        </w:rPr>
        <w:t>n air quality monitoring the ultimate feature-of-interest is either the general atmosphere or alternatively a defined region (</w:t>
      </w:r>
      <w:proofErr w:type="gramStart"/>
      <w:r w:rsidR="002A075F">
        <w:rPr>
          <w:lang w:eastAsia="ja-JP"/>
        </w:rPr>
        <w:t>e.g.</w:t>
      </w:r>
      <w:proofErr w:type="gramEnd"/>
      <w:r w:rsidR="002A075F">
        <w:rPr>
          <w:lang w:eastAsia="ja-JP"/>
        </w:rPr>
        <w:t xml:space="preserve"> air quality zone) the monitoring facility, while the proximate feature-of-interest is the bubble of air around the air intake of the monitoring facility</w:t>
      </w:r>
    </w:p>
    <w:p w14:paraId="58AF3C31" w14:textId="5D1A6992" w:rsidR="00AC19B2" w:rsidRPr="00AC19B2" w:rsidRDefault="00F4636F" w:rsidP="00220B53">
      <w:pPr>
        <w:pStyle w:val="ListParagraph"/>
        <w:numPr>
          <w:ilvl w:val="0"/>
          <w:numId w:val="24"/>
        </w:numPr>
        <w:rPr>
          <w:lang w:eastAsia="ja-JP"/>
        </w:rPr>
      </w:pPr>
      <w:r>
        <w:rPr>
          <w:lang w:eastAsia="ja-JP"/>
        </w:rPr>
        <w:t>I</w:t>
      </w:r>
      <w:r w:rsidR="002A075F">
        <w:rPr>
          <w:lang w:eastAsia="ja-JP"/>
        </w:rPr>
        <w:t>n surface water quality monitoring the ultimate feature-of-interest is a river (or a section of it) but the proximate feature-of-interest of the observation is a vial of water (material sample) on which analysis are conducted in a laboratory.</w:t>
      </w:r>
    </w:p>
    <w:p w14:paraId="170937D8" w14:textId="1AA93D62" w:rsidR="00295A39" w:rsidRDefault="00295A39" w:rsidP="00295A39">
      <w:pPr>
        <w:pStyle w:val="a3"/>
      </w:pPr>
      <w:r w:rsidRPr="00295A39">
        <w:t>Processing chains and intermediate features-of-interest</w:t>
      </w:r>
    </w:p>
    <w:p w14:paraId="2CE22BC9" w14:textId="0AFF1268" w:rsidR="000839FA" w:rsidRDefault="000839FA" w:rsidP="000839FA">
      <w:pPr>
        <w:rPr>
          <w:lang w:eastAsia="ja-JP"/>
        </w:rPr>
      </w:pPr>
      <w:r>
        <w:rPr>
          <w:lang w:eastAsia="ja-JP"/>
        </w:rPr>
        <w:t>The Observation model implies a direct relationship between the observed property and the type of the feature-of-interest (</w:t>
      </w:r>
      <w:proofErr w:type="gramStart"/>
      <w:r>
        <w:rPr>
          <w:lang w:eastAsia="ja-JP"/>
        </w:rPr>
        <w:t>e.g.</w:t>
      </w:r>
      <w:proofErr w:type="gramEnd"/>
      <w:r>
        <w:rPr>
          <w:lang w:eastAsia="ja-JP"/>
        </w:rPr>
        <w:t xml:space="preserve"> a material sample type has a property ‘mass’ and the observation’s observed property is ‘mass’). However, as discussed in section </w:t>
      </w:r>
      <w:r w:rsidR="004E4666">
        <w:rPr>
          <w:highlight w:val="yellow"/>
          <w:lang w:eastAsia="ja-JP"/>
        </w:rPr>
        <w:fldChar w:fldCharType="begin"/>
      </w:r>
      <w:r w:rsidR="004E4666">
        <w:rPr>
          <w:lang w:eastAsia="ja-JP"/>
        </w:rPr>
        <w:instrText xml:space="preserve"> REF _Ref52423377 \r \h </w:instrText>
      </w:r>
      <w:r w:rsidR="004E4666">
        <w:rPr>
          <w:highlight w:val="yellow"/>
          <w:lang w:eastAsia="ja-JP"/>
        </w:rPr>
      </w:r>
      <w:r w:rsidR="004E4666">
        <w:rPr>
          <w:highlight w:val="yellow"/>
          <w:lang w:eastAsia="ja-JP"/>
        </w:rPr>
        <w:fldChar w:fldCharType="separate"/>
      </w:r>
      <w:r w:rsidR="00821F18">
        <w:rPr>
          <w:lang w:eastAsia="ja-JP"/>
        </w:rPr>
        <w:t>7.2.2.2</w:t>
      </w:r>
      <w:r w:rsidR="004E4666">
        <w:rPr>
          <w:highlight w:val="yellow"/>
          <w:lang w:eastAsia="ja-JP"/>
        </w:rPr>
        <w:fldChar w:fldCharType="end"/>
      </w:r>
      <w:r>
        <w:rPr>
          <w:lang w:eastAsia="ja-JP"/>
        </w:rPr>
        <w:t xml:space="preserve"> the relationship between the observed property and property(</w:t>
      </w:r>
      <w:proofErr w:type="spellStart"/>
      <w:r>
        <w:rPr>
          <w:lang w:eastAsia="ja-JP"/>
        </w:rPr>
        <w:t>ies</w:t>
      </w:r>
      <w:proofErr w:type="spellEnd"/>
      <w:r>
        <w:rPr>
          <w:lang w:eastAsia="ja-JP"/>
        </w:rPr>
        <w:t>) of the ultimate feature-of-interest is often more complex.</w:t>
      </w:r>
    </w:p>
    <w:p w14:paraId="7BB694EF" w14:textId="77777777" w:rsidR="000839FA" w:rsidRDefault="000839FA" w:rsidP="000839FA">
      <w:pPr>
        <w:rPr>
          <w:lang w:eastAsia="ja-JP"/>
        </w:rPr>
      </w:pPr>
      <w:r>
        <w:rPr>
          <w:lang w:eastAsia="ja-JP"/>
        </w:rPr>
        <w:t>The Sample model is a mechanism for preserving the strict association, by providing a specific intermediate feature type whose observable properties are unspecified in advance, but supplied through an unlimited set of related observations. The path from a sensed property obtained through observations related to the sample, to the interesting property on the ultimate feature-of-interest, is modelled as a processing chain.</w:t>
      </w:r>
    </w:p>
    <w:p w14:paraId="69A4AA32" w14:textId="4F355C85" w:rsidR="000839FA" w:rsidRPr="000839FA" w:rsidRDefault="000839FA" w:rsidP="000839FA">
      <w:pPr>
        <w:rPr>
          <w:lang w:eastAsia="ja-JP"/>
        </w:rPr>
      </w:pPr>
      <w:r>
        <w:rPr>
          <w:lang w:eastAsia="ja-JP"/>
        </w:rPr>
        <w:t xml:space="preserve">If intermediate values are explicit, then the processing chain can be modelled as a sequence of “observations”, with intermediate features of interest carrying intermediate property types. Each intermediate value must apply to a feature-of-interest that bears this property, or a sampling feature. Note that the types of these features might not be conventional or immediately recognisable, but the coherence of the </w:t>
      </w:r>
      <w:del w:id="546" w:author="Katharina Schleidt" w:date="2021-07-05T19:41:00Z">
        <w:r w:rsidR="00D763FF" w:rsidRPr="00D763FF" w:rsidDel="00116C6C">
          <w:rPr>
            <w:lang w:eastAsia="ja-JP"/>
          </w:rPr>
          <w:delText>Observations, measurements and samples</w:delText>
        </w:r>
      </w:del>
      <w:ins w:id="547" w:author="Katharina Schleidt" w:date="2021-07-05T19:41:00Z">
        <w:r w:rsidR="00116C6C">
          <w:rPr>
            <w:lang w:eastAsia="ja-JP"/>
          </w:rPr>
          <w:t>OMS</w:t>
        </w:r>
      </w:ins>
      <w:r w:rsidR="00D763FF">
        <w:rPr>
          <w:lang w:eastAsia="ja-JP"/>
        </w:rPr>
        <w:t xml:space="preserve"> </w:t>
      </w:r>
      <w:r>
        <w:rPr>
          <w:lang w:eastAsia="ja-JP"/>
        </w:rPr>
        <w:t>model does imply their existence. Hence, if any intermediate result is made explicit, then a suitable intermediate feature must also be identified.</w:t>
      </w:r>
    </w:p>
    <w:p w14:paraId="69DF5C34" w14:textId="46975900" w:rsidR="00295A39" w:rsidRDefault="00295A39" w:rsidP="00295A39">
      <w:pPr>
        <w:pStyle w:val="a2"/>
      </w:pPr>
      <w:bookmarkStart w:id="548" w:name="_Toc72768956"/>
      <w:r w:rsidRPr="00295A39">
        <w:lastRenderedPageBreak/>
        <w:t>Observations and Coverages</w:t>
      </w:r>
      <w:bookmarkEnd w:id="548"/>
    </w:p>
    <w:p w14:paraId="373E2D31" w14:textId="3D2EAE61" w:rsidR="00383C9B" w:rsidRDefault="00821F18" w:rsidP="00746751">
      <w:pPr>
        <w:pStyle w:val="NormalWeb"/>
        <w:jc w:val="both"/>
      </w:pPr>
      <w:r>
        <w:rPr>
          <w:noProof/>
          <w:lang w:val="fr-FR" w:eastAsia="fr-FR"/>
        </w:rPr>
        <mc:AlternateContent>
          <mc:Choice Requires="wpg">
            <w:drawing>
              <wp:anchor distT="0" distB="0" distL="114300" distR="114300" simplePos="0" relativeHeight="251664384" behindDoc="0" locked="0" layoutInCell="1" allowOverlap="1" wp14:anchorId="47B13958" wp14:editId="78CB3E17">
                <wp:simplePos x="0" y="0"/>
                <wp:positionH relativeFrom="column">
                  <wp:posOffset>1278890</wp:posOffset>
                </wp:positionH>
                <wp:positionV relativeFrom="paragraph">
                  <wp:posOffset>1864995</wp:posOffset>
                </wp:positionV>
                <wp:extent cx="3507105" cy="2263775"/>
                <wp:effectExtent l="0" t="0" r="0" b="0"/>
                <wp:wrapTopAndBottom/>
                <wp:docPr id="22" name="Group 22"/>
                <wp:cNvGraphicFramePr/>
                <a:graphic xmlns:a="http://schemas.openxmlformats.org/drawingml/2006/main">
                  <a:graphicData uri="http://schemas.microsoft.com/office/word/2010/wordprocessingGroup">
                    <wpg:wgp>
                      <wpg:cNvGrpSpPr/>
                      <wpg:grpSpPr>
                        <a:xfrm>
                          <a:off x="0" y="0"/>
                          <a:ext cx="3507105" cy="2263775"/>
                          <a:chOff x="0" y="0"/>
                          <a:chExt cx="3507105" cy="2263775"/>
                        </a:xfrm>
                      </wpg:grpSpPr>
                      <pic:pic xmlns:pic="http://schemas.openxmlformats.org/drawingml/2006/picture">
                        <pic:nvPicPr>
                          <pic:cNvPr id="94" name="image11.png" descr="Diagram, timeline&#10;&#10;Description automatically generated"/>
                          <pic:cNvPicPr/>
                        </pic:nvPicPr>
                        <pic:blipFill>
                          <a:blip r:embed="rId177"/>
                          <a:srcRect/>
                          <a:stretch>
                            <a:fillRect/>
                          </a:stretch>
                        </pic:blipFill>
                        <pic:spPr>
                          <a:xfrm>
                            <a:off x="0" y="0"/>
                            <a:ext cx="3507105" cy="1899920"/>
                          </a:xfrm>
                          <a:prstGeom prst="rect">
                            <a:avLst/>
                          </a:prstGeom>
                          <a:ln/>
                        </pic:spPr>
                      </pic:pic>
                      <wps:wsp>
                        <wps:cNvPr id="12" name="Text Box 12"/>
                        <wps:cNvSpPr txBox="1"/>
                        <wps:spPr>
                          <a:xfrm>
                            <a:off x="0" y="1958975"/>
                            <a:ext cx="3507105" cy="304800"/>
                          </a:xfrm>
                          <a:prstGeom prst="rect">
                            <a:avLst/>
                          </a:prstGeom>
                          <a:solidFill>
                            <a:prstClr val="white"/>
                          </a:solidFill>
                          <a:ln>
                            <a:noFill/>
                          </a:ln>
                        </wps:spPr>
                        <wps:txbx>
                          <w:txbxContent>
                            <w:p w14:paraId="0C900E75" w14:textId="3B1385E6" w:rsidR="00C35DAC" w:rsidRPr="00821F18" w:rsidRDefault="00C35DAC" w:rsidP="00821F18">
                              <w:pPr>
                                <w:jc w:val="center"/>
                                <w:rPr>
                                  <w:b/>
                                  <w:bCs/>
                                  <w:sz w:val="20"/>
                                  <w:szCs w:val="20"/>
                                </w:rPr>
                              </w:pPr>
                              <w:r w:rsidRPr="00821F18">
                                <w:rPr>
                                  <w:b/>
                                  <w:bCs/>
                                  <w:sz w:val="20"/>
                                  <w:szCs w:val="20"/>
                                </w:rPr>
                                <w:t>Figure D.2 — O</w:t>
                              </w:r>
                              <w:del w:id="549" w:author="Grellet Sylvain" w:date="2021-06-17T17:10:00Z">
                                <w:r w:rsidRPr="00821F18" w:rsidDel="00B63E0B">
                                  <w:rPr>
                                    <w:b/>
                                    <w:bCs/>
                                    <w:sz w:val="20"/>
                                    <w:szCs w:val="20"/>
                                  </w:rPr>
                                  <w:delText>&amp;</w:delText>
                                </w:r>
                              </w:del>
                              <w:r w:rsidRPr="00821F18">
                                <w:rPr>
                                  <w:b/>
                                  <w:bCs/>
                                  <w:sz w:val="20"/>
                                  <w:szCs w:val="20"/>
                                </w:rPr>
                                <w:t>M</w:t>
                              </w:r>
                              <w:ins w:id="550" w:author="Grellet Sylvain" w:date="2021-06-17T17:10:00Z">
                                <w:r w:rsidR="00B63E0B">
                                  <w:rPr>
                                    <w:b/>
                                    <w:bCs/>
                                    <w:sz w:val="20"/>
                                    <w:szCs w:val="20"/>
                                  </w:rPr>
                                  <w:t>S</w:t>
                                </w:r>
                              </w:ins>
                              <w:r w:rsidRPr="00821F18">
                                <w:rPr>
                                  <w:b/>
                                  <w:bCs/>
                                  <w:sz w:val="20"/>
                                  <w:szCs w:val="20"/>
                                </w:rPr>
                                <w:t xml:space="preserve"> model key elements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7B13958" id="Group 22" o:spid="_x0000_s1026" style="position:absolute;left:0;text-align:left;margin-left:100.7pt;margin-top:146.85pt;width:276.15pt;height:178.25pt;z-index:251664384" coordsize="35071,226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11.png" o:spid="_x0000_s1027" type="#_x0000_t75" alt="Diagram, timeline&#10;&#10;Description automatically generated" style="position:absolute;width:35071;height:189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">
                  <v:imagedata r:id="rId178" o:title="Diagram, timeline&#10;&#10;Description automatically generated"/>
                </v:shape>
                <v:shapetype id="_x0000_t202" coordsize="21600,21600" o:spt="202" path="m,l,21600r21600,l21600,xe">
                  <v:stroke joinstyle="miter"/>
                  <v:path gradientshapeok="t" o:connecttype="rect"/>
                </v:shapetype>
                <v:shape id="Text Box 12" o:spid="_x0000_s1028" type="#_x0000_t202" style="position:absolute;top:19589;width:35071;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" stroked="f">
                  <v:textbox style="mso-fit-shape-to-text:t" inset="0,0,0,0">
                    <w:txbxContent>
                      <w:p w14:paraId="0C900E75" w14:textId="3B1385E6" w:rsidR="00C35DAC" w:rsidRPr="00821F18" w:rsidRDefault="00C35DAC" w:rsidP="00821F18">
                        <w:pPr>
                          <w:jc w:val="center"/>
                          <w:rPr>
                            <w:b/>
                            <w:bCs/>
                            <w:sz w:val="20"/>
                            <w:szCs w:val="20"/>
                          </w:rPr>
                        </w:pPr>
                        <w:r w:rsidRPr="00821F18">
                          <w:rPr>
                            <w:b/>
                            <w:bCs/>
                            <w:sz w:val="20"/>
                            <w:szCs w:val="20"/>
                          </w:rPr>
                          <w:t>Figure D.2 — O</w:t>
                        </w:r>
                        <w:del w:id="551" w:author="Grellet Sylvain" w:date="2021-06-17T17:10:00Z">
                          <w:r w:rsidRPr="00821F18" w:rsidDel="00B63E0B">
                            <w:rPr>
                              <w:b/>
                              <w:bCs/>
                              <w:sz w:val="20"/>
                              <w:szCs w:val="20"/>
                            </w:rPr>
                            <w:delText>&amp;</w:delText>
                          </w:r>
                        </w:del>
                        <w:r w:rsidRPr="00821F18">
                          <w:rPr>
                            <w:b/>
                            <w:bCs/>
                            <w:sz w:val="20"/>
                            <w:szCs w:val="20"/>
                          </w:rPr>
                          <w:t>M</w:t>
                        </w:r>
                        <w:ins w:id="552" w:author="Grellet Sylvain" w:date="2021-06-17T17:10:00Z">
                          <w:r w:rsidR="00B63E0B">
                            <w:rPr>
                              <w:b/>
                              <w:bCs/>
                              <w:sz w:val="20"/>
                              <w:szCs w:val="20"/>
                            </w:rPr>
                            <w:t>S</w:t>
                          </w:r>
                        </w:ins>
                        <w:r w:rsidRPr="00821F18">
                          <w:rPr>
                            <w:b/>
                            <w:bCs/>
                            <w:sz w:val="20"/>
                            <w:szCs w:val="20"/>
                          </w:rPr>
                          <w:t xml:space="preserve"> model key elements</w:t>
                        </w:r>
                      </w:p>
                    </w:txbxContent>
                  </v:textbox>
                </v:shape>
                <w10:wrap type="topAndBottom"/>
              </v:group>
            </w:pict>
          </mc:Fallback>
        </mc:AlternateContent>
      </w:r>
      <w:r w:rsidR="00383C9B" w:rsidRPr="00383C9B">
        <w:rPr>
          <w:lang w:eastAsia="ja-JP"/>
        </w:rPr>
        <w:t>Within the Open Geospatial Consortium (OGC), different data models have evolved for the provision of sensor data (</w:t>
      </w:r>
      <w:r w:rsidR="00117CD2">
        <w:t xml:space="preserve">Observations, measurements and samples </w:t>
      </w:r>
      <w:r w:rsidR="00383C9B" w:rsidRPr="00383C9B">
        <w:rPr>
          <w:lang w:eastAsia="ja-JP"/>
        </w:rPr>
        <w:t>Model (OM</w:t>
      </w:r>
      <w:r w:rsidR="00117CD2">
        <w:rPr>
          <w:lang w:eastAsia="ja-JP"/>
        </w:rPr>
        <w:t>S</w:t>
      </w:r>
      <w:r w:rsidR="00383C9B" w:rsidRPr="00383C9B">
        <w:rPr>
          <w:lang w:eastAsia="ja-JP"/>
        </w:rPr>
        <w:t xml:space="preserve">)) and </w:t>
      </w:r>
      <w:proofErr w:type="spellStart"/>
      <w:r w:rsidR="00383C9B" w:rsidRPr="00383C9B">
        <w:rPr>
          <w:lang w:eastAsia="ja-JP"/>
        </w:rPr>
        <w:t>datacubes</w:t>
      </w:r>
      <w:proofErr w:type="spellEnd"/>
      <w:r w:rsidR="00383C9B" w:rsidRPr="00383C9B">
        <w:rPr>
          <w:lang w:eastAsia="ja-JP"/>
        </w:rPr>
        <w:t xml:space="preserve"> (OGC Coverage Implementation Schema (</w:t>
      </w:r>
      <w:commentRangeStart w:id="553"/>
      <w:commentRangeStart w:id="554"/>
      <w:r w:rsidR="00621028">
        <w:t>ISO 19123-2:2018</w:t>
      </w:r>
      <w:r w:rsidR="00621028">
        <w:rPr>
          <w:lang w:eastAsia="ja-JP"/>
        </w:rPr>
        <w:t xml:space="preserve"> &amp; ISO 19123-1:20xx</w:t>
      </w:r>
      <w:commentRangeEnd w:id="553"/>
      <w:r w:rsidR="00501289">
        <w:rPr>
          <w:rStyle w:val="CommentReference"/>
        </w:rPr>
        <w:commentReference w:id="553"/>
      </w:r>
      <w:commentRangeEnd w:id="554"/>
      <w:r w:rsidR="0087602B">
        <w:rPr>
          <w:rStyle w:val="CommentReference"/>
        </w:rPr>
        <w:commentReference w:id="554"/>
      </w:r>
      <w:r w:rsidR="00383C9B" w:rsidRPr="00383C9B">
        <w:rPr>
          <w:lang w:eastAsia="ja-JP"/>
        </w:rPr>
        <w:t>)</w:t>
      </w:r>
      <w:r w:rsidR="00501289">
        <w:rPr>
          <w:lang w:eastAsia="ja-JP"/>
        </w:rPr>
        <w:t xml:space="preserve"> (CIS)</w:t>
      </w:r>
      <w:r w:rsidR="00383C9B" w:rsidRPr="00383C9B">
        <w:rPr>
          <w:lang w:eastAsia="ja-JP"/>
        </w:rPr>
        <w:t>)</w:t>
      </w:r>
      <w:r w:rsidR="00345B12">
        <w:rPr>
          <w:lang w:eastAsia="ja-JP"/>
        </w:rPr>
        <w:fldChar w:fldCharType="begin"/>
      </w:r>
      <w:r w:rsidR="00345B12">
        <w:rPr>
          <w:lang w:eastAsia="ja-JP"/>
        </w:rPr>
        <w:instrText xml:space="preserve"> REF _Ref52486218 \r \h </w:instrText>
      </w:r>
      <w:r w:rsidR="00117CD2">
        <w:rPr>
          <w:lang w:eastAsia="ja-JP"/>
        </w:rPr>
        <w:instrText xml:space="preserve"> \* MERGEFORMAT </w:instrText>
      </w:r>
      <w:r w:rsidR="00345B12">
        <w:rPr>
          <w:lang w:eastAsia="ja-JP"/>
        </w:rPr>
      </w:r>
      <w:r w:rsidR="00345B12">
        <w:rPr>
          <w:lang w:eastAsia="ja-JP"/>
        </w:rPr>
        <w:fldChar w:fldCharType="separate"/>
      </w:r>
      <w:r>
        <w:rPr>
          <w:lang w:eastAsia="ja-JP"/>
        </w:rPr>
        <w:t>[25]</w:t>
      </w:r>
      <w:r w:rsidR="00345B12">
        <w:rPr>
          <w:lang w:eastAsia="ja-JP"/>
        </w:rPr>
        <w:fldChar w:fldCharType="end"/>
      </w:r>
      <w:r w:rsidR="00383C9B" w:rsidRPr="00383C9B">
        <w:rPr>
          <w:lang w:eastAsia="ja-JP"/>
        </w:rPr>
        <w:t>. While these models are formally distinct, and were developed mostly independently of each other, there are great similarities as well as overlaps between these models. At its core, the OM</w:t>
      </w:r>
      <w:r w:rsidR="00931950">
        <w:rPr>
          <w:lang w:eastAsia="ja-JP"/>
        </w:rPr>
        <w:t>S</w:t>
      </w:r>
      <w:r w:rsidR="00383C9B" w:rsidRPr="00383C9B">
        <w:rPr>
          <w:lang w:eastAsia="ja-JP"/>
        </w:rPr>
        <w:t xml:space="preserve"> model provides an exact description of how an observation or measurement value came to be, while the CIS model has concerned itself with providing alignment with a spatial swath and data recorded for this region; these differing approaches have </w:t>
      </w:r>
      <w:r w:rsidR="00CA2376" w:rsidRPr="00383C9B">
        <w:rPr>
          <w:lang w:eastAsia="ja-JP"/>
        </w:rPr>
        <w:t>led</w:t>
      </w:r>
      <w:r w:rsidR="00383C9B" w:rsidRPr="00383C9B">
        <w:rPr>
          <w:lang w:eastAsia="ja-JP"/>
        </w:rPr>
        <w:t xml:space="preserve"> to a focus on different aspects of the entirety of observational data and measurement metadata. In addition, these models are often used conjunctively, as each model provides relevant information missing from the other model</w:t>
      </w:r>
      <w:r w:rsidR="00383C9B">
        <w:rPr>
          <w:lang w:eastAsia="ja-JP"/>
        </w:rPr>
        <w:t>.</w:t>
      </w:r>
    </w:p>
    <w:p w14:paraId="0441095E" w14:textId="796E9496" w:rsidR="00F90683" w:rsidRDefault="00821F18" w:rsidP="00383C9B">
      <w:pPr>
        <w:rPr>
          <w:lang w:eastAsia="ja-JP"/>
        </w:rPr>
      </w:pPr>
      <w:r>
        <w:rPr>
          <w:noProof/>
          <w:lang w:val="fr-FR" w:eastAsia="fr-FR"/>
        </w:rPr>
        <mc:AlternateContent>
          <mc:Choice Requires="wpg">
            <w:drawing>
              <wp:anchor distT="0" distB="0" distL="114300" distR="114300" simplePos="0" relativeHeight="251667456" behindDoc="0" locked="0" layoutInCell="1" allowOverlap="1" wp14:anchorId="53CD42CD" wp14:editId="1D0054FD">
                <wp:simplePos x="0" y="0"/>
                <wp:positionH relativeFrom="column">
                  <wp:posOffset>1200875</wp:posOffset>
                </wp:positionH>
                <wp:positionV relativeFrom="paragraph">
                  <wp:posOffset>3988254</wp:posOffset>
                </wp:positionV>
                <wp:extent cx="3601085" cy="1751330"/>
                <wp:effectExtent l="0" t="0" r="5715" b="1270"/>
                <wp:wrapTopAndBottom/>
                <wp:docPr id="38" name="Group 38"/>
                <wp:cNvGraphicFramePr/>
                <a:graphic xmlns:a="http://schemas.openxmlformats.org/drawingml/2006/main">
                  <a:graphicData uri="http://schemas.microsoft.com/office/word/2010/wordprocessingGroup">
                    <wpg:wgp>
                      <wpg:cNvGrpSpPr/>
                      <wpg:grpSpPr>
                        <a:xfrm>
                          <a:off x="0" y="0"/>
                          <a:ext cx="3601085" cy="1751330"/>
                          <a:chOff x="0" y="0"/>
                          <a:chExt cx="3601085" cy="1751330"/>
                        </a:xfrm>
                      </wpg:grpSpPr>
                      <pic:pic xmlns:pic="http://schemas.openxmlformats.org/drawingml/2006/picture">
                        <pic:nvPicPr>
                          <pic:cNvPr id="95" name="image44.png" descr="Diagram, timeline&#10;&#10;Description automatically generated"/>
                          <pic:cNvPicPr/>
                        </pic:nvPicPr>
                        <pic:blipFill>
                          <a:blip r:embed="rId179"/>
                          <a:srcRect/>
                          <a:stretch>
                            <a:fillRect/>
                          </a:stretch>
                        </pic:blipFill>
                        <pic:spPr>
                          <a:xfrm>
                            <a:off x="0" y="0"/>
                            <a:ext cx="3601085" cy="1385570"/>
                          </a:xfrm>
                          <a:prstGeom prst="rect">
                            <a:avLst/>
                          </a:prstGeom>
                          <a:ln/>
                        </pic:spPr>
                      </pic:pic>
                      <wps:wsp>
                        <wps:cNvPr id="33" name="Text Box 33"/>
                        <wps:cNvSpPr txBox="1"/>
                        <wps:spPr>
                          <a:xfrm>
                            <a:off x="0" y="1446530"/>
                            <a:ext cx="3601085" cy="304800"/>
                          </a:xfrm>
                          <a:prstGeom prst="rect">
                            <a:avLst/>
                          </a:prstGeom>
                          <a:solidFill>
                            <a:prstClr val="white"/>
                          </a:solidFill>
                          <a:ln>
                            <a:noFill/>
                          </a:ln>
                        </wps:spPr>
                        <wps:txbx>
                          <w:txbxContent>
                            <w:p w14:paraId="5F73AC42" w14:textId="021F60A9" w:rsidR="00C35DAC" w:rsidRPr="00821F18" w:rsidRDefault="00C35DAC" w:rsidP="00821F18">
                              <w:pPr>
                                <w:jc w:val="center"/>
                                <w:rPr>
                                  <w:b/>
                                  <w:bCs/>
                                  <w:sz w:val="20"/>
                                  <w:szCs w:val="20"/>
                                </w:rPr>
                              </w:pPr>
                              <w:r w:rsidRPr="00821F18">
                                <w:rPr>
                                  <w:b/>
                                  <w:bCs/>
                                  <w:sz w:val="20"/>
                                  <w:szCs w:val="20"/>
                                </w:rPr>
                                <w:t>Figure D.3 — CIS model key elements.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3CD42CD" id="Group 38" o:spid="_x0000_s1029" style="position:absolute;left:0;text-align:left;margin-left:94.55pt;margin-top:314.05pt;width:283.55pt;height:137.9pt;z-index:251667456" coordsize="36010,175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">
                <v:shape id="image44.png" o:spid="_x0000_s1030" type="#_x0000_t75" alt="Diagram, timeline&#10;&#10;Description automatically generated" style="position:absolute;width:36010;height:138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">
                  <v:imagedata r:id="rId180" o:title="Diagram, timeline&#10;&#10;Description automatically generated"/>
                </v:shape>
                <v:shape id="Text Box 33" o:spid="_x0000_s1031" type="#_x0000_t202" style="position:absolute;top:14465;width:36010;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14:paraId="5F73AC42" w14:textId="021F60A9" w:rsidR="00C35DAC" w:rsidRPr="00821F18" w:rsidRDefault="00C35DAC" w:rsidP="00821F18">
                        <w:pPr>
                          <w:jc w:val="center"/>
                          <w:rPr>
                            <w:b/>
                            <w:bCs/>
                            <w:sz w:val="20"/>
                            <w:szCs w:val="20"/>
                          </w:rPr>
                        </w:pPr>
                        <w:r w:rsidRPr="00821F18">
                          <w:rPr>
                            <w:b/>
                            <w:bCs/>
                            <w:sz w:val="20"/>
                            <w:szCs w:val="20"/>
                          </w:rPr>
                          <w:t>Figure D.3 — CIS model key elements.</w:t>
                        </w:r>
                      </w:p>
                    </w:txbxContent>
                  </v:textbox>
                </v:shape>
                <w10:wrap type="topAndBottom"/>
              </v:group>
            </w:pict>
          </mc:Fallback>
        </mc:AlternateContent>
      </w:r>
      <w:r w:rsidR="007309F0" w:rsidRPr="007309F0">
        <w:rPr>
          <w:lang w:eastAsia="ja-JP"/>
        </w:rPr>
        <w:t>Upon closer analysis it becomes clear just how similar these models are at their core, as well as how each provides concepts essential for precise description of the data that have been neglected within the other models. Both OM</w:t>
      </w:r>
      <w:r w:rsidR="00754999">
        <w:rPr>
          <w:lang w:eastAsia="ja-JP"/>
        </w:rPr>
        <w:t>S</w:t>
      </w:r>
      <w:r w:rsidR="007309F0" w:rsidRPr="007309F0">
        <w:rPr>
          <w:lang w:eastAsia="ja-JP"/>
        </w:rPr>
        <w:t xml:space="preserve"> and CIS provide a set of values (Range) over a given extent (Domain). However, while the CIS model provides information on the explicit points within the Domain extent for</w:t>
      </w:r>
      <w:r w:rsidR="007309F0">
        <w:rPr>
          <w:lang w:eastAsia="ja-JP"/>
        </w:rPr>
        <w:t xml:space="preserve"> </w:t>
      </w:r>
      <w:r w:rsidR="007309F0" w:rsidRPr="007309F0">
        <w:rPr>
          <w:lang w:eastAsia="ja-JP"/>
        </w:rPr>
        <w:t>which values are provided (</w:t>
      </w:r>
      <w:proofErr w:type="spellStart"/>
      <w:r w:rsidR="007309F0" w:rsidRPr="007309F0">
        <w:rPr>
          <w:lang w:eastAsia="ja-JP"/>
        </w:rPr>
        <w:t>domainSet</w:t>
      </w:r>
      <w:proofErr w:type="spellEnd"/>
      <w:r w:rsidR="007309F0" w:rsidRPr="007309F0">
        <w:rPr>
          <w:lang w:eastAsia="ja-JP"/>
        </w:rPr>
        <w:t xml:space="preserve">, usually some sort of grid) as well as the mapping of these points to these values provided within the Range (provided via the </w:t>
      </w:r>
      <w:proofErr w:type="spellStart"/>
      <w:r w:rsidR="007309F0" w:rsidRPr="007309F0">
        <w:rPr>
          <w:lang w:eastAsia="ja-JP"/>
        </w:rPr>
        <w:t>coverageFunction</w:t>
      </w:r>
      <w:proofErr w:type="spellEnd"/>
      <w:r w:rsidR="007309F0" w:rsidRPr="007309F0">
        <w:rPr>
          <w:lang w:eastAsia="ja-JP"/>
        </w:rPr>
        <w:t>), the OM</w:t>
      </w:r>
      <w:r w:rsidR="00754999">
        <w:rPr>
          <w:lang w:eastAsia="ja-JP"/>
        </w:rPr>
        <w:t>S</w:t>
      </w:r>
      <w:r w:rsidR="007309F0" w:rsidRPr="007309F0">
        <w:rPr>
          <w:lang w:eastAsia="ja-JP"/>
        </w:rPr>
        <w:t xml:space="preserve"> model provides far more detailed information on the measurement methodology and process via the </w:t>
      </w:r>
      <w:proofErr w:type="spellStart"/>
      <w:r w:rsidR="007309F0" w:rsidRPr="007309F0">
        <w:rPr>
          <w:lang w:eastAsia="ja-JP"/>
        </w:rPr>
        <w:t>ObservableProperty</w:t>
      </w:r>
      <w:proofErr w:type="spellEnd"/>
      <w:r w:rsidR="007309F0" w:rsidRPr="007309F0">
        <w:rPr>
          <w:lang w:eastAsia="ja-JP"/>
        </w:rPr>
        <w:t xml:space="preserve">, </w:t>
      </w:r>
      <w:proofErr w:type="spellStart"/>
      <w:r w:rsidR="007309F0" w:rsidRPr="007309F0">
        <w:rPr>
          <w:lang w:eastAsia="ja-JP"/>
        </w:rPr>
        <w:t>ObservingProcedure</w:t>
      </w:r>
      <w:proofErr w:type="spellEnd"/>
      <w:r w:rsidR="007309F0" w:rsidRPr="007309F0">
        <w:rPr>
          <w:lang w:eastAsia="ja-JP"/>
        </w:rPr>
        <w:t xml:space="preserve"> and Observer types.</w:t>
      </w:r>
    </w:p>
    <w:p w14:paraId="1C005DDC" w14:textId="4793F8FC" w:rsidR="007309F0" w:rsidRDefault="00821F18" w:rsidP="00383C9B">
      <w:pPr>
        <w:rPr>
          <w:lang w:eastAsia="ja-JP"/>
        </w:rPr>
      </w:pPr>
      <w:r>
        <w:rPr>
          <w:noProof/>
          <w:lang w:val="fr-FR" w:eastAsia="fr-FR"/>
        </w:rPr>
        <w:lastRenderedPageBreak/>
        <mc:AlternateContent>
          <mc:Choice Requires="wpg">
            <w:drawing>
              <wp:anchor distT="0" distB="0" distL="114300" distR="114300" simplePos="0" relativeHeight="251673600" behindDoc="0" locked="0" layoutInCell="1" allowOverlap="1" wp14:anchorId="4FB58BF5" wp14:editId="1C5FA9C3">
                <wp:simplePos x="0" y="0"/>
                <wp:positionH relativeFrom="column">
                  <wp:posOffset>1120503</wp:posOffset>
                </wp:positionH>
                <wp:positionV relativeFrom="paragraph">
                  <wp:posOffset>4927691</wp:posOffset>
                </wp:positionV>
                <wp:extent cx="4217670" cy="3379470"/>
                <wp:effectExtent l="0" t="0" r="0" b="0"/>
                <wp:wrapTopAndBottom/>
                <wp:docPr id="91" name="Group 91"/>
                <wp:cNvGraphicFramePr/>
                <a:graphic xmlns:a="http://schemas.openxmlformats.org/drawingml/2006/main">
                  <a:graphicData uri="http://schemas.microsoft.com/office/word/2010/wordprocessingGroup">
                    <wpg:wgp>
                      <wpg:cNvGrpSpPr/>
                      <wpg:grpSpPr>
                        <a:xfrm>
                          <a:off x="0" y="0"/>
                          <a:ext cx="4217670" cy="3379470"/>
                          <a:chOff x="0" y="0"/>
                          <a:chExt cx="4217670" cy="3379470"/>
                        </a:xfrm>
                      </wpg:grpSpPr>
                      <pic:pic xmlns:pic="http://schemas.openxmlformats.org/drawingml/2006/picture">
                        <pic:nvPicPr>
                          <pic:cNvPr id="97" name="image65.png" descr="Diagram, timeline&#10;&#10;Description automatically generated"/>
                          <pic:cNvPicPr/>
                        </pic:nvPicPr>
                        <pic:blipFill>
                          <a:blip r:embed="rId181"/>
                          <a:srcRect/>
                          <a:stretch>
                            <a:fillRect/>
                          </a:stretch>
                        </pic:blipFill>
                        <pic:spPr>
                          <a:xfrm>
                            <a:off x="0" y="0"/>
                            <a:ext cx="4217670" cy="3013710"/>
                          </a:xfrm>
                          <a:prstGeom prst="rect">
                            <a:avLst/>
                          </a:prstGeom>
                          <a:ln/>
                        </pic:spPr>
                      </pic:pic>
                      <wps:wsp>
                        <wps:cNvPr id="90" name="Text Box 90"/>
                        <wps:cNvSpPr txBox="1"/>
                        <wps:spPr>
                          <a:xfrm>
                            <a:off x="0" y="3074670"/>
                            <a:ext cx="4217670" cy="304800"/>
                          </a:xfrm>
                          <a:prstGeom prst="rect">
                            <a:avLst/>
                          </a:prstGeom>
                          <a:solidFill>
                            <a:prstClr val="white"/>
                          </a:solidFill>
                          <a:ln>
                            <a:noFill/>
                          </a:ln>
                        </wps:spPr>
                        <wps:txbx>
                          <w:txbxContent>
                            <w:p w14:paraId="014DA475" w14:textId="334A36DB" w:rsidR="00C35DAC" w:rsidRPr="00821F18" w:rsidRDefault="00C35DAC" w:rsidP="00821F18">
                              <w:pPr>
                                <w:jc w:val="center"/>
                                <w:rPr>
                                  <w:b/>
                                  <w:bCs/>
                                  <w:sz w:val="20"/>
                                  <w:szCs w:val="20"/>
                                </w:rPr>
                              </w:pPr>
                              <w:r w:rsidRPr="00821F18">
                                <w:rPr>
                                  <w:b/>
                                  <w:bCs/>
                                  <w:sz w:val="20"/>
                                  <w:szCs w:val="20"/>
                                </w:rPr>
                                <w:t>Figure D.5 — Observation as metadata of a Coverage.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FB58BF5" id="Group 91" o:spid="_x0000_s1032" style="position:absolute;left:0;text-align:left;margin-left:88.25pt;margin-top:388pt;width:332.1pt;height:266.1pt;z-index:251673600" coordsize="42176,337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">
                <v:shape id="image65.png" o:spid="_x0000_s1033" type="#_x0000_t75" alt="Diagram, timeline&#10;&#10;Description automatically generated" style="position:absolute;width:42176;height:301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">
                  <v:imagedata r:id="rId182" o:title="Diagram, timeline&#10;&#10;Description automatically generated"/>
                </v:shape>
                <v:shape id="Text Box 90" o:spid="_x0000_s1034" type="#_x0000_t202" style="position:absolute;top:30746;width:42176;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" stroked="f">
                  <v:textbox style="mso-fit-shape-to-text:t" inset="0,0,0,0">
                    <w:txbxContent>
                      <w:p w14:paraId="014DA475" w14:textId="334A36DB" w:rsidR="00C35DAC" w:rsidRPr="00821F18" w:rsidRDefault="00C35DAC" w:rsidP="00821F18">
                        <w:pPr>
                          <w:jc w:val="center"/>
                          <w:rPr>
                            <w:b/>
                            <w:bCs/>
                            <w:sz w:val="20"/>
                            <w:szCs w:val="20"/>
                          </w:rPr>
                        </w:pPr>
                        <w:r w:rsidRPr="00821F18">
                          <w:rPr>
                            <w:b/>
                            <w:bCs/>
                            <w:sz w:val="20"/>
                            <w:szCs w:val="20"/>
                          </w:rPr>
                          <w:t>Figure D.5 — Observation as metadata of a Coverage.</w:t>
                        </w:r>
                      </w:p>
                    </w:txbxContent>
                  </v:textbox>
                </v:shape>
                <w10:wrap type="topAndBottom"/>
              </v:group>
            </w:pict>
          </mc:Fallback>
        </mc:AlternateContent>
      </w:r>
      <w:r>
        <w:rPr>
          <w:noProof/>
          <w:lang w:val="fr-FR" w:eastAsia="fr-FR"/>
        </w:rPr>
        <mc:AlternateContent>
          <mc:Choice Requires="wpg">
            <w:drawing>
              <wp:anchor distT="0" distB="0" distL="114300" distR="114300" simplePos="0" relativeHeight="251670528" behindDoc="0" locked="0" layoutInCell="1" allowOverlap="1" wp14:anchorId="42689421" wp14:editId="6C32F97A">
                <wp:simplePos x="0" y="0"/>
                <wp:positionH relativeFrom="column">
                  <wp:posOffset>1120321</wp:posOffset>
                </wp:positionH>
                <wp:positionV relativeFrom="paragraph">
                  <wp:posOffset>81915</wp:posOffset>
                </wp:positionV>
                <wp:extent cx="4174490" cy="2966720"/>
                <wp:effectExtent l="0" t="0" r="3810" b="5080"/>
                <wp:wrapTopAndBottom/>
                <wp:docPr id="80" name="Group 80"/>
                <wp:cNvGraphicFramePr/>
                <a:graphic xmlns:a="http://schemas.openxmlformats.org/drawingml/2006/main">
                  <a:graphicData uri="http://schemas.microsoft.com/office/word/2010/wordprocessingGroup">
                    <wpg:wgp>
                      <wpg:cNvGrpSpPr/>
                      <wpg:grpSpPr>
                        <a:xfrm>
                          <a:off x="0" y="0"/>
                          <a:ext cx="4174490" cy="2966720"/>
                          <a:chOff x="0" y="0"/>
                          <a:chExt cx="4174490" cy="2966720"/>
                        </a:xfrm>
                      </wpg:grpSpPr>
                      <pic:pic xmlns:pic="http://schemas.openxmlformats.org/drawingml/2006/picture">
                        <pic:nvPicPr>
                          <pic:cNvPr id="96" name="image58.png" descr="Diagram&#10;&#10;Description automatically generated"/>
                          <pic:cNvPicPr/>
                        </pic:nvPicPr>
                        <pic:blipFill>
                          <a:blip r:embed="rId183"/>
                          <a:srcRect/>
                          <a:stretch>
                            <a:fillRect/>
                          </a:stretch>
                        </pic:blipFill>
                        <pic:spPr>
                          <a:xfrm>
                            <a:off x="0" y="0"/>
                            <a:ext cx="4174490" cy="2966720"/>
                          </a:xfrm>
                          <a:prstGeom prst="rect">
                            <a:avLst/>
                          </a:prstGeom>
                          <a:ln/>
                        </pic:spPr>
                      </pic:pic>
                      <wps:wsp>
                        <wps:cNvPr id="49" name="Text Box 49"/>
                        <wps:cNvSpPr txBox="1"/>
                        <wps:spPr>
                          <a:xfrm>
                            <a:off x="0" y="2652434"/>
                            <a:ext cx="4174490" cy="304800"/>
                          </a:xfrm>
                          <a:prstGeom prst="rect">
                            <a:avLst/>
                          </a:prstGeom>
                          <a:solidFill>
                            <a:prstClr val="white"/>
                          </a:solidFill>
                          <a:ln>
                            <a:noFill/>
                          </a:ln>
                        </wps:spPr>
                        <wps:txbx>
                          <w:txbxContent>
                            <w:p w14:paraId="75030BA9" w14:textId="1E0424F3" w:rsidR="00C35DAC" w:rsidRPr="00821F18" w:rsidRDefault="00C35DAC" w:rsidP="00821F18">
                              <w:pPr>
                                <w:jc w:val="center"/>
                                <w:rPr>
                                  <w:b/>
                                  <w:bCs/>
                                  <w:sz w:val="20"/>
                                  <w:szCs w:val="20"/>
                                </w:rPr>
                              </w:pPr>
                              <w:r w:rsidRPr="00821F18">
                                <w:rPr>
                                  <w:b/>
                                  <w:bCs/>
                                  <w:sz w:val="20"/>
                                  <w:szCs w:val="20"/>
                                </w:rPr>
                                <w:t>Figure D.4 — Coverage as a result of an Observation.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2689421" id="Group 80" o:spid="_x0000_s1035" style="position:absolute;left:0;text-align:left;margin-left:88.2pt;margin-top:6.45pt;width:328.7pt;height:233.6pt;z-index:251670528" coordsize="41744,29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">
                <v:shape id="image58.png" o:spid="_x0000_s1036" type="#_x0000_t75" alt="Diagram&#10;&#10;Description automatically generated" style="position:absolute;width:41744;height:29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">
                  <v:imagedata r:id="rId184" o:title="Diagram&#10;&#10;Description automatically generated"/>
                </v:shape>
                <v:shape id="Text Box 49" o:spid="_x0000_s1037" type="#_x0000_t202" style="position:absolute;top:26524;width:41744;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" stroked="f">
                  <v:textbox style="mso-fit-shape-to-text:t" inset="0,0,0,0">
                    <w:txbxContent>
                      <w:p w14:paraId="75030BA9" w14:textId="1E0424F3" w:rsidR="00C35DAC" w:rsidRPr="00821F18" w:rsidRDefault="00C35DAC" w:rsidP="00821F18">
                        <w:pPr>
                          <w:jc w:val="center"/>
                          <w:rPr>
                            <w:b/>
                            <w:bCs/>
                            <w:sz w:val="20"/>
                            <w:szCs w:val="20"/>
                          </w:rPr>
                        </w:pPr>
                        <w:r w:rsidRPr="00821F18">
                          <w:rPr>
                            <w:b/>
                            <w:bCs/>
                            <w:sz w:val="20"/>
                            <w:szCs w:val="20"/>
                          </w:rPr>
                          <w:t>Figure D.4 — Coverage as a result of an Observation.</w:t>
                        </w:r>
                      </w:p>
                    </w:txbxContent>
                  </v:textbox>
                </v:shape>
                <w10:wrap type="topAndBottom"/>
              </v:group>
            </w:pict>
          </mc:Fallback>
        </mc:AlternateContent>
      </w:r>
      <w:r w:rsidR="007309F0" w:rsidRPr="007309F0">
        <w:rPr>
          <w:lang w:eastAsia="ja-JP"/>
        </w:rPr>
        <w:t>When OM</w:t>
      </w:r>
      <w:r w:rsidR="00754999">
        <w:rPr>
          <w:lang w:eastAsia="ja-JP"/>
        </w:rPr>
        <w:t>S</w:t>
      </w:r>
      <w:r w:rsidR="007309F0" w:rsidRPr="007309F0">
        <w:rPr>
          <w:lang w:eastAsia="ja-JP"/>
        </w:rPr>
        <w:t xml:space="preserve"> and CIS models are used in conjunction, care must be taken in ensuring alignment pertaining to the Domains being referenced. The observation community often provides domain features with a bounding polygon as the Domain of complex Observations, assuming the explicit points within for which values are provided to be contained within the coverage provided as a result of the Observation. Under the CIS model the Domain is always provided together with some explicit representation of the actual points within the Domain for which values are provided, </w:t>
      </w:r>
      <w:proofErr w:type="gramStart"/>
      <w:r w:rsidR="007309F0" w:rsidRPr="007309F0">
        <w:rPr>
          <w:lang w:eastAsia="ja-JP"/>
        </w:rPr>
        <w:t>e.g.</w:t>
      </w:r>
      <w:proofErr w:type="gramEnd"/>
      <w:r w:rsidR="007309F0" w:rsidRPr="007309F0">
        <w:rPr>
          <w:lang w:eastAsia="ja-JP"/>
        </w:rPr>
        <w:t xml:space="preserve"> origin and offsets for the definition of regular grid points. For </w:t>
      </w:r>
      <w:r w:rsidR="00746751" w:rsidRPr="007309F0">
        <w:rPr>
          <w:lang w:eastAsia="ja-JP"/>
        </w:rPr>
        <w:t>example,</w:t>
      </w:r>
      <w:r w:rsidR="007309F0" w:rsidRPr="007309F0">
        <w:rPr>
          <w:lang w:eastAsia="ja-JP"/>
        </w:rPr>
        <w:t xml:space="preserve"> when providing data on a transect or vertical profile, the </w:t>
      </w:r>
      <w:proofErr w:type="spellStart"/>
      <w:r w:rsidR="007309F0" w:rsidRPr="007309F0">
        <w:rPr>
          <w:lang w:eastAsia="ja-JP"/>
        </w:rPr>
        <w:t>ultimateFeatureOfInterest</w:t>
      </w:r>
      <w:proofErr w:type="spellEnd"/>
      <w:r w:rsidR="007309F0" w:rsidRPr="007309F0">
        <w:rPr>
          <w:lang w:eastAsia="ja-JP"/>
        </w:rPr>
        <w:t xml:space="preserve"> (OM</w:t>
      </w:r>
      <w:r w:rsidR="00754999">
        <w:rPr>
          <w:lang w:eastAsia="ja-JP"/>
        </w:rPr>
        <w:t>S</w:t>
      </w:r>
      <w:r w:rsidR="007309F0" w:rsidRPr="007309F0">
        <w:rPr>
          <w:lang w:eastAsia="ja-JP"/>
        </w:rPr>
        <w:t xml:space="preserve"> Domain) may reference a feature representing this transect or profile, while the Coverage provided as result (OM</w:t>
      </w:r>
      <w:r w:rsidR="00754999">
        <w:rPr>
          <w:lang w:eastAsia="ja-JP"/>
        </w:rPr>
        <w:t>S</w:t>
      </w:r>
      <w:r w:rsidR="007309F0" w:rsidRPr="007309F0">
        <w:rPr>
          <w:lang w:eastAsia="ja-JP"/>
        </w:rPr>
        <w:t xml:space="preserve"> Range) contains both the explicit measurement locations (CIS Domain), often as offsets along the given transect or profile, and the measurement values (CIS Range)</w:t>
      </w:r>
      <w:r w:rsidR="007309F0">
        <w:rPr>
          <w:lang w:eastAsia="ja-JP"/>
        </w:rPr>
        <w:t>.</w:t>
      </w:r>
    </w:p>
    <w:p w14:paraId="55494A62" w14:textId="352406FF" w:rsidR="007309F0" w:rsidRPr="00383C9B" w:rsidRDefault="007309F0" w:rsidP="00383C9B">
      <w:pPr>
        <w:rPr>
          <w:lang w:eastAsia="ja-JP"/>
        </w:rPr>
      </w:pPr>
      <w:r w:rsidRPr="007309F0">
        <w:rPr>
          <w:lang w:eastAsia="ja-JP"/>
        </w:rPr>
        <w:t>Conversely to the model described above, OM</w:t>
      </w:r>
      <w:r w:rsidR="00754999">
        <w:rPr>
          <w:lang w:eastAsia="ja-JP"/>
        </w:rPr>
        <w:t>S</w:t>
      </w:r>
      <w:r w:rsidRPr="007309F0">
        <w:rPr>
          <w:lang w:eastAsia="ja-JP"/>
        </w:rPr>
        <w:t xml:space="preserve"> Observations have long been utilized for the provision of more explicit metadata on how the values provided in the </w:t>
      </w:r>
      <w:proofErr w:type="spellStart"/>
      <w:r w:rsidRPr="007309F0">
        <w:rPr>
          <w:lang w:eastAsia="ja-JP"/>
        </w:rPr>
        <w:t>rangeSet</w:t>
      </w:r>
      <w:proofErr w:type="spellEnd"/>
      <w:r w:rsidRPr="007309F0">
        <w:rPr>
          <w:lang w:eastAsia="ja-JP"/>
        </w:rPr>
        <w:t xml:space="preserve"> have been ascertained, whereby the Observation result was left as void. In this updated version, the </w:t>
      </w:r>
      <w:proofErr w:type="spellStart"/>
      <w:r w:rsidRPr="007309F0">
        <w:rPr>
          <w:lang w:eastAsia="ja-JP"/>
        </w:rPr>
        <w:t>ObservationCharacteristics</w:t>
      </w:r>
      <w:proofErr w:type="spellEnd"/>
      <w:r w:rsidRPr="007309F0">
        <w:rPr>
          <w:lang w:eastAsia="ja-JP"/>
        </w:rPr>
        <w:t xml:space="preserve"> type has been </w:t>
      </w:r>
      <w:r w:rsidRPr="007309F0">
        <w:rPr>
          <w:lang w:eastAsia="ja-JP"/>
        </w:rPr>
        <w:lastRenderedPageBreak/>
        <w:t>foreseen for utilization or extension within this context, as the constraints on this type are far looser than on the Observation. When OM</w:t>
      </w:r>
      <w:r w:rsidR="00754999">
        <w:rPr>
          <w:lang w:eastAsia="ja-JP"/>
        </w:rPr>
        <w:t>S</w:t>
      </w:r>
      <w:r w:rsidRPr="007309F0">
        <w:rPr>
          <w:lang w:eastAsia="ja-JP"/>
        </w:rPr>
        <w:t xml:space="preserve"> and CIS models are used in conjunction, it is recommended that the O</w:t>
      </w:r>
      <w:r w:rsidR="00754999">
        <w:rPr>
          <w:lang w:eastAsia="ja-JP"/>
        </w:rPr>
        <w:t>MS</w:t>
      </w:r>
      <w:r w:rsidRPr="007309F0">
        <w:rPr>
          <w:lang w:eastAsia="ja-JP"/>
        </w:rPr>
        <w:t xml:space="preserve"> Domain provided as </w:t>
      </w:r>
      <w:proofErr w:type="spellStart"/>
      <w:r w:rsidRPr="007309F0">
        <w:rPr>
          <w:lang w:eastAsia="ja-JP"/>
        </w:rPr>
        <w:t>ultimateFeatureOfInterest</w:t>
      </w:r>
      <w:proofErr w:type="spellEnd"/>
      <w:r w:rsidRPr="007309F0">
        <w:rPr>
          <w:lang w:eastAsia="ja-JP"/>
        </w:rPr>
        <w:t xml:space="preserve"> is an envelope of the CIS Domain.</w:t>
      </w:r>
    </w:p>
    <w:p w14:paraId="39F2381B" w14:textId="77777777" w:rsidR="00491C3C" w:rsidRPr="00607FDE" w:rsidRDefault="00491C3C" w:rsidP="00607FDE"/>
    <w:p w14:paraId="066C51EB" w14:textId="77777777" w:rsidR="00491C3C" w:rsidRPr="00F02BC7" w:rsidRDefault="00491C3C" w:rsidP="001A33D0"/>
    <w:p w14:paraId="3B71BAB0" w14:textId="77777777" w:rsidR="001A33D0" w:rsidRPr="00F02BC7" w:rsidRDefault="001A33D0" w:rsidP="001A33D0">
      <w:pPr>
        <w:pStyle w:val="BiblioTitle"/>
        <w:keepNext/>
        <w:pageBreakBefore/>
      </w:pPr>
      <w:bookmarkStart w:id="555" w:name="_Toc443470372"/>
      <w:bookmarkStart w:id="556" w:name="_Toc450303224"/>
      <w:bookmarkStart w:id="557" w:name="_Toc9996979"/>
      <w:bookmarkStart w:id="558" w:name="_Toc353342679"/>
      <w:bookmarkStart w:id="559" w:name="_Toc72768957"/>
      <w:r w:rsidRPr="00F02BC7">
        <w:lastRenderedPageBreak/>
        <w:t>Bibliography</w:t>
      </w:r>
      <w:bookmarkEnd w:id="555"/>
      <w:bookmarkEnd w:id="556"/>
      <w:bookmarkEnd w:id="557"/>
      <w:bookmarkEnd w:id="558"/>
      <w:bookmarkEnd w:id="559"/>
    </w:p>
    <w:p w14:paraId="2D5EEB0F" w14:textId="77777777" w:rsidR="000E01BD" w:rsidRPr="000E01BD" w:rsidRDefault="000E01BD" w:rsidP="00220B53">
      <w:pPr>
        <w:numPr>
          <w:ilvl w:val="0"/>
          <w:numId w:val="27"/>
        </w:numPr>
        <w:rPr>
          <w:lang w:val="de"/>
        </w:rPr>
      </w:pPr>
      <w:bookmarkStart w:id="560" w:name="_Ref52486356"/>
      <w:bookmarkStart w:id="561" w:name="_Hlk69909854"/>
      <w:r w:rsidRPr="001A42F9">
        <w:rPr>
          <w:lang w:val="en-US"/>
        </w:rPr>
        <w:t xml:space="preserve">Chrisman, N.R. </w:t>
      </w:r>
      <w:r w:rsidRPr="001A42F9">
        <w:rPr>
          <w:i/>
          <w:lang w:val="en-US"/>
        </w:rPr>
        <w:t>Exploring Geographical Information Systems</w:t>
      </w:r>
      <w:r w:rsidRPr="001A42F9">
        <w:rPr>
          <w:lang w:val="en-US"/>
        </w:rPr>
        <w:t xml:space="preserve">, 2nd Edition. </w:t>
      </w:r>
      <w:r w:rsidRPr="000E01BD">
        <w:rPr>
          <w:lang w:val="de"/>
        </w:rPr>
        <w:t>Wiley. 2001</w:t>
      </w:r>
      <w:bookmarkEnd w:id="560"/>
    </w:p>
    <w:p w14:paraId="2D6C5F90" w14:textId="77777777" w:rsidR="000E01BD" w:rsidRPr="001A42F9" w:rsidRDefault="000E01BD" w:rsidP="00220B53">
      <w:pPr>
        <w:numPr>
          <w:ilvl w:val="0"/>
          <w:numId w:val="27"/>
        </w:numPr>
        <w:rPr>
          <w:lang w:val="en-US"/>
        </w:rPr>
      </w:pPr>
      <w:bookmarkStart w:id="562" w:name="_Ref52486311"/>
      <w:r w:rsidRPr="001A42F9">
        <w:rPr>
          <w:lang w:val="en-US"/>
        </w:rPr>
        <w:t xml:space="preserve">Fowler, M. </w:t>
      </w:r>
      <w:r w:rsidRPr="001A42F9">
        <w:rPr>
          <w:i/>
          <w:lang w:val="en-US"/>
        </w:rPr>
        <w:t>Analysis Patterns: reusable object models</w:t>
      </w:r>
      <w:r w:rsidRPr="001A42F9">
        <w:rPr>
          <w:lang w:val="en-US"/>
        </w:rPr>
        <w:t>. Addison Wesley Longman, Menlo Park, CA. 1998</w:t>
      </w:r>
      <w:bookmarkEnd w:id="562"/>
    </w:p>
    <w:p w14:paraId="319AEB3C" w14:textId="1B331C74" w:rsidR="000E01BD" w:rsidRPr="001A42F9" w:rsidRDefault="005C6D04" w:rsidP="00220B53">
      <w:pPr>
        <w:numPr>
          <w:ilvl w:val="0"/>
          <w:numId w:val="27"/>
        </w:numPr>
        <w:rPr>
          <w:lang w:val="en-US"/>
        </w:rPr>
      </w:pPr>
      <w:ins w:id="563" w:author="Katharina Schleidt" w:date="2021-04-21T15:08:00Z">
        <w:r w:rsidRPr="005C6D04">
          <w:rPr>
            <w:i/>
            <w:lang w:val="en-US"/>
          </w:rPr>
          <w:t>(</w:t>
        </w:r>
        <w:proofErr w:type="gramStart"/>
        <w:r w:rsidRPr="005C6D04">
          <w:rPr>
            <w:i/>
            <w:lang w:val="en-US"/>
          </w:rPr>
          <w:t>removed</w:t>
        </w:r>
        <w:proofErr w:type="gramEnd"/>
        <w:r w:rsidRPr="005C6D04">
          <w:rPr>
            <w:i/>
            <w:lang w:val="en-US"/>
          </w:rPr>
          <w:t xml:space="preserve"> as no longer relevant)</w:t>
        </w:r>
      </w:ins>
      <w:commentRangeStart w:id="564"/>
      <w:del w:id="565" w:author="Katharina Schleidt" w:date="2021-04-21T15:08:00Z">
        <w:r w:rsidR="000E01BD" w:rsidRPr="001A42F9" w:rsidDel="005C6D04">
          <w:rPr>
            <w:i/>
            <w:lang w:val="en-US"/>
          </w:rPr>
          <w:delText>GML Encoding of Discrete Coverages (interleaved pattern),</w:delText>
        </w:r>
        <w:r w:rsidR="000E01BD" w:rsidRPr="001A42F9" w:rsidDel="005C6D04">
          <w:rPr>
            <w:lang w:val="en-US"/>
          </w:rPr>
          <w:delText xml:space="preserve"> OpenGIS® Best Practice OGC document 06188r1</w:delText>
        </w:r>
        <w:commentRangeEnd w:id="564"/>
        <w:r w:rsidDel="005C6D04">
          <w:rPr>
            <w:rStyle w:val="CommentReference"/>
          </w:rPr>
          <w:commentReference w:id="564"/>
        </w:r>
      </w:del>
    </w:p>
    <w:p w14:paraId="1F3F210F" w14:textId="77777777" w:rsidR="000E01BD" w:rsidRPr="000E01BD" w:rsidRDefault="000E01BD" w:rsidP="00220B53">
      <w:pPr>
        <w:numPr>
          <w:ilvl w:val="0"/>
          <w:numId w:val="27"/>
        </w:numPr>
        <w:rPr>
          <w:lang w:val="de"/>
        </w:rPr>
      </w:pPr>
      <w:bookmarkStart w:id="566" w:name="_Ref52487023"/>
      <w:r w:rsidRPr="001A42F9">
        <w:rPr>
          <w:lang w:val="en-US"/>
        </w:rPr>
        <w:t xml:space="preserve">IETF RFC 2396, </w:t>
      </w:r>
      <w:r w:rsidRPr="001A42F9">
        <w:rPr>
          <w:i/>
          <w:lang w:val="en-US"/>
        </w:rPr>
        <w:t>Uniform Resource Identifiers (URI): Generic Syntax.</w:t>
      </w:r>
      <w:r w:rsidRPr="001A42F9">
        <w:rPr>
          <w:lang w:val="en-US"/>
        </w:rPr>
        <w:t xml:space="preserve"> </w:t>
      </w:r>
      <w:r w:rsidRPr="000E01BD">
        <w:rPr>
          <w:lang w:val="de"/>
        </w:rPr>
        <w:t>August 1998</w:t>
      </w:r>
      <w:bookmarkEnd w:id="566"/>
    </w:p>
    <w:p w14:paraId="53E40222" w14:textId="77777777" w:rsidR="000E01BD" w:rsidRPr="001A42F9" w:rsidRDefault="000E01BD" w:rsidP="00220B53">
      <w:pPr>
        <w:numPr>
          <w:ilvl w:val="0"/>
          <w:numId w:val="27"/>
        </w:numPr>
        <w:rPr>
          <w:lang w:val="en-US"/>
        </w:rPr>
      </w:pPr>
      <w:bookmarkStart w:id="567" w:name="_Ref52486369"/>
      <w:r w:rsidRPr="001A42F9">
        <w:rPr>
          <w:i/>
          <w:lang w:val="en-US"/>
        </w:rPr>
        <w:t xml:space="preserve">VIM3: International vocabulary of metrology – Basic and general concepts and associated </w:t>
      </w:r>
      <w:proofErr w:type="gramStart"/>
      <w:r w:rsidRPr="001A42F9">
        <w:rPr>
          <w:i/>
          <w:lang w:val="en-US"/>
        </w:rPr>
        <w:t>terms</w:t>
      </w:r>
      <w:r w:rsidRPr="001A42F9">
        <w:rPr>
          <w:lang w:val="en-US"/>
        </w:rPr>
        <w:t xml:space="preserve"> :</w:t>
      </w:r>
      <w:proofErr w:type="gramEnd"/>
      <w:r w:rsidRPr="001A42F9">
        <w:rPr>
          <w:lang w:val="en-US"/>
        </w:rPr>
        <w:t xml:space="preserve"> BIPM/ISO 2012</w:t>
      </w:r>
      <w:bookmarkEnd w:id="567"/>
    </w:p>
    <w:p w14:paraId="6D32A957" w14:textId="0E2B41DC" w:rsidR="000E01BD" w:rsidRPr="001A42F9" w:rsidRDefault="005C6D04" w:rsidP="00220B53">
      <w:pPr>
        <w:numPr>
          <w:ilvl w:val="0"/>
          <w:numId w:val="27"/>
        </w:numPr>
        <w:rPr>
          <w:lang w:val="en-US"/>
        </w:rPr>
      </w:pPr>
      <w:ins w:id="568" w:author="Katharina Schleidt" w:date="2021-04-21T15:08:00Z">
        <w:r w:rsidRPr="005C6D04">
          <w:rPr>
            <w:lang w:val="en-US"/>
          </w:rPr>
          <w:t>(</w:t>
        </w:r>
        <w:proofErr w:type="gramStart"/>
        <w:r w:rsidRPr="005C6D04">
          <w:rPr>
            <w:lang w:val="en-US"/>
          </w:rPr>
          <w:t>removed</w:t>
        </w:r>
        <w:proofErr w:type="gramEnd"/>
        <w:r w:rsidRPr="005C6D04">
          <w:rPr>
            <w:lang w:val="en-US"/>
          </w:rPr>
          <w:t xml:space="preserve"> as no longer relevant)</w:t>
        </w:r>
      </w:ins>
      <w:commentRangeStart w:id="569"/>
      <w:del w:id="570" w:author="Katharina Schleidt" w:date="2021-04-21T15:08:00Z">
        <w:r w:rsidR="000E01BD" w:rsidRPr="001A42F9" w:rsidDel="005C6D04">
          <w:rPr>
            <w:lang w:val="en-US"/>
          </w:rPr>
          <w:delText xml:space="preserve">ISO/TS 19101-2, 2008, </w:delText>
        </w:r>
        <w:r w:rsidR="000E01BD" w:rsidRPr="001A42F9" w:rsidDel="005C6D04">
          <w:rPr>
            <w:i/>
            <w:lang w:val="en-US"/>
          </w:rPr>
          <w:delText>Geographic information — Reference model — Part 2: Imagery</w:delText>
        </w:r>
        <w:commentRangeEnd w:id="569"/>
        <w:r w:rsidDel="005C6D04">
          <w:rPr>
            <w:rStyle w:val="CommentReference"/>
          </w:rPr>
          <w:commentReference w:id="569"/>
        </w:r>
      </w:del>
    </w:p>
    <w:p w14:paraId="4B976A63" w14:textId="0D690D2B" w:rsidR="000E01BD" w:rsidRPr="001A42F9" w:rsidRDefault="005C6D04" w:rsidP="00220B53">
      <w:pPr>
        <w:numPr>
          <w:ilvl w:val="0"/>
          <w:numId w:val="27"/>
        </w:numPr>
        <w:rPr>
          <w:lang w:val="en-US"/>
        </w:rPr>
      </w:pPr>
      <w:ins w:id="571" w:author="Katharina Schleidt" w:date="2021-04-21T15:08:00Z">
        <w:r w:rsidRPr="005C6D04">
          <w:rPr>
            <w:lang w:val="en-US"/>
          </w:rPr>
          <w:t>(</w:t>
        </w:r>
        <w:proofErr w:type="gramStart"/>
        <w:r w:rsidRPr="005C6D04">
          <w:rPr>
            <w:lang w:val="en-US"/>
          </w:rPr>
          <w:t>removed</w:t>
        </w:r>
        <w:proofErr w:type="gramEnd"/>
        <w:r w:rsidRPr="005C6D04">
          <w:rPr>
            <w:lang w:val="en-US"/>
          </w:rPr>
          <w:t xml:space="preserve"> as no longer relevant)</w:t>
        </w:r>
      </w:ins>
      <w:commentRangeStart w:id="572"/>
      <w:del w:id="573" w:author="Katharina Schleidt" w:date="2021-04-21T15:08:00Z">
        <w:r w:rsidR="000E01BD" w:rsidRPr="001A42F9" w:rsidDel="005C6D04">
          <w:rPr>
            <w:lang w:val="en-US"/>
          </w:rPr>
          <w:delText xml:space="preserve">ISO 19115-2:2019, </w:delText>
        </w:r>
        <w:r w:rsidR="000E01BD" w:rsidRPr="001A42F9" w:rsidDel="005C6D04">
          <w:rPr>
            <w:i/>
            <w:lang w:val="en-US"/>
          </w:rPr>
          <w:delText>Geographic information — Metadata — Part 2: Extensions for imagery and gridded data</w:delText>
        </w:r>
        <w:commentRangeEnd w:id="572"/>
        <w:r w:rsidDel="005C6D04">
          <w:rPr>
            <w:rStyle w:val="CommentReference"/>
          </w:rPr>
          <w:commentReference w:id="572"/>
        </w:r>
      </w:del>
    </w:p>
    <w:p w14:paraId="0AD93481" w14:textId="1F60D62F" w:rsidR="000E01BD" w:rsidRPr="001A42F9" w:rsidRDefault="00F24D49" w:rsidP="00220B53">
      <w:pPr>
        <w:numPr>
          <w:ilvl w:val="0"/>
          <w:numId w:val="27"/>
        </w:numPr>
        <w:rPr>
          <w:lang w:val="en-US"/>
        </w:rPr>
      </w:pPr>
      <w:r w:rsidRPr="001A42F9">
        <w:rPr>
          <w:lang w:val="en-US"/>
        </w:rPr>
        <w:t>(</w:t>
      </w:r>
      <w:proofErr w:type="gramStart"/>
      <w:r w:rsidRPr="001A42F9">
        <w:rPr>
          <w:lang w:val="en-US"/>
        </w:rPr>
        <w:t>removed</w:t>
      </w:r>
      <w:proofErr w:type="gramEnd"/>
      <w:r w:rsidRPr="001A42F9">
        <w:rPr>
          <w:lang w:val="en-US"/>
        </w:rPr>
        <w:t xml:space="preserve"> as no longer relevant)</w:t>
      </w:r>
    </w:p>
    <w:p w14:paraId="49BFF8DA" w14:textId="6F5FB9F3" w:rsidR="000E01BD" w:rsidRPr="005C6D04" w:rsidRDefault="005C6D04" w:rsidP="00220B53">
      <w:pPr>
        <w:numPr>
          <w:ilvl w:val="0"/>
          <w:numId w:val="27"/>
        </w:numPr>
        <w:rPr>
          <w:lang w:val="en-US"/>
          <w:rPrChange w:id="574" w:author="Katharina Schleidt" w:date="2021-04-21T15:08:00Z">
            <w:rPr>
              <w:lang w:val="de"/>
            </w:rPr>
          </w:rPrChange>
        </w:rPr>
      </w:pPr>
      <w:ins w:id="575" w:author="Katharina Schleidt" w:date="2021-04-21T15:08:00Z">
        <w:r w:rsidRPr="005C6D04">
          <w:rPr>
            <w:lang w:val="en-US"/>
            <w:rPrChange w:id="576" w:author="Katharina Schleidt" w:date="2021-04-21T15:08:00Z">
              <w:rPr>
                <w:lang w:val="de"/>
              </w:rPr>
            </w:rPrChange>
          </w:rPr>
          <w:t>(</w:t>
        </w:r>
        <w:proofErr w:type="gramStart"/>
        <w:r w:rsidRPr="005C6D04">
          <w:rPr>
            <w:lang w:val="en-US"/>
            <w:rPrChange w:id="577" w:author="Katharina Schleidt" w:date="2021-04-21T15:08:00Z">
              <w:rPr>
                <w:lang w:val="de"/>
              </w:rPr>
            </w:rPrChange>
          </w:rPr>
          <w:t>removed</w:t>
        </w:r>
        <w:proofErr w:type="gramEnd"/>
        <w:r w:rsidRPr="005C6D04">
          <w:rPr>
            <w:lang w:val="en-US"/>
            <w:rPrChange w:id="578" w:author="Katharina Schleidt" w:date="2021-04-21T15:08:00Z">
              <w:rPr>
                <w:lang w:val="de"/>
              </w:rPr>
            </w:rPrChange>
          </w:rPr>
          <w:t xml:space="preserve"> as no longer relevant)</w:t>
        </w:r>
      </w:ins>
      <w:del w:id="579" w:author="Katharina Schleidt" w:date="2021-04-21T15:08:00Z">
        <w:r w:rsidR="000E01BD" w:rsidRPr="005C6D04" w:rsidDel="005C6D04">
          <w:rPr>
            <w:lang w:val="en-US"/>
            <w:rPrChange w:id="580" w:author="Katharina Schleidt" w:date="2021-04-21T15:08:00Z">
              <w:rPr>
                <w:lang w:val="de"/>
              </w:rPr>
            </w:rPrChange>
          </w:rPr>
          <w:delText xml:space="preserve">ISO 19143:2010, </w:delText>
        </w:r>
        <w:r w:rsidR="000E01BD" w:rsidRPr="005C6D04" w:rsidDel="005C6D04">
          <w:rPr>
            <w:i/>
            <w:lang w:val="en-US"/>
            <w:rPrChange w:id="581" w:author="Katharina Schleidt" w:date="2021-04-21T15:08:00Z">
              <w:rPr>
                <w:i/>
                <w:lang w:val="de"/>
              </w:rPr>
            </w:rPrChange>
          </w:rPr>
          <w:delText>Geographic information — Filter encoding</w:delText>
        </w:r>
      </w:del>
    </w:p>
    <w:p w14:paraId="64BAA1AE" w14:textId="77777777" w:rsidR="000E01BD" w:rsidRPr="000E01BD" w:rsidRDefault="000E01BD" w:rsidP="00220B53">
      <w:pPr>
        <w:numPr>
          <w:ilvl w:val="0"/>
          <w:numId w:val="27"/>
        </w:numPr>
        <w:rPr>
          <w:lang w:val="de"/>
        </w:rPr>
      </w:pPr>
      <w:bookmarkStart w:id="582" w:name="_Ref52486381"/>
      <w:r w:rsidRPr="001A42F9">
        <w:rPr>
          <w:lang w:val="en-US"/>
        </w:rPr>
        <w:t xml:space="preserve">Krantz, D.H., Luce, R.D., </w:t>
      </w:r>
      <w:proofErr w:type="spellStart"/>
      <w:r w:rsidRPr="001A42F9">
        <w:rPr>
          <w:lang w:val="en-US"/>
        </w:rPr>
        <w:t>Suppes</w:t>
      </w:r>
      <w:proofErr w:type="spellEnd"/>
      <w:r w:rsidRPr="001A42F9">
        <w:rPr>
          <w:lang w:val="en-US"/>
        </w:rPr>
        <w:t xml:space="preserve">, P., Tversky, A. (1971), </w:t>
      </w:r>
      <w:r w:rsidRPr="001A42F9">
        <w:rPr>
          <w:i/>
          <w:lang w:val="en-US"/>
        </w:rPr>
        <w:t>Foundations of measurement, Vol. </w:t>
      </w:r>
      <w:r w:rsidRPr="000E01BD">
        <w:rPr>
          <w:i/>
          <w:lang w:val="de"/>
        </w:rPr>
        <w:t xml:space="preserve">I: Additive and polynomial </w:t>
      </w:r>
      <w:proofErr w:type="spellStart"/>
      <w:r w:rsidRPr="000E01BD">
        <w:rPr>
          <w:i/>
          <w:lang w:val="de"/>
        </w:rPr>
        <w:t>representations</w:t>
      </w:r>
      <w:proofErr w:type="spellEnd"/>
      <w:r w:rsidRPr="000E01BD">
        <w:rPr>
          <w:lang w:val="de"/>
        </w:rPr>
        <w:t>, New York: Academic Press</w:t>
      </w:r>
      <w:bookmarkEnd w:id="582"/>
    </w:p>
    <w:p w14:paraId="66D96BEC" w14:textId="77777777" w:rsidR="000E01BD" w:rsidRPr="000E01BD" w:rsidRDefault="000E01BD" w:rsidP="00220B53">
      <w:pPr>
        <w:numPr>
          <w:ilvl w:val="0"/>
          <w:numId w:val="27"/>
        </w:numPr>
        <w:rPr>
          <w:lang w:val="de"/>
        </w:rPr>
      </w:pPr>
      <w:bookmarkStart w:id="583" w:name="_Ref52486391"/>
      <w:r w:rsidRPr="001A42F9">
        <w:rPr>
          <w:lang w:val="en-US"/>
        </w:rPr>
        <w:t xml:space="preserve">Luce, R.D., Krantz, D.H., </w:t>
      </w:r>
      <w:proofErr w:type="spellStart"/>
      <w:r w:rsidRPr="001A42F9">
        <w:rPr>
          <w:lang w:val="en-US"/>
        </w:rPr>
        <w:t>Suppes</w:t>
      </w:r>
      <w:proofErr w:type="spellEnd"/>
      <w:r w:rsidRPr="001A42F9">
        <w:rPr>
          <w:lang w:val="en-US"/>
        </w:rPr>
        <w:t xml:space="preserve">, P., Tversky, A. (1990), </w:t>
      </w:r>
      <w:r w:rsidRPr="001A42F9">
        <w:rPr>
          <w:i/>
          <w:lang w:val="en-US"/>
        </w:rPr>
        <w:t>Foundations of measurement, Vol. </w:t>
      </w:r>
      <w:r w:rsidRPr="000E01BD">
        <w:rPr>
          <w:i/>
          <w:lang w:val="de"/>
        </w:rPr>
        <w:t xml:space="preserve">III: </w:t>
      </w:r>
      <w:proofErr w:type="spellStart"/>
      <w:r w:rsidRPr="000E01BD">
        <w:rPr>
          <w:i/>
          <w:lang w:val="de"/>
        </w:rPr>
        <w:t>Representation</w:t>
      </w:r>
      <w:proofErr w:type="spellEnd"/>
      <w:r w:rsidRPr="000E01BD">
        <w:rPr>
          <w:i/>
          <w:lang w:val="de"/>
        </w:rPr>
        <w:t xml:space="preserve">, </w:t>
      </w:r>
      <w:proofErr w:type="spellStart"/>
      <w:r w:rsidRPr="000E01BD">
        <w:rPr>
          <w:i/>
          <w:lang w:val="de"/>
        </w:rPr>
        <w:t>axiomatization</w:t>
      </w:r>
      <w:proofErr w:type="spellEnd"/>
      <w:r w:rsidRPr="000E01BD">
        <w:rPr>
          <w:i/>
          <w:lang w:val="de"/>
        </w:rPr>
        <w:t xml:space="preserve">, and </w:t>
      </w:r>
      <w:proofErr w:type="spellStart"/>
      <w:r w:rsidRPr="000E01BD">
        <w:rPr>
          <w:i/>
          <w:lang w:val="de"/>
        </w:rPr>
        <w:t>invariance</w:t>
      </w:r>
      <w:proofErr w:type="spellEnd"/>
      <w:r w:rsidRPr="000E01BD">
        <w:rPr>
          <w:lang w:val="de"/>
        </w:rPr>
        <w:t>, New York: Academic Press</w:t>
      </w:r>
      <w:bookmarkEnd w:id="583"/>
    </w:p>
    <w:p w14:paraId="3E0E2329" w14:textId="376DE00D" w:rsidR="000E01BD" w:rsidRPr="001A42F9" w:rsidRDefault="000E01BD" w:rsidP="00220B53">
      <w:pPr>
        <w:numPr>
          <w:ilvl w:val="0"/>
          <w:numId w:val="27"/>
        </w:numPr>
        <w:rPr>
          <w:lang w:val="en-US"/>
        </w:rPr>
      </w:pPr>
      <w:bookmarkStart w:id="584" w:name="_Ref52486436"/>
      <w:proofErr w:type="spellStart"/>
      <w:r w:rsidRPr="001A42F9">
        <w:rPr>
          <w:lang w:val="en-US"/>
        </w:rPr>
        <w:t>Nieva</w:t>
      </w:r>
      <w:proofErr w:type="spellEnd"/>
      <w:r w:rsidRPr="001A42F9">
        <w:rPr>
          <w:lang w:val="en-US"/>
        </w:rPr>
        <w:t xml:space="preserve">, T. </w:t>
      </w:r>
      <w:r w:rsidRPr="001A42F9">
        <w:rPr>
          <w:i/>
          <w:lang w:val="en-US"/>
        </w:rPr>
        <w:t>Remote data acquisition of embedded systems using internet technologies: a role-based generic system specification.</w:t>
      </w:r>
      <w:r w:rsidRPr="001A42F9">
        <w:rPr>
          <w:lang w:val="en-US"/>
        </w:rPr>
        <w:t xml:space="preserve"> Thesis, Ecole Polytech. Fed. Lausanne 2001. Available (viewed 2020-09-29) at </w:t>
      </w:r>
      <w:hyperlink r:id="rId185">
        <w:r w:rsidRPr="001A42F9">
          <w:rPr>
            <w:rStyle w:val="Hyperlink"/>
            <w:lang w:val="en-US"/>
          </w:rPr>
          <w:t>http://infoscience.epfl.ch/record/313/files/Nieva01.pdf</w:t>
        </w:r>
      </w:hyperlink>
      <w:bookmarkEnd w:id="584"/>
      <w:r w:rsidRPr="001A42F9">
        <w:rPr>
          <w:lang w:val="en-US"/>
        </w:rPr>
        <w:t xml:space="preserve"> </w:t>
      </w:r>
    </w:p>
    <w:p w14:paraId="3F67C159" w14:textId="2014AB64" w:rsidR="000E01BD" w:rsidRPr="001B02F3" w:rsidRDefault="005C6D04" w:rsidP="00220B53">
      <w:pPr>
        <w:numPr>
          <w:ilvl w:val="0"/>
          <w:numId w:val="27"/>
        </w:numPr>
        <w:rPr>
          <w:lang w:val="en-US"/>
          <w:rPrChange w:id="585" w:author="Katharina Schleidt" w:date="2021-04-18T19:25:00Z">
            <w:rPr>
              <w:lang w:val="de"/>
            </w:rPr>
          </w:rPrChange>
        </w:rPr>
      </w:pPr>
      <w:ins w:id="586" w:author="Katharina Schleidt" w:date="2021-04-21T15:09:00Z">
        <w:r w:rsidRPr="005C6D04">
          <w:rPr>
            <w:i/>
            <w:lang w:val="en-US"/>
          </w:rPr>
          <w:t>(</w:t>
        </w:r>
        <w:proofErr w:type="gramStart"/>
        <w:r w:rsidRPr="005C6D04">
          <w:rPr>
            <w:i/>
            <w:lang w:val="en-US"/>
          </w:rPr>
          <w:t>removed</w:t>
        </w:r>
        <w:proofErr w:type="gramEnd"/>
        <w:r w:rsidRPr="005C6D04">
          <w:rPr>
            <w:i/>
            <w:lang w:val="en-US"/>
          </w:rPr>
          <w:t xml:space="preserve"> as no longer relevant)</w:t>
        </w:r>
      </w:ins>
      <w:del w:id="587" w:author="Katharina Schleidt" w:date="2021-04-21T15:09:00Z">
        <w:r w:rsidR="000E01BD" w:rsidRPr="001A42F9" w:rsidDel="005C6D04">
          <w:rPr>
            <w:i/>
            <w:lang w:val="en-US"/>
          </w:rPr>
          <w:delText>Object Constraint Language (OCL) v2.0</w:delText>
        </w:r>
        <w:r w:rsidR="000E01BD" w:rsidRPr="001A42F9" w:rsidDel="005C6D04">
          <w:rPr>
            <w:lang w:val="en-US"/>
          </w:rPr>
          <w:delText xml:space="preserve">. </w:delText>
        </w:r>
        <w:r w:rsidR="000E01BD" w:rsidRPr="001B02F3" w:rsidDel="005C6D04">
          <w:rPr>
            <w:lang w:val="en-US"/>
            <w:rPrChange w:id="588" w:author="Katharina Schleidt" w:date="2021-04-18T19:25:00Z">
              <w:rPr>
                <w:lang w:val="de"/>
              </w:rPr>
            </w:rPrChange>
          </w:rPr>
          <w:delText>OMG Available Specification formal/06-05-01. Object Management Group, Needham, Mass. USA</w:delText>
        </w:r>
      </w:del>
    </w:p>
    <w:p w14:paraId="0A714AED" w14:textId="567C1819" w:rsidR="000E01BD" w:rsidRPr="001A42F9" w:rsidRDefault="000E01BD" w:rsidP="00220B53">
      <w:pPr>
        <w:numPr>
          <w:ilvl w:val="0"/>
          <w:numId w:val="27"/>
        </w:numPr>
        <w:rPr>
          <w:lang w:val="en-US"/>
        </w:rPr>
      </w:pPr>
      <w:commentRangeStart w:id="589"/>
      <w:proofErr w:type="spellStart"/>
      <w:r w:rsidRPr="001A42F9">
        <w:rPr>
          <w:lang w:val="en-US"/>
        </w:rPr>
        <w:t>Sarle</w:t>
      </w:r>
      <w:proofErr w:type="spellEnd"/>
      <w:r w:rsidRPr="001A42F9">
        <w:rPr>
          <w:lang w:val="en-US"/>
        </w:rPr>
        <w:t xml:space="preserve">, W.S., </w:t>
      </w:r>
      <w:r w:rsidRPr="001A42F9">
        <w:rPr>
          <w:i/>
          <w:lang w:val="en-US"/>
        </w:rPr>
        <w:t>Measurement theory: frequently asked questions</w:t>
      </w:r>
      <w:r w:rsidRPr="001A42F9">
        <w:rPr>
          <w:lang w:val="en-US"/>
        </w:rPr>
        <w:t xml:space="preserve">. Originally published in the Disseminations of the International Statistical Applications Institute, 4th edition, 1995, Wichita: ACG Press, pp. 6166. Revised 1996, 1997. Available (viewed 2020-09-2) at </w:t>
      </w:r>
      <w:hyperlink r:id="rId186">
        <w:r w:rsidRPr="001A42F9">
          <w:rPr>
            <w:rStyle w:val="Hyperlink"/>
            <w:lang w:val="en-US"/>
          </w:rPr>
          <w:t>ftp://ftp.sas.com/pub/neural/measurement.html</w:t>
        </w:r>
      </w:hyperlink>
      <w:commentRangeEnd w:id="589"/>
      <w:r w:rsidR="003A68D3">
        <w:rPr>
          <w:rStyle w:val="CommentReference"/>
        </w:rPr>
        <w:commentReference w:id="589"/>
      </w:r>
    </w:p>
    <w:p w14:paraId="37542689" w14:textId="25B8126B" w:rsidR="000E01BD" w:rsidRPr="001A42F9" w:rsidRDefault="000E01BD" w:rsidP="00220B53">
      <w:pPr>
        <w:numPr>
          <w:ilvl w:val="0"/>
          <w:numId w:val="27"/>
        </w:numPr>
        <w:rPr>
          <w:lang w:val="en-US"/>
        </w:rPr>
      </w:pPr>
      <w:commentRangeStart w:id="590"/>
      <w:commentRangeStart w:id="591"/>
      <w:proofErr w:type="spellStart"/>
      <w:r w:rsidRPr="001A42F9">
        <w:rPr>
          <w:lang w:val="en-US"/>
        </w:rPr>
        <w:t>Schadow</w:t>
      </w:r>
      <w:proofErr w:type="spellEnd"/>
      <w:r w:rsidRPr="001A42F9">
        <w:rPr>
          <w:lang w:val="en-US"/>
        </w:rPr>
        <w:t xml:space="preserve">, G., McDonald, C.J. (eds.), </w:t>
      </w:r>
      <w:r w:rsidRPr="001A42F9">
        <w:rPr>
          <w:i/>
          <w:lang w:val="en-US"/>
        </w:rPr>
        <w:t>UCUM, Unified Code for Units of Measure</w:t>
      </w:r>
      <w:r w:rsidRPr="001A42F9">
        <w:rPr>
          <w:lang w:val="en-US"/>
        </w:rPr>
        <w:t xml:space="preserve">. Available (viewed 2020-09-29) at </w:t>
      </w:r>
      <w:ins w:id="592" w:author="Katharina Schleidt" w:date="2021-04-18T20:18:00Z">
        <w:r w:rsidR="00032197" w:rsidRPr="00032197">
          <w:t>https://ucum.org/ucum.html</w:t>
        </w:r>
      </w:ins>
      <w:del w:id="593" w:author="Katharina Schleidt" w:date="2021-04-18T20:18:00Z">
        <w:r w:rsidR="005C46DD" w:rsidDel="00032197">
          <w:fldChar w:fldCharType="begin"/>
        </w:r>
        <w:r w:rsidR="005C46DD" w:rsidDel="00032197">
          <w:delInstrText xml:space="preserve"> HYPERLINK "https://ucum.org/trac" \h </w:delInstrText>
        </w:r>
        <w:r w:rsidR="005C46DD" w:rsidDel="00032197">
          <w:fldChar w:fldCharType="separate"/>
        </w:r>
        <w:r w:rsidRPr="001A42F9" w:rsidDel="00032197">
          <w:rPr>
            <w:rStyle w:val="Hyperlink"/>
            <w:lang w:val="en-US"/>
          </w:rPr>
          <w:delText>https://ucum.org/trac</w:delText>
        </w:r>
        <w:r w:rsidR="005C46DD" w:rsidDel="00032197">
          <w:rPr>
            <w:rStyle w:val="Hyperlink"/>
            <w:lang w:val="de"/>
          </w:rPr>
          <w:fldChar w:fldCharType="end"/>
        </w:r>
      </w:del>
      <w:r w:rsidRPr="001A42F9">
        <w:rPr>
          <w:lang w:val="en-US"/>
        </w:rPr>
        <w:t xml:space="preserve">. Tentative ontology at </w:t>
      </w:r>
      <w:hyperlink r:id="rId187">
        <w:r w:rsidRPr="001A42F9">
          <w:rPr>
            <w:rStyle w:val="Hyperlink"/>
            <w:lang w:val="en-US"/>
          </w:rPr>
          <w:t>http://finto.fi/ucum/en/</w:t>
        </w:r>
      </w:hyperlink>
      <w:r w:rsidRPr="001A42F9">
        <w:rPr>
          <w:lang w:val="en-US"/>
        </w:rPr>
        <w:t xml:space="preserve"> (viewed 2020-09-24) </w:t>
      </w:r>
      <w:commentRangeEnd w:id="590"/>
      <w:r w:rsidR="009A03C8">
        <w:rPr>
          <w:rStyle w:val="CommentReference"/>
        </w:rPr>
        <w:commentReference w:id="590"/>
      </w:r>
      <w:commentRangeEnd w:id="591"/>
      <w:r w:rsidR="009A03C8">
        <w:rPr>
          <w:rStyle w:val="CommentReference"/>
        </w:rPr>
        <w:commentReference w:id="591"/>
      </w:r>
    </w:p>
    <w:p w14:paraId="325737B4" w14:textId="0C1E8927" w:rsidR="000E01BD" w:rsidRPr="000E01BD" w:rsidRDefault="000E01BD" w:rsidP="00220B53">
      <w:pPr>
        <w:numPr>
          <w:ilvl w:val="0"/>
          <w:numId w:val="27"/>
        </w:numPr>
        <w:rPr>
          <w:lang w:val="de"/>
        </w:rPr>
      </w:pPr>
      <w:bookmarkStart w:id="594" w:name="_Ref52486904"/>
      <w:r w:rsidRPr="001A42F9">
        <w:rPr>
          <w:i/>
          <w:lang w:val="en-US"/>
        </w:rPr>
        <w:t>Sensor Model Language (</w:t>
      </w:r>
      <w:proofErr w:type="spellStart"/>
      <w:r w:rsidRPr="001A42F9">
        <w:rPr>
          <w:i/>
          <w:lang w:val="en-US"/>
        </w:rPr>
        <w:t>SensorML</w:t>
      </w:r>
      <w:proofErr w:type="spellEnd"/>
      <w:r w:rsidRPr="001A42F9">
        <w:rPr>
          <w:i/>
          <w:lang w:val="en-US"/>
        </w:rPr>
        <w:t>)</w:t>
      </w:r>
      <w:r w:rsidRPr="001A42F9">
        <w:rPr>
          <w:lang w:val="en-US"/>
        </w:rPr>
        <w:t xml:space="preserve">, </w:t>
      </w:r>
      <w:proofErr w:type="spellStart"/>
      <w:r w:rsidRPr="001A42F9">
        <w:rPr>
          <w:lang w:val="en-US"/>
        </w:rPr>
        <w:t>OpenGIS</w:t>
      </w:r>
      <w:proofErr w:type="spellEnd"/>
      <w:r w:rsidRPr="001A42F9">
        <w:rPr>
          <w:lang w:val="en-US"/>
        </w:rPr>
        <w:t xml:space="preserve">® Implementation Standard, OGC 12-000r2. </w:t>
      </w:r>
      <w:proofErr w:type="spellStart"/>
      <w:r w:rsidRPr="000E01BD">
        <w:rPr>
          <w:lang w:val="de"/>
        </w:rPr>
        <w:t>Available</w:t>
      </w:r>
      <w:proofErr w:type="spellEnd"/>
      <w:r w:rsidRPr="000E01BD">
        <w:rPr>
          <w:lang w:val="de"/>
        </w:rPr>
        <w:t xml:space="preserve"> (</w:t>
      </w:r>
      <w:proofErr w:type="spellStart"/>
      <w:r w:rsidRPr="000E01BD">
        <w:rPr>
          <w:lang w:val="de"/>
        </w:rPr>
        <w:t>viewed</w:t>
      </w:r>
      <w:proofErr w:type="spellEnd"/>
      <w:r w:rsidRPr="000E01BD">
        <w:rPr>
          <w:lang w:val="de"/>
        </w:rPr>
        <w:t xml:space="preserve"> </w:t>
      </w:r>
      <w:proofErr w:type="spellStart"/>
      <w:r w:rsidRPr="000E01BD">
        <w:rPr>
          <w:lang w:val="de"/>
        </w:rPr>
        <w:t>viewed</w:t>
      </w:r>
      <w:proofErr w:type="spellEnd"/>
      <w:r w:rsidRPr="000E01BD">
        <w:rPr>
          <w:lang w:val="de"/>
        </w:rPr>
        <w:t xml:space="preserve"> 2020-09-29) at </w:t>
      </w:r>
      <w:hyperlink r:id="rId188">
        <w:r w:rsidRPr="000E01BD">
          <w:rPr>
            <w:rStyle w:val="Hyperlink"/>
            <w:lang w:val="de"/>
          </w:rPr>
          <w:t>http://www.opengeospatial.org/standards/sensorml</w:t>
        </w:r>
      </w:hyperlink>
      <w:bookmarkEnd w:id="594"/>
    </w:p>
    <w:p w14:paraId="5700B760" w14:textId="77777777" w:rsidR="000E01BD" w:rsidRPr="001A42F9" w:rsidRDefault="000E01BD" w:rsidP="00220B53">
      <w:pPr>
        <w:numPr>
          <w:ilvl w:val="0"/>
          <w:numId w:val="27"/>
        </w:numPr>
        <w:rPr>
          <w:lang w:val="en-US"/>
        </w:rPr>
      </w:pPr>
      <w:bookmarkStart w:id="595" w:name="_Ref52486124"/>
      <w:r w:rsidRPr="001A42F9">
        <w:rPr>
          <w:i/>
          <w:lang w:val="en-US"/>
        </w:rPr>
        <w:t>Sensor Observation Service</w:t>
      </w:r>
      <w:r w:rsidRPr="001A42F9">
        <w:rPr>
          <w:lang w:val="en-US"/>
        </w:rPr>
        <w:t xml:space="preserve">, </w:t>
      </w:r>
      <w:proofErr w:type="spellStart"/>
      <w:r w:rsidRPr="001A42F9">
        <w:rPr>
          <w:lang w:val="en-US"/>
        </w:rPr>
        <w:t>OpenGIS</w:t>
      </w:r>
      <w:proofErr w:type="spellEnd"/>
      <w:r w:rsidRPr="001A42F9">
        <w:rPr>
          <w:lang w:val="en-US"/>
        </w:rPr>
        <w:t>® Implementation Specification OGC document 12-006</w:t>
      </w:r>
      <w:bookmarkEnd w:id="595"/>
      <w:r w:rsidRPr="001A42F9">
        <w:rPr>
          <w:lang w:val="en-US"/>
        </w:rPr>
        <w:t xml:space="preserve"> </w:t>
      </w:r>
    </w:p>
    <w:p w14:paraId="5187C68D" w14:textId="77777777" w:rsidR="000E01BD" w:rsidRPr="000E01BD" w:rsidRDefault="000E01BD" w:rsidP="00220B53">
      <w:pPr>
        <w:numPr>
          <w:ilvl w:val="0"/>
          <w:numId w:val="27"/>
        </w:numPr>
        <w:rPr>
          <w:lang w:val="de"/>
        </w:rPr>
      </w:pPr>
      <w:bookmarkStart w:id="596" w:name="_Ref52486101"/>
      <w:r w:rsidRPr="001A42F9">
        <w:rPr>
          <w:lang w:val="en-US"/>
        </w:rPr>
        <w:t xml:space="preserve">The OGC SensorThings API Part 1: Sensing (2016). </w:t>
      </w:r>
      <w:r w:rsidRPr="000E01BD">
        <w:rPr>
          <w:lang w:val="de"/>
        </w:rPr>
        <w:t xml:space="preserve">OGC </w:t>
      </w:r>
      <w:proofErr w:type="spellStart"/>
      <w:r w:rsidRPr="000E01BD">
        <w:rPr>
          <w:lang w:val="de"/>
        </w:rPr>
        <w:t>Document</w:t>
      </w:r>
      <w:proofErr w:type="spellEnd"/>
      <w:r w:rsidRPr="000E01BD">
        <w:rPr>
          <w:lang w:val="de"/>
        </w:rPr>
        <w:t xml:space="preserve"> OGC: 15-078R6,</w:t>
      </w:r>
      <w:bookmarkEnd w:id="596"/>
      <w:r w:rsidRPr="000E01BD">
        <w:rPr>
          <w:lang w:val="de"/>
        </w:rPr>
        <w:t xml:space="preserve"> </w:t>
      </w:r>
    </w:p>
    <w:p w14:paraId="60D8DF8B" w14:textId="26A2A79D" w:rsidR="000E01BD" w:rsidRPr="009A03C8" w:rsidRDefault="009A03C8" w:rsidP="00220B53">
      <w:pPr>
        <w:numPr>
          <w:ilvl w:val="0"/>
          <w:numId w:val="27"/>
        </w:numPr>
        <w:rPr>
          <w:lang w:val="en-US"/>
          <w:rPrChange w:id="597" w:author="Katharina Schleidt" w:date="2021-04-21T15:44:00Z">
            <w:rPr>
              <w:lang w:val="de"/>
            </w:rPr>
          </w:rPrChange>
        </w:rPr>
      </w:pPr>
      <w:ins w:id="598" w:author="Katharina Schleidt" w:date="2021-04-21T15:44:00Z">
        <w:r w:rsidRPr="009A03C8">
          <w:rPr>
            <w:lang w:val="en-US"/>
          </w:rPr>
          <w:t>(</w:t>
        </w:r>
        <w:proofErr w:type="gramStart"/>
        <w:r w:rsidRPr="009A03C8">
          <w:rPr>
            <w:lang w:val="en-US"/>
          </w:rPr>
          <w:t>removed</w:t>
        </w:r>
        <w:proofErr w:type="gramEnd"/>
        <w:r w:rsidRPr="009A03C8">
          <w:rPr>
            <w:lang w:val="en-US"/>
          </w:rPr>
          <w:t xml:space="preserve"> as no longer relevant)</w:t>
        </w:r>
      </w:ins>
      <w:del w:id="599" w:author="Katharina Schleidt" w:date="2021-04-21T15:44:00Z">
        <w:r w:rsidR="000E01BD" w:rsidRPr="001A42F9" w:rsidDel="009A03C8">
          <w:rPr>
            <w:lang w:val="en-US"/>
          </w:rPr>
          <w:delText xml:space="preserve">Stevens, S.S. On the theory of scales of measurements. </w:delText>
        </w:r>
        <w:r w:rsidR="000E01BD" w:rsidRPr="009A03C8" w:rsidDel="009A03C8">
          <w:rPr>
            <w:i/>
            <w:lang w:val="en-US"/>
            <w:rPrChange w:id="600" w:author="Katharina Schleidt" w:date="2021-04-21T15:44:00Z">
              <w:rPr>
                <w:i/>
                <w:lang w:val="de"/>
              </w:rPr>
            </w:rPrChange>
          </w:rPr>
          <w:delText>Science</w:delText>
        </w:r>
        <w:r w:rsidR="000E01BD" w:rsidRPr="009A03C8" w:rsidDel="009A03C8">
          <w:rPr>
            <w:lang w:val="en-US"/>
            <w:rPrChange w:id="601" w:author="Katharina Schleidt" w:date="2021-04-21T15:44:00Z">
              <w:rPr>
                <w:lang w:val="de"/>
              </w:rPr>
            </w:rPrChange>
          </w:rPr>
          <w:delText xml:space="preserve"> 1946, </w:delText>
        </w:r>
        <w:r w:rsidR="000E01BD" w:rsidRPr="009A03C8" w:rsidDel="009A03C8">
          <w:rPr>
            <w:b/>
            <w:lang w:val="en-US"/>
            <w:rPrChange w:id="602" w:author="Katharina Schleidt" w:date="2021-04-21T15:44:00Z">
              <w:rPr>
                <w:b/>
                <w:lang w:val="de"/>
              </w:rPr>
            </w:rPrChange>
          </w:rPr>
          <w:delText>103</w:delText>
        </w:r>
        <w:r w:rsidR="000E01BD" w:rsidRPr="009A03C8" w:rsidDel="009A03C8">
          <w:rPr>
            <w:lang w:val="en-US"/>
            <w:rPrChange w:id="603" w:author="Katharina Schleidt" w:date="2021-04-21T15:44:00Z">
              <w:rPr>
                <w:lang w:val="de"/>
              </w:rPr>
            </w:rPrChange>
          </w:rPr>
          <w:delText>, pp. 677680</w:delText>
        </w:r>
      </w:del>
    </w:p>
    <w:p w14:paraId="7B04CCE8" w14:textId="77777777" w:rsidR="000E01BD" w:rsidRPr="000E01BD" w:rsidRDefault="000E01BD" w:rsidP="00220B53">
      <w:pPr>
        <w:numPr>
          <w:ilvl w:val="0"/>
          <w:numId w:val="27"/>
        </w:numPr>
        <w:rPr>
          <w:lang w:val="de"/>
        </w:rPr>
      </w:pPr>
      <w:bookmarkStart w:id="604" w:name="_Ref52486403"/>
      <w:proofErr w:type="spellStart"/>
      <w:r w:rsidRPr="001A42F9">
        <w:rPr>
          <w:lang w:val="en-US"/>
        </w:rPr>
        <w:lastRenderedPageBreak/>
        <w:t>Suppes</w:t>
      </w:r>
      <w:proofErr w:type="spellEnd"/>
      <w:r w:rsidRPr="001A42F9">
        <w:rPr>
          <w:lang w:val="en-US"/>
        </w:rPr>
        <w:t xml:space="preserve">, P., Krantz, D.H., Luce, R.D., Tversky, A. (1989), </w:t>
      </w:r>
      <w:r w:rsidRPr="001A42F9">
        <w:rPr>
          <w:i/>
          <w:lang w:val="en-US"/>
        </w:rPr>
        <w:t>Foundations of measurement, Vol. </w:t>
      </w:r>
      <w:r w:rsidRPr="000E01BD">
        <w:rPr>
          <w:i/>
          <w:lang w:val="de"/>
        </w:rPr>
        <w:t xml:space="preserve">II: </w:t>
      </w:r>
      <w:proofErr w:type="spellStart"/>
      <w:r w:rsidRPr="000E01BD">
        <w:rPr>
          <w:i/>
          <w:lang w:val="de"/>
        </w:rPr>
        <w:t>Geometrical</w:t>
      </w:r>
      <w:proofErr w:type="spellEnd"/>
      <w:r w:rsidRPr="000E01BD">
        <w:rPr>
          <w:i/>
          <w:lang w:val="de"/>
        </w:rPr>
        <w:t xml:space="preserve">, </w:t>
      </w:r>
      <w:proofErr w:type="spellStart"/>
      <w:r w:rsidRPr="000E01BD">
        <w:rPr>
          <w:i/>
          <w:lang w:val="de"/>
        </w:rPr>
        <w:t>threshold</w:t>
      </w:r>
      <w:proofErr w:type="spellEnd"/>
      <w:r w:rsidRPr="000E01BD">
        <w:rPr>
          <w:i/>
          <w:lang w:val="de"/>
        </w:rPr>
        <w:t xml:space="preserve">, and </w:t>
      </w:r>
      <w:proofErr w:type="spellStart"/>
      <w:r w:rsidRPr="000E01BD">
        <w:rPr>
          <w:i/>
          <w:lang w:val="de"/>
        </w:rPr>
        <w:t>probabilistic</w:t>
      </w:r>
      <w:proofErr w:type="spellEnd"/>
      <w:r w:rsidRPr="000E01BD">
        <w:rPr>
          <w:i/>
          <w:lang w:val="de"/>
        </w:rPr>
        <w:t xml:space="preserve"> </w:t>
      </w:r>
      <w:proofErr w:type="spellStart"/>
      <w:r w:rsidRPr="000E01BD">
        <w:rPr>
          <w:i/>
          <w:lang w:val="de"/>
        </w:rPr>
        <w:t>representations</w:t>
      </w:r>
      <w:proofErr w:type="spellEnd"/>
      <w:r w:rsidRPr="000E01BD">
        <w:rPr>
          <w:lang w:val="de"/>
        </w:rPr>
        <w:t>, New York: Academic Press</w:t>
      </w:r>
      <w:bookmarkEnd w:id="604"/>
    </w:p>
    <w:p w14:paraId="0235D254" w14:textId="77777777" w:rsidR="000E01BD" w:rsidRPr="001A42F9" w:rsidRDefault="000E01BD" w:rsidP="00220B53">
      <w:pPr>
        <w:numPr>
          <w:ilvl w:val="0"/>
          <w:numId w:val="27"/>
        </w:numPr>
        <w:rPr>
          <w:lang w:val="en-US"/>
        </w:rPr>
      </w:pPr>
      <w:bookmarkStart w:id="605" w:name="_Ref52486449"/>
      <w:r w:rsidRPr="001A42F9">
        <w:rPr>
          <w:i/>
          <w:lang w:val="en-US"/>
        </w:rPr>
        <w:t>SWE Common Data Model Encoding Standard,</w:t>
      </w:r>
      <w:r w:rsidRPr="001A42F9">
        <w:rPr>
          <w:lang w:val="en-US"/>
        </w:rPr>
        <w:t xml:space="preserve"> </w:t>
      </w:r>
      <w:proofErr w:type="spellStart"/>
      <w:r w:rsidRPr="001A42F9">
        <w:rPr>
          <w:lang w:val="en-US"/>
        </w:rPr>
        <w:t>OpenGIS</w:t>
      </w:r>
      <w:proofErr w:type="spellEnd"/>
      <w:r w:rsidRPr="001A42F9">
        <w:rPr>
          <w:lang w:val="en-US"/>
        </w:rPr>
        <w:t>® Implementation Standard OGC document 08094r1</w:t>
      </w:r>
      <w:bookmarkEnd w:id="605"/>
    </w:p>
    <w:p w14:paraId="39D31349" w14:textId="631A2C7D" w:rsidR="00F24D49" w:rsidRPr="001A42F9" w:rsidRDefault="00F24D49" w:rsidP="00220B53">
      <w:pPr>
        <w:numPr>
          <w:ilvl w:val="0"/>
          <w:numId w:val="27"/>
        </w:numPr>
        <w:rPr>
          <w:lang w:val="en-US"/>
        </w:rPr>
      </w:pPr>
      <w:bookmarkStart w:id="606" w:name="_3w19e94" w:colFirst="0" w:colLast="0"/>
      <w:bookmarkEnd w:id="606"/>
      <w:r w:rsidRPr="001A42F9">
        <w:rPr>
          <w:lang w:val="en-US"/>
        </w:rPr>
        <w:t xml:space="preserve"> (</w:t>
      </w:r>
      <w:proofErr w:type="gramStart"/>
      <w:r w:rsidRPr="001A42F9">
        <w:rPr>
          <w:lang w:val="en-US"/>
        </w:rPr>
        <w:t>removed</w:t>
      </w:r>
      <w:proofErr w:type="gramEnd"/>
      <w:r w:rsidRPr="001A42F9">
        <w:rPr>
          <w:lang w:val="en-US"/>
        </w:rPr>
        <w:t xml:space="preserve"> as no longer relevant)</w:t>
      </w:r>
    </w:p>
    <w:p w14:paraId="576AECA4" w14:textId="7606404E" w:rsidR="000E01BD" w:rsidRPr="009A03C8" w:rsidRDefault="009A03C8" w:rsidP="00220B53">
      <w:pPr>
        <w:numPr>
          <w:ilvl w:val="0"/>
          <w:numId w:val="27"/>
        </w:numPr>
        <w:rPr>
          <w:lang w:val="en-US"/>
          <w:rPrChange w:id="607" w:author="Katharina Schleidt" w:date="2021-04-21T15:50:00Z">
            <w:rPr>
              <w:lang w:val="de"/>
            </w:rPr>
          </w:rPrChange>
        </w:rPr>
      </w:pPr>
      <w:ins w:id="608" w:author="Katharina Schleidt" w:date="2021-04-21T15:46:00Z">
        <w:r w:rsidRPr="009A03C8">
          <w:rPr>
            <w:lang w:val="en-US"/>
          </w:rPr>
          <w:t>(removed as no longer relevant)</w:t>
        </w:r>
      </w:ins>
      <w:del w:id="609" w:author="Katharina Schleidt" w:date="2021-04-21T15:46:00Z">
        <w:r w:rsidR="000E01BD" w:rsidRPr="001A42F9" w:rsidDel="009A03C8">
          <w:rPr>
            <w:lang w:val="en-US"/>
          </w:rPr>
          <w:delText xml:space="preserve">Yoder, J.W., Balaguer, F., Johnson, R. </w:delText>
        </w:r>
        <w:r w:rsidR="000E01BD" w:rsidRPr="001A42F9" w:rsidDel="009A03C8">
          <w:rPr>
            <w:i/>
            <w:lang w:val="en-US"/>
          </w:rPr>
          <w:delText>From analysis to design of the observation pattern</w:delText>
        </w:r>
        <w:r w:rsidR="000E01BD" w:rsidRPr="001A42F9" w:rsidDel="009A03C8">
          <w:rPr>
            <w:lang w:val="en-US"/>
          </w:rPr>
          <w:delText xml:space="preserve">. </w:delText>
        </w:r>
        <w:r w:rsidR="000E01BD" w:rsidRPr="009A03C8" w:rsidDel="009A03C8">
          <w:rPr>
            <w:lang w:val="en-US"/>
            <w:rPrChange w:id="610" w:author="Katharina Schleidt" w:date="2021-04-21T15:50:00Z">
              <w:rPr>
                <w:lang w:val="de"/>
              </w:rPr>
            </w:rPrChange>
          </w:rPr>
          <w:delText xml:space="preserve">Available (viewed 2011-10-14) at </w:delText>
        </w:r>
        <w:r w:rsidR="00B01162" w:rsidDel="009A03C8">
          <w:fldChar w:fldCharType="begin"/>
        </w:r>
        <w:r w:rsidR="00B01162" w:rsidDel="009A03C8">
          <w:delInstrText xml:space="preserve"> HYPERLINK "http://citeseerx.ist.psu.edu/viewdoc/summary?doi=10.1.1.87.6287" \h </w:delInstrText>
        </w:r>
        <w:r w:rsidR="00B01162" w:rsidDel="009A03C8">
          <w:fldChar w:fldCharType="separate"/>
        </w:r>
        <w:r w:rsidR="000E01BD" w:rsidRPr="009A03C8" w:rsidDel="009A03C8">
          <w:rPr>
            <w:rStyle w:val="Hyperlink"/>
            <w:lang w:val="en-US"/>
            <w:rPrChange w:id="611" w:author="Katharina Schleidt" w:date="2021-04-21T15:50:00Z">
              <w:rPr>
                <w:rStyle w:val="Hyperlink"/>
                <w:lang w:val="de"/>
              </w:rPr>
            </w:rPrChange>
          </w:rPr>
          <w:delText>citeseerx.ist.psu.edu</w:delText>
        </w:r>
        <w:r w:rsidR="00B01162" w:rsidDel="009A03C8">
          <w:rPr>
            <w:rStyle w:val="Hyperlink"/>
            <w:lang w:val="de"/>
          </w:rPr>
          <w:fldChar w:fldCharType="end"/>
        </w:r>
      </w:del>
    </w:p>
    <w:p w14:paraId="3C05327C" w14:textId="77777777" w:rsidR="000E01BD" w:rsidRPr="000E01BD" w:rsidRDefault="000E01BD" w:rsidP="00220B53">
      <w:pPr>
        <w:numPr>
          <w:ilvl w:val="0"/>
          <w:numId w:val="27"/>
        </w:numPr>
        <w:rPr>
          <w:lang w:val="de"/>
        </w:rPr>
      </w:pPr>
      <w:bookmarkStart w:id="612" w:name="_ke1jpxfdidr0" w:colFirst="0" w:colLast="0"/>
      <w:bookmarkStart w:id="613" w:name="_Ref52486267"/>
      <w:bookmarkEnd w:id="612"/>
      <w:r w:rsidRPr="001A42F9">
        <w:rPr>
          <w:i/>
          <w:lang w:val="en-US"/>
        </w:rPr>
        <w:t xml:space="preserve">OGC: The Specification Model - A Standard for Modular specifications (2009). </w:t>
      </w:r>
      <w:r w:rsidRPr="000E01BD">
        <w:rPr>
          <w:i/>
          <w:lang w:val="de"/>
        </w:rPr>
        <w:t xml:space="preserve">OGC </w:t>
      </w:r>
      <w:proofErr w:type="spellStart"/>
      <w:r w:rsidRPr="000E01BD">
        <w:rPr>
          <w:i/>
          <w:lang w:val="de"/>
        </w:rPr>
        <w:t>document</w:t>
      </w:r>
      <w:proofErr w:type="spellEnd"/>
      <w:r w:rsidRPr="000E01BD">
        <w:rPr>
          <w:i/>
          <w:lang w:val="de"/>
        </w:rPr>
        <w:t xml:space="preserve"> 08-131r3,</w:t>
      </w:r>
      <w:bookmarkEnd w:id="613"/>
      <w:r w:rsidRPr="000E01BD">
        <w:rPr>
          <w:i/>
          <w:lang w:val="de"/>
        </w:rPr>
        <w:t xml:space="preserve"> </w:t>
      </w:r>
    </w:p>
    <w:p w14:paraId="2E6E8FE5" w14:textId="77777777" w:rsidR="000E01BD" w:rsidRPr="001A42F9" w:rsidRDefault="000E01BD" w:rsidP="00220B53">
      <w:pPr>
        <w:numPr>
          <w:ilvl w:val="0"/>
          <w:numId w:val="27"/>
        </w:numPr>
        <w:rPr>
          <w:lang w:val="en-US"/>
        </w:rPr>
      </w:pPr>
      <w:bookmarkStart w:id="614" w:name="_4zj9roh0nc22" w:colFirst="0" w:colLast="0"/>
      <w:bookmarkStart w:id="615" w:name="_Ref52486218"/>
      <w:bookmarkEnd w:id="614"/>
      <w:r w:rsidRPr="001A42F9">
        <w:rPr>
          <w:lang w:val="en-US"/>
        </w:rPr>
        <w:t xml:space="preserve">K. Schleidt and P. Baumann, "Interconnecting Sensor Data and </w:t>
      </w:r>
      <w:proofErr w:type="spellStart"/>
      <w:r w:rsidRPr="001A42F9">
        <w:rPr>
          <w:lang w:val="en-US"/>
        </w:rPr>
        <w:t>Datacubes</w:t>
      </w:r>
      <w:proofErr w:type="spellEnd"/>
      <w:r w:rsidRPr="001A42F9">
        <w:rPr>
          <w:lang w:val="en-US"/>
        </w:rPr>
        <w:t xml:space="preserve">," </w:t>
      </w:r>
      <w:r w:rsidRPr="001A42F9">
        <w:rPr>
          <w:i/>
          <w:lang w:val="en-US"/>
        </w:rPr>
        <w:t>IGARSS 2019 - 2019 IEEE International Geoscience and Remote Sensing Symposium</w:t>
      </w:r>
      <w:r w:rsidRPr="001A42F9">
        <w:rPr>
          <w:lang w:val="en-US"/>
        </w:rPr>
        <w:t xml:space="preserve">, Yokohama, Japan, 2019, pp. 5555-5558, </w:t>
      </w:r>
      <w:proofErr w:type="spellStart"/>
      <w:r w:rsidRPr="001A42F9">
        <w:rPr>
          <w:lang w:val="en-US"/>
        </w:rPr>
        <w:t>doi</w:t>
      </w:r>
      <w:proofErr w:type="spellEnd"/>
      <w:r w:rsidRPr="001A42F9">
        <w:rPr>
          <w:lang w:val="en-US"/>
        </w:rPr>
        <w:t>: 10.1109/IGARSS.2019.8898232.</w:t>
      </w:r>
      <w:bookmarkEnd w:id="615"/>
      <w:r w:rsidRPr="001A42F9">
        <w:rPr>
          <w:lang w:val="en-US"/>
        </w:rPr>
        <w:t xml:space="preserve"> </w:t>
      </w:r>
    </w:p>
    <w:p w14:paraId="62931DA7" w14:textId="01B70E74" w:rsidR="000E01BD" w:rsidRPr="000E01BD" w:rsidRDefault="000E01BD" w:rsidP="00220B53">
      <w:pPr>
        <w:numPr>
          <w:ilvl w:val="0"/>
          <w:numId w:val="27"/>
        </w:numPr>
        <w:rPr>
          <w:lang w:val="de"/>
        </w:rPr>
      </w:pPr>
      <w:bookmarkStart w:id="616" w:name="_lrqa8kqa7h6w" w:colFirst="0" w:colLast="0"/>
      <w:bookmarkEnd w:id="616"/>
      <w:commentRangeStart w:id="617"/>
      <w:r w:rsidRPr="00C35DAC">
        <w:rPr>
          <w:i/>
          <w:lang w:val="fr-FR"/>
          <w:rPrChange w:id="618" w:author="Grellet Sylvain" w:date="2021-06-03T09:08:00Z">
            <w:rPr>
              <w:i/>
              <w:lang w:val="en-US"/>
            </w:rPr>
          </w:rPrChange>
        </w:rPr>
        <w:t xml:space="preserve">QUDT - </w:t>
      </w:r>
      <w:proofErr w:type="spellStart"/>
      <w:r w:rsidRPr="00C35DAC">
        <w:rPr>
          <w:i/>
          <w:lang w:val="fr-FR"/>
          <w:rPrChange w:id="619" w:author="Grellet Sylvain" w:date="2021-06-03T09:08:00Z">
            <w:rPr>
              <w:i/>
              <w:lang w:val="en-US"/>
            </w:rPr>
          </w:rPrChange>
        </w:rPr>
        <w:t>Quantities</w:t>
      </w:r>
      <w:proofErr w:type="spellEnd"/>
      <w:r w:rsidRPr="00C35DAC">
        <w:rPr>
          <w:i/>
          <w:lang w:val="fr-FR"/>
          <w:rPrChange w:id="620" w:author="Grellet Sylvain" w:date="2021-06-03T09:08:00Z">
            <w:rPr>
              <w:i/>
              <w:lang w:val="en-US"/>
            </w:rPr>
          </w:rPrChange>
        </w:rPr>
        <w:t xml:space="preserve">, </w:t>
      </w:r>
      <w:proofErr w:type="spellStart"/>
      <w:r w:rsidRPr="00C35DAC">
        <w:rPr>
          <w:i/>
          <w:lang w:val="fr-FR"/>
          <w:rPrChange w:id="621" w:author="Grellet Sylvain" w:date="2021-06-03T09:08:00Z">
            <w:rPr>
              <w:i/>
              <w:lang w:val="en-US"/>
            </w:rPr>
          </w:rPrChange>
        </w:rPr>
        <w:t>Units</w:t>
      </w:r>
      <w:proofErr w:type="spellEnd"/>
      <w:r w:rsidRPr="00C35DAC">
        <w:rPr>
          <w:i/>
          <w:lang w:val="fr-FR"/>
          <w:rPrChange w:id="622" w:author="Grellet Sylvain" w:date="2021-06-03T09:08:00Z">
            <w:rPr>
              <w:i/>
              <w:lang w:val="en-US"/>
            </w:rPr>
          </w:rPrChange>
        </w:rPr>
        <w:t>, Dimensions and Data Types Ontologies</w:t>
      </w:r>
      <w:r w:rsidRPr="00C35DAC">
        <w:rPr>
          <w:lang w:val="fr-FR"/>
          <w:rPrChange w:id="623" w:author="Grellet Sylvain" w:date="2021-06-03T09:08:00Z">
            <w:rPr>
              <w:lang w:val="en-US"/>
            </w:rPr>
          </w:rPrChange>
        </w:rPr>
        <w:t xml:space="preserve">. </w:t>
      </w:r>
      <w:r w:rsidRPr="001A42F9">
        <w:rPr>
          <w:lang w:val="en-US"/>
        </w:rPr>
        <w:t xml:space="preserve">Ralph Hodgson; Paul J. Keller; Jack Hodges; Jack Spivak. </w:t>
      </w:r>
      <w:proofErr w:type="spellStart"/>
      <w:r w:rsidRPr="000E01BD">
        <w:rPr>
          <w:lang w:val="de"/>
        </w:rPr>
        <w:t>Available</w:t>
      </w:r>
      <w:proofErr w:type="spellEnd"/>
      <w:r w:rsidRPr="000E01BD">
        <w:rPr>
          <w:lang w:val="de"/>
        </w:rPr>
        <w:t xml:space="preserve"> (</w:t>
      </w:r>
      <w:proofErr w:type="spellStart"/>
      <w:r w:rsidRPr="000E01BD">
        <w:rPr>
          <w:lang w:val="de"/>
        </w:rPr>
        <w:t>viewed</w:t>
      </w:r>
      <w:proofErr w:type="spellEnd"/>
      <w:r w:rsidRPr="000E01BD">
        <w:rPr>
          <w:lang w:val="de"/>
        </w:rPr>
        <w:t xml:space="preserve"> 2020-09-29) at </w:t>
      </w:r>
      <w:hyperlink r:id="rId189">
        <w:r w:rsidRPr="000E01BD">
          <w:rPr>
            <w:rStyle w:val="Hyperlink"/>
            <w:lang w:val="de"/>
          </w:rPr>
          <w:t>http://www.qudt.org/</w:t>
        </w:r>
      </w:hyperlink>
      <w:r w:rsidRPr="000E01BD">
        <w:rPr>
          <w:lang w:val="de"/>
        </w:rPr>
        <w:t xml:space="preserve"> </w:t>
      </w:r>
      <w:commentRangeEnd w:id="617"/>
      <w:r w:rsidR="009A03C8">
        <w:rPr>
          <w:rStyle w:val="CommentReference"/>
        </w:rPr>
        <w:commentReference w:id="617"/>
      </w:r>
    </w:p>
    <w:p w14:paraId="40E58B3A" w14:textId="66B23AFA" w:rsidR="000E01BD" w:rsidRPr="001A42F9" w:rsidRDefault="000E01BD" w:rsidP="00220B53">
      <w:pPr>
        <w:numPr>
          <w:ilvl w:val="0"/>
          <w:numId w:val="27"/>
        </w:numPr>
        <w:rPr>
          <w:lang w:val="en-US"/>
        </w:rPr>
      </w:pPr>
      <w:bookmarkStart w:id="624" w:name="_y20zani37k1u" w:colFirst="0" w:colLast="0"/>
      <w:bookmarkEnd w:id="624"/>
      <w:commentRangeStart w:id="625"/>
      <w:r w:rsidRPr="001A42F9">
        <w:rPr>
          <w:i/>
          <w:lang w:val="en-US"/>
        </w:rPr>
        <w:t xml:space="preserve">Semantic Sensor Network Ontology. </w:t>
      </w:r>
      <w:r w:rsidRPr="001A42F9">
        <w:rPr>
          <w:lang w:val="en-US"/>
        </w:rPr>
        <w:t xml:space="preserve"> Armin Haller, Krzysztof Janowicz, Simon Cox, </w:t>
      </w:r>
      <w:proofErr w:type="spellStart"/>
      <w:r w:rsidRPr="001A42F9">
        <w:rPr>
          <w:lang w:val="en-US"/>
        </w:rPr>
        <w:t>Danh</w:t>
      </w:r>
      <w:proofErr w:type="spellEnd"/>
      <w:r w:rsidRPr="001A42F9">
        <w:rPr>
          <w:lang w:val="en-US"/>
        </w:rPr>
        <w:t xml:space="preserve"> Le Phuoc, Kerry Taylor, Maxime </w:t>
      </w:r>
      <w:proofErr w:type="spellStart"/>
      <w:r w:rsidRPr="001A42F9">
        <w:rPr>
          <w:lang w:val="en-US"/>
        </w:rPr>
        <w:t>Lefrançois</w:t>
      </w:r>
      <w:proofErr w:type="spellEnd"/>
      <w:r w:rsidRPr="001A42F9">
        <w:rPr>
          <w:lang w:val="en-US"/>
        </w:rPr>
        <w:t xml:space="preserve">. Available (viewed 2020-09-29) at </w:t>
      </w:r>
      <w:hyperlink r:id="rId190">
        <w:r w:rsidRPr="001A42F9">
          <w:rPr>
            <w:rStyle w:val="Hyperlink"/>
            <w:lang w:val="en-US"/>
          </w:rPr>
          <w:t>https://www.w3.org/TR/vocab-ssn/</w:t>
        </w:r>
      </w:hyperlink>
      <w:r w:rsidRPr="001A42F9">
        <w:rPr>
          <w:lang w:val="en-US"/>
        </w:rPr>
        <w:t xml:space="preserve"> </w:t>
      </w:r>
      <w:commentRangeEnd w:id="625"/>
      <w:r w:rsidR="002E3170">
        <w:rPr>
          <w:rStyle w:val="CommentReference"/>
        </w:rPr>
        <w:commentReference w:id="625"/>
      </w:r>
    </w:p>
    <w:p w14:paraId="411AF7B4" w14:textId="5E8D638F" w:rsidR="000E01BD" w:rsidRPr="001A42F9" w:rsidRDefault="000E01BD" w:rsidP="00220B53">
      <w:pPr>
        <w:numPr>
          <w:ilvl w:val="0"/>
          <w:numId w:val="27"/>
        </w:numPr>
        <w:rPr>
          <w:lang w:val="en-US"/>
        </w:rPr>
      </w:pPr>
      <w:bookmarkStart w:id="626" w:name="_eyz613s6s55c" w:colFirst="0" w:colLast="0"/>
      <w:bookmarkEnd w:id="626"/>
      <w:commentRangeStart w:id="627"/>
      <w:r w:rsidRPr="001A42F9">
        <w:rPr>
          <w:i/>
          <w:lang w:val="en-US"/>
        </w:rPr>
        <w:t>Guidelines for the use of Observations &amp; Measurements and Sensor Web Enablement-related standards in INSPIRE</w:t>
      </w:r>
      <w:r w:rsidRPr="001A42F9">
        <w:rPr>
          <w:lang w:val="en-US"/>
        </w:rPr>
        <w:t xml:space="preserve">. Sylvain </w:t>
      </w:r>
      <w:proofErr w:type="spellStart"/>
      <w:proofErr w:type="gramStart"/>
      <w:r w:rsidRPr="001A42F9">
        <w:rPr>
          <w:lang w:val="en-US"/>
        </w:rPr>
        <w:t>Grellet</w:t>
      </w:r>
      <w:proofErr w:type="spellEnd"/>
      <w:r w:rsidRPr="001A42F9">
        <w:rPr>
          <w:lang w:val="en-US"/>
        </w:rPr>
        <w:t xml:space="preserve"> ,</w:t>
      </w:r>
      <w:proofErr w:type="gramEnd"/>
      <w:r w:rsidRPr="001A42F9">
        <w:rPr>
          <w:lang w:val="en-US"/>
        </w:rPr>
        <w:t xml:space="preserve"> Gerhard </w:t>
      </w:r>
      <w:proofErr w:type="spellStart"/>
      <w:r w:rsidRPr="001A42F9">
        <w:rPr>
          <w:lang w:val="en-US"/>
        </w:rPr>
        <w:t>Dünnebeil</w:t>
      </w:r>
      <w:proofErr w:type="spellEnd"/>
      <w:r w:rsidRPr="001A42F9">
        <w:rPr>
          <w:lang w:val="en-US"/>
        </w:rPr>
        <w:t xml:space="preserve">, Anders </w:t>
      </w:r>
      <w:proofErr w:type="spellStart"/>
      <w:r w:rsidRPr="001A42F9">
        <w:rPr>
          <w:lang w:val="en-US"/>
        </w:rPr>
        <w:t>Foureaux</w:t>
      </w:r>
      <w:proofErr w:type="spellEnd"/>
      <w:r w:rsidRPr="001A42F9">
        <w:rPr>
          <w:lang w:val="en-US"/>
        </w:rPr>
        <w:t xml:space="preserve">, Carsten Hollmann, Frédéric </w:t>
      </w:r>
      <w:proofErr w:type="spellStart"/>
      <w:r w:rsidRPr="001A42F9">
        <w:rPr>
          <w:lang w:val="en-US"/>
        </w:rPr>
        <w:t>Houbie</w:t>
      </w:r>
      <w:proofErr w:type="spellEnd"/>
      <w:r w:rsidRPr="001A42F9">
        <w:rPr>
          <w:lang w:val="en-US"/>
        </w:rPr>
        <w:t xml:space="preserve">, Diomede </w:t>
      </w:r>
      <w:proofErr w:type="spellStart"/>
      <w:r w:rsidRPr="001A42F9">
        <w:rPr>
          <w:lang w:val="en-US"/>
        </w:rPr>
        <w:t>Illuzzi</w:t>
      </w:r>
      <w:proofErr w:type="spellEnd"/>
      <w:r w:rsidRPr="001A42F9">
        <w:rPr>
          <w:lang w:val="en-US"/>
        </w:rPr>
        <w:t xml:space="preserve">, Simon </w:t>
      </w:r>
      <w:proofErr w:type="spellStart"/>
      <w:r w:rsidRPr="001A42F9">
        <w:rPr>
          <w:lang w:val="en-US"/>
        </w:rPr>
        <w:t>Jirka</w:t>
      </w:r>
      <w:proofErr w:type="spellEnd"/>
      <w:r w:rsidRPr="001A42F9">
        <w:rPr>
          <w:lang w:val="en-US"/>
        </w:rPr>
        <w:t xml:space="preserve">, Barbara </w:t>
      </w:r>
      <w:proofErr w:type="spellStart"/>
      <w:r w:rsidRPr="001A42F9">
        <w:rPr>
          <w:lang w:val="en-US"/>
        </w:rPr>
        <w:t>Magagna</w:t>
      </w:r>
      <w:proofErr w:type="spellEnd"/>
      <w:r w:rsidRPr="001A42F9">
        <w:rPr>
          <w:lang w:val="en-US"/>
        </w:rPr>
        <w:t xml:space="preserve">, </w:t>
      </w:r>
      <w:proofErr w:type="spellStart"/>
      <w:r w:rsidRPr="001A42F9">
        <w:rPr>
          <w:lang w:val="en-US"/>
        </w:rPr>
        <w:t>Matthes</w:t>
      </w:r>
      <w:proofErr w:type="spellEnd"/>
      <w:r w:rsidRPr="001A42F9">
        <w:rPr>
          <w:lang w:val="en-US"/>
        </w:rPr>
        <w:t xml:space="preserve"> Rieke, Alessandro </w:t>
      </w:r>
      <w:proofErr w:type="spellStart"/>
      <w:r w:rsidRPr="001A42F9">
        <w:rPr>
          <w:lang w:val="en-US"/>
        </w:rPr>
        <w:t>Sarretta</w:t>
      </w:r>
      <w:proofErr w:type="spellEnd"/>
      <w:r w:rsidRPr="001A42F9">
        <w:rPr>
          <w:lang w:val="en-US"/>
        </w:rPr>
        <w:t xml:space="preserve">, Katharina Schleidt, </w:t>
      </w:r>
      <w:proofErr w:type="spellStart"/>
      <w:r w:rsidRPr="001A42F9">
        <w:rPr>
          <w:lang w:val="en-US"/>
        </w:rPr>
        <w:t>Paweł</w:t>
      </w:r>
      <w:proofErr w:type="spellEnd"/>
      <w:r w:rsidRPr="001A42F9">
        <w:rPr>
          <w:lang w:val="en-US"/>
        </w:rPr>
        <w:t xml:space="preserve"> </w:t>
      </w:r>
      <w:proofErr w:type="spellStart"/>
      <w:r w:rsidRPr="001A42F9">
        <w:rPr>
          <w:lang w:val="en-US"/>
        </w:rPr>
        <w:t>Soczewski</w:t>
      </w:r>
      <w:proofErr w:type="spellEnd"/>
      <w:r w:rsidRPr="001A42F9">
        <w:rPr>
          <w:lang w:val="en-US"/>
        </w:rPr>
        <w:t xml:space="preserve">, Paolo </w:t>
      </w:r>
      <w:proofErr w:type="spellStart"/>
      <w:r w:rsidRPr="001A42F9">
        <w:rPr>
          <w:lang w:val="en-US"/>
        </w:rPr>
        <w:t>Tagliolato</w:t>
      </w:r>
      <w:proofErr w:type="spellEnd"/>
      <w:r w:rsidRPr="001A42F9">
        <w:rPr>
          <w:lang w:val="en-US"/>
        </w:rPr>
        <w:t xml:space="preserve">, Mickael </w:t>
      </w:r>
      <w:proofErr w:type="spellStart"/>
      <w:r w:rsidRPr="001A42F9">
        <w:rPr>
          <w:lang w:val="en-US"/>
        </w:rPr>
        <w:t>Treguer</w:t>
      </w:r>
      <w:proofErr w:type="spellEnd"/>
      <w:r w:rsidRPr="001A42F9">
        <w:rPr>
          <w:lang w:val="en-US"/>
        </w:rPr>
        <w:t xml:space="preserve"> and Alexander </w:t>
      </w:r>
      <w:proofErr w:type="spellStart"/>
      <w:r w:rsidRPr="001A42F9">
        <w:rPr>
          <w:lang w:val="en-US"/>
        </w:rPr>
        <w:t>Kotsev</w:t>
      </w:r>
      <w:proofErr w:type="spellEnd"/>
      <w:r w:rsidRPr="001A42F9">
        <w:rPr>
          <w:lang w:val="en-US"/>
        </w:rPr>
        <w:t xml:space="preserve">, Michael Lutz. Available (viewed 2020-09-29) at </w:t>
      </w:r>
      <w:hyperlink r:id="rId191">
        <w:r w:rsidRPr="001A42F9">
          <w:rPr>
            <w:rStyle w:val="Hyperlink"/>
            <w:lang w:val="en-US"/>
          </w:rPr>
          <w:t>https://inspire.ec.europa.eu/id/document/tg/d2.9-o%26m-swe</w:t>
        </w:r>
      </w:hyperlink>
      <w:r w:rsidRPr="001A42F9">
        <w:rPr>
          <w:lang w:val="en-US"/>
        </w:rPr>
        <w:t xml:space="preserve"> </w:t>
      </w:r>
      <w:commentRangeEnd w:id="627"/>
      <w:r w:rsidR="002E3170">
        <w:rPr>
          <w:rStyle w:val="CommentReference"/>
        </w:rPr>
        <w:commentReference w:id="627"/>
      </w:r>
    </w:p>
    <w:p w14:paraId="429D80BE" w14:textId="77777777" w:rsidR="000E01BD" w:rsidRPr="001B02F3" w:rsidRDefault="000E01BD" w:rsidP="00220B53">
      <w:pPr>
        <w:numPr>
          <w:ilvl w:val="0"/>
          <w:numId w:val="27"/>
        </w:numPr>
        <w:rPr>
          <w:lang w:val="en-US"/>
          <w:rPrChange w:id="628" w:author="Katharina Schleidt" w:date="2021-04-18T19:25:00Z">
            <w:rPr>
              <w:lang w:val="de"/>
            </w:rPr>
          </w:rPrChange>
        </w:rPr>
      </w:pPr>
      <w:bookmarkStart w:id="629" w:name="_iokycrd6np27" w:colFirst="0" w:colLast="0"/>
      <w:bookmarkEnd w:id="629"/>
      <w:commentRangeStart w:id="630"/>
      <w:r w:rsidRPr="001A42F9">
        <w:rPr>
          <w:i/>
          <w:lang w:val="en-US"/>
        </w:rPr>
        <w:t>Ontology for observations and sampling features, with alignments to existing models</w:t>
      </w:r>
      <w:r w:rsidRPr="001A42F9">
        <w:rPr>
          <w:lang w:val="en-US"/>
        </w:rPr>
        <w:t xml:space="preserve">. </w:t>
      </w:r>
      <w:r w:rsidRPr="001B02F3">
        <w:rPr>
          <w:lang w:val="en-US"/>
          <w:rPrChange w:id="631" w:author="Katharina Schleidt" w:date="2021-04-18T19:25:00Z">
            <w:rPr>
              <w:lang w:val="de"/>
            </w:rPr>
          </w:rPrChange>
        </w:rPr>
        <w:t xml:space="preserve">S.J.D. Cox. Semantic Web. 2017. Available (viewed 2020-09-29) at https://content.iospress.com/articles/semantic-web/sw214 </w:t>
      </w:r>
      <w:commentRangeEnd w:id="630"/>
      <w:r w:rsidR="002E3170">
        <w:rPr>
          <w:rStyle w:val="CommentReference"/>
        </w:rPr>
        <w:commentReference w:id="630"/>
      </w:r>
    </w:p>
    <w:bookmarkEnd w:id="561"/>
    <w:p w14:paraId="0E5333B5" w14:textId="06E86334" w:rsidR="001A33D0" w:rsidRDefault="001A33D0">
      <w:pPr>
        <w:rPr>
          <w:ins w:id="632" w:author="Katharina Schleidt" w:date="2021-04-21T16:14:00Z"/>
        </w:rPr>
      </w:pPr>
    </w:p>
    <w:p w14:paraId="1C3265B5" w14:textId="5474A3D9" w:rsidR="00621028" w:rsidRDefault="00621028">
      <w:pPr>
        <w:rPr>
          <w:ins w:id="633" w:author="Katharina Schleidt" w:date="2021-04-21T16:14:00Z"/>
        </w:rPr>
      </w:pPr>
    </w:p>
    <w:p w14:paraId="3C4A41E3" w14:textId="3F911E8D" w:rsidR="00621028" w:rsidRPr="000564D4" w:rsidRDefault="00621028" w:rsidP="00621028">
      <w:pPr>
        <w:numPr>
          <w:ilvl w:val="0"/>
          <w:numId w:val="30"/>
        </w:numPr>
        <w:tabs>
          <w:tab w:val="clear" w:pos="403"/>
        </w:tabs>
        <w:spacing w:before="100" w:beforeAutospacing="1" w:after="100" w:afterAutospacing="1" w:line="240" w:lineRule="auto"/>
        <w:jc w:val="left"/>
        <w:rPr>
          <w:ins w:id="634" w:author="Katharina Schleidt" w:date="2021-05-11T19:08:00Z"/>
          <w:rFonts w:ascii="Times New Roman" w:eastAsia="Times New Roman" w:hAnsi="Times New Roman"/>
          <w:sz w:val="24"/>
          <w:szCs w:val="24"/>
          <w:lang w:val="en-US" w:eastAsia="de-AT"/>
          <w:rPrChange w:id="635" w:author="Katharina Schleidt" w:date="2021-05-11T19:08:00Z">
            <w:rPr>
              <w:ins w:id="636" w:author="Katharina Schleidt" w:date="2021-05-11T19:08:00Z"/>
            </w:rPr>
          </w:rPrChange>
        </w:rPr>
      </w:pPr>
      <w:ins w:id="637" w:author="Katharina Schleidt" w:date="2021-04-21T16:17:00Z">
        <w:r>
          <w:t>ISO 19101-1:2014, Geographic information — Reference model — Part 1: Fundamentals</w:t>
        </w:r>
      </w:ins>
    </w:p>
    <w:p w14:paraId="3D4DE1E3" w14:textId="6FDF930F" w:rsidR="000564D4" w:rsidRPr="00621028" w:rsidRDefault="000564D4" w:rsidP="00621028">
      <w:pPr>
        <w:numPr>
          <w:ilvl w:val="0"/>
          <w:numId w:val="30"/>
        </w:numPr>
        <w:tabs>
          <w:tab w:val="clear" w:pos="403"/>
        </w:tabs>
        <w:spacing w:before="100" w:beforeAutospacing="1" w:after="100" w:afterAutospacing="1" w:line="240" w:lineRule="auto"/>
        <w:jc w:val="left"/>
        <w:rPr>
          <w:ins w:id="638" w:author="Katharina Schleidt" w:date="2021-04-21T16:17:00Z"/>
          <w:rFonts w:ascii="Times New Roman" w:eastAsia="Times New Roman" w:hAnsi="Times New Roman"/>
          <w:sz w:val="24"/>
          <w:szCs w:val="24"/>
          <w:lang w:val="en-US" w:eastAsia="de-AT"/>
          <w:rPrChange w:id="639" w:author="Katharina Schleidt" w:date="2021-04-21T16:17:00Z">
            <w:rPr>
              <w:ins w:id="640" w:author="Katharina Schleidt" w:date="2021-04-21T16:17:00Z"/>
              <w:rFonts w:ascii="Times New Roman" w:eastAsia="Times New Roman" w:hAnsi="Times New Roman"/>
              <w:sz w:val="24"/>
              <w:szCs w:val="24"/>
              <w:lang w:val="de-AT" w:eastAsia="de-AT"/>
            </w:rPr>
          </w:rPrChange>
        </w:rPr>
      </w:pPr>
      <w:ins w:id="641" w:author="Katharina Schleidt" w:date="2021-05-11T19:08:00Z">
        <w:r>
          <w:t>19105:2000 Geographic information — Conformance and testing</w:t>
        </w:r>
      </w:ins>
    </w:p>
    <w:p w14:paraId="6085737C" w14:textId="6E332CCA" w:rsidR="00621028" w:rsidRPr="00621028" w:rsidRDefault="00621028" w:rsidP="00621028">
      <w:pPr>
        <w:numPr>
          <w:ilvl w:val="0"/>
          <w:numId w:val="30"/>
        </w:numPr>
        <w:tabs>
          <w:tab w:val="clear" w:pos="403"/>
        </w:tabs>
        <w:spacing w:before="100" w:beforeAutospacing="1" w:after="100" w:afterAutospacing="1" w:line="240" w:lineRule="auto"/>
        <w:jc w:val="left"/>
        <w:rPr>
          <w:ins w:id="642" w:author="Katharina Schleidt" w:date="2021-04-21T16:14:00Z"/>
          <w:rFonts w:ascii="Times New Roman" w:eastAsia="Times New Roman" w:hAnsi="Times New Roman"/>
          <w:sz w:val="24"/>
          <w:szCs w:val="24"/>
          <w:lang w:val="de-AT" w:eastAsia="de-AT"/>
        </w:rPr>
      </w:pPr>
      <w:ins w:id="643" w:author="Katharina Schleidt" w:date="2021-04-21T16:14:00Z">
        <w:r w:rsidRPr="00621028">
          <w:rPr>
            <w:rFonts w:ascii="Times New Roman" w:eastAsia="Times New Roman" w:hAnsi="Times New Roman"/>
            <w:sz w:val="24"/>
            <w:szCs w:val="24"/>
            <w:lang w:val="de-AT" w:eastAsia="de-AT"/>
          </w:rPr>
          <w:t xml:space="preserve">ISO 19115-1:2014, Geographic </w:t>
        </w:r>
        <w:proofErr w:type="spellStart"/>
        <w:r w:rsidRPr="00621028">
          <w:rPr>
            <w:rFonts w:ascii="Times New Roman" w:eastAsia="Times New Roman" w:hAnsi="Times New Roman"/>
            <w:sz w:val="24"/>
            <w:szCs w:val="24"/>
            <w:lang w:val="de-AT" w:eastAsia="de-AT"/>
          </w:rPr>
          <w:t>information</w:t>
        </w:r>
        <w:proofErr w:type="spellEnd"/>
        <w:r w:rsidRPr="00621028">
          <w:rPr>
            <w:rFonts w:ascii="Times New Roman" w:eastAsia="Times New Roman" w:hAnsi="Times New Roman"/>
            <w:sz w:val="24"/>
            <w:szCs w:val="24"/>
            <w:lang w:val="de-AT" w:eastAsia="de-AT"/>
          </w:rPr>
          <w:t xml:space="preserve"> — </w:t>
        </w:r>
        <w:proofErr w:type="spellStart"/>
        <w:r w:rsidRPr="00621028">
          <w:rPr>
            <w:rFonts w:ascii="Times New Roman" w:eastAsia="Times New Roman" w:hAnsi="Times New Roman"/>
            <w:sz w:val="24"/>
            <w:szCs w:val="24"/>
            <w:lang w:val="de-AT" w:eastAsia="de-AT"/>
          </w:rPr>
          <w:t>Metadata</w:t>
        </w:r>
        <w:proofErr w:type="spellEnd"/>
        <w:r w:rsidRPr="00621028">
          <w:rPr>
            <w:rFonts w:ascii="Times New Roman" w:eastAsia="Times New Roman" w:hAnsi="Times New Roman"/>
            <w:sz w:val="24"/>
            <w:szCs w:val="24"/>
            <w:lang w:val="de-AT" w:eastAsia="de-AT"/>
          </w:rPr>
          <w:t xml:space="preserve"> — Part 1: </w:t>
        </w:r>
        <w:proofErr w:type="spellStart"/>
        <w:r w:rsidRPr="00621028">
          <w:rPr>
            <w:rFonts w:ascii="Times New Roman" w:eastAsia="Times New Roman" w:hAnsi="Times New Roman"/>
            <w:sz w:val="24"/>
            <w:szCs w:val="24"/>
            <w:lang w:val="de-AT" w:eastAsia="de-AT"/>
          </w:rPr>
          <w:t>Fundamentals</w:t>
        </w:r>
        <w:proofErr w:type="spellEnd"/>
      </w:ins>
    </w:p>
    <w:p w14:paraId="7AAC56B4" w14:textId="77777777" w:rsidR="00621028" w:rsidRPr="00621028" w:rsidRDefault="00621028" w:rsidP="00621028">
      <w:pPr>
        <w:numPr>
          <w:ilvl w:val="0"/>
          <w:numId w:val="30"/>
        </w:numPr>
        <w:tabs>
          <w:tab w:val="clear" w:pos="403"/>
        </w:tabs>
        <w:spacing w:before="100" w:beforeAutospacing="1" w:after="100" w:afterAutospacing="1" w:line="240" w:lineRule="auto"/>
        <w:jc w:val="left"/>
        <w:rPr>
          <w:ins w:id="644" w:author="Katharina Schleidt" w:date="2021-04-21T16:14:00Z"/>
          <w:rFonts w:ascii="Times New Roman" w:eastAsia="Times New Roman" w:hAnsi="Times New Roman"/>
          <w:sz w:val="24"/>
          <w:szCs w:val="24"/>
          <w:lang w:val="en-US" w:eastAsia="de-AT"/>
          <w:rPrChange w:id="645" w:author="Katharina Schleidt" w:date="2021-04-21T16:14:00Z">
            <w:rPr>
              <w:ins w:id="646" w:author="Katharina Schleidt" w:date="2021-04-21T16:14:00Z"/>
              <w:rFonts w:ascii="Times New Roman" w:eastAsia="Times New Roman" w:hAnsi="Times New Roman"/>
              <w:sz w:val="24"/>
              <w:szCs w:val="24"/>
              <w:lang w:val="de-AT" w:eastAsia="de-AT"/>
            </w:rPr>
          </w:rPrChange>
        </w:rPr>
      </w:pPr>
      <w:ins w:id="647" w:author="Katharina Schleidt" w:date="2021-04-21T16:14:00Z">
        <w:r w:rsidRPr="00621028">
          <w:rPr>
            <w:rFonts w:ascii="Times New Roman" w:eastAsia="Times New Roman" w:hAnsi="Times New Roman"/>
            <w:sz w:val="24"/>
            <w:szCs w:val="24"/>
            <w:lang w:val="en-US" w:eastAsia="de-AT"/>
            <w:rPrChange w:id="648" w:author="Katharina Schleidt" w:date="2021-04-21T16:14:00Z">
              <w:rPr>
                <w:rFonts w:ascii="Times New Roman" w:eastAsia="Times New Roman" w:hAnsi="Times New Roman"/>
                <w:sz w:val="24"/>
                <w:szCs w:val="24"/>
                <w:lang w:val="de-AT" w:eastAsia="de-AT"/>
              </w:rPr>
            </w:rPrChange>
          </w:rPr>
          <w:t>ISO 19123-1:20xx, Geographic information — Schema for coverage geometry and functions — Part 1: Fundamentals</w:t>
        </w:r>
      </w:ins>
    </w:p>
    <w:p w14:paraId="40871E7E" w14:textId="77777777" w:rsidR="00621028" w:rsidRPr="00621028" w:rsidRDefault="00621028" w:rsidP="00621028">
      <w:pPr>
        <w:numPr>
          <w:ilvl w:val="0"/>
          <w:numId w:val="30"/>
        </w:numPr>
        <w:tabs>
          <w:tab w:val="clear" w:pos="403"/>
        </w:tabs>
        <w:spacing w:before="100" w:beforeAutospacing="1" w:after="100" w:afterAutospacing="1" w:line="240" w:lineRule="auto"/>
        <w:jc w:val="left"/>
        <w:rPr>
          <w:ins w:id="649" w:author="Katharina Schleidt" w:date="2021-04-21T16:14:00Z"/>
          <w:rFonts w:ascii="Times New Roman" w:eastAsia="Times New Roman" w:hAnsi="Times New Roman"/>
          <w:sz w:val="24"/>
          <w:szCs w:val="24"/>
          <w:lang w:val="en-US" w:eastAsia="de-AT"/>
          <w:rPrChange w:id="650" w:author="Katharina Schleidt" w:date="2021-04-21T16:14:00Z">
            <w:rPr>
              <w:ins w:id="651" w:author="Katharina Schleidt" w:date="2021-04-21T16:14:00Z"/>
              <w:rFonts w:ascii="Times New Roman" w:eastAsia="Times New Roman" w:hAnsi="Times New Roman"/>
              <w:sz w:val="24"/>
              <w:szCs w:val="24"/>
              <w:lang w:val="de-AT" w:eastAsia="de-AT"/>
            </w:rPr>
          </w:rPrChange>
        </w:rPr>
      </w:pPr>
      <w:ins w:id="652" w:author="Katharina Schleidt" w:date="2021-04-21T16:14:00Z">
        <w:r w:rsidRPr="00621028">
          <w:rPr>
            <w:rFonts w:ascii="Times New Roman" w:eastAsia="Times New Roman" w:hAnsi="Times New Roman"/>
            <w:sz w:val="24"/>
            <w:szCs w:val="24"/>
            <w:lang w:val="en-US" w:eastAsia="de-AT"/>
            <w:rPrChange w:id="653" w:author="Katharina Schleidt" w:date="2021-04-21T16:14:00Z">
              <w:rPr>
                <w:rFonts w:ascii="Times New Roman" w:eastAsia="Times New Roman" w:hAnsi="Times New Roman"/>
                <w:sz w:val="24"/>
                <w:szCs w:val="24"/>
                <w:lang w:val="de-AT" w:eastAsia="de-AT"/>
              </w:rPr>
            </w:rPrChange>
          </w:rPr>
          <w:t>ISO 19123-2:2018, Geographic information — Schema for coverage geometry and functions — Part 2: Coverage implementation schema</w:t>
        </w:r>
      </w:ins>
    </w:p>
    <w:p w14:paraId="1AA99F38" w14:textId="77777777" w:rsidR="00621028" w:rsidRPr="00621028" w:rsidRDefault="00621028" w:rsidP="00621028">
      <w:pPr>
        <w:numPr>
          <w:ilvl w:val="0"/>
          <w:numId w:val="30"/>
        </w:numPr>
        <w:tabs>
          <w:tab w:val="clear" w:pos="403"/>
        </w:tabs>
        <w:spacing w:before="100" w:beforeAutospacing="1" w:after="100" w:afterAutospacing="1" w:line="240" w:lineRule="auto"/>
        <w:jc w:val="left"/>
        <w:rPr>
          <w:ins w:id="654" w:author="Katharina Schleidt" w:date="2021-04-21T16:14:00Z"/>
          <w:rFonts w:ascii="Times New Roman" w:eastAsia="Times New Roman" w:hAnsi="Times New Roman"/>
          <w:sz w:val="24"/>
          <w:szCs w:val="24"/>
          <w:lang w:val="en-US" w:eastAsia="de-AT"/>
          <w:rPrChange w:id="655" w:author="Katharina Schleidt" w:date="2021-04-21T16:14:00Z">
            <w:rPr>
              <w:ins w:id="656" w:author="Katharina Schleidt" w:date="2021-04-21T16:14:00Z"/>
              <w:rFonts w:ascii="Times New Roman" w:eastAsia="Times New Roman" w:hAnsi="Times New Roman"/>
              <w:sz w:val="24"/>
              <w:szCs w:val="24"/>
              <w:lang w:val="de-AT" w:eastAsia="de-AT"/>
            </w:rPr>
          </w:rPrChange>
        </w:rPr>
      </w:pPr>
      <w:ins w:id="657" w:author="Katharina Schleidt" w:date="2021-04-21T16:14:00Z">
        <w:r w:rsidRPr="00621028">
          <w:rPr>
            <w:rFonts w:ascii="Times New Roman" w:eastAsia="Times New Roman" w:hAnsi="Times New Roman"/>
            <w:sz w:val="24"/>
            <w:szCs w:val="24"/>
            <w:lang w:val="en-US" w:eastAsia="de-AT"/>
            <w:rPrChange w:id="658" w:author="Katharina Schleidt" w:date="2021-04-21T16:14:00Z">
              <w:rPr>
                <w:rFonts w:ascii="Times New Roman" w:eastAsia="Times New Roman" w:hAnsi="Times New Roman"/>
                <w:sz w:val="24"/>
                <w:szCs w:val="24"/>
                <w:lang w:val="de-AT" w:eastAsia="de-AT"/>
              </w:rPr>
            </w:rPrChange>
          </w:rPr>
          <w:t>ISO 19136-1:2020, Geographic information — Geography Markup Language (GML) — Part 1: Fundamentals</w:t>
        </w:r>
      </w:ins>
    </w:p>
    <w:p w14:paraId="784DD9D8" w14:textId="77777777" w:rsidR="00621028" w:rsidRPr="00621028" w:rsidRDefault="00621028" w:rsidP="00621028">
      <w:pPr>
        <w:numPr>
          <w:ilvl w:val="0"/>
          <w:numId w:val="30"/>
        </w:numPr>
        <w:tabs>
          <w:tab w:val="clear" w:pos="403"/>
        </w:tabs>
        <w:spacing w:before="100" w:beforeAutospacing="1" w:after="100" w:afterAutospacing="1" w:line="240" w:lineRule="auto"/>
        <w:jc w:val="left"/>
        <w:rPr>
          <w:ins w:id="659" w:author="Katharina Schleidt" w:date="2021-04-21T16:14:00Z"/>
          <w:rFonts w:ascii="Times New Roman" w:eastAsia="Times New Roman" w:hAnsi="Times New Roman"/>
          <w:sz w:val="24"/>
          <w:szCs w:val="24"/>
          <w:lang w:val="de-AT" w:eastAsia="de-AT"/>
        </w:rPr>
      </w:pPr>
      <w:ins w:id="660" w:author="Katharina Schleidt" w:date="2021-04-21T16:14:00Z">
        <w:r w:rsidRPr="00621028">
          <w:rPr>
            <w:rFonts w:ascii="Times New Roman" w:eastAsia="Times New Roman" w:hAnsi="Times New Roman"/>
            <w:sz w:val="24"/>
            <w:szCs w:val="24"/>
            <w:lang w:val="de-AT" w:eastAsia="de-AT"/>
          </w:rPr>
          <w:t xml:space="preserve">ISO 19157:2013, Geographic </w:t>
        </w:r>
        <w:proofErr w:type="spellStart"/>
        <w:r w:rsidRPr="00621028">
          <w:rPr>
            <w:rFonts w:ascii="Times New Roman" w:eastAsia="Times New Roman" w:hAnsi="Times New Roman"/>
            <w:sz w:val="24"/>
            <w:szCs w:val="24"/>
            <w:lang w:val="de-AT" w:eastAsia="de-AT"/>
          </w:rPr>
          <w:t>information</w:t>
        </w:r>
        <w:proofErr w:type="spellEnd"/>
        <w:r w:rsidRPr="00621028">
          <w:rPr>
            <w:rFonts w:ascii="Times New Roman" w:eastAsia="Times New Roman" w:hAnsi="Times New Roman"/>
            <w:sz w:val="24"/>
            <w:szCs w:val="24"/>
            <w:lang w:val="de-AT" w:eastAsia="de-AT"/>
          </w:rPr>
          <w:t xml:space="preserve"> — Data </w:t>
        </w:r>
        <w:proofErr w:type="spellStart"/>
        <w:r w:rsidRPr="00621028">
          <w:rPr>
            <w:rFonts w:ascii="Times New Roman" w:eastAsia="Times New Roman" w:hAnsi="Times New Roman"/>
            <w:sz w:val="24"/>
            <w:szCs w:val="24"/>
            <w:lang w:val="de-AT" w:eastAsia="de-AT"/>
          </w:rPr>
          <w:t>quality</w:t>
        </w:r>
        <w:proofErr w:type="spellEnd"/>
      </w:ins>
    </w:p>
    <w:p w14:paraId="19BEA688" w14:textId="77777777" w:rsidR="00621028" w:rsidRPr="00F02BC7" w:rsidRDefault="00621028"/>
    <w:sectPr w:rsidR="00621028" w:rsidRPr="00F02BC7" w:rsidSect="002B4EBE">
      <w:footerReference w:type="even" r:id="rId192"/>
      <w:footerReference w:type="default" r:id="rId193"/>
      <w:type w:val="oddPage"/>
      <w:pgSz w:w="11906" w:h="16838" w:code="9"/>
      <w:pgMar w:top="794" w:right="737" w:bottom="284" w:left="851" w:header="709" w:footer="0" w:gutter="567"/>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 w:author="Katharina Schleidt" w:date="2021-07-05T19:43:00Z" w:initials="KS">
    <w:p w14:paraId="11C93E4C" w14:textId="13AE8DB7" w:rsidR="0082047C" w:rsidRDefault="0082047C">
      <w:pPr>
        <w:pStyle w:val="CommentText"/>
      </w:pPr>
      <w:r>
        <w:rPr>
          <w:rStyle w:val="CommentReference"/>
        </w:rPr>
        <w:annotationRef/>
      </w:r>
      <w:r>
        <w:t>As the old version was “Observations and Measurements”, “Sample” should also be capitalized</w:t>
      </w:r>
    </w:p>
  </w:comment>
  <w:comment w:id="93" w:author="Katharina Schleidt" w:date="2021-04-21T14:03:00Z" w:initials="KS">
    <w:p w14:paraId="7ECF2440" w14:textId="3F97473B" w:rsidR="00C35DAC" w:rsidRDefault="00C35DAC">
      <w:pPr>
        <w:pStyle w:val="CommentText"/>
      </w:pPr>
      <w:r>
        <w:rPr>
          <w:rStyle w:val="CommentReference"/>
        </w:rPr>
        <w:annotationRef/>
      </w:r>
      <w:r w:rsidRPr="009940F8">
        <w:t>Should be moved down to after 5 Document conventions. Will do once the rest has been reviewed, as otherwise will lose all tracked changes</w:t>
      </w:r>
    </w:p>
  </w:comment>
  <w:comment w:id="117" w:author="Katharina Schleidt" w:date="2021-04-21T14:02:00Z" w:initials="KS">
    <w:p w14:paraId="3CDEE08B" w14:textId="53F4628B" w:rsidR="00C35DAC" w:rsidRDefault="00C35DAC">
      <w:pPr>
        <w:pStyle w:val="CommentText"/>
      </w:pPr>
      <w:r>
        <w:rPr>
          <w:rStyle w:val="CommentReference"/>
        </w:rPr>
        <w:annotationRef/>
      </w:r>
      <w:r>
        <w:t>Should be moved up to before 4 Conformance. Will do once the rest has been reviewed, as otherwise will lose all tracked changes</w:t>
      </w:r>
    </w:p>
  </w:comment>
  <w:comment w:id="168" w:author="Katharina Schleidt" w:date="2021-04-21T16:15:00Z" w:initials="KS">
    <w:p w14:paraId="705D30D5" w14:textId="33416101" w:rsidR="00C35DAC" w:rsidRDefault="00C35DAC">
      <w:pPr>
        <w:pStyle w:val="CommentText"/>
      </w:pPr>
      <w:r>
        <w:rPr>
          <w:rStyle w:val="CommentReference"/>
        </w:rPr>
        <w:annotationRef/>
      </w:r>
      <w:r>
        <w:t>Add reference to bibliography on 19115</w:t>
      </w:r>
    </w:p>
  </w:comment>
  <w:comment w:id="172" w:author="Katharina Schleidt" w:date="2021-04-18T19:25:00Z" w:initials="KS">
    <w:p w14:paraId="10039519" w14:textId="6E68A087" w:rsidR="00C35DAC" w:rsidRDefault="00C35DAC">
      <w:pPr>
        <w:pStyle w:val="CommentText"/>
      </w:pPr>
      <w:r>
        <w:rPr>
          <w:rStyle w:val="CommentReference"/>
        </w:rPr>
        <w:annotationRef/>
      </w:r>
      <w:r>
        <w:t>Not sure if this reference still applies as changed phenomenon to characteristic</w:t>
      </w:r>
    </w:p>
  </w:comment>
  <w:comment w:id="181" w:author="Katharina Schleidt" w:date="2021-07-05T15:05:00Z" w:initials="KS">
    <w:p w14:paraId="6312FE60" w14:textId="71D65F03" w:rsidR="00F95F63" w:rsidRDefault="00F95F63">
      <w:pPr>
        <w:pStyle w:val="CommentText"/>
      </w:pPr>
      <w:r>
        <w:rPr>
          <w:rStyle w:val="CommentReference"/>
        </w:rPr>
        <w:annotationRef/>
      </w:r>
      <w:r>
        <w:t>I added this to clarify as Carl found this bit confusing (and I agree), hope this sentence helps!</w:t>
      </w:r>
    </w:p>
  </w:comment>
  <w:comment w:id="192" w:author="Katharina Schleidt" w:date="2021-05-31T21:57:00Z" w:initials="KS">
    <w:p w14:paraId="46E063EA" w14:textId="30DEC173" w:rsidR="00C35DAC" w:rsidRDefault="00C35DAC">
      <w:pPr>
        <w:pStyle w:val="CommentText"/>
      </w:pPr>
      <w:r>
        <w:rPr>
          <w:rStyle w:val="CommentReference"/>
        </w:rPr>
        <w:annotationRef/>
      </w:r>
      <w:r>
        <w:t>I rephrased this as I realized that the original was very implementation-phrased while here we’re still being abstract</w:t>
      </w:r>
    </w:p>
  </w:comment>
  <w:comment w:id="221" w:author="Katharina Schleidt" w:date="2021-05-05T12:16:00Z" w:initials="KS">
    <w:p w14:paraId="5B377FA6" w14:textId="1C89B62C" w:rsidR="00C35DAC" w:rsidRDefault="00C35DAC">
      <w:pPr>
        <w:pStyle w:val="CommentText"/>
      </w:pPr>
      <w:r>
        <w:rPr>
          <w:rStyle w:val="CommentReference"/>
        </w:rPr>
        <w:annotationRef/>
      </w:r>
      <w:r>
        <w:t>General Note: adding this picture moves all further figure numbers down one!!!</w:t>
      </w:r>
    </w:p>
  </w:comment>
  <w:comment w:id="246" w:author="Ilkka Rinne" w:date="2021-06-21T15:35:00Z" w:initials="IR">
    <w:p w14:paraId="1D0EB65F" w14:textId="77777777" w:rsidR="001C49AC" w:rsidRDefault="001C49AC">
      <w:pPr>
        <w:pStyle w:val="CommentText"/>
      </w:pPr>
      <w:r>
        <w:rPr>
          <w:rStyle w:val="CommentReference"/>
        </w:rPr>
        <w:annotationRef/>
      </w:r>
      <w:r>
        <w:t>Definition should also be applicable for pointing to an Observation form other type of objects. Proposal:</w:t>
      </w:r>
    </w:p>
    <w:p w14:paraId="6AD64F47" w14:textId="77777777" w:rsidR="001C49AC" w:rsidRDefault="001C49AC">
      <w:pPr>
        <w:pStyle w:val="CommentText"/>
      </w:pPr>
    </w:p>
    <w:p w14:paraId="6D26E063" w14:textId="2A189BD0" w:rsidR="001C49AC" w:rsidRDefault="001C49AC">
      <w:pPr>
        <w:pStyle w:val="CommentText"/>
      </w:pPr>
      <w:r>
        <w:t>“An Observation related to the referring object.”</w:t>
      </w:r>
    </w:p>
  </w:comment>
  <w:comment w:id="248" w:author="Katharina Schleidt" w:date="2021-04-21T13:57:00Z" w:initials="KS">
    <w:p w14:paraId="1B204B96" w14:textId="6F52A6C8" w:rsidR="00C35DAC" w:rsidRDefault="00C35DAC">
      <w:pPr>
        <w:pStyle w:val="CommentText"/>
      </w:pPr>
      <w:r>
        <w:rPr>
          <w:rStyle w:val="CommentReference"/>
        </w:rPr>
        <w:annotationRef/>
      </w:r>
      <w:r>
        <w:t>Should be linked</w:t>
      </w:r>
    </w:p>
  </w:comment>
  <w:comment w:id="249" w:author="Grellet Sylvain" w:date="2021-06-04T09:43:00Z" w:initials="GS">
    <w:p w14:paraId="1C20DCBA" w14:textId="22213871" w:rsidR="00BE79BC" w:rsidRDefault="00BE79BC">
      <w:pPr>
        <w:pStyle w:val="CommentText"/>
      </w:pPr>
      <w:r>
        <w:rPr>
          <w:rStyle w:val="CommentReference"/>
        </w:rPr>
        <w:annotationRef/>
      </w:r>
      <w:r>
        <w:t>To do at the end.</w:t>
      </w:r>
    </w:p>
  </w:comment>
  <w:comment w:id="307" w:author="Ilkka Rinne" w:date="2021-06-23T10:54:00Z" w:initials="IR">
    <w:p w14:paraId="2C551038" w14:textId="4BF4EB9E" w:rsidR="00FD1995" w:rsidRDefault="00FD1995">
      <w:pPr>
        <w:pStyle w:val="CommentText"/>
      </w:pPr>
      <w:r>
        <w:rPr>
          <w:rStyle w:val="CommentReference"/>
        </w:rPr>
        <w:annotationRef/>
      </w:r>
      <w:r>
        <w:t xml:space="preserve">This is constrained for the </w:t>
      </w:r>
      <w:proofErr w:type="spellStart"/>
      <w:r>
        <w:t>AbstractObservation</w:t>
      </w:r>
      <w:proofErr w:type="spellEnd"/>
      <w:r>
        <w:t xml:space="preserve"> in /</w:t>
      </w:r>
      <w:proofErr w:type="spellStart"/>
      <w:r>
        <w:t>req</w:t>
      </w:r>
      <w:proofErr w:type="spellEnd"/>
      <w:r>
        <w:t>/</w:t>
      </w:r>
      <w:proofErr w:type="spellStart"/>
      <w:r>
        <w:t>obs</w:t>
      </w:r>
      <w:proofErr w:type="spellEnd"/>
      <w:r>
        <w:t>-core/</w:t>
      </w:r>
      <w:proofErr w:type="spellStart"/>
      <w:r>
        <w:t>AbstractObservation</w:t>
      </w:r>
      <w:proofErr w:type="spellEnd"/>
      <w:r>
        <w:t>/</w:t>
      </w:r>
      <w:proofErr w:type="spellStart"/>
      <w:r>
        <w:t>parameterName</w:t>
      </w:r>
      <w:proofErr w:type="spellEnd"/>
      <w:r>
        <w:t>-card. Remove from here?</w:t>
      </w:r>
    </w:p>
  </w:comment>
  <w:comment w:id="308" w:author="Katharina Schleidt" w:date="2021-07-05T19:58:00Z" w:initials="KS">
    <w:p w14:paraId="0A7546D9" w14:textId="255A6C74" w:rsidR="00B32239" w:rsidRDefault="00B32239">
      <w:pPr>
        <w:pStyle w:val="CommentText"/>
      </w:pPr>
      <w:r>
        <w:rPr>
          <w:rStyle w:val="CommentReference"/>
        </w:rPr>
        <w:annotationRef/>
      </w:r>
      <w:r w:rsidRPr="00B32239">
        <w:t>https://github.com/opengeospatial/om-swg/issues/141</w:t>
      </w:r>
    </w:p>
  </w:comment>
  <w:comment w:id="386" w:author="Grellet Sylvain" w:date="2021-06-04T09:51:00Z" w:initials="GS">
    <w:p w14:paraId="48FF1A73" w14:textId="2B54EBBD" w:rsidR="00920952" w:rsidRDefault="00920952">
      <w:pPr>
        <w:pStyle w:val="CommentText"/>
      </w:pPr>
      <w:r>
        <w:rPr>
          <w:rStyle w:val="CommentReference"/>
        </w:rPr>
        <w:annotationRef/>
      </w:r>
      <w:r>
        <w:t xml:space="preserve">This image requires update as </w:t>
      </w:r>
      <w:proofErr w:type="gramStart"/>
      <w:r>
        <w:t>per :</w:t>
      </w:r>
      <w:proofErr w:type="gramEnd"/>
      <w:r>
        <w:t xml:space="preserve"> </w:t>
      </w:r>
    </w:p>
    <w:p w14:paraId="73E4837B" w14:textId="61DB186F" w:rsidR="00920952" w:rsidRDefault="00920952">
      <w:pPr>
        <w:pStyle w:val="CommentText"/>
      </w:pPr>
      <w:r w:rsidRPr="00920952">
        <w:t>https://github.com/opengeospatial/om-swg/issues/124</w:t>
      </w:r>
    </w:p>
  </w:comment>
  <w:comment w:id="447" w:author="Grellet Sylvain" w:date="2021-06-17T16:14:00Z" w:initials="GS">
    <w:p w14:paraId="4A21BDCF" w14:textId="77777777" w:rsidR="00DB2B9C" w:rsidRDefault="00DB2B9C" w:rsidP="00DB2B9C">
      <w:pPr>
        <w:pStyle w:val="CommentText"/>
      </w:pPr>
      <w:r>
        <w:rPr>
          <w:rStyle w:val="CommentReference"/>
        </w:rPr>
        <w:annotationRef/>
      </w:r>
      <w:r>
        <w:rPr>
          <w:noProof/>
        </w:rPr>
        <w:t xml:space="preserve">are </w:t>
      </w:r>
    </w:p>
  </w:comment>
  <w:comment w:id="448" w:author="Grellet Sylvain" w:date="2021-06-17T16:14:00Z" w:initials="GS">
    <w:p w14:paraId="0B7B8EDC" w14:textId="77777777" w:rsidR="00DB2B9C" w:rsidRDefault="00DB2B9C" w:rsidP="00DB2B9C">
      <w:pPr>
        <w:pStyle w:val="CommentText"/>
      </w:pPr>
      <w:r>
        <w:rPr>
          <w:rStyle w:val="CommentReference"/>
        </w:rPr>
        <w:annotationRef/>
      </w:r>
      <w:r>
        <w:rPr>
          <w:noProof/>
        </w:rPr>
        <w:t>are we sure of the '2020' here ?</w:t>
      </w:r>
    </w:p>
  </w:comment>
  <w:comment w:id="446" w:author="Grellet Sylvain" w:date="2021-06-17T16:16:00Z" w:initials="GS">
    <w:p w14:paraId="2F91CB9A" w14:textId="073CA119" w:rsidR="00DB2B9C" w:rsidRDefault="00DB2B9C">
      <w:pPr>
        <w:pStyle w:val="CommentText"/>
      </w:pPr>
      <w:r>
        <w:rPr>
          <w:rStyle w:val="CommentReference"/>
        </w:rPr>
        <w:annotationRef/>
      </w:r>
      <w:r w:rsidR="006616CB">
        <w:rPr>
          <w:noProof/>
        </w:rPr>
        <w:t>I prefer this otherwise we'll loose people between version of the OGC standard and version of the ISO one</w:t>
      </w:r>
    </w:p>
  </w:comment>
  <w:comment w:id="455" w:author="Grellet Sylvain" w:date="2021-06-17T16:14:00Z" w:initials="GS">
    <w:p w14:paraId="2D033F43" w14:textId="709EAA8E" w:rsidR="00AE5CAB" w:rsidRDefault="00AE5CAB">
      <w:pPr>
        <w:pStyle w:val="CommentText"/>
      </w:pPr>
      <w:r>
        <w:rPr>
          <w:rStyle w:val="CommentReference"/>
        </w:rPr>
        <w:annotationRef/>
      </w:r>
      <w:r w:rsidR="006616CB">
        <w:rPr>
          <w:noProof/>
        </w:rPr>
        <w:t xml:space="preserve">are </w:t>
      </w:r>
    </w:p>
  </w:comment>
  <w:comment w:id="456" w:author="Grellet Sylvain" w:date="2021-06-17T16:14:00Z" w:initials="GS">
    <w:p w14:paraId="5E1AD639" w14:textId="46992A30" w:rsidR="00AE5CAB" w:rsidRDefault="00AE5CAB">
      <w:pPr>
        <w:pStyle w:val="CommentText"/>
      </w:pPr>
      <w:r>
        <w:rPr>
          <w:rStyle w:val="CommentReference"/>
        </w:rPr>
        <w:annotationRef/>
      </w:r>
      <w:r w:rsidR="006616CB">
        <w:rPr>
          <w:noProof/>
        </w:rPr>
        <w:t>are we sure of the '2020' here ?</w:t>
      </w:r>
    </w:p>
  </w:comment>
  <w:comment w:id="524" w:author="Ilkka Rinne" w:date="2021-06-22T17:01:00Z" w:initials="IR">
    <w:p w14:paraId="01B9CE88" w14:textId="6D18EF13" w:rsidR="00D75FE8" w:rsidRDefault="00D75FE8">
      <w:pPr>
        <w:pStyle w:val="CommentText"/>
      </w:pPr>
      <w:r>
        <w:rPr>
          <w:rStyle w:val="CommentReference"/>
        </w:rPr>
        <w:annotationRef/>
      </w:r>
      <w:r>
        <w:t>This should not be changed, it’s the name of the 15-043r3</w:t>
      </w:r>
    </w:p>
  </w:comment>
  <w:comment w:id="525" w:author="Katharina Schleidt" w:date="2021-07-05T19:41:00Z" w:initials="KS">
    <w:p w14:paraId="177EAF64" w14:textId="77777777" w:rsidR="00116C6C" w:rsidRDefault="00116C6C">
      <w:pPr>
        <w:pStyle w:val="CommentText"/>
      </w:pPr>
      <w:r>
        <w:rPr>
          <w:rStyle w:val="CommentReference"/>
        </w:rPr>
        <w:annotationRef/>
      </w:r>
      <w:r>
        <w:t>Agreed, thus changed back!</w:t>
      </w:r>
    </w:p>
    <w:p w14:paraId="32B5CE8D" w14:textId="77777777" w:rsidR="00116C6C" w:rsidRDefault="00116C6C">
      <w:pPr>
        <w:pStyle w:val="CommentText"/>
      </w:pPr>
      <w:r>
        <w:t>Also noticed that Measurements is capital, thus should actually name the new version:</w:t>
      </w:r>
    </w:p>
    <w:p w14:paraId="170AB167" w14:textId="57B55318" w:rsidR="00116C6C" w:rsidRDefault="00116C6C">
      <w:pPr>
        <w:pStyle w:val="CommentText"/>
      </w:pPr>
      <w:r>
        <w:t>Observations, Measurements and Samples</w:t>
      </w:r>
    </w:p>
  </w:comment>
  <w:comment w:id="526" w:author="Katharina Schleidt" w:date="2021-07-05T19:41:00Z" w:initials="KS">
    <w:p w14:paraId="11F319AC" w14:textId="362C8346" w:rsidR="00116C6C" w:rsidRDefault="00116C6C">
      <w:pPr>
        <w:pStyle w:val="CommentText"/>
      </w:pPr>
      <w:r>
        <w:rPr>
          <w:rStyle w:val="CommentReference"/>
        </w:rPr>
        <w:annotationRef/>
      </w:r>
    </w:p>
  </w:comment>
  <w:comment w:id="529" w:author="Katharina Schleidt" w:date="2021-04-21T16:17:00Z" w:initials="KS">
    <w:p w14:paraId="450F829E" w14:textId="27DA4AAC" w:rsidR="00C35DAC" w:rsidRDefault="00C35DAC">
      <w:pPr>
        <w:pStyle w:val="CommentText"/>
      </w:pPr>
      <w:r>
        <w:rPr>
          <w:rStyle w:val="CommentReference"/>
        </w:rPr>
        <w:annotationRef/>
      </w:r>
      <w:r>
        <w:t>Should be referenced in bibliography</w:t>
      </w:r>
    </w:p>
  </w:comment>
  <w:comment w:id="530" w:author="Katharina Schleidt" w:date="2021-04-21T16:19:00Z" w:initials="KS">
    <w:p w14:paraId="59EC3B05" w14:textId="2E4EFD77" w:rsidR="00C35DAC" w:rsidRDefault="00C35DAC">
      <w:pPr>
        <w:pStyle w:val="CommentText"/>
      </w:pPr>
      <w:r>
        <w:rPr>
          <w:rStyle w:val="CommentReference"/>
        </w:rPr>
        <w:annotationRef/>
      </w:r>
      <w:r>
        <w:t>Add reference to bibliography</w:t>
      </w:r>
    </w:p>
  </w:comment>
  <w:comment w:id="531" w:author="Grellet Sylvain" w:date="2021-06-04T10:05:00Z" w:initials="GS">
    <w:p w14:paraId="5AA9D27D" w14:textId="124E8FB5" w:rsidR="0087602B" w:rsidRDefault="0087602B">
      <w:pPr>
        <w:pStyle w:val="CommentText"/>
      </w:pPr>
      <w:r>
        <w:rPr>
          <w:rStyle w:val="CommentReference"/>
        </w:rPr>
        <w:annotationRef/>
      </w:r>
      <w:r>
        <w:t xml:space="preserve">In was 19123:20xx with footnote ‘to be published’. Is that still the case </w:t>
      </w:r>
    </w:p>
  </w:comment>
  <w:comment w:id="553" w:author="Katharina Schleidt" w:date="2021-04-21T16:29:00Z" w:initials="KS">
    <w:p w14:paraId="5058F449" w14:textId="16013ED5" w:rsidR="00C35DAC" w:rsidRDefault="00C35DAC">
      <w:pPr>
        <w:pStyle w:val="CommentText"/>
      </w:pPr>
      <w:r>
        <w:rPr>
          <w:rStyle w:val="CommentReference"/>
        </w:rPr>
        <w:annotationRef/>
      </w:r>
      <w:r>
        <w:t>Add reference to bibliography</w:t>
      </w:r>
    </w:p>
  </w:comment>
  <w:comment w:id="554" w:author="Grellet Sylvain" w:date="2021-06-04T10:06:00Z" w:initials="GS">
    <w:p w14:paraId="7BEE595E" w14:textId="77777777" w:rsidR="0087602B" w:rsidRDefault="0087602B" w:rsidP="0087602B">
      <w:pPr>
        <w:pStyle w:val="CommentText"/>
      </w:pPr>
      <w:r>
        <w:rPr>
          <w:rStyle w:val="CommentReference"/>
        </w:rPr>
        <w:annotationRef/>
      </w:r>
      <w:r>
        <w:rPr>
          <w:rStyle w:val="CommentReference"/>
        </w:rPr>
        <w:annotationRef/>
      </w:r>
      <w:r>
        <w:t xml:space="preserve">In was 19123:20xx with footnote ‘to be published’. Is that still the case </w:t>
      </w:r>
    </w:p>
    <w:p w14:paraId="011B37D4" w14:textId="0C3977FE" w:rsidR="0087602B" w:rsidRDefault="0087602B">
      <w:pPr>
        <w:pStyle w:val="CommentText"/>
      </w:pPr>
    </w:p>
  </w:comment>
  <w:comment w:id="564" w:author="Katharina Schleidt" w:date="2021-04-21T15:06:00Z" w:initials="KS">
    <w:p w14:paraId="2D14E09D" w14:textId="43E8A5F7" w:rsidR="00C35DAC" w:rsidRDefault="00C35DAC">
      <w:pPr>
        <w:pStyle w:val="CommentText"/>
      </w:pPr>
      <w:r>
        <w:rPr>
          <w:rStyle w:val="CommentReference"/>
        </w:rPr>
        <w:annotationRef/>
      </w:r>
      <w:r>
        <w:t>Not cited</w:t>
      </w:r>
    </w:p>
  </w:comment>
  <w:comment w:id="569" w:author="Katharina Schleidt" w:date="2021-04-21T15:07:00Z" w:initials="KS">
    <w:p w14:paraId="4F33C594" w14:textId="2A95E1FC" w:rsidR="00C35DAC" w:rsidRDefault="00C35DAC">
      <w:pPr>
        <w:pStyle w:val="CommentText"/>
      </w:pPr>
      <w:r>
        <w:rPr>
          <w:rStyle w:val="CommentReference"/>
        </w:rPr>
        <w:annotationRef/>
      </w:r>
      <w:r>
        <w:t>Not cited</w:t>
      </w:r>
    </w:p>
  </w:comment>
  <w:comment w:id="572" w:author="Katharina Schleidt" w:date="2021-04-21T15:07:00Z" w:initials="KS">
    <w:p w14:paraId="530B4661" w14:textId="7076506A" w:rsidR="00C35DAC" w:rsidRDefault="00C35DAC">
      <w:pPr>
        <w:pStyle w:val="CommentText"/>
      </w:pPr>
      <w:r>
        <w:rPr>
          <w:rStyle w:val="CommentReference"/>
        </w:rPr>
        <w:annotationRef/>
      </w:r>
      <w:r>
        <w:t>Not cited</w:t>
      </w:r>
    </w:p>
  </w:comment>
  <w:comment w:id="589" w:author="Katharina Schleidt" w:date="2021-04-21T15:18:00Z" w:initials="KS">
    <w:p w14:paraId="77B63496" w14:textId="61B41E88" w:rsidR="00C35DAC" w:rsidRDefault="00C35DAC">
      <w:pPr>
        <w:pStyle w:val="CommentText"/>
      </w:pPr>
      <w:r>
        <w:rPr>
          <w:rStyle w:val="CommentReference"/>
        </w:rPr>
        <w:annotationRef/>
      </w:r>
      <w:r>
        <w:t xml:space="preserve">This reference, while ancient, is quite interesting. </w:t>
      </w:r>
      <w:proofErr w:type="gramStart"/>
      <w:r>
        <w:t>Unfortunately</w:t>
      </w:r>
      <w:proofErr w:type="gramEnd"/>
      <w:r>
        <w:t xml:space="preserve"> the reference got deleted from the text, and I’m just too stupid to re-create it (tried all options for bibliographies and endnotes) – should be added to 7.1.2</w:t>
      </w:r>
    </w:p>
  </w:comment>
  <w:comment w:id="590" w:author="Katharina Schleidt" w:date="2021-04-21T15:38:00Z" w:initials="KS">
    <w:p w14:paraId="29B2B18B" w14:textId="2FB49B5A" w:rsidR="00C35DAC" w:rsidRDefault="00C35DAC">
      <w:pPr>
        <w:pStyle w:val="CommentText"/>
      </w:pPr>
      <w:r>
        <w:rPr>
          <w:rStyle w:val="CommentReference"/>
        </w:rPr>
        <w:annotationRef/>
      </w:r>
      <w:r>
        <w:t>Should be referenced in text</w:t>
      </w:r>
    </w:p>
  </w:comment>
  <w:comment w:id="591" w:author="Katharina Schleidt" w:date="2021-04-21T15:39:00Z" w:initials="KS">
    <w:p w14:paraId="493B1267" w14:textId="07E97465" w:rsidR="00C35DAC" w:rsidRDefault="00C35DAC">
      <w:pPr>
        <w:pStyle w:val="CommentText"/>
      </w:pPr>
      <w:r>
        <w:rPr>
          <w:rStyle w:val="CommentReference"/>
        </w:rPr>
        <w:annotationRef/>
      </w:r>
      <w:r>
        <w:t xml:space="preserve">Probably in </w:t>
      </w:r>
      <w:r w:rsidRPr="009A03C8">
        <w:t>7.3.1</w:t>
      </w:r>
      <w:r w:rsidRPr="009A03C8">
        <w:tab/>
        <w:t>Model consistency</w:t>
      </w:r>
      <w:r>
        <w:t xml:space="preserve"> as only place where we mention UoM</w:t>
      </w:r>
    </w:p>
  </w:comment>
  <w:comment w:id="617" w:author="Katharina Schleidt" w:date="2021-04-21T15:40:00Z" w:initials="KS">
    <w:p w14:paraId="0BA6736C" w14:textId="78209F1E" w:rsidR="00C35DAC" w:rsidRDefault="00C35DAC">
      <w:pPr>
        <w:pStyle w:val="CommentText"/>
      </w:pPr>
      <w:r>
        <w:rPr>
          <w:rStyle w:val="CommentReference"/>
        </w:rPr>
        <w:annotationRef/>
      </w:r>
      <w:r>
        <w:t xml:space="preserve">Should be referenced in text, </w:t>
      </w:r>
      <w:proofErr w:type="gramStart"/>
      <w:r>
        <w:t>Probably</w:t>
      </w:r>
      <w:proofErr w:type="gramEnd"/>
      <w:r>
        <w:t xml:space="preserve"> in </w:t>
      </w:r>
      <w:r w:rsidRPr="009A03C8">
        <w:t>7.3.1</w:t>
      </w:r>
      <w:r w:rsidRPr="009A03C8">
        <w:tab/>
        <w:t>Model consistency</w:t>
      </w:r>
      <w:r>
        <w:t xml:space="preserve"> as only place where we mention UoM</w:t>
      </w:r>
    </w:p>
  </w:comment>
  <w:comment w:id="625" w:author="Katharina Schleidt" w:date="2021-04-21T15:50:00Z" w:initials="KS">
    <w:p w14:paraId="54E46F88" w14:textId="0A0B8A45" w:rsidR="00C35DAC" w:rsidRDefault="00C35DAC">
      <w:pPr>
        <w:pStyle w:val="CommentText"/>
      </w:pPr>
      <w:r>
        <w:rPr>
          <w:rStyle w:val="CommentReference"/>
        </w:rPr>
        <w:annotationRef/>
      </w:r>
      <w:r>
        <w:t xml:space="preserve">Not referenced, but to my view relevant, text should be </w:t>
      </w:r>
      <w:proofErr w:type="spellStart"/>
      <w:r>
        <w:t>updatea´d</w:t>
      </w:r>
      <w:proofErr w:type="spellEnd"/>
    </w:p>
  </w:comment>
  <w:comment w:id="627" w:author="Katharina Schleidt" w:date="2021-04-21T15:51:00Z" w:initials="KS">
    <w:p w14:paraId="31EBBEF5" w14:textId="77777777" w:rsidR="00C35DAC" w:rsidRDefault="00C35DAC" w:rsidP="002E3170">
      <w:pPr>
        <w:pStyle w:val="CommentText"/>
      </w:pPr>
      <w:r>
        <w:rPr>
          <w:rStyle w:val="CommentReference"/>
        </w:rPr>
        <w:annotationRef/>
      </w:r>
      <w:r>
        <w:t xml:space="preserve">Not referenced, but to my view relevant, text should be </w:t>
      </w:r>
      <w:proofErr w:type="spellStart"/>
      <w:r>
        <w:t>updatea´d</w:t>
      </w:r>
      <w:proofErr w:type="spellEnd"/>
    </w:p>
    <w:p w14:paraId="74B6D37D" w14:textId="3C09962B" w:rsidR="00C35DAC" w:rsidRDefault="00C35DAC">
      <w:pPr>
        <w:pStyle w:val="CommentText"/>
      </w:pPr>
    </w:p>
  </w:comment>
  <w:comment w:id="630" w:author="Katharina Schleidt" w:date="2021-04-21T15:54:00Z" w:initials="KS">
    <w:p w14:paraId="01B75C61" w14:textId="77777777" w:rsidR="00C35DAC" w:rsidRDefault="00C35DAC">
      <w:pPr>
        <w:pStyle w:val="CommentText"/>
      </w:pPr>
      <w:r>
        <w:rPr>
          <w:rStyle w:val="CommentReference"/>
        </w:rPr>
        <w:annotationRef/>
      </w:r>
      <w:r>
        <w:t>Not references, should be added to text</w:t>
      </w:r>
    </w:p>
    <w:p w14:paraId="56D2CF4E" w14:textId="4FE0E4D3" w:rsidR="00C35DAC" w:rsidRDefault="00C35DAC">
      <w:pPr>
        <w:pStyle w:val="CommentText"/>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1C93E4C" w15:done="0"/>
  <w15:commentEx w15:paraId="7ECF2440" w15:done="0"/>
  <w15:commentEx w15:paraId="3CDEE08B" w15:done="0"/>
  <w15:commentEx w15:paraId="705D30D5" w15:done="0"/>
  <w15:commentEx w15:paraId="10039519" w15:done="0"/>
  <w15:commentEx w15:paraId="6312FE60" w15:done="0"/>
  <w15:commentEx w15:paraId="46E063EA" w15:done="0"/>
  <w15:commentEx w15:paraId="5B377FA6" w15:done="0"/>
  <w15:commentEx w15:paraId="6D26E063" w15:done="0"/>
  <w15:commentEx w15:paraId="1B204B96" w15:done="0"/>
  <w15:commentEx w15:paraId="1C20DCBA" w15:paraIdParent="1B204B96" w15:done="0"/>
  <w15:commentEx w15:paraId="2C551038" w15:done="0"/>
  <w15:commentEx w15:paraId="0A7546D9" w15:paraIdParent="2C551038" w15:done="0"/>
  <w15:commentEx w15:paraId="73E4837B" w15:done="0"/>
  <w15:commentEx w15:paraId="4A21BDCF" w15:done="0"/>
  <w15:commentEx w15:paraId="0B7B8EDC" w15:done="0"/>
  <w15:commentEx w15:paraId="2F91CB9A" w15:done="0"/>
  <w15:commentEx w15:paraId="2D033F43" w15:done="0"/>
  <w15:commentEx w15:paraId="5E1AD639" w15:done="0"/>
  <w15:commentEx w15:paraId="01B9CE88" w15:done="0"/>
  <w15:commentEx w15:paraId="170AB167" w15:paraIdParent="01B9CE88" w15:done="0"/>
  <w15:commentEx w15:paraId="11F319AC" w15:paraIdParent="01B9CE88" w15:done="0"/>
  <w15:commentEx w15:paraId="450F829E" w15:done="0"/>
  <w15:commentEx w15:paraId="59EC3B05" w15:done="0"/>
  <w15:commentEx w15:paraId="5AA9D27D" w15:paraIdParent="59EC3B05" w15:done="0"/>
  <w15:commentEx w15:paraId="5058F449" w15:done="0"/>
  <w15:commentEx w15:paraId="011B37D4" w15:paraIdParent="5058F449" w15:done="0"/>
  <w15:commentEx w15:paraId="2D14E09D" w15:done="0"/>
  <w15:commentEx w15:paraId="4F33C594" w15:done="0"/>
  <w15:commentEx w15:paraId="530B4661" w15:done="0"/>
  <w15:commentEx w15:paraId="77B63496" w15:done="0"/>
  <w15:commentEx w15:paraId="29B2B18B" w15:done="0"/>
  <w15:commentEx w15:paraId="493B1267" w15:paraIdParent="29B2B18B" w15:done="0"/>
  <w15:commentEx w15:paraId="0BA6736C" w15:done="0"/>
  <w15:commentEx w15:paraId="54E46F88" w15:done="0"/>
  <w15:commentEx w15:paraId="74B6D37D" w15:done="0"/>
  <w15:commentEx w15:paraId="56D2CF4E"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8DDF56" w16cex:dateUtc="2021-07-05T17:43:00Z"/>
  <w16cex:commentExtensible w16cex:durableId="242AAF2E" w16cex:dateUtc="2021-04-21T12:03:00Z"/>
  <w16cex:commentExtensible w16cex:durableId="242AAEF8" w16cex:dateUtc="2021-04-21T12:02:00Z"/>
  <w16cex:commentExtensible w16cex:durableId="242ACE2F" w16cex:dateUtc="2021-04-21T14:15:00Z"/>
  <w16cex:commentExtensible w16cex:durableId="24270621" w16cex:dateUtc="2021-04-18T17:25:00Z"/>
  <w16cex:commentExtensible w16cex:durableId="248D9E23" w16cex:dateUtc="2021-07-05T13:05:00Z"/>
  <w16cex:commentExtensible w16cex:durableId="245FDA31" w16cex:dateUtc="2021-05-31T19:57:00Z"/>
  <w16cex:commentExtensible w16cex:durableId="243D0B03" w16cex:dateUtc="2021-05-05T10:16:00Z"/>
  <w16cex:commentExtensible w16cex:durableId="247B305D" w16cex:dateUtc="2021-06-21T12:35:00Z"/>
  <w16cex:commentExtensible w16cex:durableId="242AADDC" w16cex:dateUtc="2021-04-21T11:57:00Z"/>
  <w16cex:commentExtensible w16cex:durableId="247D9149" w16cex:dateUtc="2021-06-23T07:54:00Z"/>
  <w16cex:commentExtensible w16cex:durableId="248DE2CA" w16cex:dateUtc="2021-07-05T17:58:00Z"/>
  <w16cex:commentExtensible w16cex:durableId="247C95F8" w16cex:dateUtc="2021-06-22T14:01:00Z"/>
  <w16cex:commentExtensible w16cex:durableId="248DDECC" w16cex:dateUtc="2021-07-05T17:41:00Z"/>
  <w16cex:commentExtensible w16cex:durableId="248DDEEF" w16cex:dateUtc="2021-07-05T17:41:00Z"/>
  <w16cex:commentExtensible w16cex:durableId="242ACE97" w16cex:dateUtc="2021-04-21T14:17:00Z"/>
  <w16cex:commentExtensible w16cex:durableId="242ACF18" w16cex:dateUtc="2021-04-21T14:19:00Z"/>
  <w16cex:commentExtensible w16cex:durableId="242AD155" w16cex:dateUtc="2021-04-21T14:29:00Z"/>
  <w16cex:commentExtensible w16cex:durableId="242ABE02" w16cex:dateUtc="2021-04-21T13:06:00Z"/>
  <w16cex:commentExtensible w16cex:durableId="242ABE1E" w16cex:dateUtc="2021-04-21T13:07:00Z"/>
  <w16cex:commentExtensible w16cex:durableId="242ABE2C" w16cex:dateUtc="2021-04-21T13:07:00Z"/>
  <w16cex:commentExtensible w16cex:durableId="242AC0E0" w16cex:dateUtc="2021-04-21T13:18:00Z"/>
  <w16cex:commentExtensible w16cex:durableId="242AC57D" w16cex:dateUtc="2021-04-21T13:38:00Z"/>
  <w16cex:commentExtensible w16cex:durableId="242AC5A0" w16cex:dateUtc="2021-04-21T13:39:00Z"/>
  <w16cex:commentExtensible w16cex:durableId="242AC5E9" w16cex:dateUtc="2021-04-21T13:40:00Z"/>
  <w16cex:commentExtensible w16cex:durableId="242AC859" w16cex:dateUtc="2021-04-21T13:50:00Z"/>
  <w16cex:commentExtensible w16cex:durableId="242AC87D" w16cex:dateUtc="2021-04-21T13:51:00Z"/>
  <w16cex:commentExtensible w16cex:durableId="242AC92C" w16cex:dateUtc="2021-04-21T13:5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1C93E4C" w16cid:durableId="248DDF56"/>
  <w16cid:commentId w16cid:paraId="7ECF2440" w16cid:durableId="242AAF2E"/>
  <w16cid:commentId w16cid:paraId="3CDEE08B" w16cid:durableId="242AAEF8"/>
  <w16cid:commentId w16cid:paraId="705D30D5" w16cid:durableId="242ACE2F"/>
  <w16cid:commentId w16cid:paraId="10039519" w16cid:durableId="24270621"/>
  <w16cid:commentId w16cid:paraId="6312FE60" w16cid:durableId="248D9E23"/>
  <w16cid:commentId w16cid:paraId="46E063EA" w16cid:durableId="245FDA31"/>
  <w16cid:commentId w16cid:paraId="5B377FA6" w16cid:durableId="243D0B03"/>
  <w16cid:commentId w16cid:paraId="6D26E063" w16cid:durableId="247B305D"/>
  <w16cid:commentId w16cid:paraId="1B204B96" w16cid:durableId="242AADDC"/>
  <w16cid:commentId w16cid:paraId="1C20DCBA" w16cid:durableId="24688369"/>
  <w16cid:commentId w16cid:paraId="2C551038" w16cid:durableId="247D9149"/>
  <w16cid:commentId w16cid:paraId="0A7546D9" w16cid:durableId="248DE2CA"/>
  <w16cid:commentId w16cid:paraId="73E4837B" w16cid:durableId="2468836A"/>
  <w16cid:commentId w16cid:paraId="4A21BDCF" w16cid:durableId="247AD882"/>
  <w16cid:commentId w16cid:paraId="0B7B8EDC" w16cid:durableId="247AD883"/>
  <w16cid:commentId w16cid:paraId="2F91CB9A" w16cid:durableId="247AD884"/>
  <w16cid:commentId w16cid:paraId="2D033F43" w16cid:durableId="247AD885"/>
  <w16cid:commentId w16cid:paraId="5E1AD639" w16cid:durableId="247AD886"/>
  <w16cid:commentId w16cid:paraId="01B9CE88" w16cid:durableId="247C95F8"/>
  <w16cid:commentId w16cid:paraId="170AB167" w16cid:durableId="248DDECC"/>
  <w16cid:commentId w16cid:paraId="11F319AC" w16cid:durableId="248DDEEF"/>
  <w16cid:commentId w16cid:paraId="450F829E" w16cid:durableId="242ACE97"/>
  <w16cid:commentId w16cid:paraId="59EC3B05" w16cid:durableId="242ACF18"/>
  <w16cid:commentId w16cid:paraId="5AA9D27D" w16cid:durableId="2468836D"/>
  <w16cid:commentId w16cid:paraId="5058F449" w16cid:durableId="242AD155"/>
  <w16cid:commentId w16cid:paraId="011B37D4" w16cid:durableId="2468836F"/>
  <w16cid:commentId w16cid:paraId="2D14E09D" w16cid:durableId="242ABE02"/>
  <w16cid:commentId w16cid:paraId="4F33C594" w16cid:durableId="242ABE1E"/>
  <w16cid:commentId w16cid:paraId="530B4661" w16cid:durableId="242ABE2C"/>
  <w16cid:commentId w16cid:paraId="77B63496" w16cid:durableId="242AC0E0"/>
  <w16cid:commentId w16cid:paraId="29B2B18B" w16cid:durableId="242AC57D"/>
  <w16cid:commentId w16cid:paraId="493B1267" w16cid:durableId="242AC5A0"/>
  <w16cid:commentId w16cid:paraId="0BA6736C" w16cid:durableId="242AC5E9"/>
  <w16cid:commentId w16cid:paraId="54E46F88" w16cid:durableId="242AC859"/>
  <w16cid:commentId w16cid:paraId="74B6D37D" w16cid:durableId="242AC87D"/>
  <w16cid:commentId w16cid:paraId="56D2CF4E" w16cid:durableId="242AC92C"/>
</w16cid:commentsIds>
</file>

<file path=word/customizations.xml><?xml version="1.0" encoding="utf-8"?>
<wne:tcg xmlns:r="http://schemas.openxmlformats.org/officeDocument/2006/relationships" xmlns:wne="http://schemas.microsoft.com/office/word/2006/wordml">
  <wne:keymaps>
    <wne:keymap wne:kcmPrimary="0356">
      <wne:fci wne:fciName="PasteTextOnly" wne:swArg="0000"/>
    </wne:keymap>
  </wne:keymap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6EE0A64" w14:textId="77777777" w:rsidR="00986076" w:rsidRDefault="00986076">
      <w:pPr>
        <w:spacing w:after="0" w:line="240" w:lineRule="auto"/>
      </w:pPr>
      <w:r>
        <w:separator/>
      </w:r>
    </w:p>
  </w:endnote>
  <w:endnote w:type="continuationSeparator" w:id="0">
    <w:p w14:paraId="59DFDF6E" w14:textId="77777777" w:rsidR="00986076" w:rsidRDefault="0098607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2BBC89" w14:textId="7AA76430" w:rsidR="00C35DAC" w:rsidRPr="00BA1CC8" w:rsidRDefault="00C35DAC" w:rsidP="004421EF">
    <w:pPr>
      <w:pStyle w:val="Footer"/>
      <w:spacing w:before="240" w:line="240" w:lineRule="exact"/>
      <w:rPr>
        <w:sz w:val="20"/>
      </w:rPr>
    </w:pPr>
    <w:r w:rsidRPr="00BA1CC8">
      <w:rPr>
        <w:b/>
        <w:sz w:val="20"/>
      </w:rPr>
      <w:fldChar w:fldCharType="begin"/>
    </w:r>
    <w:r w:rsidRPr="00BA1CC8">
      <w:rPr>
        <w:b/>
        <w:sz w:val="20"/>
      </w:rPr>
      <w:instrText xml:space="preserve"> PAGE   \* MERGEFORMAT </w:instrText>
    </w:r>
    <w:r w:rsidRPr="00BA1CC8">
      <w:rPr>
        <w:b/>
        <w:sz w:val="20"/>
      </w:rPr>
      <w:fldChar w:fldCharType="separate"/>
    </w:r>
    <w:r w:rsidR="000017EB">
      <w:rPr>
        <w:b/>
        <w:noProof/>
        <w:sz w:val="20"/>
      </w:rPr>
      <w:t>6</w:t>
    </w:r>
    <w:r w:rsidRPr="00BA1CC8">
      <w:rPr>
        <w:b/>
        <w:sz w:val="20"/>
      </w:rPr>
      <w:fldChar w:fldCharType="end"/>
    </w:r>
    <w:r w:rsidRPr="00BA1CC8">
      <w:rPr>
        <w:sz w:val="20"/>
      </w:rPr>
      <w:tab/>
      <w:t xml:space="preserve">© </w:t>
    </w:r>
    <w:r>
      <w:rPr>
        <w:sz w:val="20"/>
      </w:rPr>
      <w:t xml:space="preserve">OGC and </w:t>
    </w:r>
    <w:r w:rsidRPr="00BA1CC8">
      <w:rPr>
        <w:sz w:val="20"/>
      </w:rPr>
      <w:t>ISO </w:t>
    </w:r>
    <w:r>
      <w:rPr>
        <w:sz w:val="20"/>
      </w:rPr>
      <w:t>2020</w:t>
    </w:r>
    <w:r w:rsidRPr="00BA1CC8">
      <w:rPr>
        <w:sz w:val="20"/>
      </w:rPr>
      <w:t> – All rights reserved</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73414F" w14:textId="77777777" w:rsidR="00C35DAC" w:rsidRDefault="00C35DAC" w:rsidP="008A6D64">
    <w:pPr>
      <w:pStyle w:val="Footer"/>
      <w:spacing w:before="240" w:after="48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B2ED48" w14:textId="36DC47FA" w:rsidR="00C35DAC" w:rsidRPr="00BA1CC8" w:rsidRDefault="00C35DAC" w:rsidP="003B153F">
    <w:pPr>
      <w:pStyle w:val="Footer"/>
      <w:spacing w:after="480" w:line="240" w:lineRule="exact"/>
      <w:rPr>
        <w:sz w:val="20"/>
      </w:rPr>
    </w:pPr>
    <w:r w:rsidRPr="00096387">
      <w:fldChar w:fldCharType="begin"/>
    </w:r>
    <w:r w:rsidRPr="00096387">
      <w:instrText xml:space="preserve"> PAGE   \* MERGEFORMAT </w:instrText>
    </w:r>
    <w:r w:rsidRPr="00096387">
      <w:fldChar w:fldCharType="separate"/>
    </w:r>
    <w:r w:rsidR="000017EB">
      <w:rPr>
        <w:noProof/>
      </w:rPr>
      <w:t>xii</w:t>
    </w:r>
    <w:r w:rsidRPr="00096387">
      <w:fldChar w:fldCharType="end"/>
    </w:r>
    <w:r w:rsidRPr="00BA1CC8">
      <w:rPr>
        <w:sz w:val="20"/>
      </w:rPr>
      <w:tab/>
    </w:r>
    <w:r w:rsidRPr="00096387">
      <w:rPr>
        <w:sz w:val="18"/>
        <w:szCs w:val="18"/>
      </w:rPr>
      <w:t xml:space="preserve">© </w:t>
    </w:r>
    <w:r>
      <w:rPr>
        <w:sz w:val="18"/>
        <w:szCs w:val="18"/>
      </w:rPr>
      <w:t xml:space="preserve">OGC and </w:t>
    </w:r>
    <w:r w:rsidRPr="00096387">
      <w:rPr>
        <w:sz w:val="18"/>
        <w:szCs w:val="18"/>
      </w:rPr>
      <w:t>ISO </w:t>
    </w:r>
    <w:r>
      <w:rPr>
        <w:sz w:val="18"/>
        <w:szCs w:val="18"/>
      </w:rPr>
      <w:t>2020</w:t>
    </w:r>
    <w:r w:rsidRPr="00096387">
      <w:rPr>
        <w:sz w:val="18"/>
        <w:szCs w:val="18"/>
      </w:rPr>
      <w:t> – All rights reserved</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0B3662" w14:textId="5D6433EF" w:rsidR="00C35DAC" w:rsidRPr="00BA1CC8" w:rsidRDefault="00C35DAC" w:rsidP="003B153F">
    <w:pPr>
      <w:pStyle w:val="Footer"/>
      <w:spacing w:after="480" w:line="240" w:lineRule="atLeast"/>
      <w:rPr>
        <w:sz w:val="20"/>
      </w:rPr>
    </w:pPr>
    <w:r w:rsidRPr="00596E93">
      <w:rPr>
        <w:sz w:val="18"/>
        <w:szCs w:val="18"/>
      </w:rPr>
      <w:t xml:space="preserve">© </w:t>
    </w:r>
    <w:r>
      <w:rPr>
        <w:sz w:val="18"/>
        <w:szCs w:val="18"/>
      </w:rPr>
      <w:t xml:space="preserve">OGC and </w:t>
    </w:r>
    <w:r w:rsidRPr="00596E93">
      <w:rPr>
        <w:sz w:val="18"/>
        <w:szCs w:val="18"/>
      </w:rPr>
      <w:t>ISO </w:t>
    </w:r>
    <w:r>
      <w:rPr>
        <w:sz w:val="18"/>
        <w:szCs w:val="18"/>
      </w:rPr>
      <w:t>2020</w:t>
    </w:r>
    <w:r w:rsidRPr="00596E93">
      <w:rPr>
        <w:sz w:val="18"/>
        <w:szCs w:val="18"/>
      </w:rPr>
      <w:t> – All rights reserved</w:t>
    </w:r>
    <w:r w:rsidRPr="00BA1CC8">
      <w:rPr>
        <w:sz w:val="20"/>
      </w:rPr>
      <w:tab/>
    </w:r>
    <w:r w:rsidRPr="00596E93">
      <w:fldChar w:fldCharType="begin"/>
    </w:r>
    <w:r w:rsidRPr="00596E93">
      <w:instrText xml:space="preserve"> PAGE   \* MERGEFORMAT </w:instrText>
    </w:r>
    <w:r w:rsidRPr="00596E93">
      <w:fldChar w:fldCharType="separate"/>
    </w:r>
    <w:r w:rsidR="000017EB">
      <w:rPr>
        <w:noProof/>
      </w:rPr>
      <w:t>xi</w:t>
    </w:r>
    <w:r w:rsidRPr="00596E93">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CD5485" w14:textId="7302D3B1" w:rsidR="00C35DAC" w:rsidRPr="00BA1CC8" w:rsidRDefault="00C35DAC" w:rsidP="003B153F">
    <w:pPr>
      <w:pStyle w:val="Footer"/>
      <w:spacing w:after="480" w:line="240" w:lineRule="exact"/>
      <w:rPr>
        <w:sz w:val="20"/>
      </w:rPr>
    </w:pPr>
    <w:r w:rsidRPr="008A6D64">
      <w:rPr>
        <w:b/>
      </w:rPr>
      <w:fldChar w:fldCharType="begin"/>
    </w:r>
    <w:r w:rsidRPr="008A6D64">
      <w:rPr>
        <w:b/>
      </w:rPr>
      <w:instrText xml:space="preserve"> PAGE   \* MERGEFORMAT </w:instrText>
    </w:r>
    <w:r w:rsidRPr="008A6D64">
      <w:rPr>
        <w:b/>
      </w:rPr>
      <w:fldChar w:fldCharType="separate"/>
    </w:r>
    <w:r w:rsidR="000017EB">
      <w:rPr>
        <w:b/>
        <w:noProof/>
      </w:rPr>
      <w:t>172</w:t>
    </w:r>
    <w:r w:rsidRPr="008A6D64">
      <w:rPr>
        <w:b/>
      </w:rPr>
      <w:fldChar w:fldCharType="end"/>
    </w:r>
    <w:r w:rsidRPr="00BA1CC8">
      <w:rPr>
        <w:sz w:val="20"/>
      </w:rPr>
      <w:tab/>
    </w:r>
    <w:r w:rsidRPr="008A6D64">
      <w:rPr>
        <w:sz w:val="18"/>
        <w:szCs w:val="18"/>
      </w:rPr>
      <w:t xml:space="preserve">© </w:t>
    </w:r>
    <w:ins w:id="661" w:author="Ilkka Rinne" w:date="2021-05-24T16:39:00Z">
      <w:r>
        <w:rPr>
          <w:sz w:val="18"/>
          <w:szCs w:val="18"/>
        </w:rPr>
        <w:t xml:space="preserve">OGC and </w:t>
      </w:r>
    </w:ins>
    <w:r w:rsidRPr="008A6D64">
      <w:rPr>
        <w:sz w:val="18"/>
        <w:szCs w:val="18"/>
      </w:rPr>
      <w:t>ISO</w:t>
    </w:r>
    <w:ins w:id="662" w:author="Ilkka Rinne" w:date="2021-05-24T16:39:00Z">
      <w:r>
        <w:rPr>
          <w:sz w:val="18"/>
          <w:szCs w:val="18"/>
        </w:rPr>
        <w:t xml:space="preserve"> 2020</w:t>
      </w:r>
    </w:ins>
    <w:del w:id="663" w:author="Ilkka Rinne" w:date="2021-05-24T16:39:00Z">
      <w:r w:rsidRPr="008A6D64" w:rsidDel="005D5EE1">
        <w:rPr>
          <w:sz w:val="18"/>
          <w:szCs w:val="18"/>
        </w:rPr>
        <w:delText> ####</w:delText>
      </w:r>
    </w:del>
    <w:r w:rsidRPr="008A6D64">
      <w:rPr>
        <w:sz w:val="18"/>
        <w:szCs w:val="18"/>
      </w:rPr>
      <w:t> – All rights reserved</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C7A72D" w14:textId="385F3EE7" w:rsidR="00C35DAC" w:rsidRPr="00BA1CC8" w:rsidRDefault="00C35DAC" w:rsidP="003B153F">
    <w:pPr>
      <w:pStyle w:val="Footer"/>
      <w:spacing w:after="480" w:line="240" w:lineRule="exact"/>
      <w:rPr>
        <w:sz w:val="20"/>
      </w:rPr>
    </w:pPr>
    <w:r w:rsidRPr="00864D32">
      <w:rPr>
        <w:sz w:val="18"/>
        <w:szCs w:val="18"/>
      </w:rPr>
      <w:t xml:space="preserve">© </w:t>
    </w:r>
    <w:r>
      <w:rPr>
        <w:sz w:val="18"/>
        <w:szCs w:val="18"/>
      </w:rPr>
      <w:t xml:space="preserve">OGC and </w:t>
    </w:r>
    <w:r w:rsidRPr="00864D32">
      <w:rPr>
        <w:sz w:val="18"/>
        <w:szCs w:val="18"/>
      </w:rPr>
      <w:t>ISO </w:t>
    </w:r>
    <w:r>
      <w:rPr>
        <w:sz w:val="18"/>
        <w:szCs w:val="18"/>
      </w:rPr>
      <w:t>2020</w:t>
    </w:r>
    <w:r w:rsidRPr="00864D32">
      <w:rPr>
        <w:sz w:val="18"/>
        <w:szCs w:val="18"/>
      </w:rPr>
      <w:t> – All rights reserved</w:t>
    </w:r>
    <w:r w:rsidRPr="00BA1CC8">
      <w:rPr>
        <w:sz w:val="20"/>
      </w:rPr>
      <w:tab/>
    </w:r>
    <w:r w:rsidRPr="00864D32">
      <w:rPr>
        <w:b/>
      </w:rPr>
      <w:fldChar w:fldCharType="begin"/>
    </w:r>
    <w:r w:rsidRPr="00864D32">
      <w:rPr>
        <w:b/>
      </w:rPr>
      <w:instrText xml:space="preserve"> PAGE   \* MERGEFORMAT </w:instrText>
    </w:r>
    <w:r w:rsidRPr="00864D32">
      <w:rPr>
        <w:b/>
      </w:rPr>
      <w:fldChar w:fldCharType="separate"/>
    </w:r>
    <w:r w:rsidR="000017EB">
      <w:rPr>
        <w:b/>
        <w:noProof/>
      </w:rPr>
      <w:t>173</w:t>
    </w:r>
    <w:r w:rsidRPr="00864D32">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BAF6853" w14:textId="77777777" w:rsidR="00986076" w:rsidRDefault="00986076">
      <w:pPr>
        <w:spacing w:after="0" w:line="240" w:lineRule="auto"/>
      </w:pPr>
      <w:r>
        <w:separator/>
      </w:r>
    </w:p>
  </w:footnote>
  <w:footnote w:type="continuationSeparator" w:id="0">
    <w:p w14:paraId="3737E047" w14:textId="77777777" w:rsidR="00986076" w:rsidRDefault="00986076">
      <w:pPr>
        <w:spacing w:after="0" w:line="240" w:lineRule="auto"/>
      </w:pPr>
      <w:r>
        <w:continuationSeparator/>
      </w:r>
    </w:p>
  </w:footnote>
  <w:footnote w:id="1">
    <w:p w14:paraId="15556EBD" w14:textId="6C9866FD" w:rsidR="00C634D8" w:rsidRPr="00C634D8" w:rsidRDefault="00C634D8">
      <w:pPr>
        <w:pStyle w:val="FootnoteText"/>
        <w:rPr>
          <w:lang w:val="fi-FI"/>
          <w:rPrChange w:id="477" w:author="Ilkka Rinne" w:date="2021-06-22T16:52:00Z">
            <w:rPr/>
          </w:rPrChange>
        </w:rPr>
      </w:pPr>
      <w:ins w:id="478" w:author="Ilkka Rinne" w:date="2021-06-22T16:52:00Z">
        <w:r>
          <w:rPr>
            <w:rStyle w:val="FootnoteReference"/>
          </w:rPr>
          <w:footnoteRef/>
        </w:r>
        <w:r>
          <w:t xml:space="preserve"> </w:t>
        </w:r>
        <w:r w:rsidRPr="00C634D8">
          <w:t>http://www.opengis.net/def/</w:t>
        </w:r>
      </w:ins>
      <w:ins w:id="479" w:author="Ilkka Rinne" w:date="2021-06-22T16:53:00Z">
        <w:r>
          <w:t>observation-</w:t>
        </w:r>
      </w:ins>
      <w:ins w:id="480" w:author="Ilkka Rinne" w:date="2021-06-22T16:52:00Z">
        <w:r>
          <w:t>collection</w:t>
        </w:r>
        <w:r w:rsidRPr="00C634D8">
          <w:t>-type/OGC/0/by-</w:t>
        </w:r>
      </w:ins>
      <w:ins w:id="481" w:author="Ilkka Rinne" w:date="2021-06-22T16:53:00Z">
        <w:r>
          <w:t>member-characteristics-semantics</w:t>
        </w:r>
      </w:ins>
    </w:p>
  </w:footnote>
  <w:footnote w:id="2">
    <w:p w14:paraId="482F1345" w14:textId="71ECD348" w:rsidR="00242114" w:rsidRPr="00242114" w:rsidRDefault="00242114">
      <w:pPr>
        <w:pStyle w:val="FootnoteText"/>
        <w:rPr>
          <w:lang w:val="fi-FI"/>
          <w:rPrChange w:id="484" w:author="Ilkka Rinne" w:date="2021-06-11T10:13:00Z">
            <w:rPr/>
          </w:rPrChange>
        </w:rPr>
      </w:pPr>
      <w:ins w:id="485" w:author="Ilkka Rinne" w:date="2021-06-11T10:13:00Z">
        <w:r>
          <w:rPr>
            <w:rStyle w:val="FootnoteReference"/>
          </w:rPr>
          <w:footnoteRef/>
        </w:r>
        <w:r w:rsidRPr="00726B65">
          <w:rPr>
            <w:lang w:val="fi-FI"/>
            <w:rPrChange w:id="486" w:author="Grellet Sylvain" w:date="2021-06-17T15:42:00Z">
              <w:rPr/>
            </w:rPrChange>
          </w:rPr>
          <w:t xml:space="preserve"> </w:t>
        </w:r>
        <w:r w:rsidRPr="00726B65">
          <w:rPr>
            <w:lang w:val="fi-FI"/>
            <w:rPrChange w:id="487" w:author="Grellet Sylvain" w:date="2021-06-17T15:42:00Z">
              <w:rPr/>
            </w:rPrChange>
          </w:rPr>
          <w:t>http://www.opengis.net/def/</w:t>
        </w:r>
      </w:ins>
      <w:ins w:id="488" w:author="Ilkka Rinne" w:date="2021-06-22T16:46:00Z">
        <w:r w:rsidR="00C634D8">
          <w:rPr>
            <w:lang w:val="fi-FI"/>
          </w:rPr>
          <w:t>observation-type</w:t>
        </w:r>
      </w:ins>
      <w:ins w:id="489" w:author="Ilkka Rinne" w:date="2021-06-11T10:13:00Z">
        <w:r w:rsidRPr="00726B65">
          <w:rPr>
            <w:lang w:val="fi-FI"/>
            <w:rPrChange w:id="490" w:author="Grellet Sylvain" w:date="2021-06-17T15:42:00Z">
              <w:rPr/>
            </w:rPrChange>
          </w:rPr>
          <w:t>/OGC/0/</w:t>
        </w:r>
      </w:ins>
      <w:ins w:id="491" w:author="Ilkka Rinne" w:date="2021-06-22T16:46:00Z">
        <w:r w:rsidR="00C634D8">
          <w:rPr>
            <w:lang w:val="fi-FI"/>
          </w:rPr>
          <w:t>b</w:t>
        </w:r>
      </w:ins>
      <w:ins w:id="492" w:author="Ilkka Rinne" w:date="2021-06-11T10:14:00Z">
        <w:r w:rsidRPr="00726B65">
          <w:rPr>
            <w:lang w:val="fi-FI"/>
            <w:rPrChange w:id="493" w:author="Grellet Sylvain" w:date="2021-06-17T15:42:00Z">
              <w:rPr/>
            </w:rPrChange>
          </w:rPr>
          <w:t>y</w:t>
        </w:r>
      </w:ins>
      <w:ins w:id="494" w:author="Ilkka Rinne" w:date="2021-06-22T16:47:00Z">
        <w:r w:rsidR="00C634D8">
          <w:rPr>
            <w:lang w:val="fi-FI"/>
          </w:rPr>
          <w:t>-r</w:t>
        </w:r>
      </w:ins>
      <w:ins w:id="495" w:author="Ilkka Rinne" w:date="2021-06-11T10:14:00Z">
        <w:r w:rsidRPr="00726B65">
          <w:rPr>
            <w:lang w:val="fi-FI"/>
            <w:rPrChange w:id="496" w:author="Grellet Sylvain" w:date="2021-06-17T15:42:00Z">
              <w:rPr/>
            </w:rPrChange>
          </w:rPr>
          <w:t>esult</w:t>
        </w:r>
      </w:ins>
      <w:ins w:id="497" w:author="Ilkka Rinne" w:date="2021-06-22T16:47:00Z">
        <w:r w:rsidR="00C634D8">
          <w:rPr>
            <w:lang w:val="fi-FI"/>
          </w:rPr>
          <w:t>-t</w:t>
        </w:r>
      </w:ins>
      <w:ins w:id="498" w:author="Ilkka Rinne" w:date="2021-06-11T10:14:00Z">
        <w:r w:rsidRPr="00726B65">
          <w:rPr>
            <w:lang w:val="fi-FI"/>
            <w:rPrChange w:id="499" w:author="Grellet Sylvain" w:date="2021-06-17T15:42:00Z">
              <w:rPr/>
            </w:rPrChange>
          </w:rPr>
          <w:t>ype</w:t>
        </w:r>
      </w:ins>
    </w:p>
  </w:footnote>
  <w:footnote w:id="3">
    <w:p w14:paraId="6C295466" w14:textId="5ED9AA23" w:rsidR="00242114" w:rsidRPr="00242114" w:rsidRDefault="00242114">
      <w:pPr>
        <w:pStyle w:val="FootnoteText"/>
        <w:rPr>
          <w:lang w:val="fi-FI"/>
          <w:rPrChange w:id="500" w:author="Ilkka Rinne" w:date="2021-06-11T10:14:00Z">
            <w:rPr/>
          </w:rPrChange>
        </w:rPr>
      </w:pPr>
      <w:ins w:id="501" w:author="Ilkka Rinne" w:date="2021-06-11T10:14:00Z">
        <w:r>
          <w:rPr>
            <w:rStyle w:val="FootnoteReference"/>
          </w:rPr>
          <w:footnoteRef/>
        </w:r>
        <w:r w:rsidRPr="00726B65">
          <w:rPr>
            <w:lang w:val="fi-FI"/>
            <w:rPrChange w:id="502" w:author="Grellet Sylvain" w:date="2021-06-17T15:42:00Z">
              <w:rPr/>
            </w:rPrChange>
          </w:rPr>
          <w:t xml:space="preserve"> </w:t>
        </w:r>
      </w:ins>
      <w:ins w:id="503" w:author="Ilkka Rinne" w:date="2021-06-11T10:15:00Z">
        <w:r w:rsidRPr="00726B65">
          <w:rPr>
            <w:lang w:val="fi-FI"/>
            <w:rPrChange w:id="504" w:author="Grellet Sylvain" w:date="2021-06-17T15:42:00Z">
              <w:rPr/>
            </w:rPrChange>
          </w:rPr>
          <w:t>http://www.opengis.net/def/</w:t>
        </w:r>
      </w:ins>
      <w:ins w:id="505" w:author="Ilkka Rinne" w:date="2021-06-22T16:47:00Z">
        <w:r w:rsidR="00C634D8">
          <w:rPr>
            <w:lang w:val="fi-FI"/>
          </w:rPr>
          <w:t>sample-type</w:t>
        </w:r>
      </w:ins>
      <w:ins w:id="506" w:author="Ilkka Rinne" w:date="2021-06-11T10:15:00Z">
        <w:r w:rsidRPr="00726B65">
          <w:rPr>
            <w:lang w:val="fi-FI"/>
            <w:rPrChange w:id="507" w:author="Grellet Sylvain" w:date="2021-06-17T15:42:00Z">
              <w:rPr/>
            </w:rPrChange>
          </w:rPr>
          <w:t>/OGC/0/</w:t>
        </w:r>
      </w:ins>
      <w:ins w:id="508" w:author="Ilkka Rinne" w:date="2021-06-22T16:47:00Z">
        <w:r w:rsidR="00C634D8">
          <w:rPr>
            <w:lang w:val="fi-FI"/>
          </w:rPr>
          <w:t>b</w:t>
        </w:r>
      </w:ins>
      <w:ins w:id="509" w:author="Ilkka Rinne" w:date="2021-06-11T10:15:00Z">
        <w:r w:rsidRPr="00726B65">
          <w:rPr>
            <w:lang w:val="fi-FI"/>
            <w:rPrChange w:id="510" w:author="Grellet Sylvain" w:date="2021-06-17T15:42:00Z">
              <w:rPr/>
            </w:rPrChange>
          </w:rPr>
          <w:t>y</w:t>
        </w:r>
      </w:ins>
      <w:ins w:id="511" w:author="Ilkka Rinne" w:date="2021-06-22T16:47:00Z">
        <w:r w:rsidR="00C634D8">
          <w:rPr>
            <w:lang w:val="fi-FI"/>
          </w:rPr>
          <w:t>-g</w:t>
        </w:r>
      </w:ins>
      <w:ins w:id="512" w:author="Ilkka Rinne" w:date="2021-06-11T10:15:00Z">
        <w:r w:rsidRPr="00726B65">
          <w:rPr>
            <w:lang w:val="fi-FI"/>
            <w:rPrChange w:id="513" w:author="Grellet Sylvain" w:date="2021-06-17T15:42:00Z">
              <w:rPr/>
            </w:rPrChange>
          </w:rPr>
          <w:t>eometry</w:t>
        </w:r>
      </w:ins>
      <w:ins w:id="514" w:author="Ilkka Rinne" w:date="2021-06-22T16:47:00Z">
        <w:r w:rsidR="00C634D8">
          <w:rPr>
            <w:lang w:val="fi-FI"/>
          </w:rPr>
          <w:t>-t</w:t>
        </w:r>
      </w:ins>
      <w:ins w:id="515" w:author="Ilkka Rinne" w:date="2021-06-11T10:15:00Z">
        <w:r w:rsidRPr="00726B65">
          <w:rPr>
            <w:lang w:val="fi-FI"/>
            <w:rPrChange w:id="516" w:author="Grellet Sylvain" w:date="2021-06-17T15:42:00Z">
              <w:rPr/>
            </w:rPrChange>
          </w:rPr>
          <w:t>ype</w:t>
        </w:r>
      </w:ins>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8109D5" w14:textId="7999DC6D" w:rsidR="00C35DAC" w:rsidRPr="00151316" w:rsidRDefault="00C35DAC" w:rsidP="004421EF">
    <w:pPr>
      <w:pStyle w:val="Header"/>
      <w:spacing w:line="240" w:lineRule="exact"/>
      <w:jc w:val="left"/>
    </w:pPr>
    <w:r>
      <w:t xml:space="preserve">OGC </w:t>
    </w:r>
    <w:r w:rsidRPr="005322A0">
      <w:rPr>
        <w:sz w:val="24"/>
        <w:szCs w:val="24"/>
      </w:rPr>
      <w:t>20-082</w:t>
    </w:r>
    <w:r w:rsidRPr="005322A0">
      <w:rPr>
        <w:sz w:val="24"/>
        <w:szCs w:val="24"/>
        <w:lang w:val="fi-FI"/>
      </w:rPr>
      <w:t>r2</w:t>
    </w:r>
    <w:r w:rsidRPr="005322A0">
      <w:rPr>
        <w:sz w:val="24"/>
        <w:szCs w:val="24"/>
      </w:rPr>
      <w:t xml:space="preserve"> </w:t>
    </w:r>
    <w:r>
      <w:t xml:space="preserve">and </w:t>
    </w:r>
    <w:r w:rsidRPr="00151316">
      <w:t>ISO </w:t>
    </w:r>
    <w:r>
      <w:t>19156</w:t>
    </w:r>
    <w:r w:rsidRPr="00151316">
      <w:t>:</w:t>
    </w:r>
    <w:r>
      <w:t>2020</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F89092" w14:textId="0B2364B5" w:rsidR="00C35DAC" w:rsidRPr="005322A0" w:rsidRDefault="00C35DAC" w:rsidP="004421EF">
    <w:pPr>
      <w:pStyle w:val="Header"/>
      <w:spacing w:after="360"/>
      <w:rPr>
        <w:bCs/>
        <w:sz w:val="24"/>
        <w:szCs w:val="24"/>
      </w:rPr>
    </w:pPr>
    <w:r w:rsidRPr="005322A0">
      <w:rPr>
        <w:bCs/>
        <w:sz w:val="24"/>
        <w:szCs w:val="24"/>
      </w:rPr>
      <w:t xml:space="preserve">OGC </w:t>
    </w:r>
    <w:r w:rsidRPr="005322A0">
      <w:rPr>
        <w:sz w:val="24"/>
        <w:szCs w:val="24"/>
      </w:rPr>
      <w:t>20-082</w:t>
    </w:r>
    <w:r w:rsidRPr="005322A0">
      <w:rPr>
        <w:sz w:val="24"/>
        <w:szCs w:val="24"/>
        <w:lang w:val="fi-FI"/>
      </w:rPr>
      <w:t>r2</w:t>
    </w:r>
    <w:r w:rsidRPr="005322A0">
      <w:rPr>
        <w:sz w:val="24"/>
        <w:szCs w:val="24"/>
      </w:rPr>
      <w:t xml:space="preserve"> </w:t>
    </w:r>
    <w:r w:rsidRPr="005322A0">
      <w:rPr>
        <w:bCs/>
        <w:sz w:val="24"/>
        <w:szCs w:val="24"/>
      </w:rPr>
      <w:t>and ISO 19156:2020</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DB317D" w14:textId="1EAA2F38" w:rsidR="00C35DAC" w:rsidRPr="004D16C0" w:rsidRDefault="00C35DAC" w:rsidP="004D16C0">
    <w:pPr>
      <w:pStyle w:val="Header"/>
      <w:spacing w:after="720" w:line="240" w:lineRule="exact"/>
      <w:jc w:val="left"/>
      <w:rPr>
        <w:sz w:val="24"/>
        <w:szCs w:val="24"/>
      </w:rPr>
    </w:pPr>
    <w:r>
      <w:rPr>
        <w:sz w:val="24"/>
        <w:szCs w:val="24"/>
      </w:rPr>
      <w:t xml:space="preserve">OGC </w:t>
    </w:r>
    <w:r w:rsidRPr="005322A0">
      <w:rPr>
        <w:sz w:val="24"/>
        <w:szCs w:val="24"/>
      </w:rPr>
      <w:t>20-082</w:t>
    </w:r>
    <w:r w:rsidRPr="005322A0">
      <w:rPr>
        <w:sz w:val="24"/>
        <w:szCs w:val="24"/>
        <w:lang w:val="fi-FI"/>
      </w:rPr>
      <w:t>r2</w:t>
    </w:r>
    <w:r w:rsidRPr="005322A0">
      <w:rPr>
        <w:sz w:val="24"/>
        <w:szCs w:val="24"/>
      </w:rPr>
      <w:t xml:space="preserve"> </w:t>
    </w:r>
    <w:r>
      <w:rPr>
        <w:sz w:val="24"/>
        <w:szCs w:val="24"/>
      </w:rPr>
      <w:t xml:space="preserve">and </w:t>
    </w:r>
    <w:r w:rsidRPr="004D16C0">
      <w:rPr>
        <w:sz w:val="24"/>
        <w:szCs w:val="24"/>
      </w:rPr>
      <w:t>ISO </w:t>
    </w:r>
    <w:r>
      <w:rPr>
        <w:sz w:val="24"/>
        <w:szCs w:val="24"/>
      </w:rPr>
      <w:t>19156</w:t>
    </w:r>
    <w:r w:rsidRPr="004D16C0">
      <w:rPr>
        <w:sz w:val="24"/>
        <w:szCs w:val="24"/>
      </w:rPr>
      <w:t>:</w:t>
    </w:r>
    <w:r>
      <w:rPr>
        <w:sz w:val="24"/>
        <w:szCs w:val="24"/>
      </w:rPr>
      <w:t>2020</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A6BD6F" w14:textId="01E2474C" w:rsidR="00C35DAC" w:rsidRPr="004D16C0" w:rsidRDefault="00C35DAC" w:rsidP="00864D32">
    <w:pPr>
      <w:pStyle w:val="Header"/>
      <w:spacing w:after="720" w:line="240" w:lineRule="exact"/>
      <w:jc w:val="right"/>
      <w:rPr>
        <w:sz w:val="24"/>
        <w:szCs w:val="24"/>
      </w:rPr>
    </w:pPr>
    <w:r>
      <w:rPr>
        <w:sz w:val="24"/>
        <w:szCs w:val="24"/>
      </w:rPr>
      <w:t xml:space="preserve">OGC </w:t>
    </w:r>
    <w:r w:rsidRPr="005322A0">
      <w:rPr>
        <w:sz w:val="24"/>
        <w:szCs w:val="24"/>
      </w:rPr>
      <w:t>20-082</w:t>
    </w:r>
    <w:r w:rsidRPr="005322A0">
      <w:rPr>
        <w:sz w:val="24"/>
        <w:szCs w:val="24"/>
        <w:lang w:val="fi-FI"/>
      </w:rPr>
      <w:t>r2</w:t>
    </w:r>
    <w:r w:rsidRPr="005322A0">
      <w:rPr>
        <w:sz w:val="24"/>
        <w:szCs w:val="24"/>
      </w:rPr>
      <w:t xml:space="preserve"> </w:t>
    </w:r>
    <w:r>
      <w:rPr>
        <w:sz w:val="24"/>
        <w:szCs w:val="24"/>
      </w:rPr>
      <w:t xml:space="preserve">and </w:t>
    </w:r>
    <w:r w:rsidRPr="004D16C0">
      <w:rPr>
        <w:sz w:val="24"/>
        <w:szCs w:val="24"/>
      </w:rPr>
      <w:t>ISO </w:t>
    </w:r>
    <w:r>
      <w:rPr>
        <w:sz w:val="24"/>
        <w:szCs w:val="24"/>
      </w:rPr>
      <w:t>19156</w:t>
    </w:r>
    <w:r w:rsidRPr="004D16C0">
      <w:rPr>
        <w:sz w:val="24"/>
        <w:szCs w:val="24"/>
      </w:rPr>
      <w:t>:</w:t>
    </w:r>
    <w:r>
      <w:rPr>
        <w:sz w:val="24"/>
        <w:szCs w:val="24"/>
      </w:rPr>
      <w:t>2020</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15D79"/>
    <w:multiLevelType w:val="singleLevel"/>
    <w:tmpl w:val="6468815E"/>
    <w:lvl w:ilvl="0">
      <w:start w:val="1"/>
      <w:numFmt w:val="lowerRoman"/>
      <w:pStyle w:val="OGCClause"/>
      <w:lvlText w:val="%1."/>
      <w:lvlJc w:val="right"/>
      <w:pPr>
        <w:tabs>
          <w:tab w:val="num" w:pos="504"/>
        </w:tabs>
        <w:ind w:left="504" w:hanging="504"/>
      </w:pPr>
      <w:rPr>
        <w:rFonts w:cs="Times New Roman" w:hint="default"/>
      </w:rPr>
    </w:lvl>
  </w:abstractNum>
  <w:abstractNum w:abstractNumId="1" w15:restartNumberingAfterBreak="0">
    <w:nsid w:val="0079418F"/>
    <w:multiLevelType w:val="hybridMultilevel"/>
    <w:tmpl w:val="8ECE10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4891F3A"/>
    <w:multiLevelType w:val="hybridMultilevel"/>
    <w:tmpl w:val="38E2C6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5385DD4"/>
    <w:multiLevelType w:val="hybridMultilevel"/>
    <w:tmpl w:val="D49A9938"/>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8A55008"/>
    <w:multiLevelType w:val="multilevel"/>
    <w:tmpl w:val="7DE4FFC0"/>
    <w:lvl w:ilvl="0">
      <w:start w:val="1"/>
      <w:numFmt w:val="upperLetter"/>
      <w:pStyle w:val="ANNEX"/>
      <w:suff w:val="nothing"/>
      <w:lvlText w:val="Annex %1"/>
      <w:lvlJc w:val="left"/>
      <w:pPr>
        <w:ind w:left="0" w:firstLine="0"/>
      </w:pPr>
      <w:rPr>
        <w:rFonts w:ascii="Cambria" w:hAnsi="Cambria" w:cs="Times New Roman" w:hint="default"/>
        <w:b/>
        <w:i w:val="0"/>
        <w:sz w:val="28"/>
        <w:szCs w:val="28"/>
      </w:rPr>
    </w:lvl>
    <w:lvl w:ilvl="1">
      <w:start w:val="1"/>
      <w:numFmt w:val="decimal"/>
      <w:pStyle w:val="a2"/>
      <w:lvlText w:val="%1.%2"/>
      <w:lvlJc w:val="left"/>
      <w:pPr>
        <w:tabs>
          <w:tab w:val="num" w:pos="360"/>
        </w:tabs>
        <w:ind w:left="0" w:firstLine="0"/>
      </w:pPr>
      <w:rPr>
        <w:rFonts w:cs="Times New Roman" w:hint="default"/>
        <w:b/>
        <w:i w:val="0"/>
      </w:rPr>
    </w:lvl>
    <w:lvl w:ilvl="2">
      <w:start w:val="1"/>
      <w:numFmt w:val="decimal"/>
      <w:pStyle w:val="a3"/>
      <w:lvlText w:val="%1.%2.%3"/>
      <w:lvlJc w:val="left"/>
      <w:pPr>
        <w:tabs>
          <w:tab w:val="num" w:pos="720"/>
        </w:tabs>
        <w:ind w:left="0" w:firstLine="0"/>
      </w:pPr>
      <w:rPr>
        <w:rFonts w:cs="Times New Roman" w:hint="default"/>
        <w:b/>
        <w:i w:val="0"/>
      </w:rPr>
    </w:lvl>
    <w:lvl w:ilvl="3">
      <w:start w:val="1"/>
      <w:numFmt w:val="decimal"/>
      <w:pStyle w:val="a4"/>
      <w:lvlText w:val="%1.%2.%3.%4"/>
      <w:lvlJc w:val="left"/>
      <w:pPr>
        <w:tabs>
          <w:tab w:val="num" w:pos="1080"/>
        </w:tabs>
        <w:ind w:left="0" w:firstLine="0"/>
      </w:pPr>
      <w:rPr>
        <w:rFonts w:cs="Times New Roman" w:hint="default"/>
        <w:b/>
        <w:i w:val="0"/>
      </w:rPr>
    </w:lvl>
    <w:lvl w:ilvl="4">
      <w:start w:val="1"/>
      <w:numFmt w:val="decimal"/>
      <w:pStyle w:val="a5"/>
      <w:lvlText w:val="%1.%2.%3.%4.%5"/>
      <w:lvlJc w:val="left"/>
      <w:pPr>
        <w:tabs>
          <w:tab w:val="num" w:pos="1080"/>
        </w:tabs>
        <w:ind w:left="0" w:firstLine="0"/>
      </w:pPr>
      <w:rPr>
        <w:rFonts w:cs="Times New Roman" w:hint="default"/>
        <w:b/>
        <w:i w:val="0"/>
      </w:rPr>
    </w:lvl>
    <w:lvl w:ilvl="5">
      <w:start w:val="1"/>
      <w:numFmt w:val="decimal"/>
      <w:pStyle w:val="a6"/>
      <w:lvlText w:val="%1.%2.%3.%4.%5.%6"/>
      <w:lvlJc w:val="left"/>
      <w:pPr>
        <w:tabs>
          <w:tab w:val="num" w:pos="1440"/>
        </w:tabs>
        <w:ind w:left="0" w:firstLine="0"/>
      </w:pPr>
      <w:rPr>
        <w:rFonts w:cs="Times New Roman" w:hint="default"/>
        <w:b/>
        <w:i w:val="0"/>
      </w:rPr>
    </w:lvl>
    <w:lvl w:ilvl="6">
      <w:start w:val="1"/>
      <w:numFmt w:val="decimal"/>
      <w:lvlRestart w:val="1"/>
      <w:suff w:val="space"/>
      <w:lvlText w:val="Figure %1.%7 —"/>
      <w:lvlJc w:val="left"/>
      <w:pPr>
        <w:ind w:left="0" w:firstLine="0"/>
      </w:pPr>
      <w:rPr>
        <w:rFonts w:cs="Times New Roman" w:hint="default"/>
      </w:rPr>
    </w:lvl>
    <w:lvl w:ilvl="7">
      <w:start w:val="1"/>
      <w:numFmt w:val="decimal"/>
      <w:lvlRestart w:val="1"/>
      <w:suff w:val="space"/>
      <w:lvlText w:val="Table %1.%8 —"/>
      <w:lvlJc w:val="left"/>
      <w:pPr>
        <w:ind w:left="0" w:firstLine="0"/>
      </w:pPr>
      <w:rPr>
        <w:rFonts w:cs="Times New Roman" w:hint="default"/>
      </w:rPr>
    </w:lvl>
    <w:lvl w:ilvl="8">
      <w:start w:val="1"/>
      <w:numFmt w:val="lowerRoman"/>
      <w:lvlText w:val="(%9)"/>
      <w:lvlJc w:val="left"/>
      <w:pPr>
        <w:tabs>
          <w:tab w:val="num" w:pos="6120"/>
        </w:tabs>
        <w:ind w:left="0" w:firstLine="0"/>
      </w:pPr>
      <w:rPr>
        <w:rFonts w:cs="Times New Roman" w:hint="default"/>
      </w:rPr>
    </w:lvl>
  </w:abstractNum>
  <w:abstractNum w:abstractNumId="5" w15:restartNumberingAfterBreak="0">
    <w:nsid w:val="0B0574E4"/>
    <w:multiLevelType w:val="multilevel"/>
    <w:tmpl w:val="1C647E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DA52B25"/>
    <w:multiLevelType w:val="multilevel"/>
    <w:tmpl w:val="D5221662"/>
    <w:lvl w:ilvl="0">
      <w:start w:val="1"/>
      <w:numFmt w:val="decimal"/>
      <w:lvlText w:val="[%1]"/>
      <w:lvlJc w:val="left"/>
      <w:pPr>
        <w:ind w:left="360" w:hanging="360"/>
      </w:pPr>
      <w:rPr>
        <w:vertAlign w:val="baseline"/>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7" w15:restartNumberingAfterBreak="0">
    <w:nsid w:val="0EAA5201"/>
    <w:multiLevelType w:val="multilevel"/>
    <w:tmpl w:val="62FE11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1D6736E"/>
    <w:multiLevelType w:val="hybridMultilevel"/>
    <w:tmpl w:val="3E6AE932"/>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9" w15:restartNumberingAfterBreak="0">
    <w:nsid w:val="13641472"/>
    <w:multiLevelType w:val="hybridMultilevel"/>
    <w:tmpl w:val="FE88323A"/>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1F357741"/>
    <w:multiLevelType w:val="hybridMultilevel"/>
    <w:tmpl w:val="A90EE926"/>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23244F11"/>
    <w:multiLevelType w:val="hybridMultilevel"/>
    <w:tmpl w:val="16EA8820"/>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23750B30"/>
    <w:multiLevelType w:val="hybridMultilevel"/>
    <w:tmpl w:val="A9A4628E"/>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6BF2155"/>
    <w:multiLevelType w:val="hybridMultilevel"/>
    <w:tmpl w:val="DC984F3A"/>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D2C267C"/>
    <w:multiLevelType w:val="hybridMultilevel"/>
    <w:tmpl w:val="279275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2D6C4C61"/>
    <w:multiLevelType w:val="hybridMultilevel"/>
    <w:tmpl w:val="E36099A4"/>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2F563C45"/>
    <w:multiLevelType w:val="hybridMultilevel"/>
    <w:tmpl w:val="B2D62A28"/>
    <w:lvl w:ilvl="0" w:tplc="7F44D096">
      <w:start w:val="3"/>
      <w:numFmt w:val="bullet"/>
      <w:lvlText w:val="-"/>
      <w:lvlJc w:val="left"/>
      <w:pPr>
        <w:ind w:left="760" w:hanging="400"/>
      </w:pPr>
      <w:rPr>
        <w:rFonts w:ascii="Cambria" w:eastAsia="Calibri" w:hAnsi="Cambria"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33AC7EB8"/>
    <w:multiLevelType w:val="multilevel"/>
    <w:tmpl w:val="975087F0"/>
    <w:lvl w:ilvl="0">
      <w:start w:val="1"/>
      <w:numFmt w:val="decimal"/>
      <w:pStyle w:val="Heading1"/>
      <w:lvlText w:val="%1"/>
      <w:lvlJc w:val="left"/>
      <w:pPr>
        <w:tabs>
          <w:tab w:val="num" w:pos="432"/>
        </w:tabs>
        <w:ind w:left="432" w:hanging="432"/>
      </w:pPr>
      <w:rPr>
        <w:rFonts w:cs="Times New Roman"/>
        <w:b/>
        <w:i w:val="0"/>
      </w:rPr>
    </w:lvl>
    <w:lvl w:ilvl="1">
      <w:start w:val="1"/>
      <w:numFmt w:val="decimal"/>
      <w:pStyle w:val="Heading2"/>
      <w:lvlText w:val="%1.%2"/>
      <w:lvlJc w:val="left"/>
      <w:pPr>
        <w:tabs>
          <w:tab w:val="num" w:pos="360"/>
        </w:tabs>
      </w:pPr>
      <w:rPr>
        <w:rFonts w:cs="Times New Roman"/>
        <w:b/>
        <w:i w:val="0"/>
      </w:rPr>
    </w:lvl>
    <w:lvl w:ilvl="2">
      <w:start w:val="1"/>
      <w:numFmt w:val="decimal"/>
      <w:pStyle w:val="Heading3"/>
      <w:lvlText w:val="%1.%2.%3"/>
      <w:lvlJc w:val="left"/>
      <w:pPr>
        <w:tabs>
          <w:tab w:val="num" w:pos="720"/>
        </w:tabs>
      </w:pPr>
      <w:rPr>
        <w:rFonts w:cs="Times New Roman"/>
        <w:b/>
        <w:i w:val="0"/>
      </w:rPr>
    </w:lvl>
    <w:lvl w:ilvl="3">
      <w:start w:val="1"/>
      <w:numFmt w:val="decimal"/>
      <w:pStyle w:val="Heading4"/>
      <w:lvlText w:val="%1.%2.%3.%4"/>
      <w:lvlJc w:val="left"/>
      <w:pPr>
        <w:tabs>
          <w:tab w:val="num" w:pos="1080"/>
        </w:tabs>
      </w:pPr>
      <w:rPr>
        <w:rFonts w:cs="Times New Roman"/>
        <w:b/>
        <w:i w:val="0"/>
      </w:rPr>
    </w:lvl>
    <w:lvl w:ilvl="4">
      <w:start w:val="1"/>
      <w:numFmt w:val="decimal"/>
      <w:pStyle w:val="Heading5"/>
      <w:lvlText w:val="%1.%2.%3.%4.%5"/>
      <w:lvlJc w:val="left"/>
      <w:pPr>
        <w:tabs>
          <w:tab w:val="num" w:pos="1080"/>
        </w:tabs>
      </w:pPr>
      <w:rPr>
        <w:rFonts w:cs="Times New Roman"/>
        <w:b/>
        <w:i w:val="0"/>
      </w:rPr>
    </w:lvl>
    <w:lvl w:ilvl="5">
      <w:start w:val="1"/>
      <w:numFmt w:val="decimal"/>
      <w:pStyle w:val="Heading6"/>
      <w:lvlText w:val="%1.%2.%3.%4.%5.%6"/>
      <w:lvlJc w:val="left"/>
      <w:pPr>
        <w:tabs>
          <w:tab w:val="num" w:pos="1440"/>
        </w:tabs>
      </w:pPr>
      <w:rPr>
        <w:rFonts w:cs="Times New Roman"/>
        <w:b/>
        <w:i w:val="0"/>
      </w:rPr>
    </w:lvl>
    <w:lvl w:ilvl="6">
      <w:start w:val="1"/>
      <w:numFmt w:val="decimal"/>
      <w:lvlText w:val="%1.%2.%3.%4.%5.%6.%7"/>
      <w:lvlJc w:val="left"/>
      <w:pPr>
        <w:tabs>
          <w:tab w:val="num" w:pos="1440"/>
        </w:tabs>
      </w:pPr>
      <w:rPr>
        <w:rFonts w:cs="Times New Roman"/>
      </w:rPr>
    </w:lvl>
    <w:lvl w:ilvl="7">
      <w:start w:val="1"/>
      <w:numFmt w:val="decimal"/>
      <w:lvlText w:val="%1.%2.%3.%4.%5.%6.%7.%8"/>
      <w:lvlJc w:val="left"/>
      <w:pPr>
        <w:tabs>
          <w:tab w:val="num" w:pos="1800"/>
        </w:tabs>
      </w:pPr>
      <w:rPr>
        <w:rFonts w:cs="Times New Roman"/>
      </w:rPr>
    </w:lvl>
    <w:lvl w:ilvl="8">
      <w:start w:val="1"/>
      <w:numFmt w:val="decimal"/>
      <w:lvlText w:val="%1.%2.%3.%4.%5.%6.%7.%8.%9"/>
      <w:lvlJc w:val="left"/>
      <w:pPr>
        <w:tabs>
          <w:tab w:val="num" w:pos="1800"/>
        </w:tabs>
      </w:pPr>
      <w:rPr>
        <w:rFonts w:cs="Times New Roman"/>
      </w:rPr>
    </w:lvl>
  </w:abstractNum>
  <w:abstractNum w:abstractNumId="18" w15:restartNumberingAfterBreak="0">
    <w:nsid w:val="33C13A7F"/>
    <w:multiLevelType w:val="hybridMultilevel"/>
    <w:tmpl w:val="CE4CCE4C"/>
    <w:lvl w:ilvl="0" w:tplc="C4581D26">
      <w:start w:val="3"/>
      <w:numFmt w:val="bullet"/>
      <w:lvlText w:val="-"/>
      <w:lvlJc w:val="left"/>
      <w:pPr>
        <w:ind w:left="760" w:hanging="400"/>
      </w:pPr>
      <w:rPr>
        <w:rFonts w:ascii="Cambria" w:eastAsia="Calibri" w:hAnsi="Cambria"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369C4694"/>
    <w:multiLevelType w:val="hybridMultilevel"/>
    <w:tmpl w:val="B4129386"/>
    <w:lvl w:ilvl="0" w:tplc="E2C8A718">
      <w:numFmt w:val="bullet"/>
      <w:lvlText w:val="-"/>
      <w:lvlJc w:val="left"/>
      <w:pPr>
        <w:tabs>
          <w:tab w:val="num" w:pos="360"/>
        </w:tabs>
        <w:ind w:left="360" w:hanging="360"/>
      </w:pPr>
      <w:rPr>
        <w:rFonts w:ascii="Times New Roman" w:eastAsia="Times New Roman" w:hAnsi="Times New Roman" w:hint="default"/>
      </w:rPr>
    </w:lvl>
    <w:lvl w:ilvl="1" w:tplc="04090003">
      <w:start w:val="1"/>
      <w:numFmt w:val="bullet"/>
      <w:lvlText w:val="o"/>
      <w:lvlJc w:val="left"/>
      <w:pPr>
        <w:tabs>
          <w:tab w:val="num" w:pos="360"/>
        </w:tabs>
        <w:ind w:left="360" w:hanging="360"/>
      </w:pPr>
      <w:rPr>
        <w:rFonts w:ascii="Courier New" w:hAnsi="Courier New" w:cs="Courier New" w:hint="default"/>
      </w:rPr>
    </w:lvl>
    <w:lvl w:ilvl="2" w:tplc="04090005">
      <w:start w:val="1"/>
      <w:numFmt w:val="bullet"/>
      <w:lvlText w:val=""/>
      <w:lvlJc w:val="left"/>
      <w:pPr>
        <w:tabs>
          <w:tab w:val="num" w:pos="1080"/>
        </w:tabs>
        <w:ind w:left="1080" w:hanging="360"/>
      </w:pPr>
      <w:rPr>
        <w:rFonts w:ascii="Wingdings" w:hAnsi="Wingdings" w:cs="Times New Roman" w:hint="default"/>
      </w:rPr>
    </w:lvl>
    <w:lvl w:ilvl="3" w:tplc="04090001">
      <w:start w:val="1"/>
      <w:numFmt w:val="bullet"/>
      <w:lvlText w:val=""/>
      <w:lvlJc w:val="left"/>
      <w:pPr>
        <w:tabs>
          <w:tab w:val="num" w:pos="1800"/>
        </w:tabs>
        <w:ind w:left="1800" w:hanging="360"/>
      </w:pPr>
      <w:rPr>
        <w:rFonts w:ascii="Symbol" w:hAnsi="Symbol" w:cs="Times New Roman" w:hint="default"/>
      </w:rPr>
    </w:lvl>
    <w:lvl w:ilvl="4" w:tplc="04090003">
      <w:start w:val="1"/>
      <w:numFmt w:val="bullet"/>
      <w:lvlText w:val="o"/>
      <w:lvlJc w:val="left"/>
      <w:pPr>
        <w:tabs>
          <w:tab w:val="num" w:pos="2520"/>
        </w:tabs>
        <w:ind w:left="2520" w:hanging="360"/>
      </w:pPr>
      <w:rPr>
        <w:rFonts w:ascii="Courier New" w:hAnsi="Courier New" w:cs="Courier New" w:hint="default"/>
      </w:rPr>
    </w:lvl>
    <w:lvl w:ilvl="5" w:tplc="04090005">
      <w:start w:val="1"/>
      <w:numFmt w:val="bullet"/>
      <w:lvlText w:val=""/>
      <w:lvlJc w:val="left"/>
      <w:pPr>
        <w:tabs>
          <w:tab w:val="num" w:pos="3240"/>
        </w:tabs>
        <w:ind w:left="3240" w:hanging="360"/>
      </w:pPr>
      <w:rPr>
        <w:rFonts w:ascii="Wingdings" w:hAnsi="Wingdings" w:cs="Times New Roman" w:hint="default"/>
      </w:rPr>
    </w:lvl>
    <w:lvl w:ilvl="6" w:tplc="04090001">
      <w:start w:val="1"/>
      <w:numFmt w:val="bullet"/>
      <w:lvlText w:val=""/>
      <w:lvlJc w:val="left"/>
      <w:pPr>
        <w:tabs>
          <w:tab w:val="num" w:pos="3960"/>
        </w:tabs>
        <w:ind w:left="3960" w:hanging="360"/>
      </w:pPr>
      <w:rPr>
        <w:rFonts w:ascii="Symbol" w:hAnsi="Symbol" w:cs="Times New Roman" w:hint="default"/>
      </w:rPr>
    </w:lvl>
    <w:lvl w:ilvl="7" w:tplc="04090003">
      <w:start w:val="1"/>
      <w:numFmt w:val="bullet"/>
      <w:lvlText w:val="o"/>
      <w:lvlJc w:val="left"/>
      <w:pPr>
        <w:tabs>
          <w:tab w:val="num" w:pos="4680"/>
        </w:tabs>
        <w:ind w:left="4680" w:hanging="360"/>
      </w:pPr>
      <w:rPr>
        <w:rFonts w:ascii="Courier New" w:hAnsi="Courier New" w:cs="Courier New" w:hint="default"/>
      </w:rPr>
    </w:lvl>
    <w:lvl w:ilvl="8" w:tplc="04090005">
      <w:start w:val="1"/>
      <w:numFmt w:val="bullet"/>
      <w:lvlText w:val=""/>
      <w:lvlJc w:val="left"/>
      <w:pPr>
        <w:tabs>
          <w:tab w:val="num" w:pos="5400"/>
        </w:tabs>
        <w:ind w:left="5400" w:hanging="360"/>
      </w:pPr>
      <w:rPr>
        <w:rFonts w:ascii="Wingdings" w:hAnsi="Wingdings" w:cs="Times New Roman" w:hint="default"/>
      </w:rPr>
    </w:lvl>
  </w:abstractNum>
  <w:abstractNum w:abstractNumId="20" w15:restartNumberingAfterBreak="0">
    <w:nsid w:val="3ADB11E0"/>
    <w:multiLevelType w:val="hybridMultilevel"/>
    <w:tmpl w:val="DE9A6E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3D437C7A"/>
    <w:multiLevelType w:val="hybridMultilevel"/>
    <w:tmpl w:val="633A1E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4525618D"/>
    <w:multiLevelType w:val="hybridMultilevel"/>
    <w:tmpl w:val="57CA79BC"/>
    <w:lvl w:ilvl="0" w:tplc="7F44D096">
      <w:start w:val="3"/>
      <w:numFmt w:val="bullet"/>
      <w:lvlText w:val="-"/>
      <w:lvlJc w:val="left"/>
      <w:pPr>
        <w:ind w:left="760" w:hanging="400"/>
      </w:pPr>
      <w:rPr>
        <w:rFonts w:ascii="Cambria" w:eastAsia="Calibri" w:hAnsi="Cambria"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46FE3B8A"/>
    <w:multiLevelType w:val="multilevel"/>
    <w:tmpl w:val="C12412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48407AFE"/>
    <w:multiLevelType w:val="hybridMultilevel"/>
    <w:tmpl w:val="4B5C86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4E781F0A"/>
    <w:multiLevelType w:val="hybridMultilevel"/>
    <w:tmpl w:val="0B6A341C"/>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51987D74"/>
    <w:multiLevelType w:val="hybridMultilevel"/>
    <w:tmpl w:val="1BF60936"/>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571A36EF"/>
    <w:multiLevelType w:val="hybridMultilevel"/>
    <w:tmpl w:val="62745E72"/>
    <w:lvl w:ilvl="0" w:tplc="7F44D096">
      <w:start w:val="3"/>
      <w:numFmt w:val="bullet"/>
      <w:lvlText w:val="-"/>
      <w:lvlJc w:val="left"/>
      <w:pPr>
        <w:ind w:left="760" w:hanging="400"/>
      </w:pPr>
      <w:rPr>
        <w:rFonts w:ascii="Cambria" w:eastAsia="Calibri" w:hAnsi="Cambria"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69C57C45"/>
    <w:multiLevelType w:val="hybridMultilevel"/>
    <w:tmpl w:val="4976B4C4"/>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7"/>
  </w:num>
  <w:num w:numId="2">
    <w:abstractNumId w:val="17"/>
  </w:num>
  <w:num w:numId="3">
    <w:abstractNumId w:val="4"/>
  </w:num>
  <w:num w:numId="4">
    <w:abstractNumId w:val="4"/>
  </w:num>
  <w:num w:numId="5">
    <w:abstractNumId w:val="20"/>
  </w:num>
  <w:num w:numId="6">
    <w:abstractNumId w:val="14"/>
  </w:num>
  <w:num w:numId="7">
    <w:abstractNumId w:val="2"/>
  </w:num>
  <w:num w:numId="8">
    <w:abstractNumId w:val="21"/>
  </w:num>
  <w:num w:numId="9">
    <w:abstractNumId w:val="24"/>
  </w:num>
  <w:num w:numId="10">
    <w:abstractNumId w:val="11"/>
  </w:num>
  <w:num w:numId="11">
    <w:abstractNumId w:val="28"/>
  </w:num>
  <w:num w:numId="12">
    <w:abstractNumId w:val="18"/>
  </w:num>
  <w:num w:numId="13">
    <w:abstractNumId w:val="8"/>
  </w:num>
  <w:num w:numId="14">
    <w:abstractNumId w:val="12"/>
  </w:num>
  <w:num w:numId="15">
    <w:abstractNumId w:val="13"/>
  </w:num>
  <w:num w:numId="16">
    <w:abstractNumId w:val="15"/>
  </w:num>
  <w:num w:numId="17">
    <w:abstractNumId w:val="5"/>
  </w:num>
  <w:num w:numId="18">
    <w:abstractNumId w:val="22"/>
  </w:num>
  <w:num w:numId="19">
    <w:abstractNumId w:val="3"/>
  </w:num>
  <w:num w:numId="20">
    <w:abstractNumId w:val="27"/>
  </w:num>
  <w:num w:numId="21">
    <w:abstractNumId w:val="16"/>
  </w:num>
  <w:num w:numId="22">
    <w:abstractNumId w:val="23"/>
  </w:num>
  <w:num w:numId="23">
    <w:abstractNumId w:val="26"/>
  </w:num>
  <w:num w:numId="24">
    <w:abstractNumId w:val="25"/>
  </w:num>
  <w:num w:numId="25">
    <w:abstractNumId w:val="10"/>
  </w:num>
  <w:num w:numId="26">
    <w:abstractNumId w:val="9"/>
  </w:num>
  <w:num w:numId="27">
    <w:abstractNumId w:val="6"/>
  </w:num>
  <w:num w:numId="28">
    <w:abstractNumId w:val="0"/>
  </w:num>
  <w:num w:numId="29">
    <w:abstractNumId w:val="19"/>
  </w:num>
  <w:num w:numId="30">
    <w:abstractNumId w:val="7"/>
  </w:num>
  <w:num w:numId="31">
    <w:abstractNumId w:val="1"/>
  </w:num>
  <w:numIdMacAtCleanup w:val="2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Grellet Sylvain">
    <w15:presenceInfo w15:providerId="AD" w15:userId="S-1-5-21-2010012501-463680302-1427260136-32563"/>
  </w15:person>
  <w15:person w15:author="Ilkka Rinne">
    <w15:presenceInfo w15:providerId="AD" w15:userId="S::ilkka.rinne@spatineo.com::ca07e417-12c1-4119-bfae-150af1fefb25"/>
  </w15:person>
  <w15:person w15:author="Katharina Schleidt">
    <w15:presenceInfo w15:providerId="Windows Live" w15:userId="9f2d63c35bd57bb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oNotDisplayPageBoundaries/>
  <w:mirrorMargins/>
  <w:hideSpellingErrors/>
  <w:proofState w:spelling="clean" w:grammar="clean"/>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trackRevisions/>
  <w:defaultTabStop w:val="720"/>
  <w:hyphenationZone w:val="425"/>
  <w:evenAndOddHeaders/>
  <w:characterSpacingControl w:val="doNotCompress"/>
  <w:hdrShapeDefaults>
    <o:shapedefaults v:ext="edit" spidmax="2049"/>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C6575"/>
    <w:rsid w:val="000017EB"/>
    <w:rsid w:val="00001DFA"/>
    <w:rsid w:val="00002F8F"/>
    <w:rsid w:val="00016FE3"/>
    <w:rsid w:val="00020674"/>
    <w:rsid w:val="00020E72"/>
    <w:rsid w:val="00022AAF"/>
    <w:rsid w:val="00026FFF"/>
    <w:rsid w:val="00027B73"/>
    <w:rsid w:val="000318B9"/>
    <w:rsid w:val="00031EDF"/>
    <w:rsid w:val="00032197"/>
    <w:rsid w:val="00037B3B"/>
    <w:rsid w:val="000416A8"/>
    <w:rsid w:val="00052262"/>
    <w:rsid w:val="0005379D"/>
    <w:rsid w:val="00054591"/>
    <w:rsid w:val="00054C95"/>
    <w:rsid w:val="00055455"/>
    <w:rsid w:val="00055EAB"/>
    <w:rsid w:val="000564D4"/>
    <w:rsid w:val="00060093"/>
    <w:rsid w:val="0006289D"/>
    <w:rsid w:val="00067877"/>
    <w:rsid w:val="000778C3"/>
    <w:rsid w:val="00083852"/>
    <w:rsid w:val="000839FA"/>
    <w:rsid w:val="00086042"/>
    <w:rsid w:val="0009594E"/>
    <w:rsid w:val="00096387"/>
    <w:rsid w:val="000A070A"/>
    <w:rsid w:val="000A0A7E"/>
    <w:rsid w:val="000A140B"/>
    <w:rsid w:val="000A32FE"/>
    <w:rsid w:val="000A3616"/>
    <w:rsid w:val="000B17DE"/>
    <w:rsid w:val="000B26B5"/>
    <w:rsid w:val="000B4F03"/>
    <w:rsid w:val="000C033F"/>
    <w:rsid w:val="000C11E2"/>
    <w:rsid w:val="000C3F94"/>
    <w:rsid w:val="000C435F"/>
    <w:rsid w:val="000C6285"/>
    <w:rsid w:val="000C70DD"/>
    <w:rsid w:val="000D0B49"/>
    <w:rsid w:val="000D1388"/>
    <w:rsid w:val="000E01BD"/>
    <w:rsid w:val="000F44D4"/>
    <w:rsid w:val="000F4699"/>
    <w:rsid w:val="001042DA"/>
    <w:rsid w:val="00105813"/>
    <w:rsid w:val="001076A1"/>
    <w:rsid w:val="00114E5B"/>
    <w:rsid w:val="00116C6C"/>
    <w:rsid w:val="00117CD2"/>
    <w:rsid w:val="00121A78"/>
    <w:rsid w:val="00130432"/>
    <w:rsid w:val="00131573"/>
    <w:rsid w:val="00134DF7"/>
    <w:rsid w:val="001401CF"/>
    <w:rsid w:val="001435E4"/>
    <w:rsid w:val="001501CE"/>
    <w:rsid w:val="00154230"/>
    <w:rsid w:val="00161C5F"/>
    <w:rsid w:val="00164FC9"/>
    <w:rsid w:val="00165AA5"/>
    <w:rsid w:val="001663B7"/>
    <w:rsid w:val="0017013F"/>
    <w:rsid w:val="00174114"/>
    <w:rsid w:val="00175203"/>
    <w:rsid w:val="00181B85"/>
    <w:rsid w:val="00182C3E"/>
    <w:rsid w:val="0018329C"/>
    <w:rsid w:val="0018668C"/>
    <w:rsid w:val="0019426E"/>
    <w:rsid w:val="00194DAA"/>
    <w:rsid w:val="0019781D"/>
    <w:rsid w:val="001A0B0F"/>
    <w:rsid w:val="001A325F"/>
    <w:rsid w:val="001A33D0"/>
    <w:rsid w:val="001A4204"/>
    <w:rsid w:val="001A42F9"/>
    <w:rsid w:val="001A49FA"/>
    <w:rsid w:val="001A5B74"/>
    <w:rsid w:val="001A72C4"/>
    <w:rsid w:val="001B02F3"/>
    <w:rsid w:val="001B0D6E"/>
    <w:rsid w:val="001B1E46"/>
    <w:rsid w:val="001B2AFB"/>
    <w:rsid w:val="001B51CD"/>
    <w:rsid w:val="001B6287"/>
    <w:rsid w:val="001B6D1E"/>
    <w:rsid w:val="001B7F53"/>
    <w:rsid w:val="001C372C"/>
    <w:rsid w:val="001C49AC"/>
    <w:rsid w:val="001C4DD3"/>
    <w:rsid w:val="001C54B6"/>
    <w:rsid w:val="001C6575"/>
    <w:rsid w:val="001D410B"/>
    <w:rsid w:val="001D4E0A"/>
    <w:rsid w:val="001D7D22"/>
    <w:rsid w:val="001E1837"/>
    <w:rsid w:val="001E635D"/>
    <w:rsid w:val="001F19D9"/>
    <w:rsid w:val="001F3195"/>
    <w:rsid w:val="00203CA4"/>
    <w:rsid w:val="00212EA1"/>
    <w:rsid w:val="00217BBC"/>
    <w:rsid w:val="002203E7"/>
    <w:rsid w:val="00220B53"/>
    <w:rsid w:val="00221ACE"/>
    <w:rsid w:val="002233D9"/>
    <w:rsid w:val="0022370E"/>
    <w:rsid w:val="00223E45"/>
    <w:rsid w:val="0022406E"/>
    <w:rsid w:val="00234065"/>
    <w:rsid w:val="002363FA"/>
    <w:rsid w:val="00242114"/>
    <w:rsid w:val="002423DA"/>
    <w:rsid w:val="0024409E"/>
    <w:rsid w:val="002446D4"/>
    <w:rsid w:val="00247DE8"/>
    <w:rsid w:val="00250A5E"/>
    <w:rsid w:val="0025166B"/>
    <w:rsid w:val="002623DA"/>
    <w:rsid w:val="00262485"/>
    <w:rsid w:val="00262594"/>
    <w:rsid w:val="00264063"/>
    <w:rsid w:val="00264095"/>
    <w:rsid w:val="00266DCF"/>
    <w:rsid w:val="00272D78"/>
    <w:rsid w:val="00273A96"/>
    <w:rsid w:val="002749EF"/>
    <w:rsid w:val="00275C1E"/>
    <w:rsid w:val="00280365"/>
    <w:rsid w:val="002815D9"/>
    <w:rsid w:val="00281EBA"/>
    <w:rsid w:val="00283976"/>
    <w:rsid w:val="00287F52"/>
    <w:rsid w:val="002917CB"/>
    <w:rsid w:val="00294669"/>
    <w:rsid w:val="00294FB0"/>
    <w:rsid w:val="00295A39"/>
    <w:rsid w:val="002A075F"/>
    <w:rsid w:val="002A1711"/>
    <w:rsid w:val="002A2250"/>
    <w:rsid w:val="002A2967"/>
    <w:rsid w:val="002A61E5"/>
    <w:rsid w:val="002A7B9F"/>
    <w:rsid w:val="002B04B4"/>
    <w:rsid w:val="002B3426"/>
    <w:rsid w:val="002B39BE"/>
    <w:rsid w:val="002B4EBE"/>
    <w:rsid w:val="002B6928"/>
    <w:rsid w:val="002B7CCD"/>
    <w:rsid w:val="002C026F"/>
    <w:rsid w:val="002C1F08"/>
    <w:rsid w:val="002C3FBC"/>
    <w:rsid w:val="002C442C"/>
    <w:rsid w:val="002C453D"/>
    <w:rsid w:val="002D3D97"/>
    <w:rsid w:val="002E0796"/>
    <w:rsid w:val="002E3170"/>
    <w:rsid w:val="002E3536"/>
    <w:rsid w:val="002E3C88"/>
    <w:rsid w:val="002E57C8"/>
    <w:rsid w:val="002E624A"/>
    <w:rsid w:val="002F0C24"/>
    <w:rsid w:val="002F3554"/>
    <w:rsid w:val="002F5245"/>
    <w:rsid w:val="00300392"/>
    <w:rsid w:val="00300AFD"/>
    <w:rsid w:val="00301203"/>
    <w:rsid w:val="00301F07"/>
    <w:rsid w:val="00301F83"/>
    <w:rsid w:val="003021D1"/>
    <w:rsid w:val="0030485C"/>
    <w:rsid w:val="00306668"/>
    <w:rsid w:val="00311112"/>
    <w:rsid w:val="0031385F"/>
    <w:rsid w:val="00314414"/>
    <w:rsid w:val="00333718"/>
    <w:rsid w:val="0033464A"/>
    <w:rsid w:val="00337C34"/>
    <w:rsid w:val="00344888"/>
    <w:rsid w:val="00345B12"/>
    <w:rsid w:val="00350089"/>
    <w:rsid w:val="003509D5"/>
    <w:rsid w:val="00351155"/>
    <w:rsid w:val="00351E51"/>
    <w:rsid w:val="003565D4"/>
    <w:rsid w:val="0036145C"/>
    <w:rsid w:val="00366758"/>
    <w:rsid w:val="00371A47"/>
    <w:rsid w:val="00371A7E"/>
    <w:rsid w:val="00375F0D"/>
    <w:rsid w:val="00381F0F"/>
    <w:rsid w:val="00383A92"/>
    <w:rsid w:val="00383C9B"/>
    <w:rsid w:val="003855C8"/>
    <w:rsid w:val="003866D0"/>
    <w:rsid w:val="00386CFD"/>
    <w:rsid w:val="00393057"/>
    <w:rsid w:val="00393BE0"/>
    <w:rsid w:val="0039549A"/>
    <w:rsid w:val="00395E39"/>
    <w:rsid w:val="00395FE4"/>
    <w:rsid w:val="00397804"/>
    <w:rsid w:val="003A07BA"/>
    <w:rsid w:val="003A3ECC"/>
    <w:rsid w:val="003A54D1"/>
    <w:rsid w:val="003A5DDA"/>
    <w:rsid w:val="003A68D3"/>
    <w:rsid w:val="003B153F"/>
    <w:rsid w:val="003C2527"/>
    <w:rsid w:val="003C293C"/>
    <w:rsid w:val="003C74B7"/>
    <w:rsid w:val="003D24BC"/>
    <w:rsid w:val="003D2AB6"/>
    <w:rsid w:val="003D3E58"/>
    <w:rsid w:val="003D4D00"/>
    <w:rsid w:val="003E224E"/>
    <w:rsid w:val="003E45F3"/>
    <w:rsid w:val="003E5E45"/>
    <w:rsid w:val="003E77E7"/>
    <w:rsid w:val="003F30C1"/>
    <w:rsid w:val="003F5653"/>
    <w:rsid w:val="003F6E7C"/>
    <w:rsid w:val="0040049D"/>
    <w:rsid w:val="00400F60"/>
    <w:rsid w:val="00404DBD"/>
    <w:rsid w:val="00406340"/>
    <w:rsid w:val="00410BFB"/>
    <w:rsid w:val="00412EB8"/>
    <w:rsid w:val="0041703C"/>
    <w:rsid w:val="004224E8"/>
    <w:rsid w:val="00423449"/>
    <w:rsid w:val="00424D23"/>
    <w:rsid w:val="004262EC"/>
    <w:rsid w:val="004277A3"/>
    <w:rsid w:val="00430BBE"/>
    <w:rsid w:val="004312D8"/>
    <w:rsid w:val="00431328"/>
    <w:rsid w:val="00435ACC"/>
    <w:rsid w:val="00437D7C"/>
    <w:rsid w:val="004404E3"/>
    <w:rsid w:val="004408E7"/>
    <w:rsid w:val="004420BE"/>
    <w:rsid w:val="004421EF"/>
    <w:rsid w:val="004438A4"/>
    <w:rsid w:val="00447B29"/>
    <w:rsid w:val="00452AE7"/>
    <w:rsid w:val="00453D05"/>
    <w:rsid w:val="00455570"/>
    <w:rsid w:val="0045603C"/>
    <w:rsid w:val="004563C2"/>
    <w:rsid w:val="004611AB"/>
    <w:rsid w:val="00462F81"/>
    <w:rsid w:val="00464EA1"/>
    <w:rsid w:val="004652C7"/>
    <w:rsid w:val="00472422"/>
    <w:rsid w:val="00472D05"/>
    <w:rsid w:val="0047527C"/>
    <w:rsid w:val="00475675"/>
    <w:rsid w:val="00475740"/>
    <w:rsid w:val="004762FB"/>
    <w:rsid w:val="004772BC"/>
    <w:rsid w:val="00481387"/>
    <w:rsid w:val="004864AE"/>
    <w:rsid w:val="00490CBC"/>
    <w:rsid w:val="00491C3C"/>
    <w:rsid w:val="004926C6"/>
    <w:rsid w:val="004A0FB4"/>
    <w:rsid w:val="004A3007"/>
    <w:rsid w:val="004A7FCE"/>
    <w:rsid w:val="004B13B4"/>
    <w:rsid w:val="004B3D3C"/>
    <w:rsid w:val="004B65BF"/>
    <w:rsid w:val="004B75DB"/>
    <w:rsid w:val="004C1046"/>
    <w:rsid w:val="004C241D"/>
    <w:rsid w:val="004C2EE3"/>
    <w:rsid w:val="004C400E"/>
    <w:rsid w:val="004D16C0"/>
    <w:rsid w:val="004D3810"/>
    <w:rsid w:val="004D5F28"/>
    <w:rsid w:val="004D5F35"/>
    <w:rsid w:val="004D6E49"/>
    <w:rsid w:val="004E4666"/>
    <w:rsid w:val="004E4A84"/>
    <w:rsid w:val="004E6E8E"/>
    <w:rsid w:val="004F5B04"/>
    <w:rsid w:val="004F7204"/>
    <w:rsid w:val="004F74A0"/>
    <w:rsid w:val="00501289"/>
    <w:rsid w:val="0050774B"/>
    <w:rsid w:val="0051369A"/>
    <w:rsid w:val="0051619A"/>
    <w:rsid w:val="0051668D"/>
    <w:rsid w:val="00522CA2"/>
    <w:rsid w:val="005256EF"/>
    <w:rsid w:val="00526284"/>
    <w:rsid w:val="00526508"/>
    <w:rsid w:val="00530A1C"/>
    <w:rsid w:val="005322A0"/>
    <w:rsid w:val="00540061"/>
    <w:rsid w:val="0054133A"/>
    <w:rsid w:val="0054203E"/>
    <w:rsid w:val="005438D7"/>
    <w:rsid w:val="00544E47"/>
    <w:rsid w:val="0054733A"/>
    <w:rsid w:val="0055112F"/>
    <w:rsid w:val="005531F0"/>
    <w:rsid w:val="0055579A"/>
    <w:rsid w:val="00562CBB"/>
    <w:rsid w:val="0056367A"/>
    <w:rsid w:val="00565627"/>
    <w:rsid w:val="0056682B"/>
    <w:rsid w:val="005671B8"/>
    <w:rsid w:val="00567D7E"/>
    <w:rsid w:val="00570653"/>
    <w:rsid w:val="00570EC2"/>
    <w:rsid w:val="00572E6E"/>
    <w:rsid w:val="0057786D"/>
    <w:rsid w:val="00584282"/>
    <w:rsid w:val="0058722D"/>
    <w:rsid w:val="0059116D"/>
    <w:rsid w:val="005922F1"/>
    <w:rsid w:val="00594FA6"/>
    <w:rsid w:val="00596027"/>
    <w:rsid w:val="00596E93"/>
    <w:rsid w:val="005978B9"/>
    <w:rsid w:val="005A3EC3"/>
    <w:rsid w:val="005A7051"/>
    <w:rsid w:val="005A7A3A"/>
    <w:rsid w:val="005B21D1"/>
    <w:rsid w:val="005B3EC6"/>
    <w:rsid w:val="005B517D"/>
    <w:rsid w:val="005C46DD"/>
    <w:rsid w:val="005C6D04"/>
    <w:rsid w:val="005D1FAA"/>
    <w:rsid w:val="005D5EE1"/>
    <w:rsid w:val="005D6017"/>
    <w:rsid w:val="005D62C6"/>
    <w:rsid w:val="005E1AE5"/>
    <w:rsid w:val="005E1D3A"/>
    <w:rsid w:val="005E29FD"/>
    <w:rsid w:val="005F3DF1"/>
    <w:rsid w:val="005F4F8B"/>
    <w:rsid w:val="005F51EB"/>
    <w:rsid w:val="006050F3"/>
    <w:rsid w:val="00607FDE"/>
    <w:rsid w:val="00610D56"/>
    <w:rsid w:val="00611F60"/>
    <w:rsid w:val="00621028"/>
    <w:rsid w:val="00624A6C"/>
    <w:rsid w:val="0062664D"/>
    <w:rsid w:val="006301E0"/>
    <w:rsid w:val="006301FB"/>
    <w:rsid w:val="00631F81"/>
    <w:rsid w:val="00632253"/>
    <w:rsid w:val="006328C0"/>
    <w:rsid w:val="0064114F"/>
    <w:rsid w:val="00646EAE"/>
    <w:rsid w:val="006472F1"/>
    <w:rsid w:val="00650B87"/>
    <w:rsid w:val="0065218A"/>
    <w:rsid w:val="0065246E"/>
    <w:rsid w:val="00653A0F"/>
    <w:rsid w:val="0065487C"/>
    <w:rsid w:val="006616CB"/>
    <w:rsid w:val="00661711"/>
    <w:rsid w:val="0067019B"/>
    <w:rsid w:val="00672B45"/>
    <w:rsid w:val="00673172"/>
    <w:rsid w:val="006748D2"/>
    <w:rsid w:val="00674F5B"/>
    <w:rsid w:val="006762B7"/>
    <w:rsid w:val="0068101F"/>
    <w:rsid w:val="006857A8"/>
    <w:rsid w:val="00693CB6"/>
    <w:rsid w:val="006945FF"/>
    <w:rsid w:val="006A4671"/>
    <w:rsid w:val="006A527F"/>
    <w:rsid w:val="006A5540"/>
    <w:rsid w:val="006A769E"/>
    <w:rsid w:val="006A786D"/>
    <w:rsid w:val="006A7909"/>
    <w:rsid w:val="006B3A74"/>
    <w:rsid w:val="006B3EAA"/>
    <w:rsid w:val="006B6B2B"/>
    <w:rsid w:val="006C1E19"/>
    <w:rsid w:val="006C4C96"/>
    <w:rsid w:val="006D2D1E"/>
    <w:rsid w:val="006D3D76"/>
    <w:rsid w:val="006E3F0F"/>
    <w:rsid w:val="006E753C"/>
    <w:rsid w:val="006F017A"/>
    <w:rsid w:val="006F11B2"/>
    <w:rsid w:val="006F529E"/>
    <w:rsid w:val="006F73DD"/>
    <w:rsid w:val="0070143C"/>
    <w:rsid w:val="00703C45"/>
    <w:rsid w:val="00710C41"/>
    <w:rsid w:val="00711727"/>
    <w:rsid w:val="007157C4"/>
    <w:rsid w:val="007165D1"/>
    <w:rsid w:val="00720FED"/>
    <w:rsid w:val="0072134D"/>
    <w:rsid w:val="00721E6C"/>
    <w:rsid w:val="007245C5"/>
    <w:rsid w:val="00726B65"/>
    <w:rsid w:val="00727EBF"/>
    <w:rsid w:val="007309F0"/>
    <w:rsid w:val="00730D8D"/>
    <w:rsid w:val="00731373"/>
    <w:rsid w:val="007343C0"/>
    <w:rsid w:val="00736AE9"/>
    <w:rsid w:val="00740AD6"/>
    <w:rsid w:val="00744C55"/>
    <w:rsid w:val="00746751"/>
    <w:rsid w:val="00751940"/>
    <w:rsid w:val="00752CFD"/>
    <w:rsid w:val="00753DA3"/>
    <w:rsid w:val="00754999"/>
    <w:rsid w:val="00755923"/>
    <w:rsid w:val="00757CC6"/>
    <w:rsid w:val="00757E07"/>
    <w:rsid w:val="00760C94"/>
    <w:rsid w:val="00762AED"/>
    <w:rsid w:val="007649EA"/>
    <w:rsid w:val="00767B2F"/>
    <w:rsid w:val="007723AE"/>
    <w:rsid w:val="00774AF7"/>
    <w:rsid w:val="007812F0"/>
    <w:rsid w:val="007813C1"/>
    <w:rsid w:val="00784D28"/>
    <w:rsid w:val="00786563"/>
    <w:rsid w:val="00793258"/>
    <w:rsid w:val="007957F3"/>
    <w:rsid w:val="007A1B4F"/>
    <w:rsid w:val="007A1C65"/>
    <w:rsid w:val="007A3DA8"/>
    <w:rsid w:val="007A5CB7"/>
    <w:rsid w:val="007B36B6"/>
    <w:rsid w:val="007B7029"/>
    <w:rsid w:val="007B72D0"/>
    <w:rsid w:val="007B7B6C"/>
    <w:rsid w:val="007C2205"/>
    <w:rsid w:val="007C375E"/>
    <w:rsid w:val="007C4EEE"/>
    <w:rsid w:val="007D0826"/>
    <w:rsid w:val="007D38F1"/>
    <w:rsid w:val="007D3C2A"/>
    <w:rsid w:val="007E3A01"/>
    <w:rsid w:val="007E4DBA"/>
    <w:rsid w:val="007F0BF0"/>
    <w:rsid w:val="007F1CAA"/>
    <w:rsid w:val="007F2003"/>
    <w:rsid w:val="007F3B91"/>
    <w:rsid w:val="007F7F35"/>
    <w:rsid w:val="008001FB"/>
    <w:rsid w:val="008060DE"/>
    <w:rsid w:val="00810966"/>
    <w:rsid w:val="008116DA"/>
    <w:rsid w:val="00811A43"/>
    <w:rsid w:val="008123FB"/>
    <w:rsid w:val="008130AF"/>
    <w:rsid w:val="00813584"/>
    <w:rsid w:val="00813786"/>
    <w:rsid w:val="008138AD"/>
    <w:rsid w:val="008147D3"/>
    <w:rsid w:val="00815246"/>
    <w:rsid w:val="0082047C"/>
    <w:rsid w:val="008212CB"/>
    <w:rsid w:val="00821BA0"/>
    <w:rsid w:val="00821F18"/>
    <w:rsid w:val="0082560B"/>
    <w:rsid w:val="00826CBA"/>
    <w:rsid w:val="00830BAB"/>
    <w:rsid w:val="00835D52"/>
    <w:rsid w:val="00836E9B"/>
    <w:rsid w:val="00841E7A"/>
    <w:rsid w:val="008501DC"/>
    <w:rsid w:val="008534CB"/>
    <w:rsid w:val="0086004D"/>
    <w:rsid w:val="00860411"/>
    <w:rsid w:val="00863761"/>
    <w:rsid w:val="00864D32"/>
    <w:rsid w:val="008713ED"/>
    <w:rsid w:val="0087292F"/>
    <w:rsid w:val="0087602B"/>
    <w:rsid w:val="00876998"/>
    <w:rsid w:val="008802B3"/>
    <w:rsid w:val="008802D5"/>
    <w:rsid w:val="008814B2"/>
    <w:rsid w:val="00881F88"/>
    <w:rsid w:val="00885E28"/>
    <w:rsid w:val="00887198"/>
    <w:rsid w:val="0089033E"/>
    <w:rsid w:val="008913AD"/>
    <w:rsid w:val="00891766"/>
    <w:rsid w:val="00897961"/>
    <w:rsid w:val="00897BB1"/>
    <w:rsid w:val="008A1D79"/>
    <w:rsid w:val="008A3988"/>
    <w:rsid w:val="008A4056"/>
    <w:rsid w:val="008A4F05"/>
    <w:rsid w:val="008A6D64"/>
    <w:rsid w:val="008B01FD"/>
    <w:rsid w:val="008B1B45"/>
    <w:rsid w:val="008B2473"/>
    <w:rsid w:val="008D48B0"/>
    <w:rsid w:val="008D4ED7"/>
    <w:rsid w:val="008E22C4"/>
    <w:rsid w:val="008E2AAF"/>
    <w:rsid w:val="008E2BBE"/>
    <w:rsid w:val="008F06DA"/>
    <w:rsid w:val="008F523D"/>
    <w:rsid w:val="008F767F"/>
    <w:rsid w:val="00904CF1"/>
    <w:rsid w:val="00905BA9"/>
    <w:rsid w:val="00914D4D"/>
    <w:rsid w:val="00916406"/>
    <w:rsid w:val="00917C89"/>
    <w:rsid w:val="00920189"/>
    <w:rsid w:val="009204AF"/>
    <w:rsid w:val="00920952"/>
    <w:rsid w:val="00926D7B"/>
    <w:rsid w:val="0093106F"/>
    <w:rsid w:val="00931950"/>
    <w:rsid w:val="00933112"/>
    <w:rsid w:val="00933944"/>
    <w:rsid w:val="00944710"/>
    <w:rsid w:val="009527D0"/>
    <w:rsid w:val="00953EFA"/>
    <w:rsid w:val="00960F54"/>
    <w:rsid w:val="009617CA"/>
    <w:rsid w:val="00964A56"/>
    <w:rsid w:val="009664CF"/>
    <w:rsid w:val="00967379"/>
    <w:rsid w:val="00967423"/>
    <w:rsid w:val="00971140"/>
    <w:rsid w:val="0097303B"/>
    <w:rsid w:val="009746CD"/>
    <w:rsid w:val="0098400C"/>
    <w:rsid w:val="00985CD7"/>
    <w:rsid w:val="00986076"/>
    <w:rsid w:val="009876F9"/>
    <w:rsid w:val="00992922"/>
    <w:rsid w:val="009940F8"/>
    <w:rsid w:val="00995B20"/>
    <w:rsid w:val="00995ECD"/>
    <w:rsid w:val="009A03C8"/>
    <w:rsid w:val="009A295C"/>
    <w:rsid w:val="009A3088"/>
    <w:rsid w:val="009A483C"/>
    <w:rsid w:val="009A5300"/>
    <w:rsid w:val="009B0228"/>
    <w:rsid w:val="009B0326"/>
    <w:rsid w:val="009B3BAC"/>
    <w:rsid w:val="009B52B4"/>
    <w:rsid w:val="009C34B8"/>
    <w:rsid w:val="009C397F"/>
    <w:rsid w:val="009C3FA8"/>
    <w:rsid w:val="009C4033"/>
    <w:rsid w:val="009D3677"/>
    <w:rsid w:val="009D5154"/>
    <w:rsid w:val="009D55D8"/>
    <w:rsid w:val="009E19B6"/>
    <w:rsid w:val="009E4931"/>
    <w:rsid w:val="009E7EE6"/>
    <w:rsid w:val="009F2BE1"/>
    <w:rsid w:val="009F640C"/>
    <w:rsid w:val="00A00624"/>
    <w:rsid w:val="00A02312"/>
    <w:rsid w:val="00A10C28"/>
    <w:rsid w:val="00A10CB4"/>
    <w:rsid w:val="00A10F3F"/>
    <w:rsid w:val="00A20D55"/>
    <w:rsid w:val="00A212C5"/>
    <w:rsid w:val="00A214B2"/>
    <w:rsid w:val="00A22DE5"/>
    <w:rsid w:val="00A23375"/>
    <w:rsid w:val="00A26465"/>
    <w:rsid w:val="00A411C8"/>
    <w:rsid w:val="00A41CB8"/>
    <w:rsid w:val="00A4422D"/>
    <w:rsid w:val="00A45AE0"/>
    <w:rsid w:val="00A45C2E"/>
    <w:rsid w:val="00A50D78"/>
    <w:rsid w:val="00A515A7"/>
    <w:rsid w:val="00A5522C"/>
    <w:rsid w:val="00A62918"/>
    <w:rsid w:val="00A65307"/>
    <w:rsid w:val="00A674C0"/>
    <w:rsid w:val="00A75189"/>
    <w:rsid w:val="00A752AD"/>
    <w:rsid w:val="00A804AD"/>
    <w:rsid w:val="00A81E15"/>
    <w:rsid w:val="00A84654"/>
    <w:rsid w:val="00A84954"/>
    <w:rsid w:val="00A85929"/>
    <w:rsid w:val="00A86D99"/>
    <w:rsid w:val="00A86F83"/>
    <w:rsid w:val="00A871B5"/>
    <w:rsid w:val="00A91FCE"/>
    <w:rsid w:val="00A94DDF"/>
    <w:rsid w:val="00A9570F"/>
    <w:rsid w:val="00AA2C68"/>
    <w:rsid w:val="00AA31F7"/>
    <w:rsid w:val="00AA5AF1"/>
    <w:rsid w:val="00AA7748"/>
    <w:rsid w:val="00AB002C"/>
    <w:rsid w:val="00AB2043"/>
    <w:rsid w:val="00AB37E7"/>
    <w:rsid w:val="00AC0861"/>
    <w:rsid w:val="00AC19B2"/>
    <w:rsid w:val="00AC2754"/>
    <w:rsid w:val="00AC58A6"/>
    <w:rsid w:val="00AC59F3"/>
    <w:rsid w:val="00AD0128"/>
    <w:rsid w:val="00AD0812"/>
    <w:rsid w:val="00AD7511"/>
    <w:rsid w:val="00AE2457"/>
    <w:rsid w:val="00AE29E2"/>
    <w:rsid w:val="00AE3296"/>
    <w:rsid w:val="00AE501B"/>
    <w:rsid w:val="00AE573C"/>
    <w:rsid w:val="00AE5CAB"/>
    <w:rsid w:val="00AE5D3D"/>
    <w:rsid w:val="00AF32F1"/>
    <w:rsid w:val="00AF49AE"/>
    <w:rsid w:val="00AF5823"/>
    <w:rsid w:val="00AF79E3"/>
    <w:rsid w:val="00B00BFD"/>
    <w:rsid w:val="00B01162"/>
    <w:rsid w:val="00B0271B"/>
    <w:rsid w:val="00B125A5"/>
    <w:rsid w:val="00B1458A"/>
    <w:rsid w:val="00B204DF"/>
    <w:rsid w:val="00B22FAE"/>
    <w:rsid w:val="00B254B9"/>
    <w:rsid w:val="00B30A28"/>
    <w:rsid w:val="00B31D2B"/>
    <w:rsid w:val="00B32239"/>
    <w:rsid w:val="00B32DB8"/>
    <w:rsid w:val="00B40DC0"/>
    <w:rsid w:val="00B4269E"/>
    <w:rsid w:val="00B42F45"/>
    <w:rsid w:val="00B46A74"/>
    <w:rsid w:val="00B519FE"/>
    <w:rsid w:val="00B52A66"/>
    <w:rsid w:val="00B56755"/>
    <w:rsid w:val="00B56DED"/>
    <w:rsid w:val="00B577B2"/>
    <w:rsid w:val="00B60127"/>
    <w:rsid w:val="00B63E0B"/>
    <w:rsid w:val="00B66C86"/>
    <w:rsid w:val="00B72769"/>
    <w:rsid w:val="00B72CE0"/>
    <w:rsid w:val="00B76059"/>
    <w:rsid w:val="00B7670B"/>
    <w:rsid w:val="00B76E6D"/>
    <w:rsid w:val="00B77025"/>
    <w:rsid w:val="00B80F08"/>
    <w:rsid w:val="00B82ACF"/>
    <w:rsid w:val="00B83404"/>
    <w:rsid w:val="00B83FE3"/>
    <w:rsid w:val="00B90971"/>
    <w:rsid w:val="00B9118A"/>
    <w:rsid w:val="00B913E0"/>
    <w:rsid w:val="00B93EE2"/>
    <w:rsid w:val="00B95291"/>
    <w:rsid w:val="00BA1F97"/>
    <w:rsid w:val="00BA3170"/>
    <w:rsid w:val="00BA6E9D"/>
    <w:rsid w:val="00BA74B6"/>
    <w:rsid w:val="00BB0767"/>
    <w:rsid w:val="00BB0E5D"/>
    <w:rsid w:val="00BB3581"/>
    <w:rsid w:val="00BB5772"/>
    <w:rsid w:val="00BB6BDA"/>
    <w:rsid w:val="00BC335E"/>
    <w:rsid w:val="00BC394B"/>
    <w:rsid w:val="00BC3B29"/>
    <w:rsid w:val="00BC3B35"/>
    <w:rsid w:val="00BC4B72"/>
    <w:rsid w:val="00BC4EF9"/>
    <w:rsid w:val="00BC7DC7"/>
    <w:rsid w:val="00BD2BCF"/>
    <w:rsid w:val="00BD34EF"/>
    <w:rsid w:val="00BE0500"/>
    <w:rsid w:val="00BE2BB7"/>
    <w:rsid w:val="00BE79BC"/>
    <w:rsid w:val="00BF7921"/>
    <w:rsid w:val="00C0233E"/>
    <w:rsid w:val="00C0258F"/>
    <w:rsid w:val="00C06E23"/>
    <w:rsid w:val="00C13D3B"/>
    <w:rsid w:val="00C246BE"/>
    <w:rsid w:val="00C32E3D"/>
    <w:rsid w:val="00C33932"/>
    <w:rsid w:val="00C347D6"/>
    <w:rsid w:val="00C356AB"/>
    <w:rsid w:val="00C35DAC"/>
    <w:rsid w:val="00C3739F"/>
    <w:rsid w:val="00C44FEC"/>
    <w:rsid w:val="00C47793"/>
    <w:rsid w:val="00C518EB"/>
    <w:rsid w:val="00C62BF8"/>
    <w:rsid w:val="00C63000"/>
    <w:rsid w:val="00C634D8"/>
    <w:rsid w:val="00C66216"/>
    <w:rsid w:val="00C70D7F"/>
    <w:rsid w:val="00C73E4B"/>
    <w:rsid w:val="00C82685"/>
    <w:rsid w:val="00C83357"/>
    <w:rsid w:val="00C845B4"/>
    <w:rsid w:val="00C932A9"/>
    <w:rsid w:val="00C94F90"/>
    <w:rsid w:val="00CA068B"/>
    <w:rsid w:val="00CA136A"/>
    <w:rsid w:val="00CA1C0E"/>
    <w:rsid w:val="00CA2376"/>
    <w:rsid w:val="00CA2478"/>
    <w:rsid w:val="00CA3726"/>
    <w:rsid w:val="00CA3863"/>
    <w:rsid w:val="00CA4686"/>
    <w:rsid w:val="00CA49AB"/>
    <w:rsid w:val="00CA6447"/>
    <w:rsid w:val="00CA6CD2"/>
    <w:rsid w:val="00CB5EBE"/>
    <w:rsid w:val="00CC1BB0"/>
    <w:rsid w:val="00CC3341"/>
    <w:rsid w:val="00CC3A78"/>
    <w:rsid w:val="00CC426C"/>
    <w:rsid w:val="00CC5129"/>
    <w:rsid w:val="00CC7C16"/>
    <w:rsid w:val="00CD3B91"/>
    <w:rsid w:val="00CD4852"/>
    <w:rsid w:val="00CD6F39"/>
    <w:rsid w:val="00CD7575"/>
    <w:rsid w:val="00CE109A"/>
    <w:rsid w:val="00CE2290"/>
    <w:rsid w:val="00CE68F1"/>
    <w:rsid w:val="00CF28F7"/>
    <w:rsid w:val="00CF4829"/>
    <w:rsid w:val="00CF482B"/>
    <w:rsid w:val="00CF52E2"/>
    <w:rsid w:val="00CF5361"/>
    <w:rsid w:val="00D00F84"/>
    <w:rsid w:val="00D03415"/>
    <w:rsid w:val="00D07D75"/>
    <w:rsid w:val="00D11429"/>
    <w:rsid w:val="00D11914"/>
    <w:rsid w:val="00D17000"/>
    <w:rsid w:val="00D21206"/>
    <w:rsid w:val="00D22139"/>
    <w:rsid w:val="00D224E8"/>
    <w:rsid w:val="00D23B13"/>
    <w:rsid w:val="00D24395"/>
    <w:rsid w:val="00D25F53"/>
    <w:rsid w:val="00D31D1B"/>
    <w:rsid w:val="00D3285E"/>
    <w:rsid w:val="00D33289"/>
    <w:rsid w:val="00D3575B"/>
    <w:rsid w:val="00D3744B"/>
    <w:rsid w:val="00D40B05"/>
    <w:rsid w:val="00D4308C"/>
    <w:rsid w:val="00D43E04"/>
    <w:rsid w:val="00D469CD"/>
    <w:rsid w:val="00D471BA"/>
    <w:rsid w:val="00D50C12"/>
    <w:rsid w:val="00D50D2A"/>
    <w:rsid w:val="00D528AC"/>
    <w:rsid w:val="00D559E7"/>
    <w:rsid w:val="00D5670B"/>
    <w:rsid w:val="00D61F74"/>
    <w:rsid w:val="00D72BCD"/>
    <w:rsid w:val="00D73111"/>
    <w:rsid w:val="00D754EA"/>
    <w:rsid w:val="00D75FE8"/>
    <w:rsid w:val="00D763FF"/>
    <w:rsid w:val="00D80ABB"/>
    <w:rsid w:val="00D813EB"/>
    <w:rsid w:val="00D81955"/>
    <w:rsid w:val="00D83A5F"/>
    <w:rsid w:val="00D90141"/>
    <w:rsid w:val="00D904CA"/>
    <w:rsid w:val="00DA7447"/>
    <w:rsid w:val="00DB07B5"/>
    <w:rsid w:val="00DB2B9C"/>
    <w:rsid w:val="00DB4A09"/>
    <w:rsid w:val="00DB4CC3"/>
    <w:rsid w:val="00DC436E"/>
    <w:rsid w:val="00DC71B0"/>
    <w:rsid w:val="00DD1BA4"/>
    <w:rsid w:val="00DD3CBC"/>
    <w:rsid w:val="00DD55AE"/>
    <w:rsid w:val="00DE1F09"/>
    <w:rsid w:val="00DE4071"/>
    <w:rsid w:val="00DE4393"/>
    <w:rsid w:val="00DE5536"/>
    <w:rsid w:val="00DE6899"/>
    <w:rsid w:val="00DE7B7D"/>
    <w:rsid w:val="00DE7F9E"/>
    <w:rsid w:val="00DF121D"/>
    <w:rsid w:val="00DF7FF6"/>
    <w:rsid w:val="00E01BFE"/>
    <w:rsid w:val="00E01F9E"/>
    <w:rsid w:val="00E12BD6"/>
    <w:rsid w:val="00E20D05"/>
    <w:rsid w:val="00E22147"/>
    <w:rsid w:val="00E22F4E"/>
    <w:rsid w:val="00E26089"/>
    <w:rsid w:val="00E30262"/>
    <w:rsid w:val="00E3507C"/>
    <w:rsid w:val="00E41035"/>
    <w:rsid w:val="00E45DE1"/>
    <w:rsid w:val="00E477AE"/>
    <w:rsid w:val="00E602F0"/>
    <w:rsid w:val="00E648AA"/>
    <w:rsid w:val="00E651B7"/>
    <w:rsid w:val="00E652EB"/>
    <w:rsid w:val="00E66E01"/>
    <w:rsid w:val="00E708E8"/>
    <w:rsid w:val="00E70DDA"/>
    <w:rsid w:val="00E73CAA"/>
    <w:rsid w:val="00E74D6C"/>
    <w:rsid w:val="00E76D6F"/>
    <w:rsid w:val="00E82F1B"/>
    <w:rsid w:val="00E848A0"/>
    <w:rsid w:val="00E87AAD"/>
    <w:rsid w:val="00E92803"/>
    <w:rsid w:val="00E962A8"/>
    <w:rsid w:val="00EA07A9"/>
    <w:rsid w:val="00EA2C75"/>
    <w:rsid w:val="00EA625A"/>
    <w:rsid w:val="00EA68E6"/>
    <w:rsid w:val="00EA7BD6"/>
    <w:rsid w:val="00EB1E19"/>
    <w:rsid w:val="00EB2691"/>
    <w:rsid w:val="00EB5FF5"/>
    <w:rsid w:val="00EC0238"/>
    <w:rsid w:val="00EC3D8D"/>
    <w:rsid w:val="00ED1BF8"/>
    <w:rsid w:val="00ED30E9"/>
    <w:rsid w:val="00ED3F68"/>
    <w:rsid w:val="00EE1D4D"/>
    <w:rsid w:val="00EE3585"/>
    <w:rsid w:val="00EE582C"/>
    <w:rsid w:val="00EE6350"/>
    <w:rsid w:val="00EF0232"/>
    <w:rsid w:val="00EF1691"/>
    <w:rsid w:val="00EF48D9"/>
    <w:rsid w:val="00EF6C7F"/>
    <w:rsid w:val="00F0125E"/>
    <w:rsid w:val="00F01CB8"/>
    <w:rsid w:val="00F024E9"/>
    <w:rsid w:val="00F02BC7"/>
    <w:rsid w:val="00F102C2"/>
    <w:rsid w:val="00F10C1B"/>
    <w:rsid w:val="00F11C2F"/>
    <w:rsid w:val="00F12AFC"/>
    <w:rsid w:val="00F144BE"/>
    <w:rsid w:val="00F15DD8"/>
    <w:rsid w:val="00F23B84"/>
    <w:rsid w:val="00F24D49"/>
    <w:rsid w:val="00F264E8"/>
    <w:rsid w:val="00F34853"/>
    <w:rsid w:val="00F350CB"/>
    <w:rsid w:val="00F36639"/>
    <w:rsid w:val="00F3713B"/>
    <w:rsid w:val="00F40BE9"/>
    <w:rsid w:val="00F41068"/>
    <w:rsid w:val="00F41D3D"/>
    <w:rsid w:val="00F44352"/>
    <w:rsid w:val="00F448D2"/>
    <w:rsid w:val="00F461D6"/>
    <w:rsid w:val="00F4636F"/>
    <w:rsid w:val="00F47185"/>
    <w:rsid w:val="00F53892"/>
    <w:rsid w:val="00F62F5A"/>
    <w:rsid w:val="00F64967"/>
    <w:rsid w:val="00F667C9"/>
    <w:rsid w:val="00F671A7"/>
    <w:rsid w:val="00F77288"/>
    <w:rsid w:val="00F77E4F"/>
    <w:rsid w:val="00F81ACE"/>
    <w:rsid w:val="00F828CA"/>
    <w:rsid w:val="00F83F62"/>
    <w:rsid w:val="00F841B5"/>
    <w:rsid w:val="00F85048"/>
    <w:rsid w:val="00F902C0"/>
    <w:rsid w:val="00F90523"/>
    <w:rsid w:val="00F90683"/>
    <w:rsid w:val="00F93C37"/>
    <w:rsid w:val="00F95F63"/>
    <w:rsid w:val="00FA0795"/>
    <w:rsid w:val="00FA1EFE"/>
    <w:rsid w:val="00FA2553"/>
    <w:rsid w:val="00FA3567"/>
    <w:rsid w:val="00FA549D"/>
    <w:rsid w:val="00FA791F"/>
    <w:rsid w:val="00FB34BB"/>
    <w:rsid w:val="00FC1FDA"/>
    <w:rsid w:val="00FC480B"/>
    <w:rsid w:val="00FC4FD1"/>
    <w:rsid w:val="00FC5146"/>
    <w:rsid w:val="00FC5ACC"/>
    <w:rsid w:val="00FD1995"/>
    <w:rsid w:val="00FD36EC"/>
    <w:rsid w:val="00FD5E24"/>
    <w:rsid w:val="00FD7B7C"/>
    <w:rsid w:val="00FE3432"/>
    <w:rsid w:val="00FE3E22"/>
    <w:rsid w:val="00FE7E61"/>
    <w:rsid w:val="00FF0FE2"/>
    <w:rsid w:val="00FF2548"/>
    <w:rsid w:val="00FF287B"/>
    <w:rsid w:val="00FF2BB6"/>
    <w:rsid w:val="00FF42B7"/>
    <w:rsid w:val="00FF434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CA1492F"/>
  <w15:chartTrackingRefBased/>
  <w15:docId w15:val="{617F7928-0433-EE42-B32E-36174B76AE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Calibri" w:hAnsi="Cambria"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1" w:qFormat="1"/>
    <w:lsdException w:name="heading 2" w:semiHidden="1" w:uiPriority="2" w:unhideWhenUsed="1" w:qFormat="1"/>
    <w:lsdException w:name="heading 3" w:semiHidden="1" w:uiPriority="3" w:unhideWhenUsed="1" w:qFormat="1"/>
    <w:lsdException w:name="heading 4" w:semiHidden="1" w:uiPriority="4" w:unhideWhenUsed="1" w:qFormat="1"/>
    <w:lsdException w:name="heading 5" w:semiHidden="1" w:uiPriority="5" w:unhideWhenUsed="1" w:qFormat="1"/>
    <w:lsdException w:name="heading 6" w:semiHidden="1" w:uiPriority="6"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qFormat="1"/>
    <w:lsdException w:name="Emphasis" w:semiHidden="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01289"/>
    <w:pPr>
      <w:tabs>
        <w:tab w:val="left" w:pos="403"/>
      </w:tabs>
      <w:spacing w:after="240" w:line="240" w:lineRule="atLeast"/>
      <w:jc w:val="both"/>
    </w:pPr>
    <w:rPr>
      <w:sz w:val="22"/>
      <w:szCs w:val="22"/>
      <w:lang w:val="en-GB"/>
    </w:rPr>
  </w:style>
  <w:style w:type="paragraph" w:styleId="Heading1">
    <w:name w:val="heading 1"/>
    <w:basedOn w:val="Normal"/>
    <w:next w:val="Normal"/>
    <w:link w:val="Heading1Char"/>
    <w:uiPriority w:val="1"/>
    <w:qFormat/>
    <w:rsid w:val="001B51CD"/>
    <w:pPr>
      <w:keepNext/>
      <w:numPr>
        <w:numId w:val="2"/>
      </w:numPr>
      <w:tabs>
        <w:tab w:val="clear" w:pos="403"/>
        <w:tab w:val="left" w:pos="400"/>
        <w:tab w:val="left" w:pos="560"/>
      </w:tabs>
      <w:suppressAutoHyphens/>
      <w:spacing w:before="270" w:line="270" w:lineRule="atLeast"/>
      <w:ind w:left="0" w:firstLine="0"/>
      <w:jc w:val="left"/>
      <w:outlineLvl w:val="0"/>
    </w:pPr>
    <w:rPr>
      <w:rFonts w:eastAsia="MS Mincho"/>
      <w:b/>
      <w:sz w:val="26"/>
      <w:lang w:eastAsia="ja-JP"/>
    </w:rPr>
  </w:style>
  <w:style w:type="paragraph" w:styleId="Heading2">
    <w:name w:val="heading 2"/>
    <w:basedOn w:val="Heading1"/>
    <w:next w:val="Normal"/>
    <w:link w:val="Heading2Char"/>
    <w:uiPriority w:val="2"/>
    <w:qFormat/>
    <w:rsid w:val="001B51CD"/>
    <w:pPr>
      <w:numPr>
        <w:ilvl w:val="1"/>
      </w:numPr>
      <w:tabs>
        <w:tab w:val="clear" w:pos="360"/>
        <w:tab w:val="clear" w:pos="400"/>
        <w:tab w:val="clear" w:pos="560"/>
        <w:tab w:val="left" w:pos="540"/>
        <w:tab w:val="left" w:pos="700"/>
      </w:tabs>
      <w:spacing w:before="60" w:line="250" w:lineRule="atLeast"/>
      <w:outlineLvl w:val="1"/>
    </w:pPr>
    <w:rPr>
      <w:sz w:val="24"/>
    </w:rPr>
  </w:style>
  <w:style w:type="paragraph" w:styleId="Heading3">
    <w:name w:val="heading 3"/>
    <w:basedOn w:val="Heading1"/>
    <w:next w:val="Normal"/>
    <w:link w:val="Heading3Char"/>
    <w:uiPriority w:val="3"/>
    <w:qFormat/>
    <w:rsid w:val="001B51CD"/>
    <w:pPr>
      <w:numPr>
        <w:ilvl w:val="2"/>
      </w:numPr>
      <w:tabs>
        <w:tab w:val="clear" w:pos="400"/>
        <w:tab w:val="clear" w:pos="560"/>
        <w:tab w:val="left" w:pos="880"/>
      </w:tabs>
      <w:spacing w:before="60" w:line="240" w:lineRule="atLeast"/>
      <w:outlineLvl w:val="2"/>
    </w:pPr>
    <w:rPr>
      <w:sz w:val="22"/>
    </w:rPr>
  </w:style>
  <w:style w:type="paragraph" w:styleId="Heading4">
    <w:name w:val="heading 4"/>
    <w:basedOn w:val="Heading3"/>
    <w:next w:val="Normal"/>
    <w:link w:val="Heading4Char"/>
    <w:uiPriority w:val="4"/>
    <w:qFormat/>
    <w:rsid w:val="00F828CA"/>
    <w:pPr>
      <w:numPr>
        <w:ilvl w:val="3"/>
      </w:numPr>
      <w:tabs>
        <w:tab w:val="clear" w:pos="880"/>
        <w:tab w:val="clear" w:pos="1080"/>
        <w:tab w:val="left" w:pos="1021"/>
        <w:tab w:val="left" w:pos="1140"/>
        <w:tab w:val="left" w:pos="1360"/>
      </w:tabs>
      <w:outlineLvl w:val="3"/>
    </w:pPr>
  </w:style>
  <w:style w:type="paragraph" w:styleId="Heading5">
    <w:name w:val="heading 5"/>
    <w:basedOn w:val="Heading4"/>
    <w:next w:val="Normal"/>
    <w:link w:val="Heading5Char"/>
    <w:uiPriority w:val="5"/>
    <w:qFormat/>
    <w:rsid w:val="001B51CD"/>
    <w:pPr>
      <w:numPr>
        <w:ilvl w:val="4"/>
      </w:numPr>
      <w:tabs>
        <w:tab w:val="clear" w:pos="1140"/>
        <w:tab w:val="clear" w:pos="1360"/>
      </w:tabs>
      <w:outlineLvl w:val="4"/>
    </w:pPr>
  </w:style>
  <w:style w:type="paragraph" w:styleId="Heading6">
    <w:name w:val="heading 6"/>
    <w:basedOn w:val="Heading5"/>
    <w:next w:val="Normal"/>
    <w:link w:val="Heading6Char"/>
    <w:uiPriority w:val="6"/>
    <w:qFormat/>
    <w:rsid w:val="001B51CD"/>
    <w:pPr>
      <w:numPr>
        <w:ilvl w:val="5"/>
      </w:numPr>
      <w:outlineLvl w:val="5"/>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1"/>
    <w:rsid w:val="001B51CD"/>
    <w:rPr>
      <w:rFonts w:eastAsia="MS Mincho"/>
      <w:b/>
      <w:sz w:val="26"/>
      <w:szCs w:val="22"/>
      <w:lang w:val="en-GB" w:eastAsia="ja-JP"/>
    </w:rPr>
  </w:style>
  <w:style w:type="character" w:customStyle="1" w:styleId="Heading2Char">
    <w:name w:val="Heading 2 Char"/>
    <w:link w:val="Heading2"/>
    <w:uiPriority w:val="2"/>
    <w:rsid w:val="001B51CD"/>
    <w:rPr>
      <w:rFonts w:eastAsia="MS Mincho"/>
      <w:b/>
      <w:sz w:val="24"/>
      <w:szCs w:val="22"/>
      <w:lang w:val="en-GB" w:eastAsia="ja-JP"/>
    </w:rPr>
  </w:style>
  <w:style w:type="character" w:customStyle="1" w:styleId="Heading3Char">
    <w:name w:val="Heading 3 Char"/>
    <w:link w:val="Heading3"/>
    <w:uiPriority w:val="3"/>
    <w:rsid w:val="001B51CD"/>
    <w:rPr>
      <w:rFonts w:eastAsia="MS Mincho"/>
      <w:b/>
      <w:sz w:val="22"/>
      <w:szCs w:val="22"/>
      <w:lang w:val="en-GB" w:eastAsia="ja-JP"/>
    </w:rPr>
  </w:style>
  <w:style w:type="character" w:customStyle="1" w:styleId="Heading4Char">
    <w:name w:val="Heading 4 Char"/>
    <w:link w:val="Heading4"/>
    <w:uiPriority w:val="4"/>
    <w:rsid w:val="00F828CA"/>
    <w:rPr>
      <w:rFonts w:eastAsia="MS Mincho"/>
      <w:b/>
      <w:sz w:val="22"/>
      <w:szCs w:val="22"/>
      <w:lang w:val="en-GB" w:eastAsia="ja-JP"/>
    </w:rPr>
  </w:style>
  <w:style w:type="character" w:customStyle="1" w:styleId="Heading5Char">
    <w:name w:val="Heading 5 Char"/>
    <w:link w:val="Heading5"/>
    <w:uiPriority w:val="5"/>
    <w:rsid w:val="001B51CD"/>
    <w:rPr>
      <w:rFonts w:eastAsia="MS Mincho"/>
      <w:b/>
      <w:sz w:val="22"/>
      <w:szCs w:val="22"/>
      <w:lang w:val="en-GB" w:eastAsia="ja-JP"/>
    </w:rPr>
  </w:style>
  <w:style w:type="character" w:customStyle="1" w:styleId="Heading6Char">
    <w:name w:val="Heading 6 Char"/>
    <w:link w:val="Heading6"/>
    <w:uiPriority w:val="6"/>
    <w:rsid w:val="001B51CD"/>
    <w:rPr>
      <w:rFonts w:eastAsia="MS Mincho"/>
      <w:b/>
      <w:sz w:val="22"/>
      <w:szCs w:val="22"/>
      <w:lang w:val="en-GB" w:eastAsia="ja-JP"/>
    </w:rPr>
  </w:style>
  <w:style w:type="paragraph" w:customStyle="1" w:styleId="a2">
    <w:name w:val="a2"/>
    <w:basedOn w:val="Normal"/>
    <w:next w:val="Normal"/>
    <w:uiPriority w:val="11"/>
    <w:rsid w:val="0054733A"/>
    <w:pPr>
      <w:keepNext/>
      <w:numPr>
        <w:ilvl w:val="1"/>
        <w:numId w:val="4"/>
      </w:numPr>
      <w:tabs>
        <w:tab w:val="clear" w:pos="360"/>
        <w:tab w:val="clear" w:pos="403"/>
        <w:tab w:val="left" w:pos="567"/>
        <w:tab w:val="left" w:pos="720"/>
      </w:tabs>
      <w:spacing w:before="270" w:line="270" w:lineRule="atLeast"/>
      <w:jc w:val="left"/>
      <w:outlineLvl w:val="0"/>
    </w:pPr>
    <w:rPr>
      <w:rFonts w:eastAsia="MS Mincho"/>
      <w:b/>
      <w:sz w:val="26"/>
      <w:lang w:eastAsia="ja-JP"/>
    </w:rPr>
  </w:style>
  <w:style w:type="paragraph" w:customStyle="1" w:styleId="a3">
    <w:name w:val="a3"/>
    <w:basedOn w:val="Normal"/>
    <w:next w:val="Normal"/>
    <w:uiPriority w:val="12"/>
    <w:rsid w:val="00F828CA"/>
    <w:pPr>
      <w:keepNext/>
      <w:numPr>
        <w:ilvl w:val="2"/>
        <w:numId w:val="4"/>
      </w:numPr>
      <w:spacing w:before="60" w:line="250" w:lineRule="atLeast"/>
      <w:jc w:val="left"/>
      <w:outlineLvl w:val="0"/>
    </w:pPr>
    <w:rPr>
      <w:rFonts w:eastAsia="MS Mincho"/>
      <w:b/>
      <w:sz w:val="24"/>
      <w:lang w:eastAsia="ja-JP"/>
    </w:rPr>
  </w:style>
  <w:style w:type="paragraph" w:customStyle="1" w:styleId="a4">
    <w:name w:val="a4"/>
    <w:basedOn w:val="Normal"/>
    <w:next w:val="Normal"/>
    <w:uiPriority w:val="13"/>
    <w:rsid w:val="001B51CD"/>
    <w:pPr>
      <w:keepNext/>
      <w:numPr>
        <w:ilvl w:val="3"/>
        <w:numId w:val="4"/>
      </w:numPr>
      <w:tabs>
        <w:tab w:val="left" w:pos="880"/>
      </w:tabs>
      <w:spacing w:before="60"/>
      <w:jc w:val="left"/>
      <w:outlineLvl w:val="0"/>
    </w:pPr>
    <w:rPr>
      <w:rFonts w:eastAsia="MS Mincho"/>
      <w:b/>
      <w:bCs/>
      <w:iCs/>
      <w:lang w:eastAsia="ja-JP"/>
    </w:rPr>
  </w:style>
  <w:style w:type="paragraph" w:customStyle="1" w:styleId="a5">
    <w:name w:val="a5"/>
    <w:basedOn w:val="Normal"/>
    <w:next w:val="Normal"/>
    <w:uiPriority w:val="14"/>
    <w:rsid w:val="00F828CA"/>
    <w:pPr>
      <w:keepNext/>
      <w:numPr>
        <w:ilvl w:val="4"/>
        <w:numId w:val="4"/>
      </w:numPr>
      <w:tabs>
        <w:tab w:val="left" w:pos="1247"/>
        <w:tab w:val="left" w:pos="1360"/>
      </w:tabs>
      <w:spacing w:before="60"/>
      <w:jc w:val="left"/>
      <w:outlineLvl w:val="0"/>
    </w:pPr>
    <w:rPr>
      <w:rFonts w:eastAsia="MS Mincho"/>
      <w:b/>
      <w:bCs/>
      <w:iCs/>
      <w:lang w:eastAsia="ja-JP"/>
    </w:rPr>
  </w:style>
  <w:style w:type="paragraph" w:customStyle="1" w:styleId="a6">
    <w:name w:val="a6"/>
    <w:basedOn w:val="Normal"/>
    <w:next w:val="Normal"/>
    <w:uiPriority w:val="15"/>
    <w:rsid w:val="00F828CA"/>
    <w:pPr>
      <w:keepNext/>
      <w:numPr>
        <w:ilvl w:val="5"/>
        <w:numId w:val="4"/>
      </w:numPr>
      <w:tabs>
        <w:tab w:val="left" w:pos="1247"/>
        <w:tab w:val="left" w:pos="1360"/>
      </w:tabs>
      <w:spacing w:before="60"/>
      <w:jc w:val="left"/>
      <w:outlineLvl w:val="0"/>
    </w:pPr>
    <w:rPr>
      <w:rFonts w:eastAsia="MS Mincho"/>
      <w:b/>
      <w:bCs/>
      <w:lang w:eastAsia="ja-JP"/>
    </w:rPr>
  </w:style>
  <w:style w:type="paragraph" w:customStyle="1" w:styleId="ANNEX">
    <w:name w:val="ANNEX"/>
    <w:basedOn w:val="Normal"/>
    <w:next w:val="Normal"/>
    <w:uiPriority w:val="10"/>
    <w:rsid w:val="00F77E4F"/>
    <w:pPr>
      <w:keepNext/>
      <w:pageBreakBefore/>
      <w:numPr>
        <w:numId w:val="4"/>
      </w:numPr>
      <w:spacing w:after="480" w:line="310" w:lineRule="exact"/>
      <w:jc w:val="center"/>
      <w:outlineLvl w:val="0"/>
    </w:pPr>
    <w:rPr>
      <w:rFonts w:eastAsia="MS Mincho"/>
      <w:b/>
      <w:sz w:val="28"/>
      <w:lang w:eastAsia="ja-JP"/>
    </w:rPr>
  </w:style>
  <w:style w:type="paragraph" w:customStyle="1" w:styleId="BiblioTitle">
    <w:name w:val="Biblio Title"/>
    <w:basedOn w:val="Normal"/>
    <w:semiHidden/>
    <w:rsid w:val="00264095"/>
    <w:pPr>
      <w:spacing w:after="310" w:line="310" w:lineRule="atLeast"/>
      <w:jc w:val="center"/>
      <w:outlineLvl w:val="0"/>
    </w:pPr>
    <w:rPr>
      <w:b/>
      <w:sz w:val="28"/>
    </w:rPr>
  </w:style>
  <w:style w:type="paragraph" w:customStyle="1" w:styleId="Definition">
    <w:name w:val="Definition"/>
    <w:basedOn w:val="Normal"/>
    <w:uiPriority w:val="9"/>
    <w:rsid w:val="00F77E4F"/>
  </w:style>
  <w:style w:type="paragraph" w:customStyle="1" w:styleId="ForewordTitle">
    <w:name w:val="Foreword Title"/>
    <w:basedOn w:val="Normal"/>
    <w:semiHidden/>
    <w:rsid w:val="00264095"/>
    <w:pPr>
      <w:keepNext/>
      <w:pageBreakBefore/>
      <w:suppressAutoHyphens/>
      <w:spacing w:after="310" w:line="310" w:lineRule="atLeast"/>
      <w:outlineLvl w:val="0"/>
    </w:pPr>
    <w:rPr>
      <w:b/>
      <w:sz w:val="28"/>
    </w:rPr>
  </w:style>
  <w:style w:type="paragraph" w:customStyle="1" w:styleId="IntroTitle">
    <w:name w:val="Intro Title"/>
    <w:basedOn w:val="ForewordTitle"/>
    <w:semiHidden/>
    <w:rsid w:val="00264095"/>
    <w:pPr>
      <w:pageBreakBefore w:val="0"/>
    </w:pPr>
  </w:style>
  <w:style w:type="paragraph" w:customStyle="1" w:styleId="Terms">
    <w:name w:val="Term(s)"/>
    <w:basedOn w:val="Normal"/>
    <w:next w:val="Definition"/>
    <w:rsid w:val="00F77E4F"/>
    <w:pPr>
      <w:keepNext/>
      <w:suppressAutoHyphens/>
      <w:spacing w:after="0"/>
      <w:jc w:val="left"/>
    </w:pPr>
    <w:rPr>
      <w:b/>
    </w:rPr>
  </w:style>
  <w:style w:type="paragraph" w:customStyle="1" w:styleId="TermNum">
    <w:name w:val="TermNum"/>
    <w:basedOn w:val="Normal"/>
    <w:next w:val="Terms"/>
    <w:uiPriority w:val="7"/>
    <w:rsid w:val="00F77E4F"/>
    <w:pPr>
      <w:keepNext/>
      <w:spacing w:after="0"/>
      <w:jc w:val="left"/>
    </w:pPr>
    <w:rPr>
      <w:b/>
    </w:rPr>
  </w:style>
  <w:style w:type="paragraph" w:styleId="TOC1">
    <w:name w:val="toc 1"/>
    <w:basedOn w:val="Normal"/>
    <w:next w:val="Normal"/>
    <w:uiPriority w:val="39"/>
    <w:rsid w:val="00264095"/>
    <w:pPr>
      <w:tabs>
        <w:tab w:val="left" w:pos="720"/>
        <w:tab w:val="right" w:leader="dot" w:pos="9752"/>
      </w:tabs>
      <w:suppressAutoHyphens/>
      <w:spacing w:before="120" w:after="0"/>
      <w:ind w:left="720" w:right="500" w:hanging="720"/>
      <w:jc w:val="left"/>
    </w:pPr>
    <w:rPr>
      <w:b/>
    </w:rPr>
  </w:style>
  <w:style w:type="paragraph" w:styleId="TOC2">
    <w:name w:val="toc 2"/>
    <w:basedOn w:val="TOC1"/>
    <w:next w:val="Normal"/>
    <w:uiPriority w:val="39"/>
    <w:rsid w:val="00264095"/>
    <w:pPr>
      <w:spacing w:before="0"/>
    </w:pPr>
  </w:style>
  <w:style w:type="paragraph" w:styleId="TOC3">
    <w:name w:val="toc 3"/>
    <w:basedOn w:val="TOC2"/>
    <w:next w:val="Normal"/>
    <w:uiPriority w:val="39"/>
    <w:rsid w:val="00264095"/>
  </w:style>
  <w:style w:type="paragraph" w:customStyle="1" w:styleId="zzContents">
    <w:name w:val="zzContents"/>
    <w:basedOn w:val="Normal"/>
    <w:next w:val="TOC1"/>
    <w:semiHidden/>
    <w:rsid w:val="00264095"/>
    <w:pPr>
      <w:keepNext/>
      <w:pageBreakBefore/>
      <w:suppressAutoHyphens/>
      <w:spacing w:before="960" w:after="310" w:line="310" w:lineRule="exact"/>
      <w:jc w:val="left"/>
    </w:pPr>
    <w:rPr>
      <w:b/>
      <w:sz w:val="28"/>
    </w:rPr>
  </w:style>
  <w:style w:type="paragraph" w:customStyle="1" w:styleId="zzCopyright">
    <w:name w:val="zzCopyright"/>
    <w:basedOn w:val="Normal"/>
    <w:next w:val="Normal"/>
    <w:rsid w:val="00264095"/>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STDTitle">
    <w:name w:val="zzSTDTitle"/>
    <w:basedOn w:val="Normal"/>
    <w:next w:val="Normal"/>
    <w:semiHidden/>
    <w:rsid w:val="00264095"/>
    <w:pPr>
      <w:suppressAutoHyphens/>
      <w:spacing w:before="400" w:after="760" w:line="350" w:lineRule="exact"/>
      <w:jc w:val="left"/>
    </w:pPr>
    <w:rPr>
      <w:b/>
      <w:color w:val="0000FF"/>
      <w:sz w:val="32"/>
    </w:rPr>
  </w:style>
  <w:style w:type="table" w:styleId="TableGrid">
    <w:name w:val="Table Grid"/>
    <w:basedOn w:val="TableNormal"/>
    <w:uiPriority w:val="39"/>
    <w:rsid w:val="001A33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semiHidden/>
    <w:rsid w:val="00526284"/>
    <w:pPr>
      <w:tabs>
        <w:tab w:val="clear" w:pos="403"/>
        <w:tab w:val="right" w:pos="9752"/>
      </w:tabs>
      <w:spacing w:before="360" w:after="120" w:line="220" w:lineRule="exact"/>
    </w:pPr>
  </w:style>
  <w:style w:type="character" w:customStyle="1" w:styleId="FooterChar">
    <w:name w:val="Footer Char"/>
    <w:link w:val="Footer"/>
    <w:uiPriority w:val="99"/>
    <w:semiHidden/>
    <w:rsid w:val="00526284"/>
    <w:rPr>
      <w:sz w:val="22"/>
      <w:szCs w:val="22"/>
      <w:lang w:val="en-GB"/>
    </w:rPr>
  </w:style>
  <w:style w:type="paragraph" w:styleId="Header">
    <w:name w:val="header"/>
    <w:basedOn w:val="Normal"/>
    <w:link w:val="HeaderChar"/>
    <w:uiPriority w:val="99"/>
    <w:semiHidden/>
    <w:rsid w:val="00526284"/>
    <w:pPr>
      <w:spacing w:after="600" w:line="220" w:lineRule="exact"/>
    </w:pPr>
    <w:rPr>
      <w:b/>
    </w:rPr>
  </w:style>
  <w:style w:type="character" w:customStyle="1" w:styleId="HeaderChar">
    <w:name w:val="Header Char"/>
    <w:link w:val="Header"/>
    <w:uiPriority w:val="99"/>
    <w:semiHidden/>
    <w:rsid w:val="00526284"/>
    <w:rPr>
      <w:b/>
      <w:sz w:val="22"/>
      <w:szCs w:val="22"/>
      <w:lang w:val="en-GB"/>
    </w:rPr>
  </w:style>
  <w:style w:type="character" w:styleId="Hyperlink">
    <w:name w:val="Hyperlink"/>
    <w:uiPriority w:val="99"/>
    <w:rsid w:val="001A33D0"/>
    <w:rPr>
      <w:color w:val="0000FF"/>
      <w:u w:val="single"/>
      <w:lang w:val="fr-FR"/>
    </w:rPr>
  </w:style>
  <w:style w:type="paragraph" w:customStyle="1" w:styleId="Code">
    <w:name w:val="Code"/>
    <w:basedOn w:val="Normal"/>
    <w:uiPriority w:val="16"/>
    <w:qFormat/>
    <w:rsid w:val="00526284"/>
    <w:pPr>
      <w:spacing w:after="0" w:line="200" w:lineRule="atLeast"/>
      <w:jc w:val="left"/>
    </w:pPr>
    <w:rPr>
      <w:rFonts w:ascii="Courier New" w:hAnsi="Courier New"/>
      <w:sz w:val="18"/>
    </w:rPr>
  </w:style>
  <w:style w:type="paragraph" w:styleId="BodyText">
    <w:name w:val="Body Text"/>
    <w:basedOn w:val="Normal"/>
    <w:link w:val="BodyTextChar"/>
    <w:uiPriority w:val="99"/>
    <w:semiHidden/>
    <w:rsid w:val="00314414"/>
    <w:pPr>
      <w:tabs>
        <w:tab w:val="clear" w:pos="403"/>
      </w:tabs>
      <w:spacing w:after="120"/>
    </w:pPr>
    <w:rPr>
      <w:rFonts w:eastAsia="Times New Roman"/>
    </w:rPr>
  </w:style>
  <w:style w:type="character" w:customStyle="1" w:styleId="BodyTextChar">
    <w:name w:val="Body Text Char"/>
    <w:link w:val="BodyText"/>
    <w:uiPriority w:val="99"/>
    <w:semiHidden/>
    <w:rsid w:val="0054733A"/>
    <w:rPr>
      <w:rFonts w:eastAsia="Times New Roman"/>
      <w:sz w:val="22"/>
      <w:szCs w:val="22"/>
      <w:lang w:val="en-GB"/>
    </w:rPr>
  </w:style>
  <w:style w:type="paragraph" w:customStyle="1" w:styleId="Formula">
    <w:name w:val="Formula"/>
    <w:basedOn w:val="Normal"/>
    <w:semiHidden/>
    <w:rsid w:val="00314414"/>
    <w:pPr>
      <w:tabs>
        <w:tab w:val="clear" w:pos="403"/>
        <w:tab w:val="right" w:pos="9749"/>
      </w:tabs>
      <w:spacing w:after="220"/>
      <w:ind w:left="403"/>
      <w:jc w:val="left"/>
    </w:pPr>
    <w:rPr>
      <w:rFonts w:eastAsia="Times New Roman"/>
    </w:rPr>
  </w:style>
  <w:style w:type="paragraph" w:customStyle="1" w:styleId="Tablebody">
    <w:name w:val="Table body"/>
    <w:basedOn w:val="Normal"/>
    <w:semiHidden/>
    <w:rsid w:val="00314414"/>
    <w:pPr>
      <w:tabs>
        <w:tab w:val="clear" w:pos="403"/>
      </w:tabs>
      <w:spacing w:before="60" w:after="60" w:line="210" w:lineRule="atLeast"/>
      <w:jc w:val="left"/>
    </w:pPr>
    <w:rPr>
      <w:rFonts w:eastAsia="Times New Roman"/>
      <w:sz w:val="20"/>
    </w:rPr>
  </w:style>
  <w:style w:type="character" w:styleId="PlaceholderText">
    <w:name w:val="Placeholder Text"/>
    <w:basedOn w:val="DefaultParagraphFont"/>
    <w:uiPriority w:val="99"/>
    <w:semiHidden/>
    <w:rsid w:val="00610D56"/>
    <w:rPr>
      <w:color w:val="808080"/>
    </w:rPr>
  </w:style>
  <w:style w:type="paragraph" w:customStyle="1" w:styleId="ForewordText">
    <w:name w:val="Foreword Text"/>
    <w:basedOn w:val="Normal"/>
    <w:link w:val="ForewordTextChar"/>
    <w:rsid w:val="00BC394B"/>
    <w:pPr>
      <w:tabs>
        <w:tab w:val="clear" w:pos="403"/>
      </w:tabs>
    </w:pPr>
    <w:rPr>
      <w:lang w:val="fr-FR"/>
    </w:rPr>
  </w:style>
  <w:style w:type="character" w:customStyle="1" w:styleId="ForewordTextChar">
    <w:name w:val="Foreword Text Char"/>
    <w:link w:val="ForewordText"/>
    <w:locked/>
    <w:rsid w:val="00BC394B"/>
    <w:rPr>
      <w:sz w:val="22"/>
      <w:szCs w:val="22"/>
      <w:lang w:val="fr-FR"/>
    </w:rPr>
  </w:style>
  <w:style w:type="paragraph" w:styleId="BalloonText">
    <w:name w:val="Balloon Text"/>
    <w:basedOn w:val="Normal"/>
    <w:link w:val="BalloonTextChar"/>
    <w:uiPriority w:val="99"/>
    <w:semiHidden/>
    <w:unhideWhenUsed/>
    <w:rsid w:val="000C033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C033F"/>
    <w:rPr>
      <w:rFonts w:ascii="Segoe UI" w:hAnsi="Segoe UI" w:cs="Segoe UI"/>
      <w:sz w:val="18"/>
      <w:szCs w:val="18"/>
      <w:lang w:val="en-GB"/>
    </w:rPr>
  </w:style>
  <w:style w:type="character" w:styleId="FollowedHyperlink">
    <w:name w:val="FollowedHyperlink"/>
    <w:basedOn w:val="DefaultParagraphFont"/>
    <w:uiPriority w:val="99"/>
    <w:semiHidden/>
    <w:unhideWhenUsed/>
    <w:rsid w:val="00F81ACE"/>
    <w:rPr>
      <w:color w:val="954F72" w:themeColor="followedHyperlink"/>
      <w:u w:val="single"/>
    </w:rPr>
  </w:style>
  <w:style w:type="paragraph" w:styleId="NormalWeb">
    <w:name w:val="Normal (Web)"/>
    <w:basedOn w:val="Normal"/>
    <w:uiPriority w:val="99"/>
    <w:unhideWhenUsed/>
    <w:rsid w:val="00DF121D"/>
    <w:pPr>
      <w:tabs>
        <w:tab w:val="clear" w:pos="403"/>
      </w:tabs>
      <w:spacing w:before="100" w:beforeAutospacing="1" w:after="100" w:afterAutospacing="1" w:line="240" w:lineRule="auto"/>
      <w:jc w:val="left"/>
    </w:pPr>
    <w:rPr>
      <w:rFonts w:ascii="Times New Roman" w:eastAsia="Times New Roman" w:hAnsi="Times New Roman"/>
      <w:sz w:val="24"/>
      <w:szCs w:val="24"/>
      <w:lang w:val="en-US"/>
    </w:rPr>
  </w:style>
  <w:style w:type="character" w:customStyle="1" w:styleId="UnresolvedMention1">
    <w:name w:val="Unresolved Mention1"/>
    <w:basedOn w:val="DefaultParagraphFont"/>
    <w:uiPriority w:val="99"/>
    <w:semiHidden/>
    <w:unhideWhenUsed/>
    <w:rsid w:val="00672B45"/>
    <w:rPr>
      <w:color w:val="605E5C"/>
      <w:shd w:val="clear" w:color="auto" w:fill="E1DFDD"/>
    </w:rPr>
  </w:style>
  <w:style w:type="paragraph" w:styleId="FootnoteText">
    <w:name w:val="footnote text"/>
    <w:basedOn w:val="Normal"/>
    <w:link w:val="FootnoteTextChar"/>
    <w:uiPriority w:val="99"/>
    <w:semiHidden/>
    <w:unhideWhenUsed/>
    <w:rsid w:val="00F02BC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02BC7"/>
    <w:rPr>
      <w:lang w:val="en-GB"/>
    </w:rPr>
  </w:style>
  <w:style w:type="character" w:styleId="FootnoteReference">
    <w:name w:val="footnote reference"/>
    <w:basedOn w:val="DefaultParagraphFont"/>
    <w:uiPriority w:val="99"/>
    <w:semiHidden/>
    <w:unhideWhenUsed/>
    <w:rsid w:val="00F02BC7"/>
    <w:rPr>
      <w:vertAlign w:val="superscript"/>
    </w:rPr>
  </w:style>
  <w:style w:type="paragraph" w:styleId="ListParagraph">
    <w:name w:val="List Paragraph"/>
    <w:basedOn w:val="Normal"/>
    <w:uiPriority w:val="34"/>
    <w:semiHidden/>
    <w:qFormat/>
    <w:rsid w:val="008060DE"/>
    <w:pPr>
      <w:ind w:left="720"/>
      <w:contextualSpacing/>
      <w:jc w:val="left"/>
    </w:pPr>
  </w:style>
  <w:style w:type="paragraph" w:styleId="Caption">
    <w:name w:val="caption"/>
    <w:basedOn w:val="Normal"/>
    <w:next w:val="Normal"/>
    <w:uiPriority w:val="35"/>
    <w:unhideWhenUsed/>
    <w:qFormat/>
    <w:rsid w:val="005256EF"/>
    <w:pPr>
      <w:spacing w:after="200" w:line="240" w:lineRule="auto"/>
    </w:pPr>
    <w:rPr>
      <w:i/>
      <w:iCs/>
      <w:color w:val="44546A" w:themeColor="text2"/>
      <w:sz w:val="18"/>
      <w:szCs w:val="18"/>
    </w:rPr>
  </w:style>
  <w:style w:type="paragraph" w:styleId="TOC4">
    <w:name w:val="toc 4"/>
    <w:basedOn w:val="Normal"/>
    <w:next w:val="Normal"/>
    <w:autoRedefine/>
    <w:uiPriority w:val="39"/>
    <w:unhideWhenUsed/>
    <w:rsid w:val="00960F54"/>
    <w:pPr>
      <w:tabs>
        <w:tab w:val="clear" w:pos="403"/>
      </w:tabs>
      <w:spacing w:after="100" w:line="240" w:lineRule="auto"/>
      <w:ind w:left="720"/>
      <w:jc w:val="left"/>
    </w:pPr>
    <w:rPr>
      <w:rFonts w:asciiTheme="minorHAnsi" w:eastAsiaTheme="minorEastAsia" w:hAnsiTheme="minorHAnsi" w:cstheme="minorBidi"/>
      <w:sz w:val="24"/>
      <w:szCs w:val="24"/>
      <w:lang w:eastAsia="en-GB"/>
    </w:rPr>
  </w:style>
  <w:style w:type="paragraph" w:styleId="TOC5">
    <w:name w:val="toc 5"/>
    <w:basedOn w:val="Normal"/>
    <w:next w:val="Normal"/>
    <w:autoRedefine/>
    <w:uiPriority w:val="39"/>
    <w:unhideWhenUsed/>
    <w:rsid w:val="00960F54"/>
    <w:pPr>
      <w:tabs>
        <w:tab w:val="clear" w:pos="403"/>
      </w:tabs>
      <w:spacing w:after="100" w:line="240" w:lineRule="auto"/>
      <w:ind w:left="960"/>
      <w:jc w:val="left"/>
    </w:pPr>
    <w:rPr>
      <w:rFonts w:asciiTheme="minorHAnsi" w:eastAsiaTheme="minorEastAsia" w:hAnsiTheme="minorHAnsi" w:cstheme="minorBidi"/>
      <w:sz w:val="24"/>
      <w:szCs w:val="24"/>
      <w:lang w:eastAsia="en-GB"/>
    </w:rPr>
  </w:style>
  <w:style w:type="paragraph" w:styleId="TOC6">
    <w:name w:val="toc 6"/>
    <w:basedOn w:val="Normal"/>
    <w:next w:val="Normal"/>
    <w:autoRedefine/>
    <w:uiPriority w:val="39"/>
    <w:unhideWhenUsed/>
    <w:rsid w:val="00960F54"/>
    <w:pPr>
      <w:tabs>
        <w:tab w:val="clear" w:pos="403"/>
      </w:tabs>
      <w:spacing w:after="100" w:line="240" w:lineRule="auto"/>
      <w:ind w:left="1200"/>
      <w:jc w:val="left"/>
    </w:pPr>
    <w:rPr>
      <w:rFonts w:asciiTheme="minorHAnsi" w:eastAsiaTheme="minorEastAsia" w:hAnsiTheme="minorHAnsi" w:cstheme="minorBidi"/>
      <w:sz w:val="24"/>
      <w:szCs w:val="24"/>
      <w:lang w:eastAsia="en-GB"/>
    </w:rPr>
  </w:style>
  <w:style w:type="paragraph" w:styleId="TOC7">
    <w:name w:val="toc 7"/>
    <w:basedOn w:val="Normal"/>
    <w:next w:val="Normal"/>
    <w:autoRedefine/>
    <w:uiPriority w:val="39"/>
    <w:unhideWhenUsed/>
    <w:rsid w:val="00960F54"/>
    <w:pPr>
      <w:tabs>
        <w:tab w:val="clear" w:pos="403"/>
      </w:tabs>
      <w:spacing w:after="100" w:line="240" w:lineRule="auto"/>
      <w:ind w:left="1440"/>
      <w:jc w:val="left"/>
    </w:pPr>
    <w:rPr>
      <w:rFonts w:asciiTheme="minorHAnsi" w:eastAsiaTheme="minorEastAsia" w:hAnsiTheme="minorHAnsi" w:cstheme="minorBidi"/>
      <w:sz w:val="24"/>
      <w:szCs w:val="24"/>
      <w:lang w:eastAsia="en-GB"/>
    </w:rPr>
  </w:style>
  <w:style w:type="paragraph" w:styleId="TOC8">
    <w:name w:val="toc 8"/>
    <w:basedOn w:val="Normal"/>
    <w:next w:val="Normal"/>
    <w:autoRedefine/>
    <w:uiPriority w:val="39"/>
    <w:unhideWhenUsed/>
    <w:rsid w:val="00960F54"/>
    <w:pPr>
      <w:tabs>
        <w:tab w:val="clear" w:pos="403"/>
      </w:tabs>
      <w:spacing w:after="100" w:line="240" w:lineRule="auto"/>
      <w:ind w:left="1680"/>
      <w:jc w:val="left"/>
    </w:pPr>
    <w:rPr>
      <w:rFonts w:asciiTheme="minorHAnsi" w:eastAsiaTheme="minorEastAsia" w:hAnsiTheme="minorHAnsi" w:cstheme="minorBidi"/>
      <w:sz w:val="24"/>
      <w:szCs w:val="24"/>
      <w:lang w:eastAsia="en-GB"/>
    </w:rPr>
  </w:style>
  <w:style w:type="paragraph" w:styleId="TOC9">
    <w:name w:val="toc 9"/>
    <w:basedOn w:val="Normal"/>
    <w:next w:val="Normal"/>
    <w:autoRedefine/>
    <w:uiPriority w:val="39"/>
    <w:unhideWhenUsed/>
    <w:rsid w:val="00960F54"/>
    <w:pPr>
      <w:tabs>
        <w:tab w:val="clear" w:pos="403"/>
      </w:tabs>
      <w:spacing w:after="100" w:line="240" w:lineRule="auto"/>
      <w:ind w:left="1920"/>
      <w:jc w:val="left"/>
    </w:pPr>
    <w:rPr>
      <w:rFonts w:asciiTheme="minorHAnsi" w:eastAsiaTheme="minorEastAsia" w:hAnsiTheme="minorHAnsi" w:cstheme="minorBidi"/>
      <w:sz w:val="24"/>
      <w:szCs w:val="24"/>
      <w:lang w:eastAsia="en-GB"/>
    </w:rPr>
  </w:style>
  <w:style w:type="paragraph" w:styleId="TOCHeading">
    <w:name w:val="TOC Heading"/>
    <w:basedOn w:val="Heading1"/>
    <w:next w:val="Normal"/>
    <w:uiPriority w:val="39"/>
    <w:semiHidden/>
    <w:unhideWhenUsed/>
    <w:qFormat/>
    <w:rsid w:val="00584282"/>
    <w:pPr>
      <w:keepLines/>
      <w:numPr>
        <w:numId w:val="0"/>
      </w:numPr>
      <w:tabs>
        <w:tab w:val="clear" w:pos="400"/>
        <w:tab w:val="clear" w:pos="560"/>
        <w:tab w:val="left" w:pos="403"/>
      </w:tabs>
      <w:suppressAutoHyphens w:val="0"/>
      <w:spacing w:before="240" w:after="0" w:line="240" w:lineRule="atLeast"/>
      <w:jc w:val="both"/>
      <w:outlineLvl w:val="9"/>
    </w:pPr>
    <w:rPr>
      <w:rFonts w:asciiTheme="majorHAnsi" w:eastAsiaTheme="majorEastAsia" w:hAnsiTheme="majorHAnsi" w:cstheme="majorBidi"/>
      <w:b w:val="0"/>
      <w:color w:val="2E74B5" w:themeColor="accent1" w:themeShade="BF"/>
      <w:sz w:val="32"/>
      <w:szCs w:val="32"/>
      <w:lang w:eastAsia="en-US"/>
    </w:rPr>
  </w:style>
  <w:style w:type="paragraph" w:customStyle="1" w:styleId="zzCover">
    <w:name w:val="zzCover"/>
    <w:basedOn w:val="Normal"/>
    <w:rsid w:val="00584282"/>
    <w:pPr>
      <w:tabs>
        <w:tab w:val="clear" w:pos="403"/>
      </w:tabs>
      <w:spacing w:after="220" w:line="240" w:lineRule="auto"/>
      <w:jc w:val="right"/>
    </w:pPr>
    <w:rPr>
      <w:rFonts w:ascii="Times New Roman" w:eastAsia="Times New Roman" w:hAnsi="Times New Roman"/>
      <w:b/>
      <w:color w:val="000000"/>
      <w:sz w:val="24"/>
      <w:szCs w:val="20"/>
    </w:rPr>
  </w:style>
  <w:style w:type="paragraph" w:customStyle="1" w:styleId="OGCClause">
    <w:name w:val="OGC Clause"/>
    <w:basedOn w:val="Normal"/>
    <w:next w:val="Normal"/>
    <w:autoRedefine/>
    <w:rsid w:val="00BC4EF9"/>
    <w:pPr>
      <w:keepNext/>
      <w:numPr>
        <w:numId w:val="28"/>
      </w:numPr>
      <w:tabs>
        <w:tab w:val="clear" w:pos="403"/>
        <w:tab w:val="left" w:pos="400"/>
      </w:tabs>
      <w:spacing w:before="960" w:after="310" w:line="240" w:lineRule="auto"/>
      <w:jc w:val="left"/>
    </w:pPr>
    <w:rPr>
      <w:rFonts w:ascii="Times New Roman" w:eastAsia="Times New Roman" w:hAnsi="Times New Roman"/>
      <w:b/>
      <w:sz w:val="28"/>
      <w:szCs w:val="20"/>
      <w:lang w:val="en-US"/>
    </w:rPr>
  </w:style>
  <w:style w:type="paragraph" w:customStyle="1" w:styleId="introelements">
    <w:name w:val="intro elements"/>
    <w:basedOn w:val="OGCClause"/>
    <w:qFormat/>
    <w:rsid w:val="00BC4EF9"/>
    <w:pPr>
      <w:spacing w:before="360" w:after="70"/>
    </w:pPr>
  </w:style>
  <w:style w:type="paragraph" w:customStyle="1" w:styleId="OGCtableheader">
    <w:name w:val="OGC table header"/>
    <w:basedOn w:val="Normal"/>
    <w:autoRedefine/>
    <w:qFormat/>
    <w:rsid w:val="00BC4EF9"/>
    <w:pPr>
      <w:tabs>
        <w:tab w:val="clear" w:pos="403"/>
      </w:tabs>
      <w:spacing w:before="60" w:after="60" w:line="211" w:lineRule="auto"/>
      <w:jc w:val="left"/>
    </w:pPr>
    <w:rPr>
      <w:rFonts w:ascii="Times New Roman" w:eastAsia="Times New Roman" w:hAnsi="Times New Roman"/>
      <w:color w:val="FF0000"/>
      <w:sz w:val="24"/>
      <w:szCs w:val="24"/>
    </w:rPr>
  </w:style>
  <w:style w:type="paragraph" w:customStyle="1" w:styleId="OGCtabletext">
    <w:name w:val="OGC table text"/>
    <w:basedOn w:val="OGCtableheader"/>
    <w:autoRedefine/>
    <w:rsid w:val="00BC4EF9"/>
    <w:rPr>
      <w:b/>
      <w:color w:val="008000"/>
    </w:rPr>
  </w:style>
  <w:style w:type="character" w:styleId="CommentReference">
    <w:name w:val="annotation reference"/>
    <w:basedOn w:val="DefaultParagraphFont"/>
    <w:uiPriority w:val="99"/>
    <w:semiHidden/>
    <w:unhideWhenUsed/>
    <w:rsid w:val="001B02F3"/>
    <w:rPr>
      <w:sz w:val="16"/>
      <w:szCs w:val="16"/>
    </w:rPr>
  </w:style>
  <w:style w:type="paragraph" w:styleId="CommentText">
    <w:name w:val="annotation text"/>
    <w:basedOn w:val="Normal"/>
    <w:link w:val="CommentTextChar"/>
    <w:uiPriority w:val="99"/>
    <w:semiHidden/>
    <w:unhideWhenUsed/>
    <w:rsid w:val="001B02F3"/>
    <w:pPr>
      <w:spacing w:line="240" w:lineRule="auto"/>
    </w:pPr>
    <w:rPr>
      <w:sz w:val="20"/>
      <w:szCs w:val="20"/>
    </w:rPr>
  </w:style>
  <w:style w:type="character" w:customStyle="1" w:styleId="CommentTextChar">
    <w:name w:val="Comment Text Char"/>
    <w:basedOn w:val="DefaultParagraphFont"/>
    <w:link w:val="CommentText"/>
    <w:uiPriority w:val="99"/>
    <w:semiHidden/>
    <w:rsid w:val="001B02F3"/>
    <w:rPr>
      <w:lang w:val="en-GB"/>
    </w:rPr>
  </w:style>
  <w:style w:type="paragraph" w:styleId="CommentSubject">
    <w:name w:val="annotation subject"/>
    <w:basedOn w:val="CommentText"/>
    <w:next w:val="CommentText"/>
    <w:link w:val="CommentSubjectChar"/>
    <w:uiPriority w:val="99"/>
    <w:semiHidden/>
    <w:unhideWhenUsed/>
    <w:rsid w:val="001B02F3"/>
    <w:rPr>
      <w:b/>
      <w:bCs/>
    </w:rPr>
  </w:style>
  <w:style w:type="character" w:customStyle="1" w:styleId="CommentSubjectChar">
    <w:name w:val="Comment Subject Char"/>
    <w:basedOn w:val="CommentTextChar"/>
    <w:link w:val="CommentSubject"/>
    <w:uiPriority w:val="99"/>
    <w:semiHidden/>
    <w:rsid w:val="001B02F3"/>
    <w:rPr>
      <w:b/>
      <w:bCs/>
      <w:lang w:val="en-GB"/>
    </w:rPr>
  </w:style>
  <w:style w:type="paragraph" w:styleId="EndnoteText">
    <w:name w:val="endnote text"/>
    <w:basedOn w:val="Normal"/>
    <w:link w:val="EndnoteTextChar"/>
    <w:uiPriority w:val="99"/>
    <w:semiHidden/>
    <w:unhideWhenUsed/>
    <w:rsid w:val="003A68D3"/>
    <w:pPr>
      <w:spacing w:after="0" w:line="240" w:lineRule="auto"/>
    </w:pPr>
    <w:rPr>
      <w:sz w:val="20"/>
      <w:szCs w:val="20"/>
    </w:rPr>
  </w:style>
  <w:style w:type="character" w:customStyle="1" w:styleId="EndnoteTextChar">
    <w:name w:val="Endnote Text Char"/>
    <w:basedOn w:val="DefaultParagraphFont"/>
    <w:link w:val="EndnoteText"/>
    <w:uiPriority w:val="99"/>
    <w:semiHidden/>
    <w:rsid w:val="003A68D3"/>
    <w:rPr>
      <w:lang w:val="en-GB"/>
    </w:rPr>
  </w:style>
  <w:style w:type="character" w:styleId="EndnoteReference">
    <w:name w:val="endnote reference"/>
    <w:basedOn w:val="DefaultParagraphFont"/>
    <w:uiPriority w:val="99"/>
    <w:semiHidden/>
    <w:unhideWhenUsed/>
    <w:rsid w:val="003A68D3"/>
    <w:rPr>
      <w:vertAlign w:val="superscript"/>
    </w:rPr>
  </w:style>
  <w:style w:type="paragraph" w:styleId="Revision">
    <w:name w:val="Revision"/>
    <w:hidden/>
    <w:uiPriority w:val="99"/>
    <w:semiHidden/>
    <w:rsid w:val="00AE5CAB"/>
    <w:rPr>
      <w:sz w:val="22"/>
      <w:szCs w:val="22"/>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241710">
      <w:bodyDiv w:val="1"/>
      <w:marLeft w:val="0"/>
      <w:marRight w:val="0"/>
      <w:marTop w:val="0"/>
      <w:marBottom w:val="0"/>
      <w:divBdr>
        <w:top w:val="none" w:sz="0" w:space="0" w:color="auto"/>
        <w:left w:val="none" w:sz="0" w:space="0" w:color="auto"/>
        <w:bottom w:val="none" w:sz="0" w:space="0" w:color="auto"/>
        <w:right w:val="none" w:sz="0" w:space="0" w:color="auto"/>
      </w:divBdr>
    </w:div>
    <w:div w:id="107742961">
      <w:bodyDiv w:val="1"/>
      <w:marLeft w:val="0"/>
      <w:marRight w:val="0"/>
      <w:marTop w:val="0"/>
      <w:marBottom w:val="0"/>
      <w:divBdr>
        <w:top w:val="none" w:sz="0" w:space="0" w:color="auto"/>
        <w:left w:val="none" w:sz="0" w:space="0" w:color="auto"/>
        <w:bottom w:val="none" w:sz="0" w:space="0" w:color="auto"/>
        <w:right w:val="none" w:sz="0" w:space="0" w:color="auto"/>
      </w:divBdr>
    </w:div>
    <w:div w:id="217132236">
      <w:bodyDiv w:val="1"/>
      <w:marLeft w:val="0"/>
      <w:marRight w:val="0"/>
      <w:marTop w:val="0"/>
      <w:marBottom w:val="0"/>
      <w:divBdr>
        <w:top w:val="none" w:sz="0" w:space="0" w:color="auto"/>
        <w:left w:val="none" w:sz="0" w:space="0" w:color="auto"/>
        <w:bottom w:val="none" w:sz="0" w:space="0" w:color="auto"/>
        <w:right w:val="none" w:sz="0" w:space="0" w:color="auto"/>
      </w:divBdr>
    </w:div>
    <w:div w:id="413673184">
      <w:bodyDiv w:val="1"/>
      <w:marLeft w:val="0"/>
      <w:marRight w:val="0"/>
      <w:marTop w:val="0"/>
      <w:marBottom w:val="0"/>
      <w:divBdr>
        <w:top w:val="none" w:sz="0" w:space="0" w:color="auto"/>
        <w:left w:val="none" w:sz="0" w:space="0" w:color="auto"/>
        <w:bottom w:val="none" w:sz="0" w:space="0" w:color="auto"/>
        <w:right w:val="none" w:sz="0" w:space="0" w:color="auto"/>
      </w:divBdr>
    </w:div>
    <w:div w:id="417751790">
      <w:bodyDiv w:val="1"/>
      <w:marLeft w:val="0"/>
      <w:marRight w:val="0"/>
      <w:marTop w:val="0"/>
      <w:marBottom w:val="0"/>
      <w:divBdr>
        <w:top w:val="none" w:sz="0" w:space="0" w:color="auto"/>
        <w:left w:val="none" w:sz="0" w:space="0" w:color="auto"/>
        <w:bottom w:val="none" w:sz="0" w:space="0" w:color="auto"/>
        <w:right w:val="none" w:sz="0" w:space="0" w:color="auto"/>
      </w:divBdr>
    </w:div>
    <w:div w:id="562639778">
      <w:bodyDiv w:val="1"/>
      <w:marLeft w:val="0"/>
      <w:marRight w:val="0"/>
      <w:marTop w:val="0"/>
      <w:marBottom w:val="0"/>
      <w:divBdr>
        <w:top w:val="none" w:sz="0" w:space="0" w:color="auto"/>
        <w:left w:val="none" w:sz="0" w:space="0" w:color="auto"/>
        <w:bottom w:val="none" w:sz="0" w:space="0" w:color="auto"/>
        <w:right w:val="none" w:sz="0" w:space="0" w:color="auto"/>
      </w:divBdr>
    </w:div>
    <w:div w:id="569001394">
      <w:bodyDiv w:val="1"/>
      <w:marLeft w:val="0"/>
      <w:marRight w:val="0"/>
      <w:marTop w:val="0"/>
      <w:marBottom w:val="0"/>
      <w:divBdr>
        <w:top w:val="none" w:sz="0" w:space="0" w:color="auto"/>
        <w:left w:val="none" w:sz="0" w:space="0" w:color="auto"/>
        <w:bottom w:val="none" w:sz="0" w:space="0" w:color="auto"/>
        <w:right w:val="none" w:sz="0" w:space="0" w:color="auto"/>
      </w:divBdr>
    </w:div>
    <w:div w:id="592470883">
      <w:bodyDiv w:val="1"/>
      <w:marLeft w:val="0"/>
      <w:marRight w:val="0"/>
      <w:marTop w:val="0"/>
      <w:marBottom w:val="0"/>
      <w:divBdr>
        <w:top w:val="none" w:sz="0" w:space="0" w:color="auto"/>
        <w:left w:val="none" w:sz="0" w:space="0" w:color="auto"/>
        <w:bottom w:val="none" w:sz="0" w:space="0" w:color="auto"/>
        <w:right w:val="none" w:sz="0" w:space="0" w:color="auto"/>
      </w:divBdr>
    </w:div>
    <w:div w:id="681736717">
      <w:bodyDiv w:val="1"/>
      <w:marLeft w:val="0"/>
      <w:marRight w:val="0"/>
      <w:marTop w:val="0"/>
      <w:marBottom w:val="0"/>
      <w:divBdr>
        <w:top w:val="none" w:sz="0" w:space="0" w:color="auto"/>
        <w:left w:val="none" w:sz="0" w:space="0" w:color="auto"/>
        <w:bottom w:val="none" w:sz="0" w:space="0" w:color="auto"/>
        <w:right w:val="none" w:sz="0" w:space="0" w:color="auto"/>
      </w:divBdr>
    </w:div>
    <w:div w:id="741559546">
      <w:bodyDiv w:val="1"/>
      <w:marLeft w:val="0"/>
      <w:marRight w:val="0"/>
      <w:marTop w:val="0"/>
      <w:marBottom w:val="0"/>
      <w:divBdr>
        <w:top w:val="none" w:sz="0" w:space="0" w:color="auto"/>
        <w:left w:val="none" w:sz="0" w:space="0" w:color="auto"/>
        <w:bottom w:val="none" w:sz="0" w:space="0" w:color="auto"/>
        <w:right w:val="none" w:sz="0" w:space="0" w:color="auto"/>
      </w:divBdr>
    </w:div>
    <w:div w:id="831943685">
      <w:bodyDiv w:val="1"/>
      <w:marLeft w:val="0"/>
      <w:marRight w:val="0"/>
      <w:marTop w:val="0"/>
      <w:marBottom w:val="0"/>
      <w:divBdr>
        <w:top w:val="none" w:sz="0" w:space="0" w:color="auto"/>
        <w:left w:val="none" w:sz="0" w:space="0" w:color="auto"/>
        <w:bottom w:val="none" w:sz="0" w:space="0" w:color="auto"/>
        <w:right w:val="none" w:sz="0" w:space="0" w:color="auto"/>
      </w:divBdr>
    </w:div>
    <w:div w:id="871264623">
      <w:bodyDiv w:val="1"/>
      <w:marLeft w:val="0"/>
      <w:marRight w:val="0"/>
      <w:marTop w:val="0"/>
      <w:marBottom w:val="0"/>
      <w:divBdr>
        <w:top w:val="none" w:sz="0" w:space="0" w:color="auto"/>
        <w:left w:val="none" w:sz="0" w:space="0" w:color="auto"/>
        <w:bottom w:val="none" w:sz="0" w:space="0" w:color="auto"/>
        <w:right w:val="none" w:sz="0" w:space="0" w:color="auto"/>
      </w:divBdr>
    </w:div>
    <w:div w:id="944120651">
      <w:bodyDiv w:val="1"/>
      <w:marLeft w:val="0"/>
      <w:marRight w:val="0"/>
      <w:marTop w:val="0"/>
      <w:marBottom w:val="0"/>
      <w:divBdr>
        <w:top w:val="none" w:sz="0" w:space="0" w:color="auto"/>
        <w:left w:val="none" w:sz="0" w:space="0" w:color="auto"/>
        <w:bottom w:val="none" w:sz="0" w:space="0" w:color="auto"/>
        <w:right w:val="none" w:sz="0" w:space="0" w:color="auto"/>
      </w:divBdr>
    </w:div>
    <w:div w:id="1038240637">
      <w:bodyDiv w:val="1"/>
      <w:marLeft w:val="0"/>
      <w:marRight w:val="0"/>
      <w:marTop w:val="0"/>
      <w:marBottom w:val="0"/>
      <w:divBdr>
        <w:top w:val="none" w:sz="0" w:space="0" w:color="auto"/>
        <w:left w:val="none" w:sz="0" w:space="0" w:color="auto"/>
        <w:bottom w:val="none" w:sz="0" w:space="0" w:color="auto"/>
        <w:right w:val="none" w:sz="0" w:space="0" w:color="auto"/>
      </w:divBdr>
    </w:div>
    <w:div w:id="1095593113">
      <w:bodyDiv w:val="1"/>
      <w:marLeft w:val="0"/>
      <w:marRight w:val="0"/>
      <w:marTop w:val="0"/>
      <w:marBottom w:val="0"/>
      <w:divBdr>
        <w:top w:val="none" w:sz="0" w:space="0" w:color="auto"/>
        <w:left w:val="none" w:sz="0" w:space="0" w:color="auto"/>
        <w:bottom w:val="none" w:sz="0" w:space="0" w:color="auto"/>
        <w:right w:val="none" w:sz="0" w:space="0" w:color="auto"/>
      </w:divBdr>
    </w:div>
    <w:div w:id="1224870745">
      <w:bodyDiv w:val="1"/>
      <w:marLeft w:val="0"/>
      <w:marRight w:val="0"/>
      <w:marTop w:val="0"/>
      <w:marBottom w:val="0"/>
      <w:divBdr>
        <w:top w:val="none" w:sz="0" w:space="0" w:color="auto"/>
        <w:left w:val="none" w:sz="0" w:space="0" w:color="auto"/>
        <w:bottom w:val="none" w:sz="0" w:space="0" w:color="auto"/>
        <w:right w:val="none" w:sz="0" w:space="0" w:color="auto"/>
      </w:divBdr>
    </w:div>
    <w:div w:id="1245844064">
      <w:bodyDiv w:val="1"/>
      <w:marLeft w:val="0"/>
      <w:marRight w:val="0"/>
      <w:marTop w:val="0"/>
      <w:marBottom w:val="0"/>
      <w:divBdr>
        <w:top w:val="none" w:sz="0" w:space="0" w:color="auto"/>
        <w:left w:val="none" w:sz="0" w:space="0" w:color="auto"/>
        <w:bottom w:val="none" w:sz="0" w:space="0" w:color="auto"/>
        <w:right w:val="none" w:sz="0" w:space="0" w:color="auto"/>
      </w:divBdr>
    </w:div>
    <w:div w:id="1277566822">
      <w:bodyDiv w:val="1"/>
      <w:marLeft w:val="0"/>
      <w:marRight w:val="0"/>
      <w:marTop w:val="0"/>
      <w:marBottom w:val="0"/>
      <w:divBdr>
        <w:top w:val="none" w:sz="0" w:space="0" w:color="auto"/>
        <w:left w:val="none" w:sz="0" w:space="0" w:color="auto"/>
        <w:bottom w:val="none" w:sz="0" w:space="0" w:color="auto"/>
        <w:right w:val="none" w:sz="0" w:space="0" w:color="auto"/>
      </w:divBdr>
    </w:div>
    <w:div w:id="1488283090">
      <w:bodyDiv w:val="1"/>
      <w:marLeft w:val="0"/>
      <w:marRight w:val="0"/>
      <w:marTop w:val="0"/>
      <w:marBottom w:val="0"/>
      <w:divBdr>
        <w:top w:val="none" w:sz="0" w:space="0" w:color="auto"/>
        <w:left w:val="none" w:sz="0" w:space="0" w:color="auto"/>
        <w:bottom w:val="none" w:sz="0" w:space="0" w:color="auto"/>
        <w:right w:val="none" w:sz="0" w:space="0" w:color="auto"/>
      </w:divBdr>
    </w:div>
    <w:div w:id="1518037729">
      <w:bodyDiv w:val="1"/>
      <w:marLeft w:val="0"/>
      <w:marRight w:val="0"/>
      <w:marTop w:val="0"/>
      <w:marBottom w:val="0"/>
      <w:divBdr>
        <w:top w:val="none" w:sz="0" w:space="0" w:color="auto"/>
        <w:left w:val="none" w:sz="0" w:space="0" w:color="auto"/>
        <w:bottom w:val="none" w:sz="0" w:space="0" w:color="auto"/>
        <w:right w:val="none" w:sz="0" w:space="0" w:color="auto"/>
      </w:divBdr>
    </w:div>
    <w:div w:id="1694726729">
      <w:bodyDiv w:val="1"/>
      <w:marLeft w:val="0"/>
      <w:marRight w:val="0"/>
      <w:marTop w:val="0"/>
      <w:marBottom w:val="0"/>
      <w:divBdr>
        <w:top w:val="none" w:sz="0" w:space="0" w:color="auto"/>
        <w:left w:val="none" w:sz="0" w:space="0" w:color="auto"/>
        <w:bottom w:val="none" w:sz="0" w:space="0" w:color="auto"/>
        <w:right w:val="none" w:sz="0" w:space="0" w:color="auto"/>
      </w:divBdr>
    </w:div>
    <w:div w:id="1709140435">
      <w:bodyDiv w:val="1"/>
      <w:marLeft w:val="0"/>
      <w:marRight w:val="0"/>
      <w:marTop w:val="0"/>
      <w:marBottom w:val="0"/>
      <w:divBdr>
        <w:top w:val="none" w:sz="0" w:space="0" w:color="auto"/>
        <w:left w:val="none" w:sz="0" w:space="0" w:color="auto"/>
        <w:bottom w:val="none" w:sz="0" w:space="0" w:color="auto"/>
        <w:right w:val="none" w:sz="0" w:space="0" w:color="auto"/>
      </w:divBdr>
    </w:div>
    <w:div w:id="1718238733">
      <w:bodyDiv w:val="1"/>
      <w:marLeft w:val="0"/>
      <w:marRight w:val="0"/>
      <w:marTop w:val="0"/>
      <w:marBottom w:val="0"/>
      <w:divBdr>
        <w:top w:val="none" w:sz="0" w:space="0" w:color="auto"/>
        <w:left w:val="none" w:sz="0" w:space="0" w:color="auto"/>
        <w:bottom w:val="none" w:sz="0" w:space="0" w:color="auto"/>
        <w:right w:val="none" w:sz="0" w:space="0" w:color="auto"/>
      </w:divBdr>
    </w:div>
    <w:div w:id="1769308006">
      <w:bodyDiv w:val="1"/>
      <w:marLeft w:val="0"/>
      <w:marRight w:val="0"/>
      <w:marTop w:val="0"/>
      <w:marBottom w:val="0"/>
      <w:divBdr>
        <w:top w:val="none" w:sz="0" w:space="0" w:color="auto"/>
        <w:left w:val="none" w:sz="0" w:space="0" w:color="auto"/>
        <w:bottom w:val="none" w:sz="0" w:space="0" w:color="auto"/>
        <w:right w:val="none" w:sz="0" w:space="0" w:color="auto"/>
      </w:divBdr>
    </w:div>
    <w:div w:id="1773816037">
      <w:bodyDiv w:val="1"/>
      <w:marLeft w:val="0"/>
      <w:marRight w:val="0"/>
      <w:marTop w:val="0"/>
      <w:marBottom w:val="0"/>
      <w:divBdr>
        <w:top w:val="none" w:sz="0" w:space="0" w:color="auto"/>
        <w:left w:val="none" w:sz="0" w:space="0" w:color="auto"/>
        <w:bottom w:val="none" w:sz="0" w:space="0" w:color="auto"/>
        <w:right w:val="none" w:sz="0" w:space="0" w:color="auto"/>
      </w:divBdr>
    </w:div>
    <w:div w:id="1779639258">
      <w:bodyDiv w:val="1"/>
      <w:marLeft w:val="0"/>
      <w:marRight w:val="0"/>
      <w:marTop w:val="0"/>
      <w:marBottom w:val="0"/>
      <w:divBdr>
        <w:top w:val="none" w:sz="0" w:space="0" w:color="auto"/>
        <w:left w:val="none" w:sz="0" w:space="0" w:color="auto"/>
        <w:bottom w:val="none" w:sz="0" w:space="0" w:color="auto"/>
        <w:right w:val="none" w:sz="0" w:space="0" w:color="auto"/>
      </w:divBdr>
    </w:div>
    <w:div w:id="1788308298">
      <w:bodyDiv w:val="1"/>
      <w:marLeft w:val="0"/>
      <w:marRight w:val="0"/>
      <w:marTop w:val="0"/>
      <w:marBottom w:val="0"/>
      <w:divBdr>
        <w:top w:val="none" w:sz="0" w:space="0" w:color="auto"/>
        <w:left w:val="none" w:sz="0" w:space="0" w:color="auto"/>
        <w:bottom w:val="none" w:sz="0" w:space="0" w:color="auto"/>
        <w:right w:val="none" w:sz="0" w:space="0" w:color="auto"/>
      </w:divBdr>
    </w:div>
    <w:div w:id="1864435682">
      <w:bodyDiv w:val="1"/>
      <w:marLeft w:val="0"/>
      <w:marRight w:val="0"/>
      <w:marTop w:val="0"/>
      <w:marBottom w:val="0"/>
      <w:divBdr>
        <w:top w:val="none" w:sz="0" w:space="0" w:color="auto"/>
        <w:left w:val="none" w:sz="0" w:space="0" w:color="auto"/>
        <w:bottom w:val="none" w:sz="0" w:space="0" w:color="auto"/>
        <w:right w:val="none" w:sz="0" w:space="0" w:color="auto"/>
      </w:divBdr>
    </w:div>
    <w:div w:id="1949266259">
      <w:bodyDiv w:val="1"/>
      <w:marLeft w:val="0"/>
      <w:marRight w:val="0"/>
      <w:marTop w:val="0"/>
      <w:marBottom w:val="0"/>
      <w:divBdr>
        <w:top w:val="none" w:sz="0" w:space="0" w:color="auto"/>
        <w:left w:val="none" w:sz="0" w:space="0" w:color="auto"/>
        <w:bottom w:val="none" w:sz="0" w:space="0" w:color="auto"/>
        <w:right w:val="none" w:sz="0" w:space="0" w:color="auto"/>
      </w:divBdr>
    </w:div>
    <w:div w:id="2112966389">
      <w:bodyDiv w:val="1"/>
      <w:marLeft w:val="0"/>
      <w:marRight w:val="0"/>
      <w:marTop w:val="0"/>
      <w:marBottom w:val="0"/>
      <w:divBdr>
        <w:top w:val="none" w:sz="0" w:space="0" w:color="auto"/>
        <w:left w:val="none" w:sz="0" w:space="0" w:color="auto"/>
        <w:bottom w:val="none" w:sz="0" w:space="0" w:color="auto"/>
        <w:right w:val="none" w:sz="0" w:space="0" w:color="auto"/>
      </w:divBdr>
    </w:div>
    <w:div w:id="21242224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1.emf"/><Relationship Id="rId21" Type="http://schemas.openxmlformats.org/officeDocument/2006/relationships/hyperlink" Target="https://www.iso.org/iso-standards-and-patents.html" TargetMode="External"/><Relationship Id="rId42" Type="http://schemas.openxmlformats.org/officeDocument/2006/relationships/image" Target="media/image6.png"/><Relationship Id="rId63" Type="http://schemas.openxmlformats.org/officeDocument/2006/relationships/image" Target="media/image27.svg"/><Relationship Id="rId84" Type="http://schemas.openxmlformats.org/officeDocument/2006/relationships/image" Target="media/image48.emf"/><Relationship Id="rId138" Type="http://schemas.openxmlformats.org/officeDocument/2006/relationships/image" Target="media/image102.svg"/><Relationship Id="rId159" Type="http://schemas.openxmlformats.org/officeDocument/2006/relationships/image" Target="media/image123.png"/><Relationship Id="rId170" Type="http://schemas.openxmlformats.org/officeDocument/2006/relationships/image" Target="media/image134.png"/><Relationship Id="rId191" Type="http://schemas.openxmlformats.org/officeDocument/2006/relationships/hyperlink" Target="https://inspire.ec.europa.eu/id/document/tg/d2.9-o%26m-swe" TargetMode="External"/><Relationship Id="rId107" Type="http://schemas.openxmlformats.org/officeDocument/2006/relationships/image" Target="media/image71.png"/><Relationship Id="rId11" Type="http://schemas.openxmlformats.org/officeDocument/2006/relationships/endnotes" Target="endnotes.xml"/><Relationship Id="rId32" Type="http://schemas.openxmlformats.org/officeDocument/2006/relationships/image" Target="media/image2.svg"/><Relationship Id="rId53" Type="http://schemas.openxmlformats.org/officeDocument/2006/relationships/image" Target="media/image17.svg"/><Relationship Id="rId74" Type="http://schemas.openxmlformats.org/officeDocument/2006/relationships/image" Target="media/image38.svg"/><Relationship Id="rId128" Type="http://schemas.openxmlformats.org/officeDocument/2006/relationships/image" Target="media/image92.png"/><Relationship Id="rId149" Type="http://schemas.openxmlformats.org/officeDocument/2006/relationships/image" Target="media/image113.svg"/><Relationship Id="rId5" Type="http://schemas.openxmlformats.org/officeDocument/2006/relationships/customXml" Target="../customXml/item4.xml"/><Relationship Id="rId95" Type="http://schemas.openxmlformats.org/officeDocument/2006/relationships/image" Target="media/image59.svg"/><Relationship Id="rId160" Type="http://schemas.openxmlformats.org/officeDocument/2006/relationships/image" Target="media/image124.svg"/><Relationship Id="rId181" Type="http://schemas.openxmlformats.org/officeDocument/2006/relationships/image" Target="media/image145.png"/><Relationship Id="rId22" Type="http://schemas.openxmlformats.org/officeDocument/2006/relationships/hyperlink" Target="https://www.iso.org/foreword-supplementary-information.html" TargetMode="External"/><Relationship Id="rId43" Type="http://schemas.openxmlformats.org/officeDocument/2006/relationships/image" Target="media/image7.emf"/><Relationship Id="rId64" Type="http://schemas.openxmlformats.org/officeDocument/2006/relationships/image" Target="media/image28.png"/><Relationship Id="rId118" Type="http://schemas.openxmlformats.org/officeDocument/2006/relationships/image" Target="media/image82.png"/><Relationship Id="rId139" Type="http://schemas.openxmlformats.org/officeDocument/2006/relationships/image" Target="media/image103.emf"/><Relationship Id="rId85" Type="http://schemas.openxmlformats.org/officeDocument/2006/relationships/image" Target="media/image49.png"/><Relationship Id="rId150" Type="http://schemas.openxmlformats.org/officeDocument/2006/relationships/image" Target="media/image114.png"/><Relationship Id="rId171" Type="http://schemas.openxmlformats.org/officeDocument/2006/relationships/image" Target="media/image135.svg"/><Relationship Id="rId192" Type="http://schemas.openxmlformats.org/officeDocument/2006/relationships/footer" Target="footer5.xml"/><Relationship Id="rId12" Type="http://schemas.openxmlformats.org/officeDocument/2006/relationships/comments" Target="comments.xml"/><Relationship Id="rId33" Type="http://schemas.openxmlformats.org/officeDocument/2006/relationships/image" Target="media/image3.png"/><Relationship Id="rId108" Type="http://schemas.openxmlformats.org/officeDocument/2006/relationships/image" Target="media/image72.svg"/><Relationship Id="rId129" Type="http://schemas.openxmlformats.org/officeDocument/2006/relationships/image" Target="media/image93.svg"/><Relationship Id="rId54" Type="http://schemas.openxmlformats.org/officeDocument/2006/relationships/image" Target="media/image18.png"/><Relationship Id="rId75" Type="http://schemas.openxmlformats.org/officeDocument/2006/relationships/image" Target="media/image39.emf"/><Relationship Id="rId96" Type="http://schemas.openxmlformats.org/officeDocument/2006/relationships/image" Target="media/image60.png"/><Relationship Id="rId140" Type="http://schemas.openxmlformats.org/officeDocument/2006/relationships/image" Target="media/image104.png"/><Relationship Id="rId161" Type="http://schemas.openxmlformats.org/officeDocument/2006/relationships/image" Target="media/image125.png"/><Relationship Id="rId182" Type="http://schemas.openxmlformats.org/officeDocument/2006/relationships/image" Target="media/image146.png"/><Relationship Id="rId6" Type="http://schemas.openxmlformats.org/officeDocument/2006/relationships/numbering" Target="numbering.xml"/><Relationship Id="rId23" Type="http://schemas.openxmlformats.org/officeDocument/2006/relationships/hyperlink" Target="https://www.iso.org/members.html" TargetMode="External"/><Relationship Id="rId119" Type="http://schemas.openxmlformats.org/officeDocument/2006/relationships/image" Target="media/image83.svg"/><Relationship Id="rId44" Type="http://schemas.openxmlformats.org/officeDocument/2006/relationships/image" Target="media/image8.emf"/><Relationship Id="rId65" Type="http://schemas.openxmlformats.org/officeDocument/2006/relationships/image" Target="media/image29.svg"/><Relationship Id="rId86" Type="http://schemas.openxmlformats.org/officeDocument/2006/relationships/image" Target="media/image50.svg"/><Relationship Id="rId130" Type="http://schemas.openxmlformats.org/officeDocument/2006/relationships/image" Target="media/image94.png"/><Relationship Id="rId151" Type="http://schemas.openxmlformats.org/officeDocument/2006/relationships/image" Target="media/image115.svg"/><Relationship Id="rId172" Type="http://schemas.openxmlformats.org/officeDocument/2006/relationships/image" Target="media/image136.png"/><Relationship Id="rId193" Type="http://schemas.openxmlformats.org/officeDocument/2006/relationships/footer" Target="footer6.xml"/><Relationship Id="rId13" Type="http://schemas.microsoft.com/office/2011/relationships/commentsExtended" Target="commentsExtended.xml"/><Relationship Id="rId109" Type="http://schemas.openxmlformats.org/officeDocument/2006/relationships/image" Target="media/image73.emf"/><Relationship Id="rId34" Type="http://schemas.openxmlformats.org/officeDocument/2006/relationships/image" Target="media/image4.svg"/><Relationship Id="rId50" Type="http://schemas.openxmlformats.org/officeDocument/2006/relationships/image" Target="media/image14.png"/><Relationship Id="rId55" Type="http://schemas.openxmlformats.org/officeDocument/2006/relationships/image" Target="media/image19.svg"/><Relationship Id="rId76" Type="http://schemas.openxmlformats.org/officeDocument/2006/relationships/image" Target="media/image40.png"/><Relationship Id="rId97" Type="http://schemas.openxmlformats.org/officeDocument/2006/relationships/image" Target="media/image61.svg"/><Relationship Id="rId104" Type="http://schemas.openxmlformats.org/officeDocument/2006/relationships/image" Target="media/image68.png"/><Relationship Id="rId120" Type="http://schemas.openxmlformats.org/officeDocument/2006/relationships/image" Target="media/image84.png"/><Relationship Id="rId125" Type="http://schemas.openxmlformats.org/officeDocument/2006/relationships/image" Target="media/image89.svg"/><Relationship Id="rId141" Type="http://schemas.openxmlformats.org/officeDocument/2006/relationships/image" Target="media/image105.svg"/><Relationship Id="rId146" Type="http://schemas.openxmlformats.org/officeDocument/2006/relationships/image" Target="media/image110.png"/><Relationship Id="rId167" Type="http://schemas.openxmlformats.org/officeDocument/2006/relationships/image" Target="media/image131.png"/><Relationship Id="rId188" Type="http://schemas.openxmlformats.org/officeDocument/2006/relationships/hyperlink" Target="http://www.opengeospatial.org/standards/sensorml" TargetMode="External"/><Relationship Id="rId7" Type="http://schemas.openxmlformats.org/officeDocument/2006/relationships/styles" Target="styles.xml"/><Relationship Id="rId71" Type="http://schemas.openxmlformats.org/officeDocument/2006/relationships/image" Target="media/image35.png"/><Relationship Id="rId92" Type="http://schemas.openxmlformats.org/officeDocument/2006/relationships/image" Target="media/image56.svg"/><Relationship Id="rId162" Type="http://schemas.openxmlformats.org/officeDocument/2006/relationships/image" Target="media/image126.svg"/><Relationship Id="rId183" Type="http://schemas.openxmlformats.org/officeDocument/2006/relationships/image" Target="media/image147.png"/><Relationship Id="rId2" Type="http://schemas.openxmlformats.org/officeDocument/2006/relationships/customXml" Target="../customXml/item1.xml"/><Relationship Id="rId29" Type="http://schemas.openxmlformats.org/officeDocument/2006/relationships/hyperlink" Target="https://www.iso.org/obp" TargetMode="External"/><Relationship Id="rId24" Type="http://schemas.openxmlformats.org/officeDocument/2006/relationships/hyperlink" Target="https://www.w3.org/TR/sdw-bp/" TargetMode="External"/><Relationship Id="rId40" Type="http://schemas.openxmlformats.org/officeDocument/2006/relationships/hyperlink" Target="https://inspire.rasdaman.org/rasdaman/ows?service=WCS&amp;version=2.0.1&amp;request=GetCoverage&amp;coverageId=INSPIRE_EL&amp;subset=E(494500,496000)&amp;subset=N(4654300,4655000)&amp;format=image/jpeg" TargetMode="External"/><Relationship Id="rId45" Type="http://schemas.openxmlformats.org/officeDocument/2006/relationships/image" Target="media/image9.emf"/><Relationship Id="rId66" Type="http://schemas.openxmlformats.org/officeDocument/2006/relationships/image" Target="media/image30.png"/><Relationship Id="rId87" Type="http://schemas.openxmlformats.org/officeDocument/2006/relationships/image" Target="media/image51.png"/><Relationship Id="rId110" Type="http://schemas.openxmlformats.org/officeDocument/2006/relationships/image" Target="media/image74.png"/><Relationship Id="rId115" Type="http://schemas.openxmlformats.org/officeDocument/2006/relationships/image" Target="media/image79.svg"/><Relationship Id="rId131" Type="http://schemas.openxmlformats.org/officeDocument/2006/relationships/image" Target="media/image95.svg"/><Relationship Id="rId136" Type="http://schemas.openxmlformats.org/officeDocument/2006/relationships/image" Target="media/image100.emf"/><Relationship Id="rId157" Type="http://schemas.openxmlformats.org/officeDocument/2006/relationships/image" Target="media/image121.png"/><Relationship Id="rId178" Type="http://schemas.openxmlformats.org/officeDocument/2006/relationships/image" Target="media/image142.png"/><Relationship Id="rId61" Type="http://schemas.openxmlformats.org/officeDocument/2006/relationships/image" Target="media/image25.svg"/><Relationship Id="rId82" Type="http://schemas.openxmlformats.org/officeDocument/2006/relationships/image" Target="media/image46.png"/><Relationship Id="rId152" Type="http://schemas.openxmlformats.org/officeDocument/2006/relationships/image" Target="media/image116.png"/><Relationship Id="rId173" Type="http://schemas.openxmlformats.org/officeDocument/2006/relationships/image" Target="media/image137.svg"/><Relationship Id="rId194" Type="http://schemas.openxmlformats.org/officeDocument/2006/relationships/fontTable" Target="fontTable.xml"/><Relationship Id="rId19" Type="http://schemas.openxmlformats.org/officeDocument/2006/relationships/footer" Target="footer2.xml"/><Relationship Id="rId14" Type="http://schemas.microsoft.com/office/2016/09/relationships/commentsIds" Target="commentsIds.xml"/><Relationship Id="rId30" Type="http://schemas.openxmlformats.org/officeDocument/2006/relationships/hyperlink" Target="http://www.electropedia.org/" TargetMode="External"/><Relationship Id="rId35" Type="http://schemas.openxmlformats.org/officeDocument/2006/relationships/image" Target="media/image5.emf"/><Relationship Id="rId56" Type="http://schemas.openxmlformats.org/officeDocument/2006/relationships/image" Target="media/image20.png"/><Relationship Id="rId77" Type="http://schemas.openxmlformats.org/officeDocument/2006/relationships/image" Target="media/image41.svg"/><Relationship Id="rId100" Type="http://schemas.openxmlformats.org/officeDocument/2006/relationships/image" Target="media/image64.emf"/><Relationship Id="rId105" Type="http://schemas.openxmlformats.org/officeDocument/2006/relationships/image" Target="media/image69.svg"/><Relationship Id="rId126" Type="http://schemas.openxmlformats.org/officeDocument/2006/relationships/image" Target="media/image90.png"/><Relationship Id="rId147" Type="http://schemas.openxmlformats.org/officeDocument/2006/relationships/image" Target="media/image111.svg"/><Relationship Id="rId168" Type="http://schemas.openxmlformats.org/officeDocument/2006/relationships/image" Target="media/image132.svg"/><Relationship Id="rId8" Type="http://schemas.openxmlformats.org/officeDocument/2006/relationships/settings" Target="settings.xml"/><Relationship Id="rId51" Type="http://schemas.openxmlformats.org/officeDocument/2006/relationships/image" Target="media/image15.svg"/><Relationship Id="rId72" Type="http://schemas.openxmlformats.org/officeDocument/2006/relationships/image" Target="media/image36.svg"/><Relationship Id="rId93" Type="http://schemas.openxmlformats.org/officeDocument/2006/relationships/image" Target="media/image57.emf"/><Relationship Id="rId98" Type="http://schemas.openxmlformats.org/officeDocument/2006/relationships/image" Target="media/image62.png"/><Relationship Id="rId121" Type="http://schemas.openxmlformats.org/officeDocument/2006/relationships/image" Target="media/image85.svg"/><Relationship Id="rId142" Type="http://schemas.openxmlformats.org/officeDocument/2006/relationships/image" Target="media/image106.emf"/><Relationship Id="rId163" Type="http://schemas.openxmlformats.org/officeDocument/2006/relationships/image" Target="media/image127.emf"/><Relationship Id="rId184" Type="http://schemas.openxmlformats.org/officeDocument/2006/relationships/image" Target="media/image148.png"/><Relationship Id="rId189" Type="http://schemas.openxmlformats.org/officeDocument/2006/relationships/hyperlink" Target="http://www.qudt.org/" TargetMode="External"/><Relationship Id="rId3" Type="http://schemas.openxmlformats.org/officeDocument/2006/relationships/customXml" Target="../customXml/item2.xml"/><Relationship Id="rId25" Type="http://schemas.openxmlformats.org/officeDocument/2006/relationships/header" Target="header3.xml"/><Relationship Id="rId46" Type="http://schemas.openxmlformats.org/officeDocument/2006/relationships/image" Target="media/image10.emf"/><Relationship Id="rId67" Type="http://schemas.openxmlformats.org/officeDocument/2006/relationships/image" Target="media/image31.svg"/><Relationship Id="rId116" Type="http://schemas.openxmlformats.org/officeDocument/2006/relationships/image" Target="media/image80.emf"/><Relationship Id="rId137" Type="http://schemas.openxmlformats.org/officeDocument/2006/relationships/image" Target="media/image101.png"/><Relationship Id="rId158" Type="http://schemas.openxmlformats.org/officeDocument/2006/relationships/image" Target="media/image122.svg"/><Relationship Id="rId20" Type="http://schemas.openxmlformats.org/officeDocument/2006/relationships/hyperlink" Target="https://www.iso.org/directives-and-policies.html" TargetMode="External"/><Relationship Id="rId41" Type="http://schemas.openxmlformats.org/officeDocument/2006/relationships/hyperlink" Target="https://www.geodata.rocks/Samples/SD-5054_1_A_564_7WR_20-40" TargetMode="External"/><Relationship Id="rId62" Type="http://schemas.openxmlformats.org/officeDocument/2006/relationships/image" Target="media/image26.png"/><Relationship Id="rId83" Type="http://schemas.openxmlformats.org/officeDocument/2006/relationships/image" Target="media/image47.svg"/><Relationship Id="rId88" Type="http://schemas.openxmlformats.org/officeDocument/2006/relationships/image" Target="media/image52.svg"/><Relationship Id="rId111" Type="http://schemas.openxmlformats.org/officeDocument/2006/relationships/image" Target="media/image75.svg"/><Relationship Id="rId132" Type="http://schemas.openxmlformats.org/officeDocument/2006/relationships/image" Target="media/image96.png"/><Relationship Id="rId153" Type="http://schemas.openxmlformats.org/officeDocument/2006/relationships/image" Target="media/image117.svg"/><Relationship Id="rId174" Type="http://schemas.openxmlformats.org/officeDocument/2006/relationships/image" Target="media/image138.png"/><Relationship Id="rId179" Type="http://schemas.openxmlformats.org/officeDocument/2006/relationships/image" Target="media/image143.png"/><Relationship Id="rId195" Type="http://schemas.microsoft.com/office/2011/relationships/people" Target="people.xml"/><Relationship Id="rId190" Type="http://schemas.openxmlformats.org/officeDocument/2006/relationships/hyperlink" Target="https://www.w3.org/TR/vocab-ssn/" TargetMode="External"/><Relationship Id="rId15" Type="http://schemas.microsoft.com/office/2018/08/relationships/commentsExtensible" Target="commentsExtensible.xml"/><Relationship Id="rId36" Type="http://schemas.openxmlformats.org/officeDocument/2006/relationships/hyperlink" Target="https://lubw-frost.docker01.ilt-dmz.iosb.fraunhofer.de/v1.1/Locations(269)" TargetMode="External"/><Relationship Id="rId57" Type="http://schemas.openxmlformats.org/officeDocument/2006/relationships/image" Target="media/image21.svg"/><Relationship Id="rId106" Type="http://schemas.openxmlformats.org/officeDocument/2006/relationships/image" Target="media/image70.emf"/><Relationship Id="rId127" Type="http://schemas.openxmlformats.org/officeDocument/2006/relationships/image" Target="media/image91.svg"/><Relationship Id="rId10" Type="http://schemas.openxmlformats.org/officeDocument/2006/relationships/footnotes" Target="footnotes.xml"/><Relationship Id="rId31" Type="http://schemas.openxmlformats.org/officeDocument/2006/relationships/image" Target="media/image1.png"/><Relationship Id="rId52" Type="http://schemas.openxmlformats.org/officeDocument/2006/relationships/image" Target="media/image16.png"/><Relationship Id="rId73" Type="http://schemas.openxmlformats.org/officeDocument/2006/relationships/image" Target="media/image37.png"/><Relationship Id="rId78" Type="http://schemas.openxmlformats.org/officeDocument/2006/relationships/image" Target="media/image42.emf"/><Relationship Id="rId94" Type="http://schemas.openxmlformats.org/officeDocument/2006/relationships/image" Target="media/image58.png"/><Relationship Id="rId99" Type="http://schemas.openxmlformats.org/officeDocument/2006/relationships/image" Target="media/image63.svg"/><Relationship Id="rId101" Type="http://schemas.openxmlformats.org/officeDocument/2006/relationships/image" Target="media/image65.png"/><Relationship Id="rId122" Type="http://schemas.openxmlformats.org/officeDocument/2006/relationships/image" Target="media/image86.png"/><Relationship Id="rId143" Type="http://schemas.openxmlformats.org/officeDocument/2006/relationships/image" Target="media/image107.png"/><Relationship Id="rId148" Type="http://schemas.openxmlformats.org/officeDocument/2006/relationships/image" Target="media/image112.png"/><Relationship Id="rId164" Type="http://schemas.openxmlformats.org/officeDocument/2006/relationships/image" Target="media/image128.png"/><Relationship Id="rId169" Type="http://schemas.openxmlformats.org/officeDocument/2006/relationships/image" Target="media/image133.emf"/><Relationship Id="rId185" Type="http://schemas.openxmlformats.org/officeDocument/2006/relationships/hyperlink" Target="http://infoscience.epfl.ch/record/313/files/Nieva01.pdf" TargetMode="External"/><Relationship Id="rId4" Type="http://schemas.openxmlformats.org/officeDocument/2006/relationships/customXml" Target="../customXml/item3.xml"/><Relationship Id="rId9" Type="http://schemas.openxmlformats.org/officeDocument/2006/relationships/webSettings" Target="webSettings.xml"/><Relationship Id="rId180" Type="http://schemas.openxmlformats.org/officeDocument/2006/relationships/image" Target="media/image144.png"/><Relationship Id="rId26" Type="http://schemas.openxmlformats.org/officeDocument/2006/relationships/header" Target="header4.xml"/><Relationship Id="rId47" Type="http://schemas.openxmlformats.org/officeDocument/2006/relationships/image" Target="media/image11.emf"/><Relationship Id="rId68" Type="http://schemas.openxmlformats.org/officeDocument/2006/relationships/image" Target="media/image32.png"/><Relationship Id="rId89" Type="http://schemas.openxmlformats.org/officeDocument/2006/relationships/image" Target="media/image53.png"/><Relationship Id="rId112" Type="http://schemas.openxmlformats.org/officeDocument/2006/relationships/image" Target="media/image76.png"/><Relationship Id="rId133" Type="http://schemas.openxmlformats.org/officeDocument/2006/relationships/image" Target="media/image97.svg"/><Relationship Id="rId154" Type="http://schemas.openxmlformats.org/officeDocument/2006/relationships/image" Target="media/image118.emf"/><Relationship Id="rId175" Type="http://schemas.openxmlformats.org/officeDocument/2006/relationships/image" Target="media/image139.svg"/><Relationship Id="rId196" Type="http://schemas.openxmlformats.org/officeDocument/2006/relationships/theme" Target="theme/theme1.xml"/><Relationship Id="rId16" Type="http://schemas.openxmlformats.org/officeDocument/2006/relationships/header" Target="header1.xml"/><Relationship Id="rId37" Type="http://schemas.openxmlformats.org/officeDocument/2006/relationships/hyperlink" Target="https://data.geoscience.fr/id/borehole/BSS001REWW" TargetMode="External"/><Relationship Id="rId58" Type="http://schemas.openxmlformats.org/officeDocument/2006/relationships/image" Target="media/image22.png"/><Relationship Id="rId79" Type="http://schemas.openxmlformats.org/officeDocument/2006/relationships/image" Target="media/image43.png"/><Relationship Id="rId102" Type="http://schemas.openxmlformats.org/officeDocument/2006/relationships/image" Target="media/image66.svg"/><Relationship Id="rId123" Type="http://schemas.openxmlformats.org/officeDocument/2006/relationships/image" Target="media/image87.svg"/><Relationship Id="rId144" Type="http://schemas.openxmlformats.org/officeDocument/2006/relationships/image" Target="media/image108.svg"/><Relationship Id="rId90" Type="http://schemas.openxmlformats.org/officeDocument/2006/relationships/image" Target="media/image54.svg"/><Relationship Id="rId165" Type="http://schemas.openxmlformats.org/officeDocument/2006/relationships/image" Target="media/image129.svg"/><Relationship Id="rId186" Type="http://schemas.openxmlformats.org/officeDocument/2006/relationships/hyperlink" Target="ftp://ftp.sas.com/pub/neural/measurement.html" TargetMode="External"/><Relationship Id="rId27" Type="http://schemas.openxmlformats.org/officeDocument/2006/relationships/footer" Target="footer3.xml"/><Relationship Id="rId48" Type="http://schemas.openxmlformats.org/officeDocument/2006/relationships/image" Target="media/image12.emf"/><Relationship Id="rId69" Type="http://schemas.openxmlformats.org/officeDocument/2006/relationships/image" Target="media/image33.svg"/><Relationship Id="rId113" Type="http://schemas.openxmlformats.org/officeDocument/2006/relationships/image" Target="media/image77.svg"/><Relationship Id="rId134" Type="http://schemas.openxmlformats.org/officeDocument/2006/relationships/image" Target="media/image98.png"/><Relationship Id="rId80" Type="http://schemas.openxmlformats.org/officeDocument/2006/relationships/image" Target="media/image44.svg"/><Relationship Id="rId155" Type="http://schemas.openxmlformats.org/officeDocument/2006/relationships/image" Target="media/image119.png"/><Relationship Id="rId176" Type="http://schemas.openxmlformats.org/officeDocument/2006/relationships/image" Target="media/image140.png"/><Relationship Id="rId17" Type="http://schemas.openxmlformats.org/officeDocument/2006/relationships/header" Target="header2.xml"/><Relationship Id="rId38" Type="http://schemas.openxmlformats.org/officeDocument/2006/relationships/hyperlink" Target="https://iddata.eaufrance.fr/id/HydroStation/Y251002001" TargetMode="External"/><Relationship Id="rId59" Type="http://schemas.openxmlformats.org/officeDocument/2006/relationships/image" Target="media/image23.svg"/><Relationship Id="rId103" Type="http://schemas.openxmlformats.org/officeDocument/2006/relationships/image" Target="media/image67.emf"/><Relationship Id="rId124" Type="http://schemas.openxmlformats.org/officeDocument/2006/relationships/image" Target="media/image88.png"/><Relationship Id="rId70" Type="http://schemas.openxmlformats.org/officeDocument/2006/relationships/image" Target="media/image34.emf"/><Relationship Id="rId91" Type="http://schemas.openxmlformats.org/officeDocument/2006/relationships/image" Target="media/image55.png"/><Relationship Id="rId145" Type="http://schemas.openxmlformats.org/officeDocument/2006/relationships/image" Target="media/image109.emf"/><Relationship Id="rId166" Type="http://schemas.openxmlformats.org/officeDocument/2006/relationships/image" Target="media/image130.emf"/><Relationship Id="rId187" Type="http://schemas.openxmlformats.org/officeDocument/2006/relationships/hyperlink" Target="http://finto.fi/ucum/en/" TargetMode="External"/><Relationship Id="rId1" Type="http://schemas.microsoft.com/office/2006/relationships/keyMapCustomizations" Target="customizations.xml"/><Relationship Id="rId28" Type="http://schemas.openxmlformats.org/officeDocument/2006/relationships/footer" Target="footer4.xml"/><Relationship Id="rId49" Type="http://schemas.openxmlformats.org/officeDocument/2006/relationships/image" Target="media/image13.emf"/><Relationship Id="rId114" Type="http://schemas.openxmlformats.org/officeDocument/2006/relationships/image" Target="media/image78.png"/><Relationship Id="rId60" Type="http://schemas.openxmlformats.org/officeDocument/2006/relationships/image" Target="media/image24.png"/><Relationship Id="rId81" Type="http://schemas.openxmlformats.org/officeDocument/2006/relationships/image" Target="media/image45.emf"/><Relationship Id="rId135" Type="http://schemas.openxmlformats.org/officeDocument/2006/relationships/image" Target="media/image99.svg"/><Relationship Id="rId156" Type="http://schemas.openxmlformats.org/officeDocument/2006/relationships/image" Target="media/image120.svg"/><Relationship Id="rId177" Type="http://schemas.openxmlformats.org/officeDocument/2006/relationships/image" Target="media/image141.png"/><Relationship Id="rId18" Type="http://schemas.openxmlformats.org/officeDocument/2006/relationships/footer" Target="footer1.xml"/><Relationship Id="rId39" Type="http://schemas.openxmlformats.org/officeDocument/2006/relationships/hyperlink" Target="https://iddata.eaufrance.fr/id/WatercourseLinkSequence/A008030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26244DA6ACFCC746A8985CEF23DD5ED7" ma:contentTypeVersion="10" ma:contentTypeDescription="Create a new document." ma:contentTypeScope="" ma:versionID="c93ad925dd41e603a97fc5f5ae062a6c">
  <xsd:schema xmlns:xsd="http://www.w3.org/2001/XMLSchema" xmlns:xs="http://www.w3.org/2001/XMLSchema" xmlns:p="http://schemas.microsoft.com/office/2006/metadata/properties" xmlns:ns3="adc68fad-067a-4f26-b193-95114b2a9284" targetNamespace="http://schemas.microsoft.com/office/2006/metadata/properties" ma:root="true" ma:fieldsID="d4852727d1b9934608128626647f3106" ns3:_="">
    <xsd:import namespace="adc68fad-067a-4f26-b193-95114b2a92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c68fad-067a-4f26-b193-95114b2a92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17DE4E23-9290-4473-B6F5-769DA7DF9F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c68fad-067a-4f26-b193-95114b2a92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5F4DD16B-FDFF-4335-844D-764AAC57FF17}">
  <ds:schemaRefs>
    <ds:schemaRef ds:uri="http://schemas.microsoft.com/sharepoint/v3/contenttype/forms"/>
  </ds:schemaRefs>
</ds:datastoreItem>
</file>

<file path=customXml/itemProps3.xml><?xml version="1.0" encoding="utf-8"?>
<ds:datastoreItem xmlns:ds="http://schemas.openxmlformats.org/officeDocument/2006/customXml" ds:itemID="{6F120C41-DDBF-42B4-94B4-58EFBD5C5348}">
  <ds:schemaRefs>
    <ds:schemaRef ds:uri="http://schemas.openxmlformats.org/officeDocument/2006/bibliography"/>
  </ds:schemaRefs>
</ds:datastoreItem>
</file>

<file path=customXml/itemProps4.xml><?xml version="1.0" encoding="utf-8"?>
<ds:datastoreItem xmlns:ds="http://schemas.openxmlformats.org/officeDocument/2006/customXml" ds:itemID="{CAA83CC2-FCAD-463F-ACDA-2F7AC6A95F9A}">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192</Pages>
  <Words>36483</Words>
  <Characters>229846</Characters>
  <Application>Microsoft Office Word</Application>
  <DocSecurity>0</DocSecurity>
  <Lines>1915</Lines>
  <Paragraphs>531</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OGC Abstract Specification Topic 20 - Observations and measurements</vt:lpstr>
      <vt:lpstr>OGC Abstract Specification Topic 20 - Observations and measurements</vt:lpstr>
    </vt:vector>
  </TitlesOfParts>
  <Manager/>
  <Company>OGC</Company>
  <LinksUpToDate>false</LinksUpToDate>
  <CharactersWithSpaces>265798</CharactersWithSpaces>
  <SharedDoc>false</SharedDoc>
  <HyperlinkBase/>
  <HLinks>
    <vt:vector size="132" baseType="variant">
      <vt:variant>
        <vt:i4>2752545</vt:i4>
      </vt:variant>
      <vt:variant>
        <vt:i4>111</vt:i4>
      </vt:variant>
      <vt:variant>
        <vt:i4>0</vt:i4>
      </vt:variant>
      <vt:variant>
        <vt:i4>5</vt:i4>
      </vt:variant>
      <vt:variant>
        <vt:lpwstr>https://www.iso.org/obp</vt:lpwstr>
      </vt:variant>
      <vt:variant>
        <vt:lpwstr/>
      </vt:variant>
      <vt:variant>
        <vt:i4>5177424</vt:i4>
      </vt:variant>
      <vt:variant>
        <vt:i4>108</vt:i4>
      </vt:variant>
      <vt:variant>
        <vt:i4>0</vt:i4>
      </vt:variant>
      <vt:variant>
        <vt:i4>5</vt:i4>
      </vt:variant>
      <vt:variant>
        <vt:lpwstr>http://www.electropedia.org/</vt:lpwstr>
      </vt:variant>
      <vt:variant>
        <vt:lpwstr/>
      </vt:variant>
      <vt:variant>
        <vt:i4>1048579</vt:i4>
      </vt:variant>
      <vt:variant>
        <vt:i4>105</vt:i4>
      </vt:variant>
      <vt:variant>
        <vt:i4>0</vt:i4>
      </vt:variant>
      <vt:variant>
        <vt:i4>5</vt:i4>
      </vt:variant>
      <vt:variant>
        <vt:lpwstr>https://www.iso.org/iso/foreword.html</vt:lpwstr>
      </vt:variant>
      <vt:variant>
        <vt:lpwstr/>
      </vt:variant>
      <vt:variant>
        <vt:i4>3670052</vt:i4>
      </vt:variant>
      <vt:variant>
        <vt:i4>102</vt:i4>
      </vt:variant>
      <vt:variant>
        <vt:i4>0</vt:i4>
      </vt:variant>
      <vt:variant>
        <vt:i4>5</vt:i4>
      </vt:variant>
      <vt:variant>
        <vt:lpwstr>https://www.iso.org/patents</vt:lpwstr>
      </vt:variant>
      <vt:variant>
        <vt:lpwstr/>
      </vt:variant>
      <vt:variant>
        <vt:i4>1835072</vt:i4>
      </vt:variant>
      <vt:variant>
        <vt:i4>99</vt:i4>
      </vt:variant>
      <vt:variant>
        <vt:i4>0</vt:i4>
      </vt:variant>
      <vt:variant>
        <vt:i4>5</vt:i4>
      </vt:variant>
      <vt:variant>
        <vt:lpwstr>https://www.iso.org/directives-and-policies.html</vt:lpwstr>
      </vt:variant>
      <vt:variant>
        <vt:lpwstr/>
      </vt:variant>
      <vt:variant>
        <vt:i4>1507376</vt:i4>
      </vt:variant>
      <vt:variant>
        <vt:i4>92</vt:i4>
      </vt:variant>
      <vt:variant>
        <vt:i4>0</vt:i4>
      </vt:variant>
      <vt:variant>
        <vt:i4>5</vt:i4>
      </vt:variant>
      <vt:variant>
        <vt:lpwstr/>
      </vt:variant>
      <vt:variant>
        <vt:lpwstr>_Toc464216121</vt:lpwstr>
      </vt:variant>
      <vt:variant>
        <vt:i4>1507376</vt:i4>
      </vt:variant>
      <vt:variant>
        <vt:i4>86</vt:i4>
      </vt:variant>
      <vt:variant>
        <vt:i4>0</vt:i4>
      </vt:variant>
      <vt:variant>
        <vt:i4>5</vt:i4>
      </vt:variant>
      <vt:variant>
        <vt:lpwstr/>
      </vt:variant>
      <vt:variant>
        <vt:lpwstr>_Toc464216120</vt:lpwstr>
      </vt:variant>
      <vt:variant>
        <vt:i4>1310768</vt:i4>
      </vt:variant>
      <vt:variant>
        <vt:i4>80</vt:i4>
      </vt:variant>
      <vt:variant>
        <vt:i4>0</vt:i4>
      </vt:variant>
      <vt:variant>
        <vt:i4>5</vt:i4>
      </vt:variant>
      <vt:variant>
        <vt:lpwstr/>
      </vt:variant>
      <vt:variant>
        <vt:lpwstr>_Toc464216119</vt:lpwstr>
      </vt:variant>
      <vt:variant>
        <vt:i4>1310768</vt:i4>
      </vt:variant>
      <vt:variant>
        <vt:i4>74</vt:i4>
      </vt:variant>
      <vt:variant>
        <vt:i4>0</vt:i4>
      </vt:variant>
      <vt:variant>
        <vt:i4>5</vt:i4>
      </vt:variant>
      <vt:variant>
        <vt:lpwstr/>
      </vt:variant>
      <vt:variant>
        <vt:lpwstr>_Toc464216118</vt:lpwstr>
      </vt:variant>
      <vt:variant>
        <vt:i4>1310768</vt:i4>
      </vt:variant>
      <vt:variant>
        <vt:i4>68</vt:i4>
      </vt:variant>
      <vt:variant>
        <vt:i4>0</vt:i4>
      </vt:variant>
      <vt:variant>
        <vt:i4>5</vt:i4>
      </vt:variant>
      <vt:variant>
        <vt:lpwstr/>
      </vt:variant>
      <vt:variant>
        <vt:lpwstr>_Toc464216117</vt:lpwstr>
      </vt:variant>
      <vt:variant>
        <vt:i4>1310768</vt:i4>
      </vt:variant>
      <vt:variant>
        <vt:i4>62</vt:i4>
      </vt:variant>
      <vt:variant>
        <vt:i4>0</vt:i4>
      </vt:variant>
      <vt:variant>
        <vt:i4>5</vt:i4>
      </vt:variant>
      <vt:variant>
        <vt:lpwstr/>
      </vt:variant>
      <vt:variant>
        <vt:lpwstr>_Toc464216116</vt:lpwstr>
      </vt:variant>
      <vt:variant>
        <vt:i4>1310768</vt:i4>
      </vt:variant>
      <vt:variant>
        <vt:i4>56</vt:i4>
      </vt:variant>
      <vt:variant>
        <vt:i4>0</vt:i4>
      </vt:variant>
      <vt:variant>
        <vt:i4>5</vt:i4>
      </vt:variant>
      <vt:variant>
        <vt:lpwstr/>
      </vt:variant>
      <vt:variant>
        <vt:lpwstr>_Toc464216115</vt:lpwstr>
      </vt:variant>
      <vt:variant>
        <vt:i4>1310768</vt:i4>
      </vt:variant>
      <vt:variant>
        <vt:i4>50</vt:i4>
      </vt:variant>
      <vt:variant>
        <vt:i4>0</vt:i4>
      </vt:variant>
      <vt:variant>
        <vt:i4>5</vt:i4>
      </vt:variant>
      <vt:variant>
        <vt:lpwstr/>
      </vt:variant>
      <vt:variant>
        <vt:lpwstr>_Toc464216114</vt:lpwstr>
      </vt:variant>
      <vt:variant>
        <vt:i4>1310768</vt:i4>
      </vt:variant>
      <vt:variant>
        <vt:i4>44</vt:i4>
      </vt:variant>
      <vt:variant>
        <vt:i4>0</vt:i4>
      </vt:variant>
      <vt:variant>
        <vt:i4>5</vt:i4>
      </vt:variant>
      <vt:variant>
        <vt:lpwstr/>
      </vt:variant>
      <vt:variant>
        <vt:lpwstr>_Toc464216113</vt:lpwstr>
      </vt:variant>
      <vt:variant>
        <vt:i4>1310768</vt:i4>
      </vt:variant>
      <vt:variant>
        <vt:i4>38</vt:i4>
      </vt:variant>
      <vt:variant>
        <vt:i4>0</vt:i4>
      </vt:variant>
      <vt:variant>
        <vt:i4>5</vt:i4>
      </vt:variant>
      <vt:variant>
        <vt:lpwstr/>
      </vt:variant>
      <vt:variant>
        <vt:lpwstr>_Toc464216112</vt:lpwstr>
      </vt:variant>
      <vt:variant>
        <vt:i4>1310768</vt:i4>
      </vt:variant>
      <vt:variant>
        <vt:i4>32</vt:i4>
      </vt:variant>
      <vt:variant>
        <vt:i4>0</vt:i4>
      </vt:variant>
      <vt:variant>
        <vt:i4>5</vt:i4>
      </vt:variant>
      <vt:variant>
        <vt:lpwstr/>
      </vt:variant>
      <vt:variant>
        <vt:lpwstr>_Toc464216111</vt:lpwstr>
      </vt:variant>
      <vt:variant>
        <vt:i4>1310768</vt:i4>
      </vt:variant>
      <vt:variant>
        <vt:i4>26</vt:i4>
      </vt:variant>
      <vt:variant>
        <vt:i4>0</vt:i4>
      </vt:variant>
      <vt:variant>
        <vt:i4>5</vt:i4>
      </vt:variant>
      <vt:variant>
        <vt:lpwstr/>
      </vt:variant>
      <vt:variant>
        <vt:lpwstr>_Toc464216110</vt:lpwstr>
      </vt:variant>
      <vt:variant>
        <vt:i4>1376304</vt:i4>
      </vt:variant>
      <vt:variant>
        <vt:i4>20</vt:i4>
      </vt:variant>
      <vt:variant>
        <vt:i4>0</vt:i4>
      </vt:variant>
      <vt:variant>
        <vt:i4>5</vt:i4>
      </vt:variant>
      <vt:variant>
        <vt:lpwstr/>
      </vt:variant>
      <vt:variant>
        <vt:lpwstr>_Toc464216109</vt:lpwstr>
      </vt:variant>
      <vt:variant>
        <vt:i4>1376304</vt:i4>
      </vt:variant>
      <vt:variant>
        <vt:i4>14</vt:i4>
      </vt:variant>
      <vt:variant>
        <vt:i4>0</vt:i4>
      </vt:variant>
      <vt:variant>
        <vt:i4>5</vt:i4>
      </vt:variant>
      <vt:variant>
        <vt:lpwstr/>
      </vt:variant>
      <vt:variant>
        <vt:lpwstr>_Toc464216108</vt:lpwstr>
      </vt:variant>
      <vt:variant>
        <vt:i4>1376304</vt:i4>
      </vt:variant>
      <vt:variant>
        <vt:i4>8</vt:i4>
      </vt:variant>
      <vt:variant>
        <vt:i4>0</vt:i4>
      </vt:variant>
      <vt:variant>
        <vt:i4>5</vt:i4>
      </vt:variant>
      <vt:variant>
        <vt:lpwstr/>
      </vt:variant>
      <vt:variant>
        <vt:lpwstr>_Toc464216107</vt:lpwstr>
      </vt:variant>
      <vt:variant>
        <vt:i4>4456477</vt:i4>
      </vt:variant>
      <vt:variant>
        <vt:i4>3</vt:i4>
      </vt:variant>
      <vt:variant>
        <vt:i4>0</vt:i4>
      </vt:variant>
      <vt:variant>
        <vt:i4>5</vt:i4>
      </vt:variant>
      <vt:variant>
        <vt:lpwstr>https://www.iso.org/iso/model_document-rice_model.pdf</vt:lpwstr>
      </vt:variant>
      <vt:variant>
        <vt:lpwstr/>
      </vt:variant>
      <vt:variant>
        <vt:i4>2293872</vt:i4>
      </vt:variant>
      <vt:variant>
        <vt:i4>0</vt:i4>
      </vt:variant>
      <vt:variant>
        <vt:i4>0</vt:i4>
      </vt:variant>
      <vt:variant>
        <vt:i4>5</vt:i4>
      </vt:variant>
      <vt:variant>
        <vt:lpwstr>https://www.iso.org/iso/how-to-write-standards.pdf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OGC Abstract Specification Topic 20 - Observations and measurements</dc:title>
  <dc:subject/>
  <dc:creator>Kathi Schleidt, Ilkka Rinne, Sylvain Grellet</dc:creator>
  <cp:keywords/>
  <dc:description/>
  <cp:lastModifiedBy>Katharina Schleidt</cp:lastModifiedBy>
  <cp:revision>8</cp:revision>
  <cp:lastPrinted>2020-10-01T18:44:00Z</cp:lastPrinted>
  <dcterms:created xsi:type="dcterms:W3CDTF">2021-07-02T16:40:00Z</dcterms:created>
  <dcterms:modified xsi:type="dcterms:W3CDTF">2021-07-05T18:16:00Z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0x01010026244DA6ACFCC746A8985CEF23DD5ED7</vt:lpwstr>
  </property>
</Properties>
</file>