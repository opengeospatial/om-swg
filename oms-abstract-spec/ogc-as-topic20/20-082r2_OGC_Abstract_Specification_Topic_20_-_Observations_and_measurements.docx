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5" w:name="_Toc165888230"/>
      <w:r>
        <w:br w:type="page"/>
      </w:r>
    </w:p>
    <w:p w14:paraId="5BA7A722" w14:textId="235CF879" w:rsidR="00A81E15" w:rsidRDefault="00BC4EF9" w:rsidP="00BC4EF9">
      <w:pPr>
        <w:pStyle w:val="introelements"/>
        <w:numPr>
          <w:ilvl w:val="0"/>
          <w:numId w:val="0"/>
        </w:numPr>
      </w:pPr>
      <w:r>
        <w:lastRenderedPageBreak/>
        <w:t>Submi</w:t>
      </w:r>
      <w:bookmarkEnd w:id="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6" w:name="CVP_Secretariat_Loca"/>
      <w:r w:rsidRPr="00F02BC7">
        <w:t>Secretariat</w:t>
      </w:r>
      <w:bookmarkEnd w:id="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7" w:author="Ilkka Rinne" w:date="2021-05-24T16:42:00Z">
        <w:r w:rsidR="00D72BCD">
          <w:rPr>
            <w:sz w:val="32"/>
            <w:szCs w:val="32"/>
          </w:rPr>
          <w:t xml:space="preserve">, </w:t>
        </w:r>
      </w:ins>
      <w:del w:id="8" w:author="Ilkka Rinne" w:date="2021-05-24T16:42:00Z">
        <w:r w:rsidRPr="00F02BC7" w:rsidDel="00D72BCD">
          <w:rPr>
            <w:sz w:val="32"/>
            <w:szCs w:val="32"/>
          </w:rPr>
          <w:delText xml:space="preserve"> and </w:delText>
        </w:r>
      </w:del>
      <w:r w:rsidRPr="00F02BC7">
        <w:rPr>
          <w:sz w:val="32"/>
          <w:szCs w:val="32"/>
        </w:rPr>
        <w:t>measurements</w:t>
      </w:r>
      <w:ins w:id="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FD7B7C">
      <w:pPr>
        <w:pStyle w:val="TOC1"/>
        <w:rPr>
          <w:rFonts w:asciiTheme="minorHAnsi" w:eastAsiaTheme="minorEastAsia" w:hAnsiTheme="minorHAnsi" w:cstheme="minorBidi"/>
          <w:b w:val="0"/>
          <w:noProof/>
          <w:sz w:val="24"/>
          <w:szCs w:val="24"/>
          <w:lang w:val="en-FI" w:eastAsia="en-GB"/>
        </w:rPr>
      </w:pPr>
      <w:hyperlink w:anchor="_Toc72768816" w:history="1">
        <w:r w:rsidRPr="009508CD">
          <w:rPr>
            <w:rStyle w:val="Hyperlink"/>
            <w:noProof/>
          </w:rPr>
          <w:t>Introduction</w:t>
        </w:r>
        <w:r>
          <w:rPr>
            <w:noProof/>
            <w:webHidden/>
          </w:rPr>
          <w:tab/>
        </w:r>
        <w:r>
          <w:rPr>
            <w:noProof/>
            <w:webHidden/>
          </w:rPr>
          <w:fldChar w:fldCharType="begin"/>
        </w:r>
        <w:r>
          <w:rPr>
            <w:noProof/>
            <w:webHidden/>
          </w:rPr>
          <w:instrText xml:space="preserve"> PAGEREF _Toc72768816 \h </w:instrText>
        </w:r>
        <w:r>
          <w:rPr>
            <w:noProof/>
            <w:webHidden/>
          </w:rPr>
        </w:r>
        <w:r>
          <w:rPr>
            <w:noProof/>
            <w:webHidden/>
          </w:rPr>
          <w:fldChar w:fldCharType="separate"/>
        </w:r>
        <w:r>
          <w:rPr>
            <w:noProof/>
            <w:webHidden/>
          </w:rPr>
          <w:t>xii</w:t>
        </w:r>
        <w:r>
          <w:rPr>
            <w:noProof/>
            <w:webHidden/>
          </w:rPr>
          <w:fldChar w:fldCharType="end"/>
        </w:r>
      </w:hyperlink>
    </w:p>
    <w:p w14:paraId="66E025C6" w14:textId="375A264F" w:rsidR="00FD7B7C" w:rsidRDefault="00FD7B7C">
      <w:pPr>
        <w:pStyle w:val="TOC1"/>
        <w:rPr>
          <w:rFonts w:asciiTheme="minorHAnsi" w:eastAsiaTheme="minorEastAsia" w:hAnsiTheme="minorHAnsi" w:cstheme="minorBidi"/>
          <w:b w:val="0"/>
          <w:noProof/>
          <w:sz w:val="24"/>
          <w:szCs w:val="24"/>
          <w:lang w:val="en-FI" w:eastAsia="en-GB"/>
        </w:rPr>
      </w:pPr>
      <w:hyperlink w:anchor="_Toc72768817" w:history="1">
        <w:r w:rsidRPr="009508CD">
          <w:rPr>
            <w:rStyle w:val="Hyperlink"/>
            <w:noProof/>
          </w:rPr>
          <w:t>1</w:t>
        </w:r>
        <w:r>
          <w:rPr>
            <w:rFonts w:asciiTheme="minorHAnsi" w:eastAsiaTheme="minorEastAsia" w:hAnsiTheme="minorHAnsi" w:cstheme="minorBidi"/>
            <w:b w:val="0"/>
            <w:noProof/>
            <w:sz w:val="24"/>
            <w:szCs w:val="24"/>
            <w:lang w:val="en-FI" w:eastAsia="en-GB"/>
          </w:rPr>
          <w:tab/>
        </w:r>
        <w:r w:rsidRPr="009508CD">
          <w:rPr>
            <w:rStyle w:val="Hyperlink"/>
            <w:noProof/>
          </w:rPr>
          <w:t>Scope</w:t>
        </w:r>
        <w:r>
          <w:rPr>
            <w:noProof/>
            <w:webHidden/>
          </w:rPr>
          <w:tab/>
        </w:r>
        <w:r>
          <w:rPr>
            <w:noProof/>
            <w:webHidden/>
          </w:rPr>
          <w:fldChar w:fldCharType="begin"/>
        </w:r>
        <w:r>
          <w:rPr>
            <w:noProof/>
            <w:webHidden/>
          </w:rPr>
          <w:instrText xml:space="preserve"> PAGEREF _Toc72768817 \h </w:instrText>
        </w:r>
        <w:r>
          <w:rPr>
            <w:noProof/>
            <w:webHidden/>
          </w:rPr>
        </w:r>
        <w:r>
          <w:rPr>
            <w:noProof/>
            <w:webHidden/>
          </w:rPr>
          <w:fldChar w:fldCharType="separate"/>
        </w:r>
        <w:r>
          <w:rPr>
            <w:noProof/>
            <w:webHidden/>
          </w:rPr>
          <w:t>1</w:t>
        </w:r>
        <w:r>
          <w:rPr>
            <w:noProof/>
            <w:webHidden/>
          </w:rPr>
          <w:fldChar w:fldCharType="end"/>
        </w:r>
      </w:hyperlink>
    </w:p>
    <w:p w14:paraId="401612DE" w14:textId="6627809F" w:rsidR="00FD7B7C" w:rsidRDefault="00FD7B7C">
      <w:pPr>
        <w:pStyle w:val="TOC1"/>
        <w:rPr>
          <w:rFonts w:asciiTheme="minorHAnsi" w:eastAsiaTheme="minorEastAsia" w:hAnsiTheme="minorHAnsi" w:cstheme="minorBidi"/>
          <w:b w:val="0"/>
          <w:noProof/>
          <w:sz w:val="24"/>
          <w:szCs w:val="24"/>
          <w:lang w:val="en-FI" w:eastAsia="en-GB"/>
        </w:rPr>
      </w:pPr>
      <w:hyperlink w:anchor="_Toc72768818" w:history="1">
        <w:r w:rsidRPr="009508CD">
          <w:rPr>
            <w:rStyle w:val="Hyperlink"/>
            <w:noProof/>
          </w:rPr>
          <w:t>2</w:t>
        </w:r>
        <w:r>
          <w:rPr>
            <w:rFonts w:asciiTheme="minorHAnsi" w:eastAsiaTheme="minorEastAsia" w:hAnsiTheme="minorHAnsi" w:cstheme="minorBidi"/>
            <w:b w:val="0"/>
            <w:noProof/>
            <w:sz w:val="24"/>
            <w:szCs w:val="24"/>
            <w:lang w:val="en-FI" w:eastAsia="en-GB"/>
          </w:rPr>
          <w:tab/>
        </w:r>
        <w:r w:rsidRPr="009508CD">
          <w:rPr>
            <w:rStyle w:val="Hyperlink"/>
            <w:noProof/>
          </w:rPr>
          <w:t>Normative references</w:t>
        </w:r>
        <w:r>
          <w:rPr>
            <w:noProof/>
            <w:webHidden/>
          </w:rPr>
          <w:tab/>
        </w:r>
        <w:r>
          <w:rPr>
            <w:noProof/>
            <w:webHidden/>
          </w:rPr>
          <w:fldChar w:fldCharType="begin"/>
        </w:r>
        <w:r>
          <w:rPr>
            <w:noProof/>
            <w:webHidden/>
          </w:rPr>
          <w:instrText xml:space="preserve"> PAGEREF _Toc72768818 \h </w:instrText>
        </w:r>
        <w:r>
          <w:rPr>
            <w:noProof/>
            <w:webHidden/>
          </w:rPr>
        </w:r>
        <w:r>
          <w:rPr>
            <w:noProof/>
            <w:webHidden/>
          </w:rPr>
          <w:fldChar w:fldCharType="separate"/>
        </w:r>
        <w:r>
          <w:rPr>
            <w:noProof/>
            <w:webHidden/>
          </w:rPr>
          <w:t>1</w:t>
        </w:r>
        <w:r>
          <w:rPr>
            <w:noProof/>
            <w:webHidden/>
          </w:rPr>
          <w:fldChar w:fldCharType="end"/>
        </w:r>
      </w:hyperlink>
    </w:p>
    <w:p w14:paraId="29DEA4BE" w14:textId="5F7A97DA" w:rsidR="00FD7B7C" w:rsidRDefault="00FD7B7C">
      <w:pPr>
        <w:pStyle w:val="TOC1"/>
        <w:rPr>
          <w:rFonts w:asciiTheme="minorHAnsi" w:eastAsiaTheme="minorEastAsia" w:hAnsiTheme="minorHAnsi" w:cstheme="minorBidi"/>
          <w:b w:val="0"/>
          <w:noProof/>
          <w:sz w:val="24"/>
          <w:szCs w:val="24"/>
          <w:lang w:val="en-FI" w:eastAsia="en-GB"/>
        </w:rPr>
      </w:pPr>
      <w:hyperlink w:anchor="_Toc72768829" w:history="1">
        <w:r w:rsidRPr="009508CD">
          <w:rPr>
            <w:rStyle w:val="Hyperlink"/>
            <w:noProof/>
          </w:rPr>
          <w:t>3</w:t>
        </w:r>
        <w:r>
          <w:rPr>
            <w:rFonts w:asciiTheme="minorHAnsi" w:eastAsiaTheme="minorEastAsia" w:hAnsiTheme="minorHAnsi" w:cstheme="minorBidi"/>
            <w:b w:val="0"/>
            <w:noProof/>
            <w:sz w:val="24"/>
            <w:szCs w:val="24"/>
            <w:lang w:val="en-FI" w:eastAsia="en-GB"/>
          </w:rPr>
          <w:tab/>
        </w:r>
        <w:r w:rsidRPr="009508CD">
          <w:rPr>
            <w:rStyle w:val="Hyperlink"/>
            <w:noProof/>
          </w:rPr>
          <w:t>Terms and definitions</w:t>
        </w:r>
        <w:r>
          <w:rPr>
            <w:noProof/>
            <w:webHidden/>
          </w:rPr>
          <w:tab/>
        </w:r>
        <w:r>
          <w:rPr>
            <w:noProof/>
            <w:webHidden/>
          </w:rPr>
          <w:fldChar w:fldCharType="begin"/>
        </w:r>
        <w:r>
          <w:rPr>
            <w:noProof/>
            <w:webHidden/>
          </w:rPr>
          <w:instrText xml:space="preserve"> PAGEREF _Toc72768829 \h </w:instrText>
        </w:r>
        <w:r>
          <w:rPr>
            <w:noProof/>
            <w:webHidden/>
          </w:rPr>
        </w:r>
        <w:r>
          <w:rPr>
            <w:noProof/>
            <w:webHidden/>
          </w:rPr>
          <w:fldChar w:fldCharType="separate"/>
        </w:r>
        <w:r>
          <w:rPr>
            <w:noProof/>
            <w:webHidden/>
          </w:rPr>
          <w:t>1</w:t>
        </w:r>
        <w:r>
          <w:rPr>
            <w:noProof/>
            <w:webHidden/>
          </w:rPr>
          <w:fldChar w:fldCharType="end"/>
        </w:r>
      </w:hyperlink>
    </w:p>
    <w:p w14:paraId="5D62DB8C" w14:textId="2A800878" w:rsidR="00FD7B7C" w:rsidRDefault="00FD7B7C">
      <w:pPr>
        <w:pStyle w:val="TOC2"/>
        <w:rPr>
          <w:rFonts w:asciiTheme="minorHAnsi" w:eastAsiaTheme="minorEastAsia" w:hAnsiTheme="minorHAnsi" w:cstheme="minorBidi"/>
          <w:b w:val="0"/>
          <w:noProof/>
          <w:sz w:val="24"/>
          <w:szCs w:val="24"/>
          <w:lang w:val="en-FI" w:eastAsia="en-GB"/>
        </w:rPr>
      </w:pPr>
      <w:hyperlink w:anchor="_Toc72768830" w:history="1">
        <w:r w:rsidRPr="009508CD">
          <w:rPr>
            <w:rStyle w:val="Hyperlink"/>
            <w:noProof/>
          </w:rPr>
          <w:t>3.1</w:t>
        </w:r>
        <w:r>
          <w:rPr>
            <w:rFonts w:asciiTheme="minorHAnsi" w:eastAsiaTheme="minorEastAsia" w:hAnsiTheme="minorHAnsi" w:cstheme="minorBidi"/>
            <w:b w:val="0"/>
            <w:noProof/>
            <w:sz w:val="24"/>
            <w:szCs w:val="24"/>
            <w:lang w:val="en-FI" w:eastAsia="en-GB"/>
          </w:rPr>
          <w:tab/>
        </w:r>
        <w:r w:rsidRPr="009508CD">
          <w:rPr>
            <w:rStyle w:val="Hyperlink"/>
            <w:noProof/>
          </w:rPr>
          <w:t>External Terms and definitions</w:t>
        </w:r>
        <w:r>
          <w:rPr>
            <w:noProof/>
            <w:webHidden/>
          </w:rPr>
          <w:tab/>
        </w:r>
        <w:r>
          <w:rPr>
            <w:noProof/>
            <w:webHidden/>
          </w:rPr>
          <w:fldChar w:fldCharType="begin"/>
        </w:r>
        <w:r>
          <w:rPr>
            <w:noProof/>
            <w:webHidden/>
          </w:rPr>
          <w:instrText xml:space="preserve"> PAGEREF _Toc72768830 \h </w:instrText>
        </w:r>
        <w:r>
          <w:rPr>
            <w:noProof/>
            <w:webHidden/>
          </w:rPr>
        </w:r>
        <w:r>
          <w:rPr>
            <w:noProof/>
            <w:webHidden/>
          </w:rPr>
          <w:fldChar w:fldCharType="separate"/>
        </w:r>
        <w:r>
          <w:rPr>
            <w:noProof/>
            <w:webHidden/>
          </w:rPr>
          <w:t>1</w:t>
        </w:r>
        <w:r>
          <w:rPr>
            <w:noProof/>
            <w:webHidden/>
          </w:rPr>
          <w:fldChar w:fldCharType="end"/>
        </w:r>
      </w:hyperlink>
    </w:p>
    <w:p w14:paraId="348D717C" w14:textId="57C6286D" w:rsidR="00FD7B7C" w:rsidRDefault="00FD7B7C">
      <w:pPr>
        <w:pStyle w:val="TOC2"/>
        <w:rPr>
          <w:rFonts w:asciiTheme="minorHAnsi" w:eastAsiaTheme="minorEastAsia" w:hAnsiTheme="minorHAnsi" w:cstheme="minorBidi"/>
          <w:b w:val="0"/>
          <w:noProof/>
          <w:sz w:val="24"/>
          <w:szCs w:val="24"/>
          <w:lang w:val="en-FI" w:eastAsia="en-GB"/>
        </w:rPr>
      </w:pPr>
      <w:hyperlink w:anchor="_Toc72768845" w:history="1">
        <w:r w:rsidRPr="009508CD">
          <w:rPr>
            <w:rStyle w:val="Hyperlink"/>
            <w:noProof/>
          </w:rPr>
          <w:t>3.2</w:t>
        </w:r>
        <w:r>
          <w:rPr>
            <w:rFonts w:asciiTheme="minorHAnsi" w:eastAsiaTheme="minorEastAsia" w:hAnsiTheme="minorHAnsi" w:cstheme="minorBidi"/>
            <w:b w:val="0"/>
            <w:noProof/>
            <w:sz w:val="24"/>
            <w:szCs w:val="24"/>
            <w:lang w:val="en-FI" w:eastAsia="en-GB"/>
          </w:rPr>
          <w:tab/>
        </w:r>
        <w:r w:rsidRPr="009508CD">
          <w:rPr>
            <w:rStyle w:val="Hyperlink"/>
            <w:noProof/>
          </w:rPr>
          <w:t>Internal Terms and definitions</w:t>
        </w:r>
        <w:r>
          <w:rPr>
            <w:noProof/>
            <w:webHidden/>
          </w:rPr>
          <w:tab/>
        </w:r>
        <w:r>
          <w:rPr>
            <w:noProof/>
            <w:webHidden/>
          </w:rPr>
          <w:fldChar w:fldCharType="begin"/>
        </w:r>
        <w:r>
          <w:rPr>
            <w:noProof/>
            <w:webHidden/>
          </w:rPr>
          <w:instrText xml:space="preserve"> PAGEREF _Toc72768845 \h </w:instrText>
        </w:r>
        <w:r>
          <w:rPr>
            <w:noProof/>
            <w:webHidden/>
          </w:rPr>
        </w:r>
        <w:r>
          <w:rPr>
            <w:noProof/>
            <w:webHidden/>
          </w:rPr>
          <w:fldChar w:fldCharType="separate"/>
        </w:r>
        <w:r>
          <w:rPr>
            <w:noProof/>
            <w:webHidden/>
          </w:rPr>
          <w:t>5</w:t>
        </w:r>
        <w:r>
          <w:rPr>
            <w:noProof/>
            <w:webHidden/>
          </w:rPr>
          <w:fldChar w:fldCharType="end"/>
        </w:r>
      </w:hyperlink>
    </w:p>
    <w:p w14:paraId="314783E8" w14:textId="5CECAC77" w:rsidR="00FD7B7C" w:rsidRDefault="00FD7B7C">
      <w:pPr>
        <w:pStyle w:val="TOC1"/>
        <w:rPr>
          <w:rFonts w:asciiTheme="minorHAnsi" w:eastAsiaTheme="minorEastAsia" w:hAnsiTheme="minorHAnsi" w:cstheme="minorBidi"/>
          <w:b w:val="0"/>
          <w:noProof/>
          <w:sz w:val="24"/>
          <w:szCs w:val="24"/>
          <w:lang w:val="en-FI" w:eastAsia="en-GB"/>
        </w:rPr>
      </w:pPr>
      <w:hyperlink w:anchor="_Toc72768846" w:history="1">
        <w:r w:rsidRPr="009508CD">
          <w:rPr>
            <w:rStyle w:val="Hyperlink"/>
            <w:noProof/>
          </w:rPr>
          <w:t>4</w:t>
        </w:r>
        <w:r>
          <w:rPr>
            <w:rFonts w:asciiTheme="minorHAnsi" w:eastAsiaTheme="minorEastAsia" w:hAnsiTheme="minorHAnsi" w:cstheme="minorBidi"/>
            <w:b w:val="0"/>
            <w:noProof/>
            <w:sz w:val="24"/>
            <w:szCs w:val="24"/>
            <w:lang w:val="en-FI" w:eastAsia="en-GB"/>
          </w:rPr>
          <w:tab/>
        </w:r>
        <w:r w:rsidRPr="009508CD">
          <w:rPr>
            <w:rStyle w:val="Hyperlink"/>
            <w:noProof/>
          </w:rPr>
          <w:t>Conformance</w:t>
        </w:r>
        <w:r>
          <w:rPr>
            <w:noProof/>
            <w:webHidden/>
          </w:rPr>
          <w:tab/>
        </w:r>
        <w:r>
          <w:rPr>
            <w:noProof/>
            <w:webHidden/>
          </w:rPr>
          <w:fldChar w:fldCharType="begin"/>
        </w:r>
        <w:r>
          <w:rPr>
            <w:noProof/>
            <w:webHidden/>
          </w:rPr>
          <w:instrText xml:space="preserve"> PAGEREF _Toc72768846 \h </w:instrText>
        </w:r>
        <w:r>
          <w:rPr>
            <w:noProof/>
            <w:webHidden/>
          </w:rPr>
        </w:r>
        <w:r>
          <w:rPr>
            <w:noProof/>
            <w:webHidden/>
          </w:rPr>
          <w:fldChar w:fldCharType="separate"/>
        </w:r>
        <w:r>
          <w:rPr>
            <w:noProof/>
            <w:webHidden/>
          </w:rPr>
          <w:t>7</w:t>
        </w:r>
        <w:r>
          <w:rPr>
            <w:noProof/>
            <w:webHidden/>
          </w:rPr>
          <w:fldChar w:fldCharType="end"/>
        </w:r>
      </w:hyperlink>
    </w:p>
    <w:p w14:paraId="1F9C174D" w14:textId="074F3884" w:rsidR="00FD7B7C" w:rsidRDefault="00FD7B7C">
      <w:pPr>
        <w:pStyle w:val="TOC2"/>
        <w:rPr>
          <w:rFonts w:asciiTheme="minorHAnsi" w:eastAsiaTheme="minorEastAsia" w:hAnsiTheme="minorHAnsi" w:cstheme="minorBidi"/>
          <w:b w:val="0"/>
          <w:noProof/>
          <w:sz w:val="24"/>
          <w:szCs w:val="24"/>
          <w:lang w:val="en-FI" w:eastAsia="en-GB"/>
        </w:rPr>
      </w:pPr>
      <w:hyperlink w:anchor="_Toc72768847" w:history="1">
        <w:r w:rsidRPr="009508CD">
          <w:rPr>
            <w:rStyle w:val="Hyperlink"/>
            <w:noProof/>
          </w:rPr>
          <w:t>4.1</w:t>
        </w:r>
        <w:r>
          <w:rPr>
            <w:rFonts w:asciiTheme="minorHAnsi" w:eastAsiaTheme="minorEastAsia" w:hAnsiTheme="minorHAnsi" w:cstheme="minorBidi"/>
            <w:b w:val="0"/>
            <w:noProof/>
            <w:sz w:val="24"/>
            <w:szCs w:val="24"/>
            <w:lang w:val="en-FI" w:eastAsia="en-GB"/>
          </w:rPr>
          <w:tab/>
        </w:r>
        <w:r w:rsidRPr="009508CD">
          <w:rPr>
            <w:rStyle w:val="Hyperlink"/>
            <w:noProof/>
          </w:rPr>
          <w:t>Overview</w:t>
        </w:r>
        <w:r>
          <w:rPr>
            <w:noProof/>
            <w:webHidden/>
          </w:rPr>
          <w:tab/>
        </w:r>
        <w:r>
          <w:rPr>
            <w:noProof/>
            <w:webHidden/>
          </w:rPr>
          <w:fldChar w:fldCharType="begin"/>
        </w:r>
        <w:r>
          <w:rPr>
            <w:noProof/>
            <w:webHidden/>
          </w:rPr>
          <w:instrText xml:space="preserve"> PAGEREF _Toc72768847 \h </w:instrText>
        </w:r>
        <w:r>
          <w:rPr>
            <w:noProof/>
            <w:webHidden/>
          </w:rPr>
        </w:r>
        <w:r>
          <w:rPr>
            <w:noProof/>
            <w:webHidden/>
          </w:rPr>
          <w:fldChar w:fldCharType="separate"/>
        </w:r>
        <w:r>
          <w:rPr>
            <w:noProof/>
            <w:webHidden/>
          </w:rPr>
          <w:t>7</w:t>
        </w:r>
        <w:r>
          <w:rPr>
            <w:noProof/>
            <w:webHidden/>
          </w:rPr>
          <w:fldChar w:fldCharType="end"/>
        </w:r>
      </w:hyperlink>
    </w:p>
    <w:p w14:paraId="4236AB68" w14:textId="728C9EEC" w:rsidR="00FD7B7C" w:rsidRDefault="00FD7B7C">
      <w:pPr>
        <w:pStyle w:val="TOC2"/>
        <w:rPr>
          <w:rFonts w:asciiTheme="minorHAnsi" w:eastAsiaTheme="minorEastAsia" w:hAnsiTheme="minorHAnsi" w:cstheme="minorBidi"/>
          <w:b w:val="0"/>
          <w:noProof/>
          <w:sz w:val="24"/>
          <w:szCs w:val="24"/>
          <w:lang w:val="en-FI" w:eastAsia="en-GB"/>
        </w:rPr>
      </w:pPr>
      <w:hyperlink w:anchor="_Toc72768848" w:history="1">
        <w:r w:rsidRPr="009508CD">
          <w:rPr>
            <w:rStyle w:val="Hyperlink"/>
            <w:noProof/>
          </w:rPr>
          <w:t>4.2</w:t>
        </w:r>
        <w:r>
          <w:rPr>
            <w:rFonts w:asciiTheme="minorHAnsi" w:eastAsiaTheme="minorEastAsia" w:hAnsiTheme="minorHAnsi" w:cstheme="minorBidi"/>
            <w:b w:val="0"/>
            <w:noProof/>
            <w:sz w:val="24"/>
            <w:szCs w:val="24"/>
            <w:lang w:val="en-FI" w:eastAsia="en-GB"/>
          </w:rPr>
          <w:tab/>
        </w:r>
        <w:r w:rsidRPr="009508C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_Toc72768848 \h </w:instrText>
        </w:r>
        <w:r>
          <w:rPr>
            <w:noProof/>
            <w:webHidden/>
          </w:rPr>
        </w:r>
        <w:r>
          <w:rPr>
            <w:noProof/>
            <w:webHidden/>
          </w:rPr>
          <w:fldChar w:fldCharType="separate"/>
        </w:r>
        <w:r>
          <w:rPr>
            <w:noProof/>
            <w:webHidden/>
          </w:rPr>
          <w:t>7</w:t>
        </w:r>
        <w:r>
          <w:rPr>
            <w:noProof/>
            <w:webHidden/>
          </w:rPr>
          <w:fldChar w:fldCharType="end"/>
        </w:r>
      </w:hyperlink>
    </w:p>
    <w:p w14:paraId="465A84BB" w14:textId="4A4E8254" w:rsidR="00FD7B7C" w:rsidRDefault="00FD7B7C">
      <w:pPr>
        <w:pStyle w:val="TOC1"/>
        <w:rPr>
          <w:rFonts w:asciiTheme="minorHAnsi" w:eastAsiaTheme="minorEastAsia" w:hAnsiTheme="minorHAnsi" w:cstheme="minorBidi"/>
          <w:b w:val="0"/>
          <w:noProof/>
          <w:sz w:val="24"/>
          <w:szCs w:val="24"/>
          <w:lang w:val="en-FI" w:eastAsia="en-GB"/>
        </w:rPr>
      </w:pPr>
      <w:hyperlink w:anchor="_Toc72768849" w:history="1">
        <w:r w:rsidRPr="009508CD">
          <w:rPr>
            <w:rStyle w:val="Hyperlink"/>
            <w:noProof/>
          </w:rPr>
          <w:t>5</w:t>
        </w:r>
        <w:r>
          <w:rPr>
            <w:rFonts w:asciiTheme="minorHAnsi" w:eastAsiaTheme="minorEastAsia" w:hAnsiTheme="minorHAnsi" w:cstheme="minorBidi"/>
            <w:b w:val="0"/>
            <w:noProof/>
            <w:sz w:val="24"/>
            <w:szCs w:val="24"/>
            <w:lang w:val="en-FI" w:eastAsia="en-GB"/>
          </w:rPr>
          <w:tab/>
        </w:r>
        <w:r w:rsidRPr="009508CD">
          <w:rPr>
            <w:rStyle w:val="Hyperlink"/>
            <w:noProof/>
          </w:rPr>
          <w:t>Document conventions</w:t>
        </w:r>
        <w:r>
          <w:rPr>
            <w:noProof/>
            <w:webHidden/>
          </w:rPr>
          <w:tab/>
        </w:r>
        <w:r>
          <w:rPr>
            <w:noProof/>
            <w:webHidden/>
          </w:rPr>
          <w:fldChar w:fldCharType="begin"/>
        </w:r>
        <w:r>
          <w:rPr>
            <w:noProof/>
            <w:webHidden/>
          </w:rPr>
          <w:instrText xml:space="preserve"> PAGEREF _Toc72768849 \h </w:instrText>
        </w:r>
        <w:r>
          <w:rPr>
            <w:noProof/>
            <w:webHidden/>
          </w:rPr>
        </w:r>
        <w:r>
          <w:rPr>
            <w:noProof/>
            <w:webHidden/>
          </w:rPr>
          <w:fldChar w:fldCharType="separate"/>
        </w:r>
        <w:r>
          <w:rPr>
            <w:noProof/>
            <w:webHidden/>
          </w:rPr>
          <w:t>10</w:t>
        </w:r>
        <w:r>
          <w:rPr>
            <w:noProof/>
            <w:webHidden/>
          </w:rPr>
          <w:fldChar w:fldCharType="end"/>
        </w:r>
      </w:hyperlink>
    </w:p>
    <w:p w14:paraId="19A2CC82" w14:textId="3AE850C3" w:rsidR="00FD7B7C" w:rsidRDefault="00FD7B7C">
      <w:pPr>
        <w:pStyle w:val="TOC2"/>
        <w:rPr>
          <w:rFonts w:asciiTheme="minorHAnsi" w:eastAsiaTheme="minorEastAsia" w:hAnsiTheme="minorHAnsi" w:cstheme="minorBidi"/>
          <w:b w:val="0"/>
          <w:noProof/>
          <w:sz w:val="24"/>
          <w:szCs w:val="24"/>
          <w:lang w:val="en-FI" w:eastAsia="en-GB"/>
        </w:rPr>
      </w:pPr>
      <w:hyperlink w:anchor="_Toc72768850" w:history="1">
        <w:r w:rsidRPr="009508CD">
          <w:rPr>
            <w:rStyle w:val="Hyperlink"/>
            <w:noProof/>
          </w:rPr>
          <w:t>5.1</w:t>
        </w:r>
        <w:r>
          <w:rPr>
            <w:rFonts w:asciiTheme="minorHAnsi" w:eastAsiaTheme="minorEastAsia" w:hAnsiTheme="minorHAnsi" w:cstheme="minorBidi"/>
            <w:b w:val="0"/>
            <w:noProof/>
            <w:sz w:val="24"/>
            <w:szCs w:val="24"/>
            <w:lang w:val="en-FI" w:eastAsia="en-GB"/>
          </w:rPr>
          <w:tab/>
        </w:r>
        <w:r w:rsidRPr="009508CD">
          <w:rPr>
            <w:rStyle w:val="Hyperlink"/>
            <w:noProof/>
          </w:rPr>
          <w:t>Abbreviated terms and acronyms</w:t>
        </w:r>
        <w:r>
          <w:rPr>
            <w:noProof/>
            <w:webHidden/>
          </w:rPr>
          <w:tab/>
        </w:r>
        <w:r>
          <w:rPr>
            <w:noProof/>
            <w:webHidden/>
          </w:rPr>
          <w:fldChar w:fldCharType="begin"/>
        </w:r>
        <w:r>
          <w:rPr>
            <w:noProof/>
            <w:webHidden/>
          </w:rPr>
          <w:instrText xml:space="preserve"> PAGEREF _Toc72768850 \h </w:instrText>
        </w:r>
        <w:r>
          <w:rPr>
            <w:noProof/>
            <w:webHidden/>
          </w:rPr>
        </w:r>
        <w:r>
          <w:rPr>
            <w:noProof/>
            <w:webHidden/>
          </w:rPr>
          <w:fldChar w:fldCharType="separate"/>
        </w:r>
        <w:r>
          <w:rPr>
            <w:noProof/>
            <w:webHidden/>
          </w:rPr>
          <w:t>10</w:t>
        </w:r>
        <w:r>
          <w:rPr>
            <w:noProof/>
            <w:webHidden/>
          </w:rPr>
          <w:fldChar w:fldCharType="end"/>
        </w:r>
      </w:hyperlink>
    </w:p>
    <w:p w14:paraId="158C5126" w14:textId="0449F969" w:rsidR="00FD7B7C" w:rsidRDefault="00FD7B7C">
      <w:pPr>
        <w:pStyle w:val="TOC2"/>
        <w:rPr>
          <w:rFonts w:asciiTheme="minorHAnsi" w:eastAsiaTheme="minorEastAsia" w:hAnsiTheme="minorHAnsi" w:cstheme="minorBidi"/>
          <w:b w:val="0"/>
          <w:noProof/>
          <w:sz w:val="24"/>
          <w:szCs w:val="24"/>
          <w:lang w:val="en-FI" w:eastAsia="en-GB"/>
        </w:rPr>
      </w:pPr>
      <w:hyperlink w:anchor="_Toc72768851" w:history="1">
        <w:r w:rsidRPr="009508CD">
          <w:rPr>
            <w:rStyle w:val="Hyperlink"/>
            <w:noProof/>
          </w:rPr>
          <w:t>5.2</w:t>
        </w:r>
        <w:r>
          <w:rPr>
            <w:rFonts w:asciiTheme="minorHAnsi" w:eastAsiaTheme="minorEastAsia" w:hAnsiTheme="minorHAnsi" w:cstheme="minorBidi"/>
            <w:b w:val="0"/>
            <w:noProof/>
            <w:sz w:val="24"/>
            <w:szCs w:val="24"/>
            <w:lang w:val="en-FI" w:eastAsia="en-GB"/>
          </w:rPr>
          <w:tab/>
        </w:r>
        <w:r w:rsidRPr="009508CD">
          <w:rPr>
            <w:rStyle w:val="Hyperlink"/>
            <w:noProof/>
          </w:rPr>
          <w:t>Schema language</w:t>
        </w:r>
        <w:r>
          <w:rPr>
            <w:noProof/>
            <w:webHidden/>
          </w:rPr>
          <w:tab/>
        </w:r>
        <w:r>
          <w:rPr>
            <w:noProof/>
            <w:webHidden/>
          </w:rPr>
          <w:fldChar w:fldCharType="begin"/>
        </w:r>
        <w:r>
          <w:rPr>
            <w:noProof/>
            <w:webHidden/>
          </w:rPr>
          <w:instrText xml:space="preserve"> PAGEREF _Toc72768851 \h </w:instrText>
        </w:r>
        <w:r>
          <w:rPr>
            <w:noProof/>
            <w:webHidden/>
          </w:rPr>
        </w:r>
        <w:r>
          <w:rPr>
            <w:noProof/>
            <w:webHidden/>
          </w:rPr>
          <w:fldChar w:fldCharType="separate"/>
        </w:r>
        <w:r>
          <w:rPr>
            <w:noProof/>
            <w:webHidden/>
          </w:rPr>
          <w:t>11</w:t>
        </w:r>
        <w:r>
          <w:rPr>
            <w:noProof/>
            <w:webHidden/>
          </w:rPr>
          <w:fldChar w:fldCharType="end"/>
        </w:r>
      </w:hyperlink>
    </w:p>
    <w:p w14:paraId="4311E1F1" w14:textId="0A3778E6" w:rsidR="00FD7B7C" w:rsidRDefault="00FD7B7C">
      <w:pPr>
        <w:pStyle w:val="TOC2"/>
        <w:rPr>
          <w:rFonts w:asciiTheme="minorHAnsi" w:eastAsiaTheme="minorEastAsia" w:hAnsiTheme="minorHAnsi" w:cstheme="minorBidi"/>
          <w:b w:val="0"/>
          <w:noProof/>
          <w:sz w:val="24"/>
          <w:szCs w:val="24"/>
          <w:lang w:val="en-FI" w:eastAsia="en-GB"/>
        </w:rPr>
      </w:pPr>
      <w:hyperlink w:anchor="_Toc72768852" w:history="1">
        <w:r w:rsidRPr="009508CD">
          <w:rPr>
            <w:rStyle w:val="Hyperlink"/>
            <w:noProof/>
          </w:rPr>
          <w:t>5.3</w:t>
        </w:r>
        <w:r>
          <w:rPr>
            <w:rFonts w:asciiTheme="minorHAnsi" w:eastAsiaTheme="minorEastAsia" w:hAnsiTheme="minorHAnsi" w:cstheme="minorBidi"/>
            <w:b w:val="0"/>
            <w:noProof/>
            <w:sz w:val="24"/>
            <w:szCs w:val="24"/>
            <w:lang w:val="en-FI" w:eastAsia="en-GB"/>
          </w:rPr>
          <w:tab/>
        </w:r>
        <w:r w:rsidRPr="009508CD">
          <w:rPr>
            <w:rStyle w:val="Hyperlink"/>
            <w:noProof/>
          </w:rPr>
          <w:t>Model element names</w:t>
        </w:r>
        <w:r>
          <w:rPr>
            <w:noProof/>
            <w:webHidden/>
          </w:rPr>
          <w:tab/>
        </w:r>
        <w:r>
          <w:rPr>
            <w:noProof/>
            <w:webHidden/>
          </w:rPr>
          <w:fldChar w:fldCharType="begin"/>
        </w:r>
        <w:r>
          <w:rPr>
            <w:noProof/>
            <w:webHidden/>
          </w:rPr>
          <w:instrText xml:space="preserve"> PAGEREF _Toc72768852 \h </w:instrText>
        </w:r>
        <w:r>
          <w:rPr>
            <w:noProof/>
            <w:webHidden/>
          </w:rPr>
        </w:r>
        <w:r>
          <w:rPr>
            <w:noProof/>
            <w:webHidden/>
          </w:rPr>
          <w:fldChar w:fldCharType="separate"/>
        </w:r>
        <w:r>
          <w:rPr>
            <w:noProof/>
            <w:webHidden/>
          </w:rPr>
          <w:t>11</w:t>
        </w:r>
        <w:r>
          <w:rPr>
            <w:noProof/>
            <w:webHidden/>
          </w:rPr>
          <w:fldChar w:fldCharType="end"/>
        </w:r>
      </w:hyperlink>
    </w:p>
    <w:p w14:paraId="2015AACD" w14:textId="7F6012C0" w:rsidR="00FD7B7C" w:rsidRDefault="00FD7B7C">
      <w:pPr>
        <w:pStyle w:val="TOC2"/>
        <w:rPr>
          <w:rFonts w:asciiTheme="minorHAnsi" w:eastAsiaTheme="minorEastAsia" w:hAnsiTheme="minorHAnsi" w:cstheme="minorBidi"/>
          <w:b w:val="0"/>
          <w:noProof/>
          <w:sz w:val="24"/>
          <w:szCs w:val="24"/>
          <w:lang w:val="en-FI" w:eastAsia="en-GB"/>
        </w:rPr>
      </w:pPr>
      <w:hyperlink w:anchor="_Toc72768853" w:history="1">
        <w:r w:rsidRPr="009508CD">
          <w:rPr>
            <w:rStyle w:val="Hyperlink"/>
            <w:noProof/>
          </w:rPr>
          <w:t>5.4</w:t>
        </w:r>
        <w:r>
          <w:rPr>
            <w:rFonts w:asciiTheme="minorHAnsi" w:eastAsiaTheme="minorEastAsia" w:hAnsiTheme="minorHAnsi" w:cstheme="minorBidi"/>
            <w:b w:val="0"/>
            <w:noProof/>
            <w:sz w:val="24"/>
            <w:szCs w:val="24"/>
            <w:lang w:val="en-FI" w:eastAsia="en-GB"/>
          </w:rPr>
          <w:tab/>
        </w:r>
        <w:r w:rsidRPr="009508CD">
          <w:rPr>
            <w:rStyle w:val="Hyperlink"/>
            <w:noProof/>
          </w:rPr>
          <w:t>Requirements and recommendations</w:t>
        </w:r>
        <w:r>
          <w:rPr>
            <w:noProof/>
            <w:webHidden/>
          </w:rPr>
          <w:tab/>
        </w:r>
        <w:r>
          <w:rPr>
            <w:noProof/>
            <w:webHidden/>
          </w:rPr>
          <w:fldChar w:fldCharType="begin"/>
        </w:r>
        <w:r>
          <w:rPr>
            <w:noProof/>
            <w:webHidden/>
          </w:rPr>
          <w:instrText xml:space="preserve"> PAGEREF _Toc72768853 \h </w:instrText>
        </w:r>
        <w:r>
          <w:rPr>
            <w:noProof/>
            <w:webHidden/>
          </w:rPr>
        </w:r>
        <w:r>
          <w:rPr>
            <w:noProof/>
            <w:webHidden/>
          </w:rPr>
          <w:fldChar w:fldCharType="separate"/>
        </w:r>
        <w:r>
          <w:rPr>
            <w:noProof/>
            <w:webHidden/>
          </w:rPr>
          <w:t>11</w:t>
        </w:r>
        <w:r>
          <w:rPr>
            <w:noProof/>
            <w:webHidden/>
          </w:rPr>
          <w:fldChar w:fldCharType="end"/>
        </w:r>
      </w:hyperlink>
    </w:p>
    <w:p w14:paraId="7A46428D" w14:textId="53674A6E" w:rsidR="00FD7B7C" w:rsidRDefault="00FD7B7C">
      <w:pPr>
        <w:pStyle w:val="TOC2"/>
        <w:rPr>
          <w:rFonts w:asciiTheme="minorHAnsi" w:eastAsiaTheme="minorEastAsia" w:hAnsiTheme="minorHAnsi" w:cstheme="minorBidi"/>
          <w:b w:val="0"/>
          <w:noProof/>
          <w:sz w:val="24"/>
          <w:szCs w:val="24"/>
          <w:lang w:val="en-FI" w:eastAsia="en-GB"/>
        </w:rPr>
      </w:pPr>
      <w:hyperlink w:anchor="_Toc72768854" w:history="1">
        <w:r w:rsidRPr="009508CD">
          <w:rPr>
            <w:rStyle w:val="Hyperlink"/>
            <w:noProof/>
          </w:rPr>
          <w:t>5.5</w:t>
        </w:r>
        <w:r>
          <w:rPr>
            <w:rFonts w:asciiTheme="minorHAnsi" w:eastAsiaTheme="minorEastAsia" w:hAnsiTheme="minorHAnsi" w:cstheme="minorBidi"/>
            <w:b w:val="0"/>
            <w:noProof/>
            <w:sz w:val="24"/>
            <w:szCs w:val="24"/>
            <w:lang w:val="en-FI" w:eastAsia="en-GB"/>
          </w:rPr>
          <w:tab/>
        </w:r>
        <w:r w:rsidRPr="009508CD">
          <w:rPr>
            <w:rStyle w:val="Hyperlink"/>
            <w:noProof/>
          </w:rPr>
          <w:t>Requirements classes</w:t>
        </w:r>
        <w:r>
          <w:rPr>
            <w:noProof/>
            <w:webHidden/>
          </w:rPr>
          <w:tab/>
        </w:r>
        <w:r>
          <w:rPr>
            <w:noProof/>
            <w:webHidden/>
          </w:rPr>
          <w:fldChar w:fldCharType="begin"/>
        </w:r>
        <w:r>
          <w:rPr>
            <w:noProof/>
            <w:webHidden/>
          </w:rPr>
          <w:instrText xml:space="preserve"> PAGEREF _Toc72768854 \h </w:instrText>
        </w:r>
        <w:r>
          <w:rPr>
            <w:noProof/>
            <w:webHidden/>
          </w:rPr>
        </w:r>
        <w:r>
          <w:rPr>
            <w:noProof/>
            <w:webHidden/>
          </w:rPr>
          <w:fldChar w:fldCharType="separate"/>
        </w:r>
        <w:r>
          <w:rPr>
            <w:noProof/>
            <w:webHidden/>
          </w:rPr>
          <w:t>12</w:t>
        </w:r>
        <w:r>
          <w:rPr>
            <w:noProof/>
            <w:webHidden/>
          </w:rPr>
          <w:fldChar w:fldCharType="end"/>
        </w:r>
      </w:hyperlink>
    </w:p>
    <w:p w14:paraId="74741162" w14:textId="738C99DB" w:rsidR="00FD7B7C" w:rsidRDefault="00FD7B7C">
      <w:pPr>
        <w:pStyle w:val="TOC2"/>
        <w:rPr>
          <w:rFonts w:asciiTheme="minorHAnsi" w:eastAsiaTheme="minorEastAsia" w:hAnsiTheme="minorHAnsi" w:cstheme="minorBidi"/>
          <w:b w:val="0"/>
          <w:noProof/>
          <w:sz w:val="24"/>
          <w:szCs w:val="24"/>
          <w:lang w:val="en-FI" w:eastAsia="en-GB"/>
        </w:rPr>
      </w:pPr>
      <w:hyperlink w:anchor="_Toc72768855" w:history="1">
        <w:r w:rsidRPr="009508CD">
          <w:rPr>
            <w:rStyle w:val="Hyperlink"/>
            <w:noProof/>
          </w:rPr>
          <w:t>5.6</w:t>
        </w:r>
        <w:r>
          <w:rPr>
            <w:rFonts w:asciiTheme="minorHAnsi" w:eastAsiaTheme="minorEastAsia" w:hAnsiTheme="minorHAnsi" w:cstheme="minorBidi"/>
            <w:b w:val="0"/>
            <w:noProof/>
            <w:sz w:val="24"/>
            <w:szCs w:val="24"/>
            <w:lang w:val="en-FI" w:eastAsia="en-GB"/>
          </w:rPr>
          <w:tab/>
        </w:r>
        <w:r w:rsidRPr="009508CD">
          <w:rPr>
            <w:rStyle w:val="Hyperlink"/>
            <w:noProof/>
          </w:rPr>
          <w:t>Conformance classes</w:t>
        </w:r>
        <w:r>
          <w:rPr>
            <w:noProof/>
            <w:webHidden/>
          </w:rPr>
          <w:tab/>
        </w:r>
        <w:r>
          <w:rPr>
            <w:noProof/>
            <w:webHidden/>
          </w:rPr>
          <w:fldChar w:fldCharType="begin"/>
        </w:r>
        <w:r>
          <w:rPr>
            <w:noProof/>
            <w:webHidden/>
          </w:rPr>
          <w:instrText xml:space="preserve"> PAGEREF _Toc72768855 \h </w:instrText>
        </w:r>
        <w:r>
          <w:rPr>
            <w:noProof/>
            <w:webHidden/>
          </w:rPr>
        </w:r>
        <w:r>
          <w:rPr>
            <w:noProof/>
            <w:webHidden/>
          </w:rPr>
          <w:fldChar w:fldCharType="separate"/>
        </w:r>
        <w:r>
          <w:rPr>
            <w:noProof/>
            <w:webHidden/>
          </w:rPr>
          <w:t>13</w:t>
        </w:r>
        <w:r>
          <w:rPr>
            <w:noProof/>
            <w:webHidden/>
          </w:rPr>
          <w:fldChar w:fldCharType="end"/>
        </w:r>
      </w:hyperlink>
    </w:p>
    <w:p w14:paraId="23CBC7AD" w14:textId="2E26F506" w:rsidR="00FD7B7C" w:rsidRDefault="00FD7B7C">
      <w:pPr>
        <w:pStyle w:val="TOC2"/>
        <w:rPr>
          <w:rFonts w:asciiTheme="minorHAnsi" w:eastAsiaTheme="minorEastAsia" w:hAnsiTheme="minorHAnsi" w:cstheme="minorBidi"/>
          <w:b w:val="0"/>
          <w:noProof/>
          <w:sz w:val="24"/>
          <w:szCs w:val="24"/>
          <w:lang w:val="en-FI" w:eastAsia="en-GB"/>
        </w:rPr>
      </w:pPr>
      <w:hyperlink w:anchor="_Toc72768856" w:history="1">
        <w:r w:rsidRPr="009508CD">
          <w:rPr>
            <w:rStyle w:val="Hyperlink"/>
            <w:noProof/>
          </w:rPr>
          <w:t>5.7</w:t>
        </w:r>
        <w:r>
          <w:rPr>
            <w:rFonts w:asciiTheme="minorHAnsi" w:eastAsiaTheme="minorEastAsia" w:hAnsiTheme="minorHAnsi" w:cstheme="minorBidi"/>
            <w:b w:val="0"/>
            <w:noProof/>
            <w:sz w:val="24"/>
            <w:szCs w:val="24"/>
            <w:lang w:val="en-FI" w:eastAsia="en-GB"/>
          </w:rPr>
          <w:tab/>
        </w:r>
        <w:r w:rsidRPr="009508CD">
          <w:rPr>
            <w:rStyle w:val="Hyperlink"/>
            <w:noProof/>
          </w:rPr>
          <w:t>Identifiers</w:t>
        </w:r>
        <w:r>
          <w:rPr>
            <w:noProof/>
            <w:webHidden/>
          </w:rPr>
          <w:tab/>
        </w:r>
        <w:r>
          <w:rPr>
            <w:noProof/>
            <w:webHidden/>
          </w:rPr>
          <w:fldChar w:fldCharType="begin"/>
        </w:r>
        <w:r>
          <w:rPr>
            <w:noProof/>
            <w:webHidden/>
          </w:rPr>
          <w:instrText xml:space="preserve"> PAGEREF _Toc72768856 \h </w:instrText>
        </w:r>
        <w:r>
          <w:rPr>
            <w:noProof/>
            <w:webHidden/>
          </w:rPr>
        </w:r>
        <w:r>
          <w:rPr>
            <w:noProof/>
            <w:webHidden/>
          </w:rPr>
          <w:fldChar w:fldCharType="separate"/>
        </w:r>
        <w:r>
          <w:rPr>
            <w:noProof/>
            <w:webHidden/>
          </w:rPr>
          <w:t>14</w:t>
        </w:r>
        <w:r>
          <w:rPr>
            <w:noProof/>
            <w:webHidden/>
          </w:rPr>
          <w:fldChar w:fldCharType="end"/>
        </w:r>
      </w:hyperlink>
    </w:p>
    <w:p w14:paraId="5BB8010D" w14:textId="1DBC2B56" w:rsidR="00FD7B7C" w:rsidRDefault="00FD7B7C">
      <w:pPr>
        <w:pStyle w:val="TOC1"/>
        <w:rPr>
          <w:rFonts w:asciiTheme="minorHAnsi" w:eastAsiaTheme="minorEastAsia" w:hAnsiTheme="minorHAnsi" w:cstheme="minorBidi"/>
          <w:b w:val="0"/>
          <w:noProof/>
          <w:sz w:val="24"/>
          <w:szCs w:val="24"/>
          <w:lang w:val="en-FI" w:eastAsia="en-GB"/>
        </w:rPr>
      </w:pPr>
      <w:hyperlink w:anchor="_Toc72768857" w:history="1">
        <w:r w:rsidRPr="009508CD">
          <w:rPr>
            <w:rStyle w:val="Hyperlink"/>
            <w:noProof/>
          </w:rPr>
          <w:t>6</w:t>
        </w:r>
        <w:r>
          <w:rPr>
            <w:rFonts w:asciiTheme="minorHAnsi" w:eastAsiaTheme="minorEastAsia" w:hAnsiTheme="minorHAnsi" w:cstheme="minorBidi"/>
            <w:b w:val="0"/>
            <w:noProof/>
            <w:sz w:val="24"/>
            <w:szCs w:val="24"/>
            <w:lang w:val="en-FI" w:eastAsia="en-GB"/>
          </w:rPr>
          <w:tab/>
        </w:r>
        <w:r w:rsidRPr="009508CD">
          <w:rPr>
            <w:rStyle w:val="Hyperlink"/>
            <w:noProof/>
          </w:rPr>
          <w:t>Packaging, requirements and dependencies</w:t>
        </w:r>
        <w:r>
          <w:rPr>
            <w:noProof/>
            <w:webHidden/>
          </w:rPr>
          <w:tab/>
        </w:r>
        <w:r>
          <w:rPr>
            <w:noProof/>
            <w:webHidden/>
          </w:rPr>
          <w:fldChar w:fldCharType="begin"/>
        </w:r>
        <w:r>
          <w:rPr>
            <w:noProof/>
            <w:webHidden/>
          </w:rPr>
          <w:instrText xml:space="preserve"> PAGEREF _Toc72768857 \h </w:instrText>
        </w:r>
        <w:r>
          <w:rPr>
            <w:noProof/>
            <w:webHidden/>
          </w:rPr>
        </w:r>
        <w:r>
          <w:rPr>
            <w:noProof/>
            <w:webHidden/>
          </w:rPr>
          <w:fldChar w:fldCharType="separate"/>
        </w:r>
        <w:r>
          <w:rPr>
            <w:noProof/>
            <w:webHidden/>
          </w:rPr>
          <w:t>14</w:t>
        </w:r>
        <w:r>
          <w:rPr>
            <w:noProof/>
            <w:webHidden/>
          </w:rPr>
          <w:fldChar w:fldCharType="end"/>
        </w:r>
      </w:hyperlink>
    </w:p>
    <w:p w14:paraId="3D0D3B52" w14:textId="0A4B846A" w:rsidR="00FD7B7C" w:rsidRDefault="00FD7B7C">
      <w:pPr>
        <w:pStyle w:val="TOC2"/>
        <w:rPr>
          <w:rFonts w:asciiTheme="minorHAnsi" w:eastAsiaTheme="minorEastAsia" w:hAnsiTheme="minorHAnsi" w:cstheme="minorBidi"/>
          <w:b w:val="0"/>
          <w:noProof/>
          <w:sz w:val="24"/>
          <w:szCs w:val="24"/>
          <w:lang w:val="en-FI" w:eastAsia="en-GB"/>
        </w:rPr>
      </w:pPr>
      <w:hyperlink w:anchor="_Toc72768858" w:history="1">
        <w:r w:rsidRPr="009508CD">
          <w:rPr>
            <w:rStyle w:val="Hyperlink"/>
            <w:noProof/>
          </w:rPr>
          <w:t>6.1</w:t>
        </w:r>
        <w:r>
          <w:rPr>
            <w:rFonts w:asciiTheme="minorHAnsi" w:eastAsiaTheme="minorEastAsia" w:hAnsiTheme="minorHAnsi" w:cstheme="minorBidi"/>
            <w:b w:val="0"/>
            <w:noProof/>
            <w:sz w:val="24"/>
            <w:szCs w:val="24"/>
            <w:lang w:val="en-FI" w:eastAsia="en-GB"/>
          </w:rPr>
          <w:tab/>
        </w:r>
        <w:r w:rsidRPr="009508CD">
          <w:rPr>
            <w:rStyle w:val="Hyperlink"/>
            <w:noProof/>
          </w:rPr>
          <w:t>Requirements</w:t>
        </w:r>
        <w:r>
          <w:rPr>
            <w:noProof/>
            <w:webHidden/>
          </w:rPr>
          <w:tab/>
        </w:r>
        <w:r>
          <w:rPr>
            <w:noProof/>
            <w:webHidden/>
          </w:rPr>
          <w:fldChar w:fldCharType="begin"/>
        </w:r>
        <w:r>
          <w:rPr>
            <w:noProof/>
            <w:webHidden/>
          </w:rPr>
          <w:instrText xml:space="preserve"> PAGEREF _Toc72768858 \h </w:instrText>
        </w:r>
        <w:r>
          <w:rPr>
            <w:noProof/>
            <w:webHidden/>
          </w:rPr>
        </w:r>
        <w:r>
          <w:rPr>
            <w:noProof/>
            <w:webHidden/>
          </w:rPr>
          <w:fldChar w:fldCharType="separate"/>
        </w:r>
        <w:r>
          <w:rPr>
            <w:noProof/>
            <w:webHidden/>
          </w:rPr>
          <w:t>14</w:t>
        </w:r>
        <w:r>
          <w:rPr>
            <w:noProof/>
            <w:webHidden/>
          </w:rPr>
          <w:fldChar w:fldCharType="end"/>
        </w:r>
      </w:hyperlink>
    </w:p>
    <w:p w14:paraId="3FA98C56" w14:textId="45BDD053" w:rsidR="00FD7B7C" w:rsidRDefault="00FD7B7C">
      <w:pPr>
        <w:pStyle w:val="TOC2"/>
        <w:rPr>
          <w:rFonts w:asciiTheme="minorHAnsi" w:eastAsiaTheme="minorEastAsia" w:hAnsiTheme="minorHAnsi" w:cstheme="minorBidi"/>
          <w:b w:val="0"/>
          <w:noProof/>
          <w:sz w:val="24"/>
          <w:szCs w:val="24"/>
          <w:lang w:val="en-FI" w:eastAsia="en-GB"/>
        </w:rPr>
      </w:pPr>
      <w:hyperlink w:anchor="_Toc72768859" w:history="1">
        <w:r w:rsidRPr="009508CD">
          <w:rPr>
            <w:rStyle w:val="Hyperlink"/>
            <w:noProof/>
          </w:rPr>
          <w:t>6.2</w:t>
        </w:r>
        <w:r>
          <w:rPr>
            <w:rFonts w:asciiTheme="minorHAnsi" w:eastAsiaTheme="minorEastAsia" w:hAnsiTheme="minorHAnsi" w:cstheme="minorBidi"/>
            <w:b w:val="0"/>
            <w:noProof/>
            <w:sz w:val="24"/>
            <w:szCs w:val="24"/>
            <w:lang w:val="en-FI" w:eastAsia="en-GB"/>
          </w:rPr>
          <w:tab/>
        </w:r>
        <w:r w:rsidRPr="009508CD">
          <w:rPr>
            <w:rStyle w:val="Hyperlink"/>
            <w:noProof/>
          </w:rPr>
          <w:t>UML</w:t>
        </w:r>
        <w:r>
          <w:rPr>
            <w:noProof/>
            <w:webHidden/>
          </w:rPr>
          <w:tab/>
        </w:r>
        <w:r>
          <w:rPr>
            <w:noProof/>
            <w:webHidden/>
          </w:rPr>
          <w:fldChar w:fldCharType="begin"/>
        </w:r>
        <w:r>
          <w:rPr>
            <w:noProof/>
            <w:webHidden/>
          </w:rPr>
          <w:instrText xml:space="preserve"> PAGEREF _Toc72768859 \h </w:instrText>
        </w:r>
        <w:r>
          <w:rPr>
            <w:noProof/>
            <w:webHidden/>
          </w:rPr>
        </w:r>
        <w:r>
          <w:rPr>
            <w:noProof/>
            <w:webHidden/>
          </w:rPr>
          <w:fldChar w:fldCharType="separate"/>
        </w:r>
        <w:r>
          <w:rPr>
            <w:noProof/>
            <w:webHidden/>
          </w:rPr>
          <w:t>16</w:t>
        </w:r>
        <w:r>
          <w:rPr>
            <w:noProof/>
            <w:webHidden/>
          </w:rPr>
          <w:fldChar w:fldCharType="end"/>
        </w:r>
      </w:hyperlink>
    </w:p>
    <w:p w14:paraId="66798705" w14:textId="40546422" w:rsidR="00FD7B7C" w:rsidRDefault="00FD7B7C">
      <w:pPr>
        <w:pStyle w:val="TOC2"/>
        <w:rPr>
          <w:rFonts w:asciiTheme="minorHAnsi" w:eastAsiaTheme="minorEastAsia" w:hAnsiTheme="minorHAnsi" w:cstheme="minorBidi"/>
          <w:b w:val="0"/>
          <w:noProof/>
          <w:sz w:val="24"/>
          <w:szCs w:val="24"/>
          <w:lang w:val="en-FI" w:eastAsia="en-GB"/>
        </w:rPr>
      </w:pPr>
      <w:hyperlink w:anchor="_Toc72768860" w:history="1">
        <w:r w:rsidRPr="009508CD">
          <w:rPr>
            <w:rStyle w:val="Hyperlink"/>
            <w:noProof/>
          </w:rPr>
          <w:t>6.3</w:t>
        </w:r>
        <w:r>
          <w:rPr>
            <w:rFonts w:asciiTheme="minorHAnsi" w:eastAsiaTheme="minorEastAsia" w:hAnsiTheme="minorHAnsi" w:cstheme="minorBidi"/>
            <w:b w:val="0"/>
            <w:noProof/>
            <w:sz w:val="24"/>
            <w:szCs w:val="24"/>
            <w:lang w:val="en-FI" w:eastAsia="en-GB"/>
          </w:rPr>
          <w:tab/>
        </w:r>
        <w:r w:rsidRPr="009508CD">
          <w:rPr>
            <w:rStyle w:val="Hyperlink"/>
            <w:noProof/>
          </w:rPr>
          <w:t>Note on the use of Any</w:t>
        </w:r>
        <w:r>
          <w:rPr>
            <w:noProof/>
            <w:webHidden/>
          </w:rPr>
          <w:tab/>
        </w:r>
        <w:r>
          <w:rPr>
            <w:noProof/>
            <w:webHidden/>
          </w:rPr>
          <w:fldChar w:fldCharType="begin"/>
        </w:r>
        <w:r>
          <w:rPr>
            <w:noProof/>
            <w:webHidden/>
          </w:rPr>
          <w:instrText xml:space="preserve"> PAGEREF _Toc72768860 \h </w:instrText>
        </w:r>
        <w:r>
          <w:rPr>
            <w:noProof/>
            <w:webHidden/>
          </w:rPr>
        </w:r>
        <w:r>
          <w:rPr>
            <w:noProof/>
            <w:webHidden/>
          </w:rPr>
          <w:fldChar w:fldCharType="separate"/>
        </w:r>
        <w:r>
          <w:rPr>
            <w:noProof/>
            <w:webHidden/>
          </w:rPr>
          <w:t>19</w:t>
        </w:r>
        <w:r>
          <w:rPr>
            <w:noProof/>
            <w:webHidden/>
          </w:rPr>
          <w:fldChar w:fldCharType="end"/>
        </w:r>
      </w:hyperlink>
    </w:p>
    <w:p w14:paraId="5F3DCB77" w14:textId="73073D3D" w:rsidR="00FD7B7C" w:rsidRDefault="00FD7B7C">
      <w:pPr>
        <w:pStyle w:val="TOC1"/>
        <w:rPr>
          <w:rFonts w:asciiTheme="minorHAnsi" w:eastAsiaTheme="minorEastAsia" w:hAnsiTheme="minorHAnsi" w:cstheme="minorBidi"/>
          <w:b w:val="0"/>
          <w:noProof/>
          <w:sz w:val="24"/>
          <w:szCs w:val="24"/>
          <w:lang w:val="en-FI" w:eastAsia="en-GB"/>
        </w:rPr>
      </w:pPr>
      <w:hyperlink w:anchor="_Toc72768861" w:history="1">
        <w:r w:rsidRPr="009508CD">
          <w:rPr>
            <w:rStyle w:val="Hyperlink"/>
            <w:noProof/>
          </w:rPr>
          <w:t>7</w:t>
        </w:r>
        <w:r>
          <w:rPr>
            <w:rFonts w:asciiTheme="minorHAnsi" w:eastAsiaTheme="minorEastAsia" w:hAnsiTheme="minorHAnsi" w:cstheme="minorBidi"/>
            <w:b w:val="0"/>
            <w:noProof/>
            <w:sz w:val="24"/>
            <w:szCs w:val="24"/>
            <w:lang w:val="en-FI" w:eastAsia="en-GB"/>
          </w:rPr>
          <w:tab/>
        </w:r>
        <w:r w:rsidRPr="009508C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_Toc72768861 \h </w:instrText>
        </w:r>
        <w:r>
          <w:rPr>
            <w:noProof/>
            <w:webHidden/>
          </w:rPr>
        </w:r>
        <w:r>
          <w:rPr>
            <w:noProof/>
            <w:webHidden/>
          </w:rPr>
          <w:fldChar w:fldCharType="separate"/>
        </w:r>
        <w:r>
          <w:rPr>
            <w:noProof/>
            <w:webHidden/>
          </w:rPr>
          <w:t>20</w:t>
        </w:r>
        <w:r>
          <w:rPr>
            <w:noProof/>
            <w:webHidden/>
          </w:rPr>
          <w:fldChar w:fldCharType="end"/>
        </w:r>
      </w:hyperlink>
    </w:p>
    <w:p w14:paraId="60B38FB6" w14:textId="1C5D3CF3" w:rsidR="00FD7B7C" w:rsidRDefault="00FD7B7C">
      <w:pPr>
        <w:pStyle w:val="TOC2"/>
        <w:rPr>
          <w:rFonts w:asciiTheme="minorHAnsi" w:eastAsiaTheme="minorEastAsia" w:hAnsiTheme="minorHAnsi" w:cstheme="minorBidi"/>
          <w:b w:val="0"/>
          <w:noProof/>
          <w:sz w:val="24"/>
          <w:szCs w:val="24"/>
          <w:lang w:val="en-FI" w:eastAsia="en-GB"/>
        </w:rPr>
      </w:pPr>
      <w:hyperlink w:anchor="_Toc72768862" w:history="1">
        <w:r w:rsidRPr="009508CD">
          <w:rPr>
            <w:rStyle w:val="Hyperlink"/>
            <w:noProof/>
          </w:rPr>
          <w:t>7.1</w:t>
        </w:r>
        <w:r>
          <w:rPr>
            <w:rFonts w:asciiTheme="minorHAnsi" w:eastAsiaTheme="minorEastAsia" w:hAnsiTheme="minorHAnsi" w:cstheme="minorBidi"/>
            <w:b w:val="0"/>
            <w:noProof/>
            <w:sz w:val="24"/>
            <w:szCs w:val="24"/>
            <w:lang w:val="en-FI" w:eastAsia="en-GB"/>
          </w:rPr>
          <w:tab/>
        </w:r>
        <w:r w:rsidRPr="009508CD">
          <w:rPr>
            <w:rStyle w:val="Hyperlink"/>
            <w:noProof/>
          </w:rPr>
          <w:t>Observation schema</w:t>
        </w:r>
        <w:r>
          <w:rPr>
            <w:noProof/>
            <w:webHidden/>
          </w:rPr>
          <w:tab/>
        </w:r>
        <w:r>
          <w:rPr>
            <w:noProof/>
            <w:webHidden/>
          </w:rPr>
          <w:fldChar w:fldCharType="begin"/>
        </w:r>
        <w:r>
          <w:rPr>
            <w:noProof/>
            <w:webHidden/>
          </w:rPr>
          <w:instrText xml:space="preserve"> PAGEREF _Toc72768862 \h </w:instrText>
        </w:r>
        <w:r>
          <w:rPr>
            <w:noProof/>
            <w:webHidden/>
          </w:rPr>
        </w:r>
        <w:r>
          <w:rPr>
            <w:noProof/>
            <w:webHidden/>
          </w:rPr>
          <w:fldChar w:fldCharType="separate"/>
        </w:r>
        <w:r>
          <w:rPr>
            <w:noProof/>
            <w:webHidden/>
          </w:rPr>
          <w:t>20</w:t>
        </w:r>
        <w:r>
          <w:rPr>
            <w:noProof/>
            <w:webHidden/>
          </w:rPr>
          <w:fldChar w:fldCharType="end"/>
        </w:r>
      </w:hyperlink>
    </w:p>
    <w:p w14:paraId="639D2024" w14:textId="71C098F9" w:rsidR="00FD7B7C" w:rsidRDefault="00FD7B7C">
      <w:pPr>
        <w:pStyle w:val="TOC2"/>
        <w:rPr>
          <w:rFonts w:asciiTheme="minorHAnsi" w:eastAsiaTheme="minorEastAsia" w:hAnsiTheme="minorHAnsi" w:cstheme="minorBidi"/>
          <w:b w:val="0"/>
          <w:noProof/>
          <w:sz w:val="24"/>
          <w:szCs w:val="24"/>
          <w:lang w:val="en-FI" w:eastAsia="en-GB"/>
        </w:rPr>
      </w:pPr>
      <w:hyperlink w:anchor="_Toc72768863" w:history="1">
        <w:r w:rsidRPr="009508CD">
          <w:rPr>
            <w:rStyle w:val="Hyperlink"/>
            <w:noProof/>
          </w:rPr>
          <w:t>7.2</w:t>
        </w:r>
        <w:r>
          <w:rPr>
            <w:rFonts w:asciiTheme="minorHAnsi" w:eastAsiaTheme="minorEastAsia" w:hAnsiTheme="minorHAnsi" w:cstheme="minorBidi"/>
            <w:b w:val="0"/>
            <w:noProof/>
            <w:sz w:val="24"/>
            <w:szCs w:val="24"/>
            <w:lang w:val="en-FI" w:eastAsia="en-GB"/>
          </w:rPr>
          <w:tab/>
        </w:r>
        <w:r w:rsidRPr="009508CD">
          <w:rPr>
            <w:rStyle w:val="Hyperlink"/>
            <w:noProof/>
          </w:rPr>
          <w:t>Sample schema</w:t>
        </w:r>
        <w:r>
          <w:rPr>
            <w:noProof/>
            <w:webHidden/>
          </w:rPr>
          <w:tab/>
        </w:r>
        <w:r>
          <w:rPr>
            <w:noProof/>
            <w:webHidden/>
          </w:rPr>
          <w:fldChar w:fldCharType="begin"/>
        </w:r>
        <w:r>
          <w:rPr>
            <w:noProof/>
            <w:webHidden/>
          </w:rPr>
          <w:instrText xml:space="preserve"> PAGEREF _Toc72768863 \h </w:instrText>
        </w:r>
        <w:r>
          <w:rPr>
            <w:noProof/>
            <w:webHidden/>
          </w:rPr>
        </w:r>
        <w:r>
          <w:rPr>
            <w:noProof/>
            <w:webHidden/>
          </w:rPr>
          <w:fldChar w:fldCharType="separate"/>
        </w:r>
        <w:r>
          <w:rPr>
            <w:noProof/>
            <w:webHidden/>
          </w:rPr>
          <w:t>22</w:t>
        </w:r>
        <w:r>
          <w:rPr>
            <w:noProof/>
            <w:webHidden/>
          </w:rPr>
          <w:fldChar w:fldCharType="end"/>
        </w:r>
      </w:hyperlink>
    </w:p>
    <w:p w14:paraId="1DE6FBEB" w14:textId="79A84025" w:rsidR="00FD7B7C" w:rsidRDefault="00FD7B7C">
      <w:pPr>
        <w:pStyle w:val="TOC2"/>
        <w:rPr>
          <w:rFonts w:asciiTheme="minorHAnsi" w:eastAsiaTheme="minorEastAsia" w:hAnsiTheme="minorHAnsi" w:cstheme="minorBidi"/>
          <w:b w:val="0"/>
          <w:noProof/>
          <w:sz w:val="24"/>
          <w:szCs w:val="24"/>
          <w:lang w:val="en-FI" w:eastAsia="en-GB"/>
        </w:rPr>
      </w:pPr>
      <w:hyperlink w:anchor="_Toc72768864" w:history="1">
        <w:r w:rsidRPr="009508CD">
          <w:rPr>
            <w:rStyle w:val="Hyperlink"/>
            <w:noProof/>
          </w:rPr>
          <w:t>7.3</w:t>
        </w:r>
        <w:r>
          <w:rPr>
            <w:rFonts w:asciiTheme="minorHAnsi" w:eastAsiaTheme="minorEastAsia" w:hAnsiTheme="minorHAnsi" w:cstheme="minorBidi"/>
            <w:b w:val="0"/>
            <w:noProof/>
            <w:sz w:val="24"/>
            <w:szCs w:val="24"/>
            <w:lang w:val="en-FI" w:eastAsia="en-GB"/>
          </w:rPr>
          <w:tab/>
        </w:r>
        <w:r w:rsidRPr="009508C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_Toc72768864 \h </w:instrText>
        </w:r>
        <w:r>
          <w:rPr>
            <w:noProof/>
            <w:webHidden/>
          </w:rPr>
        </w:r>
        <w:r>
          <w:rPr>
            <w:noProof/>
            <w:webHidden/>
          </w:rPr>
          <w:fldChar w:fldCharType="separate"/>
        </w:r>
        <w:r>
          <w:rPr>
            <w:noProof/>
            <w:webHidden/>
          </w:rPr>
          <w:t>25</w:t>
        </w:r>
        <w:r>
          <w:rPr>
            <w:noProof/>
            <w:webHidden/>
          </w:rPr>
          <w:fldChar w:fldCharType="end"/>
        </w:r>
      </w:hyperlink>
    </w:p>
    <w:p w14:paraId="415B1CFE" w14:textId="41EB7477" w:rsidR="00FD7B7C" w:rsidRDefault="00FD7B7C">
      <w:pPr>
        <w:pStyle w:val="TOC1"/>
        <w:rPr>
          <w:rFonts w:asciiTheme="minorHAnsi" w:eastAsiaTheme="minorEastAsia" w:hAnsiTheme="minorHAnsi" w:cstheme="minorBidi"/>
          <w:b w:val="0"/>
          <w:noProof/>
          <w:sz w:val="24"/>
          <w:szCs w:val="24"/>
          <w:lang w:val="en-FI" w:eastAsia="en-GB"/>
        </w:rPr>
      </w:pPr>
      <w:hyperlink w:anchor="_Toc72768865" w:history="1">
        <w:r w:rsidRPr="009508CD">
          <w:rPr>
            <w:rStyle w:val="Hyperlink"/>
            <w:noProof/>
          </w:rPr>
          <w:t>8</w:t>
        </w:r>
        <w:r>
          <w:rPr>
            <w:rFonts w:asciiTheme="minorHAnsi" w:eastAsiaTheme="minorEastAsia" w:hAnsiTheme="minorHAnsi" w:cstheme="minorBidi"/>
            <w:b w:val="0"/>
            <w:noProof/>
            <w:sz w:val="24"/>
            <w:szCs w:val="24"/>
            <w:lang w:val="en-FI" w:eastAsia="en-GB"/>
          </w:rPr>
          <w:tab/>
        </w:r>
        <w:r w:rsidRPr="009508CD">
          <w:rPr>
            <w:rStyle w:val="Hyperlink"/>
            <w:noProof/>
          </w:rPr>
          <w:t>Conceptual Observation schema</w:t>
        </w:r>
        <w:r>
          <w:rPr>
            <w:noProof/>
            <w:webHidden/>
          </w:rPr>
          <w:tab/>
        </w:r>
        <w:r>
          <w:rPr>
            <w:noProof/>
            <w:webHidden/>
          </w:rPr>
          <w:fldChar w:fldCharType="begin"/>
        </w:r>
        <w:r>
          <w:rPr>
            <w:noProof/>
            <w:webHidden/>
          </w:rPr>
          <w:instrText xml:space="preserve"> PAGEREF _Toc72768865 \h </w:instrText>
        </w:r>
        <w:r>
          <w:rPr>
            <w:noProof/>
            <w:webHidden/>
          </w:rPr>
        </w:r>
        <w:r>
          <w:rPr>
            <w:noProof/>
            <w:webHidden/>
          </w:rPr>
          <w:fldChar w:fldCharType="separate"/>
        </w:r>
        <w:r>
          <w:rPr>
            <w:noProof/>
            <w:webHidden/>
          </w:rPr>
          <w:t>30</w:t>
        </w:r>
        <w:r>
          <w:rPr>
            <w:noProof/>
            <w:webHidden/>
          </w:rPr>
          <w:fldChar w:fldCharType="end"/>
        </w:r>
      </w:hyperlink>
    </w:p>
    <w:p w14:paraId="5F742612" w14:textId="7361098F" w:rsidR="00FD7B7C" w:rsidRDefault="00FD7B7C">
      <w:pPr>
        <w:pStyle w:val="TOC2"/>
        <w:rPr>
          <w:rFonts w:asciiTheme="minorHAnsi" w:eastAsiaTheme="minorEastAsia" w:hAnsiTheme="minorHAnsi" w:cstheme="minorBidi"/>
          <w:b w:val="0"/>
          <w:noProof/>
          <w:sz w:val="24"/>
          <w:szCs w:val="24"/>
          <w:lang w:val="en-FI" w:eastAsia="en-GB"/>
        </w:rPr>
      </w:pPr>
      <w:hyperlink w:anchor="_Toc72768866" w:history="1">
        <w:r w:rsidRPr="009508CD">
          <w:rPr>
            <w:rStyle w:val="Hyperlink"/>
            <w:noProof/>
          </w:rPr>
          <w:t>8.1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_Toc72768866 \h </w:instrText>
        </w:r>
        <w:r>
          <w:rPr>
            <w:noProof/>
            <w:webHidden/>
          </w:rPr>
        </w:r>
        <w:r>
          <w:rPr>
            <w:noProof/>
            <w:webHidden/>
          </w:rPr>
          <w:fldChar w:fldCharType="separate"/>
        </w:r>
        <w:r>
          <w:rPr>
            <w:noProof/>
            <w:webHidden/>
          </w:rPr>
          <w:t>30</w:t>
        </w:r>
        <w:r>
          <w:rPr>
            <w:noProof/>
            <w:webHidden/>
          </w:rPr>
          <w:fldChar w:fldCharType="end"/>
        </w:r>
      </w:hyperlink>
    </w:p>
    <w:p w14:paraId="05E56CAA" w14:textId="55356822" w:rsidR="00FD7B7C" w:rsidRDefault="00FD7B7C">
      <w:pPr>
        <w:pStyle w:val="TOC2"/>
        <w:rPr>
          <w:rFonts w:asciiTheme="minorHAnsi" w:eastAsiaTheme="minorEastAsia" w:hAnsiTheme="minorHAnsi" w:cstheme="minorBidi"/>
          <w:b w:val="0"/>
          <w:noProof/>
          <w:sz w:val="24"/>
          <w:szCs w:val="24"/>
          <w:lang w:val="en-FI" w:eastAsia="en-GB"/>
        </w:rPr>
      </w:pPr>
      <w:hyperlink w:anchor="_Toc72768867" w:history="1">
        <w:r w:rsidRPr="009508CD">
          <w:rPr>
            <w:rStyle w:val="Hyperlink"/>
            <w:noProof/>
          </w:rPr>
          <w:t>8.2</w:t>
        </w:r>
        <w:r>
          <w:rPr>
            <w:rFonts w:asciiTheme="minorHAnsi" w:eastAsiaTheme="minorEastAsia" w:hAnsiTheme="minorHAnsi" w:cstheme="minorBidi"/>
            <w:b w:val="0"/>
            <w:noProof/>
            <w:sz w:val="24"/>
            <w:szCs w:val="24"/>
            <w:lang w:val="en-FI" w:eastAsia="en-GB"/>
          </w:rPr>
          <w:tab/>
        </w:r>
        <w:r w:rsidRPr="009508CD">
          <w:rPr>
            <w:rStyle w:val="Hyperlink"/>
            <w:noProof/>
          </w:rPr>
          <w:t>Observation</w:t>
        </w:r>
        <w:r>
          <w:rPr>
            <w:noProof/>
            <w:webHidden/>
          </w:rPr>
          <w:tab/>
        </w:r>
        <w:r>
          <w:rPr>
            <w:noProof/>
            <w:webHidden/>
          </w:rPr>
          <w:fldChar w:fldCharType="begin"/>
        </w:r>
        <w:r>
          <w:rPr>
            <w:noProof/>
            <w:webHidden/>
          </w:rPr>
          <w:instrText xml:space="preserve"> PAGEREF _Toc72768867 \h </w:instrText>
        </w:r>
        <w:r>
          <w:rPr>
            <w:noProof/>
            <w:webHidden/>
          </w:rPr>
        </w:r>
        <w:r>
          <w:rPr>
            <w:noProof/>
            <w:webHidden/>
          </w:rPr>
          <w:fldChar w:fldCharType="separate"/>
        </w:r>
        <w:r>
          <w:rPr>
            <w:noProof/>
            <w:webHidden/>
          </w:rPr>
          <w:t>34</w:t>
        </w:r>
        <w:r>
          <w:rPr>
            <w:noProof/>
            <w:webHidden/>
          </w:rPr>
          <w:fldChar w:fldCharType="end"/>
        </w:r>
      </w:hyperlink>
    </w:p>
    <w:p w14:paraId="4D866D5B" w14:textId="17A07347" w:rsidR="00FD7B7C" w:rsidRDefault="00FD7B7C">
      <w:pPr>
        <w:pStyle w:val="TOC2"/>
        <w:rPr>
          <w:rFonts w:asciiTheme="minorHAnsi" w:eastAsiaTheme="minorEastAsia" w:hAnsiTheme="minorHAnsi" w:cstheme="minorBidi"/>
          <w:b w:val="0"/>
          <w:noProof/>
          <w:sz w:val="24"/>
          <w:szCs w:val="24"/>
          <w:lang w:val="en-FI" w:eastAsia="en-GB"/>
        </w:rPr>
      </w:pPr>
      <w:hyperlink w:anchor="_Toc72768868" w:history="1">
        <w:r w:rsidRPr="009508CD">
          <w:rPr>
            <w:rStyle w:val="Hyperlink"/>
            <w:noProof/>
          </w:rPr>
          <w:t>8.3</w:t>
        </w:r>
        <w:r>
          <w:rPr>
            <w:rFonts w:asciiTheme="minorHAnsi" w:eastAsiaTheme="minorEastAsia" w:hAnsiTheme="minorHAnsi" w:cstheme="minorBidi"/>
            <w:b w:val="0"/>
            <w:noProof/>
            <w:sz w:val="24"/>
            <w:szCs w:val="24"/>
            <w:lang w:val="en-FI" w:eastAsia="en-GB"/>
          </w:rPr>
          <w:tab/>
        </w:r>
        <w:r w:rsidRPr="009508CD">
          <w:rPr>
            <w:rStyle w:val="Hyperlink"/>
            <w:noProof/>
          </w:rPr>
          <w:t>ObservableProperty</w:t>
        </w:r>
        <w:r>
          <w:rPr>
            <w:noProof/>
            <w:webHidden/>
          </w:rPr>
          <w:tab/>
        </w:r>
        <w:r>
          <w:rPr>
            <w:noProof/>
            <w:webHidden/>
          </w:rPr>
          <w:fldChar w:fldCharType="begin"/>
        </w:r>
        <w:r>
          <w:rPr>
            <w:noProof/>
            <w:webHidden/>
          </w:rPr>
          <w:instrText xml:space="preserve"> PAGEREF _Toc72768868 \h </w:instrText>
        </w:r>
        <w:r>
          <w:rPr>
            <w:noProof/>
            <w:webHidden/>
          </w:rPr>
        </w:r>
        <w:r>
          <w:rPr>
            <w:noProof/>
            <w:webHidden/>
          </w:rPr>
          <w:fldChar w:fldCharType="separate"/>
        </w:r>
        <w:r>
          <w:rPr>
            <w:noProof/>
            <w:webHidden/>
          </w:rPr>
          <w:t>41</w:t>
        </w:r>
        <w:r>
          <w:rPr>
            <w:noProof/>
            <w:webHidden/>
          </w:rPr>
          <w:fldChar w:fldCharType="end"/>
        </w:r>
      </w:hyperlink>
    </w:p>
    <w:p w14:paraId="391E0D5B" w14:textId="0BF66B9E" w:rsidR="00FD7B7C" w:rsidRDefault="00FD7B7C">
      <w:pPr>
        <w:pStyle w:val="TOC2"/>
        <w:rPr>
          <w:rFonts w:asciiTheme="minorHAnsi" w:eastAsiaTheme="minorEastAsia" w:hAnsiTheme="minorHAnsi" w:cstheme="minorBidi"/>
          <w:b w:val="0"/>
          <w:noProof/>
          <w:sz w:val="24"/>
          <w:szCs w:val="24"/>
          <w:lang w:val="en-FI" w:eastAsia="en-GB"/>
        </w:rPr>
      </w:pPr>
      <w:hyperlink w:anchor="_Toc72768869" w:history="1">
        <w:r w:rsidRPr="009508CD">
          <w:rPr>
            <w:rStyle w:val="Hyperlink"/>
            <w:noProof/>
          </w:rPr>
          <w:t>8.4</w:t>
        </w:r>
        <w:r>
          <w:rPr>
            <w:rFonts w:asciiTheme="minorHAnsi" w:eastAsiaTheme="minorEastAsia" w:hAnsiTheme="minorHAnsi" w:cstheme="minorBidi"/>
            <w:b w:val="0"/>
            <w:noProof/>
            <w:sz w:val="24"/>
            <w:szCs w:val="24"/>
            <w:lang w:val="en-FI" w:eastAsia="en-GB"/>
          </w:rPr>
          <w:tab/>
        </w:r>
        <w:r w:rsidRPr="009508CD">
          <w:rPr>
            <w:rStyle w:val="Hyperlink"/>
            <w:noProof/>
          </w:rPr>
          <w:t>Procedure</w:t>
        </w:r>
        <w:r>
          <w:rPr>
            <w:noProof/>
            <w:webHidden/>
          </w:rPr>
          <w:tab/>
        </w:r>
        <w:r>
          <w:rPr>
            <w:noProof/>
            <w:webHidden/>
          </w:rPr>
          <w:fldChar w:fldCharType="begin"/>
        </w:r>
        <w:r>
          <w:rPr>
            <w:noProof/>
            <w:webHidden/>
          </w:rPr>
          <w:instrText xml:space="preserve"> PAGEREF _Toc72768869 \h </w:instrText>
        </w:r>
        <w:r>
          <w:rPr>
            <w:noProof/>
            <w:webHidden/>
          </w:rPr>
        </w:r>
        <w:r>
          <w:rPr>
            <w:noProof/>
            <w:webHidden/>
          </w:rPr>
          <w:fldChar w:fldCharType="separate"/>
        </w:r>
        <w:r>
          <w:rPr>
            <w:noProof/>
            <w:webHidden/>
          </w:rPr>
          <w:t>42</w:t>
        </w:r>
        <w:r>
          <w:rPr>
            <w:noProof/>
            <w:webHidden/>
          </w:rPr>
          <w:fldChar w:fldCharType="end"/>
        </w:r>
      </w:hyperlink>
    </w:p>
    <w:p w14:paraId="50F338F8" w14:textId="54E7A6D8" w:rsidR="00FD7B7C" w:rsidRDefault="00FD7B7C">
      <w:pPr>
        <w:pStyle w:val="TOC2"/>
        <w:rPr>
          <w:rFonts w:asciiTheme="minorHAnsi" w:eastAsiaTheme="minorEastAsia" w:hAnsiTheme="minorHAnsi" w:cstheme="minorBidi"/>
          <w:b w:val="0"/>
          <w:noProof/>
          <w:sz w:val="24"/>
          <w:szCs w:val="24"/>
          <w:lang w:val="en-FI" w:eastAsia="en-GB"/>
        </w:rPr>
      </w:pPr>
      <w:hyperlink w:anchor="_Toc72768870" w:history="1">
        <w:r w:rsidRPr="009508CD">
          <w:rPr>
            <w:rStyle w:val="Hyperlink"/>
            <w:noProof/>
          </w:rPr>
          <w:t>8.5</w:t>
        </w:r>
        <w:r>
          <w:rPr>
            <w:rFonts w:asciiTheme="minorHAnsi" w:eastAsiaTheme="minorEastAsia" w:hAnsiTheme="minorHAnsi" w:cstheme="minorBidi"/>
            <w:b w:val="0"/>
            <w:noProof/>
            <w:sz w:val="24"/>
            <w:szCs w:val="24"/>
            <w:lang w:val="en-FI" w:eastAsia="en-GB"/>
          </w:rPr>
          <w:tab/>
        </w:r>
        <w:r w:rsidRPr="009508CD">
          <w:rPr>
            <w:rStyle w:val="Hyperlink"/>
            <w:noProof/>
          </w:rPr>
          <w:t>ObservingProcedure</w:t>
        </w:r>
        <w:r>
          <w:rPr>
            <w:noProof/>
            <w:webHidden/>
          </w:rPr>
          <w:tab/>
        </w:r>
        <w:r>
          <w:rPr>
            <w:noProof/>
            <w:webHidden/>
          </w:rPr>
          <w:fldChar w:fldCharType="begin"/>
        </w:r>
        <w:r>
          <w:rPr>
            <w:noProof/>
            <w:webHidden/>
          </w:rPr>
          <w:instrText xml:space="preserve"> PAGEREF _Toc72768870 \h </w:instrText>
        </w:r>
        <w:r>
          <w:rPr>
            <w:noProof/>
            <w:webHidden/>
          </w:rPr>
        </w:r>
        <w:r>
          <w:rPr>
            <w:noProof/>
            <w:webHidden/>
          </w:rPr>
          <w:fldChar w:fldCharType="separate"/>
        </w:r>
        <w:r>
          <w:rPr>
            <w:noProof/>
            <w:webHidden/>
          </w:rPr>
          <w:t>43</w:t>
        </w:r>
        <w:r>
          <w:rPr>
            <w:noProof/>
            <w:webHidden/>
          </w:rPr>
          <w:fldChar w:fldCharType="end"/>
        </w:r>
      </w:hyperlink>
    </w:p>
    <w:p w14:paraId="1DDD64ED" w14:textId="1455F883" w:rsidR="00FD7B7C" w:rsidRDefault="00FD7B7C">
      <w:pPr>
        <w:pStyle w:val="TOC2"/>
        <w:rPr>
          <w:rFonts w:asciiTheme="minorHAnsi" w:eastAsiaTheme="minorEastAsia" w:hAnsiTheme="minorHAnsi" w:cstheme="minorBidi"/>
          <w:b w:val="0"/>
          <w:noProof/>
          <w:sz w:val="24"/>
          <w:szCs w:val="24"/>
          <w:lang w:val="en-FI" w:eastAsia="en-GB"/>
        </w:rPr>
      </w:pPr>
      <w:hyperlink w:anchor="_Toc72768871" w:history="1">
        <w:r w:rsidRPr="009508CD">
          <w:rPr>
            <w:rStyle w:val="Hyperlink"/>
            <w:noProof/>
          </w:rPr>
          <w:t>8.6</w:t>
        </w:r>
        <w:r>
          <w:rPr>
            <w:rFonts w:asciiTheme="minorHAnsi" w:eastAsiaTheme="minorEastAsia" w:hAnsiTheme="minorHAnsi" w:cstheme="minorBidi"/>
            <w:b w:val="0"/>
            <w:noProof/>
            <w:sz w:val="24"/>
            <w:szCs w:val="24"/>
            <w:lang w:val="en-FI" w:eastAsia="en-GB"/>
          </w:rPr>
          <w:tab/>
        </w:r>
        <w:r w:rsidRPr="009508CD">
          <w:rPr>
            <w:rStyle w:val="Hyperlink"/>
            <w:noProof/>
          </w:rPr>
          <w:t>Observer</w:t>
        </w:r>
        <w:r>
          <w:rPr>
            <w:noProof/>
            <w:webHidden/>
          </w:rPr>
          <w:tab/>
        </w:r>
        <w:r>
          <w:rPr>
            <w:noProof/>
            <w:webHidden/>
          </w:rPr>
          <w:fldChar w:fldCharType="begin"/>
        </w:r>
        <w:r>
          <w:rPr>
            <w:noProof/>
            <w:webHidden/>
          </w:rPr>
          <w:instrText xml:space="preserve"> PAGEREF _Toc72768871 \h </w:instrText>
        </w:r>
        <w:r>
          <w:rPr>
            <w:noProof/>
            <w:webHidden/>
          </w:rPr>
        </w:r>
        <w:r>
          <w:rPr>
            <w:noProof/>
            <w:webHidden/>
          </w:rPr>
          <w:fldChar w:fldCharType="separate"/>
        </w:r>
        <w:r>
          <w:rPr>
            <w:noProof/>
            <w:webHidden/>
          </w:rPr>
          <w:t>45</w:t>
        </w:r>
        <w:r>
          <w:rPr>
            <w:noProof/>
            <w:webHidden/>
          </w:rPr>
          <w:fldChar w:fldCharType="end"/>
        </w:r>
      </w:hyperlink>
    </w:p>
    <w:p w14:paraId="5175A1FA" w14:textId="4C628E4D" w:rsidR="00FD7B7C" w:rsidRDefault="00FD7B7C">
      <w:pPr>
        <w:pStyle w:val="TOC2"/>
        <w:rPr>
          <w:rFonts w:asciiTheme="minorHAnsi" w:eastAsiaTheme="minorEastAsia" w:hAnsiTheme="minorHAnsi" w:cstheme="minorBidi"/>
          <w:b w:val="0"/>
          <w:noProof/>
          <w:sz w:val="24"/>
          <w:szCs w:val="24"/>
          <w:lang w:val="en-FI" w:eastAsia="en-GB"/>
        </w:rPr>
      </w:pPr>
      <w:hyperlink w:anchor="_Toc72768872" w:history="1">
        <w:r w:rsidRPr="009508CD">
          <w:rPr>
            <w:rStyle w:val="Hyperlink"/>
            <w:noProof/>
          </w:rPr>
          <w:t>8.7</w:t>
        </w:r>
        <w:r>
          <w:rPr>
            <w:rFonts w:asciiTheme="minorHAnsi" w:eastAsiaTheme="minorEastAsia" w:hAnsiTheme="minorHAnsi" w:cstheme="minorBidi"/>
            <w:b w:val="0"/>
            <w:noProof/>
            <w:sz w:val="24"/>
            <w:szCs w:val="24"/>
            <w:lang w:val="en-FI" w:eastAsia="en-GB"/>
          </w:rPr>
          <w:tab/>
        </w:r>
        <w:r w:rsidRPr="009508CD">
          <w:rPr>
            <w:rStyle w:val="Hyperlink"/>
            <w:noProof/>
          </w:rPr>
          <w:t>Host</w:t>
        </w:r>
        <w:r>
          <w:rPr>
            <w:noProof/>
            <w:webHidden/>
          </w:rPr>
          <w:tab/>
        </w:r>
        <w:r>
          <w:rPr>
            <w:noProof/>
            <w:webHidden/>
          </w:rPr>
          <w:fldChar w:fldCharType="begin"/>
        </w:r>
        <w:r>
          <w:rPr>
            <w:noProof/>
            <w:webHidden/>
          </w:rPr>
          <w:instrText xml:space="preserve"> PAGEREF _Toc72768872 \h </w:instrText>
        </w:r>
        <w:r>
          <w:rPr>
            <w:noProof/>
            <w:webHidden/>
          </w:rPr>
        </w:r>
        <w:r>
          <w:rPr>
            <w:noProof/>
            <w:webHidden/>
          </w:rPr>
          <w:fldChar w:fldCharType="separate"/>
        </w:r>
        <w:r>
          <w:rPr>
            <w:noProof/>
            <w:webHidden/>
          </w:rPr>
          <w:t>47</w:t>
        </w:r>
        <w:r>
          <w:rPr>
            <w:noProof/>
            <w:webHidden/>
          </w:rPr>
          <w:fldChar w:fldCharType="end"/>
        </w:r>
      </w:hyperlink>
    </w:p>
    <w:p w14:paraId="28D3D168" w14:textId="711631FA" w:rsidR="00FD7B7C" w:rsidRDefault="00FD7B7C">
      <w:pPr>
        <w:pStyle w:val="TOC2"/>
        <w:rPr>
          <w:rFonts w:asciiTheme="minorHAnsi" w:eastAsiaTheme="minorEastAsia" w:hAnsiTheme="minorHAnsi" w:cstheme="minorBidi"/>
          <w:b w:val="0"/>
          <w:noProof/>
          <w:sz w:val="24"/>
          <w:szCs w:val="24"/>
          <w:lang w:val="en-FI" w:eastAsia="en-GB"/>
        </w:rPr>
      </w:pPr>
      <w:hyperlink w:anchor="_Toc72768873" w:history="1">
        <w:r w:rsidRPr="009508CD">
          <w:rPr>
            <w:rStyle w:val="Hyperlink"/>
            <w:noProof/>
          </w:rPr>
          <w:t>8.8</w:t>
        </w:r>
        <w:r>
          <w:rPr>
            <w:rFonts w:asciiTheme="minorHAnsi" w:eastAsiaTheme="minorEastAsia" w:hAnsiTheme="minorHAnsi" w:cstheme="minorBidi"/>
            <w:b w:val="0"/>
            <w:noProof/>
            <w:sz w:val="24"/>
            <w:szCs w:val="24"/>
            <w:lang w:val="en-FI" w:eastAsia="en-GB"/>
          </w:rPr>
          <w:tab/>
        </w:r>
        <w:r w:rsidRPr="009508CD">
          <w:rPr>
            <w:rStyle w:val="Hyperlink"/>
            <w:noProof/>
          </w:rPr>
          <w:t>Deployment</w:t>
        </w:r>
        <w:r>
          <w:rPr>
            <w:noProof/>
            <w:webHidden/>
          </w:rPr>
          <w:tab/>
        </w:r>
        <w:r>
          <w:rPr>
            <w:noProof/>
            <w:webHidden/>
          </w:rPr>
          <w:fldChar w:fldCharType="begin"/>
        </w:r>
        <w:r>
          <w:rPr>
            <w:noProof/>
            <w:webHidden/>
          </w:rPr>
          <w:instrText xml:space="preserve"> PAGEREF _Toc72768873 \h </w:instrText>
        </w:r>
        <w:r>
          <w:rPr>
            <w:noProof/>
            <w:webHidden/>
          </w:rPr>
        </w:r>
        <w:r>
          <w:rPr>
            <w:noProof/>
            <w:webHidden/>
          </w:rPr>
          <w:fldChar w:fldCharType="separate"/>
        </w:r>
        <w:r>
          <w:rPr>
            <w:noProof/>
            <w:webHidden/>
          </w:rPr>
          <w:t>48</w:t>
        </w:r>
        <w:r>
          <w:rPr>
            <w:noProof/>
            <w:webHidden/>
          </w:rPr>
          <w:fldChar w:fldCharType="end"/>
        </w:r>
      </w:hyperlink>
    </w:p>
    <w:p w14:paraId="61155799" w14:textId="224832BA" w:rsidR="00FD7B7C" w:rsidRDefault="00FD7B7C">
      <w:pPr>
        <w:pStyle w:val="TOC1"/>
        <w:rPr>
          <w:rFonts w:asciiTheme="minorHAnsi" w:eastAsiaTheme="minorEastAsia" w:hAnsiTheme="minorHAnsi" w:cstheme="minorBidi"/>
          <w:b w:val="0"/>
          <w:noProof/>
          <w:sz w:val="24"/>
          <w:szCs w:val="24"/>
          <w:lang w:val="en-FI" w:eastAsia="en-GB"/>
        </w:rPr>
      </w:pPr>
      <w:hyperlink w:anchor="_Toc72768874" w:history="1">
        <w:r w:rsidRPr="009508CD">
          <w:rPr>
            <w:rStyle w:val="Hyperlink"/>
            <w:noProof/>
          </w:rPr>
          <w:t>9</w:t>
        </w:r>
        <w:r>
          <w:rPr>
            <w:rFonts w:asciiTheme="minorHAnsi" w:eastAsiaTheme="minorEastAsia" w:hAnsiTheme="minorHAnsi" w:cstheme="minorBidi"/>
            <w:b w:val="0"/>
            <w:noProof/>
            <w:sz w:val="24"/>
            <w:szCs w:val="24"/>
            <w:lang w:val="en-FI" w:eastAsia="en-GB"/>
          </w:rPr>
          <w:tab/>
        </w:r>
        <w:r w:rsidRPr="009508CD">
          <w:rPr>
            <w:rStyle w:val="Hyperlink"/>
            <w:noProof/>
          </w:rPr>
          <w:t>Abstract Observation Core</w:t>
        </w:r>
        <w:r>
          <w:rPr>
            <w:noProof/>
            <w:webHidden/>
          </w:rPr>
          <w:tab/>
        </w:r>
        <w:r>
          <w:rPr>
            <w:noProof/>
            <w:webHidden/>
          </w:rPr>
          <w:fldChar w:fldCharType="begin"/>
        </w:r>
        <w:r>
          <w:rPr>
            <w:noProof/>
            <w:webHidden/>
          </w:rPr>
          <w:instrText xml:space="preserve"> PAGEREF _Toc72768874 \h </w:instrText>
        </w:r>
        <w:r>
          <w:rPr>
            <w:noProof/>
            <w:webHidden/>
          </w:rPr>
        </w:r>
        <w:r>
          <w:rPr>
            <w:noProof/>
            <w:webHidden/>
          </w:rPr>
          <w:fldChar w:fldCharType="separate"/>
        </w:r>
        <w:r>
          <w:rPr>
            <w:noProof/>
            <w:webHidden/>
          </w:rPr>
          <w:t>50</w:t>
        </w:r>
        <w:r>
          <w:rPr>
            <w:noProof/>
            <w:webHidden/>
          </w:rPr>
          <w:fldChar w:fldCharType="end"/>
        </w:r>
      </w:hyperlink>
    </w:p>
    <w:p w14:paraId="0ACE7A1A" w14:textId="03030892" w:rsidR="00FD7B7C" w:rsidRDefault="00FD7B7C">
      <w:pPr>
        <w:pStyle w:val="TOC2"/>
        <w:rPr>
          <w:rFonts w:asciiTheme="minorHAnsi" w:eastAsiaTheme="minorEastAsia" w:hAnsiTheme="minorHAnsi" w:cstheme="minorBidi"/>
          <w:b w:val="0"/>
          <w:noProof/>
          <w:sz w:val="24"/>
          <w:szCs w:val="24"/>
          <w:lang w:val="en-FI" w:eastAsia="en-GB"/>
        </w:rPr>
      </w:pPr>
      <w:hyperlink w:anchor="_Toc72768875" w:history="1">
        <w:r w:rsidRPr="009508CD">
          <w:rPr>
            <w:rStyle w:val="Hyperlink"/>
            <w:noProof/>
          </w:rPr>
          <w:t>9.1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_Toc72768875 \h </w:instrText>
        </w:r>
        <w:r>
          <w:rPr>
            <w:noProof/>
            <w:webHidden/>
          </w:rPr>
        </w:r>
        <w:r>
          <w:rPr>
            <w:noProof/>
            <w:webHidden/>
          </w:rPr>
          <w:fldChar w:fldCharType="separate"/>
        </w:r>
        <w:r>
          <w:rPr>
            <w:noProof/>
            <w:webHidden/>
          </w:rPr>
          <w:t>50</w:t>
        </w:r>
        <w:r>
          <w:rPr>
            <w:noProof/>
            <w:webHidden/>
          </w:rPr>
          <w:fldChar w:fldCharType="end"/>
        </w:r>
      </w:hyperlink>
    </w:p>
    <w:p w14:paraId="2E2EF20A" w14:textId="39951322" w:rsidR="00FD7B7C" w:rsidRDefault="00FD7B7C">
      <w:pPr>
        <w:pStyle w:val="TOC2"/>
        <w:rPr>
          <w:rFonts w:asciiTheme="minorHAnsi" w:eastAsiaTheme="minorEastAsia" w:hAnsiTheme="minorHAnsi" w:cstheme="minorBidi"/>
          <w:b w:val="0"/>
          <w:noProof/>
          <w:sz w:val="24"/>
          <w:szCs w:val="24"/>
          <w:lang w:val="en-FI" w:eastAsia="en-GB"/>
        </w:rPr>
      </w:pPr>
      <w:hyperlink w:anchor="_Toc72768876" w:history="1">
        <w:r w:rsidRPr="009508CD">
          <w:rPr>
            <w:rStyle w:val="Hyperlink"/>
            <w:noProof/>
          </w:rPr>
          <w:t>9.2</w:t>
        </w:r>
        <w:r>
          <w:rPr>
            <w:rFonts w:asciiTheme="minorHAnsi" w:eastAsiaTheme="minorEastAsia" w:hAnsiTheme="minorHAnsi" w:cstheme="minorBidi"/>
            <w:b w:val="0"/>
            <w:noProof/>
            <w:sz w:val="24"/>
            <w:szCs w:val="24"/>
            <w:lang w:val="en-FI" w:eastAsia="en-GB"/>
          </w:rPr>
          <w:tab/>
        </w:r>
        <w:r w:rsidRPr="009508CD">
          <w:rPr>
            <w:rStyle w:val="Hyperlink"/>
            <w:noProof/>
          </w:rPr>
          <w:t>AbstractObservationCharacteristics</w:t>
        </w:r>
        <w:r>
          <w:rPr>
            <w:noProof/>
            <w:webHidden/>
          </w:rPr>
          <w:tab/>
        </w:r>
        <w:r>
          <w:rPr>
            <w:noProof/>
            <w:webHidden/>
          </w:rPr>
          <w:fldChar w:fldCharType="begin"/>
        </w:r>
        <w:r>
          <w:rPr>
            <w:noProof/>
            <w:webHidden/>
          </w:rPr>
          <w:instrText xml:space="preserve"> PAGEREF _Toc72768876 \h </w:instrText>
        </w:r>
        <w:r>
          <w:rPr>
            <w:noProof/>
            <w:webHidden/>
          </w:rPr>
        </w:r>
        <w:r>
          <w:rPr>
            <w:noProof/>
            <w:webHidden/>
          </w:rPr>
          <w:fldChar w:fldCharType="separate"/>
        </w:r>
        <w:r>
          <w:rPr>
            <w:noProof/>
            <w:webHidden/>
          </w:rPr>
          <w:t>52</w:t>
        </w:r>
        <w:r>
          <w:rPr>
            <w:noProof/>
            <w:webHidden/>
          </w:rPr>
          <w:fldChar w:fldCharType="end"/>
        </w:r>
      </w:hyperlink>
    </w:p>
    <w:p w14:paraId="5A08451E" w14:textId="29450571" w:rsidR="00FD7B7C" w:rsidRDefault="00FD7B7C">
      <w:pPr>
        <w:pStyle w:val="TOC2"/>
        <w:rPr>
          <w:rFonts w:asciiTheme="minorHAnsi" w:eastAsiaTheme="minorEastAsia" w:hAnsiTheme="minorHAnsi" w:cstheme="minorBidi"/>
          <w:b w:val="0"/>
          <w:noProof/>
          <w:sz w:val="24"/>
          <w:szCs w:val="24"/>
          <w:lang w:val="en-FI" w:eastAsia="en-GB"/>
        </w:rPr>
      </w:pPr>
      <w:hyperlink w:anchor="_Toc72768877" w:history="1">
        <w:r w:rsidRPr="009508CD">
          <w:rPr>
            <w:rStyle w:val="Hyperlink"/>
            <w:noProof/>
          </w:rPr>
          <w:t>9.3</w:t>
        </w:r>
        <w:r>
          <w:rPr>
            <w:rFonts w:asciiTheme="minorHAnsi" w:eastAsiaTheme="minorEastAsia" w:hAnsiTheme="minorHAnsi" w:cstheme="minorBidi"/>
            <w:b w:val="0"/>
            <w:noProof/>
            <w:sz w:val="24"/>
            <w:szCs w:val="24"/>
            <w:lang w:val="en-FI" w:eastAsia="en-GB"/>
          </w:rPr>
          <w:tab/>
        </w:r>
        <w:r w:rsidRPr="009508CD">
          <w:rPr>
            <w:rStyle w:val="Hyperlink"/>
            <w:noProof/>
          </w:rPr>
          <w:t>AbstractObservation</w:t>
        </w:r>
        <w:r>
          <w:rPr>
            <w:noProof/>
            <w:webHidden/>
          </w:rPr>
          <w:tab/>
        </w:r>
        <w:r>
          <w:rPr>
            <w:noProof/>
            <w:webHidden/>
          </w:rPr>
          <w:fldChar w:fldCharType="begin"/>
        </w:r>
        <w:r>
          <w:rPr>
            <w:noProof/>
            <w:webHidden/>
          </w:rPr>
          <w:instrText xml:space="preserve"> PAGEREF _Toc72768877 \h </w:instrText>
        </w:r>
        <w:r>
          <w:rPr>
            <w:noProof/>
            <w:webHidden/>
          </w:rPr>
        </w:r>
        <w:r>
          <w:rPr>
            <w:noProof/>
            <w:webHidden/>
          </w:rPr>
          <w:fldChar w:fldCharType="separate"/>
        </w:r>
        <w:r>
          <w:rPr>
            <w:noProof/>
            <w:webHidden/>
          </w:rPr>
          <w:t>58</w:t>
        </w:r>
        <w:r>
          <w:rPr>
            <w:noProof/>
            <w:webHidden/>
          </w:rPr>
          <w:fldChar w:fldCharType="end"/>
        </w:r>
      </w:hyperlink>
    </w:p>
    <w:p w14:paraId="0A5087CA" w14:textId="3274D24B" w:rsidR="00FD7B7C" w:rsidRDefault="00FD7B7C">
      <w:pPr>
        <w:pStyle w:val="TOC2"/>
        <w:rPr>
          <w:rFonts w:asciiTheme="minorHAnsi" w:eastAsiaTheme="minorEastAsia" w:hAnsiTheme="minorHAnsi" w:cstheme="minorBidi"/>
          <w:b w:val="0"/>
          <w:noProof/>
          <w:sz w:val="24"/>
          <w:szCs w:val="24"/>
          <w:lang w:val="en-FI" w:eastAsia="en-GB"/>
        </w:rPr>
      </w:pPr>
      <w:hyperlink w:anchor="_Toc72768878" w:history="1">
        <w:r w:rsidRPr="009508CD">
          <w:rPr>
            <w:rStyle w:val="Hyperlink"/>
            <w:noProof/>
          </w:rPr>
          <w:t>9.4</w:t>
        </w:r>
        <w:r>
          <w:rPr>
            <w:rFonts w:asciiTheme="minorHAnsi" w:eastAsiaTheme="minorEastAsia" w:hAnsiTheme="minorHAnsi" w:cstheme="minorBidi"/>
            <w:b w:val="0"/>
            <w:noProof/>
            <w:sz w:val="24"/>
            <w:szCs w:val="24"/>
            <w:lang w:val="en-FI" w:eastAsia="en-GB"/>
          </w:rPr>
          <w:tab/>
        </w:r>
        <w:r w:rsidRPr="009508CD">
          <w:rPr>
            <w:rStyle w:val="Hyperlink"/>
            <w:noProof/>
          </w:rPr>
          <w:t>AbstractObservableProperty</w:t>
        </w:r>
        <w:r>
          <w:rPr>
            <w:noProof/>
            <w:webHidden/>
          </w:rPr>
          <w:tab/>
        </w:r>
        <w:r>
          <w:rPr>
            <w:noProof/>
            <w:webHidden/>
          </w:rPr>
          <w:fldChar w:fldCharType="begin"/>
        </w:r>
        <w:r>
          <w:rPr>
            <w:noProof/>
            <w:webHidden/>
          </w:rPr>
          <w:instrText xml:space="preserve"> PAGEREF _Toc72768878 \h </w:instrText>
        </w:r>
        <w:r>
          <w:rPr>
            <w:noProof/>
            <w:webHidden/>
          </w:rPr>
        </w:r>
        <w:r>
          <w:rPr>
            <w:noProof/>
            <w:webHidden/>
          </w:rPr>
          <w:fldChar w:fldCharType="separate"/>
        </w:r>
        <w:r>
          <w:rPr>
            <w:noProof/>
            <w:webHidden/>
          </w:rPr>
          <w:t>61</w:t>
        </w:r>
        <w:r>
          <w:rPr>
            <w:noProof/>
            <w:webHidden/>
          </w:rPr>
          <w:fldChar w:fldCharType="end"/>
        </w:r>
      </w:hyperlink>
    </w:p>
    <w:p w14:paraId="4E75F579" w14:textId="4E7D3B4C" w:rsidR="00FD7B7C" w:rsidRDefault="00FD7B7C">
      <w:pPr>
        <w:pStyle w:val="TOC2"/>
        <w:rPr>
          <w:rFonts w:asciiTheme="minorHAnsi" w:eastAsiaTheme="minorEastAsia" w:hAnsiTheme="minorHAnsi" w:cstheme="minorBidi"/>
          <w:b w:val="0"/>
          <w:noProof/>
          <w:sz w:val="24"/>
          <w:szCs w:val="24"/>
          <w:lang w:val="en-FI" w:eastAsia="en-GB"/>
        </w:rPr>
      </w:pPr>
      <w:hyperlink w:anchor="_Toc72768879" w:history="1">
        <w:r w:rsidRPr="009508CD">
          <w:rPr>
            <w:rStyle w:val="Hyperlink"/>
            <w:noProof/>
          </w:rPr>
          <w:t>9.5</w:t>
        </w:r>
        <w:r>
          <w:rPr>
            <w:rFonts w:asciiTheme="minorHAnsi" w:eastAsiaTheme="minorEastAsia" w:hAnsiTheme="minorHAnsi" w:cstheme="minorBidi"/>
            <w:b w:val="0"/>
            <w:noProof/>
            <w:sz w:val="24"/>
            <w:szCs w:val="24"/>
            <w:lang w:val="en-FI" w:eastAsia="en-GB"/>
          </w:rPr>
          <w:tab/>
        </w:r>
        <w:r w:rsidRPr="009508CD">
          <w:rPr>
            <w:rStyle w:val="Hyperlink"/>
            <w:noProof/>
          </w:rPr>
          <w:t>AbstractObservingProcedure</w:t>
        </w:r>
        <w:r>
          <w:rPr>
            <w:noProof/>
            <w:webHidden/>
          </w:rPr>
          <w:tab/>
        </w:r>
        <w:r>
          <w:rPr>
            <w:noProof/>
            <w:webHidden/>
          </w:rPr>
          <w:fldChar w:fldCharType="begin"/>
        </w:r>
        <w:r>
          <w:rPr>
            <w:noProof/>
            <w:webHidden/>
          </w:rPr>
          <w:instrText xml:space="preserve"> PAGEREF _Toc72768879 \h </w:instrText>
        </w:r>
        <w:r>
          <w:rPr>
            <w:noProof/>
            <w:webHidden/>
          </w:rPr>
        </w:r>
        <w:r>
          <w:rPr>
            <w:noProof/>
            <w:webHidden/>
          </w:rPr>
          <w:fldChar w:fldCharType="separate"/>
        </w:r>
        <w:r>
          <w:rPr>
            <w:noProof/>
            <w:webHidden/>
          </w:rPr>
          <w:t>62</w:t>
        </w:r>
        <w:r>
          <w:rPr>
            <w:noProof/>
            <w:webHidden/>
          </w:rPr>
          <w:fldChar w:fldCharType="end"/>
        </w:r>
      </w:hyperlink>
    </w:p>
    <w:p w14:paraId="1E56F96D" w14:textId="727833EE" w:rsidR="00FD7B7C" w:rsidRDefault="00FD7B7C">
      <w:pPr>
        <w:pStyle w:val="TOC2"/>
        <w:rPr>
          <w:rFonts w:asciiTheme="minorHAnsi" w:eastAsiaTheme="minorEastAsia" w:hAnsiTheme="minorHAnsi" w:cstheme="minorBidi"/>
          <w:b w:val="0"/>
          <w:noProof/>
          <w:sz w:val="24"/>
          <w:szCs w:val="24"/>
          <w:lang w:val="en-FI" w:eastAsia="en-GB"/>
        </w:rPr>
      </w:pPr>
      <w:hyperlink w:anchor="_Toc72768880" w:history="1">
        <w:r w:rsidRPr="009508CD">
          <w:rPr>
            <w:rStyle w:val="Hyperlink"/>
            <w:noProof/>
          </w:rPr>
          <w:t>9.6</w:t>
        </w:r>
        <w:r>
          <w:rPr>
            <w:rFonts w:asciiTheme="minorHAnsi" w:eastAsiaTheme="minorEastAsia" w:hAnsiTheme="minorHAnsi" w:cstheme="minorBidi"/>
            <w:b w:val="0"/>
            <w:noProof/>
            <w:sz w:val="24"/>
            <w:szCs w:val="24"/>
            <w:lang w:val="en-FI" w:eastAsia="en-GB"/>
          </w:rPr>
          <w:tab/>
        </w:r>
        <w:r w:rsidRPr="009508CD">
          <w:rPr>
            <w:rStyle w:val="Hyperlink"/>
            <w:noProof/>
          </w:rPr>
          <w:t>AbstractObserver</w:t>
        </w:r>
        <w:r>
          <w:rPr>
            <w:noProof/>
            <w:webHidden/>
          </w:rPr>
          <w:tab/>
        </w:r>
        <w:r>
          <w:rPr>
            <w:noProof/>
            <w:webHidden/>
          </w:rPr>
          <w:fldChar w:fldCharType="begin"/>
        </w:r>
        <w:r>
          <w:rPr>
            <w:noProof/>
            <w:webHidden/>
          </w:rPr>
          <w:instrText xml:space="preserve"> PAGEREF _Toc72768880 \h </w:instrText>
        </w:r>
        <w:r>
          <w:rPr>
            <w:noProof/>
            <w:webHidden/>
          </w:rPr>
        </w:r>
        <w:r>
          <w:rPr>
            <w:noProof/>
            <w:webHidden/>
          </w:rPr>
          <w:fldChar w:fldCharType="separate"/>
        </w:r>
        <w:r>
          <w:rPr>
            <w:noProof/>
            <w:webHidden/>
          </w:rPr>
          <w:t>63</w:t>
        </w:r>
        <w:r>
          <w:rPr>
            <w:noProof/>
            <w:webHidden/>
          </w:rPr>
          <w:fldChar w:fldCharType="end"/>
        </w:r>
      </w:hyperlink>
    </w:p>
    <w:p w14:paraId="09AB959B" w14:textId="4920403D" w:rsidR="00FD7B7C" w:rsidRDefault="00FD7B7C">
      <w:pPr>
        <w:pStyle w:val="TOC2"/>
        <w:rPr>
          <w:rFonts w:asciiTheme="minorHAnsi" w:eastAsiaTheme="minorEastAsia" w:hAnsiTheme="minorHAnsi" w:cstheme="minorBidi"/>
          <w:b w:val="0"/>
          <w:noProof/>
          <w:sz w:val="24"/>
          <w:szCs w:val="24"/>
          <w:lang w:val="en-FI" w:eastAsia="en-GB"/>
        </w:rPr>
      </w:pPr>
      <w:hyperlink w:anchor="_Toc72768881" w:history="1">
        <w:r w:rsidRPr="009508CD">
          <w:rPr>
            <w:rStyle w:val="Hyperlink"/>
            <w:noProof/>
          </w:rPr>
          <w:t>9.7</w:t>
        </w:r>
        <w:r>
          <w:rPr>
            <w:rFonts w:asciiTheme="minorHAnsi" w:eastAsiaTheme="minorEastAsia" w:hAnsiTheme="minorHAnsi" w:cstheme="minorBidi"/>
            <w:b w:val="0"/>
            <w:noProof/>
            <w:sz w:val="24"/>
            <w:szCs w:val="24"/>
            <w:lang w:val="en-FI" w:eastAsia="en-GB"/>
          </w:rPr>
          <w:tab/>
        </w:r>
        <w:r w:rsidRPr="009508CD">
          <w:rPr>
            <w:rStyle w:val="Hyperlink"/>
            <w:noProof/>
          </w:rPr>
          <w:t>AbstractHost</w:t>
        </w:r>
        <w:r>
          <w:rPr>
            <w:noProof/>
            <w:webHidden/>
          </w:rPr>
          <w:tab/>
        </w:r>
        <w:r>
          <w:rPr>
            <w:noProof/>
            <w:webHidden/>
          </w:rPr>
          <w:fldChar w:fldCharType="begin"/>
        </w:r>
        <w:r>
          <w:rPr>
            <w:noProof/>
            <w:webHidden/>
          </w:rPr>
          <w:instrText xml:space="preserve"> PAGEREF _Toc72768881 \h </w:instrText>
        </w:r>
        <w:r>
          <w:rPr>
            <w:noProof/>
            <w:webHidden/>
          </w:rPr>
        </w:r>
        <w:r>
          <w:rPr>
            <w:noProof/>
            <w:webHidden/>
          </w:rPr>
          <w:fldChar w:fldCharType="separate"/>
        </w:r>
        <w:r>
          <w:rPr>
            <w:noProof/>
            <w:webHidden/>
          </w:rPr>
          <w:t>64</w:t>
        </w:r>
        <w:r>
          <w:rPr>
            <w:noProof/>
            <w:webHidden/>
          </w:rPr>
          <w:fldChar w:fldCharType="end"/>
        </w:r>
      </w:hyperlink>
    </w:p>
    <w:p w14:paraId="169707F8" w14:textId="66300683" w:rsidR="00FD7B7C" w:rsidRDefault="00FD7B7C">
      <w:pPr>
        <w:pStyle w:val="TOC2"/>
        <w:rPr>
          <w:rFonts w:asciiTheme="minorHAnsi" w:eastAsiaTheme="minorEastAsia" w:hAnsiTheme="minorHAnsi" w:cstheme="minorBidi"/>
          <w:b w:val="0"/>
          <w:noProof/>
          <w:sz w:val="24"/>
          <w:szCs w:val="24"/>
          <w:lang w:val="en-FI" w:eastAsia="en-GB"/>
        </w:rPr>
      </w:pPr>
      <w:hyperlink w:anchor="_Toc72768882" w:history="1">
        <w:r w:rsidRPr="009508CD">
          <w:rPr>
            <w:rStyle w:val="Hyperlink"/>
            <w:noProof/>
          </w:rPr>
          <w:t>9.8</w:t>
        </w:r>
        <w:r>
          <w:rPr>
            <w:rFonts w:asciiTheme="minorHAnsi" w:eastAsiaTheme="minorEastAsia" w:hAnsiTheme="minorHAnsi" w:cstheme="minorBidi"/>
            <w:b w:val="0"/>
            <w:noProof/>
            <w:sz w:val="24"/>
            <w:szCs w:val="24"/>
            <w:lang w:val="en-FI" w:eastAsia="en-GB"/>
          </w:rPr>
          <w:tab/>
        </w:r>
        <w:r w:rsidRPr="009508CD">
          <w:rPr>
            <w:rStyle w:val="Hyperlink"/>
            <w:noProof/>
          </w:rPr>
          <w:t>AbstractDeployment</w:t>
        </w:r>
        <w:r>
          <w:rPr>
            <w:noProof/>
            <w:webHidden/>
          </w:rPr>
          <w:tab/>
        </w:r>
        <w:r>
          <w:rPr>
            <w:noProof/>
            <w:webHidden/>
          </w:rPr>
          <w:fldChar w:fldCharType="begin"/>
        </w:r>
        <w:r>
          <w:rPr>
            <w:noProof/>
            <w:webHidden/>
          </w:rPr>
          <w:instrText xml:space="preserve"> PAGEREF _Toc72768882 \h </w:instrText>
        </w:r>
        <w:r>
          <w:rPr>
            <w:noProof/>
            <w:webHidden/>
          </w:rPr>
        </w:r>
        <w:r>
          <w:rPr>
            <w:noProof/>
            <w:webHidden/>
          </w:rPr>
          <w:fldChar w:fldCharType="separate"/>
        </w:r>
        <w:r>
          <w:rPr>
            <w:noProof/>
            <w:webHidden/>
          </w:rPr>
          <w:t>65</w:t>
        </w:r>
        <w:r>
          <w:rPr>
            <w:noProof/>
            <w:webHidden/>
          </w:rPr>
          <w:fldChar w:fldCharType="end"/>
        </w:r>
      </w:hyperlink>
    </w:p>
    <w:p w14:paraId="3B197276" w14:textId="3F499857" w:rsidR="00FD7B7C" w:rsidRDefault="00FD7B7C">
      <w:pPr>
        <w:pStyle w:val="TOC2"/>
        <w:rPr>
          <w:rFonts w:asciiTheme="minorHAnsi" w:eastAsiaTheme="minorEastAsia" w:hAnsiTheme="minorHAnsi" w:cstheme="minorBidi"/>
          <w:b w:val="0"/>
          <w:noProof/>
          <w:sz w:val="24"/>
          <w:szCs w:val="24"/>
          <w:lang w:val="en-FI" w:eastAsia="en-GB"/>
        </w:rPr>
      </w:pPr>
      <w:hyperlink w:anchor="_Toc72768883" w:history="1">
        <w:r w:rsidRPr="009508CD">
          <w:rPr>
            <w:rStyle w:val="Hyperlink"/>
            <w:noProof/>
          </w:rPr>
          <w:t>9.9</w:t>
        </w:r>
        <w:r>
          <w:rPr>
            <w:rFonts w:asciiTheme="minorHAnsi" w:eastAsiaTheme="minorEastAsia" w:hAnsiTheme="minorHAnsi" w:cstheme="minorBidi"/>
            <w:b w:val="0"/>
            <w:noProof/>
            <w:sz w:val="24"/>
            <w:szCs w:val="24"/>
            <w:lang w:val="en-FI" w:eastAsia="en-GB"/>
          </w:rPr>
          <w:tab/>
        </w:r>
        <w:r w:rsidRPr="009508CD">
          <w:rPr>
            <w:rStyle w:val="Hyperlink"/>
            <w:noProof/>
          </w:rPr>
          <w:t>NamedValue</w:t>
        </w:r>
        <w:r>
          <w:rPr>
            <w:noProof/>
            <w:webHidden/>
          </w:rPr>
          <w:tab/>
        </w:r>
        <w:r>
          <w:rPr>
            <w:noProof/>
            <w:webHidden/>
          </w:rPr>
          <w:fldChar w:fldCharType="begin"/>
        </w:r>
        <w:r>
          <w:rPr>
            <w:noProof/>
            <w:webHidden/>
          </w:rPr>
          <w:instrText xml:space="preserve"> PAGEREF _Toc72768883 \h </w:instrText>
        </w:r>
        <w:r>
          <w:rPr>
            <w:noProof/>
            <w:webHidden/>
          </w:rPr>
        </w:r>
        <w:r>
          <w:rPr>
            <w:noProof/>
            <w:webHidden/>
          </w:rPr>
          <w:fldChar w:fldCharType="separate"/>
        </w:r>
        <w:r>
          <w:rPr>
            <w:noProof/>
            <w:webHidden/>
          </w:rPr>
          <w:t>67</w:t>
        </w:r>
        <w:r>
          <w:rPr>
            <w:noProof/>
            <w:webHidden/>
          </w:rPr>
          <w:fldChar w:fldCharType="end"/>
        </w:r>
      </w:hyperlink>
    </w:p>
    <w:p w14:paraId="5A48E9A3" w14:textId="2ABFF195" w:rsidR="00FD7B7C" w:rsidRDefault="00FD7B7C">
      <w:pPr>
        <w:pStyle w:val="TOC1"/>
        <w:rPr>
          <w:rFonts w:asciiTheme="minorHAnsi" w:eastAsiaTheme="minorEastAsia" w:hAnsiTheme="minorHAnsi" w:cstheme="minorBidi"/>
          <w:b w:val="0"/>
          <w:noProof/>
          <w:sz w:val="24"/>
          <w:szCs w:val="24"/>
          <w:lang w:val="en-FI" w:eastAsia="en-GB"/>
        </w:rPr>
      </w:pPr>
      <w:hyperlink w:anchor="_Toc72768884" w:history="1">
        <w:r w:rsidRPr="009508CD">
          <w:rPr>
            <w:rStyle w:val="Hyperlink"/>
            <w:noProof/>
          </w:rPr>
          <w:t>10</w:t>
        </w:r>
        <w:r>
          <w:rPr>
            <w:rFonts w:asciiTheme="minorHAnsi" w:eastAsiaTheme="minorEastAsia" w:hAnsiTheme="minorHAnsi" w:cstheme="minorBidi"/>
            <w:b w:val="0"/>
            <w:noProof/>
            <w:sz w:val="24"/>
            <w:szCs w:val="24"/>
            <w:lang w:val="en-FI" w:eastAsia="en-GB"/>
          </w:rPr>
          <w:tab/>
        </w:r>
        <w:r w:rsidRPr="009508CD">
          <w:rPr>
            <w:rStyle w:val="Hyperlink"/>
            <w:noProof/>
          </w:rPr>
          <w:t>Basic Observations</w:t>
        </w:r>
        <w:r>
          <w:rPr>
            <w:noProof/>
            <w:webHidden/>
          </w:rPr>
          <w:tab/>
        </w:r>
        <w:r>
          <w:rPr>
            <w:noProof/>
            <w:webHidden/>
          </w:rPr>
          <w:fldChar w:fldCharType="begin"/>
        </w:r>
        <w:r>
          <w:rPr>
            <w:noProof/>
            <w:webHidden/>
          </w:rPr>
          <w:instrText xml:space="preserve"> PAGEREF _Toc72768884 \h </w:instrText>
        </w:r>
        <w:r>
          <w:rPr>
            <w:noProof/>
            <w:webHidden/>
          </w:rPr>
        </w:r>
        <w:r>
          <w:rPr>
            <w:noProof/>
            <w:webHidden/>
          </w:rPr>
          <w:fldChar w:fldCharType="separate"/>
        </w:r>
        <w:r>
          <w:rPr>
            <w:noProof/>
            <w:webHidden/>
          </w:rPr>
          <w:t>68</w:t>
        </w:r>
        <w:r>
          <w:rPr>
            <w:noProof/>
            <w:webHidden/>
          </w:rPr>
          <w:fldChar w:fldCharType="end"/>
        </w:r>
      </w:hyperlink>
    </w:p>
    <w:p w14:paraId="3A380B13" w14:textId="753AEA4B" w:rsidR="00FD7B7C" w:rsidRDefault="00FD7B7C">
      <w:pPr>
        <w:pStyle w:val="TOC2"/>
        <w:rPr>
          <w:rFonts w:asciiTheme="minorHAnsi" w:eastAsiaTheme="minorEastAsia" w:hAnsiTheme="minorHAnsi" w:cstheme="minorBidi"/>
          <w:b w:val="0"/>
          <w:noProof/>
          <w:sz w:val="24"/>
          <w:szCs w:val="24"/>
          <w:lang w:val="en-FI" w:eastAsia="en-GB"/>
        </w:rPr>
      </w:pPr>
      <w:hyperlink w:anchor="_Toc72768885" w:history="1">
        <w:r w:rsidRPr="009508CD">
          <w:rPr>
            <w:rStyle w:val="Hyperlink"/>
            <w:noProof/>
          </w:rPr>
          <w:t>10.1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_Toc72768885 \h </w:instrText>
        </w:r>
        <w:r>
          <w:rPr>
            <w:noProof/>
            <w:webHidden/>
          </w:rPr>
        </w:r>
        <w:r>
          <w:rPr>
            <w:noProof/>
            <w:webHidden/>
          </w:rPr>
          <w:fldChar w:fldCharType="separate"/>
        </w:r>
        <w:r>
          <w:rPr>
            <w:noProof/>
            <w:webHidden/>
          </w:rPr>
          <w:t>68</w:t>
        </w:r>
        <w:r>
          <w:rPr>
            <w:noProof/>
            <w:webHidden/>
          </w:rPr>
          <w:fldChar w:fldCharType="end"/>
        </w:r>
      </w:hyperlink>
    </w:p>
    <w:p w14:paraId="130DB138" w14:textId="5846879E" w:rsidR="00FD7B7C" w:rsidRDefault="00FD7B7C">
      <w:pPr>
        <w:pStyle w:val="TOC2"/>
        <w:rPr>
          <w:rFonts w:asciiTheme="minorHAnsi" w:eastAsiaTheme="minorEastAsia" w:hAnsiTheme="minorHAnsi" w:cstheme="minorBidi"/>
          <w:b w:val="0"/>
          <w:noProof/>
          <w:sz w:val="24"/>
          <w:szCs w:val="24"/>
          <w:lang w:val="en-FI" w:eastAsia="en-GB"/>
        </w:rPr>
      </w:pPr>
      <w:hyperlink w:anchor="_Toc72768886" w:history="1">
        <w:r w:rsidRPr="009508CD">
          <w:rPr>
            <w:rStyle w:val="Hyperlink"/>
            <w:noProof/>
          </w:rPr>
          <w:t>10.2</w:t>
        </w:r>
        <w:r>
          <w:rPr>
            <w:rFonts w:asciiTheme="minorHAnsi" w:eastAsiaTheme="minorEastAsia" w:hAnsiTheme="minorHAnsi" w:cstheme="minorBidi"/>
            <w:b w:val="0"/>
            <w:noProof/>
            <w:sz w:val="24"/>
            <w:szCs w:val="24"/>
            <w:lang w:val="en-FI" w:eastAsia="en-GB"/>
          </w:rPr>
          <w:tab/>
        </w:r>
        <w:r w:rsidRPr="009508CD">
          <w:rPr>
            <w:rStyle w:val="Hyperlink"/>
            <w:noProof/>
          </w:rPr>
          <w:t>Observation</w:t>
        </w:r>
        <w:r>
          <w:rPr>
            <w:noProof/>
            <w:webHidden/>
          </w:rPr>
          <w:tab/>
        </w:r>
        <w:r>
          <w:rPr>
            <w:noProof/>
            <w:webHidden/>
          </w:rPr>
          <w:fldChar w:fldCharType="begin"/>
        </w:r>
        <w:r>
          <w:rPr>
            <w:noProof/>
            <w:webHidden/>
          </w:rPr>
          <w:instrText xml:space="preserve"> PAGEREF _Toc72768886 \h </w:instrText>
        </w:r>
        <w:r>
          <w:rPr>
            <w:noProof/>
            <w:webHidden/>
          </w:rPr>
        </w:r>
        <w:r>
          <w:rPr>
            <w:noProof/>
            <w:webHidden/>
          </w:rPr>
          <w:fldChar w:fldCharType="separate"/>
        </w:r>
        <w:r>
          <w:rPr>
            <w:noProof/>
            <w:webHidden/>
          </w:rPr>
          <w:t>71</w:t>
        </w:r>
        <w:r>
          <w:rPr>
            <w:noProof/>
            <w:webHidden/>
          </w:rPr>
          <w:fldChar w:fldCharType="end"/>
        </w:r>
      </w:hyperlink>
    </w:p>
    <w:p w14:paraId="0F54789B" w14:textId="3B56046B" w:rsidR="00FD7B7C" w:rsidRDefault="00FD7B7C">
      <w:pPr>
        <w:pStyle w:val="TOC2"/>
        <w:rPr>
          <w:rFonts w:asciiTheme="minorHAnsi" w:eastAsiaTheme="minorEastAsia" w:hAnsiTheme="minorHAnsi" w:cstheme="minorBidi"/>
          <w:b w:val="0"/>
          <w:noProof/>
          <w:sz w:val="24"/>
          <w:szCs w:val="24"/>
          <w:lang w:val="en-FI" w:eastAsia="en-GB"/>
        </w:rPr>
      </w:pPr>
      <w:hyperlink w:anchor="_Toc72768887" w:history="1">
        <w:r w:rsidRPr="009508CD">
          <w:rPr>
            <w:rStyle w:val="Hyperlink"/>
            <w:noProof/>
          </w:rPr>
          <w:t>10.3</w:t>
        </w:r>
        <w:r>
          <w:rPr>
            <w:rFonts w:asciiTheme="minorHAnsi" w:eastAsiaTheme="minorEastAsia" w:hAnsiTheme="minorHAnsi" w:cstheme="minorBidi"/>
            <w:b w:val="0"/>
            <w:noProof/>
            <w:sz w:val="24"/>
            <w:szCs w:val="24"/>
            <w:lang w:val="en-FI" w:eastAsia="en-GB"/>
          </w:rPr>
          <w:tab/>
        </w:r>
        <w:r w:rsidRPr="009508CD">
          <w:rPr>
            <w:rStyle w:val="Hyperlink"/>
            <w:noProof/>
          </w:rPr>
          <w:t>ObservationCharacteristics</w:t>
        </w:r>
        <w:r>
          <w:rPr>
            <w:noProof/>
            <w:webHidden/>
          </w:rPr>
          <w:tab/>
        </w:r>
        <w:r>
          <w:rPr>
            <w:noProof/>
            <w:webHidden/>
          </w:rPr>
          <w:fldChar w:fldCharType="begin"/>
        </w:r>
        <w:r>
          <w:rPr>
            <w:noProof/>
            <w:webHidden/>
          </w:rPr>
          <w:instrText xml:space="preserve"> PAGEREF _Toc72768887 \h </w:instrText>
        </w:r>
        <w:r>
          <w:rPr>
            <w:noProof/>
            <w:webHidden/>
          </w:rPr>
        </w:r>
        <w:r>
          <w:rPr>
            <w:noProof/>
            <w:webHidden/>
          </w:rPr>
          <w:fldChar w:fldCharType="separate"/>
        </w:r>
        <w:r>
          <w:rPr>
            <w:noProof/>
            <w:webHidden/>
          </w:rPr>
          <w:t>72</w:t>
        </w:r>
        <w:r>
          <w:rPr>
            <w:noProof/>
            <w:webHidden/>
          </w:rPr>
          <w:fldChar w:fldCharType="end"/>
        </w:r>
      </w:hyperlink>
    </w:p>
    <w:p w14:paraId="36A37BD2" w14:textId="4D6E53AF" w:rsidR="00FD7B7C" w:rsidRDefault="00FD7B7C">
      <w:pPr>
        <w:pStyle w:val="TOC2"/>
        <w:rPr>
          <w:rFonts w:asciiTheme="minorHAnsi" w:eastAsiaTheme="minorEastAsia" w:hAnsiTheme="minorHAnsi" w:cstheme="minorBidi"/>
          <w:b w:val="0"/>
          <w:noProof/>
          <w:sz w:val="24"/>
          <w:szCs w:val="24"/>
          <w:lang w:val="en-FI" w:eastAsia="en-GB"/>
        </w:rPr>
      </w:pPr>
      <w:hyperlink w:anchor="_Toc72768888" w:history="1">
        <w:r w:rsidRPr="009508CD">
          <w:rPr>
            <w:rStyle w:val="Hyperlink"/>
            <w:noProof/>
          </w:rPr>
          <w:t>10.4</w:t>
        </w:r>
        <w:r>
          <w:rPr>
            <w:rFonts w:asciiTheme="minorHAnsi" w:eastAsiaTheme="minorEastAsia" w:hAnsiTheme="minorHAnsi" w:cstheme="minorBidi"/>
            <w:b w:val="0"/>
            <w:noProof/>
            <w:sz w:val="24"/>
            <w:szCs w:val="24"/>
            <w:lang w:val="en-FI" w:eastAsia="en-GB"/>
          </w:rPr>
          <w:tab/>
        </w:r>
        <w:r w:rsidRPr="009508CD">
          <w:rPr>
            <w:rStyle w:val="Hyperlink"/>
            <w:noProof/>
          </w:rPr>
          <w:t>ObservationCollection</w:t>
        </w:r>
        <w:r>
          <w:rPr>
            <w:noProof/>
            <w:webHidden/>
          </w:rPr>
          <w:tab/>
        </w:r>
        <w:r>
          <w:rPr>
            <w:noProof/>
            <w:webHidden/>
          </w:rPr>
          <w:fldChar w:fldCharType="begin"/>
        </w:r>
        <w:r>
          <w:rPr>
            <w:noProof/>
            <w:webHidden/>
          </w:rPr>
          <w:instrText xml:space="preserve"> PAGEREF _Toc72768888 \h </w:instrText>
        </w:r>
        <w:r>
          <w:rPr>
            <w:noProof/>
            <w:webHidden/>
          </w:rPr>
        </w:r>
        <w:r>
          <w:rPr>
            <w:noProof/>
            <w:webHidden/>
          </w:rPr>
          <w:fldChar w:fldCharType="separate"/>
        </w:r>
        <w:r>
          <w:rPr>
            <w:noProof/>
            <w:webHidden/>
          </w:rPr>
          <w:t>73</w:t>
        </w:r>
        <w:r>
          <w:rPr>
            <w:noProof/>
            <w:webHidden/>
          </w:rPr>
          <w:fldChar w:fldCharType="end"/>
        </w:r>
      </w:hyperlink>
    </w:p>
    <w:p w14:paraId="38D1F2E4" w14:textId="0333DBB4" w:rsidR="00FD7B7C" w:rsidRDefault="00FD7B7C">
      <w:pPr>
        <w:pStyle w:val="TOC2"/>
        <w:rPr>
          <w:rFonts w:asciiTheme="minorHAnsi" w:eastAsiaTheme="minorEastAsia" w:hAnsiTheme="minorHAnsi" w:cstheme="minorBidi"/>
          <w:b w:val="0"/>
          <w:noProof/>
          <w:sz w:val="24"/>
          <w:szCs w:val="24"/>
          <w:lang w:val="en-FI" w:eastAsia="en-GB"/>
        </w:rPr>
      </w:pPr>
      <w:hyperlink w:anchor="_Toc72768889" w:history="1">
        <w:r w:rsidRPr="009508CD">
          <w:rPr>
            <w:rStyle w:val="Hyperlink"/>
            <w:noProof/>
          </w:rPr>
          <w:t>10.5</w:t>
        </w:r>
        <w:r>
          <w:rPr>
            <w:rFonts w:asciiTheme="minorHAnsi" w:eastAsiaTheme="minorEastAsia" w:hAnsiTheme="minorHAnsi" w:cstheme="minorBidi"/>
            <w:b w:val="0"/>
            <w:noProof/>
            <w:sz w:val="24"/>
            <w:szCs w:val="24"/>
            <w:lang w:val="en-FI" w:eastAsia="en-GB"/>
          </w:rPr>
          <w:tab/>
        </w:r>
        <w:r w:rsidRPr="009508CD">
          <w:rPr>
            <w:rStyle w:val="Hyperlink"/>
            <w:noProof/>
          </w:rPr>
          <w:t>ObservingCapability</w:t>
        </w:r>
        <w:r>
          <w:rPr>
            <w:noProof/>
            <w:webHidden/>
          </w:rPr>
          <w:tab/>
        </w:r>
        <w:r>
          <w:rPr>
            <w:noProof/>
            <w:webHidden/>
          </w:rPr>
          <w:fldChar w:fldCharType="begin"/>
        </w:r>
        <w:r>
          <w:rPr>
            <w:noProof/>
            <w:webHidden/>
          </w:rPr>
          <w:instrText xml:space="preserve"> PAGEREF _Toc72768889 \h </w:instrText>
        </w:r>
        <w:r>
          <w:rPr>
            <w:noProof/>
            <w:webHidden/>
          </w:rPr>
        </w:r>
        <w:r>
          <w:rPr>
            <w:noProof/>
            <w:webHidden/>
          </w:rPr>
          <w:fldChar w:fldCharType="separate"/>
        </w:r>
        <w:r>
          <w:rPr>
            <w:noProof/>
            <w:webHidden/>
          </w:rPr>
          <w:t>78</w:t>
        </w:r>
        <w:r>
          <w:rPr>
            <w:noProof/>
            <w:webHidden/>
          </w:rPr>
          <w:fldChar w:fldCharType="end"/>
        </w:r>
      </w:hyperlink>
    </w:p>
    <w:p w14:paraId="695FF93B" w14:textId="0EBB88CE" w:rsidR="00FD7B7C" w:rsidRDefault="00FD7B7C">
      <w:pPr>
        <w:pStyle w:val="TOC2"/>
        <w:rPr>
          <w:rFonts w:asciiTheme="minorHAnsi" w:eastAsiaTheme="minorEastAsia" w:hAnsiTheme="minorHAnsi" w:cstheme="minorBidi"/>
          <w:b w:val="0"/>
          <w:noProof/>
          <w:sz w:val="24"/>
          <w:szCs w:val="24"/>
          <w:lang w:val="en-FI" w:eastAsia="en-GB"/>
        </w:rPr>
      </w:pPr>
      <w:hyperlink w:anchor="_Toc72768890" w:history="1">
        <w:r w:rsidRPr="009508CD">
          <w:rPr>
            <w:rStyle w:val="Hyperlink"/>
            <w:noProof/>
          </w:rPr>
          <w:t>10.6</w:t>
        </w:r>
        <w:r>
          <w:rPr>
            <w:rFonts w:asciiTheme="minorHAnsi" w:eastAsiaTheme="minorEastAsia" w:hAnsiTheme="minorHAnsi" w:cstheme="minorBidi"/>
            <w:b w:val="0"/>
            <w:noProof/>
            <w:sz w:val="24"/>
            <w:szCs w:val="24"/>
            <w:lang w:val="en-FI" w:eastAsia="en-GB"/>
          </w:rPr>
          <w:tab/>
        </w:r>
        <w:r w:rsidRPr="009508CD">
          <w:rPr>
            <w:rStyle w:val="Hyperlink"/>
            <w:noProof/>
          </w:rPr>
          <w:t>ObservableProperty</w:t>
        </w:r>
        <w:r>
          <w:rPr>
            <w:noProof/>
            <w:webHidden/>
          </w:rPr>
          <w:tab/>
        </w:r>
        <w:r>
          <w:rPr>
            <w:noProof/>
            <w:webHidden/>
          </w:rPr>
          <w:fldChar w:fldCharType="begin"/>
        </w:r>
        <w:r>
          <w:rPr>
            <w:noProof/>
            <w:webHidden/>
          </w:rPr>
          <w:instrText xml:space="preserve"> PAGEREF _Toc72768890 \h </w:instrText>
        </w:r>
        <w:r>
          <w:rPr>
            <w:noProof/>
            <w:webHidden/>
          </w:rPr>
        </w:r>
        <w:r>
          <w:rPr>
            <w:noProof/>
            <w:webHidden/>
          </w:rPr>
          <w:fldChar w:fldCharType="separate"/>
        </w:r>
        <w:r>
          <w:rPr>
            <w:noProof/>
            <w:webHidden/>
          </w:rPr>
          <w:t>80</w:t>
        </w:r>
        <w:r>
          <w:rPr>
            <w:noProof/>
            <w:webHidden/>
          </w:rPr>
          <w:fldChar w:fldCharType="end"/>
        </w:r>
      </w:hyperlink>
    </w:p>
    <w:p w14:paraId="21E9358F" w14:textId="0560F2B0" w:rsidR="00FD7B7C" w:rsidRDefault="00FD7B7C">
      <w:pPr>
        <w:pStyle w:val="TOC2"/>
        <w:rPr>
          <w:rFonts w:asciiTheme="minorHAnsi" w:eastAsiaTheme="minorEastAsia" w:hAnsiTheme="minorHAnsi" w:cstheme="minorBidi"/>
          <w:b w:val="0"/>
          <w:noProof/>
          <w:sz w:val="24"/>
          <w:szCs w:val="24"/>
          <w:lang w:val="en-FI" w:eastAsia="en-GB"/>
        </w:rPr>
      </w:pPr>
      <w:hyperlink w:anchor="_Toc72768891" w:history="1">
        <w:r w:rsidRPr="009508CD">
          <w:rPr>
            <w:rStyle w:val="Hyperlink"/>
            <w:noProof/>
          </w:rPr>
          <w:t>10.7</w:t>
        </w:r>
        <w:r>
          <w:rPr>
            <w:rFonts w:asciiTheme="minorHAnsi" w:eastAsiaTheme="minorEastAsia" w:hAnsiTheme="minorHAnsi" w:cstheme="minorBidi"/>
            <w:b w:val="0"/>
            <w:noProof/>
            <w:sz w:val="24"/>
            <w:szCs w:val="24"/>
            <w:lang w:val="en-FI" w:eastAsia="en-GB"/>
          </w:rPr>
          <w:tab/>
        </w:r>
        <w:r w:rsidRPr="009508CD">
          <w:rPr>
            <w:rStyle w:val="Hyperlink"/>
            <w:noProof/>
          </w:rPr>
          <w:t>ObservingProcedure</w:t>
        </w:r>
        <w:r>
          <w:rPr>
            <w:noProof/>
            <w:webHidden/>
          </w:rPr>
          <w:tab/>
        </w:r>
        <w:r>
          <w:rPr>
            <w:noProof/>
            <w:webHidden/>
          </w:rPr>
          <w:fldChar w:fldCharType="begin"/>
        </w:r>
        <w:r>
          <w:rPr>
            <w:noProof/>
            <w:webHidden/>
          </w:rPr>
          <w:instrText xml:space="preserve"> PAGEREF _Toc72768891 \h </w:instrText>
        </w:r>
        <w:r>
          <w:rPr>
            <w:noProof/>
            <w:webHidden/>
          </w:rPr>
        </w:r>
        <w:r>
          <w:rPr>
            <w:noProof/>
            <w:webHidden/>
          </w:rPr>
          <w:fldChar w:fldCharType="separate"/>
        </w:r>
        <w:r>
          <w:rPr>
            <w:noProof/>
            <w:webHidden/>
          </w:rPr>
          <w:t>81</w:t>
        </w:r>
        <w:r>
          <w:rPr>
            <w:noProof/>
            <w:webHidden/>
          </w:rPr>
          <w:fldChar w:fldCharType="end"/>
        </w:r>
      </w:hyperlink>
    </w:p>
    <w:p w14:paraId="0AB882B9" w14:textId="751BF564" w:rsidR="00FD7B7C" w:rsidRDefault="00FD7B7C">
      <w:pPr>
        <w:pStyle w:val="TOC2"/>
        <w:rPr>
          <w:rFonts w:asciiTheme="minorHAnsi" w:eastAsiaTheme="minorEastAsia" w:hAnsiTheme="minorHAnsi" w:cstheme="minorBidi"/>
          <w:b w:val="0"/>
          <w:noProof/>
          <w:sz w:val="24"/>
          <w:szCs w:val="24"/>
          <w:lang w:val="en-FI" w:eastAsia="en-GB"/>
        </w:rPr>
      </w:pPr>
      <w:hyperlink w:anchor="_Toc72768892" w:history="1">
        <w:r w:rsidRPr="009508CD">
          <w:rPr>
            <w:rStyle w:val="Hyperlink"/>
            <w:noProof/>
          </w:rPr>
          <w:t>10.8</w:t>
        </w:r>
        <w:r>
          <w:rPr>
            <w:rFonts w:asciiTheme="minorHAnsi" w:eastAsiaTheme="minorEastAsia" w:hAnsiTheme="minorHAnsi" w:cstheme="minorBidi"/>
            <w:b w:val="0"/>
            <w:noProof/>
            <w:sz w:val="24"/>
            <w:szCs w:val="24"/>
            <w:lang w:val="en-FI" w:eastAsia="en-GB"/>
          </w:rPr>
          <w:tab/>
        </w:r>
        <w:r w:rsidRPr="009508CD">
          <w:rPr>
            <w:rStyle w:val="Hyperlink"/>
            <w:noProof/>
          </w:rPr>
          <w:t>Observer</w:t>
        </w:r>
        <w:r>
          <w:rPr>
            <w:noProof/>
            <w:webHidden/>
          </w:rPr>
          <w:tab/>
        </w:r>
        <w:r>
          <w:rPr>
            <w:noProof/>
            <w:webHidden/>
          </w:rPr>
          <w:fldChar w:fldCharType="begin"/>
        </w:r>
        <w:r>
          <w:rPr>
            <w:noProof/>
            <w:webHidden/>
          </w:rPr>
          <w:instrText xml:space="preserve"> PAGEREF _Toc72768892 \h </w:instrText>
        </w:r>
        <w:r>
          <w:rPr>
            <w:noProof/>
            <w:webHidden/>
          </w:rPr>
        </w:r>
        <w:r>
          <w:rPr>
            <w:noProof/>
            <w:webHidden/>
          </w:rPr>
          <w:fldChar w:fldCharType="separate"/>
        </w:r>
        <w:r>
          <w:rPr>
            <w:noProof/>
            <w:webHidden/>
          </w:rPr>
          <w:t>82</w:t>
        </w:r>
        <w:r>
          <w:rPr>
            <w:noProof/>
            <w:webHidden/>
          </w:rPr>
          <w:fldChar w:fldCharType="end"/>
        </w:r>
      </w:hyperlink>
    </w:p>
    <w:p w14:paraId="637BA987" w14:textId="0B8A1FC7" w:rsidR="00FD7B7C" w:rsidRDefault="00FD7B7C">
      <w:pPr>
        <w:pStyle w:val="TOC2"/>
        <w:rPr>
          <w:rFonts w:asciiTheme="minorHAnsi" w:eastAsiaTheme="minorEastAsia" w:hAnsiTheme="minorHAnsi" w:cstheme="minorBidi"/>
          <w:b w:val="0"/>
          <w:noProof/>
          <w:sz w:val="24"/>
          <w:szCs w:val="24"/>
          <w:lang w:val="en-FI" w:eastAsia="en-GB"/>
        </w:rPr>
      </w:pPr>
      <w:hyperlink w:anchor="_Toc72768893" w:history="1">
        <w:r w:rsidRPr="009508CD">
          <w:rPr>
            <w:rStyle w:val="Hyperlink"/>
            <w:noProof/>
          </w:rPr>
          <w:t>10.9</w:t>
        </w:r>
        <w:r>
          <w:rPr>
            <w:rFonts w:asciiTheme="minorHAnsi" w:eastAsiaTheme="minorEastAsia" w:hAnsiTheme="minorHAnsi" w:cstheme="minorBidi"/>
            <w:b w:val="0"/>
            <w:noProof/>
            <w:sz w:val="24"/>
            <w:szCs w:val="24"/>
            <w:lang w:val="en-FI" w:eastAsia="en-GB"/>
          </w:rPr>
          <w:tab/>
        </w:r>
        <w:r w:rsidRPr="009508CD">
          <w:rPr>
            <w:rStyle w:val="Hyperlink"/>
            <w:noProof/>
          </w:rPr>
          <w:t>Host</w:t>
        </w:r>
        <w:r>
          <w:rPr>
            <w:noProof/>
            <w:webHidden/>
          </w:rPr>
          <w:tab/>
        </w:r>
        <w:r>
          <w:rPr>
            <w:noProof/>
            <w:webHidden/>
          </w:rPr>
          <w:fldChar w:fldCharType="begin"/>
        </w:r>
        <w:r>
          <w:rPr>
            <w:noProof/>
            <w:webHidden/>
          </w:rPr>
          <w:instrText xml:space="preserve"> PAGEREF _Toc72768893 \h </w:instrText>
        </w:r>
        <w:r>
          <w:rPr>
            <w:noProof/>
            <w:webHidden/>
          </w:rPr>
        </w:r>
        <w:r>
          <w:rPr>
            <w:noProof/>
            <w:webHidden/>
          </w:rPr>
          <w:fldChar w:fldCharType="separate"/>
        </w:r>
        <w:r>
          <w:rPr>
            <w:noProof/>
            <w:webHidden/>
          </w:rPr>
          <w:t>84</w:t>
        </w:r>
        <w:r>
          <w:rPr>
            <w:noProof/>
            <w:webHidden/>
          </w:rPr>
          <w:fldChar w:fldCharType="end"/>
        </w:r>
      </w:hyperlink>
    </w:p>
    <w:p w14:paraId="1A239456" w14:textId="1C233A7E" w:rsidR="00FD7B7C" w:rsidRDefault="00FD7B7C">
      <w:pPr>
        <w:pStyle w:val="TOC2"/>
        <w:rPr>
          <w:rFonts w:asciiTheme="minorHAnsi" w:eastAsiaTheme="minorEastAsia" w:hAnsiTheme="minorHAnsi" w:cstheme="minorBidi"/>
          <w:b w:val="0"/>
          <w:noProof/>
          <w:sz w:val="24"/>
          <w:szCs w:val="24"/>
          <w:lang w:val="en-FI" w:eastAsia="en-GB"/>
        </w:rPr>
      </w:pPr>
      <w:hyperlink w:anchor="_Toc72768894" w:history="1">
        <w:r w:rsidRPr="009508CD">
          <w:rPr>
            <w:rStyle w:val="Hyperlink"/>
            <w:noProof/>
          </w:rPr>
          <w:t>10.10</w:t>
        </w:r>
        <w:r>
          <w:rPr>
            <w:rFonts w:asciiTheme="minorHAnsi" w:eastAsiaTheme="minorEastAsia" w:hAnsiTheme="minorHAnsi" w:cstheme="minorBidi"/>
            <w:b w:val="0"/>
            <w:noProof/>
            <w:sz w:val="24"/>
            <w:szCs w:val="24"/>
            <w:lang w:val="en-FI" w:eastAsia="en-GB"/>
          </w:rPr>
          <w:tab/>
        </w:r>
        <w:r w:rsidRPr="009508CD">
          <w:rPr>
            <w:rStyle w:val="Hyperlink"/>
            <w:noProof/>
          </w:rPr>
          <w:t>Deployment</w:t>
        </w:r>
        <w:r>
          <w:rPr>
            <w:noProof/>
            <w:webHidden/>
          </w:rPr>
          <w:tab/>
        </w:r>
        <w:r>
          <w:rPr>
            <w:noProof/>
            <w:webHidden/>
          </w:rPr>
          <w:fldChar w:fldCharType="begin"/>
        </w:r>
        <w:r>
          <w:rPr>
            <w:noProof/>
            <w:webHidden/>
          </w:rPr>
          <w:instrText xml:space="preserve"> PAGEREF _Toc72768894 \h </w:instrText>
        </w:r>
        <w:r>
          <w:rPr>
            <w:noProof/>
            <w:webHidden/>
          </w:rPr>
        </w:r>
        <w:r>
          <w:rPr>
            <w:noProof/>
            <w:webHidden/>
          </w:rPr>
          <w:fldChar w:fldCharType="separate"/>
        </w:r>
        <w:r>
          <w:rPr>
            <w:noProof/>
            <w:webHidden/>
          </w:rPr>
          <w:t>85</w:t>
        </w:r>
        <w:r>
          <w:rPr>
            <w:noProof/>
            <w:webHidden/>
          </w:rPr>
          <w:fldChar w:fldCharType="end"/>
        </w:r>
      </w:hyperlink>
    </w:p>
    <w:p w14:paraId="61FE571F" w14:textId="262F7D49" w:rsidR="00FD7B7C" w:rsidRDefault="00FD7B7C">
      <w:pPr>
        <w:pStyle w:val="TOC2"/>
        <w:rPr>
          <w:rFonts w:asciiTheme="minorHAnsi" w:eastAsiaTheme="minorEastAsia" w:hAnsiTheme="minorHAnsi" w:cstheme="minorBidi"/>
          <w:b w:val="0"/>
          <w:noProof/>
          <w:sz w:val="24"/>
          <w:szCs w:val="24"/>
          <w:lang w:val="en-FI" w:eastAsia="en-GB"/>
        </w:rPr>
      </w:pPr>
      <w:hyperlink w:anchor="_Toc72768895" w:history="1">
        <w:r w:rsidRPr="009508CD">
          <w:rPr>
            <w:rStyle w:val="Hyperlink"/>
            <w:noProof/>
          </w:rPr>
          <w:t>10.11</w:t>
        </w:r>
        <w:r>
          <w:rPr>
            <w:rFonts w:asciiTheme="minorHAnsi" w:eastAsiaTheme="minorEastAsia" w:hAnsiTheme="minorHAnsi" w:cstheme="minorBidi"/>
            <w:b w:val="0"/>
            <w:noProof/>
            <w:sz w:val="24"/>
            <w:szCs w:val="24"/>
            <w:lang w:val="en-FI" w:eastAsia="en-GB"/>
          </w:rPr>
          <w:tab/>
        </w:r>
        <w:r w:rsidRPr="009508CD">
          <w:rPr>
            <w:rStyle w:val="Hyperlink"/>
            <w:noProof/>
          </w:rPr>
          <w:t>GenericDomainFeature</w:t>
        </w:r>
        <w:r>
          <w:rPr>
            <w:noProof/>
            <w:webHidden/>
          </w:rPr>
          <w:tab/>
        </w:r>
        <w:r>
          <w:rPr>
            <w:noProof/>
            <w:webHidden/>
          </w:rPr>
          <w:fldChar w:fldCharType="begin"/>
        </w:r>
        <w:r>
          <w:rPr>
            <w:noProof/>
            <w:webHidden/>
          </w:rPr>
          <w:instrText xml:space="preserve"> PAGEREF _Toc72768895 \h </w:instrText>
        </w:r>
        <w:r>
          <w:rPr>
            <w:noProof/>
            <w:webHidden/>
          </w:rPr>
        </w:r>
        <w:r>
          <w:rPr>
            <w:noProof/>
            <w:webHidden/>
          </w:rPr>
          <w:fldChar w:fldCharType="separate"/>
        </w:r>
        <w:r>
          <w:rPr>
            <w:noProof/>
            <w:webHidden/>
          </w:rPr>
          <w:t>86</w:t>
        </w:r>
        <w:r>
          <w:rPr>
            <w:noProof/>
            <w:webHidden/>
          </w:rPr>
          <w:fldChar w:fldCharType="end"/>
        </w:r>
      </w:hyperlink>
    </w:p>
    <w:p w14:paraId="75611CB8" w14:textId="5954444D" w:rsidR="00FD7B7C" w:rsidRDefault="00FD7B7C">
      <w:pPr>
        <w:pStyle w:val="TOC2"/>
        <w:rPr>
          <w:rFonts w:asciiTheme="minorHAnsi" w:eastAsiaTheme="minorEastAsia" w:hAnsiTheme="minorHAnsi" w:cstheme="minorBidi"/>
          <w:b w:val="0"/>
          <w:noProof/>
          <w:sz w:val="24"/>
          <w:szCs w:val="24"/>
          <w:lang w:val="en-FI" w:eastAsia="en-GB"/>
        </w:rPr>
      </w:pPr>
      <w:hyperlink w:anchor="_Toc72768896" w:history="1">
        <w:r w:rsidRPr="009508CD">
          <w:rPr>
            <w:rStyle w:val="Hyperlink"/>
            <w:noProof/>
          </w:rPr>
          <w:t>10.12</w:t>
        </w:r>
        <w:r>
          <w:rPr>
            <w:rFonts w:asciiTheme="minorHAnsi" w:eastAsiaTheme="minorEastAsia" w:hAnsiTheme="minorHAnsi" w:cstheme="minorBidi"/>
            <w:b w:val="0"/>
            <w:noProof/>
            <w:sz w:val="24"/>
            <w:szCs w:val="24"/>
            <w:lang w:val="en-FI" w:eastAsia="en-GB"/>
          </w:rPr>
          <w:tab/>
        </w:r>
        <w:r w:rsidRPr="009508CD">
          <w:rPr>
            <w:rStyle w:val="Hyperlink"/>
            <w:noProof/>
          </w:rPr>
          <w:t>Codelists</w:t>
        </w:r>
        <w:r>
          <w:rPr>
            <w:noProof/>
            <w:webHidden/>
          </w:rPr>
          <w:tab/>
        </w:r>
        <w:r>
          <w:rPr>
            <w:noProof/>
            <w:webHidden/>
          </w:rPr>
          <w:fldChar w:fldCharType="begin"/>
        </w:r>
        <w:r>
          <w:rPr>
            <w:noProof/>
            <w:webHidden/>
          </w:rPr>
          <w:instrText xml:space="preserve"> PAGEREF _Toc72768896 \h </w:instrText>
        </w:r>
        <w:r>
          <w:rPr>
            <w:noProof/>
            <w:webHidden/>
          </w:rPr>
        </w:r>
        <w:r>
          <w:rPr>
            <w:noProof/>
            <w:webHidden/>
          </w:rPr>
          <w:fldChar w:fldCharType="separate"/>
        </w:r>
        <w:r>
          <w:rPr>
            <w:noProof/>
            <w:webHidden/>
          </w:rPr>
          <w:t>87</w:t>
        </w:r>
        <w:r>
          <w:rPr>
            <w:noProof/>
            <w:webHidden/>
          </w:rPr>
          <w:fldChar w:fldCharType="end"/>
        </w:r>
      </w:hyperlink>
    </w:p>
    <w:p w14:paraId="2997C498" w14:textId="217937AA" w:rsidR="00FD7B7C" w:rsidRDefault="00FD7B7C">
      <w:pPr>
        <w:pStyle w:val="TOC1"/>
        <w:rPr>
          <w:rFonts w:asciiTheme="minorHAnsi" w:eastAsiaTheme="minorEastAsia" w:hAnsiTheme="minorHAnsi" w:cstheme="minorBidi"/>
          <w:b w:val="0"/>
          <w:noProof/>
          <w:sz w:val="24"/>
          <w:szCs w:val="24"/>
          <w:lang w:val="en-FI" w:eastAsia="en-GB"/>
        </w:rPr>
      </w:pPr>
      <w:hyperlink w:anchor="_Toc72768897" w:history="1">
        <w:r w:rsidRPr="009508CD">
          <w:rPr>
            <w:rStyle w:val="Hyperlink"/>
            <w:noProof/>
          </w:rPr>
          <w:t>11</w:t>
        </w:r>
        <w:r>
          <w:rPr>
            <w:rFonts w:asciiTheme="minorHAnsi" w:eastAsiaTheme="minorEastAsia" w:hAnsiTheme="minorHAnsi" w:cstheme="minorBidi"/>
            <w:b w:val="0"/>
            <w:noProof/>
            <w:sz w:val="24"/>
            <w:szCs w:val="24"/>
            <w:lang w:val="en-FI" w:eastAsia="en-GB"/>
          </w:rPr>
          <w:tab/>
        </w:r>
        <w:r w:rsidRPr="009508CD">
          <w:rPr>
            <w:rStyle w:val="Hyperlink"/>
            <w:noProof/>
          </w:rPr>
          <w:t>Conceptual Sample schema</w:t>
        </w:r>
        <w:r>
          <w:rPr>
            <w:noProof/>
            <w:webHidden/>
          </w:rPr>
          <w:tab/>
        </w:r>
        <w:r>
          <w:rPr>
            <w:noProof/>
            <w:webHidden/>
          </w:rPr>
          <w:fldChar w:fldCharType="begin"/>
        </w:r>
        <w:r>
          <w:rPr>
            <w:noProof/>
            <w:webHidden/>
          </w:rPr>
          <w:instrText xml:space="preserve"> PAGEREF _Toc72768897 \h </w:instrText>
        </w:r>
        <w:r>
          <w:rPr>
            <w:noProof/>
            <w:webHidden/>
          </w:rPr>
        </w:r>
        <w:r>
          <w:rPr>
            <w:noProof/>
            <w:webHidden/>
          </w:rPr>
          <w:fldChar w:fldCharType="separate"/>
        </w:r>
        <w:r>
          <w:rPr>
            <w:noProof/>
            <w:webHidden/>
          </w:rPr>
          <w:t>88</w:t>
        </w:r>
        <w:r>
          <w:rPr>
            <w:noProof/>
            <w:webHidden/>
          </w:rPr>
          <w:fldChar w:fldCharType="end"/>
        </w:r>
      </w:hyperlink>
    </w:p>
    <w:p w14:paraId="3E5DB789" w14:textId="1CBEAB71" w:rsidR="00FD7B7C" w:rsidRDefault="00FD7B7C">
      <w:pPr>
        <w:pStyle w:val="TOC2"/>
        <w:rPr>
          <w:rFonts w:asciiTheme="minorHAnsi" w:eastAsiaTheme="minorEastAsia" w:hAnsiTheme="minorHAnsi" w:cstheme="minorBidi"/>
          <w:b w:val="0"/>
          <w:noProof/>
          <w:sz w:val="24"/>
          <w:szCs w:val="24"/>
          <w:lang w:val="en-FI" w:eastAsia="en-GB"/>
        </w:rPr>
      </w:pPr>
      <w:hyperlink w:anchor="_Toc72768898" w:history="1">
        <w:r w:rsidRPr="009508CD">
          <w:rPr>
            <w:rStyle w:val="Hyperlink"/>
            <w:noProof/>
          </w:rPr>
          <w:t>11.1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_Toc72768898 \h </w:instrText>
        </w:r>
        <w:r>
          <w:rPr>
            <w:noProof/>
            <w:webHidden/>
          </w:rPr>
        </w:r>
        <w:r>
          <w:rPr>
            <w:noProof/>
            <w:webHidden/>
          </w:rPr>
          <w:fldChar w:fldCharType="separate"/>
        </w:r>
        <w:r>
          <w:rPr>
            <w:noProof/>
            <w:webHidden/>
          </w:rPr>
          <w:t>88</w:t>
        </w:r>
        <w:r>
          <w:rPr>
            <w:noProof/>
            <w:webHidden/>
          </w:rPr>
          <w:fldChar w:fldCharType="end"/>
        </w:r>
      </w:hyperlink>
    </w:p>
    <w:p w14:paraId="2C56E514" w14:textId="49B5011E" w:rsidR="00FD7B7C" w:rsidRDefault="00FD7B7C">
      <w:pPr>
        <w:pStyle w:val="TOC2"/>
        <w:rPr>
          <w:rFonts w:asciiTheme="minorHAnsi" w:eastAsiaTheme="minorEastAsia" w:hAnsiTheme="minorHAnsi" w:cstheme="minorBidi"/>
          <w:b w:val="0"/>
          <w:noProof/>
          <w:sz w:val="24"/>
          <w:szCs w:val="24"/>
          <w:lang w:val="en-FI" w:eastAsia="en-GB"/>
        </w:rPr>
      </w:pPr>
      <w:hyperlink w:anchor="_Toc72768899" w:history="1">
        <w:r w:rsidRPr="009508CD">
          <w:rPr>
            <w:rStyle w:val="Hyperlink"/>
            <w:noProof/>
          </w:rPr>
          <w:t>11.2</w:t>
        </w:r>
        <w:r>
          <w:rPr>
            <w:rFonts w:asciiTheme="minorHAnsi" w:eastAsiaTheme="minorEastAsia" w:hAnsiTheme="minorHAnsi" w:cstheme="minorBidi"/>
            <w:b w:val="0"/>
            <w:noProof/>
            <w:sz w:val="24"/>
            <w:szCs w:val="24"/>
            <w:lang w:val="en-FI" w:eastAsia="en-GB"/>
          </w:rPr>
          <w:tab/>
        </w:r>
        <w:r w:rsidRPr="009508CD">
          <w:rPr>
            <w:rStyle w:val="Hyperlink"/>
            <w:noProof/>
          </w:rPr>
          <w:t>Sample</w:t>
        </w:r>
        <w:r>
          <w:rPr>
            <w:noProof/>
            <w:webHidden/>
          </w:rPr>
          <w:tab/>
        </w:r>
        <w:r>
          <w:rPr>
            <w:noProof/>
            <w:webHidden/>
          </w:rPr>
          <w:fldChar w:fldCharType="begin"/>
        </w:r>
        <w:r>
          <w:rPr>
            <w:noProof/>
            <w:webHidden/>
          </w:rPr>
          <w:instrText xml:space="preserve"> PAGEREF _Toc72768899 \h </w:instrText>
        </w:r>
        <w:r>
          <w:rPr>
            <w:noProof/>
            <w:webHidden/>
          </w:rPr>
        </w:r>
        <w:r>
          <w:rPr>
            <w:noProof/>
            <w:webHidden/>
          </w:rPr>
          <w:fldChar w:fldCharType="separate"/>
        </w:r>
        <w:r>
          <w:rPr>
            <w:noProof/>
            <w:webHidden/>
          </w:rPr>
          <w:t>90</w:t>
        </w:r>
        <w:r>
          <w:rPr>
            <w:noProof/>
            <w:webHidden/>
          </w:rPr>
          <w:fldChar w:fldCharType="end"/>
        </w:r>
      </w:hyperlink>
    </w:p>
    <w:p w14:paraId="1C9EEFBB" w14:textId="220DF651" w:rsidR="00FD7B7C" w:rsidRDefault="00FD7B7C">
      <w:pPr>
        <w:pStyle w:val="TOC2"/>
        <w:rPr>
          <w:rFonts w:asciiTheme="minorHAnsi" w:eastAsiaTheme="minorEastAsia" w:hAnsiTheme="minorHAnsi" w:cstheme="minorBidi"/>
          <w:b w:val="0"/>
          <w:noProof/>
          <w:sz w:val="24"/>
          <w:szCs w:val="24"/>
          <w:lang w:val="en-FI" w:eastAsia="en-GB"/>
        </w:rPr>
      </w:pPr>
      <w:hyperlink w:anchor="_Toc72768900" w:history="1">
        <w:r w:rsidRPr="009508CD">
          <w:rPr>
            <w:rStyle w:val="Hyperlink"/>
            <w:noProof/>
          </w:rPr>
          <w:t>11.3</w:t>
        </w:r>
        <w:r>
          <w:rPr>
            <w:rFonts w:asciiTheme="minorHAnsi" w:eastAsiaTheme="minorEastAsia" w:hAnsiTheme="minorHAnsi" w:cstheme="minorBidi"/>
            <w:b w:val="0"/>
            <w:noProof/>
            <w:sz w:val="24"/>
            <w:szCs w:val="24"/>
            <w:lang w:val="en-FI" w:eastAsia="en-GB"/>
          </w:rPr>
          <w:tab/>
        </w:r>
        <w:r w:rsidRPr="009508CD">
          <w:rPr>
            <w:rStyle w:val="Hyperlink"/>
            <w:noProof/>
          </w:rPr>
          <w:t>Sampling</w:t>
        </w:r>
        <w:r>
          <w:rPr>
            <w:noProof/>
            <w:webHidden/>
          </w:rPr>
          <w:tab/>
        </w:r>
        <w:r>
          <w:rPr>
            <w:noProof/>
            <w:webHidden/>
          </w:rPr>
          <w:fldChar w:fldCharType="begin"/>
        </w:r>
        <w:r>
          <w:rPr>
            <w:noProof/>
            <w:webHidden/>
          </w:rPr>
          <w:instrText xml:space="preserve"> PAGEREF _Toc72768900 \h </w:instrText>
        </w:r>
        <w:r>
          <w:rPr>
            <w:noProof/>
            <w:webHidden/>
          </w:rPr>
        </w:r>
        <w:r>
          <w:rPr>
            <w:noProof/>
            <w:webHidden/>
          </w:rPr>
          <w:fldChar w:fldCharType="separate"/>
        </w:r>
        <w:r>
          <w:rPr>
            <w:noProof/>
            <w:webHidden/>
          </w:rPr>
          <w:t>93</w:t>
        </w:r>
        <w:r>
          <w:rPr>
            <w:noProof/>
            <w:webHidden/>
          </w:rPr>
          <w:fldChar w:fldCharType="end"/>
        </w:r>
      </w:hyperlink>
    </w:p>
    <w:p w14:paraId="185FAD02" w14:textId="4F2F922C" w:rsidR="00FD7B7C" w:rsidRDefault="00FD7B7C">
      <w:pPr>
        <w:pStyle w:val="TOC2"/>
        <w:rPr>
          <w:rFonts w:asciiTheme="minorHAnsi" w:eastAsiaTheme="minorEastAsia" w:hAnsiTheme="minorHAnsi" w:cstheme="minorBidi"/>
          <w:b w:val="0"/>
          <w:noProof/>
          <w:sz w:val="24"/>
          <w:szCs w:val="24"/>
          <w:lang w:val="en-FI" w:eastAsia="en-GB"/>
        </w:rPr>
      </w:pPr>
      <w:hyperlink w:anchor="_Toc72768901" w:history="1">
        <w:r w:rsidRPr="009508CD">
          <w:rPr>
            <w:rStyle w:val="Hyperlink"/>
            <w:noProof/>
          </w:rPr>
          <w:t>11.4</w:t>
        </w:r>
        <w:r>
          <w:rPr>
            <w:rFonts w:asciiTheme="minorHAnsi" w:eastAsiaTheme="minorEastAsia" w:hAnsiTheme="minorHAnsi" w:cstheme="minorBidi"/>
            <w:b w:val="0"/>
            <w:noProof/>
            <w:sz w:val="24"/>
            <w:szCs w:val="24"/>
            <w:lang w:val="en-FI" w:eastAsia="en-GB"/>
          </w:rPr>
          <w:tab/>
        </w:r>
        <w:r w:rsidRPr="009508CD">
          <w:rPr>
            <w:rStyle w:val="Hyperlink"/>
            <w:noProof/>
          </w:rPr>
          <w:t>Sampler</w:t>
        </w:r>
        <w:r>
          <w:rPr>
            <w:noProof/>
            <w:webHidden/>
          </w:rPr>
          <w:tab/>
        </w:r>
        <w:r>
          <w:rPr>
            <w:noProof/>
            <w:webHidden/>
          </w:rPr>
          <w:fldChar w:fldCharType="begin"/>
        </w:r>
        <w:r>
          <w:rPr>
            <w:noProof/>
            <w:webHidden/>
          </w:rPr>
          <w:instrText xml:space="preserve"> PAGEREF _Toc72768901 \h </w:instrText>
        </w:r>
        <w:r>
          <w:rPr>
            <w:noProof/>
            <w:webHidden/>
          </w:rPr>
        </w:r>
        <w:r>
          <w:rPr>
            <w:noProof/>
            <w:webHidden/>
          </w:rPr>
          <w:fldChar w:fldCharType="separate"/>
        </w:r>
        <w:r>
          <w:rPr>
            <w:noProof/>
            <w:webHidden/>
          </w:rPr>
          <w:t>96</w:t>
        </w:r>
        <w:r>
          <w:rPr>
            <w:noProof/>
            <w:webHidden/>
          </w:rPr>
          <w:fldChar w:fldCharType="end"/>
        </w:r>
      </w:hyperlink>
    </w:p>
    <w:p w14:paraId="297CD190" w14:textId="7AA823F6" w:rsidR="00FD7B7C" w:rsidRDefault="00FD7B7C">
      <w:pPr>
        <w:pStyle w:val="TOC2"/>
        <w:rPr>
          <w:rFonts w:asciiTheme="minorHAnsi" w:eastAsiaTheme="minorEastAsia" w:hAnsiTheme="minorHAnsi" w:cstheme="minorBidi"/>
          <w:b w:val="0"/>
          <w:noProof/>
          <w:sz w:val="24"/>
          <w:szCs w:val="24"/>
          <w:lang w:val="en-FI" w:eastAsia="en-GB"/>
        </w:rPr>
      </w:pPr>
      <w:hyperlink w:anchor="_Toc72768902" w:history="1">
        <w:r w:rsidRPr="009508CD">
          <w:rPr>
            <w:rStyle w:val="Hyperlink"/>
            <w:noProof/>
          </w:rPr>
          <w:t>11.5</w:t>
        </w:r>
        <w:r>
          <w:rPr>
            <w:rFonts w:asciiTheme="minorHAnsi" w:eastAsiaTheme="minorEastAsia" w:hAnsiTheme="minorHAnsi" w:cstheme="minorBidi"/>
            <w:b w:val="0"/>
            <w:noProof/>
            <w:sz w:val="24"/>
            <w:szCs w:val="24"/>
            <w:lang w:val="en-FI" w:eastAsia="en-GB"/>
          </w:rPr>
          <w:tab/>
        </w:r>
        <w:r w:rsidRPr="009508CD">
          <w:rPr>
            <w:rStyle w:val="Hyperlink"/>
            <w:noProof/>
          </w:rPr>
          <w:t>PreparationStep</w:t>
        </w:r>
        <w:r>
          <w:rPr>
            <w:noProof/>
            <w:webHidden/>
          </w:rPr>
          <w:tab/>
        </w:r>
        <w:r>
          <w:rPr>
            <w:noProof/>
            <w:webHidden/>
          </w:rPr>
          <w:fldChar w:fldCharType="begin"/>
        </w:r>
        <w:r>
          <w:rPr>
            <w:noProof/>
            <w:webHidden/>
          </w:rPr>
          <w:instrText xml:space="preserve"> PAGEREF _Toc72768902 \h </w:instrText>
        </w:r>
        <w:r>
          <w:rPr>
            <w:noProof/>
            <w:webHidden/>
          </w:rPr>
        </w:r>
        <w:r>
          <w:rPr>
            <w:noProof/>
            <w:webHidden/>
          </w:rPr>
          <w:fldChar w:fldCharType="separate"/>
        </w:r>
        <w:r>
          <w:rPr>
            <w:noProof/>
            <w:webHidden/>
          </w:rPr>
          <w:t>97</w:t>
        </w:r>
        <w:r>
          <w:rPr>
            <w:noProof/>
            <w:webHidden/>
          </w:rPr>
          <w:fldChar w:fldCharType="end"/>
        </w:r>
      </w:hyperlink>
    </w:p>
    <w:p w14:paraId="34803EC1" w14:textId="0DE59904" w:rsidR="00FD7B7C" w:rsidRDefault="00FD7B7C">
      <w:pPr>
        <w:pStyle w:val="TOC2"/>
        <w:rPr>
          <w:rFonts w:asciiTheme="minorHAnsi" w:eastAsiaTheme="minorEastAsia" w:hAnsiTheme="minorHAnsi" w:cstheme="minorBidi"/>
          <w:b w:val="0"/>
          <w:noProof/>
          <w:sz w:val="24"/>
          <w:szCs w:val="24"/>
          <w:lang w:val="en-FI" w:eastAsia="en-GB"/>
        </w:rPr>
      </w:pPr>
      <w:hyperlink w:anchor="_Toc72768903" w:history="1">
        <w:r w:rsidRPr="009508CD">
          <w:rPr>
            <w:rStyle w:val="Hyperlink"/>
            <w:noProof/>
          </w:rPr>
          <w:t>11.6</w:t>
        </w:r>
        <w:r>
          <w:rPr>
            <w:rFonts w:asciiTheme="minorHAnsi" w:eastAsiaTheme="minorEastAsia" w:hAnsiTheme="minorHAnsi" w:cstheme="minorBidi"/>
            <w:b w:val="0"/>
            <w:noProof/>
            <w:sz w:val="24"/>
            <w:szCs w:val="24"/>
            <w:lang w:val="en-FI" w:eastAsia="en-GB"/>
          </w:rPr>
          <w:tab/>
        </w:r>
        <w:r w:rsidRPr="009508CD">
          <w:rPr>
            <w:rStyle w:val="Hyperlink"/>
            <w:noProof/>
          </w:rPr>
          <w:t>PreparationProcedure</w:t>
        </w:r>
        <w:r>
          <w:rPr>
            <w:noProof/>
            <w:webHidden/>
          </w:rPr>
          <w:tab/>
        </w:r>
        <w:r>
          <w:rPr>
            <w:noProof/>
            <w:webHidden/>
          </w:rPr>
          <w:fldChar w:fldCharType="begin"/>
        </w:r>
        <w:r>
          <w:rPr>
            <w:noProof/>
            <w:webHidden/>
          </w:rPr>
          <w:instrText xml:space="preserve"> PAGEREF _Toc72768903 \h </w:instrText>
        </w:r>
        <w:r>
          <w:rPr>
            <w:noProof/>
            <w:webHidden/>
          </w:rPr>
        </w:r>
        <w:r>
          <w:rPr>
            <w:noProof/>
            <w:webHidden/>
          </w:rPr>
          <w:fldChar w:fldCharType="separate"/>
        </w:r>
        <w:r>
          <w:rPr>
            <w:noProof/>
            <w:webHidden/>
          </w:rPr>
          <w:t>99</w:t>
        </w:r>
        <w:r>
          <w:rPr>
            <w:noProof/>
            <w:webHidden/>
          </w:rPr>
          <w:fldChar w:fldCharType="end"/>
        </w:r>
      </w:hyperlink>
    </w:p>
    <w:p w14:paraId="36F449DB" w14:textId="07C58CC1" w:rsidR="00FD7B7C" w:rsidRDefault="00FD7B7C">
      <w:pPr>
        <w:pStyle w:val="TOC2"/>
        <w:rPr>
          <w:rFonts w:asciiTheme="minorHAnsi" w:eastAsiaTheme="minorEastAsia" w:hAnsiTheme="minorHAnsi" w:cstheme="minorBidi"/>
          <w:b w:val="0"/>
          <w:noProof/>
          <w:sz w:val="24"/>
          <w:szCs w:val="24"/>
          <w:lang w:val="en-FI" w:eastAsia="en-GB"/>
        </w:rPr>
      </w:pPr>
      <w:hyperlink w:anchor="_Toc72768904" w:history="1">
        <w:r w:rsidRPr="009508CD">
          <w:rPr>
            <w:rStyle w:val="Hyperlink"/>
            <w:noProof/>
          </w:rPr>
          <w:t>11.7</w:t>
        </w:r>
        <w:r>
          <w:rPr>
            <w:rFonts w:asciiTheme="minorHAnsi" w:eastAsiaTheme="minorEastAsia" w:hAnsiTheme="minorHAnsi" w:cstheme="minorBidi"/>
            <w:b w:val="0"/>
            <w:noProof/>
            <w:sz w:val="24"/>
            <w:szCs w:val="24"/>
            <w:lang w:val="en-FI" w:eastAsia="en-GB"/>
          </w:rPr>
          <w:tab/>
        </w:r>
        <w:r w:rsidRPr="009508CD">
          <w:rPr>
            <w:rStyle w:val="Hyperlink"/>
            <w:noProof/>
          </w:rPr>
          <w:t>SamplingProcedure</w:t>
        </w:r>
        <w:r>
          <w:rPr>
            <w:noProof/>
            <w:webHidden/>
          </w:rPr>
          <w:tab/>
        </w:r>
        <w:r>
          <w:rPr>
            <w:noProof/>
            <w:webHidden/>
          </w:rPr>
          <w:fldChar w:fldCharType="begin"/>
        </w:r>
        <w:r>
          <w:rPr>
            <w:noProof/>
            <w:webHidden/>
          </w:rPr>
          <w:instrText xml:space="preserve"> PAGEREF _Toc72768904 \h </w:instrText>
        </w:r>
        <w:r>
          <w:rPr>
            <w:noProof/>
            <w:webHidden/>
          </w:rPr>
        </w:r>
        <w:r>
          <w:rPr>
            <w:noProof/>
            <w:webHidden/>
          </w:rPr>
          <w:fldChar w:fldCharType="separate"/>
        </w:r>
        <w:r>
          <w:rPr>
            <w:noProof/>
            <w:webHidden/>
          </w:rPr>
          <w:t>100</w:t>
        </w:r>
        <w:r>
          <w:rPr>
            <w:noProof/>
            <w:webHidden/>
          </w:rPr>
          <w:fldChar w:fldCharType="end"/>
        </w:r>
      </w:hyperlink>
    </w:p>
    <w:p w14:paraId="54C224EF" w14:textId="7AFCEA40" w:rsidR="00FD7B7C" w:rsidRDefault="00FD7B7C">
      <w:pPr>
        <w:pStyle w:val="TOC1"/>
        <w:rPr>
          <w:rFonts w:asciiTheme="minorHAnsi" w:eastAsiaTheme="minorEastAsia" w:hAnsiTheme="minorHAnsi" w:cstheme="minorBidi"/>
          <w:b w:val="0"/>
          <w:noProof/>
          <w:sz w:val="24"/>
          <w:szCs w:val="24"/>
          <w:lang w:val="en-FI" w:eastAsia="en-GB"/>
        </w:rPr>
      </w:pPr>
      <w:hyperlink w:anchor="_Toc72768905" w:history="1">
        <w:r w:rsidRPr="009508CD">
          <w:rPr>
            <w:rStyle w:val="Hyperlink"/>
            <w:noProof/>
          </w:rPr>
          <w:t>12</w:t>
        </w:r>
        <w:r>
          <w:rPr>
            <w:rFonts w:asciiTheme="minorHAnsi" w:eastAsiaTheme="minorEastAsia" w:hAnsiTheme="minorHAnsi" w:cstheme="minorBidi"/>
            <w:b w:val="0"/>
            <w:noProof/>
            <w:sz w:val="24"/>
            <w:szCs w:val="24"/>
            <w:lang w:val="en-FI" w:eastAsia="en-GB"/>
          </w:rPr>
          <w:tab/>
        </w:r>
        <w:r w:rsidRPr="009508CD">
          <w:rPr>
            <w:rStyle w:val="Hyperlink"/>
            <w:noProof/>
          </w:rPr>
          <w:t>Abstract Sample Core</w:t>
        </w:r>
        <w:r>
          <w:rPr>
            <w:noProof/>
            <w:webHidden/>
          </w:rPr>
          <w:tab/>
        </w:r>
        <w:r>
          <w:rPr>
            <w:noProof/>
            <w:webHidden/>
          </w:rPr>
          <w:fldChar w:fldCharType="begin"/>
        </w:r>
        <w:r>
          <w:rPr>
            <w:noProof/>
            <w:webHidden/>
          </w:rPr>
          <w:instrText xml:space="preserve"> PAGEREF _Toc72768905 \h </w:instrText>
        </w:r>
        <w:r>
          <w:rPr>
            <w:noProof/>
            <w:webHidden/>
          </w:rPr>
        </w:r>
        <w:r>
          <w:rPr>
            <w:noProof/>
            <w:webHidden/>
          </w:rPr>
          <w:fldChar w:fldCharType="separate"/>
        </w:r>
        <w:r>
          <w:rPr>
            <w:noProof/>
            <w:webHidden/>
          </w:rPr>
          <w:t>101</w:t>
        </w:r>
        <w:r>
          <w:rPr>
            <w:noProof/>
            <w:webHidden/>
          </w:rPr>
          <w:fldChar w:fldCharType="end"/>
        </w:r>
      </w:hyperlink>
    </w:p>
    <w:p w14:paraId="370FBE84" w14:textId="7D7ACEDC" w:rsidR="00FD7B7C" w:rsidRDefault="00FD7B7C">
      <w:pPr>
        <w:pStyle w:val="TOC2"/>
        <w:rPr>
          <w:rFonts w:asciiTheme="minorHAnsi" w:eastAsiaTheme="minorEastAsia" w:hAnsiTheme="minorHAnsi" w:cstheme="minorBidi"/>
          <w:b w:val="0"/>
          <w:noProof/>
          <w:sz w:val="24"/>
          <w:szCs w:val="24"/>
          <w:lang w:val="en-FI" w:eastAsia="en-GB"/>
        </w:rPr>
      </w:pPr>
      <w:hyperlink w:anchor="_Toc72768906" w:history="1">
        <w:r w:rsidRPr="009508CD">
          <w:rPr>
            <w:rStyle w:val="Hyperlink"/>
            <w:noProof/>
          </w:rPr>
          <w:t>12.1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_Toc72768906 \h </w:instrText>
        </w:r>
        <w:r>
          <w:rPr>
            <w:noProof/>
            <w:webHidden/>
          </w:rPr>
        </w:r>
        <w:r>
          <w:rPr>
            <w:noProof/>
            <w:webHidden/>
          </w:rPr>
          <w:fldChar w:fldCharType="separate"/>
        </w:r>
        <w:r>
          <w:rPr>
            <w:noProof/>
            <w:webHidden/>
          </w:rPr>
          <w:t>101</w:t>
        </w:r>
        <w:r>
          <w:rPr>
            <w:noProof/>
            <w:webHidden/>
          </w:rPr>
          <w:fldChar w:fldCharType="end"/>
        </w:r>
      </w:hyperlink>
    </w:p>
    <w:p w14:paraId="720C91B0" w14:textId="23C6892C" w:rsidR="00FD7B7C" w:rsidRDefault="00FD7B7C">
      <w:pPr>
        <w:pStyle w:val="TOC2"/>
        <w:rPr>
          <w:rFonts w:asciiTheme="minorHAnsi" w:eastAsiaTheme="minorEastAsia" w:hAnsiTheme="minorHAnsi" w:cstheme="minorBidi"/>
          <w:b w:val="0"/>
          <w:noProof/>
          <w:sz w:val="24"/>
          <w:szCs w:val="24"/>
          <w:lang w:val="en-FI" w:eastAsia="en-GB"/>
        </w:rPr>
      </w:pPr>
      <w:hyperlink w:anchor="_Toc72768907" w:history="1">
        <w:r w:rsidRPr="009508CD">
          <w:rPr>
            <w:rStyle w:val="Hyperlink"/>
            <w:noProof/>
          </w:rPr>
          <w:t>12.2</w:t>
        </w:r>
        <w:r>
          <w:rPr>
            <w:rFonts w:asciiTheme="minorHAnsi" w:eastAsiaTheme="minorEastAsia" w:hAnsiTheme="minorHAnsi" w:cstheme="minorBidi"/>
            <w:b w:val="0"/>
            <w:noProof/>
            <w:sz w:val="24"/>
            <w:szCs w:val="24"/>
            <w:lang w:val="en-FI" w:eastAsia="en-GB"/>
          </w:rPr>
          <w:tab/>
        </w:r>
        <w:r w:rsidRPr="009508CD">
          <w:rPr>
            <w:rStyle w:val="Hyperlink"/>
            <w:noProof/>
          </w:rPr>
          <w:t>AbstractSample</w:t>
        </w:r>
        <w:r>
          <w:rPr>
            <w:noProof/>
            <w:webHidden/>
          </w:rPr>
          <w:tab/>
        </w:r>
        <w:r>
          <w:rPr>
            <w:noProof/>
            <w:webHidden/>
          </w:rPr>
          <w:fldChar w:fldCharType="begin"/>
        </w:r>
        <w:r>
          <w:rPr>
            <w:noProof/>
            <w:webHidden/>
          </w:rPr>
          <w:instrText xml:space="preserve"> PAGEREF _Toc72768907 \h </w:instrText>
        </w:r>
        <w:r>
          <w:rPr>
            <w:noProof/>
            <w:webHidden/>
          </w:rPr>
        </w:r>
        <w:r>
          <w:rPr>
            <w:noProof/>
            <w:webHidden/>
          </w:rPr>
          <w:fldChar w:fldCharType="separate"/>
        </w:r>
        <w:r>
          <w:rPr>
            <w:noProof/>
            <w:webHidden/>
          </w:rPr>
          <w:t>102</w:t>
        </w:r>
        <w:r>
          <w:rPr>
            <w:noProof/>
            <w:webHidden/>
          </w:rPr>
          <w:fldChar w:fldCharType="end"/>
        </w:r>
      </w:hyperlink>
    </w:p>
    <w:p w14:paraId="673DEE91" w14:textId="75E35233" w:rsidR="00FD7B7C" w:rsidRDefault="00FD7B7C">
      <w:pPr>
        <w:pStyle w:val="TOC2"/>
        <w:rPr>
          <w:rFonts w:asciiTheme="minorHAnsi" w:eastAsiaTheme="minorEastAsia" w:hAnsiTheme="minorHAnsi" w:cstheme="minorBidi"/>
          <w:b w:val="0"/>
          <w:noProof/>
          <w:sz w:val="24"/>
          <w:szCs w:val="24"/>
          <w:lang w:val="en-FI" w:eastAsia="en-GB"/>
        </w:rPr>
      </w:pPr>
      <w:hyperlink w:anchor="_Toc72768908" w:history="1">
        <w:r w:rsidRPr="009508CD">
          <w:rPr>
            <w:rStyle w:val="Hyperlink"/>
            <w:noProof/>
          </w:rPr>
          <w:t>12.3</w:t>
        </w:r>
        <w:r>
          <w:rPr>
            <w:rFonts w:asciiTheme="minorHAnsi" w:eastAsiaTheme="minorEastAsia" w:hAnsiTheme="minorHAnsi" w:cstheme="minorBidi"/>
            <w:b w:val="0"/>
            <w:noProof/>
            <w:sz w:val="24"/>
            <w:szCs w:val="24"/>
            <w:lang w:val="en-FI" w:eastAsia="en-GB"/>
          </w:rPr>
          <w:tab/>
        </w:r>
        <w:r w:rsidRPr="009508CD">
          <w:rPr>
            <w:rStyle w:val="Hyperlink"/>
            <w:noProof/>
          </w:rPr>
          <w:t>AbstractSampling</w:t>
        </w:r>
        <w:r>
          <w:rPr>
            <w:noProof/>
            <w:webHidden/>
          </w:rPr>
          <w:tab/>
        </w:r>
        <w:r>
          <w:rPr>
            <w:noProof/>
            <w:webHidden/>
          </w:rPr>
          <w:fldChar w:fldCharType="begin"/>
        </w:r>
        <w:r>
          <w:rPr>
            <w:noProof/>
            <w:webHidden/>
          </w:rPr>
          <w:instrText xml:space="preserve"> PAGEREF _Toc72768908 \h </w:instrText>
        </w:r>
        <w:r>
          <w:rPr>
            <w:noProof/>
            <w:webHidden/>
          </w:rPr>
        </w:r>
        <w:r>
          <w:rPr>
            <w:noProof/>
            <w:webHidden/>
          </w:rPr>
          <w:fldChar w:fldCharType="separate"/>
        </w:r>
        <w:r>
          <w:rPr>
            <w:noProof/>
            <w:webHidden/>
          </w:rPr>
          <w:t>105</w:t>
        </w:r>
        <w:r>
          <w:rPr>
            <w:noProof/>
            <w:webHidden/>
          </w:rPr>
          <w:fldChar w:fldCharType="end"/>
        </w:r>
      </w:hyperlink>
    </w:p>
    <w:p w14:paraId="4DF62497" w14:textId="1B434A0E" w:rsidR="00FD7B7C" w:rsidRDefault="00FD7B7C">
      <w:pPr>
        <w:pStyle w:val="TOC2"/>
        <w:rPr>
          <w:rFonts w:asciiTheme="minorHAnsi" w:eastAsiaTheme="minorEastAsia" w:hAnsiTheme="minorHAnsi" w:cstheme="minorBidi"/>
          <w:b w:val="0"/>
          <w:noProof/>
          <w:sz w:val="24"/>
          <w:szCs w:val="24"/>
          <w:lang w:val="en-FI" w:eastAsia="en-GB"/>
        </w:rPr>
      </w:pPr>
      <w:hyperlink w:anchor="_Toc72768909" w:history="1">
        <w:r w:rsidRPr="009508CD">
          <w:rPr>
            <w:rStyle w:val="Hyperlink"/>
            <w:noProof/>
          </w:rPr>
          <w:t>12.4</w:t>
        </w:r>
        <w:r>
          <w:rPr>
            <w:rFonts w:asciiTheme="minorHAnsi" w:eastAsiaTheme="minorEastAsia" w:hAnsiTheme="minorHAnsi" w:cstheme="minorBidi"/>
            <w:b w:val="0"/>
            <w:noProof/>
            <w:sz w:val="24"/>
            <w:szCs w:val="24"/>
            <w:lang w:val="en-FI" w:eastAsia="en-GB"/>
          </w:rPr>
          <w:tab/>
        </w:r>
        <w:r w:rsidRPr="009508CD">
          <w:rPr>
            <w:rStyle w:val="Hyperlink"/>
            <w:noProof/>
          </w:rPr>
          <w:t>AbstractSampler</w:t>
        </w:r>
        <w:r>
          <w:rPr>
            <w:noProof/>
            <w:webHidden/>
          </w:rPr>
          <w:tab/>
        </w:r>
        <w:r>
          <w:rPr>
            <w:noProof/>
            <w:webHidden/>
          </w:rPr>
          <w:fldChar w:fldCharType="begin"/>
        </w:r>
        <w:r>
          <w:rPr>
            <w:noProof/>
            <w:webHidden/>
          </w:rPr>
          <w:instrText xml:space="preserve"> PAGEREF _Toc72768909 \h </w:instrText>
        </w:r>
        <w:r>
          <w:rPr>
            <w:noProof/>
            <w:webHidden/>
          </w:rPr>
        </w:r>
        <w:r>
          <w:rPr>
            <w:noProof/>
            <w:webHidden/>
          </w:rPr>
          <w:fldChar w:fldCharType="separate"/>
        </w:r>
        <w:r>
          <w:rPr>
            <w:noProof/>
            <w:webHidden/>
          </w:rPr>
          <w:t>107</w:t>
        </w:r>
        <w:r>
          <w:rPr>
            <w:noProof/>
            <w:webHidden/>
          </w:rPr>
          <w:fldChar w:fldCharType="end"/>
        </w:r>
      </w:hyperlink>
    </w:p>
    <w:p w14:paraId="76E68E9E" w14:textId="397B0978" w:rsidR="00FD7B7C" w:rsidRDefault="00FD7B7C">
      <w:pPr>
        <w:pStyle w:val="TOC2"/>
        <w:rPr>
          <w:rFonts w:asciiTheme="minorHAnsi" w:eastAsiaTheme="minorEastAsia" w:hAnsiTheme="minorHAnsi" w:cstheme="minorBidi"/>
          <w:b w:val="0"/>
          <w:noProof/>
          <w:sz w:val="24"/>
          <w:szCs w:val="24"/>
          <w:lang w:val="en-FI" w:eastAsia="en-GB"/>
        </w:rPr>
      </w:pPr>
      <w:hyperlink w:anchor="_Toc72768910" w:history="1">
        <w:r w:rsidRPr="009508CD">
          <w:rPr>
            <w:rStyle w:val="Hyperlink"/>
            <w:noProof/>
          </w:rPr>
          <w:t>12.5</w:t>
        </w:r>
        <w:r>
          <w:rPr>
            <w:rFonts w:asciiTheme="minorHAnsi" w:eastAsiaTheme="minorEastAsia" w:hAnsiTheme="minorHAnsi" w:cstheme="minorBidi"/>
            <w:b w:val="0"/>
            <w:noProof/>
            <w:sz w:val="24"/>
            <w:szCs w:val="24"/>
            <w:lang w:val="en-FI" w:eastAsia="en-GB"/>
          </w:rPr>
          <w:tab/>
        </w:r>
        <w:r w:rsidRPr="009508CD">
          <w:rPr>
            <w:rStyle w:val="Hyperlink"/>
            <w:noProof/>
          </w:rPr>
          <w:t>AbstractSamplingProcedure</w:t>
        </w:r>
        <w:r>
          <w:rPr>
            <w:noProof/>
            <w:webHidden/>
          </w:rPr>
          <w:tab/>
        </w:r>
        <w:r>
          <w:rPr>
            <w:noProof/>
            <w:webHidden/>
          </w:rPr>
          <w:fldChar w:fldCharType="begin"/>
        </w:r>
        <w:r>
          <w:rPr>
            <w:noProof/>
            <w:webHidden/>
          </w:rPr>
          <w:instrText xml:space="preserve"> PAGEREF _Toc72768910 \h </w:instrText>
        </w:r>
        <w:r>
          <w:rPr>
            <w:noProof/>
            <w:webHidden/>
          </w:rPr>
        </w:r>
        <w:r>
          <w:rPr>
            <w:noProof/>
            <w:webHidden/>
          </w:rPr>
          <w:fldChar w:fldCharType="separate"/>
        </w:r>
        <w:r>
          <w:rPr>
            <w:noProof/>
            <w:webHidden/>
          </w:rPr>
          <w:t>109</w:t>
        </w:r>
        <w:r>
          <w:rPr>
            <w:noProof/>
            <w:webHidden/>
          </w:rPr>
          <w:fldChar w:fldCharType="end"/>
        </w:r>
      </w:hyperlink>
    </w:p>
    <w:p w14:paraId="05FA3478" w14:textId="6537F505" w:rsidR="00FD7B7C" w:rsidRDefault="00FD7B7C">
      <w:pPr>
        <w:pStyle w:val="TOC2"/>
        <w:rPr>
          <w:rFonts w:asciiTheme="minorHAnsi" w:eastAsiaTheme="minorEastAsia" w:hAnsiTheme="minorHAnsi" w:cstheme="minorBidi"/>
          <w:b w:val="0"/>
          <w:noProof/>
          <w:sz w:val="24"/>
          <w:szCs w:val="24"/>
          <w:lang w:val="en-FI" w:eastAsia="en-GB"/>
        </w:rPr>
      </w:pPr>
      <w:hyperlink w:anchor="_Toc72768911" w:history="1">
        <w:r w:rsidRPr="009508CD">
          <w:rPr>
            <w:rStyle w:val="Hyperlink"/>
            <w:noProof/>
          </w:rPr>
          <w:t>12.6</w:t>
        </w:r>
        <w:r>
          <w:rPr>
            <w:rFonts w:asciiTheme="minorHAnsi" w:eastAsiaTheme="minorEastAsia" w:hAnsiTheme="minorHAnsi" w:cstheme="minorBidi"/>
            <w:b w:val="0"/>
            <w:noProof/>
            <w:sz w:val="24"/>
            <w:szCs w:val="24"/>
            <w:lang w:val="en-FI" w:eastAsia="en-GB"/>
          </w:rPr>
          <w:tab/>
        </w:r>
        <w:r w:rsidRPr="009508CD">
          <w:rPr>
            <w:rStyle w:val="Hyperlink"/>
            <w:noProof/>
          </w:rPr>
          <w:t>AbstractPreparationProcedure</w:t>
        </w:r>
        <w:r>
          <w:rPr>
            <w:noProof/>
            <w:webHidden/>
          </w:rPr>
          <w:tab/>
        </w:r>
        <w:r>
          <w:rPr>
            <w:noProof/>
            <w:webHidden/>
          </w:rPr>
          <w:fldChar w:fldCharType="begin"/>
        </w:r>
        <w:r>
          <w:rPr>
            <w:noProof/>
            <w:webHidden/>
          </w:rPr>
          <w:instrText xml:space="preserve"> PAGEREF _Toc72768911 \h </w:instrText>
        </w:r>
        <w:r>
          <w:rPr>
            <w:noProof/>
            <w:webHidden/>
          </w:rPr>
        </w:r>
        <w:r>
          <w:rPr>
            <w:noProof/>
            <w:webHidden/>
          </w:rPr>
          <w:fldChar w:fldCharType="separate"/>
        </w:r>
        <w:r>
          <w:rPr>
            <w:noProof/>
            <w:webHidden/>
          </w:rPr>
          <w:t>110</w:t>
        </w:r>
        <w:r>
          <w:rPr>
            <w:noProof/>
            <w:webHidden/>
          </w:rPr>
          <w:fldChar w:fldCharType="end"/>
        </w:r>
      </w:hyperlink>
    </w:p>
    <w:p w14:paraId="6ABB96D0" w14:textId="74AA0812" w:rsidR="00FD7B7C" w:rsidRDefault="00FD7B7C">
      <w:pPr>
        <w:pStyle w:val="TOC2"/>
        <w:rPr>
          <w:rFonts w:asciiTheme="minorHAnsi" w:eastAsiaTheme="minorEastAsia" w:hAnsiTheme="minorHAnsi" w:cstheme="minorBidi"/>
          <w:b w:val="0"/>
          <w:noProof/>
          <w:sz w:val="24"/>
          <w:szCs w:val="24"/>
          <w:lang w:val="en-FI" w:eastAsia="en-GB"/>
        </w:rPr>
      </w:pPr>
      <w:hyperlink w:anchor="_Toc72768912" w:history="1">
        <w:r w:rsidRPr="009508CD">
          <w:rPr>
            <w:rStyle w:val="Hyperlink"/>
            <w:noProof/>
          </w:rPr>
          <w:t>12.7</w:t>
        </w:r>
        <w:r>
          <w:rPr>
            <w:rFonts w:asciiTheme="minorHAnsi" w:eastAsiaTheme="minorEastAsia" w:hAnsiTheme="minorHAnsi" w:cstheme="minorBidi"/>
            <w:b w:val="0"/>
            <w:noProof/>
            <w:sz w:val="24"/>
            <w:szCs w:val="24"/>
            <w:lang w:val="en-FI" w:eastAsia="en-GB"/>
          </w:rPr>
          <w:tab/>
        </w:r>
        <w:r w:rsidRPr="009508CD">
          <w:rPr>
            <w:rStyle w:val="Hyperlink"/>
            <w:noProof/>
          </w:rPr>
          <w:t>AbstractPreparationStep</w:t>
        </w:r>
        <w:r>
          <w:rPr>
            <w:noProof/>
            <w:webHidden/>
          </w:rPr>
          <w:tab/>
        </w:r>
        <w:r>
          <w:rPr>
            <w:noProof/>
            <w:webHidden/>
          </w:rPr>
          <w:fldChar w:fldCharType="begin"/>
        </w:r>
        <w:r>
          <w:rPr>
            <w:noProof/>
            <w:webHidden/>
          </w:rPr>
          <w:instrText xml:space="preserve"> PAGEREF _Toc72768912 \h </w:instrText>
        </w:r>
        <w:r>
          <w:rPr>
            <w:noProof/>
            <w:webHidden/>
          </w:rPr>
        </w:r>
        <w:r>
          <w:rPr>
            <w:noProof/>
            <w:webHidden/>
          </w:rPr>
          <w:fldChar w:fldCharType="separate"/>
        </w:r>
        <w:r>
          <w:rPr>
            <w:noProof/>
            <w:webHidden/>
          </w:rPr>
          <w:t>111</w:t>
        </w:r>
        <w:r>
          <w:rPr>
            <w:noProof/>
            <w:webHidden/>
          </w:rPr>
          <w:fldChar w:fldCharType="end"/>
        </w:r>
      </w:hyperlink>
    </w:p>
    <w:p w14:paraId="3995A4BF" w14:textId="75E4FFC0" w:rsidR="00FD7B7C" w:rsidRDefault="00FD7B7C">
      <w:pPr>
        <w:pStyle w:val="TOC1"/>
        <w:rPr>
          <w:rFonts w:asciiTheme="minorHAnsi" w:eastAsiaTheme="minorEastAsia" w:hAnsiTheme="minorHAnsi" w:cstheme="minorBidi"/>
          <w:b w:val="0"/>
          <w:noProof/>
          <w:sz w:val="24"/>
          <w:szCs w:val="24"/>
          <w:lang w:val="en-FI" w:eastAsia="en-GB"/>
        </w:rPr>
      </w:pPr>
      <w:hyperlink w:anchor="_Toc72768913" w:history="1">
        <w:r w:rsidRPr="009508CD">
          <w:rPr>
            <w:rStyle w:val="Hyperlink"/>
            <w:noProof/>
          </w:rPr>
          <w:t>13</w:t>
        </w:r>
        <w:r>
          <w:rPr>
            <w:rFonts w:asciiTheme="minorHAnsi" w:eastAsiaTheme="minorEastAsia" w:hAnsiTheme="minorHAnsi" w:cstheme="minorBidi"/>
            <w:b w:val="0"/>
            <w:noProof/>
            <w:sz w:val="24"/>
            <w:szCs w:val="24"/>
            <w:lang w:val="en-FI" w:eastAsia="en-GB"/>
          </w:rPr>
          <w:tab/>
        </w:r>
        <w:r w:rsidRPr="009508CD">
          <w:rPr>
            <w:rStyle w:val="Hyperlink"/>
            <w:noProof/>
          </w:rPr>
          <w:t>Basic Samples</w:t>
        </w:r>
        <w:r>
          <w:rPr>
            <w:noProof/>
            <w:webHidden/>
          </w:rPr>
          <w:tab/>
        </w:r>
        <w:r>
          <w:rPr>
            <w:noProof/>
            <w:webHidden/>
          </w:rPr>
          <w:fldChar w:fldCharType="begin"/>
        </w:r>
        <w:r>
          <w:rPr>
            <w:noProof/>
            <w:webHidden/>
          </w:rPr>
          <w:instrText xml:space="preserve"> PAGEREF _Toc72768913 \h </w:instrText>
        </w:r>
        <w:r>
          <w:rPr>
            <w:noProof/>
            <w:webHidden/>
          </w:rPr>
        </w:r>
        <w:r>
          <w:rPr>
            <w:noProof/>
            <w:webHidden/>
          </w:rPr>
          <w:fldChar w:fldCharType="separate"/>
        </w:r>
        <w:r>
          <w:rPr>
            <w:noProof/>
            <w:webHidden/>
          </w:rPr>
          <w:t>112</w:t>
        </w:r>
        <w:r>
          <w:rPr>
            <w:noProof/>
            <w:webHidden/>
          </w:rPr>
          <w:fldChar w:fldCharType="end"/>
        </w:r>
      </w:hyperlink>
    </w:p>
    <w:p w14:paraId="3CDDFE8A" w14:textId="41354C34" w:rsidR="00FD7B7C" w:rsidRDefault="00FD7B7C">
      <w:pPr>
        <w:pStyle w:val="TOC2"/>
        <w:rPr>
          <w:rFonts w:asciiTheme="minorHAnsi" w:eastAsiaTheme="minorEastAsia" w:hAnsiTheme="minorHAnsi" w:cstheme="minorBidi"/>
          <w:b w:val="0"/>
          <w:noProof/>
          <w:sz w:val="24"/>
          <w:szCs w:val="24"/>
          <w:lang w:val="en-FI" w:eastAsia="en-GB"/>
        </w:rPr>
      </w:pPr>
      <w:hyperlink w:anchor="_Toc72768914" w:history="1">
        <w:r w:rsidRPr="009508CD">
          <w:rPr>
            <w:rStyle w:val="Hyperlink"/>
            <w:noProof/>
          </w:rPr>
          <w:t>13.1</w:t>
        </w:r>
        <w:r>
          <w:rPr>
            <w:rFonts w:asciiTheme="minorHAnsi" w:eastAsiaTheme="minorEastAsia" w:hAnsiTheme="minorHAnsi" w:cstheme="minorBidi"/>
            <w:b w:val="0"/>
            <w:noProof/>
            <w:sz w:val="24"/>
            <w:szCs w:val="24"/>
            <w:lang w:val="en-FI" w:eastAsia="en-GB"/>
          </w:rPr>
          <w:tab/>
        </w:r>
        <w:r w:rsidRPr="009508CD">
          <w:rPr>
            <w:rStyle w:val="Hyperlink"/>
            <w:noProof/>
          </w:rPr>
          <w:t>General</w:t>
        </w:r>
        <w:r>
          <w:rPr>
            <w:noProof/>
            <w:webHidden/>
          </w:rPr>
          <w:tab/>
        </w:r>
        <w:r>
          <w:rPr>
            <w:noProof/>
            <w:webHidden/>
          </w:rPr>
          <w:fldChar w:fldCharType="begin"/>
        </w:r>
        <w:r>
          <w:rPr>
            <w:noProof/>
            <w:webHidden/>
          </w:rPr>
          <w:instrText xml:space="preserve"> PAGEREF _Toc72768914 \h </w:instrText>
        </w:r>
        <w:r>
          <w:rPr>
            <w:noProof/>
            <w:webHidden/>
          </w:rPr>
        </w:r>
        <w:r>
          <w:rPr>
            <w:noProof/>
            <w:webHidden/>
          </w:rPr>
          <w:fldChar w:fldCharType="separate"/>
        </w:r>
        <w:r>
          <w:rPr>
            <w:noProof/>
            <w:webHidden/>
          </w:rPr>
          <w:t>112</w:t>
        </w:r>
        <w:r>
          <w:rPr>
            <w:noProof/>
            <w:webHidden/>
          </w:rPr>
          <w:fldChar w:fldCharType="end"/>
        </w:r>
      </w:hyperlink>
    </w:p>
    <w:p w14:paraId="2B7AD517" w14:textId="03F91797" w:rsidR="00FD7B7C" w:rsidRDefault="00FD7B7C">
      <w:pPr>
        <w:pStyle w:val="TOC2"/>
        <w:rPr>
          <w:rFonts w:asciiTheme="minorHAnsi" w:eastAsiaTheme="minorEastAsia" w:hAnsiTheme="minorHAnsi" w:cstheme="minorBidi"/>
          <w:b w:val="0"/>
          <w:noProof/>
          <w:sz w:val="24"/>
          <w:szCs w:val="24"/>
          <w:lang w:val="en-FI" w:eastAsia="en-GB"/>
        </w:rPr>
      </w:pPr>
      <w:hyperlink w:anchor="_Toc72768915" w:history="1">
        <w:r w:rsidRPr="009508CD">
          <w:rPr>
            <w:rStyle w:val="Hyperlink"/>
            <w:noProof/>
          </w:rPr>
          <w:t>13.2</w:t>
        </w:r>
        <w:r>
          <w:rPr>
            <w:rFonts w:asciiTheme="minorHAnsi" w:eastAsiaTheme="minorEastAsia" w:hAnsiTheme="minorHAnsi" w:cstheme="minorBidi"/>
            <w:b w:val="0"/>
            <w:noProof/>
            <w:sz w:val="24"/>
            <w:szCs w:val="24"/>
            <w:lang w:val="en-FI" w:eastAsia="en-GB"/>
          </w:rPr>
          <w:tab/>
        </w:r>
        <w:r w:rsidRPr="009508CD">
          <w:rPr>
            <w:rStyle w:val="Hyperlink"/>
            <w:noProof/>
          </w:rPr>
          <w:t>Sample</w:t>
        </w:r>
        <w:r>
          <w:rPr>
            <w:noProof/>
            <w:webHidden/>
          </w:rPr>
          <w:tab/>
        </w:r>
        <w:r>
          <w:rPr>
            <w:noProof/>
            <w:webHidden/>
          </w:rPr>
          <w:fldChar w:fldCharType="begin"/>
        </w:r>
        <w:r>
          <w:rPr>
            <w:noProof/>
            <w:webHidden/>
          </w:rPr>
          <w:instrText xml:space="preserve"> PAGEREF _Toc72768915 \h </w:instrText>
        </w:r>
        <w:r>
          <w:rPr>
            <w:noProof/>
            <w:webHidden/>
          </w:rPr>
        </w:r>
        <w:r>
          <w:rPr>
            <w:noProof/>
            <w:webHidden/>
          </w:rPr>
          <w:fldChar w:fldCharType="separate"/>
        </w:r>
        <w:r>
          <w:rPr>
            <w:noProof/>
            <w:webHidden/>
          </w:rPr>
          <w:t>113</w:t>
        </w:r>
        <w:r>
          <w:rPr>
            <w:noProof/>
            <w:webHidden/>
          </w:rPr>
          <w:fldChar w:fldCharType="end"/>
        </w:r>
      </w:hyperlink>
    </w:p>
    <w:p w14:paraId="224DAED8" w14:textId="26E107CE" w:rsidR="00FD7B7C" w:rsidRDefault="00FD7B7C">
      <w:pPr>
        <w:pStyle w:val="TOC2"/>
        <w:rPr>
          <w:rFonts w:asciiTheme="minorHAnsi" w:eastAsiaTheme="minorEastAsia" w:hAnsiTheme="minorHAnsi" w:cstheme="minorBidi"/>
          <w:b w:val="0"/>
          <w:noProof/>
          <w:sz w:val="24"/>
          <w:szCs w:val="24"/>
          <w:lang w:val="en-FI" w:eastAsia="en-GB"/>
        </w:rPr>
      </w:pPr>
      <w:hyperlink w:anchor="_Toc72768916" w:history="1">
        <w:r w:rsidRPr="009508CD">
          <w:rPr>
            <w:rStyle w:val="Hyperlink"/>
            <w:noProof/>
          </w:rPr>
          <w:t>13.3</w:t>
        </w:r>
        <w:r>
          <w:rPr>
            <w:rFonts w:asciiTheme="minorHAnsi" w:eastAsiaTheme="minorEastAsia" w:hAnsiTheme="minorHAnsi" w:cstheme="minorBidi"/>
            <w:b w:val="0"/>
            <w:noProof/>
            <w:sz w:val="24"/>
            <w:szCs w:val="24"/>
            <w:lang w:val="en-FI" w:eastAsia="en-GB"/>
          </w:rPr>
          <w:tab/>
        </w:r>
        <w:r w:rsidRPr="009508CD">
          <w:rPr>
            <w:rStyle w:val="Hyperlink"/>
            <w:noProof/>
          </w:rPr>
          <w:t>SpatialSample</w:t>
        </w:r>
        <w:r>
          <w:rPr>
            <w:noProof/>
            <w:webHidden/>
          </w:rPr>
          <w:tab/>
        </w:r>
        <w:r>
          <w:rPr>
            <w:noProof/>
            <w:webHidden/>
          </w:rPr>
          <w:fldChar w:fldCharType="begin"/>
        </w:r>
        <w:r>
          <w:rPr>
            <w:noProof/>
            <w:webHidden/>
          </w:rPr>
          <w:instrText xml:space="preserve"> PAGEREF _Toc72768916 \h </w:instrText>
        </w:r>
        <w:r>
          <w:rPr>
            <w:noProof/>
            <w:webHidden/>
          </w:rPr>
        </w:r>
        <w:r>
          <w:rPr>
            <w:noProof/>
            <w:webHidden/>
          </w:rPr>
          <w:fldChar w:fldCharType="separate"/>
        </w:r>
        <w:r>
          <w:rPr>
            <w:noProof/>
            <w:webHidden/>
          </w:rPr>
          <w:t>115</w:t>
        </w:r>
        <w:r>
          <w:rPr>
            <w:noProof/>
            <w:webHidden/>
          </w:rPr>
          <w:fldChar w:fldCharType="end"/>
        </w:r>
      </w:hyperlink>
    </w:p>
    <w:p w14:paraId="193965FE" w14:textId="280DC013" w:rsidR="00FD7B7C" w:rsidRDefault="00FD7B7C">
      <w:pPr>
        <w:pStyle w:val="TOC2"/>
        <w:rPr>
          <w:rFonts w:asciiTheme="minorHAnsi" w:eastAsiaTheme="minorEastAsia" w:hAnsiTheme="minorHAnsi" w:cstheme="minorBidi"/>
          <w:b w:val="0"/>
          <w:noProof/>
          <w:sz w:val="24"/>
          <w:szCs w:val="24"/>
          <w:lang w:val="en-FI" w:eastAsia="en-GB"/>
        </w:rPr>
      </w:pPr>
      <w:hyperlink w:anchor="_Toc72768917" w:history="1">
        <w:r w:rsidRPr="009508CD">
          <w:rPr>
            <w:rStyle w:val="Hyperlink"/>
            <w:noProof/>
          </w:rPr>
          <w:t>13.4</w:t>
        </w:r>
        <w:r>
          <w:rPr>
            <w:rFonts w:asciiTheme="minorHAnsi" w:eastAsiaTheme="minorEastAsia" w:hAnsiTheme="minorHAnsi" w:cstheme="minorBidi"/>
            <w:b w:val="0"/>
            <w:noProof/>
            <w:sz w:val="24"/>
            <w:szCs w:val="24"/>
            <w:lang w:val="en-FI" w:eastAsia="en-GB"/>
          </w:rPr>
          <w:tab/>
        </w:r>
        <w:r w:rsidRPr="009508CD">
          <w:rPr>
            <w:rStyle w:val="Hyperlink"/>
            <w:noProof/>
          </w:rPr>
          <w:t>MaterialSample</w:t>
        </w:r>
        <w:r>
          <w:rPr>
            <w:noProof/>
            <w:webHidden/>
          </w:rPr>
          <w:tab/>
        </w:r>
        <w:r>
          <w:rPr>
            <w:noProof/>
            <w:webHidden/>
          </w:rPr>
          <w:fldChar w:fldCharType="begin"/>
        </w:r>
        <w:r>
          <w:rPr>
            <w:noProof/>
            <w:webHidden/>
          </w:rPr>
          <w:instrText xml:space="preserve"> PAGEREF _Toc72768917 \h </w:instrText>
        </w:r>
        <w:r>
          <w:rPr>
            <w:noProof/>
            <w:webHidden/>
          </w:rPr>
        </w:r>
        <w:r>
          <w:rPr>
            <w:noProof/>
            <w:webHidden/>
          </w:rPr>
          <w:fldChar w:fldCharType="separate"/>
        </w:r>
        <w:r>
          <w:rPr>
            <w:noProof/>
            <w:webHidden/>
          </w:rPr>
          <w:t>117</w:t>
        </w:r>
        <w:r>
          <w:rPr>
            <w:noProof/>
            <w:webHidden/>
          </w:rPr>
          <w:fldChar w:fldCharType="end"/>
        </w:r>
      </w:hyperlink>
    </w:p>
    <w:p w14:paraId="4A0A8CBA" w14:textId="20F70C6D" w:rsidR="00FD7B7C" w:rsidRDefault="00FD7B7C">
      <w:pPr>
        <w:pStyle w:val="TOC2"/>
        <w:rPr>
          <w:rFonts w:asciiTheme="minorHAnsi" w:eastAsiaTheme="minorEastAsia" w:hAnsiTheme="minorHAnsi" w:cstheme="minorBidi"/>
          <w:b w:val="0"/>
          <w:noProof/>
          <w:sz w:val="24"/>
          <w:szCs w:val="24"/>
          <w:lang w:val="en-FI" w:eastAsia="en-GB"/>
        </w:rPr>
      </w:pPr>
      <w:hyperlink w:anchor="_Toc72768918" w:history="1">
        <w:r w:rsidRPr="009508CD">
          <w:rPr>
            <w:rStyle w:val="Hyperlink"/>
            <w:noProof/>
          </w:rPr>
          <w:t>13.5</w:t>
        </w:r>
        <w:r>
          <w:rPr>
            <w:rFonts w:asciiTheme="minorHAnsi" w:eastAsiaTheme="minorEastAsia" w:hAnsiTheme="minorHAnsi" w:cstheme="minorBidi"/>
            <w:b w:val="0"/>
            <w:noProof/>
            <w:sz w:val="24"/>
            <w:szCs w:val="24"/>
            <w:lang w:val="en-FI" w:eastAsia="en-GB"/>
          </w:rPr>
          <w:tab/>
        </w:r>
        <w:r w:rsidRPr="009508CD">
          <w:rPr>
            <w:rStyle w:val="Hyperlink"/>
            <w:noProof/>
          </w:rPr>
          <w:t>StatisticalSample</w:t>
        </w:r>
        <w:r>
          <w:rPr>
            <w:noProof/>
            <w:webHidden/>
          </w:rPr>
          <w:tab/>
        </w:r>
        <w:r>
          <w:rPr>
            <w:noProof/>
            <w:webHidden/>
          </w:rPr>
          <w:fldChar w:fldCharType="begin"/>
        </w:r>
        <w:r>
          <w:rPr>
            <w:noProof/>
            <w:webHidden/>
          </w:rPr>
          <w:instrText xml:space="preserve"> PAGEREF _Toc72768918 \h </w:instrText>
        </w:r>
        <w:r>
          <w:rPr>
            <w:noProof/>
            <w:webHidden/>
          </w:rPr>
        </w:r>
        <w:r>
          <w:rPr>
            <w:noProof/>
            <w:webHidden/>
          </w:rPr>
          <w:fldChar w:fldCharType="separate"/>
        </w:r>
        <w:r>
          <w:rPr>
            <w:noProof/>
            <w:webHidden/>
          </w:rPr>
          <w:t>120</w:t>
        </w:r>
        <w:r>
          <w:rPr>
            <w:noProof/>
            <w:webHidden/>
          </w:rPr>
          <w:fldChar w:fldCharType="end"/>
        </w:r>
      </w:hyperlink>
    </w:p>
    <w:p w14:paraId="11C5920A" w14:textId="1EBE807E" w:rsidR="00FD7B7C" w:rsidRDefault="00FD7B7C">
      <w:pPr>
        <w:pStyle w:val="TOC2"/>
        <w:rPr>
          <w:rFonts w:asciiTheme="minorHAnsi" w:eastAsiaTheme="minorEastAsia" w:hAnsiTheme="minorHAnsi" w:cstheme="minorBidi"/>
          <w:b w:val="0"/>
          <w:noProof/>
          <w:sz w:val="24"/>
          <w:szCs w:val="24"/>
          <w:lang w:val="en-FI" w:eastAsia="en-GB"/>
        </w:rPr>
      </w:pPr>
      <w:hyperlink w:anchor="_Toc72768919" w:history="1">
        <w:r w:rsidRPr="009508CD">
          <w:rPr>
            <w:rStyle w:val="Hyperlink"/>
            <w:noProof/>
          </w:rPr>
          <w:t>13.6</w:t>
        </w:r>
        <w:r>
          <w:rPr>
            <w:rFonts w:asciiTheme="minorHAnsi" w:eastAsiaTheme="minorEastAsia" w:hAnsiTheme="minorHAnsi" w:cstheme="minorBidi"/>
            <w:b w:val="0"/>
            <w:noProof/>
            <w:sz w:val="24"/>
            <w:szCs w:val="24"/>
            <w:lang w:val="en-FI" w:eastAsia="en-GB"/>
          </w:rPr>
          <w:tab/>
        </w:r>
        <w:r w:rsidRPr="009508CD">
          <w:rPr>
            <w:rStyle w:val="Hyperlink"/>
            <w:noProof/>
          </w:rPr>
          <w:t>Sampling</w:t>
        </w:r>
        <w:r>
          <w:rPr>
            <w:noProof/>
            <w:webHidden/>
          </w:rPr>
          <w:tab/>
        </w:r>
        <w:r>
          <w:rPr>
            <w:noProof/>
            <w:webHidden/>
          </w:rPr>
          <w:fldChar w:fldCharType="begin"/>
        </w:r>
        <w:r>
          <w:rPr>
            <w:noProof/>
            <w:webHidden/>
          </w:rPr>
          <w:instrText xml:space="preserve"> PAGEREF _Toc72768919 \h </w:instrText>
        </w:r>
        <w:r>
          <w:rPr>
            <w:noProof/>
            <w:webHidden/>
          </w:rPr>
        </w:r>
        <w:r>
          <w:rPr>
            <w:noProof/>
            <w:webHidden/>
          </w:rPr>
          <w:fldChar w:fldCharType="separate"/>
        </w:r>
        <w:r>
          <w:rPr>
            <w:noProof/>
            <w:webHidden/>
          </w:rPr>
          <w:t>121</w:t>
        </w:r>
        <w:r>
          <w:rPr>
            <w:noProof/>
            <w:webHidden/>
          </w:rPr>
          <w:fldChar w:fldCharType="end"/>
        </w:r>
      </w:hyperlink>
    </w:p>
    <w:p w14:paraId="638054A2" w14:textId="52D540DB" w:rsidR="00FD7B7C" w:rsidRDefault="00FD7B7C">
      <w:pPr>
        <w:pStyle w:val="TOC2"/>
        <w:rPr>
          <w:rFonts w:asciiTheme="minorHAnsi" w:eastAsiaTheme="minorEastAsia" w:hAnsiTheme="minorHAnsi" w:cstheme="minorBidi"/>
          <w:b w:val="0"/>
          <w:noProof/>
          <w:sz w:val="24"/>
          <w:szCs w:val="24"/>
          <w:lang w:val="en-FI" w:eastAsia="en-GB"/>
        </w:rPr>
      </w:pPr>
      <w:hyperlink w:anchor="_Toc72768920" w:history="1">
        <w:r w:rsidRPr="009508CD">
          <w:rPr>
            <w:rStyle w:val="Hyperlink"/>
            <w:noProof/>
          </w:rPr>
          <w:t>13.7</w:t>
        </w:r>
        <w:r>
          <w:rPr>
            <w:rFonts w:asciiTheme="minorHAnsi" w:eastAsiaTheme="minorEastAsia" w:hAnsiTheme="minorHAnsi" w:cstheme="minorBidi"/>
            <w:b w:val="0"/>
            <w:noProof/>
            <w:sz w:val="24"/>
            <w:szCs w:val="24"/>
            <w:lang w:val="en-FI" w:eastAsia="en-GB"/>
          </w:rPr>
          <w:tab/>
        </w:r>
        <w:r w:rsidRPr="009508CD">
          <w:rPr>
            <w:rStyle w:val="Hyperlink"/>
            <w:noProof/>
          </w:rPr>
          <w:t>Sampler</w:t>
        </w:r>
        <w:r>
          <w:rPr>
            <w:noProof/>
            <w:webHidden/>
          </w:rPr>
          <w:tab/>
        </w:r>
        <w:r>
          <w:rPr>
            <w:noProof/>
            <w:webHidden/>
          </w:rPr>
          <w:fldChar w:fldCharType="begin"/>
        </w:r>
        <w:r>
          <w:rPr>
            <w:noProof/>
            <w:webHidden/>
          </w:rPr>
          <w:instrText xml:space="preserve"> PAGEREF _Toc72768920 \h </w:instrText>
        </w:r>
        <w:r>
          <w:rPr>
            <w:noProof/>
            <w:webHidden/>
          </w:rPr>
        </w:r>
        <w:r>
          <w:rPr>
            <w:noProof/>
            <w:webHidden/>
          </w:rPr>
          <w:fldChar w:fldCharType="separate"/>
        </w:r>
        <w:r>
          <w:rPr>
            <w:noProof/>
            <w:webHidden/>
          </w:rPr>
          <w:t>122</w:t>
        </w:r>
        <w:r>
          <w:rPr>
            <w:noProof/>
            <w:webHidden/>
          </w:rPr>
          <w:fldChar w:fldCharType="end"/>
        </w:r>
      </w:hyperlink>
    </w:p>
    <w:p w14:paraId="4D3BC43C" w14:textId="544AA0A9" w:rsidR="00FD7B7C" w:rsidRDefault="00FD7B7C">
      <w:pPr>
        <w:pStyle w:val="TOC2"/>
        <w:rPr>
          <w:rFonts w:asciiTheme="minorHAnsi" w:eastAsiaTheme="minorEastAsia" w:hAnsiTheme="minorHAnsi" w:cstheme="minorBidi"/>
          <w:b w:val="0"/>
          <w:noProof/>
          <w:sz w:val="24"/>
          <w:szCs w:val="24"/>
          <w:lang w:val="en-FI" w:eastAsia="en-GB"/>
        </w:rPr>
      </w:pPr>
      <w:hyperlink w:anchor="_Toc72768921" w:history="1">
        <w:r w:rsidRPr="009508CD">
          <w:rPr>
            <w:rStyle w:val="Hyperlink"/>
            <w:noProof/>
          </w:rPr>
          <w:t>13.8</w:t>
        </w:r>
        <w:r>
          <w:rPr>
            <w:rFonts w:asciiTheme="minorHAnsi" w:eastAsiaTheme="minorEastAsia" w:hAnsiTheme="minorHAnsi" w:cstheme="minorBidi"/>
            <w:b w:val="0"/>
            <w:noProof/>
            <w:sz w:val="24"/>
            <w:szCs w:val="24"/>
            <w:lang w:val="en-FI" w:eastAsia="en-GB"/>
          </w:rPr>
          <w:tab/>
        </w:r>
        <w:r w:rsidRPr="009508CD">
          <w:rPr>
            <w:rStyle w:val="Hyperlink"/>
            <w:noProof/>
          </w:rPr>
          <w:t>SampleCollection</w:t>
        </w:r>
        <w:r>
          <w:rPr>
            <w:noProof/>
            <w:webHidden/>
          </w:rPr>
          <w:tab/>
        </w:r>
        <w:r>
          <w:rPr>
            <w:noProof/>
            <w:webHidden/>
          </w:rPr>
          <w:fldChar w:fldCharType="begin"/>
        </w:r>
        <w:r>
          <w:rPr>
            <w:noProof/>
            <w:webHidden/>
          </w:rPr>
          <w:instrText xml:space="preserve"> PAGEREF _Toc72768921 \h </w:instrText>
        </w:r>
        <w:r>
          <w:rPr>
            <w:noProof/>
            <w:webHidden/>
          </w:rPr>
        </w:r>
        <w:r>
          <w:rPr>
            <w:noProof/>
            <w:webHidden/>
          </w:rPr>
          <w:fldChar w:fldCharType="separate"/>
        </w:r>
        <w:r>
          <w:rPr>
            <w:noProof/>
            <w:webHidden/>
          </w:rPr>
          <w:t>124</w:t>
        </w:r>
        <w:r>
          <w:rPr>
            <w:noProof/>
            <w:webHidden/>
          </w:rPr>
          <w:fldChar w:fldCharType="end"/>
        </w:r>
      </w:hyperlink>
    </w:p>
    <w:p w14:paraId="08E41588" w14:textId="67B5AEC8" w:rsidR="00FD7B7C" w:rsidRDefault="00FD7B7C">
      <w:pPr>
        <w:pStyle w:val="TOC2"/>
        <w:rPr>
          <w:rFonts w:asciiTheme="minorHAnsi" w:eastAsiaTheme="minorEastAsia" w:hAnsiTheme="minorHAnsi" w:cstheme="minorBidi"/>
          <w:b w:val="0"/>
          <w:noProof/>
          <w:sz w:val="24"/>
          <w:szCs w:val="24"/>
          <w:lang w:val="en-FI" w:eastAsia="en-GB"/>
        </w:rPr>
      </w:pPr>
      <w:hyperlink w:anchor="_Toc72768922" w:history="1">
        <w:r w:rsidRPr="009508CD">
          <w:rPr>
            <w:rStyle w:val="Hyperlink"/>
            <w:noProof/>
          </w:rPr>
          <w:t>13.9</w:t>
        </w:r>
        <w:r>
          <w:rPr>
            <w:rFonts w:asciiTheme="minorHAnsi" w:eastAsiaTheme="minorEastAsia" w:hAnsiTheme="minorHAnsi" w:cstheme="minorBidi"/>
            <w:b w:val="0"/>
            <w:noProof/>
            <w:sz w:val="24"/>
            <w:szCs w:val="24"/>
            <w:lang w:val="en-FI" w:eastAsia="en-GB"/>
          </w:rPr>
          <w:tab/>
        </w:r>
        <w:r w:rsidRPr="009508CD">
          <w:rPr>
            <w:rStyle w:val="Hyperlink"/>
            <w:noProof/>
          </w:rPr>
          <w:t>PhysicalDimension</w:t>
        </w:r>
        <w:r>
          <w:rPr>
            <w:noProof/>
            <w:webHidden/>
          </w:rPr>
          <w:tab/>
        </w:r>
        <w:r>
          <w:rPr>
            <w:noProof/>
            <w:webHidden/>
          </w:rPr>
          <w:fldChar w:fldCharType="begin"/>
        </w:r>
        <w:r>
          <w:rPr>
            <w:noProof/>
            <w:webHidden/>
          </w:rPr>
          <w:instrText xml:space="preserve"> PAGEREF _Toc72768922 \h </w:instrText>
        </w:r>
        <w:r>
          <w:rPr>
            <w:noProof/>
            <w:webHidden/>
          </w:rPr>
        </w:r>
        <w:r>
          <w:rPr>
            <w:noProof/>
            <w:webHidden/>
          </w:rPr>
          <w:fldChar w:fldCharType="separate"/>
        </w:r>
        <w:r>
          <w:rPr>
            <w:noProof/>
            <w:webHidden/>
          </w:rPr>
          <w:t>126</w:t>
        </w:r>
        <w:r>
          <w:rPr>
            <w:noProof/>
            <w:webHidden/>
          </w:rPr>
          <w:fldChar w:fldCharType="end"/>
        </w:r>
      </w:hyperlink>
    </w:p>
    <w:p w14:paraId="311AACD1" w14:textId="630D9D2B" w:rsidR="00FD7B7C" w:rsidRDefault="00FD7B7C">
      <w:pPr>
        <w:pStyle w:val="TOC2"/>
        <w:rPr>
          <w:rFonts w:asciiTheme="minorHAnsi" w:eastAsiaTheme="minorEastAsia" w:hAnsiTheme="minorHAnsi" w:cstheme="minorBidi"/>
          <w:b w:val="0"/>
          <w:noProof/>
          <w:sz w:val="24"/>
          <w:szCs w:val="24"/>
          <w:lang w:val="en-FI" w:eastAsia="en-GB"/>
        </w:rPr>
      </w:pPr>
      <w:hyperlink w:anchor="_Toc72768923" w:history="1">
        <w:r w:rsidRPr="009508CD">
          <w:rPr>
            <w:rStyle w:val="Hyperlink"/>
            <w:noProof/>
          </w:rPr>
          <w:t>13.10</w:t>
        </w:r>
        <w:r>
          <w:rPr>
            <w:rFonts w:asciiTheme="minorHAnsi" w:eastAsiaTheme="minorEastAsia" w:hAnsiTheme="minorHAnsi" w:cstheme="minorBidi"/>
            <w:b w:val="0"/>
            <w:noProof/>
            <w:sz w:val="24"/>
            <w:szCs w:val="24"/>
            <w:lang w:val="en-FI" w:eastAsia="en-GB"/>
          </w:rPr>
          <w:tab/>
        </w:r>
        <w:r w:rsidRPr="009508CD">
          <w:rPr>
            <w:rStyle w:val="Hyperlink"/>
            <w:noProof/>
          </w:rPr>
          <w:t>NamedLocation</w:t>
        </w:r>
        <w:r>
          <w:rPr>
            <w:noProof/>
            <w:webHidden/>
          </w:rPr>
          <w:tab/>
        </w:r>
        <w:r>
          <w:rPr>
            <w:noProof/>
            <w:webHidden/>
          </w:rPr>
          <w:fldChar w:fldCharType="begin"/>
        </w:r>
        <w:r>
          <w:rPr>
            <w:noProof/>
            <w:webHidden/>
          </w:rPr>
          <w:instrText xml:space="preserve"> PAGEREF _Toc72768923 \h </w:instrText>
        </w:r>
        <w:r>
          <w:rPr>
            <w:noProof/>
            <w:webHidden/>
          </w:rPr>
        </w:r>
        <w:r>
          <w:rPr>
            <w:noProof/>
            <w:webHidden/>
          </w:rPr>
          <w:fldChar w:fldCharType="separate"/>
        </w:r>
        <w:r>
          <w:rPr>
            <w:noProof/>
            <w:webHidden/>
          </w:rPr>
          <w:t>127</w:t>
        </w:r>
        <w:r>
          <w:rPr>
            <w:noProof/>
            <w:webHidden/>
          </w:rPr>
          <w:fldChar w:fldCharType="end"/>
        </w:r>
      </w:hyperlink>
    </w:p>
    <w:p w14:paraId="6764A06B" w14:textId="38CD74BD" w:rsidR="00FD7B7C" w:rsidRDefault="00FD7B7C">
      <w:pPr>
        <w:pStyle w:val="TOC2"/>
        <w:rPr>
          <w:rFonts w:asciiTheme="minorHAnsi" w:eastAsiaTheme="minorEastAsia" w:hAnsiTheme="minorHAnsi" w:cstheme="minorBidi"/>
          <w:b w:val="0"/>
          <w:noProof/>
          <w:sz w:val="24"/>
          <w:szCs w:val="24"/>
          <w:lang w:val="en-FI" w:eastAsia="en-GB"/>
        </w:rPr>
      </w:pPr>
      <w:hyperlink w:anchor="_Toc72768924" w:history="1">
        <w:r w:rsidRPr="009508CD">
          <w:rPr>
            <w:rStyle w:val="Hyperlink"/>
            <w:noProof/>
          </w:rPr>
          <w:t>13.11</w:t>
        </w:r>
        <w:r>
          <w:rPr>
            <w:rFonts w:asciiTheme="minorHAnsi" w:eastAsiaTheme="minorEastAsia" w:hAnsiTheme="minorHAnsi" w:cstheme="minorBidi"/>
            <w:b w:val="0"/>
            <w:noProof/>
            <w:sz w:val="24"/>
            <w:szCs w:val="24"/>
            <w:lang w:val="en-FI" w:eastAsia="en-GB"/>
          </w:rPr>
          <w:tab/>
        </w:r>
        <w:r w:rsidRPr="009508CD">
          <w:rPr>
            <w:rStyle w:val="Hyperlink"/>
            <w:noProof/>
          </w:rPr>
          <w:t>StatisticalClassification</w:t>
        </w:r>
        <w:r>
          <w:rPr>
            <w:noProof/>
            <w:webHidden/>
          </w:rPr>
          <w:tab/>
        </w:r>
        <w:r>
          <w:rPr>
            <w:noProof/>
            <w:webHidden/>
          </w:rPr>
          <w:fldChar w:fldCharType="begin"/>
        </w:r>
        <w:r>
          <w:rPr>
            <w:noProof/>
            <w:webHidden/>
          </w:rPr>
          <w:instrText xml:space="preserve"> PAGEREF _Toc72768924 \h </w:instrText>
        </w:r>
        <w:r>
          <w:rPr>
            <w:noProof/>
            <w:webHidden/>
          </w:rPr>
        </w:r>
        <w:r>
          <w:rPr>
            <w:noProof/>
            <w:webHidden/>
          </w:rPr>
          <w:fldChar w:fldCharType="separate"/>
        </w:r>
        <w:r>
          <w:rPr>
            <w:noProof/>
            <w:webHidden/>
          </w:rPr>
          <w:t>129</w:t>
        </w:r>
        <w:r>
          <w:rPr>
            <w:noProof/>
            <w:webHidden/>
          </w:rPr>
          <w:fldChar w:fldCharType="end"/>
        </w:r>
      </w:hyperlink>
    </w:p>
    <w:p w14:paraId="1A6B288D" w14:textId="049C005B" w:rsidR="00FD7B7C" w:rsidRDefault="00FD7B7C">
      <w:pPr>
        <w:pStyle w:val="TOC1"/>
        <w:rPr>
          <w:rFonts w:asciiTheme="minorHAnsi" w:eastAsiaTheme="minorEastAsia" w:hAnsiTheme="minorHAnsi" w:cstheme="minorBidi"/>
          <w:b w:val="0"/>
          <w:noProof/>
          <w:sz w:val="24"/>
          <w:szCs w:val="24"/>
          <w:lang w:val="en-FI" w:eastAsia="en-GB"/>
        </w:rPr>
      </w:pPr>
      <w:hyperlink w:anchor="_Toc72768925" w:history="1">
        <w:r w:rsidRPr="009508CD">
          <w:rPr>
            <w:rStyle w:val="Hyperlink"/>
            <w:noProof/>
          </w:rPr>
          <w:t>Annex A (normative)  Abstract Test Suite</w:t>
        </w:r>
        <w:r>
          <w:rPr>
            <w:noProof/>
            <w:webHidden/>
          </w:rPr>
          <w:tab/>
        </w:r>
        <w:r>
          <w:rPr>
            <w:noProof/>
            <w:webHidden/>
          </w:rPr>
          <w:fldChar w:fldCharType="begin"/>
        </w:r>
        <w:r>
          <w:rPr>
            <w:noProof/>
            <w:webHidden/>
          </w:rPr>
          <w:instrText xml:space="preserve"> PAGEREF _Toc72768925 \h </w:instrText>
        </w:r>
        <w:r>
          <w:rPr>
            <w:noProof/>
            <w:webHidden/>
          </w:rPr>
        </w:r>
        <w:r>
          <w:rPr>
            <w:noProof/>
            <w:webHidden/>
          </w:rPr>
          <w:fldChar w:fldCharType="separate"/>
        </w:r>
        <w:r>
          <w:rPr>
            <w:noProof/>
            <w:webHidden/>
          </w:rPr>
          <w:t>131</w:t>
        </w:r>
        <w:r>
          <w:rPr>
            <w:noProof/>
            <w:webHidden/>
          </w:rPr>
          <w:fldChar w:fldCharType="end"/>
        </w:r>
      </w:hyperlink>
    </w:p>
    <w:p w14:paraId="1BFF707B" w14:textId="67F2B1C9" w:rsidR="00FD7B7C" w:rsidRDefault="00FD7B7C">
      <w:pPr>
        <w:pStyle w:val="TOC1"/>
        <w:rPr>
          <w:rFonts w:asciiTheme="minorHAnsi" w:eastAsiaTheme="minorEastAsia" w:hAnsiTheme="minorHAnsi" w:cstheme="minorBidi"/>
          <w:b w:val="0"/>
          <w:noProof/>
          <w:sz w:val="24"/>
          <w:szCs w:val="24"/>
          <w:lang w:val="en-FI" w:eastAsia="en-GB"/>
        </w:rPr>
      </w:pPr>
      <w:hyperlink w:anchor="_Toc72768926" w:history="1">
        <w:r w:rsidRPr="009508CD">
          <w:rPr>
            <w:rStyle w:val="Hyperlink"/>
            <w:noProof/>
          </w:rPr>
          <w:t>A.1</w:t>
        </w:r>
        <w:r>
          <w:rPr>
            <w:rFonts w:asciiTheme="minorHAnsi" w:eastAsiaTheme="minorEastAsia" w:hAnsiTheme="minorHAnsi" w:cstheme="minorBidi"/>
            <w:b w:val="0"/>
            <w:noProof/>
            <w:sz w:val="24"/>
            <w:szCs w:val="24"/>
            <w:lang w:val="en-FI" w:eastAsia="en-GB"/>
          </w:rPr>
          <w:tab/>
        </w:r>
        <w:r w:rsidRPr="009508CD">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_Toc72768926 \h </w:instrText>
        </w:r>
        <w:r>
          <w:rPr>
            <w:noProof/>
            <w:webHidden/>
          </w:rPr>
        </w:r>
        <w:r>
          <w:rPr>
            <w:noProof/>
            <w:webHidden/>
          </w:rPr>
          <w:fldChar w:fldCharType="separate"/>
        </w:r>
        <w:r>
          <w:rPr>
            <w:noProof/>
            <w:webHidden/>
          </w:rPr>
          <w:t>131</w:t>
        </w:r>
        <w:r>
          <w:rPr>
            <w:noProof/>
            <w:webHidden/>
          </w:rPr>
          <w:fldChar w:fldCharType="end"/>
        </w:r>
      </w:hyperlink>
    </w:p>
    <w:p w14:paraId="318AEE8F" w14:textId="7D26F4F7" w:rsidR="00FD7B7C" w:rsidRDefault="00FD7B7C">
      <w:pPr>
        <w:pStyle w:val="TOC1"/>
        <w:rPr>
          <w:rFonts w:asciiTheme="minorHAnsi" w:eastAsiaTheme="minorEastAsia" w:hAnsiTheme="minorHAnsi" w:cstheme="minorBidi"/>
          <w:b w:val="0"/>
          <w:noProof/>
          <w:sz w:val="24"/>
          <w:szCs w:val="24"/>
          <w:lang w:val="en-FI" w:eastAsia="en-GB"/>
        </w:rPr>
      </w:pPr>
      <w:hyperlink w:anchor="_Toc72768927" w:history="1">
        <w:r w:rsidRPr="009508CD">
          <w:rPr>
            <w:rStyle w:val="Hyperlink"/>
            <w:noProof/>
          </w:rPr>
          <w:t>A.2</w:t>
        </w:r>
        <w:r>
          <w:rPr>
            <w:rFonts w:asciiTheme="minorHAnsi" w:eastAsiaTheme="minorEastAsia" w:hAnsiTheme="minorHAnsi" w:cstheme="minorBidi"/>
            <w:b w:val="0"/>
            <w:noProof/>
            <w:sz w:val="24"/>
            <w:szCs w:val="24"/>
            <w:lang w:val="en-FI" w:eastAsia="en-GB"/>
          </w:rPr>
          <w:tab/>
        </w:r>
        <w:r w:rsidRPr="009508CD">
          <w:rPr>
            <w:rStyle w:val="Hyperlink"/>
            <w:noProof/>
          </w:rPr>
          <w:t>Abstract tests for Abstract Observation core package</w:t>
        </w:r>
        <w:r>
          <w:rPr>
            <w:noProof/>
            <w:webHidden/>
          </w:rPr>
          <w:tab/>
        </w:r>
        <w:r>
          <w:rPr>
            <w:noProof/>
            <w:webHidden/>
          </w:rPr>
          <w:fldChar w:fldCharType="begin"/>
        </w:r>
        <w:r>
          <w:rPr>
            <w:noProof/>
            <w:webHidden/>
          </w:rPr>
          <w:instrText xml:space="preserve"> PAGEREF _Toc72768927 \h </w:instrText>
        </w:r>
        <w:r>
          <w:rPr>
            <w:noProof/>
            <w:webHidden/>
          </w:rPr>
        </w:r>
        <w:r>
          <w:rPr>
            <w:noProof/>
            <w:webHidden/>
          </w:rPr>
          <w:fldChar w:fldCharType="separate"/>
        </w:r>
        <w:r>
          <w:rPr>
            <w:noProof/>
            <w:webHidden/>
          </w:rPr>
          <w:t>133</w:t>
        </w:r>
        <w:r>
          <w:rPr>
            <w:noProof/>
            <w:webHidden/>
          </w:rPr>
          <w:fldChar w:fldCharType="end"/>
        </w:r>
      </w:hyperlink>
    </w:p>
    <w:p w14:paraId="39EEAF8D" w14:textId="31EC90C3" w:rsidR="00FD7B7C" w:rsidRDefault="00FD7B7C">
      <w:pPr>
        <w:pStyle w:val="TOC1"/>
        <w:rPr>
          <w:rFonts w:asciiTheme="minorHAnsi" w:eastAsiaTheme="minorEastAsia" w:hAnsiTheme="minorHAnsi" w:cstheme="minorBidi"/>
          <w:b w:val="0"/>
          <w:noProof/>
          <w:sz w:val="24"/>
          <w:szCs w:val="24"/>
          <w:lang w:val="en-FI" w:eastAsia="en-GB"/>
        </w:rPr>
      </w:pPr>
      <w:hyperlink w:anchor="_Toc72768928" w:history="1">
        <w:r w:rsidRPr="009508CD">
          <w:rPr>
            <w:rStyle w:val="Hyperlink"/>
            <w:noProof/>
          </w:rPr>
          <w:t>A.3</w:t>
        </w:r>
        <w:r>
          <w:rPr>
            <w:rFonts w:asciiTheme="minorHAnsi" w:eastAsiaTheme="minorEastAsia" w:hAnsiTheme="minorHAnsi" w:cstheme="minorBidi"/>
            <w:b w:val="0"/>
            <w:noProof/>
            <w:sz w:val="24"/>
            <w:szCs w:val="24"/>
            <w:lang w:val="en-FI" w:eastAsia="en-GB"/>
          </w:rPr>
          <w:tab/>
        </w:r>
        <w:r w:rsidRPr="009508CD">
          <w:rPr>
            <w:rStyle w:val="Hyperlink"/>
            <w:noProof/>
          </w:rPr>
          <w:t>Abstract tests for Basic Observations package</w:t>
        </w:r>
        <w:r>
          <w:rPr>
            <w:noProof/>
            <w:webHidden/>
          </w:rPr>
          <w:tab/>
        </w:r>
        <w:r>
          <w:rPr>
            <w:noProof/>
            <w:webHidden/>
          </w:rPr>
          <w:fldChar w:fldCharType="begin"/>
        </w:r>
        <w:r>
          <w:rPr>
            <w:noProof/>
            <w:webHidden/>
          </w:rPr>
          <w:instrText xml:space="preserve"> PAGEREF _Toc72768928 \h </w:instrText>
        </w:r>
        <w:r>
          <w:rPr>
            <w:noProof/>
            <w:webHidden/>
          </w:rPr>
        </w:r>
        <w:r>
          <w:rPr>
            <w:noProof/>
            <w:webHidden/>
          </w:rPr>
          <w:fldChar w:fldCharType="separate"/>
        </w:r>
        <w:r>
          <w:rPr>
            <w:noProof/>
            <w:webHidden/>
          </w:rPr>
          <w:t>135</w:t>
        </w:r>
        <w:r>
          <w:rPr>
            <w:noProof/>
            <w:webHidden/>
          </w:rPr>
          <w:fldChar w:fldCharType="end"/>
        </w:r>
      </w:hyperlink>
    </w:p>
    <w:p w14:paraId="14D198A1" w14:textId="0C129AFF" w:rsidR="00FD7B7C" w:rsidRDefault="00FD7B7C">
      <w:pPr>
        <w:pStyle w:val="TOC1"/>
        <w:rPr>
          <w:rFonts w:asciiTheme="minorHAnsi" w:eastAsiaTheme="minorEastAsia" w:hAnsiTheme="minorHAnsi" w:cstheme="minorBidi"/>
          <w:b w:val="0"/>
          <w:noProof/>
          <w:sz w:val="24"/>
          <w:szCs w:val="24"/>
          <w:lang w:val="en-FI" w:eastAsia="en-GB"/>
        </w:rPr>
      </w:pPr>
      <w:hyperlink w:anchor="_Toc72768929" w:history="1">
        <w:r w:rsidRPr="009508CD">
          <w:rPr>
            <w:rStyle w:val="Hyperlink"/>
            <w:noProof/>
          </w:rPr>
          <w:t>A.4</w:t>
        </w:r>
        <w:r>
          <w:rPr>
            <w:rFonts w:asciiTheme="minorHAnsi" w:eastAsiaTheme="minorEastAsia" w:hAnsiTheme="minorHAnsi" w:cstheme="minorBidi"/>
            <w:b w:val="0"/>
            <w:noProof/>
            <w:sz w:val="24"/>
            <w:szCs w:val="24"/>
            <w:lang w:val="en-FI" w:eastAsia="en-GB"/>
          </w:rPr>
          <w:tab/>
        </w:r>
        <w:r w:rsidRPr="009508CD">
          <w:rPr>
            <w:rStyle w:val="Hyperlink"/>
            <w:noProof/>
          </w:rPr>
          <w:t>Abstract tests for Conceptual Sample schema package</w:t>
        </w:r>
        <w:r>
          <w:rPr>
            <w:noProof/>
            <w:webHidden/>
          </w:rPr>
          <w:tab/>
        </w:r>
        <w:r>
          <w:rPr>
            <w:noProof/>
            <w:webHidden/>
          </w:rPr>
          <w:fldChar w:fldCharType="begin"/>
        </w:r>
        <w:r>
          <w:rPr>
            <w:noProof/>
            <w:webHidden/>
          </w:rPr>
          <w:instrText xml:space="preserve"> PAGEREF _Toc72768929 \h </w:instrText>
        </w:r>
        <w:r>
          <w:rPr>
            <w:noProof/>
            <w:webHidden/>
          </w:rPr>
        </w:r>
        <w:r>
          <w:rPr>
            <w:noProof/>
            <w:webHidden/>
          </w:rPr>
          <w:fldChar w:fldCharType="separate"/>
        </w:r>
        <w:r>
          <w:rPr>
            <w:noProof/>
            <w:webHidden/>
          </w:rPr>
          <w:t>138</w:t>
        </w:r>
        <w:r>
          <w:rPr>
            <w:noProof/>
            <w:webHidden/>
          </w:rPr>
          <w:fldChar w:fldCharType="end"/>
        </w:r>
      </w:hyperlink>
    </w:p>
    <w:p w14:paraId="47D91B40" w14:textId="2AB4EB6F" w:rsidR="00FD7B7C" w:rsidRDefault="00FD7B7C">
      <w:pPr>
        <w:pStyle w:val="TOC1"/>
        <w:rPr>
          <w:rFonts w:asciiTheme="minorHAnsi" w:eastAsiaTheme="minorEastAsia" w:hAnsiTheme="minorHAnsi" w:cstheme="minorBidi"/>
          <w:b w:val="0"/>
          <w:noProof/>
          <w:sz w:val="24"/>
          <w:szCs w:val="24"/>
          <w:lang w:val="en-FI" w:eastAsia="en-GB"/>
        </w:rPr>
      </w:pPr>
      <w:hyperlink w:anchor="_Toc72768930" w:history="1">
        <w:r w:rsidRPr="009508CD">
          <w:rPr>
            <w:rStyle w:val="Hyperlink"/>
            <w:noProof/>
          </w:rPr>
          <w:t>A.5</w:t>
        </w:r>
        <w:r>
          <w:rPr>
            <w:rFonts w:asciiTheme="minorHAnsi" w:eastAsiaTheme="minorEastAsia" w:hAnsiTheme="minorHAnsi" w:cstheme="minorBidi"/>
            <w:b w:val="0"/>
            <w:noProof/>
            <w:sz w:val="24"/>
            <w:szCs w:val="24"/>
            <w:lang w:val="en-FI" w:eastAsia="en-GB"/>
          </w:rPr>
          <w:tab/>
        </w:r>
        <w:r w:rsidRPr="009508CD">
          <w:rPr>
            <w:rStyle w:val="Hyperlink"/>
            <w:noProof/>
          </w:rPr>
          <w:t>Abstract tests for Abstract Sample core package</w:t>
        </w:r>
        <w:r>
          <w:rPr>
            <w:noProof/>
            <w:webHidden/>
          </w:rPr>
          <w:tab/>
        </w:r>
        <w:r>
          <w:rPr>
            <w:noProof/>
            <w:webHidden/>
          </w:rPr>
          <w:fldChar w:fldCharType="begin"/>
        </w:r>
        <w:r>
          <w:rPr>
            <w:noProof/>
            <w:webHidden/>
          </w:rPr>
          <w:instrText xml:space="preserve"> PAGEREF _Toc72768930 \h </w:instrText>
        </w:r>
        <w:r>
          <w:rPr>
            <w:noProof/>
            <w:webHidden/>
          </w:rPr>
        </w:r>
        <w:r>
          <w:rPr>
            <w:noProof/>
            <w:webHidden/>
          </w:rPr>
          <w:fldChar w:fldCharType="separate"/>
        </w:r>
        <w:r>
          <w:rPr>
            <w:noProof/>
            <w:webHidden/>
          </w:rPr>
          <w:t>140</w:t>
        </w:r>
        <w:r>
          <w:rPr>
            <w:noProof/>
            <w:webHidden/>
          </w:rPr>
          <w:fldChar w:fldCharType="end"/>
        </w:r>
      </w:hyperlink>
    </w:p>
    <w:p w14:paraId="6EF73A04" w14:textId="452FAECB" w:rsidR="00FD7B7C" w:rsidRDefault="00FD7B7C">
      <w:pPr>
        <w:pStyle w:val="TOC1"/>
        <w:rPr>
          <w:rFonts w:asciiTheme="minorHAnsi" w:eastAsiaTheme="minorEastAsia" w:hAnsiTheme="minorHAnsi" w:cstheme="minorBidi"/>
          <w:b w:val="0"/>
          <w:noProof/>
          <w:sz w:val="24"/>
          <w:szCs w:val="24"/>
          <w:lang w:val="en-FI" w:eastAsia="en-GB"/>
        </w:rPr>
      </w:pPr>
      <w:hyperlink w:anchor="_Toc72768931" w:history="1">
        <w:r w:rsidRPr="009508CD">
          <w:rPr>
            <w:rStyle w:val="Hyperlink"/>
            <w:noProof/>
          </w:rPr>
          <w:t>A.6</w:t>
        </w:r>
        <w:r>
          <w:rPr>
            <w:rFonts w:asciiTheme="minorHAnsi" w:eastAsiaTheme="minorEastAsia" w:hAnsiTheme="minorHAnsi" w:cstheme="minorBidi"/>
            <w:b w:val="0"/>
            <w:noProof/>
            <w:sz w:val="24"/>
            <w:szCs w:val="24"/>
            <w:lang w:val="en-FI" w:eastAsia="en-GB"/>
          </w:rPr>
          <w:tab/>
        </w:r>
        <w:r w:rsidRPr="009508CD">
          <w:rPr>
            <w:rStyle w:val="Hyperlink"/>
            <w:noProof/>
          </w:rPr>
          <w:t>Abstract tests for Basic Samples package</w:t>
        </w:r>
        <w:r>
          <w:rPr>
            <w:noProof/>
            <w:webHidden/>
          </w:rPr>
          <w:tab/>
        </w:r>
        <w:r>
          <w:rPr>
            <w:noProof/>
            <w:webHidden/>
          </w:rPr>
          <w:fldChar w:fldCharType="begin"/>
        </w:r>
        <w:r>
          <w:rPr>
            <w:noProof/>
            <w:webHidden/>
          </w:rPr>
          <w:instrText xml:space="preserve"> PAGEREF _Toc72768931 \h </w:instrText>
        </w:r>
        <w:r>
          <w:rPr>
            <w:noProof/>
            <w:webHidden/>
          </w:rPr>
        </w:r>
        <w:r>
          <w:rPr>
            <w:noProof/>
            <w:webHidden/>
          </w:rPr>
          <w:fldChar w:fldCharType="separate"/>
        </w:r>
        <w:r>
          <w:rPr>
            <w:noProof/>
            <w:webHidden/>
          </w:rPr>
          <w:t>142</w:t>
        </w:r>
        <w:r>
          <w:rPr>
            <w:noProof/>
            <w:webHidden/>
          </w:rPr>
          <w:fldChar w:fldCharType="end"/>
        </w:r>
      </w:hyperlink>
    </w:p>
    <w:p w14:paraId="1D79AE81" w14:textId="01935E4B" w:rsidR="00FD7B7C" w:rsidRDefault="00FD7B7C">
      <w:pPr>
        <w:pStyle w:val="TOC1"/>
        <w:rPr>
          <w:rFonts w:asciiTheme="minorHAnsi" w:eastAsiaTheme="minorEastAsia" w:hAnsiTheme="minorHAnsi" w:cstheme="minorBidi"/>
          <w:b w:val="0"/>
          <w:noProof/>
          <w:sz w:val="24"/>
          <w:szCs w:val="24"/>
          <w:lang w:val="en-FI" w:eastAsia="en-GB"/>
        </w:rPr>
      </w:pPr>
      <w:hyperlink w:anchor="_Toc72768932" w:history="1">
        <w:r w:rsidRPr="009508CD">
          <w:rPr>
            <w:rStyle w:val="Hyperlink"/>
            <w:noProof/>
          </w:rPr>
          <w:t>Annex B (informative)  Common usage of O&amp;M concepts</w:t>
        </w:r>
        <w:r>
          <w:rPr>
            <w:noProof/>
            <w:webHidden/>
          </w:rPr>
          <w:tab/>
        </w:r>
        <w:r>
          <w:rPr>
            <w:noProof/>
            <w:webHidden/>
          </w:rPr>
          <w:fldChar w:fldCharType="begin"/>
        </w:r>
        <w:r>
          <w:rPr>
            <w:noProof/>
            <w:webHidden/>
          </w:rPr>
          <w:instrText xml:space="preserve"> PAGEREF _Toc72768932 \h </w:instrText>
        </w:r>
        <w:r>
          <w:rPr>
            <w:noProof/>
            <w:webHidden/>
          </w:rPr>
        </w:r>
        <w:r>
          <w:rPr>
            <w:noProof/>
            <w:webHidden/>
          </w:rPr>
          <w:fldChar w:fldCharType="separate"/>
        </w:r>
        <w:r>
          <w:rPr>
            <w:noProof/>
            <w:webHidden/>
          </w:rPr>
          <w:t>146</w:t>
        </w:r>
        <w:r>
          <w:rPr>
            <w:noProof/>
            <w:webHidden/>
          </w:rPr>
          <w:fldChar w:fldCharType="end"/>
        </w:r>
      </w:hyperlink>
    </w:p>
    <w:p w14:paraId="602858DD" w14:textId="39355791" w:rsidR="00FD7B7C" w:rsidRDefault="00FD7B7C">
      <w:pPr>
        <w:pStyle w:val="TOC1"/>
        <w:rPr>
          <w:rFonts w:asciiTheme="minorHAnsi" w:eastAsiaTheme="minorEastAsia" w:hAnsiTheme="minorHAnsi" w:cstheme="minorBidi"/>
          <w:b w:val="0"/>
          <w:noProof/>
          <w:sz w:val="24"/>
          <w:szCs w:val="24"/>
          <w:lang w:val="en-FI" w:eastAsia="en-GB"/>
        </w:rPr>
      </w:pPr>
      <w:hyperlink w:anchor="_Toc72768933" w:history="1">
        <w:r w:rsidRPr="009508CD">
          <w:rPr>
            <w:rStyle w:val="Hyperlink"/>
            <w:noProof/>
          </w:rPr>
          <w:t>B.1</w:t>
        </w:r>
        <w:r>
          <w:rPr>
            <w:rFonts w:asciiTheme="minorHAnsi" w:eastAsiaTheme="minorEastAsia" w:hAnsiTheme="minorHAnsi" w:cstheme="minorBidi"/>
            <w:b w:val="0"/>
            <w:noProof/>
            <w:sz w:val="24"/>
            <w:szCs w:val="24"/>
            <w:lang w:val="en-FI" w:eastAsia="en-GB"/>
          </w:rPr>
          <w:tab/>
        </w:r>
        <w:r w:rsidRPr="009508CD">
          <w:rPr>
            <w:rStyle w:val="Hyperlink"/>
            <w:noProof/>
          </w:rPr>
          <w:t>Introduction</w:t>
        </w:r>
        <w:r>
          <w:rPr>
            <w:noProof/>
            <w:webHidden/>
          </w:rPr>
          <w:tab/>
        </w:r>
        <w:r>
          <w:rPr>
            <w:noProof/>
            <w:webHidden/>
          </w:rPr>
          <w:fldChar w:fldCharType="begin"/>
        </w:r>
        <w:r>
          <w:rPr>
            <w:noProof/>
            <w:webHidden/>
          </w:rPr>
          <w:instrText xml:space="preserve"> PAGEREF _Toc72768933 \h </w:instrText>
        </w:r>
        <w:r>
          <w:rPr>
            <w:noProof/>
            <w:webHidden/>
          </w:rPr>
        </w:r>
        <w:r>
          <w:rPr>
            <w:noProof/>
            <w:webHidden/>
          </w:rPr>
          <w:fldChar w:fldCharType="separate"/>
        </w:r>
        <w:r>
          <w:rPr>
            <w:noProof/>
            <w:webHidden/>
          </w:rPr>
          <w:t>146</w:t>
        </w:r>
        <w:r>
          <w:rPr>
            <w:noProof/>
            <w:webHidden/>
          </w:rPr>
          <w:fldChar w:fldCharType="end"/>
        </w:r>
      </w:hyperlink>
    </w:p>
    <w:p w14:paraId="06E5F380" w14:textId="3056456C" w:rsidR="00FD7B7C" w:rsidRDefault="00FD7B7C">
      <w:pPr>
        <w:pStyle w:val="TOC1"/>
        <w:rPr>
          <w:rFonts w:asciiTheme="minorHAnsi" w:eastAsiaTheme="minorEastAsia" w:hAnsiTheme="minorHAnsi" w:cstheme="minorBidi"/>
          <w:b w:val="0"/>
          <w:noProof/>
          <w:sz w:val="24"/>
          <w:szCs w:val="24"/>
          <w:lang w:val="en-FI" w:eastAsia="en-GB"/>
        </w:rPr>
      </w:pPr>
      <w:hyperlink w:anchor="_Toc72768934" w:history="1">
        <w:r w:rsidRPr="009508CD">
          <w:rPr>
            <w:rStyle w:val="Hyperlink"/>
            <w:noProof/>
          </w:rPr>
          <w:t>B.2</w:t>
        </w:r>
        <w:r>
          <w:rPr>
            <w:rFonts w:asciiTheme="minorHAnsi" w:eastAsiaTheme="minorEastAsia" w:hAnsiTheme="minorHAnsi" w:cstheme="minorBidi"/>
            <w:b w:val="0"/>
            <w:noProof/>
            <w:sz w:val="24"/>
            <w:szCs w:val="24"/>
            <w:lang w:val="en-FI" w:eastAsia="en-GB"/>
          </w:rPr>
          <w:tab/>
        </w:r>
        <w:r w:rsidRPr="009508CD">
          <w:rPr>
            <w:rStyle w:val="Hyperlink"/>
            <w:noProof/>
          </w:rPr>
          <w:t>Earth Observations (EO)</w:t>
        </w:r>
        <w:r>
          <w:rPr>
            <w:noProof/>
            <w:webHidden/>
          </w:rPr>
          <w:tab/>
        </w:r>
        <w:r>
          <w:rPr>
            <w:noProof/>
            <w:webHidden/>
          </w:rPr>
          <w:fldChar w:fldCharType="begin"/>
        </w:r>
        <w:r>
          <w:rPr>
            <w:noProof/>
            <w:webHidden/>
          </w:rPr>
          <w:instrText xml:space="preserve"> PAGEREF _Toc72768934 \h </w:instrText>
        </w:r>
        <w:r>
          <w:rPr>
            <w:noProof/>
            <w:webHidden/>
          </w:rPr>
        </w:r>
        <w:r>
          <w:rPr>
            <w:noProof/>
            <w:webHidden/>
          </w:rPr>
          <w:fldChar w:fldCharType="separate"/>
        </w:r>
        <w:r>
          <w:rPr>
            <w:noProof/>
            <w:webHidden/>
          </w:rPr>
          <w:t>146</w:t>
        </w:r>
        <w:r>
          <w:rPr>
            <w:noProof/>
            <w:webHidden/>
          </w:rPr>
          <w:fldChar w:fldCharType="end"/>
        </w:r>
      </w:hyperlink>
    </w:p>
    <w:p w14:paraId="3EBB277A" w14:textId="28569DE4" w:rsidR="00FD7B7C" w:rsidRDefault="00FD7B7C">
      <w:pPr>
        <w:pStyle w:val="TOC1"/>
        <w:rPr>
          <w:rFonts w:asciiTheme="minorHAnsi" w:eastAsiaTheme="minorEastAsia" w:hAnsiTheme="minorHAnsi" w:cstheme="minorBidi"/>
          <w:b w:val="0"/>
          <w:noProof/>
          <w:sz w:val="24"/>
          <w:szCs w:val="24"/>
          <w:lang w:val="en-FI" w:eastAsia="en-GB"/>
        </w:rPr>
      </w:pPr>
      <w:hyperlink w:anchor="_Toc72768935" w:history="1">
        <w:r w:rsidRPr="009508CD">
          <w:rPr>
            <w:rStyle w:val="Hyperlink"/>
            <w:noProof/>
          </w:rPr>
          <w:t>B.3</w:t>
        </w:r>
        <w:r>
          <w:rPr>
            <w:rFonts w:asciiTheme="minorHAnsi" w:eastAsiaTheme="minorEastAsia" w:hAnsiTheme="minorHAnsi" w:cstheme="minorBidi"/>
            <w:b w:val="0"/>
            <w:noProof/>
            <w:sz w:val="24"/>
            <w:szCs w:val="24"/>
            <w:lang w:val="en-FI" w:eastAsia="en-GB"/>
          </w:rPr>
          <w:tab/>
        </w:r>
        <w:r w:rsidRPr="009508CD">
          <w:rPr>
            <w:rStyle w:val="Hyperlink"/>
            <w:noProof/>
          </w:rPr>
          <w:t>Metrology</w:t>
        </w:r>
        <w:r>
          <w:rPr>
            <w:noProof/>
            <w:webHidden/>
          </w:rPr>
          <w:tab/>
        </w:r>
        <w:r>
          <w:rPr>
            <w:noProof/>
            <w:webHidden/>
          </w:rPr>
          <w:fldChar w:fldCharType="begin"/>
        </w:r>
        <w:r>
          <w:rPr>
            <w:noProof/>
            <w:webHidden/>
          </w:rPr>
          <w:instrText xml:space="preserve"> PAGEREF _Toc72768935 \h </w:instrText>
        </w:r>
        <w:r>
          <w:rPr>
            <w:noProof/>
            <w:webHidden/>
          </w:rPr>
        </w:r>
        <w:r>
          <w:rPr>
            <w:noProof/>
            <w:webHidden/>
          </w:rPr>
          <w:fldChar w:fldCharType="separate"/>
        </w:r>
        <w:r>
          <w:rPr>
            <w:noProof/>
            <w:webHidden/>
          </w:rPr>
          <w:t>147</w:t>
        </w:r>
        <w:r>
          <w:rPr>
            <w:noProof/>
            <w:webHidden/>
          </w:rPr>
          <w:fldChar w:fldCharType="end"/>
        </w:r>
      </w:hyperlink>
    </w:p>
    <w:p w14:paraId="2CE65315" w14:textId="42DCC530" w:rsidR="00FD7B7C" w:rsidRDefault="00FD7B7C">
      <w:pPr>
        <w:pStyle w:val="TOC1"/>
        <w:rPr>
          <w:rFonts w:asciiTheme="minorHAnsi" w:eastAsiaTheme="minorEastAsia" w:hAnsiTheme="minorHAnsi" w:cstheme="minorBidi"/>
          <w:b w:val="0"/>
          <w:noProof/>
          <w:sz w:val="24"/>
          <w:szCs w:val="24"/>
          <w:lang w:val="en-FI" w:eastAsia="en-GB"/>
        </w:rPr>
      </w:pPr>
      <w:hyperlink w:anchor="_Toc72768936" w:history="1">
        <w:r w:rsidRPr="009508CD">
          <w:rPr>
            <w:rStyle w:val="Hyperlink"/>
            <w:noProof/>
          </w:rPr>
          <w:t>B.4</w:t>
        </w:r>
        <w:r>
          <w:rPr>
            <w:rFonts w:asciiTheme="minorHAnsi" w:eastAsiaTheme="minorEastAsia" w:hAnsiTheme="minorHAnsi" w:cstheme="minorBidi"/>
            <w:b w:val="0"/>
            <w:noProof/>
            <w:sz w:val="24"/>
            <w:szCs w:val="24"/>
            <w:lang w:val="en-FI" w:eastAsia="en-GB"/>
          </w:rPr>
          <w:tab/>
        </w:r>
        <w:r w:rsidRPr="009508CD">
          <w:rPr>
            <w:rStyle w:val="Hyperlink"/>
            <w:noProof/>
          </w:rPr>
          <w:t>Earth science simulations</w:t>
        </w:r>
        <w:r>
          <w:rPr>
            <w:noProof/>
            <w:webHidden/>
          </w:rPr>
          <w:tab/>
        </w:r>
        <w:r>
          <w:rPr>
            <w:noProof/>
            <w:webHidden/>
          </w:rPr>
          <w:fldChar w:fldCharType="begin"/>
        </w:r>
        <w:r>
          <w:rPr>
            <w:noProof/>
            <w:webHidden/>
          </w:rPr>
          <w:instrText xml:space="preserve"> PAGEREF _Toc72768936 \h </w:instrText>
        </w:r>
        <w:r>
          <w:rPr>
            <w:noProof/>
            <w:webHidden/>
          </w:rPr>
        </w:r>
        <w:r>
          <w:rPr>
            <w:noProof/>
            <w:webHidden/>
          </w:rPr>
          <w:fldChar w:fldCharType="separate"/>
        </w:r>
        <w:r>
          <w:rPr>
            <w:noProof/>
            <w:webHidden/>
          </w:rPr>
          <w:t>147</w:t>
        </w:r>
        <w:r>
          <w:rPr>
            <w:noProof/>
            <w:webHidden/>
          </w:rPr>
          <w:fldChar w:fldCharType="end"/>
        </w:r>
      </w:hyperlink>
    </w:p>
    <w:p w14:paraId="1B0E055A" w14:textId="156E8208" w:rsidR="00FD7B7C" w:rsidRDefault="00FD7B7C">
      <w:pPr>
        <w:pStyle w:val="TOC1"/>
        <w:rPr>
          <w:rFonts w:asciiTheme="minorHAnsi" w:eastAsiaTheme="minorEastAsia" w:hAnsiTheme="minorHAnsi" w:cstheme="minorBidi"/>
          <w:b w:val="0"/>
          <w:noProof/>
          <w:sz w:val="24"/>
          <w:szCs w:val="24"/>
          <w:lang w:val="en-FI" w:eastAsia="en-GB"/>
        </w:rPr>
      </w:pPr>
      <w:hyperlink w:anchor="_Toc72768937" w:history="1">
        <w:r w:rsidRPr="009508CD">
          <w:rPr>
            <w:rStyle w:val="Hyperlink"/>
            <w:noProof/>
          </w:rPr>
          <w:t>B.5</w:t>
        </w:r>
        <w:r>
          <w:rPr>
            <w:rFonts w:asciiTheme="minorHAnsi" w:eastAsiaTheme="minorEastAsia" w:hAnsiTheme="minorHAnsi" w:cstheme="minorBidi"/>
            <w:b w:val="0"/>
            <w:noProof/>
            <w:sz w:val="24"/>
            <w:szCs w:val="24"/>
            <w:lang w:val="en-FI" w:eastAsia="en-GB"/>
          </w:rPr>
          <w:tab/>
        </w:r>
        <w:r w:rsidRPr="009508CD">
          <w:rPr>
            <w:rStyle w:val="Hyperlink"/>
            <w:noProof/>
          </w:rPr>
          <w:t>Assay/Chemistry</w:t>
        </w:r>
        <w:r>
          <w:rPr>
            <w:noProof/>
            <w:webHidden/>
          </w:rPr>
          <w:tab/>
        </w:r>
        <w:r>
          <w:rPr>
            <w:noProof/>
            <w:webHidden/>
          </w:rPr>
          <w:fldChar w:fldCharType="begin"/>
        </w:r>
        <w:r>
          <w:rPr>
            <w:noProof/>
            <w:webHidden/>
          </w:rPr>
          <w:instrText xml:space="preserve"> PAGEREF _Toc72768937 \h </w:instrText>
        </w:r>
        <w:r>
          <w:rPr>
            <w:noProof/>
            <w:webHidden/>
          </w:rPr>
        </w:r>
        <w:r>
          <w:rPr>
            <w:noProof/>
            <w:webHidden/>
          </w:rPr>
          <w:fldChar w:fldCharType="separate"/>
        </w:r>
        <w:r>
          <w:rPr>
            <w:noProof/>
            <w:webHidden/>
          </w:rPr>
          <w:t>147</w:t>
        </w:r>
        <w:r>
          <w:rPr>
            <w:noProof/>
            <w:webHidden/>
          </w:rPr>
          <w:fldChar w:fldCharType="end"/>
        </w:r>
      </w:hyperlink>
    </w:p>
    <w:p w14:paraId="03F0146E" w14:textId="69661C02" w:rsidR="00FD7B7C" w:rsidRDefault="00FD7B7C">
      <w:pPr>
        <w:pStyle w:val="TOC1"/>
        <w:rPr>
          <w:rFonts w:asciiTheme="minorHAnsi" w:eastAsiaTheme="minorEastAsia" w:hAnsiTheme="minorHAnsi" w:cstheme="minorBidi"/>
          <w:b w:val="0"/>
          <w:noProof/>
          <w:sz w:val="24"/>
          <w:szCs w:val="24"/>
          <w:lang w:val="en-FI" w:eastAsia="en-GB"/>
        </w:rPr>
      </w:pPr>
      <w:hyperlink w:anchor="_Toc72768938" w:history="1">
        <w:r w:rsidRPr="009508CD">
          <w:rPr>
            <w:rStyle w:val="Hyperlink"/>
            <w:noProof/>
          </w:rPr>
          <w:t>B.6</w:t>
        </w:r>
        <w:r>
          <w:rPr>
            <w:rFonts w:asciiTheme="minorHAnsi" w:eastAsiaTheme="minorEastAsia" w:hAnsiTheme="minorHAnsi" w:cstheme="minorBidi"/>
            <w:b w:val="0"/>
            <w:noProof/>
            <w:sz w:val="24"/>
            <w:szCs w:val="24"/>
            <w:lang w:val="en-FI" w:eastAsia="en-GB"/>
          </w:rPr>
          <w:tab/>
        </w:r>
        <w:r w:rsidRPr="009508CD">
          <w:rPr>
            <w:rStyle w:val="Hyperlink"/>
            <w:noProof/>
          </w:rPr>
          <w:t>Geology field observations</w:t>
        </w:r>
        <w:r>
          <w:rPr>
            <w:noProof/>
            <w:webHidden/>
          </w:rPr>
          <w:tab/>
        </w:r>
        <w:r>
          <w:rPr>
            <w:noProof/>
            <w:webHidden/>
          </w:rPr>
          <w:fldChar w:fldCharType="begin"/>
        </w:r>
        <w:r>
          <w:rPr>
            <w:noProof/>
            <w:webHidden/>
          </w:rPr>
          <w:instrText xml:space="preserve"> PAGEREF _Toc72768938 \h </w:instrText>
        </w:r>
        <w:r>
          <w:rPr>
            <w:noProof/>
            <w:webHidden/>
          </w:rPr>
        </w:r>
        <w:r>
          <w:rPr>
            <w:noProof/>
            <w:webHidden/>
          </w:rPr>
          <w:fldChar w:fldCharType="separate"/>
        </w:r>
        <w:r>
          <w:rPr>
            <w:noProof/>
            <w:webHidden/>
          </w:rPr>
          <w:t>148</w:t>
        </w:r>
        <w:r>
          <w:rPr>
            <w:noProof/>
            <w:webHidden/>
          </w:rPr>
          <w:fldChar w:fldCharType="end"/>
        </w:r>
      </w:hyperlink>
    </w:p>
    <w:p w14:paraId="2C4C856C" w14:textId="3F60A16A" w:rsidR="00FD7B7C" w:rsidRDefault="00FD7B7C">
      <w:pPr>
        <w:pStyle w:val="TOC1"/>
        <w:rPr>
          <w:rFonts w:asciiTheme="minorHAnsi" w:eastAsiaTheme="minorEastAsia" w:hAnsiTheme="minorHAnsi" w:cstheme="minorBidi"/>
          <w:b w:val="0"/>
          <w:noProof/>
          <w:sz w:val="24"/>
          <w:szCs w:val="24"/>
          <w:lang w:val="en-FI" w:eastAsia="en-GB"/>
        </w:rPr>
      </w:pPr>
      <w:hyperlink w:anchor="_Toc72768939" w:history="1">
        <w:r w:rsidRPr="009508CD">
          <w:rPr>
            <w:rStyle w:val="Hyperlink"/>
            <w:noProof/>
          </w:rPr>
          <w:t>B.7</w:t>
        </w:r>
        <w:r>
          <w:rPr>
            <w:rFonts w:asciiTheme="minorHAnsi" w:eastAsiaTheme="minorEastAsia" w:hAnsiTheme="minorHAnsi" w:cstheme="minorBidi"/>
            <w:b w:val="0"/>
            <w:noProof/>
            <w:sz w:val="24"/>
            <w:szCs w:val="24"/>
            <w:lang w:val="en-FI" w:eastAsia="en-GB"/>
          </w:rPr>
          <w:tab/>
        </w:r>
        <w:r w:rsidRPr="009508CD">
          <w:rPr>
            <w:rStyle w:val="Hyperlink"/>
            <w:noProof/>
          </w:rPr>
          <w:t>Geotechnics observations</w:t>
        </w:r>
        <w:r>
          <w:rPr>
            <w:noProof/>
            <w:webHidden/>
          </w:rPr>
          <w:tab/>
        </w:r>
        <w:r>
          <w:rPr>
            <w:noProof/>
            <w:webHidden/>
          </w:rPr>
          <w:fldChar w:fldCharType="begin"/>
        </w:r>
        <w:r>
          <w:rPr>
            <w:noProof/>
            <w:webHidden/>
          </w:rPr>
          <w:instrText xml:space="preserve"> PAGEREF _Toc72768939 \h </w:instrText>
        </w:r>
        <w:r>
          <w:rPr>
            <w:noProof/>
            <w:webHidden/>
          </w:rPr>
        </w:r>
        <w:r>
          <w:rPr>
            <w:noProof/>
            <w:webHidden/>
          </w:rPr>
          <w:fldChar w:fldCharType="separate"/>
        </w:r>
        <w:r>
          <w:rPr>
            <w:noProof/>
            <w:webHidden/>
          </w:rPr>
          <w:t>149</w:t>
        </w:r>
        <w:r>
          <w:rPr>
            <w:noProof/>
            <w:webHidden/>
          </w:rPr>
          <w:fldChar w:fldCharType="end"/>
        </w:r>
      </w:hyperlink>
    </w:p>
    <w:p w14:paraId="0EA74253" w14:textId="4732930E" w:rsidR="00FD7B7C" w:rsidRDefault="00FD7B7C">
      <w:pPr>
        <w:pStyle w:val="TOC1"/>
        <w:rPr>
          <w:rFonts w:asciiTheme="minorHAnsi" w:eastAsiaTheme="minorEastAsia" w:hAnsiTheme="minorHAnsi" w:cstheme="minorBidi"/>
          <w:b w:val="0"/>
          <w:noProof/>
          <w:sz w:val="24"/>
          <w:szCs w:val="24"/>
          <w:lang w:val="en-FI" w:eastAsia="en-GB"/>
        </w:rPr>
      </w:pPr>
      <w:hyperlink w:anchor="_Toc72768940" w:history="1">
        <w:r w:rsidRPr="009508CD">
          <w:rPr>
            <w:rStyle w:val="Hyperlink"/>
            <w:noProof/>
          </w:rPr>
          <w:t>B.8</w:t>
        </w:r>
        <w:r>
          <w:rPr>
            <w:rFonts w:asciiTheme="minorHAnsi" w:eastAsiaTheme="minorEastAsia" w:hAnsiTheme="minorHAnsi" w:cstheme="minorBidi"/>
            <w:b w:val="0"/>
            <w:noProof/>
            <w:sz w:val="24"/>
            <w:szCs w:val="24"/>
            <w:lang w:val="en-FI" w:eastAsia="en-GB"/>
          </w:rPr>
          <w:tab/>
        </w:r>
        <w:r w:rsidRPr="009508CD">
          <w:rPr>
            <w:rStyle w:val="Hyperlink"/>
            <w:noProof/>
          </w:rPr>
          <w:t>Water quality observations</w:t>
        </w:r>
        <w:r>
          <w:rPr>
            <w:noProof/>
            <w:webHidden/>
          </w:rPr>
          <w:tab/>
        </w:r>
        <w:r>
          <w:rPr>
            <w:noProof/>
            <w:webHidden/>
          </w:rPr>
          <w:fldChar w:fldCharType="begin"/>
        </w:r>
        <w:r>
          <w:rPr>
            <w:noProof/>
            <w:webHidden/>
          </w:rPr>
          <w:instrText xml:space="preserve"> PAGEREF _Toc72768940 \h </w:instrText>
        </w:r>
        <w:r>
          <w:rPr>
            <w:noProof/>
            <w:webHidden/>
          </w:rPr>
        </w:r>
        <w:r>
          <w:rPr>
            <w:noProof/>
            <w:webHidden/>
          </w:rPr>
          <w:fldChar w:fldCharType="separate"/>
        </w:r>
        <w:r>
          <w:rPr>
            <w:noProof/>
            <w:webHidden/>
          </w:rPr>
          <w:t>150</w:t>
        </w:r>
        <w:r>
          <w:rPr>
            <w:noProof/>
            <w:webHidden/>
          </w:rPr>
          <w:fldChar w:fldCharType="end"/>
        </w:r>
      </w:hyperlink>
    </w:p>
    <w:p w14:paraId="41A82592" w14:textId="16467DF0" w:rsidR="00FD7B7C" w:rsidRDefault="00FD7B7C">
      <w:pPr>
        <w:pStyle w:val="TOC1"/>
        <w:rPr>
          <w:rFonts w:asciiTheme="minorHAnsi" w:eastAsiaTheme="minorEastAsia" w:hAnsiTheme="minorHAnsi" w:cstheme="minorBidi"/>
          <w:b w:val="0"/>
          <w:noProof/>
          <w:sz w:val="24"/>
          <w:szCs w:val="24"/>
          <w:lang w:val="en-FI" w:eastAsia="en-GB"/>
        </w:rPr>
      </w:pPr>
      <w:hyperlink w:anchor="_Toc72768941" w:history="1">
        <w:r w:rsidRPr="009508CD">
          <w:rPr>
            <w:rStyle w:val="Hyperlink"/>
            <w:noProof/>
          </w:rPr>
          <w:t>B.9</w:t>
        </w:r>
        <w:r>
          <w:rPr>
            <w:rFonts w:asciiTheme="minorHAnsi" w:eastAsiaTheme="minorEastAsia" w:hAnsiTheme="minorHAnsi" w:cstheme="minorBidi"/>
            <w:b w:val="0"/>
            <w:noProof/>
            <w:sz w:val="24"/>
            <w:szCs w:val="24"/>
            <w:lang w:val="en-FI" w:eastAsia="en-GB"/>
          </w:rPr>
          <w:tab/>
        </w:r>
        <w:r w:rsidRPr="009508CD">
          <w:rPr>
            <w:rStyle w:val="Hyperlink"/>
            <w:noProof/>
          </w:rPr>
          <w:t>Soil quality observations</w:t>
        </w:r>
        <w:r>
          <w:rPr>
            <w:noProof/>
            <w:webHidden/>
          </w:rPr>
          <w:tab/>
        </w:r>
        <w:r>
          <w:rPr>
            <w:noProof/>
            <w:webHidden/>
          </w:rPr>
          <w:fldChar w:fldCharType="begin"/>
        </w:r>
        <w:r>
          <w:rPr>
            <w:noProof/>
            <w:webHidden/>
          </w:rPr>
          <w:instrText xml:space="preserve"> PAGEREF _Toc72768941 \h </w:instrText>
        </w:r>
        <w:r>
          <w:rPr>
            <w:noProof/>
            <w:webHidden/>
          </w:rPr>
        </w:r>
        <w:r>
          <w:rPr>
            <w:noProof/>
            <w:webHidden/>
          </w:rPr>
          <w:fldChar w:fldCharType="separate"/>
        </w:r>
        <w:r>
          <w:rPr>
            <w:noProof/>
            <w:webHidden/>
          </w:rPr>
          <w:t>151</w:t>
        </w:r>
        <w:r>
          <w:rPr>
            <w:noProof/>
            <w:webHidden/>
          </w:rPr>
          <w:fldChar w:fldCharType="end"/>
        </w:r>
      </w:hyperlink>
    </w:p>
    <w:p w14:paraId="6AB62D73" w14:textId="49A61968" w:rsidR="00FD7B7C" w:rsidRDefault="00FD7B7C">
      <w:pPr>
        <w:pStyle w:val="TOC1"/>
        <w:rPr>
          <w:rFonts w:asciiTheme="minorHAnsi" w:eastAsiaTheme="minorEastAsia" w:hAnsiTheme="minorHAnsi" w:cstheme="minorBidi"/>
          <w:b w:val="0"/>
          <w:noProof/>
          <w:sz w:val="24"/>
          <w:szCs w:val="24"/>
          <w:lang w:val="en-FI" w:eastAsia="en-GB"/>
        </w:rPr>
      </w:pPr>
      <w:hyperlink w:anchor="_Toc72768942" w:history="1">
        <w:r w:rsidRPr="009508CD">
          <w:rPr>
            <w:rStyle w:val="Hyperlink"/>
            <w:noProof/>
          </w:rPr>
          <w:t>Annex C (informative)  Changes in the Observation, Sampling and Specimen models between O&amp;M v2.0 and OM&amp;S v3.0</w:t>
        </w:r>
        <w:r>
          <w:rPr>
            <w:noProof/>
            <w:webHidden/>
          </w:rPr>
          <w:tab/>
        </w:r>
        <w:r>
          <w:rPr>
            <w:noProof/>
            <w:webHidden/>
          </w:rPr>
          <w:fldChar w:fldCharType="begin"/>
        </w:r>
        <w:r>
          <w:rPr>
            <w:noProof/>
            <w:webHidden/>
          </w:rPr>
          <w:instrText xml:space="preserve"> PAGEREF _Toc72768942 \h </w:instrText>
        </w:r>
        <w:r>
          <w:rPr>
            <w:noProof/>
            <w:webHidden/>
          </w:rPr>
        </w:r>
        <w:r>
          <w:rPr>
            <w:noProof/>
            <w:webHidden/>
          </w:rPr>
          <w:fldChar w:fldCharType="separate"/>
        </w:r>
        <w:r>
          <w:rPr>
            <w:noProof/>
            <w:webHidden/>
          </w:rPr>
          <w:t>153</w:t>
        </w:r>
        <w:r>
          <w:rPr>
            <w:noProof/>
            <w:webHidden/>
          </w:rPr>
          <w:fldChar w:fldCharType="end"/>
        </w:r>
      </w:hyperlink>
    </w:p>
    <w:p w14:paraId="69FA85B1" w14:textId="503130D8" w:rsidR="00FD7B7C" w:rsidRDefault="00FD7B7C">
      <w:pPr>
        <w:pStyle w:val="TOC1"/>
        <w:rPr>
          <w:rFonts w:asciiTheme="minorHAnsi" w:eastAsiaTheme="minorEastAsia" w:hAnsiTheme="minorHAnsi" w:cstheme="minorBidi"/>
          <w:b w:val="0"/>
          <w:noProof/>
          <w:sz w:val="24"/>
          <w:szCs w:val="24"/>
          <w:lang w:val="en-FI" w:eastAsia="en-GB"/>
        </w:rPr>
      </w:pPr>
      <w:hyperlink w:anchor="_Toc72768943" w:history="1">
        <w:r w:rsidRPr="009508CD">
          <w:rPr>
            <w:rStyle w:val="Hyperlink"/>
            <w:noProof/>
          </w:rPr>
          <w:t>C.1</w:t>
        </w:r>
        <w:r>
          <w:rPr>
            <w:rFonts w:asciiTheme="minorHAnsi" w:eastAsiaTheme="minorEastAsia" w:hAnsiTheme="minorHAnsi" w:cstheme="minorBidi"/>
            <w:b w:val="0"/>
            <w:noProof/>
            <w:sz w:val="24"/>
            <w:szCs w:val="24"/>
            <w:lang w:val="en-FI" w:eastAsia="en-GB"/>
          </w:rPr>
          <w:tab/>
        </w:r>
        <w:r w:rsidRPr="009508CD">
          <w:rPr>
            <w:rStyle w:val="Hyperlink"/>
            <w:noProof/>
          </w:rPr>
          <w:t>Package and requirements class structure</w:t>
        </w:r>
        <w:r>
          <w:rPr>
            <w:noProof/>
            <w:webHidden/>
          </w:rPr>
          <w:tab/>
        </w:r>
        <w:r>
          <w:rPr>
            <w:noProof/>
            <w:webHidden/>
          </w:rPr>
          <w:fldChar w:fldCharType="begin"/>
        </w:r>
        <w:r>
          <w:rPr>
            <w:noProof/>
            <w:webHidden/>
          </w:rPr>
          <w:instrText xml:space="preserve"> PAGEREF _Toc72768943 \h </w:instrText>
        </w:r>
        <w:r>
          <w:rPr>
            <w:noProof/>
            <w:webHidden/>
          </w:rPr>
        </w:r>
        <w:r>
          <w:rPr>
            <w:noProof/>
            <w:webHidden/>
          </w:rPr>
          <w:fldChar w:fldCharType="separate"/>
        </w:r>
        <w:r>
          <w:rPr>
            <w:noProof/>
            <w:webHidden/>
          </w:rPr>
          <w:t>153</w:t>
        </w:r>
        <w:r>
          <w:rPr>
            <w:noProof/>
            <w:webHidden/>
          </w:rPr>
          <w:fldChar w:fldCharType="end"/>
        </w:r>
      </w:hyperlink>
    </w:p>
    <w:p w14:paraId="4AE7CD3D" w14:textId="27155CB1" w:rsidR="00FD7B7C" w:rsidRDefault="00FD7B7C">
      <w:pPr>
        <w:pStyle w:val="TOC1"/>
        <w:rPr>
          <w:rFonts w:asciiTheme="minorHAnsi" w:eastAsiaTheme="minorEastAsia" w:hAnsiTheme="minorHAnsi" w:cstheme="minorBidi"/>
          <w:b w:val="0"/>
          <w:noProof/>
          <w:sz w:val="24"/>
          <w:szCs w:val="24"/>
          <w:lang w:val="en-FI" w:eastAsia="en-GB"/>
        </w:rPr>
      </w:pPr>
      <w:hyperlink w:anchor="_Toc72768944" w:history="1">
        <w:r w:rsidRPr="009508CD">
          <w:rPr>
            <w:rStyle w:val="Hyperlink"/>
            <w:noProof/>
          </w:rPr>
          <w:t>C.2</w:t>
        </w:r>
        <w:r>
          <w:rPr>
            <w:rFonts w:asciiTheme="minorHAnsi" w:eastAsiaTheme="minorEastAsia" w:hAnsiTheme="minorHAnsi" w:cstheme="minorBidi"/>
            <w:b w:val="0"/>
            <w:noProof/>
            <w:sz w:val="24"/>
            <w:szCs w:val="24"/>
            <w:lang w:val="en-FI" w:eastAsia="en-GB"/>
          </w:rPr>
          <w:tab/>
        </w:r>
        <w:r w:rsidRPr="009508CD">
          <w:rPr>
            <w:rStyle w:val="Hyperlink"/>
            <w:noProof/>
          </w:rPr>
          <w:t>Interfaces in the conceptual schema packages</w:t>
        </w:r>
        <w:r>
          <w:rPr>
            <w:noProof/>
            <w:webHidden/>
          </w:rPr>
          <w:tab/>
        </w:r>
        <w:r>
          <w:rPr>
            <w:noProof/>
            <w:webHidden/>
          </w:rPr>
          <w:fldChar w:fldCharType="begin"/>
        </w:r>
        <w:r>
          <w:rPr>
            <w:noProof/>
            <w:webHidden/>
          </w:rPr>
          <w:instrText xml:space="preserve"> PAGEREF _Toc72768944 \h </w:instrText>
        </w:r>
        <w:r>
          <w:rPr>
            <w:noProof/>
            <w:webHidden/>
          </w:rPr>
        </w:r>
        <w:r>
          <w:rPr>
            <w:noProof/>
            <w:webHidden/>
          </w:rPr>
          <w:fldChar w:fldCharType="separate"/>
        </w:r>
        <w:r>
          <w:rPr>
            <w:noProof/>
            <w:webHidden/>
          </w:rPr>
          <w:t>154</w:t>
        </w:r>
        <w:r>
          <w:rPr>
            <w:noProof/>
            <w:webHidden/>
          </w:rPr>
          <w:fldChar w:fldCharType="end"/>
        </w:r>
      </w:hyperlink>
    </w:p>
    <w:p w14:paraId="39B97341" w14:textId="64FF4233" w:rsidR="00FD7B7C" w:rsidRDefault="00FD7B7C">
      <w:pPr>
        <w:pStyle w:val="TOC1"/>
        <w:rPr>
          <w:rFonts w:asciiTheme="minorHAnsi" w:eastAsiaTheme="minorEastAsia" w:hAnsiTheme="minorHAnsi" w:cstheme="minorBidi"/>
          <w:b w:val="0"/>
          <w:noProof/>
          <w:sz w:val="24"/>
          <w:szCs w:val="24"/>
          <w:lang w:val="en-FI" w:eastAsia="en-GB"/>
        </w:rPr>
      </w:pPr>
      <w:hyperlink w:anchor="_Toc72768945" w:history="1">
        <w:r w:rsidRPr="009508CD">
          <w:rPr>
            <w:rStyle w:val="Hyperlink"/>
            <w:noProof/>
          </w:rPr>
          <w:t>C.3</w:t>
        </w:r>
        <w:r>
          <w:rPr>
            <w:rFonts w:asciiTheme="minorHAnsi" w:eastAsiaTheme="minorEastAsia" w:hAnsiTheme="minorHAnsi" w:cstheme="minorBidi"/>
            <w:b w:val="0"/>
            <w:noProof/>
            <w:sz w:val="24"/>
            <w:szCs w:val="24"/>
            <w:lang w:val="en-FI" w:eastAsia="en-GB"/>
          </w:rPr>
          <w:tab/>
        </w:r>
        <w:r w:rsidRPr="009508CD">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_Toc72768945 \h </w:instrText>
        </w:r>
        <w:r>
          <w:rPr>
            <w:noProof/>
            <w:webHidden/>
          </w:rPr>
        </w:r>
        <w:r>
          <w:rPr>
            <w:noProof/>
            <w:webHidden/>
          </w:rPr>
          <w:fldChar w:fldCharType="separate"/>
        </w:r>
        <w:r>
          <w:rPr>
            <w:noProof/>
            <w:webHidden/>
          </w:rPr>
          <w:t>155</w:t>
        </w:r>
        <w:r>
          <w:rPr>
            <w:noProof/>
            <w:webHidden/>
          </w:rPr>
          <w:fldChar w:fldCharType="end"/>
        </w:r>
      </w:hyperlink>
    </w:p>
    <w:p w14:paraId="1A875324" w14:textId="687A4D42" w:rsidR="00FD7B7C" w:rsidRDefault="00FD7B7C">
      <w:pPr>
        <w:pStyle w:val="TOC1"/>
        <w:rPr>
          <w:rFonts w:asciiTheme="minorHAnsi" w:eastAsiaTheme="minorEastAsia" w:hAnsiTheme="minorHAnsi" w:cstheme="minorBidi"/>
          <w:b w:val="0"/>
          <w:noProof/>
          <w:sz w:val="24"/>
          <w:szCs w:val="24"/>
          <w:lang w:val="en-FI" w:eastAsia="en-GB"/>
        </w:rPr>
      </w:pPr>
      <w:hyperlink w:anchor="_Toc72768946" w:history="1">
        <w:r w:rsidRPr="009508CD">
          <w:rPr>
            <w:rStyle w:val="Hyperlink"/>
            <w:noProof/>
          </w:rPr>
          <w:t>C.4</w:t>
        </w:r>
        <w:r>
          <w:rPr>
            <w:rFonts w:asciiTheme="minorHAnsi" w:eastAsiaTheme="minorEastAsia" w:hAnsiTheme="minorHAnsi" w:cstheme="minorBidi"/>
            <w:b w:val="0"/>
            <w:noProof/>
            <w:sz w:val="24"/>
            <w:szCs w:val="24"/>
            <w:lang w:val="en-FI" w:eastAsia="en-GB"/>
          </w:rPr>
          <w:tab/>
        </w:r>
        <w:r w:rsidRPr="009508CD">
          <w:rPr>
            <w:rStyle w:val="Hyperlink"/>
            <w:noProof/>
          </w:rPr>
          <w:t>Modelling of the Observation concept</w:t>
        </w:r>
        <w:r>
          <w:rPr>
            <w:noProof/>
            <w:webHidden/>
          </w:rPr>
          <w:tab/>
        </w:r>
        <w:r>
          <w:rPr>
            <w:noProof/>
            <w:webHidden/>
          </w:rPr>
          <w:fldChar w:fldCharType="begin"/>
        </w:r>
        <w:r>
          <w:rPr>
            <w:noProof/>
            <w:webHidden/>
          </w:rPr>
          <w:instrText xml:space="preserve"> PAGEREF _Toc72768946 \h </w:instrText>
        </w:r>
        <w:r>
          <w:rPr>
            <w:noProof/>
            <w:webHidden/>
          </w:rPr>
        </w:r>
        <w:r>
          <w:rPr>
            <w:noProof/>
            <w:webHidden/>
          </w:rPr>
          <w:fldChar w:fldCharType="separate"/>
        </w:r>
        <w:r>
          <w:rPr>
            <w:noProof/>
            <w:webHidden/>
          </w:rPr>
          <w:t>155</w:t>
        </w:r>
        <w:r>
          <w:rPr>
            <w:noProof/>
            <w:webHidden/>
          </w:rPr>
          <w:fldChar w:fldCharType="end"/>
        </w:r>
      </w:hyperlink>
    </w:p>
    <w:p w14:paraId="548D4D57" w14:textId="4F15558F" w:rsidR="00FD7B7C" w:rsidRDefault="00FD7B7C">
      <w:pPr>
        <w:pStyle w:val="TOC1"/>
        <w:rPr>
          <w:rFonts w:asciiTheme="minorHAnsi" w:eastAsiaTheme="minorEastAsia" w:hAnsiTheme="minorHAnsi" w:cstheme="minorBidi"/>
          <w:b w:val="0"/>
          <w:noProof/>
          <w:sz w:val="24"/>
          <w:szCs w:val="24"/>
          <w:lang w:val="en-FI" w:eastAsia="en-GB"/>
        </w:rPr>
      </w:pPr>
      <w:hyperlink w:anchor="_Toc72768947" w:history="1">
        <w:r w:rsidRPr="009508CD">
          <w:rPr>
            <w:rStyle w:val="Hyperlink"/>
            <w:noProof/>
          </w:rPr>
          <w:t>C.5</w:t>
        </w:r>
        <w:r>
          <w:rPr>
            <w:rFonts w:asciiTheme="minorHAnsi" w:eastAsiaTheme="minorEastAsia" w:hAnsiTheme="minorHAnsi" w:cstheme="minorBidi"/>
            <w:b w:val="0"/>
            <w:noProof/>
            <w:sz w:val="24"/>
            <w:szCs w:val="24"/>
            <w:lang w:val="en-FI" w:eastAsia="en-GB"/>
          </w:rPr>
          <w:tab/>
        </w:r>
        <w:r w:rsidRPr="009508CD">
          <w:rPr>
            <w:rStyle w:val="Hyperlink"/>
            <w:noProof/>
          </w:rPr>
          <w:t>Modelling of the Sample and Sampling concepts</w:t>
        </w:r>
        <w:r>
          <w:rPr>
            <w:noProof/>
            <w:webHidden/>
          </w:rPr>
          <w:tab/>
        </w:r>
        <w:r>
          <w:rPr>
            <w:noProof/>
            <w:webHidden/>
          </w:rPr>
          <w:fldChar w:fldCharType="begin"/>
        </w:r>
        <w:r>
          <w:rPr>
            <w:noProof/>
            <w:webHidden/>
          </w:rPr>
          <w:instrText xml:space="preserve"> PAGEREF _Toc72768947 \h </w:instrText>
        </w:r>
        <w:r>
          <w:rPr>
            <w:noProof/>
            <w:webHidden/>
          </w:rPr>
        </w:r>
        <w:r>
          <w:rPr>
            <w:noProof/>
            <w:webHidden/>
          </w:rPr>
          <w:fldChar w:fldCharType="separate"/>
        </w:r>
        <w:r>
          <w:rPr>
            <w:noProof/>
            <w:webHidden/>
          </w:rPr>
          <w:t>158</w:t>
        </w:r>
        <w:r>
          <w:rPr>
            <w:noProof/>
            <w:webHidden/>
          </w:rPr>
          <w:fldChar w:fldCharType="end"/>
        </w:r>
      </w:hyperlink>
    </w:p>
    <w:p w14:paraId="4BDCE476" w14:textId="0F86B9CC" w:rsidR="00FD7B7C" w:rsidRDefault="00FD7B7C">
      <w:pPr>
        <w:pStyle w:val="TOC1"/>
        <w:rPr>
          <w:rFonts w:asciiTheme="minorHAnsi" w:eastAsiaTheme="minorEastAsia" w:hAnsiTheme="minorHAnsi" w:cstheme="minorBidi"/>
          <w:b w:val="0"/>
          <w:noProof/>
          <w:sz w:val="24"/>
          <w:szCs w:val="24"/>
          <w:lang w:val="en-FI" w:eastAsia="en-GB"/>
        </w:rPr>
      </w:pPr>
      <w:hyperlink w:anchor="_Toc72768948" w:history="1">
        <w:r w:rsidRPr="009508CD">
          <w:rPr>
            <w:rStyle w:val="Hyperlink"/>
            <w:noProof/>
          </w:rPr>
          <w:t>C.6</w:t>
        </w:r>
        <w:r>
          <w:rPr>
            <w:rFonts w:asciiTheme="minorHAnsi" w:eastAsiaTheme="minorEastAsia" w:hAnsiTheme="minorHAnsi" w:cstheme="minorBidi"/>
            <w:b w:val="0"/>
            <w:noProof/>
            <w:sz w:val="24"/>
            <w:szCs w:val="24"/>
            <w:lang w:val="en-FI" w:eastAsia="en-GB"/>
          </w:rPr>
          <w:tab/>
        </w:r>
        <w:r w:rsidRPr="009508CD">
          <w:rPr>
            <w:rStyle w:val="Hyperlink"/>
            <w:noProof/>
          </w:rPr>
          <w:t>Observation and Sample collections</w:t>
        </w:r>
        <w:r>
          <w:rPr>
            <w:noProof/>
            <w:webHidden/>
          </w:rPr>
          <w:tab/>
        </w:r>
        <w:r>
          <w:rPr>
            <w:noProof/>
            <w:webHidden/>
          </w:rPr>
          <w:fldChar w:fldCharType="begin"/>
        </w:r>
        <w:r>
          <w:rPr>
            <w:noProof/>
            <w:webHidden/>
          </w:rPr>
          <w:instrText xml:space="preserve"> PAGEREF _Toc72768948 \h </w:instrText>
        </w:r>
        <w:r>
          <w:rPr>
            <w:noProof/>
            <w:webHidden/>
          </w:rPr>
        </w:r>
        <w:r>
          <w:rPr>
            <w:noProof/>
            <w:webHidden/>
          </w:rPr>
          <w:fldChar w:fldCharType="separate"/>
        </w:r>
        <w:r>
          <w:rPr>
            <w:noProof/>
            <w:webHidden/>
          </w:rPr>
          <w:t>162</w:t>
        </w:r>
        <w:r>
          <w:rPr>
            <w:noProof/>
            <w:webHidden/>
          </w:rPr>
          <w:fldChar w:fldCharType="end"/>
        </w:r>
      </w:hyperlink>
    </w:p>
    <w:p w14:paraId="7435653F" w14:textId="6A8E7FEA" w:rsidR="00FD7B7C" w:rsidRDefault="00FD7B7C">
      <w:pPr>
        <w:pStyle w:val="TOC1"/>
        <w:rPr>
          <w:rFonts w:asciiTheme="minorHAnsi" w:eastAsiaTheme="minorEastAsia" w:hAnsiTheme="minorHAnsi" w:cstheme="minorBidi"/>
          <w:b w:val="0"/>
          <w:noProof/>
          <w:sz w:val="24"/>
          <w:szCs w:val="24"/>
          <w:lang w:val="en-FI" w:eastAsia="en-GB"/>
        </w:rPr>
      </w:pPr>
      <w:hyperlink w:anchor="_Toc72768949" w:history="1">
        <w:r w:rsidRPr="009508CD">
          <w:rPr>
            <w:rStyle w:val="Hyperlink"/>
            <w:noProof/>
          </w:rPr>
          <w:t>C.7</w:t>
        </w:r>
        <w:r>
          <w:rPr>
            <w:rFonts w:asciiTheme="minorHAnsi" w:eastAsiaTheme="minorEastAsia" w:hAnsiTheme="minorHAnsi" w:cstheme="minorBidi"/>
            <w:b w:val="0"/>
            <w:noProof/>
            <w:sz w:val="24"/>
            <w:szCs w:val="24"/>
            <w:lang w:val="en-FI" w:eastAsia="en-GB"/>
          </w:rPr>
          <w:tab/>
        </w:r>
        <w:r w:rsidRPr="009508CD">
          <w:rPr>
            <w:rStyle w:val="Hyperlink"/>
            <w:noProof/>
          </w:rPr>
          <w:t>Hard-typing vs. soft typing and codelist use</w:t>
        </w:r>
        <w:r>
          <w:rPr>
            <w:noProof/>
            <w:webHidden/>
          </w:rPr>
          <w:tab/>
        </w:r>
        <w:r>
          <w:rPr>
            <w:noProof/>
            <w:webHidden/>
          </w:rPr>
          <w:fldChar w:fldCharType="begin"/>
        </w:r>
        <w:r>
          <w:rPr>
            <w:noProof/>
            <w:webHidden/>
          </w:rPr>
          <w:instrText xml:space="preserve"> PAGEREF _Toc72768949 \h </w:instrText>
        </w:r>
        <w:r>
          <w:rPr>
            <w:noProof/>
            <w:webHidden/>
          </w:rPr>
        </w:r>
        <w:r>
          <w:rPr>
            <w:noProof/>
            <w:webHidden/>
          </w:rPr>
          <w:fldChar w:fldCharType="separate"/>
        </w:r>
        <w:r>
          <w:rPr>
            <w:noProof/>
            <w:webHidden/>
          </w:rPr>
          <w:t>162</w:t>
        </w:r>
        <w:r>
          <w:rPr>
            <w:noProof/>
            <w:webHidden/>
          </w:rPr>
          <w:fldChar w:fldCharType="end"/>
        </w:r>
      </w:hyperlink>
    </w:p>
    <w:p w14:paraId="3F7A0EAF" w14:textId="7F32A480" w:rsidR="00FD7B7C" w:rsidRDefault="00FD7B7C">
      <w:pPr>
        <w:pStyle w:val="TOC1"/>
        <w:rPr>
          <w:rFonts w:asciiTheme="minorHAnsi" w:eastAsiaTheme="minorEastAsia" w:hAnsiTheme="minorHAnsi" w:cstheme="minorBidi"/>
          <w:b w:val="0"/>
          <w:noProof/>
          <w:sz w:val="24"/>
          <w:szCs w:val="24"/>
          <w:lang w:val="en-FI" w:eastAsia="en-GB"/>
        </w:rPr>
      </w:pPr>
      <w:hyperlink w:anchor="_Toc72768950" w:history="1">
        <w:r w:rsidRPr="009508CD">
          <w:rPr>
            <w:rStyle w:val="Hyperlink"/>
            <w:noProof/>
          </w:rPr>
          <w:t>C.8</w:t>
        </w:r>
        <w:r>
          <w:rPr>
            <w:rFonts w:asciiTheme="minorHAnsi" w:eastAsiaTheme="minorEastAsia" w:hAnsiTheme="minorHAnsi" w:cstheme="minorBidi"/>
            <w:b w:val="0"/>
            <w:noProof/>
            <w:sz w:val="24"/>
            <w:szCs w:val="24"/>
            <w:lang w:val="en-FI" w:eastAsia="en-GB"/>
          </w:rPr>
          <w:tab/>
        </w:r>
        <w:r w:rsidRPr="009508CD">
          <w:rPr>
            <w:rStyle w:val="Hyperlink"/>
            <w:noProof/>
          </w:rPr>
          <w:t>Generic metadata associations</w:t>
        </w:r>
        <w:r>
          <w:rPr>
            <w:noProof/>
            <w:webHidden/>
          </w:rPr>
          <w:tab/>
        </w:r>
        <w:r>
          <w:rPr>
            <w:noProof/>
            <w:webHidden/>
          </w:rPr>
          <w:fldChar w:fldCharType="begin"/>
        </w:r>
        <w:r>
          <w:rPr>
            <w:noProof/>
            <w:webHidden/>
          </w:rPr>
          <w:instrText xml:space="preserve"> PAGEREF _Toc72768950 \h </w:instrText>
        </w:r>
        <w:r>
          <w:rPr>
            <w:noProof/>
            <w:webHidden/>
          </w:rPr>
        </w:r>
        <w:r>
          <w:rPr>
            <w:noProof/>
            <w:webHidden/>
          </w:rPr>
          <w:fldChar w:fldCharType="separate"/>
        </w:r>
        <w:r>
          <w:rPr>
            <w:noProof/>
            <w:webHidden/>
          </w:rPr>
          <w:t>163</w:t>
        </w:r>
        <w:r>
          <w:rPr>
            <w:noProof/>
            <w:webHidden/>
          </w:rPr>
          <w:fldChar w:fldCharType="end"/>
        </w:r>
      </w:hyperlink>
    </w:p>
    <w:p w14:paraId="48921F86" w14:textId="77D3BCBF" w:rsidR="00FD7B7C" w:rsidRDefault="00FD7B7C">
      <w:pPr>
        <w:pStyle w:val="TOC1"/>
        <w:rPr>
          <w:rFonts w:asciiTheme="minorHAnsi" w:eastAsiaTheme="minorEastAsia" w:hAnsiTheme="minorHAnsi" w:cstheme="minorBidi"/>
          <w:b w:val="0"/>
          <w:noProof/>
          <w:sz w:val="24"/>
          <w:szCs w:val="24"/>
          <w:lang w:val="en-FI" w:eastAsia="en-GB"/>
        </w:rPr>
      </w:pPr>
      <w:hyperlink w:anchor="_Toc72768951" w:history="1">
        <w:r w:rsidRPr="009508CD">
          <w:rPr>
            <w:rStyle w:val="Hyperlink"/>
            <w:noProof/>
          </w:rPr>
          <w:t>C.9</w:t>
        </w:r>
        <w:r>
          <w:rPr>
            <w:rFonts w:asciiTheme="minorHAnsi" w:eastAsiaTheme="minorEastAsia" w:hAnsiTheme="minorHAnsi" w:cstheme="minorBidi"/>
            <w:b w:val="0"/>
            <w:noProof/>
            <w:sz w:val="24"/>
            <w:szCs w:val="24"/>
            <w:lang w:val="en-FI" w:eastAsia="en-GB"/>
          </w:rPr>
          <w:tab/>
        </w:r>
        <w:r w:rsidRPr="009508CD">
          <w:rPr>
            <w:rStyle w:val="Hyperlink"/>
            <w:noProof/>
          </w:rPr>
          <w:t>Discarded concepts</w:t>
        </w:r>
        <w:r>
          <w:rPr>
            <w:noProof/>
            <w:webHidden/>
          </w:rPr>
          <w:tab/>
        </w:r>
        <w:r>
          <w:rPr>
            <w:noProof/>
            <w:webHidden/>
          </w:rPr>
          <w:fldChar w:fldCharType="begin"/>
        </w:r>
        <w:r>
          <w:rPr>
            <w:noProof/>
            <w:webHidden/>
          </w:rPr>
          <w:instrText xml:space="preserve"> PAGEREF _Toc72768951 \h </w:instrText>
        </w:r>
        <w:r>
          <w:rPr>
            <w:noProof/>
            <w:webHidden/>
          </w:rPr>
        </w:r>
        <w:r>
          <w:rPr>
            <w:noProof/>
            <w:webHidden/>
          </w:rPr>
          <w:fldChar w:fldCharType="separate"/>
        </w:r>
        <w:r>
          <w:rPr>
            <w:noProof/>
            <w:webHidden/>
          </w:rPr>
          <w:t>164</w:t>
        </w:r>
        <w:r>
          <w:rPr>
            <w:noProof/>
            <w:webHidden/>
          </w:rPr>
          <w:fldChar w:fldCharType="end"/>
        </w:r>
      </w:hyperlink>
    </w:p>
    <w:p w14:paraId="28D02A41" w14:textId="67ABEA48" w:rsidR="00FD7B7C" w:rsidRDefault="00FD7B7C">
      <w:pPr>
        <w:pStyle w:val="TOC1"/>
        <w:rPr>
          <w:rFonts w:asciiTheme="minorHAnsi" w:eastAsiaTheme="minorEastAsia" w:hAnsiTheme="minorHAnsi" w:cstheme="minorBidi"/>
          <w:b w:val="0"/>
          <w:noProof/>
          <w:sz w:val="24"/>
          <w:szCs w:val="24"/>
          <w:lang w:val="en-FI" w:eastAsia="en-GB"/>
        </w:rPr>
      </w:pPr>
      <w:hyperlink w:anchor="_Toc72768952" w:history="1">
        <w:r w:rsidRPr="009508C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_Toc72768952 \h </w:instrText>
        </w:r>
        <w:r>
          <w:rPr>
            <w:noProof/>
            <w:webHidden/>
          </w:rPr>
        </w:r>
        <w:r>
          <w:rPr>
            <w:noProof/>
            <w:webHidden/>
          </w:rPr>
          <w:fldChar w:fldCharType="separate"/>
        </w:r>
        <w:r>
          <w:rPr>
            <w:noProof/>
            <w:webHidden/>
          </w:rPr>
          <w:t>165</w:t>
        </w:r>
        <w:r>
          <w:rPr>
            <w:noProof/>
            <w:webHidden/>
          </w:rPr>
          <w:fldChar w:fldCharType="end"/>
        </w:r>
      </w:hyperlink>
    </w:p>
    <w:p w14:paraId="54F1B988" w14:textId="679DF3BA" w:rsidR="00FD7B7C" w:rsidRDefault="00FD7B7C">
      <w:pPr>
        <w:pStyle w:val="TOC1"/>
        <w:rPr>
          <w:rFonts w:asciiTheme="minorHAnsi" w:eastAsiaTheme="minorEastAsia" w:hAnsiTheme="minorHAnsi" w:cstheme="minorBidi"/>
          <w:b w:val="0"/>
          <w:noProof/>
          <w:sz w:val="24"/>
          <w:szCs w:val="24"/>
          <w:lang w:val="en-FI" w:eastAsia="en-GB"/>
        </w:rPr>
      </w:pPr>
      <w:hyperlink w:anchor="_Toc72768953" w:history="1">
        <w:r w:rsidRPr="009508CD">
          <w:rPr>
            <w:rStyle w:val="Hyperlink"/>
            <w:noProof/>
          </w:rPr>
          <w:t>D.1</w:t>
        </w:r>
        <w:r>
          <w:rPr>
            <w:rFonts w:asciiTheme="minorHAnsi" w:eastAsiaTheme="minorEastAsia" w:hAnsiTheme="minorHAnsi" w:cstheme="minorBidi"/>
            <w:b w:val="0"/>
            <w:noProof/>
            <w:sz w:val="24"/>
            <w:szCs w:val="24"/>
            <w:lang w:val="en-FI" w:eastAsia="en-GB"/>
          </w:rPr>
          <w:tab/>
        </w:r>
        <w:r w:rsidRPr="009508CD">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_Toc72768953 \h </w:instrText>
        </w:r>
        <w:r>
          <w:rPr>
            <w:noProof/>
            <w:webHidden/>
          </w:rPr>
        </w:r>
        <w:r>
          <w:rPr>
            <w:noProof/>
            <w:webHidden/>
          </w:rPr>
          <w:fldChar w:fldCharType="separate"/>
        </w:r>
        <w:r>
          <w:rPr>
            <w:noProof/>
            <w:webHidden/>
          </w:rPr>
          <w:t>165</w:t>
        </w:r>
        <w:r>
          <w:rPr>
            <w:noProof/>
            <w:webHidden/>
          </w:rPr>
          <w:fldChar w:fldCharType="end"/>
        </w:r>
      </w:hyperlink>
    </w:p>
    <w:p w14:paraId="58677FE7" w14:textId="5458FCD6" w:rsidR="00FD7B7C" w:rsidRDefault="00FD7B7C">
      <w:pPr>
        <w:pStyle w:val="TOC1"/>
        <w:rPr>
          <w:rFonts w:asciiTheme="minorHAnsi" w:eastAsiaTheme="minorEastAsia" w:hAnsiTheme="minorHAnsi" w:cstheme="minorBidi"/>
          <w:b w:val="0"/>
          <w:noProof/>
          <w:sz w:val="24"/>
          <w:szCs w:val="24"/>
          <w:lang w:val="en-FI" w:eastAsia="en-GB"/>
        </w:rPr>
      </w:pPr>
      <w:hyperlink w:anchor="_Toc72768954" w:history="1">
        <w:r w:rsidRPr="009508CD">
          <w:rPr>
            <w:rStyle w:val="Hyperlink"/>
            <w:noProof/>
          </w:rPr>
          <w:t>D.2</w:t>
        </w:r>
        <w:r>
          <w:rPr>
            <w:rFonts w:asciiTheme="minorHAnsi" w:eastAsiaTheme="minorEastAsia" w:hAnsiTheme="minorHAnsi" w:cstheme="minorBidi"/>
            <w:b w:val="0"/>
            <w:noProof/>
            <w:sz w:val="24"/>
            <w:szCs w:val="24"/>
            <w:lang w:val="en-FI" w:eastAsia="en-GB"/>
          </w:rPr>
          <w:tab/>
        </w:r>
        <w:r w:rsidRPr="009508CD">
          <w:rPr>
            <w:rStyle w:val="Hyperlink"/>
            <w:noProof/>
          </w:rPr>
          <w:t>Observation concerns</w:t>
        </w:r>
        <w:r>
          <w:rPr>
            <w:noProof/>
            <w:webHidden/>
          </w:rPr>
          <w:tab/>
        </w:r>
        <w:r>
          <w:rPr>
            <w:noProof/>
            <w:webHidden/>
          </w:rPr>
          <w:fldChar w:fldCharType="begin"/>
        </w:r>
        <w:r>
          <w:rPr>
            <w:noProof/>
            <w:webHidden/>
          </w:rPr>
          <w:instrText xml:space="preserve"> PAGEREF _Toc72768954 \h </w:instrText>
        </w:r>
        <w:r>
          <w:rPr>
            <w:noProof/>
            <w:webHidden/>
          </w:rPr>
        </w:r>
        <w:r>
          <w:rPr>
            <w:noProof/>
            <w:webHidden/>
          </w:rPr>
          <w:fldChar w:fldCharType="separate"/>
        </w:r>
        <w:r>
          <w:rPr>
            <w:noProof/>
            <w:webHidden/>
          </w:rPr>
          <w:t>167</w:t>
        </w:r>
        <w:r>
          <w:rPr>
            <w:noProof/>
            <w:webHidden/>
          </w:rPr>
          <w:fldChar w:fldCharType="end"/>
        </w:r>
      </w:hyperlink>
    </w:p>
    <w:p w14:paraId="15A2B788" w14:textId="24BD2759" w:rsidR="00FD7B7C" w:rsidRDefault="00FD7B7C">
      <w:pPr>
        <w:pStyle w:val="TOC1"/>
        <w:rPr>
          <w:rFonts w:asciiTheme="minorHAnsi" w:eastAsiaTheme="minorEastAsia" w:hAnsiTheme="minorHAnsi" w:cstheme="minorBidi"/>
          <w:b w:val="0"/>
          <w:noProof/>
          <w:sz w:val="24"/>
          <w:szCs w:val="24"/>
          <w:lang w:val="en-FI" w:eastAsia="en-GB"/>
        </w:rPr>
      </w:pPr>
      <w:hyperlink w:anchor="_Toc72768955" w:history="1">
        <w:r w:rsidRPr="009508CD">
          <w:rPr>
            <w:rStyle w:val="Hyperlink"/>
            <w:noProof/>
          </w:rPr>
          <w:t>D.3</w:t>
        </w:r>
        <w:r>
          <w:rPr>
            <w:rFonts w:asciiTheme="minorHAnsi" w:eastAsiaTheme="minorEastAsia" w:hAnsiTheme="minorHAnsi" w:cstheme="minorBidi"/>
            <w:b w:val="0"/>
            <w:noProof/>
            <w:sz w:val="24"/>
            <w:szCs w:val="24"/>
            <w:lang w:val="en-FI" w:eastAsia="en-GB"/>
          </w:rPr>
          <w:tab/>
        </w:r>
        <w:r w:rsidRPr="009508CD">
          <w:rPr>
            <w:rStyle w:val="Hyperlink"/>
            <w:noProof/>
          </w:rPr>
          <w:t>Sample, Sampling concerns</w:t>
        </w:r>
        <w:r>
          <w:rPr>
            <w:noProof/>
            <w:webHidden/>
          </w:rPr>
          <w:tab/>
        </w:r>
        <w:r>
          <w:rPr>
            <w:noProof/>
            <w:webHidden/>
          </w:rPr>
          <w:fldChar w:fldCharType="begin"/>
        </w:r>
        <w:r>
          <w:rPr>
            <w:noProof/>
            <w:webHidden/>
          </w:rPr>
          <w:instrText xml:space="preserve"> PAGEREF _Toc72768955 \h </w:instrText>
        </w:r>
        <w:r>
          <w:rPr>
            <w:noProof/>
            <w:webHidden/>
          </w:rPr>
        </w:r>
        <w:r>
          <w:rPr>
            <w:noProof/>
            <w:webHidden/>
          </w:rPr>
          <w:fldChar w:fldCharType="separate"/>
        </w:r>
        <w:r>
          <w:rPr>
            <w:noProof/>
            <w:webHidden/>
          </w:rPr>
          <w:t>169</w:t>
        </w:r>
        <w:r>
          <w:rPr>
            <w:noProof/>
            <w:webHidden/>
          </w:rPr>
          <w:fldChar w:fldCharType="end"/>
        </w:r>
      </w:hyperlink>
    </w:p>
    <w:p w14:paraId="1E67A47D" w14:textId="3D4C2AD8" w:rsidR="00FD7B7C" w:rsidRDefault="00FD7B7C">
      <w:pPr>
        <w:pStyle w:val="TOC1"/>
        <w:rPr>
          <w:rFonts w:asciiTheme="minorHAnsi" w:eastAsiaTheme="minorEastAsia" w:hAnsiTheme="minorHAnsi" w:cstheme="minorBidi"/>
          <w:b w:val="0"/>
          <w:noProof/>
          <w:sz w:val="24"/>
          <w:szCs w:val="24"/>
          <w:lang w:val="en-FI" w:eastAsia="en-GB"/>
        </w:rPr>
      </w:pPr>
      <w:hyperlink w:anchor="_Toc72768956" w:history="1">
        <w:r w:rsidRPr="009508CD">
          <w:rPr>
            <w:rStyle w:val="Hyperlink"/>
            <w:noProof/>
          </w:rPr>
          <w:t>D.4</w:t>
        </w:r>
        <w:r>
          <w:rPr>
            <w:rFonts w:asciiTheme="minorHAnsi" w:eastAsiaTheme="minorEastAsia" w:hAnsiTheme="minorHAnsi" w:cstheme="minorBidi"/>
            <w:b w:val="0"/>
            <w:noProof/>
            <w:sz w:val="24"/>
            <w:szCs w:val="24"/>
            <w:lang w:val="en-FI" w:eastAsia="en-GB"/>
          </w:rPr>
          <w:tab/>
        </w:r>
        <w:r w:rsidRPr="009508CD">
          <w:rPr>
            <w:rStyle w:val="Hyperlink"/>
            <w:noProof/>
          </w:rPr>
          <w:t>Observations and Coverages</w:t>
        </w:r>
        <w:r>
          <w:rPr>
            <w:noProof/>
            <w:webHidden/>
          </w:rPr>
          <w:tab/>
        </w:r>
        <w:r>
          <w:rPr>
            <w:noProof/>
            <w:webHidden/>
          </w:rPr>
          <w:fldChar w:fldCharType="begin"/>
        </w:r>
        <w:r>
          <w:rPr>
            <w:noProof/>
            <w:webHidden/>
          </w:rPr>
          <w:instrText xml:space="preserve"> PAGEREF _Toc72768956 \h </w:instrText>
        </w:r>
        <w:r>
          <w:rPr>
            <w:noProof/>
            <w:webHidden/>
          </w:rPr>
        </w:r>
        <w:r>
          <w:rPr>
            <w:noProof/>
            <w:webHidden/>
          </w:rPr>
          <w:fldChar w:fldCharType="separate"/>
        </w:r>
        <w:r>
          <w:rPr>
            <w:noProof/>
            <w:webHidden/>
          </w:rPr>
          <w:t>171</w:t>
        </w:r>
        <w:r>
          <w:rPr>
            <w:noProof/>
            <w:webHidden/>
          </w:rPr>
          <w:fldChar w:fldCharType="end"/>
        </w:r>
      </w:hyperlink>
    </w:p>
    <w:p w14:paraId="091E1F36" w14:textId="217CCE0C" w:rsidR="00FD7B7C" w:rsidRDefault="00FD7B7C">
      <w:pPr>
        <w:pStyle w:val="TOC1"/>
        <w:rPr>
          <w:rFonts w:asciiTheme="minorHAnsi" w:eastAsiaTheme="minorEastAsia" w:hAnsiTheme="minorHAnsi" w:cstheme="minorBidi"/>
          <w:b w:val="0"/>
          <w:noProof/>
          <w:sz w:val="24"/>
          <w:szCs w:val="24"/>
          <w:lang w:val="en-FI" w:eastAsia="en-GB"/>
        </w:rPr>
      </w:pPr>
      <w:hyperlink w:anchor="_Toc72768957" w:history="1">
        <w:r w:rsidRPr="009508CD">
          <w:rPr>
            <w:rStyle w:val="Hyperlink"/>
            <w:noProof/>
          </w:rPr>
          <w:t>Bibliography</w:t>
        </w:r>
        <w:r>
          <w:rPr>
            <w:noProof/>
            <w:webHidden/>
          </w:rPr>
          <w:tab/>
        </w:r>
        <w:r>
          <w:rPr>
            <w:noProof/>
            <w:webHidden/>
          </w:rPr>
          <w:fldChar w:fldCharType="begin"/>
        </w:r>
        <w:r>
          <w:rPr>
            <w:noProof/>
            <w:webHidden/>
          </w:rPr>
          <w:instrText xml:space="preserve"> PAGEREF _Toc72768957 \h </w:instrText>
        </w:r>
        <w:r>
          <w:rPr>
            <w:noProof/>
            <w:webHidden/>
          </w:rPr>
        </w:r>
        <w:r>
          <w:rPr>
            <w:noProof/>
            <w:webHidden/>
          </w:rPr>
          <w:fldChar w:fldCharType="separate"/>
        </w:r>
        <w:r>
          <w:rPr>
            <w:noProof/>
            <w:webHidden/>
          </w:rPr>
          <w:t>174</w:t>
        </w:r>
        <w:r>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0" w:name="_Toc353342667"/>
      <w:bookmarkStart w:id="11" w:name="_Toc72768815"/>
      <w:r w:rsidRPr="00F02BC7">
        <w:lastRenderedPageBreak/>
        <w:t>Foreword</w:t>
      </w:r>
      <w:bookmarkEnd w:id="10"/>
      <w:bookmarkEnd w:id="1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12" w:name="_Toc353342668"/>
      <w:bookmarkStart w:id="13" w:name="_Toc72768816"/>
      <w:r w:rsidRPr="00F02BC7">
        <w:lastRenderedPageBreak/>
        <w:t>Introduction</w:t>
      </w:r>
      <w:bookmarkEnd w:id="12"/>
      <w:bookmarkEnd w:id="1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14" w:author="Ilkka Rinne" w:date="2021-05-24T17:12:00Z">
        <w:r w:rsidR="00300392">
          <w:t>as</w:t>
        </w:r>
      </w:ins>
      <w:del w:id="15" w:author="Katharina Schleidt" w:date="2021-05-11T20:56:00Z">
        <w:r w:rsidRPr="00D72BCD" w:rsidDel="00EC3D8D">
          <w:delText xml:space="preserve">from the Open Geospatial Consortium (see </w:delText>
        </w:r>
      </w:del>
      <w:ins w:id="16" w:author="Katharina Schleidt" w:date="2021-05-11T20:56:00Z">
        <w:del w:id="17" w:author="Ilkka Rinne" w:date="2021-05-24T17:12:00Z">
          <w:r w:rsidR="00EC3D8D" w:rsidRPr="008060DE" w:rsidDel="00300392">
            <w:fldChar w:fldCharType="begin"/>
          </w:r>
          <w:r w:rsidR="00EC3D8D" w:rsidRPr="00D72BCD" w:rsidDel="00300392">
            <w:delInstrText xml:space="preserve"> HYPERLINK "in" </w:delInstrText>
          </w:r>
          <w:r w:rsidR="00EC3D8D" w:rsidRPr="00D72BCD" w:rsidDel="00300392">
            <w:rPr>
              <w:rPrChange w:id="18" w:author="Ilkka Rinne" w:date="2021-05-24T16:44:00Z">
                <w:rPr/>
              </w:rPrChange>
            </w:rPr>
            <w:fldChar w:fldCharType="separate"/>
          </w:r>
        </w:del>
      </w:ins>
      <w:del w:id="19" w:author="Ilkka Rinne" w:date="2021-05-24T17:12:00Z">
        <w:r w:rsidR="00EC3D8D" w:rsidRPr="00D72BCD" w:rsidDel="00300392">
          <w:rPr>
            <w:rPrChange w:id="20" w:author="Ilkka Rinne" w:date="2021-05-24T16:44:00Z">
              <w:rPr>
                <w:rStyle w:val="Hyperlink"/>
                <w:lang w:val="en-GB"/>
              </w:rPr>
            </w:rPrChange>
          </w:rPr>
          <w:delText>http://www.opengeospatial.org/standards/om)</w:delText>
        </w:r>
      </w:del>
      <w:ins w:id="21" w:author="Katharina Schleidt" w:date="2021-05-11T20:56:00Z">
        <w:del w:id="22" w:author="Ilkka Rinne" w:date="2021-05-24T17:12:00Z">
          <w:r w:rsidR="00EC3D8D" w:rsidRPr="00D72BCD" w:rsidDel="00300392">
            <w:rPr>
              <w:rPrChange w:id="23" w:author="Ilkka Rinne" w:date="2021-05-24T16:44:00Z">
                <w:rPr>
                  <w:rStyle w:val="Hyperlink"/>
                  <w:lang w:val="en-GB"/>
                </w:rPr>
              </w:rPrChange>
            </w:rPr>
            <w:delText>in</w:delText>
          </w:r>
          <w:r w:rsidR="00EC3D8D" w:rsidRPr="008060DE" w:rsidDel="00300392">
            <w:fldChar w:fldCharType="end"/>
          </w:r>
        </w:del>
      </w:ins>
      <w:ins w:id="24" w:author="Katharina Schleidt" w:date="2021-05-11T20:57:00Z">
        <w:r w:rsidR="00EC3D8D">
          <w:t xml:space="preserve"> </w:t>
        </w:r>
      </w:ins>
      <w:ins w:id="25" w:author="Katharina Schleidt" w:date="2021-05-11T20:58:00Z">
        <w:r w:rsidR="00EC3D8D">
          <w:fldChar w:fldCharType="begin"/>
        </w:r>
        <w:r w:rsidR="00EC3D8D">
          <w:instrText xml:space="preserve"> REF _Ref71659104 \r \h </w:instrText>
        </w:r>
      </w:ins>
      <w:r w:rsidR="00EC3D8D">
        <w:fldChar w:fldCharType="separate"/>
      </w:r>
      <w:ins w:id="26" w:author="Ilkka Rinne" w:date="2021-05-24T16:45:00Z">
        <w:r w:rsidR="00D72BCD">
          <w:t>Annex C</w:t>
        </w:r>
      </w:ins>
      <w:ins w:id="27" w:author="Katharina Schleidt" w:date="2021-05-11T20:58:00Z">
        <w:r w:rsidR="00EC3D8D">
          <w:fldChar w:fldCharType="end"/>
        </w:r>
        <w:del w:id="28" w:author="Ilkka Rinne" w:date="2021-05-24T16:45:00Z">
          <w:r w:rsidR="00EC3D8D" w:rsidDel="00D72BCD">
            <w:delText xml:space="preserve"> </w:delText>
          </w:r>
        </w:del>
      </w:ins>
      <w:ins w:id="29" w:author="Ilkka Rinne" w:date="2021-05-24T16:45:00Z">
        <w:r w:rsidR="00D72BCD">
          <w:t>.</w:t>
        </w:r>
      </w:ins>
      <w:ins w:id="30" w:author="Katharina Schleidt" w:date="2021-05-11T20:58:00Z">
        <w:del w:id="31" w:author="Ilkka Rinne" w:date="2021-05-24T16:45:00Z">
          <w:r w:rsidR="00EC3D8D" w:rsidDel="00D72BCD">
            <w:fldChar w:fldCharType="begin"/>
          </w:r>
          <w:r w:rsidR="00EC3D8D" w:rsidDel="00D72BCD">
            <w:delInstrText xml:space="preserve"> REF _Ref71659115 \h </w:delInstrText>
          </w:r>
        </w:del>
      </w:ins>
      <w:del w:id="32" w:author="Ilkka Rinne" w:date="2021-05-24T16:45:00Z">
        <w:r w:rsidR="00EC3D8D" w:rsidDel="00D72BCD">
          <w:fldChar w:fldCharType="separate"/>
        </w:r>
      </w:del>
      <w:ins w:id="33" w:author="Katharina Schleidt" w:date="2021-05-11T20:58:00Z">
        <w:del w:id="3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3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36" w:author="Ilkka Rinne" w:date="2021-05-24T17:00:00Z">
        <w:r w:rsidR="00A212C5">
          <w:rPr>
            <w:color w:val="auto"/>
            <w:szCs w:val="32"/>
          </w:rPr>
          <w:t xml:space="preserve">, </w:t>
        </w:r>
      </w:ins>
      <w:del w:id="37" w:author="Ilkka Rinne" w:date="2021-05-24T17:00:00Z">
        <w:r w:rsidRPr="00F02BC7" w:rsidDel="00A212C5">
          <w:rPr>
            <w:color w:val="auto"/>
            <w:szCs w:val="32"/>
          </w:rPr>
          <w:delText xml:space="preserve"> and </w:delText>
        </w:r>
      </w:del>
      <w:r w:rsidRPr="00F02BC7">
        <w:rPr>
          <w:color w:val="auto"/>
          <w:szCs w:val="32"/>
        </w:rPr>
        <w:t>measurements</w:t>
      </w:r>
      <w:ins w:id="38"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39" w:name="_Toc353342669"/>
      <w:bookmarkStart w:id="40" w:name="_Toc72768817"/>
      <w:r w:rsidRPr="00F02BC7">
        <w:t>Scope</w:t>
      </w:r>
      <w:bookmarkEnd w:id="39"/>
      <w:bookmarkEnd w:id="4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41" w:name="_Toc353342670"/>
      <w:bookmarkStart w:id="42" w:name="_Toc72768818"/>
      <w:r w:rsidRPr="00F02BC7">
        <w:t>Normative references</w:t>
      </w:r>
      <w:bookmarkEnd w:id="41"/>
      <w:bookmarkEnd w:id="4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43" w:author="Katharina Schleidt" w:date="2021-04-21T14:23:00Z"/>
        </w:rPr>
      </w:pPr>
      <w:del w:id="4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45" w:author="Katharina Schleidt" w:date="2021-04-21T14:23:00Z"/>
        </w:rPr>
      </w:pPr>
      <w:del w:id="4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47" w:author="Katharina Schleidt" w:date="2021-04-21T14:24:00Z"/>
        </w:rPr>
      </w:pPr>
      <w:del w:id="48" w:author="Katharina Schleidt" w:date="2021-04-21T14:24:00Z">
        <w:r w:rsidRPr="00F02BC7" w:rsidDel="00B01162">
          <w:delText>ISO 19111:2019, Geographic information — Referencing by coordinates</w:delText>
        </w:r>
        <w:bookmarkStart w:id="49" w:name="_Toc72768819"/>
        <w:bookmarkEnd w:id="49"/>
      </w:del>
    </w:p>
    <w:p w14:paraId="6C54597E" w14:textId="4CF8ABD6" w:rsidR="00F02BC7" w:rsidRPr="00F02BC7" w:rsidDel="00621028" w:rsidRDefault="00F02BC7" w:rsidP="00F02BC7">
      <w:pPr>
        <w:rPr>
          <w:del w:id="50" w:author="Katharina Schleidt" w:date="2021-04-21T16:15:00Z"/>
        </w:rPr>
      </w:pPr>
      <w:del w:id="51" w:author="Katharina Schleidt" w:date="2021-04-21T16:15:00Z">
        <w:r w:rsidRPr="00F02BC7" w:rsidDel="00621028">
          <w:delText>ISO 19115-1:2014, Geographic information — Metadata — Part 1: Fundamentals</w:delText>
        </w:r>
        <w:bookmarkStart w:id="52" w:name="_Toc72768820"/>
        <w:bookmarkEnd w:id="52"/>
      </w:del>
    </w:p>
    <w:p w14:paraId="7AFA2344" w14:textId="40B8C1B0" w:rsidR="00F02BC7" w:rsidRPr="00F02BC7" w:rsidDel="00621028" w:rsidRDefault="00F02BC7" w:rsidP="00F02BC7">
      <w:pPr>
        <w:rPr>
          <w:del w:id="53" w:author="Katharina Schleidt" w:date="2021-04-21T16:15:00Z"/>
        </w:rPr>
      </w:pPr>
      <w:del w:id="54"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57" w:name="_Toc72768821"/>
        <w:bookmarkEnd w:id="57"/>
      </w:del>
    </w:p>
    <w:p w14:paraId="6927E881" w14:textId="60D216A2" w:rsidR="00F02BC7" w:rsidRPr="00F02BC7" w:rsidDel="00621028" w:rsidRDefault="00F02BC7" w:rsidP="00F02BC7">
      <w:pPr>
        <w:rPr>
          <w:del w:id="58" w:author="Katharina Schleidt" w:date="2021-04-21T16:15:00Z"/>
        </w:rPr>
      </w:pPr>
      <w:del w:id="59" w:author="Katharina Schleidt" w:date="2021-04-21T16:15:00Z">
        <w:r w:rsidRPr="00F02BC7" w:rsidDel="00621028">
          <w:delText>ISO 19123-2:2018, Geographic information — Schema for coverage geometry and functions — Part 2: Coverage implementation schema</w:delText>
        </w:r>
        <w:bookmarkStart w:id="60" w:name="_Toc72768822"/>
        <w:bookmarkEnd w:id="60"/>
      </w:del>
    </w:p>
    <w:p w14:paraId="3B0F7FFE" w14:textId="4FBF38AD" w:rsidR="00F02BC7" w:rsidRPr="00F02BC7" w:rsidDel="00621028" w:rsidRDefault="00F02BC7" w:rsidP="00F02BC7">
      <w:pPr>
        <w:rPr>
          <w:del w:id="61" w:author="Katharina Schleidt" w:date="2021-04-21T16:15:00Z"/>
        </w:rPr>
      </w:pPr>
      <w:del w:id="62" w:author="Katharina Schleidt" w:date="2021-04-21T16:15:00Z">
        <w:r w:rsidRPr="00F02BC7" w:rsidDel="00621028">
          <w:delText>ISO 19136-1:2020, Geographic information — Geography Markup Language (GML) — Part 1: Fundamentals</w:delText>
        </w:r>
        <w:bookmarkStart w:id="63" w:name="_Toc72768823"/>
        <w:bookmarkEnd w:id="63"/>
      </w:del>
    </w:p>
    <w:p w14:paraId="5CAE1906" w14:textId="6C8A6C9D" w:rsidR="00F02BC7" w:rsidRPr="00F02BC7" w:rsidDel="00B01162" w:rsidRDefault="00F02BC7" w:rsidP="00F02BC7">
      <w:pPr>
        <w:rPr>
          <w:del w:id="64" w:author="Katharina Schleidt" w:date="2021-04-21T14:25:00Z"/>
        </w:rPr>
      </w:pPr>
      <w:del w:id="65" w:author="Katharina Schleidt" w:date="2021-04-21T14:25:00Z">
        <w:r w:rsidRPr="00F02BC7" w:rsidDel="00B01162">
          <w:delText>ISO 19136-2:2015, Geographic information — Geography Markup Language (GML) — Part 2: Extended schemas and encoding rules</w:delText>
        </w:r>
        <w:bookmarkStart w:id="66" w:name="_Toc72768824"/>
        <w:bookmarkEnd w:id="66"/>
      </w:del>
    </w:p>
    <w:p w14:paraId="1E02EEA6" w14:textId="60F556BC" w:rsidR="00F02BC7" w:rsidRPr="00F02BC7" w:rsidDel="00B01162" w:rsidRDefault="00F02BC7" w:rsidP="00F02BC7">
      <w:pPr>
        <w:rPr>
          <w:del w:id="67" w:author="Katharina Schleidt" w:date="2021-04-21T14:25:00Z"/>
        </w:rPr>
      </w:pPr>
      <w:del w:id="68" w:author="Katharina Schleidt" w:date="2021-04-21T14:25:00Z">
        <w:r w:rsidRPr="00F02BC7" w:rsidDel="00B01162">
          <w:delText>ISO 19143:2010 Geographic information — Filter encoding</w:delText>
        </w:r>
        <w:bookmarkStart w:id="69" w:name="_Toc72768825"/>
        <w:bookmarkEnd w:id="69"/>
      </w:del>
    </w:p>
    <w:p w14:paraId="718A0642" w14:textId="6A87A1F5" w:rsidR="00F02BC7" w:rsidRPr="00F02BC7" w:rsidDel="00621028" w:rsidRDefault="00F02BC7" w:rsidP="00F02BC7">
      <w:pPr>
        <w:rPr>
          <w:del w:id="70" w:author="Katharina Schleidt" w:date="2021-04-21T16:15:00Z"/>
        </w:rPr>
      </w:pPr>
      <w:del w:id="71" w:author="Katharina Schleidt" w:date="2021-04-21T16:15:00Z">
        <w:r w:rsidRPr="00F02BC7" w:rsidDel="00621028">
          <w:delText>ISO 19157:2013, Geographic information — Data quality</w:delText>
        </w:r>
        <w:bookmarkStart w:id="72" w:name="_Toc72768826"/>
        <w:bookmarkEnd w:id="72"/>
      </w:del>
    </w:p>
    <w:p w14:paraId="571EF568" w14:textId="7CE74E45" w:rsidR="00F02BC7" w:rsidRPr="00F02BC7" w:rsidDel="00B01162" w:rsidRDefault="00F02BC7" w:rsidP="00F02BC7">
      <w:pPr>
        <w:rPr>
          <w:del w:id="73" w:author="Katharina Schleidt" w:date="2021-04-21T14:25:00Z"/>
        </w:rPr>
      </w:pPr>
      <w:del w:id="74" w:author="Katharina Schleidt" w:date="2021-04-21T14:25:00Z">
        <w:r w:rsidRPr="00F02BC7" w:rsidDel="00B01162">
          <w:delText>ISO/IEC 19501:2005, Information technology — Open Distributed Processing — Unified Modeling Language (UML) Version 1.4.2</w:delText>
        </w:r>
        <w:bookmarkStart w:id="75" w:name="_Toc72768827"/>
        <w:bookmarkEnd w:id="75"/>
      </w:del>
    </w:p>
    <w:p w14:paraId="696DD6EF" w14:textId="6ECDB9C8" w:rsidR="00F83F62" w:rsidDel="00E602F0" w:rsidRDefault="00F02BC7" w:rsidP="00F02BC7">
      <w:pPr>
        <w:rPr>
          <w:del w:id="76" w:author="Katharina Schleidt" w:date="2021-04-21T14:25:00Z"/>
          <w:rStyle w:val="Hyperlink"/>
          <w:lang w:val="en-GB"/>
        </w:rPr>
      </w:pPr>
      <w:del w:id="7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78" w:name="_Toc72768828"/>
        <w:bookmarkEnd w:id="78"/>
      </w:del>
    </w:p>
    <w:p w14:paraId="09ED9E52" w14:textId="77777777" w:rsidR="00E602F0" w:rsidRPr="00F02BC7" w:rsidRDefault="00E602F0">
      <w:pPr>
        <w:pStyle w:val="Heading1"/>
        <w:rPr>
          <w:ins w:id="79" w:author="Katharina Schleidt" w:date="2021-05-11T22:03:00Z"/>
        </w:rPr>
        <w:pPrChange w:id="80" w:author="Katharina Schleidt" w:date="2021-05-11T22:03:00Z">
          <w:pPr>
            <w:pStyle w:val="Heading2"/>
          </w:pPr>
        </w:pPrChange>
      </w:pPr>
      <w:bookmarkStart w:id="81" w:name="_Toc72768829"/>
      <w:ins w:id="82" w:author="Katharina Schleidt" w:date="2021-05-11T22:03:00Z">
        <w:r w:rsidRPr="00F02BC7">
          <w:t>Terms and definitions</w:t>
        </w:r>
        <w:bookmarkEnd w:id="81"/>
        <w:r w:rsidRPr="00F02BC7">
          <w:t xml:space="preserve"> </w:t>
        </w:r>
      </w:ins>
    </w:p>
    <w:p w14:paraId="277B0182" w14:textId="08DEE317" w:rsidR="001A33D0" w:rsidRPr="00F02BC7" w:rsidDel="00E602F0" w:rsidRDefault="001A33D0">
      <w:pPr>
        <w:pStyle w:val="Heading2"/>
        <w:rPr>
          <w:del w:id="83" w:author="Katharina Schleidt" w:date="2021-05-11T22:04:00Z"/>
        </w:rPr>
        <w:pPrChange w:id="84" w:author="Katharina Schleidt" w:date="2021-05-11T22:02:00Z">
          <w:pPr>
            <w:pStyle w:val="Heading1"/>
            <w:numPr>
              <w:numId w:val="1"/>
            </w:numPr>
            <w:tabs>
              <w:tab w:val="clear" w:pos="432"/>
            </w:tabs>
            <w:ind w:left="432" w:hanging="432"/>
          </w:pPr>
        </w:pPrChange>
      </w:pPr>
      <w:bookmarkStart w:id="85" w:name="_Toc353342671"/>
      <w:del w:id="86" w:author="Katharina Schleidt" w:date="2021-05-11T22:04:00Z">
        <w:r w:rsidRPr="00F02BC7" w:rsidDel="00E602F0">
          <w:delText>Terms and definitions</w:delText>
        </w:r>
        <w:bookmarkEnd w:id="8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ins w:id="87" w:author="Katharina Schleidt" w:date="2021-05-11T22:04:00Z"/>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88" w:author="Katharina Schleidt" w:date="2021-05-11T22:04:00Z"/>
        </w:rPr>
      </w:pPr>
      <w:bookmarkStart w:id="89" w:name="_Toc72768830"/>
      <w:ins w:id="90" w:author="Katharina Schleidt" w:date="2021-05-11T22:04:00Z">
        <w:r>
          <w:t xml:space="preserve">External </w:t>
        </w:r>
        <w:r w:rsidRPr="00F02BC7">
          <w:t>Terms and definitions</w:t>
        </w:r>
        <w:bookmarkEnd w:id="8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9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92" w:author="Katharina Schleidt" w:date="2021-05-11T21:49:00Z">
        <w:r w:rsidR="0009594E" w:rsidRPr="0009594E">
          <w:rPr>
            <w:b w:val="0"/>
            <w:bCs/>
          </w:rPr>
          <w:t xml:space="preserve">SOURCE: </w:t>
        </w:r>
      </w:ins>
      <w:r w:rsidRPr="00F02BC7">
        <w:rPr>
          <w:b w:val="0"/>
          <w:bCs/>
        </w:rPr>
        <w:t xml:space="preserve">ISO 19101-1:2014, </w:t>
      </w:r>
      <w:del w:id="9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9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95" w:author="Katharina Schleidt" w:date="2021-05-11T21:50:00Z">
        <w:r w:rsidR="0009594E" w:rsidRPr="0009594E">
          <w:rPr>
            <w:b w:val="0"/>
            <w:bCs/>
          </w:rPr>
          <w:t xml:space="preserve">SOURCE: </w:t>
        </w:r>
      </w:ins>
      <w:r w:rsidRPr="00F02BC7">
        <w:rPr>
          <w:b w:val="0"/>
          <w:bCs/>
        </w:rPr>
        <w:t xml:space="preserve">ISO 19123-1:20XX, </w:t>
      </w:r>
      <w:del w:id="9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9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98" w:author="Katharina Schleidt" w:date="2021-05-11T21:50:00Z">
        <w:r w:rsidR="0009594E" w:rsidRPr="0009594E">
          <w:rPr>
            <w:b w:val="0"/>
            <w:bCs/>
          </w:rPr>
          <w:t xml:space="preserve">SOURCE: </w:t>
        </w:r>
      </w:ins>
      <w:r w:rsidRPr="00F02BC7">
        <w:rPr>
          <w:b w:val="0"/>
          <w:bCs/>
        </w:rPr>
        <w:t xml:space="preserve">ISO 19103:2015, </w:t>
      </w:r>
      <w:del w:id="9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0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01" w:author="Katharina Schleidt" w:date="2021-05-11T21:10:00Z"/>
          <w:b w:val="0"/>
          <w:bCs/>
        </w:rPr>
      </w:pPr>
    </w:p>
    <w:p w14:paraId="282DC0B0" w14:textId="79E1B0C9" w:rsidR="00294669" w:rsidRPr="00294669" w:rsidRDefault="00294669">
      <w:pPr>
        <w:pStyle w:val="Terms"/>
        <w:rPr>
          <w:ins w:id="102" w:author="Katharina Schleidt" w:date="2021-05-11T21:10:00Z"/>
          <w:b w:val="0"/>
          <w:bCs/>
          <w:rPrChange w:id="103" w:author="Katharina Schleidt" w:date="2021-05-11T21:10:00Z">
            <w:rPr>
              <w:ins w:id="104" w:author="Katharina Schleidt" w:date="2021-05-11T21:10:00Z"/>
            </w:rPr>
          </w:rPrChange>
        </w:rPr>
      </w:pPr>
      <w:ins w:id="105" w:author="Katharina Schleidt" w:date="2021-05-11T21:10:00Z">
        <w:r w:rsidRPr="00294669">
          <w:rPr>
            <w:b w:val="0"/>
            <w:bCs/>
            <w:rPrChange w:id="106" w:author="Katharina Schleidt" w:date="2021-05-11T21:10:00Z">
              <w:rPr/>
            </w:rPrChange>
          </w:rPr>
          <w:t>Note to entry: Domains are used to define the domain set and range set of attributes, operators and functions.</w:t>
        </w:r>
      </w:ins>
    </w:p>
    <w:p w14:paraId="62481344" w14:textId="77777777" w:rsidR="00294669" w:rsidRPr="00294669" w:rsidRDefault="00294669">
      <w:pPr>
        <w:pStyle w:val="Definition"/>
        <w:rPr>
          <w:bCs/>
        </w:rPr>
        <w:pPrChange w:id="107"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08" w:author="Katharina Schleidt" w:date="2021-05-11T21:50:00Z">
        <w:r w:rsidR="0009594E" w:rsidRPr="0009594E">
          <w:rPr>
            <w:b w:val="0"/>
            <w:bCs/>
          </w:rPr>
          <w:t xml:space="preserve">SOURCE: </w:t>
        </w:r>
      </w:ins>
      <w:r w:rsidRPr="00F02BC7">
        <w:rPr>
          <w:b w:val="0"/>
          <w:bCs/>
        </w:rPr>
        <w:t>ISO 19109:2015</w:t>
      </w:r>
      <w:ins w:id="109"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10"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11" w:author="Katharina Schleidt" w:date="2021-05-11T21:12:00Z"/>
        </w:rPr>
      </w:pPr>
    </w:p>
    <w:p w14:paraId="230F9C7F" w14:textId="4F6A6909" w:rsidR="00294669" w:rsidRPr="00294669" w:rsidRDefault="00294669">
      <w:pPr>
        <w:pStyle w:val="TermNum"/>
        <w:rPr>
          <w:b w:val="0"/>
          <w:bCs/>
          <w:rPrChange w:id="112" w:author="Katharina Schleidt" w:date="2021-05-11T21:12:00Z">
            <w:rPr/>
          </w:rPrChange>
        </w:rPr>
      </w:pPr>
      <w:ins w:id="113" w:author="Katharina Schleidt" w:date="2021-05-11T21:12:00Z">
        <w:r w:rsidRPr="00F02BC7">
          <w:rPr>
            <w:b w:val="0"/>
            <w:bCs/>
          </w:rPr>
          <w:t>[</w:t>
        </w:r>
      </w:ins>
      <w:ins w:id="114" w:author="Katharina Schleidt" w:date="2021-05-11T21:50:00Z">
        <w:r w:rsidR="0009594E" w:rsidRPr="0009594E">
          <w:rPr>
            <w:b w:val="0"/>
            <w:bCs/>
          </w:rPr>
          <w:t xml:space="preserve">SOURCE: </w:t>
        </w:r>
      </w:ins>
      <w:ins w:id="115"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16"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17" w:author="Katharina Schleidt" w:date="2021-05-11T21:52:00Z"/>
          <w:b w:val="0"/>
          <w:bCs/>
        </w:rPr>
      </w:pPr>
      <w:r w:rsidRPr="00F02BC7">
        <w:rPr>
          <w:b w:val="0"/>
          <w:bCs/>
        </w:rPr>
        <w:t>NOTE</w:t>
      </w:r>
      <w:r w:rsidRPr="00F02BC7">
        <w:rPr>
          <w:b w:val="0"/>
          <w:bCs/>
        </w:rPr>
        <w:tab/>
        <w:t>This may be contrasted with observation</w:t>
      </w:r>
      <w:ins w:id="118" w:author="Katharina Schleidt" w:date="2021-04-18T19:57:00Z">
        <w:r w:rsidR="00393BE0">
          <w:rPr>
            <w:b w:val="0"/>
            <w:bCs/>
          </w:rPr>
          <w:t>s</w:t>
        </w:r>
      </w:ins>
      <w:r w:rsidRPr="00F02BC7">
        <w:rPr>
          <w:b w:val="0"/>
          <w:bCs/>
        </w:rPr>
        <w:t xml:space="preserve"> and </w:t>
      </w:r>
      <w:del w:id="119" w:author="Katharina Schleidt" w:date="2021-04-18T19:57:00Z">
        <w:r w:rsidRPr="00F02BC7" w:rsidDel="00393BE0">
          <w:rPr>
            <w:b w:val="0"/>
            <w:bCs/>
          </w:rPr>
          <w:delText xml:space="preserve">sample </w:delText>
        </w:r>
      </w:del>
      <w:ins w:id="120"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21" w:author="Katharina Schleidt" w:date="2021-05-11T21:52:00Z"/>
        </w:rPr>
      </w:pPr>
    </w:p>
    <w:p w14:paraId="778678ED" w14:textId="536BB75F" w:rsidR="0009594E" w:rsidRPr="0009594E" w:rsidDel="0009594E" w:rsidRDefault="0009594E">
      <w:pPr>
        <w:pStyle w:val="TermNum"/>
        <w:rPr>
          <w:del w:id="122" w:author="Katharina Schleidt" w:date="2021-05-11T21:53:00Z"/>
          <w:b w:val="0"/>
          <w:bCs/>
          <w:rPrChange w:id="123" w:author="Katharina Schleidt" w:date="2021-05-11T21:53:00Z">
            <w:rPr>
              <w:del w:id="124" w:author="Katharina Schleidt" w:date="2021-05-11T21:53:00Z"/>
            </w:rPr>
          </w:rPrChange>
        </w:rPr>
      </w:pPr>
      <w:ins w:id="125"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26" w:author="Katharina Schleidt" w:date="2021-05-11T22:05:00Z">
        <w:r w:rsidR="00E602F0">
          <w:t>.1</w:t>
        </w:r>
      </w:ins>
      <w:r w:rsidR="00F02BC7">
        <w:t>.6</w:t>
      </w:r>
    </w:p>
    <w:p w14:paraId="4AC43926" w14:textId="069ABC5A" w:rsidR="00F02BC7" w:rsidRDefault="00F02BC7">
      <w:pPr>
        <w:pStyle w:val="TermNum"/>
        <w:rPr>
          <w:ins w:id="127" w:author="Katharina Schleidt" w:date="2021-05-11T21:15:00Z"/>
        </w:rPr>
      </w:pPr>
      <w:r>
        <w:t>ex-situ</w:t>
      </w:r>
    </w:p>
    <w:p w14:paraId="79388C81" w14:textId="55E44EDE" w:rsidR="00386CFD" w:rsidRPr="00386CFD" w:rsidRDefault="00386CFD">
      <w:pPr>
        <w:pStyle w:val="Terms"/>
        <w:pPrChange w:id="128" w:author="Katharina Schleidt" w:date="2021-05-11T22:02:00Z">
          <w:pPr>
            <w:pStyle w:val="TermNum"/>
          </w:pPr>
        </w:pPrChange>
      </w:pPr>
      <w:ins w:id="129"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30" w:author="Katharina Schleidt" w:date="2021-05-11T21:15:00Z">
        <w:r w:rsidRPr="00F02BC7" w:rsidDel="00386CFD">
          <w:rPr>
            <w:b w:val="0"/>
            <w:bCs/>
          </w:rPr>
          <w:delText xml:space="preserve"> (“off-site”)</w:delText>
        </w:r>
      </w:del>
      <w:ins w:id="131"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32"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33" w:author="Katharina Schleidt" w:date="2021-05-11T21:54:00Z"/>
        </w:rPr>
      </w:pPr>
    </w:p>
    <w:p w14:paraId="5C5AF443" w14:textId="06CF07C9" w:rsidR="0009594E" w:rsidRDefault="0009594E">
      <w:pPr>
        <w:pStyle w:val="Terms"/>
        <w:rPr>
          <w:ins w:id="134" w:author="Katharina Schleidt" w:date="2021-05-11T21:54:00Z"/>
        </w:rPr>
      </w:pPr>
      <w:ins w:id="135"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5, modified by extension with off-site/on-site</w:t>
        </w:r>
        <w:r w:rsidRPr="00F02BC7">
          <w:rPr>
            <w:b w:val="0"/>
            <w:bCs/>
          </w:rPr>
          <w:t>]</w:t>
        </w:r>
      </w:ins>
    </w:p>
    <w:p w14:paraId="0D17E668" w14:textId="77777777" w:rsidR="0009594E" w:rsidRPr="0009594E" w:rsidRDefault="0009594E">
      <w:pPr>
        <w:pStyle w:val="Definition"/>
        <w:pPrChange w:id="136" w:author="Katharina Schleidt" w:date="2021-05-11T22:02:00Z">
          <w:pPr>
            <w:pStyle w:val="TermNum"/>
          </w:pPr>
        </w:pPrChange>
      </w:pPr>
    </w:p>
    <w:p w14:paraId="5193F6B8" w14:textId="39A33661" w:rsidR="00F02BC7" w:rsidRDefault="00D43E04">
      <w:pPr>
        <w:pStyle w:val="TermNum"/>
      </w:pPr>
      <w:r>
        <w:t>3</w:t>
      </w:r>
      <w:ins w:id="137"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38" w:author="Katharina Schleidt" w:date="2021-05-11T21:17:00Z"/>
          <w:b w:val="0"/>
          <w:bCs/>
        </w:rPr>
      </w:pPr>
      <w:ins w:id="139" w:author="Katharina Schleidt" w:date="2021-05-11T21:17:00Z">
        <w:r w:rsidRPr="004C1046">
          <w:rPr>
            <w:b w:val="0"/>
            <w:bCs/>
          </w:rPr>
          <w:t>abstraction of real-world phenomena</w:t>
        </w:r>
      </w:ins>
    </w:p>
    <w:p w14:paraId="197DC930" w14:textId="77777777" w:rsidR="004C1046" w:rsidRPr="004C1046" w:rsidRDefault="004C1046">
      <w:pPr>
        <w:pStyle w:val="Terms"/>
        <w:rPr>
          <w:ins w:id="140" w:author="Katharina Schleidt" w:date="2021-05-11T21:17:00Z"/>
          <w:rPrChange w:id="141" w:author="Katharina Schleidt" w:date="2021-05-11T21:17:00Z">
            <w:rPr>
              <w:ins w:id="142" w:author="Katharina Schleidt" w:date="2021-05-11T21:17:00Z"/>
              <w:b w:val="0"/>
              <w:bCs/>
            </w:rPr>
          </w:rPrChange>
        </w:rPr>
        <w:pPrChange w:id="143" w:author="Katharina Schleidt" w:date="2021-05-11T22:02:00Z">
          <w:pPr>
            <w:pStyle w:val="TermNum"/>
          </w:pPr>
        </w:pPrChange>
      </w:pPr>
    </w:p>
    <w:p w14:paraId="67899989" w14:textId="77777777" w:rsidR="004C1046" w:rsidRPr="004C1046" w:rsidRDefault="004C1046">
      <w:pPr>
        <w:pStyle w:val="TermNum"/>
        <w:rPr>
          <w:ins w:id="144" w:author="Katharina Schleidt" w:date="2021-05-11T21:17:00Z"/>
          <w:b w:val="0"/>
          <w:bCs/>
        </w:rPr>
      </w:pPr>
      <w:ins w:id="145"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46" w:author="Katharina Schleidt" w:date="2021-05-11T21:17:00Z"/>
          <w:b w:val="0"/>
          <w:bCs/>
        </w:rPr>
      </w:pPr>
      <w:ins w:id="147" w:author="Katharina Schleidt" w:date="2021-05-11T21:17:00Z">
        <w:r w:rsidRPr="004C1046">
          <w:rPr>
            <w:b w:val="0"/>
            <w:bCs/>
          </w:rPr>
          <w:t>[</w:t>
        </w:r>
      </w:ins>
      <w:ins w:id="148" w:author="Katharina Schleidt" w:date="2021-05-11T21:55:00Z">
        <w:r w:rsidR="0009594E" w:rsidRPr="0009594E">
          <w:rPr>
            <w:b w:val="0"/>
            <w:bCs/>
          </w:rPr>
          <w:t xml:space="preserve">SOURCE: </w:t>
        </w:r>
      </w:ins>
      <w:ins w:id="149" w:author="Katharina Schleidt" w:date="2021-05-11T21:17:00Z">
        <w:r w:rsidRPr="004C1046">
          <w:rPr>
            <w:b w:val="0"/>
            <w:bCs/>
          </w:rPr>
          <w:t>ISO 19101-1:2014, 4.1.11, modified — Note 1 to entry has been modified.]</w:t>
        </w:r>
      </w:ins>
      <w:del w:id="150"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51" w:author="Katharina Schleidt" w:date="2021-05-11T21:17:00Z"/>
          <w:b w:val="0"/>
          <w:bCs/>
        </w:rPr>
      </w:pPr>
    </w:p>
    <w:p w14:paraId="29BFC2B6" w14:textId="6227B01B" w:rsidR="00F02BC7" w:rsidRPr="00F02BC7" w:rsidDel="004C1046" w:rsidRDefault="00F02BC7">
      <w:pPr>
        <w:pStyle w:val="TermNum"/>
        <w:rPr>
          <w:del w:id="152" w:author="Katharina Schleidt" w:date="2021-05-11T21:17:00Z"/>
          <w:b w:val="0"/>
          <w:bCs/>
        </w:rPr>
      </w:pPr>
      <w:del w:id="153"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54" w:author="Katharina Schleidt" w:date="2021-05-11T21:17:00Z"/>
          <w:b w:val="0"/>
          <w:bCs/>
        </w:rPr>
      </w:pPr>
    </w:p>
    <w:p w14:paraId="3C9D9B3B" w14:textId="24036914" w:rsidR="00F02BC7" w:rsidRPr="00F02BC7" w:rsidRDefault="00F02BC7">
      <w:pPr>
        <w:pStyle w:val="TermNum"/>
        <w:rPr>
          <w:b w:val="0"/>
          <w:bCs/>
        </w:rPr>
      </w:pPr>
      <w:del w:id="155"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56"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57"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58" w:author="Katharina Schleidt" w:date="2021-05-11T22:06:00Z"/>
        </w:rPr>
      </w:pPr>
    </w:p>
    <w:p w14:paraId="13D44B11" w14:textId="05D1371B" w:rsidR="00E602F0" w:rsidRPr="00E602F0" w:rsidRDefault="00E602F0">
      <w:pPr>
        <w:pStyle w:val="Definition"/>
        <w:pPrChange w:id="159" w:author="Katharina Schleidt" w:date="2021-05-11T22:06:00Z">
          <w:pPr>
            <w:pStyle w:val="TermNum"/>
          </w:pPr>
        </w:pPrChange>
      </w:pPr>
      <w:ins w:id="160"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61" w:author="Katharina Schleidt" w:date="2021-05-11T22:07:00Z">
        <w:r>
          <w:rPr>
            <w:bCs/>
          </w:rPr>
          <w:t>4.7</w:t>
        </w:r>
      </w:ins>
      <w:ins w:id="162"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63"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64" w:author="Katharina Schleidt" w:date="2021-05-11T21:20:00Z"/>
          <w:b w:val="0"/>
          <w:bCs/>
        </w:rPr>
      </w:pPr>
      <w:ins w:id="165"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66" w:author="Katharina Schleidt" w:date="2021-05-11T21:20:00Z"/>
          <w:b w:val="0"/>
          <w:bCs/>
        </w:rPr>
      </w:pPr>
    </w:p>
    <w:p w14:paraId="455153DC" w14:textId="43F9AF53" w:rsidR="004C1046" w:rsidRPr="004C1046" w:rsidRDefault="004C1046">
      <w:pPr>
        <w:pStyle w:val="TermNum"/>
        <w:rPr>
          <w:ins w:id="167" w:author="Katharina Schleidt" w:date="2021-05-11T21:20:00Z"/>
          <w:b w:val="0"/>
          <w:bCs/>
        </w:rPr>
      </w:pPr>
      <w:ins w:id="168"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169" w:author="Katharina Schleidt" w:date="2021-05-11T21:20:00Z"/>
          <w:b w:val="0"/>
          <w:bCs/>
        </w:rPr>
      </w:pPr>
    </w:p>
    <w:p w14:paraId="28EAE533" w14:textId="2AA6D14E" w:rsidR="00F02BC7" w:rsidRPr="00F02BC7" w:rsidDel="004C1046" w:rsidRDefault="004C1046">
      <w:pPr>
        <w:pStyle w:val="TermNum"/>
        <w:rPr>
          <w:del w:id="170" w:author="Katharina Schleidt" w:date="2021-05-11T21:20:00Z"/>
          <w:b w:val="0"/>
          <w:bCs/>
        </w:rPr>
      </w:pPr>
      <w:ins w:id="171" w:author="Katharina Schleidt" w:date="2021-05-11T21:20:00Z">
        <w:r w:rsidRPr="004C1046">
          <w:rPr>
            <w:b w:val="0"/>
            <w:bCs/>
          </w:rPr>
          <w:t>[</w:t>
        </w:r>
      </w:ins>
      <w:ins w:id="172" w:author="Katharina Schleidt" w:date="2021-05-11T21:55:00Z">
        <w:r w:rsidR="0009594E" w:rsidRPr="0009594E">
          <w:rPr>
            <w:b w:val="0"/>
            <w:bCs/>
          </w:rPr>
          <w:t xml:space="preserve">SOURCE: </w:t>
        </w:r>
      </w:ins>
      <w:ins w:id="173" w:author="Katharina Schleidt" w:date="2021-05-11T21:20:00Z">
        <w:r w:rsidRPr="004C1046">
          <w:rPr>
            <w:b w:val="0"/>
            <w:bCs/>
          </w:rPr>
          <w:t>ISO 19136-1:2020</w:t>
        </w:r>
      </w:ins>
      <w:ins w:id="174" w:author="Katharina Schleidt" w:date="2021-05-11T21:55:00Z">
        <w:r w:rsidR="0009594E">
          <w:rPr>
            <w:b w:val="0"/>
            <w:bCs/>
          </w:rPr>
          <w:t>,</w:t>
        </w:r>
      </w:ins>
      <w:ins w:id="175" w:author="Katharina Schleidt" w:date="2021-05-11T21:20:00Z">
        <w:r w:rsidRPr="004C1046">
          <w:rPr>
            <w:b w:val="0"/>
            <w:bCs/>
          </w:rPr>
          <w:t xml:space="preserve"> 3.1.41]</w:t>
        </w:r>
      </w:ins>
      <w:del w:id="176"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177" w:author="Katharina Schleidt" w:date="2021-05-11T21:20:00Z"/>
          <w:b w:val="0"/>
          <w:bCs/>
        </w:rPr>
      </w:pPr>
    </w:p>
    <w:p w14:paraId="56679212" w14:textId="05C8B86D" w:rsidR="00F02BC7" w:rsidRPr="00F02BC7" w:rsidDel="004C1046" w:rsidRDefault="00F02BC7">
      <w:pPr>
        <w:pStyle w:val="TermNum"/>
        <w:rPr>
          <w:del w:id="178" w:author="Katharina Schleidt" w:date="2021-05-11T21:20:00Z"/>
          <w:b w:val="0"/>
          <w:bCs/>
        </w:rPr>
      </w:pPr>
      <w:del w:id="179"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180" w:author="Katharina Schleidt" w:date="2021-05-11T22:07:00Z">
        <w:r w:rsidR="004420BE">
          <w:t>.1</w:t>
        </w:r>
      </w:ins>
      <w:r w:rsidR="00F02BC7">
        <w:t>.10</w:t>
      </w:r>
    </w:p>
    <w:p w14:paraId="0F721BC9" w14:textId="77777777" w:rsidR="00393BE0" w:rsidRDefault="00393BE0">
      <w:pPr>
        <w:pStyle w:val="TermNum"/>
        <w:rPr>
          <w:moveTo w:id="181" w:author="Katharina Schleidt" w:date="2021-04-18T19:57:00Z"/>
        </w:rPr>
      </w:pPr>
      <w:moveToRangeStart w:id="182" w:author="Katharina Schleidt" w:date="2021-04-18T19:57:00Z" w:name="move69668278"/>
      <w:moveTo w:id="183" w:author="Katharina Schleidt" w:date="2021-04-18T19:57:00Z">
        <w:r>
          <w:t>measurand</w:t>
        </w:r>
      </w:moveTo>
    </w:p>
    <w:p w14:paraId="27A0AA30" w14:textId="77777777" w:rsidR="00393BE0" w:rsidRPr="00F02BC7" w:rsidRDefault="00393BE0">
      <w:pPr>
        <w:pStyle w:val="TermNum"/>
        <w:rPr>
          <w:moveTo w:id="184" w:author="Katharina Schleidt" w:date="2021-04-18T19:57:00Z"/>
          <w:b w:val="0"/>
          <w:bCs/>
        </w:rPr>
      </w:pPr>
      <w:moveTo w:id="185" w:author="Katharina Schleidt" w:date="2021-04-18T19:57:00Z">
        <w:r w:rsidRPr="00F02BC7">
          <w:rPr>
            <w:b w:val="0"/>
            <w:bCs/>
          </w:rPr>
          <w:t>quantity intended to be measured</w:t>
        </w:r>
      </w:moveTo>
    </w:p>
    <w:p w14:paraId="59ADC7CE" w14:textId="77777777" w:rsidR="00393BE0" w:rsidRDefault="00393BE0">
      <w:pPr>
        <w:pStyle w:val="TermNum"/>
        <w:rPr>
          <w:moveTo w:id="186" w:author="Katharina Schleidt" w:date="2021-04-18T19:57:00Z"/>
          <w:b w:val="0"/>
          <w:bCs/>
        </w:rPr>
      </w:pPr>
    </w:p>
    <w:p w14:paraId="7AD717E7" w14:textId="2C28465E" w:rsidR="00393BE0" w:rsidRPr="00F02BC7" w:rsidRDefault="00393BE0">
      <w:pPr>
        <w:pStyle w:val="TermNum"/>
        <w:rPr>
          <w:moveTo w:id="187" w:author="Katharina Schleidt" w:date="2021-04-18T19:57:00Z"/>
          <w:b w:val="0"/>
          <w:bCs/>
        </w:rPr>
      </w:pPr>
      <w:moveTo w:id="188" w:author="Katharina Schleidt" w:date="2021-04-18T19:57:00Z">
        <w:r w:rsidRPr="00F02BC7">
          <w:rPr>
            <w:b w:val="0"/>
            <w:bCs/>
          </w:rPr>
          <w:t>[</w:t>
        </w:r>
      </w:moveTo>
      <w:ins w:id="189" w:author="Katharina Schleidt" w:date="2021-05-11T21:55:00Z">
        <w:r w:rsidR="0009594E" w:rsidRPr="0009594E">
          <w:rPr>
            <w:b w:val="0"/>
            <w:bCs/>
          </w:rPr>
          <w:t xml:space="preserve">SOURCE: </w:t>
        </w:r>
      </w:ins>
      <w:ins w:id="190" w:author="Katharina Schleidt" w:date="2021-05-11T21:27:00Z">
        <w:r w:rsidR="004C1046" w:rsidRPr="0009594E">
          <w:rPr>
            <w:b w:val="0"/>
            <w:bCs/>
            <w:rPrChange w:id="191" w:author="Katharina Schleidt" w:date="2021-05-11T21:55:00Z">
              <w:rPr/>
            </w:rPrChange>
          </w:rPr>
          <w:t>ISO 19156:2011</w:t>
        </w:r>
      </w:ins>
      <w:moveTo w:id="192" w:author="Katharina Schleidt" w:date="2021-04-18T19:57:00Z">
        <w:del w:id="193"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194" w:author="Katharina Schleidt" w:date="2021-05-11T21:55:00Z">
          <w:r w:rsidRPr="00F02BC7" w:rsidDel="0009594E">
            <w:rPr>
              <w:b w:val="0"/>
              <w:bCs/>
            </w:rPr>
            <w:delText xml:space="preserve">definition </w:delText>
          </w:r>
        </w:del>
        <w:del w:id="195" w:author="Katharina Schleidt" w:date="2021-05-11T21:27:00Z">
          <w:r w:rsidRPr="00F02BC7" w:rsidDel="004C1046">
            <w:rPr>
              <w:b w:val="0"/>
              <w:bCs/>
            </w:rPr>
            <w:delText>2.3</w:delText>
          </w:r>
        </w:del>
      </w:moveTo>
      <w:ins w:id="196" w:author="Katharina Schleidt" w:date="2021-05-11T21:27:00Z">
        <w:r w:rsidR="004C1046">
          <w:rPr>
            <w:b w:val="0"/>
            <w:bCs/>
          </w:rPr>
          <w:t>3.11</w:t>
        </w:r>
      </w:ins>
      <w:moveTo w:id="197" w:author="Katharina Schleidt" w:date="2021-04-18T19:57:00Z">
        <w:r w:rsidRPr="00F02BC7">
          <w:rPr>
            <w:b w:val="0"/>
            <w:bCs/>
          </w:rPr>
          <w:t>]</w:t>
        </w:r>
      </w:moveTo>
    </w:p>
    <w:p w14:paraId="794BE86D" w14:textId="4F1F71C6" w:rsidR="00F02BC7" w:rsidDel="00393BE0" w:rsidRDefault="00F02BC7">
      <w:pPr>
        <w:pStyle w:val="TermNum"/>
        <w:rPr>
          <w:moveFrom w:id="198" w:author="Katharina Schleidt" w:date="2021-04-18T19:57:00Z"/>
        </w:rPr>
      </w:pPr>
      <w:moveFromRangeStart w:id="199" w:author="Katharina Schleidt" w:date="2021-04-18T19:57:00Z" w:name="move69668285"/>
      <w:moveToRangeEnd w:id="182"/>
      <w:moveFrom w:id="200" w:author="Katharina Schleidt" w:date="2021-04-18T19:57:00Z">
        <w:r w:rsidDel="00393BE0">
          <w:t>measurement</w:t>
        </w:r>
      </w:moveFrom>
    </w:p>
    <w:p w14:paraId="70209927" w14:textId="704BEC28" w:rsidR="00F02BC7" w:rsidRPr="00F02BC7" w:rsidDel="00393BE0" w:rsidRDefault="00F02BC7">
      <w:pPr>
        <w:pStyle w:val="TermNum"/>
        <w:rPr>
          <w:moveFrom w:id="201" w:author="Katharina Schleidt" w:date="2021-04-18T19:57:00Z"/>
          <w:b w:val="0"/>
          <w:bCs/>
        </w:rPr>
      </w:pPr>
      <w:moveFrom w:id="202"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03" w:author="Katharina Schleidt" w:date="2021-04-18T19:57:00Z"/>
          <w:b w:val="0"/>
          <w:bCs/>
        </w:rPr>
      </w:pPr>
    </w:p>
    <w:p w14:paraId="2DA05B3D" w14:textId="5A7E85AD" w:rsidR="00F02BC7" w:rsidDel="00393BE0" w:rsidRDefault="00F02BC7">
      <w:pPr>
        <w:pStyle w:val="TermNum"/>
        <w:rPr>
          <w:moveFrom w:id="204" w:author="Katharina Schleidt" w:date="2021-04-18T19:57:00Z"/>
        </w:rPr>
      </w:pPr>
      <w:moveFrom w:id="205" w:author="Katharina Schleidt" w:date="2021-04-18T19:57:00Z">
        <w:r w:rsidRPr="00F02BC7" w:rsidDel="00393BE0">
          <w:rPr>
            <w:b w:val="0"/>
            <w:bCs/>
          </w:rPr>
          <w:t>[ISO/TS 19101-2:2018, definition 3.21]</w:t>
        </w:r>
      </w:moveFrom>
    </w:p>
    <w:moveFromRangeEnd w:id="199"/>
    <w:p w14:paraId="7BD9068D" w14:textId="77777777" w:rsidR="00F02BC7" w:rsidRDefault="00F02BC7">
      <w:pPr>
        <w:pStyle w:val="TermNum"/>
      </w:pPr>
    </w:p>
    <w:p w14:paraId="4FDD55CB" w14:textId="36C7CE6A" w:rsidR="00F02BC7" w:rsidRDefault="00D43E04">
      <w:pPr>
        <w:pStyle w:val="TermNum"/>
      </w:pPr>
      <w:r>
        <w:t>3</w:t>
      </w:r>
      <w:ins w:id="206" w:author="Katharina Schleidt" w:date="2021-05-11T22:07:00Z">
        <w:r w:rsidR="004420BE">
          <w:t>.1</w:t>
        </w:r>
      </w:ins>
      <w:r w:rsidR="00F02BC7">
        <w:t>.11</w:t>
      </w:r>
    </w:p>
    <w:p w14:paraId="42DB1B22" w14:textId="77777777" w:rsidR="00393BE0" w:rsidRDefault="00393BE0">
      <w:pPr>
        <w:pStyle w:val="TermNum"/>
        <w:rPr>
          <w:moveTo w:id="207" w:author="Katharina Schleidt" w:date="2021-04-18T19:57:00Z"/>
        </w:rPr>
      </w:pPr>
      <w:moveToRangeStart w:id="208" w:author="Katharina Schleidt" w:date="2021-04-18T19:57:00Z" w:name="move69668285"/>
      <w:moveTo w:id="209" w:author="Katharina Schleidt" w:date="2021-04-18T19:57:00Z">
        <w:r>
          <w:t>measurement</w:t>
        </w:r>
      </w:moveTo>
    </w:p>
    <w:p w14:paraId="6AACC6A8" w14:textId="77777777" w:rsidR="00393BE0" w:rsidRPr="00F02BC7" w:rsidRDefault="00393BE0">
      <w:pPr>
        <w:pStyle w:val="TermNum"/>
        <w:rPr>
          <w:moveTo w:id="210" w:author="Katharina Schleidt" w:date="2021-04-18T19:57:00Z"/>
          <w:b w:val="0"/>
          <w:bCs/>
        </w:rPr>
      </w:pPr>
      <w:moveTo w:id="211"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12" w:author="Katharina Schleidt" w:date="2021-04-18T19:57:00Z"/>
          <w:b w:val="0"/>
          <w:bCs/>
        </w:rPr>
      </w:pPr>
    </w:p>
    <w:p w14:paraId="2CBC9B5E" w14:textId="20203C46" w:rsidR="00393BE0" w:rsidRDefault="00393BE0">
      <w:pPr>
        <w:pStyle w:val="TermNum"/>
        <w:rPr>
          <w:moveTo w:id="213" w:author="Katharina Schleidt" w:date="2021-04-18T19:57:00Z"/>
        </w:rPr>
      </w:pPr>
      <w:moveTo w:id="214" w:author="Katharina Schleidt" w:date="2021-04-18T19:57:00Z">
        <w:r w:rsidRPr="00F02BC7">
          <w:rPr>
            <w:b w:val="0"/>
            <w:bCs/>
          </w:rPr>
          <w:t>[</w:t>
        </w:r>
      </w:moveTo>
      <w:ins w:id="215" w:author="Katharina Schleidt" w:date="2021-05-11T21:56:00Z">
        <w:r w:rsidR="0009594E" w:rsidRPr="0009594E">
          <w:rPr>
            <w:b w:val="0"/>
            <w:bCs/>
          </w:rPr>
          <w:t xml:space="preserve">SOURCE: </w:t>
        </w:r>
      </w:ins>
      <w:ins w:id="216" w:author="Katharina Schleidt" w:date="2021-05-11T21:22:00Z">
        <w:r w:rsidR="004C1046" w:rsidRPr="004C1046">
          <w:rPr>
            <w:b w:val="0"/>
            <w:bCs/>
          </w:rPr>
          <w:t>ISO 19101-2:2018, 3.21</w:t>
        </w:r>
      </w:ins>
      <w:moveTo w:id="217" w:author="Katharina Schleidt" w:date="2021-04-18T19:57:00Z">
        <w:del w:id="218"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19" w:author="Katharina Schleidt" w:date="2021-04-18T19:57:00Z"/>
        </w:rPr>
      </w:pPr>
      <w:moveFromRangeStart w:id="220" w:author="Katharina Schleidt" w:date="2021-04-18T19:57:00Z" w:name="move69668278"/>
      <w:moveToRangeEnd w:id="208"/>
      <w:moveFrom w:id="221" w:author="Katharina Schleidt" w:date="2021-04-18T19:57:00Z">
        <w:r w:rsidDel="00393BE0">
          <w:t>measurand</w:t>
        </w:r>
      </w:moveFrom>
    </w:p>
    <w:p w14:paraId="6EEF8B29" w14:textId="55C3570C" w:rsidR="00F02BC7" w:rsidRPr="00F02BC7" w:rsidDel="00393BE0" w:rsidRDefault="00F02BC7">
      <w:pPr>
        <w:pStyle w:val="TermNum"/>
        <w:rPr>
          <w:moveFrom w:id="222" w:author="Katharina Schleidt" w:date="2021-04-18T19:57:00Z"/>
          <w:b w:val="0"/>
          <w:bCs/>
        </w:rPr>
      </w:pPr>
      <w:moveFrom w:id="223"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24" w:author="Katharina Schleidt" w:date="2021-04-18T19:57:00Z"/>
          <w:b w:val="0"/>
          <w:bCs/>
        </w:rPr>
      </w:pPr>
    </w:p>
    <w:p w14:paraId="76BA921C" w14:textId="4E82EAAF" w:rsidR="00F02BC7" w:rsidRPr="00F02BC7" w:rsidDel="00393BE0" w:rsidRDefault="00F02BC7">
      <w:pPr>
        <w:pStyle w:val="TermNum"/>
        <w:rPr>
          <w:moveFrom w:id="225" w:author="Katharina Schleidt" w:date="2021-04-18T19:57:00Z"/>
          <w:b w:val="0"/>
          <w:bCs/>
        </w:rPr>
      </w:pPr>
      <w:moveFrom w:id="226" w:author="Katharina Schleidt" w:date="2021-04-18T19:57:00Z">
        <w:r w:rsidRPr="00F02BC7" w:rsidDel="00393BE0">
          <w:rPr>
            <w:b w:val="0"/>
            <w:bCs/>
          </w:rPr>
          <w:t>[VIM3: International vocabulary of metrology – Basic and general concepts and associated terms : BIPM/ISO 2012, definition 2.3]</w:t>
        </w:r>
      </w:moveFrom>
    </w:p>
    <w:moveFromRangeEnd w:id="220"/>
    <w:p w14:paraId="6E8443DD" w14:textId="77777777" w:rsidR="00F02BC7" w:rsidRDefault="00F02BC7">
      <w:pPr>
        <w:pStyle w:val="TermNum"/>
      </w:pPr>
    </w:p>
    <w:p w14:paraId="632C73B0" w14:textId="72AECBA8" w:rsidR="00F02BC7" w:rsidRDefault="00D43E04">
      <w:pPr>
        <w:pStyle w:val="TermNum"/>
      </w:pPr>
      <w:r>
        <w:t>3</w:t>
      </w:r>
      <w:ins w:id="227"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28" w:author="Katharina Schleidt" w:date="2021-05-11T21:56:00Z">
        <w:r w:rsidR="0009594E" w:rsidRPr="0009594E">
          <w:rPr>
            <w:b w:val="0"/>
            <w:bCs/>
          </w:rPr>
          <w:t xml:space="preserve">SOURCE: </w:t>
        </w:r>
      </w:ins>
      <w:r w:rsidRPr="00F02BC7">
        <w:rPr>
          <w:b w:val="0"/>
          <w:bCs/>
        </w:rPr>
        <w:t xml:space="preserve">ISO 19143:2010, </w:t>
      </w:r>
      <w:del w:id="229" w:author="Katharina Schleidt" w:date="2021-05-11T21:56:00Z">
        <w:r w:rsidRPr="00F02BC7" w:rsidDel="0009594E">
          <w:rPr>
            <w:b w:val="0"/>
            <w:bCs/>
          </w:rPr>
          <w:delText xml:space="preserve">definition </w:delText>
        </w:r>
      </w:del>
      <w:r w:rsidRPr="00F02BC7">
        <w:rPr>
          <w:b w:val="0"/>
          <w:bCs/>
        </w:rPr>
        <w:t>4.21</w:t>
      </w:r>
      <w:ins w:id="230"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31"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32" w:author="Katharina Schleidt" w:date="2021-05-11T21:32:00Z"/>
          <w:b w:val="0"/>
          <w:bCs/>
        </w:rPr>
      </w:pPr>
      <w:moveFromRangeStart w:id="233" w:author="Katharina Schleidt" w:date="2021-05-11T21:32:00Z" w:name="move71661164"/>
    </w:p>
    <w:p w14:paraId="4DF141D0" w14:textId="64B61CC2" w:rsidR="00F02BC7" w:rsidRPr="00F02BC7" w:rsidDel="003866D0" w:rsidRDefault="00F02BC7">
      <w:pPr>
        <w:pStyle w:val="TermNum"/>
        <w:rPr>
          <w:moveFrom w:id="234" w:author="Katharina Schleidt" w:date="2021-05-11T21:32:00Z"/>
          <w:b w:val="0"/>
          <w:bCs/>
        </w:rPr>
      </w:pPr>
      <w:moveFrom w:id="235"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33"/>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36" w:author="Katharina Schleidt" w:date="2021-05-11T21:32:00Z"/>
          <w:b w:val="0"/>
          <w:bCs/>
        </w:rPr>
      </w:pPr>
      <w:moveToRangeStart w:id="237" w:author="Katharina Schleidt" w:date="2021-05-11T21:32:00Z" w:name="move71661164"/>
    </w:p>
    <w:p w14:paraId="1CF5223D" w14:textId="77777777" w:rsidR="003866D0" w:rsidRPr="00F02BC7" w:rsidRDefault="003866D0">
      <w:pPr>
        <w:pStyle w:val="TermNum"/>
        <w:rPr>
          <w:moveTo w:id="238" w:author="Katharina Schleidt" w:date="2021-05-11T21:32:00Z"/>
          <w:b w:val="0"/>
          <w:bCs/>
        </w:rPr>
      </w:pPr>
      <w:moveTo w:id="239"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37"/>
    <w:p w14:paraId="53FF26E9" w14:textId="77777777" w:rsidR="00F02BC7" w:rsidRPr="00F02BC7" w:rsidRDefault="00F02BC7">
      <w:pPr>
        <w:pStyle w:val="TermNum"/>
        <w:rPr>
          <w:b w:val="0"/>
          <w:bCs/>
        </w:rPr>
      </w:pPr>
    </w:p>
    <w:p w14:paraId="7E849F11" w14:textId="7B276D36" w:rsidR="00F02BC7" w:rsidRDefault="00D43E04">
      <w:pPr>
        <w:pStyle w:val="TermNum"/>
      </w:pPr>
      <w:r>
        <w:t>3</w:t>
      </w:r>
      <w:ins w:id="240" w:author="Katharina Schleidt" w:date="2021-05-11T22:07:00Z">
        <w:r w:rsidR="004420BE">
          <w:t>.1</w:t>
        </w:r>
      </w:ins>
      <w:r w:rsidR="00F02BC7">
        <w:t>.14</w:t>
      </w:r>
    </w:p>
    <w:p w14:paraId="40D75AFE" w14:textId="16550BD4" w:rsidR="00F02BC7" w:rsidRDefault="00281EBA" w:rsidP="004420BE">
      <w:pPr>
        <w:pStyle w:val="TermNum"/>
        <w:rPr>
          <w:ins w:id="241" w:author="Katharina Schleidt" w:date="2021-05-11T21:36:00Z"/>
        </w:rPr>
      </w:pPr>
      <w:del w:id="242" w:author="Katharina Schleidt" w:date="2021-05-11T21:41:00Z">
        <w:r w:rsidDel="00281EBA">
          <w:delText>R</w:delText>
        </w:r>
        <w:r w:rsidR="00F02BC7" w:rsidDel="00281EBA">
          <w:delText>ange</w:delText>
        </w:r>
      </w:del>
      <w:ins w:id="243" w:author="Katharina Schleidt" w:date="2021-05-11T21:41:00Z">
        <w:r>
          <w:t>range</w:t>
        </w:r>
      </w:ins>
    </w:p>
    <w:p w14:paraId="0E59F118" w14:textId="779EAE09" w:rsidR="00281EBA" w:rsidRPr="00281EBA" w:rsidRDefault="00281EBA">
      <w:pPr>
        <w:pStyle w:val="Terms"/>
        <w:rPr>
          <w:b w:val="0"/>
          <w:rPrChange w:id="244" w:author="Katharina Schleidt" w:date="2021-05-11T21:36:00Z">
            <w:rPr/>
          </w:rPrChange>
        </w:rPr>
        <w:pPrChange w:id="245" w:author="Katharina Schleidt" w:date="2021-05-11T22:02:00Z">
          <w:pPr>
            <w:pStyle w:val="TermNum"/>
          </w:pPr>
        </w:pPrChange>
      </w:pPr>
      <w:ins w:id="246"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47" w:author="Katharina Schleidt" w:date="2021-05-11T21:59:00Z">
        <w:r w:rsidR="0009594E" w:rsidRPr="0009594E">
          <w:rPr>
            <w:b w:val="0"/>
            <w:bCs/>
          </w:rPr>
          <w:t xml:space="preserve">SOURCE: </w:t>
        </w:r>
      </w:ins>
      <w:r w:rsidRPr="00F02BC7">
        <w:rPr>
          <w:b w:val="0"/>
          <w:bCs/>
        </w:rPr>
        <w:t xml:space="preserve">ISO 19123-1:20XX, </w:t>
      </w:r>
      <w:del w:id="248" w:author="Katharina Schleidt" w:date="2021-05-11T21:59:00Z">
        <w:r w:rsidRPr="00F02BC7" w:rsidDel="0009594E">
          <w:rPr>
            <w:b w:val="0"/>
            <w:bCs/>
          </w:rPr>
          <w:delText xml:space="preserve">definition </w:delText>
        </w:r>
      </w:del>
      <w:r w:rsidRPr="00F02BC7">
        <w:rPr>
          <w:b w:val="0"/>
          <w:bCs/>
        </w:rPr>
        <w:t>4.1.4</w:t>
      </w:r>
      <w:ins w:id="249" w:author="Katharina Schleidt" w:date="2021-05-12T10:01:00Z">
        <w:r w:rsidR="00ED1BF8">
          <w:rPr>
            <w:b w:val="0"/>
            <w:bCs/>
          </w:rPr>
          <w:t>7</w:t>
        </w:r>
      </w:ins>
      <w:del w:id="250"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51" w:author="Katharina Schleidt" w:date="2021-05-11T22:22:00Z"/>
        </w:rPr>
      </w:pPr>
    </w:p>
    <w:p w14:paraId="2E2B384D" w14:textId="33336499" w:rsidR="00F902C0" w:rsidRDefault="00F902C0" w:rsidP="00F902C0">
      <w:pPr>
        <w:pStyle w:val="TermNum"/>
        <w:rPr>
          <w:ins w:id="252" w:author="Katharina Schleidt" w:date="2021-05-11T22:22:00Z"/>
        </w:rPr>
      </w:pPr>
      <w:ins w:id="253" w:author="Katharina Schleidt" w:date="2021-05-11T22:22:00Z">
        <w:r>
          <w:t>3.1.1</w:t>
        </w:r>
      </w:ins>
      <w:ins w:id="254" w:author="Katharina Schleidt" w:date="2021-05-11T22:23:00Z">
        <w:r>
          <w:t>5</w:t>
        </w:r>
      </w:ins>
    </w:p>
    <w:p w14:paraId="4B1BB092" w14:textId="021BE369" w:rsidR="00F902C0" w:rsidRDefault="00F902C0" w:rsidP="00F902C0">
      <w:pPr>
        <w:pStyle w:val="TermNum"/>
        <w:rPr>
          <w:ins w:id="255" w:author="Katharina Schleidt" w:date="2021-05-11T22:22:00Z"/>
        </w:rPr>
      </w:pPr>
      <w:ins w:id="256" w:author="Katharina Schleidt" w:date="2021-05-11T22:22:00Z">
        <w:r>
          <w:t>sensor</w:t>
        </w:r>
      </w:ins>
    </w:p>
    <w:p w14:paraId="5B318796" w14:textId="328854A3" w:rsidR="00F902C0" w:rsidRPr="00F02BC7" w:rsidRDefault="00F902C0" w:rsidP="00F902C0">
      <w:pPr>
        <w:pStyle w:val="TermNum"/>
        <w:rPr>
          <w:ins w:id="257" w:author="Katharina Schleidt" w:date="2021-05-11T22:22:00Z"/>
          <w:b w:val="0"/>
          <w:bCs/>
        </w:rPr>
      </w:pPr>
      <w:ins w:id="258" w:author="Katharina Schleidt" w:date="2021-05-11T22:23:00Z">
        <w:r w:rsidRPr="00F902C0">
          <w:rPr>
            <w:b w:val="0"/>
            <w:bCs/>
          </w:rPr>
          <w:lastRenderedPageBreak/>
          <w:t>element of a measuring system that is directly affected by a phenomenon, body, or substance carrying a quantity to be measured</w:t>
        </w:r>
      </w:ins>
    </w:p>
    <w:p w14:paraId="519247C5" w14:textId="77777777" w:rsidR="00F902C0" w:rsidRDefault="00F902C0" w:rsidP="00F902C0">
      <w:pPr>
        <w:pStyle w:val="TermNum"/>
        <w:rPr>
          <w:ins w:id="259" w:author="Katharina Schleidt" w:date="2021-05-11T22:22:00Z"/>
          <w:b w:val="0"/>
          <w:bCs/>
        </w:rPr>
      </w:pPr>
    </w:p>
    <w:p w14:paraId="483899EF" w14:textId="22A7A602" w:rsidR="00F902C0" w:rsidRDefault="00F902C0" w:rsidP="00F902C0">
      <w:pPr>
        <w:pStyle w:val="TermNum"/>
        <w:rPr>
          <w:ins w:id="260" w:author="Katharina Schleidt" w:date="2021-05-11T22:22:00Z"/>
        </w:rPr>
      </w:pPr>
      <w:ins w:id="261" w:author="Katharina Schleidt" w:date="2021-05-11T22:22:00Z">
        <w:r w:rsidRPr="00F02BC7">
          <w:rPr>
            <w:b w:val="0"/>
            <w:bCs/>
          </w:rPr>
          <w:t>[</w:t>
        </w:r>
        <w:r w:rsidRPr="0009594E">
          <w:rPr>
            <w:b w:val="0"/>
            <w:bCs/>
          </w:rPr>
          <w:t xml:space="preserve">SOURCE: </w:t>
        </w:r>
      </w:ins>
      <w:ins w:id="262" w:author="Katharina Schleidt" w:date="2021-05-11T22:23:00Z">
        <w:r w:rsidRPr="00F902C0">
          <w:rPr>
            <w:b w:val="0"/>
            <w:bCs/>
          </w:rPr>
          <w:t>ISO/IEC Guide 99:2007, 3.8, modified — EXAMPLES and NOTE deleted.</w:t>
        </w:r>
      </w:ins>
      <w:ins w:id="263" w:author="Katharina Schleidt" w:date="2021-05-11T22:22:00Z">
        <w:r w:rsidRPr="00F02BC7">
          <w:rPr>
            <w:b w:val="0"/>
            <w:bCs/>
          </w:rPr>
          <w:t>]</w:t>
        </w:r>
      </w:ins>
    </w:p>
    <w:p w14:paraId="299AAEA8" w14:textId="77777777" w:rsidR="00F902C0" w:rsidRPr="00F902C0" w:rsidRDefault="00F902C0">
      <w:pPr>
        <w:pStyle w:val="Terms"/>
        <w:pPrChange w:id="264"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t>3</w:t>
      </w:r>
      <w:ins w:id="265" w:author="Katharina Schleidt" w:date="2021-05-11T22:08:00Z">
        <w:r w:rsidR="004420BE">
          <w:t>.1</w:t>
        </w:r>
      </w:ins>
      <w:r w:rsidR="00F02BC7">
        <w:t>.1</w:t>
      </w:r>
      <w:ins w:id="266" w:author="Katharina Schleidt" w:date="2021-05-11T22:23:00Z">
        <w:r w:rsidR="00F902C0">
          <w:t>6</w:t>
        </w:r>
      </w:ins>
      <w:del w:id="267"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268" w:author="Katharina Schleidt" w:date="2021-05-11T21:59:00Z">
        <w:r w:rsidR="0009594E" w:rsidRPr="0009594E">
          <w:rPr>
            <w:b w:val="0"/>
            <w:bCs/>
          </w:rPr>
          <w:t xml:space="preserve">SOURCE: </w:t>
        </w:r>
      </w:ins>
      <w:r w:rsidRPr="00F02BC7">
        <w:rPr>
          <w:b w:val="0"/>
          <w:bCs/>
        </w:rPr>
        <w:t>ISO/IEC 19501:2005</w:t>
      </w:r>
      <w:ins w:id="269" w:author="Katharina Schleidt" w:date="2021-05-11T22:00:00Z">
        <w:r w:rsidR="0009594E" w:rsidRPr="0009594E">
          <w:rPr>
            <w:b w:val="0"/>
            <w:bCs/>
            <w:rPrChange w:id="270" w:author="Katharina Schleidt" w:date="2021-05-11T22:00:00Z">
              <w:rPr/>
            </w:rPrChange>
          </w:rPr>
          <w:t>, 0000_5</w:t>
        </w:r>
      </w:ins>
      <w:ins w:id="271"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272" w:author="Katharina Schleidt" w:date="2021-05-11T19:09:00Z"/>
        </w:rPr>
      </w:pPr>
      <w:del w:id="273" w:author="Katharina Schleidt" w:date="2021-05-11T19:09:00Z">
        <w:r w:rsidDel="00CA3863">
          <w:delText>3</w:delText>
        </w:r>
        <w:r w:rsidR="00F02BC7" w:rsidDel="00CA3863">
          <w:delText>.16 : requirement</w:delText>
        </w:r>
        <w:bookmarkStart w:id="274" w:name="_Toc72768831"/>
        <w:bookmarkEnd w:id="274"/>
      </w:del>
    </w:p>
    <w:p w14:paraId="08D33BEF" w14:textId="606C40E7" w:rsidR="00F02BC7" w:rsidRPr="00F02BC7" w:rsidDel="00CA3863" w:rsidRDefault="00F02BC7">
      <w:pPr>
        <w:pStyle w:val="TermNum"/>
        <w:rPr>
          <w:del w:id="275" w:author="Katharina Schleidt" w:date="2021-05-11T19:09:00Z"/>
          <w:b w:val="0"/>
          <w:bCs/>
        </w:rPr>
      </w:pPr>
      <w:del w:id="276"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277" w:name="_Toc72768832"/>
        <w:bookmarkEnd w:id="277"/>
      </w:del>
    </w:p>
    <w:p w14:paraId="7A0E1812" w14:textId="3402CE76" w:rsidR="00F02BC7" w:rsidDel="00CA3863" w:rsidRDefault="00F02BC7">
      <w:pPr>
        <w:pStyle w:val="TermNum"/>
        <w:rPr>
          <w:del w:id="278" w:author="Katharina Schleidt" w:date="2021-05-11T19:09:00Z"/>
          <w:b w:val="0"/>
          <w:bCs/>
        </w:rPr>
      </w:pPr>
      <w:bookmarkStart w:id="279" w:name="_Toc72768833"/>
      <w:bookmarkEnd w:id="279"/>
    </w:p>
    <w:p w14:paraId="2AAEEA76" w14:textId="6E034FD3" w:rsidR="00F02BC7" w:rsidRPr="00F02BC7" w:rsidDel="00CA3863" w:rsidRDefault="00F02BC7">
      <w:pPr>
        <w:pStyle w:val="TermNum"/>
        <w:rPr>
          <w:del w:id="280" w:author="Katharina Schleidt" w:date="2021-05-11T19:09:00Z"/>
          <w:b w:val="0"/>
          <w:bCs/>
        </w:rPr>
      </w:pPr>
      <w:del w:id="281"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282" w:name="_Toc72768834"/>
        <w:bookmarkEnd w:id="282"/>
      </w:del>
    </w:p>
    <w:p w14:paraId="10C006A3" w14:textId="101A4AE4" w:rsidR="00F02BC7" w:rsidDel="00CA3863" w:rsidRDefault="00F02BC7">
      <w:pPr>
        <w:pStyle w:val="TermNum"/>
        <w:rPr>
          <w:del w:id="283" w:author="Katharina Schleidt" w:date="2021-05-11T19:09:00Z"/>
          <w:b w:val="0"/>
          <w:bCs/>
        </w:rPr>
      </w:pPr>
      <w:bookmarkStart w:id="284" w:name="_Toc72768835"/>
      <w:bookmarkEnd w:id="284"/>
    </w:p>
    <w:p w14:paraId="136571E8" w14:textId="32C3C8BC" w:rsidR="00F02BC7" w:rsidRPr="00F02BC7" w:rsidDel="00CA3863" w:rsidRDefault="00F02BC7">
      <w:pPr>
        <w:pStyle w:val="TermNum"/>
        <w:rPr>
          <w:del w:id="285" w:author="Katharina Schleidt" w:date="2021-05-11T19:09:00Z"/>
          <w:b w:val="0"/>
          <w:bCs/>
        </w:rPr>
      </w:pPr>
      <w:del w:id="286" w:author="Katharina Schleidt" w:date="2021-05-11T19:09:00Z">
        <w:r w:rsidRPr="00F02BC7" w:rsidDel="00CA3863">
          <w:rPr>
            <w:b w:val="0"/>
            <w:bCs/>
          </w:rPr>
          <w:delText>[IS0/IEC Directives, Part 2 “Rules for the structure and drafting of International Standards”: 2018, definition 3.3.3]</w:delText>
        </w:r>
        <w:bookmarkStart w:id="287" w:name="_Toc72768836"/>
        <w:bookmarkEnd w:id="287"/>
      </w:del>
    </w:p>
    <w:p w14:paraId="61CA149F" w14:textId="1BF89DCE" w:rsidR="00F02BC7" w:rsidDel="00CA3863" w:rsidRDefault="00F02BC7">
      <w:pPr>
        <w:pStyle w:val="TermNum"/>
        <w:rPr>
          <w:del w:id="288" w:author="Katharina Schleidt" w:date="2021-05-11T19:09:00Z"/>
        </w:rPr>
      </w:pPr>
      <w:bookmarkStart w:id="289" w:name="_Toc72768837"/>
      <w:bookmarkEnd w:id="289"/>
    </w:p>
    <w:p w14:paraId="35CF9E3C" w14:textId="05F0AE16" w:rsidR="00F02BC7" w:rsidDel="00CA3863" w:rsidRDefault="00D43E04">
      <w:pPr>
        <w:pStyle w:val="TermNum"/>
        <w:rPr>
          <w:del w:id="290" w:author="Katharina Schleidt" w:date="2021-05-11T19:09:00Z"/>
        </w:rPr>
      </w:pPr>
      <w:del w:id="291" w:author="Katharina Schleidt" w:date="2021-05-11T19:09:00Z">
        <w:r w:rsidDel="00CA3863">
          <w:delText>3</w:delText>
        </w:r>
        <w:r w:rsidR="00F02BC7" w:rsidDel="00CA3863">
          <w:delText>.17 : recommendation</w:delText>
        </w:r>
        <w:bookmarkStart w:id="292" w:name="_Toc72768838"/>
        <w:bookmarkEnd w:id="292"/>
      </w:del>
    </w:p>
    <w:p w14:paraId="78F62C2D" w14:textId="011BD7FF" w:rsidR="00F02BC7" w:rsidRPr="00F02BC7" w:rsidDel="00CA3863" w:rsidRDefault="00F02BC7">
      <w:pPr>
        <w:pStyle w:val="TermNum"/>
        <w:rPr>
          <w:del w:id="293" w:author="Katharina Schleidt" w:date="2021-05-11T19:09:00Z"/>
          <w:b w:val="0"/>
          <w:bCs/>
        </w:rPr>
      </w:pPr>
      <w:del w:id="294"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295" w:name="_Toc72768839"/>
        <w:bookmarkEnd w:id="295"/>
      </w:del>
    </w:p>
    <w:p w14:paraId="52F074CC" w14:textId="243A021E" w:rsidR="00F02BC7" w:rsidDel="00CA3863" w:rsidRDefault="00F02BC7">
      <w:pPr>
        <w:pStyle w:val="TermNum"/>
        <w:rPr>
          <w:del w:id="296" w:author="Katharina Schleidt" w:date="2021-05-11T19:09:00Z"/>
          <w:b w:val="0"/>
          <w:bCs/>
        </w:rPr>
      </w:pPr>
      <w:bookmarkStart w:id="297" w:name="_Toc72768840"/>
      <w:bookmarkEnd w:id="297"/>
    </w:p>
    <w:p w14:paraId="1709A606" w14:textId="7AF4D4BC" w:rsidR="00F02BC7" w:rsidRPr="00F02BC7" w:rsidDel="00CA3863" w:rsidRDefault="00F02BC7">
      <w:pPr>
        <w:pStyle w:val="TermNum"/>
        <w:rPr>
          <w:del w:id="298" w:author="Katharina Schleidt" w:date="2021-05-11T19:09:00Z"/>
          <w:b w:val="0"/>
          <w:bCs/>
        </w:rPr>
      </w:pPr>
      <w:del w:id="299"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00" w:name="_Toc72768841"/>
        <w:bookmarkEnd w:id="300"/>
      </w:del>
    </w:p>
    <w:p w14:paraId="1FF70488" w14:textId="1D923D04" w:rsidR="00F02BC7" w:rsidDel="00CA3863" w:rsidRDefault="00F02BC7">
      <w:pPr>
        <w:pStyle w:val="TermNum"/>
        <w:rPr>
          <w:del w:id="301" w:author="Katharina Schleidt" w:date="2021-05-11T19:09:00Z"/>
          <w:b w:val="0"/>
          <w:bCs/>
        </w:rPr>
      </w:pPr>
      <w:bookmarkStart w:id="302" w:name="_Toc72768842"/>
      <w:bookmarkEnd w:id="302"/>
    </w:p>
    <w:p w14:paraId="6832E867" w14:textId="3FB6863A" w:rsidR="00F02BC7" w:rsidRPr="00F02BC7" w:rsidDel="00CA3863" w:rsidRDefault="00F02BC7">
      <w:pPr>
        <w:pStyle w:val="TermNum"/>
        <w:rPr>
          <w:del w:id="303" w:author="Katharina Schleidt" w:date="2021-05-11T19:09:00Z"/>
          <w:b w:val="0"/>
          <w:bCs/>
        </w:rPr>
      </w:pPr>
      <w:del w:id="304"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05" w:name="_Toc72768843"/>
        <w:bookmarkEnd w:id="305"/>
      </w:del>
    </w:p>
    <w:p w14:paraId="3FD2C502" w14:textId="4ADDB81D" w:rsidR="00F02BC7" w:rsidDel="00E602F0" w:rsidRDefault="00F02BC7" w:rsidP="00E602F0">
      <w:pPr>
        <w:pStyle w:val="TermNum"/>
        <w:rPr>
          <w:del w:id="306" w:author="Katharina Schleidt" w:date="2021-05-11T19:09:00Z"/>
          <w:b w:val="0"/>
          <w:bCs/>
        </w:rPr>
      </w:pPr>
      <w:del w:id="307" w:author="Katharina Schleidt" w:date="2021-05-11T19:09:00Z">
        <w:r w:rsidRPr="00F02BC7" w:rsidDel="00CA3863">
          <w:rPr>
            <w:b w:val="0"/>
            <w:bCs/>
          </w:rPr>
          <w:delText>[ISO/IEC Directives, Part 2 “Rules for the structure and drafting of International Standards”: 2018, definition 3.3.4]</w:delText>
        </w:r>
        <w:bookmarkStart w:id="308" w:name="_Toc72768844"/>
        <w:bookmarkEnd w:id="308"/>
      </w:del>
    </w:p>
    <w:p w14:paraId="3F7D0D7F" w14:textId="65C002A4" w:rsidR="00E602F0" w:rsidRPr="00F02BC7" w:rsidRDefault="00E602F0" w:rsidP="00E602F0">
      <w:pPr>
        <w:pStyle w:val="Heading2"/>
        <w:rPr>
          <w:ins w:id="309" w:author="Katharina Schleidt" w:date="2021-05-11T22:04:00Z"/>
        </w:rPr>
      </w:pPr>
      <w:bookmarkStart w:id="310" w:name="_Toc72768845"/>
      <w:ins w:id="311" w:author="Katharina Schleidt" w:date="2021-05-11T22:04:00Z">
        <w:r>
          <w:t xml:space="preserve">Internal </w:t>
        </w:r>
        <w:r w:rsidRPr="00F02BC7">
          <w:t>Terms and definitions</w:t>
        </w:r>
        <w:bookmarkEnd w:id="310"/>
        <w:r w:rsidRPr="00F02BC7">
          <w:t xml:space="preserve"> </w:t>
        </w:r>
      </w:ins>
    </w:p>
    <w:p w14:paraId="7E85B52D" w14:textId="736CE3D1" w:rsidR="004420BE" w:rsidRDefault="004420BE" w:rsidP="004420BE">
      <w:pPr>
        <w:pStyle w:val="TermNum"/>
        <w:rPr>
          <w:ins w:id="312" w:author="Katharina Schleidt" w:date="2021-05-11T22:08:00Z"/>
        </w:rPr>
      </w:pPr>
      <w:ins w:id="313" w:author="Katharina Schleidt" w:date="2021-05-11T22:08:00Z">
        <w:r>
          <w:t>3.2.1</w:t>
        </w:r>
      </w:ins>
    </w:p>
    <w:p w14:paraId="0751E9E7" w14:textId="77777777" w:rsidR="004420BE" w:rsidRDefault="004420BE" w:rsidP="004420BE">
      <w:pPr>
        <w:pStyle w:val="TermNum"/>
        <w:rPr>
          <w:ins w:id="314" w:author="Katharina Schleidt" w:date="2021-05-11T22:09:00Z"/>
        </w:rPr>
      </w:pPr>
      <w:ins w:id="315" w:author="Katharina Schleidt" w:date="2021-05-11T22:08:00Z">
        <w:r w:rsidRPr="004420BE">
          <w:t xml:space="preserve">Observation </w:t>
        </w:r>
      </w:ins>
    </w:p>
    <w:p w14:paraId="36ED0F9F" w14:textId="2D32B12D" w:rsidR="00E602F0" w:rsidRPr="0072134D" w:rsidRDefault="0072134D">
      <w:pPr>
        <w:pStyle w:val="Terms"/>
        <w:rPr>
          <w:ins w:id="316" w:author="Katharina Schleidt" w:date="2021-05-11T22:04:00Z"/>
          <w:b w:val="0"/>
          <w:bCs/>
        </w:rPr>
        <w:pPrChange w:id="317" w:author="Katharina Schleidt" w:date="2021-05-11T22:04:00Z">
          <w:pPr>
            <w:pStyle w:val="TermNum"/>
          </w:pPr>
        </w:pPrChange>
      </w:pPr>
      <w:ins w:id="318" w:author="Katharina Schleidt" w:date="2021-05-11T22:12:00Z">
        <w:r w:rsidRPr="0072134D">
          <w:rPr>
            <w:b w:val="0"/>
            <w:bCs/>
            <w:sz w:val="20"/>
            <w:szCs w:val="20"/>
            <w:rPrChange w:id="319" w:author="Katharina Schleidt" w:date="2021-05-11T22:16:00Z">
              <w:rPr>
                <w:sz w:val="20"/>
                <w:szCs w:val="20"/>
              </w:rPr>
            </w:rPrChange>
          </w:rPr>
          <w:t xml:space="preserve">an act carried out by an </w:t>
        </w:r>
      </w:ins>
      <w:ins w:id="320" w:author="Katharina Schleidt" w:date="2021-05-11T22:17:00Z">
        <w:r>
          <w:rPr>
            <w:b w:val="0"/>
            <w:bCs/>
            <w:sz w:val="20"/>
            <w:szCs w:val="20"/>
          </w:rPr>
          <w:t>o</w:t>
        </w:r>
      </w:ins>
      <w:ins w:id="321" w:author="Katharina Schleidt" w:date="2021-05-11T22:12:00Z">
        <w:r w:rsidRPr="0072134D">
          <w:rPr>
            <w:b w:val="0"/>
            <w:bCs/>
            <w:sz w:val="20"/>
            <w:szCs w:val="20"/>
            <w:rPrChange w:id="322" w:author="Katharina Schleidt" w:date="2021-05-11T22:16:00Z">
              <w:rPr>
                <w:sz w:val="20"/>
                <w:szCs w:val="20"/>
              </w:rPr>
            </w:rPrChange>
          </w:rPr>
          <w:t xml:space="preserve">bserver to determine the value of an </w:t>
        </w:r>
      </w:ins>
      <w:ins w:id="323" w:author="Katharina Schleidt" w:date="2021-05-11T22:17:00Z">
        <w:r>
          <w:rPr>
            <w:b w:val="0"/>
            <w:bCs/>
            <w:sz w:val="20"/>
            <w:szCs w:val="20"/>
          </w:rPr>
          <w:t>o</w:t>
        </w:r>
      </w:ins>
      <w:ins w:id="324" w:author="Katharina Schleidt" w:date="2021-05-11T22:12:00Z">
        <w:r w:rsidRPr="0072134D">
          <w:rPr>
            <w:b w:val="0"/>
            <w:bCs/>
            <w:sz w:val="20"/>
            <w:szCs w:val="20"/>
            <w:rPrChange w:id="325" w:author="Katharina Schleidt" w:date="2021-05-11T22:16:00Z">
              <w:rPr>
                <w:sz w:val="20"/>
                <w:szCs w:val="20"/>
              </w:rPr>
            </w:rPrChange>
          </w:rPr>
          <w:t>bservable</w:t>
        </w:r>
      </w:ins>
      <w:ins w:id="326" w:author="Katharina Schleidt" w:date="2021-05-11T22:17:00Z">
        <w:r>
          <w:rPr>
            <w:b w:val="0"/>
            <w:bCs/>
            <w:sz w:val="20"/>
            <w:szCs w:val="20"/>
          </w:rPr>
          <w:t xml:space="preserve"> p</w:t>
        </w:r>
      </w:ins>
      <w:ins w:id="327" w:author="Katharina Schleidt" w:date="2021-05-11T22:12:00Z">
        <w:r w:rsidRPr="0072134D">
          <w:rPr>
            <w:b w:val="0"/>
            <w:bCs/>
            <w:sz w:val="20"/>
            <w:szCs w:val="20"/>
            <w:rPrChange w:id="328" w:author="Katharina Schleidt" w:date="2021-05-11T22:16:00Z">
              <w:rPr>
                <w:sz w:val="20"/>
                <w:szCs w:val="20"/>
              </w:rPr>
            </w:rPrChange>
          </w:rPr>
          <w:t>roperty of an object (feature</w:t>
        </w:r>
      </w:ins>
      <w:ins w:id="329" w:author="Katharina Schleidt" w:date="2021-05-11T22:17:00Z">
        <w:r>
          <w:rPr>
            <w:b w:val="0"/>
            <w:bCs/>
            <w:sz w:val="20"/>
            <w:szCs w:val="20"/>
          </w:rPr>
          <w:t xml:space="preserve"> o</w:t>
        </w:r>
      </w:ins>
      <w:ins w:id="330" w:author="Katharina Schleidt" w:date="2021-05-11T22:12:00Z">
        <w:r w:rsidRPr="0072134D">
          <w:rPr>
            <w:b w:val="0"/>
            <w:bCs/>
            <w:sz w:val="20"/>
            <w:szCs w:val="20"/>
            <w:rPrChange w:id="331" w:author="Katharina Schleidt" w:date="2021-05-11T22:16:00Z">
              <w:rPr>
                <w:sz w:val="20"/>
                <w:szCs w:val="20"/>
              </w:rPr>
            </w:rPrChange>
          </w:rPr>
          <w:t>f</w:t>
        </w:r>
      </w:ins>
      <w:ins w:id="332" w:author="Katharina Schleidt" w:date="2021-05-11T22:17:00Z">
        <w:r>
          <w:rPr>
            <w:b w:val="0"/>
            <w:bCs/>
            <w:sz w:val="20"/>
            <w:szCs w:val="20"/>
          </w:rPr>
          <w:t xml:space="preserve"> i</w:t>
        </w:r>
      </w:ins>
      <w:ins w:id="333" w:author="Katharina Schleidt" w:date="2021-05-11T22:12:00Z">
        <w:r w:rsidRPr="0072134D">
          <w:rPr>
            <w:b w:val="0"/>
            <w:bCs/>
            <w:sz w:val="20"/>
            <w:szCs w:val="20"/>
            <w:rPrChange w:id="334" w:author="Katharina Schleidt" w:date="2021-05-11T22:16:00Z">
              <w:rPr>
                <w:sz w:val="20"/>
                <w:szCs w:val="20"/>
              </w:rPr>
            </w:rPrChange>
          </w:rPr>
          <w:t xml:space="preserve">nterest) by using a </w:t>
        </w:r>
      </w:ins>
      <w:ins w:id="335" w:author="Katharina Schleidt" w:date="2021-05-11T22:17:00Z">
        <w:r>
          <w:rPr>
            <w:b w:val="0"/>
            <w:bCs/>
            <w:sz w:val="20"/>
            <w:szCs w:val="20"/>
          </w:rPr>
          <w:t>p</w:t>
        </w:r>
      </w:ins>
      <w:ins w:id="336" w:author="Katharina Schleidt" w:date="2021-05-11T22:12:00Z">
        <w:r w:rsidRPr="0072134D">
          <w:rPr>
            <w:b w:val="0"/>
            <w:bCs/>
            <w:sz w:val="20"/>
            <w:szCs w:val="20"/>
            <w:rPrChange w:id="337"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38" w:author="Katharina Schleidt" w:date="2021-05-11T22:04:00Z"/>
        </w:rPr>
      </w:pPr>
    </w:p>
    <w:p w14:paraId="65DAEDCD" w14:textId="560A11A8" w:rsidR="004420BE" w:rsidRDefault="004420BE" w:rsidP="004420BE">
      <w:pPr>
        <w:pStyle w:val="TermNum"/>
        <w:rPr>
          <w:ins w:id="339" w:author="Katharina Schleidt" w:date="2021-05-11T22:09:00Z"/>
        </w:rPr>
      </w:pPr>
      <w:ins w:id="340" w:author="Katharina Schleidt" w:date="2021-05-11T22:09:00Z">
        <w:r>
          <w:t>3.2.2</w:t>
        </w:r>
      </w:ins>
    </w:p>
    <w:p w14:paraId="5E75B5EF" w14:textId="77777777" w:rsidR="004420BE" w:rsidRDefault="004420BE" w:rsidP="004420BE">
      <w:pPr>
        <w:pStyle w:val="TermNum"/>
        <w:rPr>
          <w:ins w:id="341" w:author="Katharina Schleidt" w:date="2021-05-11T22:09:00Z"/>
        </w:rPr>
      </w:pPr>
      <w:ins w:id="342" w:author="Katharina Schleidt" w:date="2021-05-11T22:09:00Z">
        <w:r w:rsidRPr="004420BE">
          <w:t xml:space="preserve">Observer </w:t>
        </w:r>
      </w:ins>
    </w:p>
    <w:p w14:paraId="1DC74624" w14:textId="034D3885" w:rsidR="0072134D" w:rsidRDefault="0072134D" w:rsidP="0072134D">
      <w:pPr>
        <w:pStyle w:val="Terms"/>
        <w:rPr>
          <w:ins w:id="343" w:author="Katharina Schleidt" w:date="2021-05-11T22:23:00Z"/>
          <w:b w:val="0"/>
          <w:bCs/>
          <w:sz w:val="20"/>
          <w:szCs w:val="20"/>
        </w:rPr>
      </w:pPr>
      <w:ins w:id="344" w:author="Katharina Schleidt" w:date="2021-05-11T22:18:00Z">
        <w:r>
          <w:rPr>
            <w:b w:val="0"/>
            <w:bCs/>
            <w:sz w:val="20"/>
            <w:szCs w:val="20"/>
          </w:rPr>
          <w:t>a</w:t>
        </w:r>
      </w:ins>
      <w:ins w:id="345" w:author="Katharina Schleidt" w:date="2021-05-11T22:12:00Z">
        <w:r w:rsidRPr="0072134D">
          <w:rPr>
            <w:b w:val="0"/>
            <w:bCs/>
            <w:sz w:val="20"/>
            <w:szCs w:val="20"/>
            <w:rPrChange w:id="346" w:author="Katharina Schleidt" w:date="2021-05-11T22:18:00Z">
              <w:rPr>
                <w:sz w:val="20"/>
                <w:szCs w:val="20"/>
              </w:rPr>
            </w:rPrChange>
          </w:rPr>
          <w:t xml:space="preserve">n identifiable entity that can generate </w:t>
        </w:r>
      </w:ins>
      <w:ins w:id="347" w:author="Katharina Schleidt" w:date="2021-05-11T22:18:00Z">
        <w:r>
          <w:rPr>
            <w:b w:val="0"/>
            <w:bCs/>
            <w:sz w:val="20"/>
            <w:szCs w:val="20"/>
          </w:rPr>
          <w:t>o</w:t>
        </w:r>
      </w:ins>
      <w:ins w:id="348" w:author="Katharina Schleidt" w:date="2021-05-11T22:12:00Z">
        <w:r w:rsidRPr="0072134D">
          <w:rPr>
            <w:b w:val="0"/>
            <w:bCs/>
            <w:sz w:val="20"/>
            <w:szCs w:val="20"/>
            <w:rPrChange w:id="349" w:author="Katharina Schleidt" w:date="2021-05-11T22:18:00Z">
              <w:rPr>
                <w:sz w:val="20"/>
                <w:szCs w:val="20"/>
              </w:rPr>
            </w:rPrChange>
          </w:rPr>
          <w:t>bservations pertaining to an observable</w:t>
        </w:r>
      </w:ins>
      <w:ins w:id="350" w:author="Katharina Schleidt" w:date="2021-05-11T22:18:00Z">
        <w:r>
          <w:rPr>
            <w:b w:val="0"/>
            <w:bCs/>
            <w:sz w:val="20"/>
            <w:szCs w:val="20"/>
          </w:rPr>
          <w:t xml:space="preserve"> p</w:t>
        </w:r>
      </w:ins>
      <w:ins w:id="351" w:author="Katharina Schleidt" w:date="2021-05-11T22:12:00Z">
        <w:r w:rsidRPr="0072134D">
          <w:rPr>
            <w:b w:val="0"/>
            <w:bCs/>
            <w:sz w:val="20"/>
            <w:szCs w:val="20"/>
            <w:rPrChange w:id="352" w:author="Katharina Schleidt" w:date="2021-05-11T22:18:00Z">
              <w:rPr>
                <w:sz w:val="20"/>
                <w:szCs w:val="20"/>
              </w:rPr>
            </w:rPrChange>
          </w:rPr>
          <w:t xml:space="preserve">roperty by implementing a </w:t>
        </w:r>
      </w:ins>
      <w:ins w:id="353" w:author="Katharina Schleidt" w:date="2021-05-11T22:18:00Z">
        <w:r>
          <w:rPr>
            <w:b w:val="0"/>
            <w:bCs/>
            <w:sz w:val="20"/>
            <w:szCs w:val="20"/>
          </w:rPr>
          <w:t>p</w:t>
        </w:r>
      </w:ins>
      <w:ins w:id="354" w:author="Katharina Schleidt" w:date="2021-05-11T22:12:00Z">
        <w:r w:rsidRPr="0072134D">
          <w:rPr>
            <w:b w:val="0"/>
            <w:bCs/>
            <w:sz w:val="20"/>
            <w:szCs w:val="20"/>
            <w:rPrChange w:id="355" w:author="Katharina Schleidt" w:date="2021-05-11T22:18:00Z">
              <w:rPr>
                <w:sz w:val="20"/>
                <w:szCs w:val="20"/>
              </w:rPr>
            </w:rPrChange>
          </w:rPr>
          <w:t>rocedure.</w:t>
        </w:r>
      </w:ins>
    </w:p>
    <w:p w14:paraId="447DEF01" w14:textId="2E46C50B" w:rsidR="00F902C0" w:rsidRDefault="00F902C0" w:rsidP="00F902C0">
      <w:pPr>
        <w:pStyle w:val="Definition"/>
        <w:rPr>
          <w:ins w:id="356" w:author="Katharina Schleidt" w:date="2021-05-11T22:23:00Z"/>
        </w:rPr>
      </w:pPr>
    </w:p>
    <w:p w14:paraId="6C021301" w14:textId="4EA1C56A" w:rsidR="00F902C0" w:rsidRPr="00F902C0" w:rsidRDefault="00F902C0">
      <w:pPr>
        <w:pStyle w:val="Definition"/>
        <w:rPr>
          <w:ins w:id="357" w:author="Katharina Schleidt" w:date="2021-05-11T22:09:00Z"/>
          <w:b/>
          <w:rPrChange w:id="358" w:author="Katharina Schleidt" w:date="2021-05-11T22:23:00Z">
            <w:rPr>
              <w:ins w:id="359" w:author="Katharina Schleidt" w:date="2021-05-11T22:09:00Z"/>
              <w:b w:val="0"/>
              <w:bCs/>
            </w:rPr>
          </w:rPrChange>
        </w:rPr>
        <w:pPrChange w:id="360" w:author="Katharina Schleidt" w:date="2021-05-11T22:23:00Z">
          <w:pPr>
            <w:pStyle w:val="TermNum"/>
          </w:pPr>
        </w:pPrChange>
      </w:pPr>
      <w:ins w:id="361" w:author="Katharina Schleidt" w:date="2021-05-11T22:23:00Z">
        <w:r>
          <w:t>Note:</w:t>
        </w:r>
      </w:ins>
      <w:ins w:id="362" w:author="Katharina Schleidt" w:date="2021-05-11T22:24:00Z">
        <w:r>
          <w:t xml:space="preserve"> a sensor is a type of observer</w:t>
        </w:r>
      </w:ins>
    </w:p>
    <w:p w14:paraId="0071418B" w14:textId="77777777" w:rsidR="004420BE" w:rsidRPr="00D27584" w:rsidRDefault="004420BE" w:rsidP="004420BE">
      <w:pPr>
        <w:pStyle w:val="Terms"/>
        <w:rPr>
          <w:ins w:id="363" w:author="Katharina Schleidt" w:date="2021-05-11T22:09:00Z"/>
        </w:rPr>
      </w:pPr>
    </w:p>
    <w:p w14:paraId="13EC22CD" w14:textId="2244429E" w:rsidR="004420BE" w:rsidRDefault="004420BE" w:rsidP="004420BE">
      <w:pPr>
        <w:pStyle w:val="TermNum"/>
        <w:rPr>
          <w:ins w:id="364" w:author="Katharina Schleidt" w:date="2021-05-11T22:09:00Z"/>
        </w:rPr>
      </w:pPr>
      <w:ins w:id="365" w:author="Katharina Schleidt" w:date="2021-05-11T22:09:00Z">
        <w:r>
          <w:t>3.2.3</w:t>
        </w:r>
      </w:ins>
    </w:p>
    <w:p w14:paraId="64FFD9E1" w14:textId="225DFEC5" w:rsidR="004420BE" w:rsidRDefault="004420BE" w:rsidP="004420BE">
      <w:pPr>
        <w:pStyle w:val="TermNum"/>
        <w:rPr>
          <w:ins w:id="366" w:author="Katharina Schleidt" w:date="2021-05-11T22:09:00Z"/>
        </w:rPr>
      </w:pPr>
      <w:ins w:id="367" w:author="Katharina Schleidt" w:date="2021-05-11T22:09:00Z">
        <w:r w:rsidRPr="004420BE">
          <w:t xml:space="preserve">Procedure </w:t>
        </w:r>
      </w:ins>
    </w:p>
    <w:p w14:paraId="518CEE75" w14:textId="26A4D1C0" w:rsidR="0072134D" w:rsidRPr="0072134D" w:rsidRDefault="0072134D">
      <w:pPr>
        <w:pStyle w:val="Terms"/>
        <w:rPr>
          <w:ins w:id="368" w:author="Katharina Schleidt" w:date="2021-05-11T22:09:00Z"/>
          <w:b w:val="0"/>
          <w:bCs/>
        </w:rPr>
        <w:pPrChange w:id="369" w:author="Katharina Schleidt" w:date="2021-05-11T22:13:00Z">
          <w:pPr>
            <w:pStyle w:val="TermNum"/>
          </w:pPr>
        </w:pPrChange>
      </w:pPr>
      <w:ins w:id="370" w:author="Katharina Schleidt" w:date="2021-05-11T22:13:00Z">
        <w:r w:rsidRPr="0072134D">
          <w:rPr>
            <w:b w:val="0"/>
            <w:bCs/>
            <w:sz w:val="20"/>
            <w:szCs w:val="20"/>
            <w:rPrChange w:id="371"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372" w:author="Katharina Schleidt" w:date="2021-05-11T22:09:00Z"/>
        </w:rPr>
      </w:pPr>
    </w:p>
    <w:p w14:paraId="1FD57B59" w14:textId="740D287D" w:rsidR="004420BE" w:rsidRDefault="004420BE" w:rsidP="004420BE">
      <w:pPr>
        <w:pStyle w:val="TermNum"/>
        <w:rPr>
          <w:ins w:id="373" w:author="Katharina Schleidt" w:date="2021-05-11T22:09:00Z"/>
        </w:rPr>
      </w:pPr>
      <w:ins w:id="374" w:author="Katharina Schleidt" w:date="2021-05-11T22:09:00Z">
        <w:r>
          <w:t>3.2.</w:t>
        </w:r>
      </w:ins>
      <w:ins w:id="375" w:author="Katharina Schleidt" w:date="2021-05-11T22:27:00Z">
        <w:r w:rsidR="00F902C0">
          <w:t>4</w:t>
        </w:r>
      </w:ins>
    </w:p>
    <w:p w14:paraId="5BE9B775" w14:textId="059AAB88" w:rsidR="004420BE" w:rsidRDefault="004420BE" w:rsidP="004420BE">
      <w:pPr>
        <w:pStyle w:val="TermNum"/>
        <w:rPr>
          <w:ins w:id="376" w:author="Katharina Schleidt" w:date="2021-05-11T22:09:00Z"/>
        </w:rPr>
      </w:pPr>
      <w:ins w:id="377" w:author="Katharina Schleidt" w:date="2021-05-11T22:10:00Z">
        <w:r w:rsidRPr="004420BE">
          <w:t>Sample</w:t>
        </w:r>
      </w:ins>
      <w:ins w:id="378" w:author="Katharina Schleidt" w:date="2021-05-11T22:09:00Z">
        <w:r w:rsidRPr="004420BE">
          <w:t xml:space="preserve"> </w:t>
        </w:r>
      </w:ins>
    </w:p>
    <w:p w14:paraId="2FAA4E12" w14:textId="0C4CA645" w:rsidR="0072134D" w:rsidRPr="00F902C0" w:rsidRDefault="0072134D">
      <w:pPr>
        <w:pStyle w:val="Terms"/>
        <w:rPr>
          <w:ins w:id="379" w:author="Katharina Schleidt" w:date="2021-05-11T22:09:00Z"/>
          <w:b w:val="0"/>
          <w:bCs/>
        </w:rPr>
        <w:pPrChange w:id="380" w:author="Katharina Schleidt" w:date="2021-05-11T22:14:00Z">
          <w:pPr>
            <w:pStyle w:val="TermNum"/>
          </w:pPr>
        </w:pPrChange>
      </w:pPr>
      <w:ins w:id="381" w:author="Katharina Schleidt" w:date="2021-05-11T22:14:00Z">
        <w:r w:rsidRPr="00F902C0">
          <w:rPr>
            <w:b w:val="0"/>
            <w:bCs/>
            <w:sz w:val="20"/>
            <w:szCs w:val="20"/>
            <w:rPrChange w:id="382"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383" w:author="Katharina Schleidt" w:date="2021-05-11T22:09:00Z"/>
        </w:rPr>
      </w:pPr>
    </w:p>
    <w:p w14:paraId="055EEBFF" w14:textId="57105DF4" w:rsidR="004420BE" w:rsidRDefault="004420BE" w:rsidP="004420BE">
      <w:pPr>
        <w:pStyle w:val="TermNum"/>
        <w:rPr>
          <w:ins w:id="384" w:author="Katharina Schleidt" w:date="2021-05-11T22:09:00Z"/>
        </w:rPr>
      </w:pPr>
      <w:ins w:id="385" w:author="Katharina Schleidt" w:date="2021-05-11T22:09:00Z">
        <w:r>
          <w:t>3.2.</w:t>
        </w:r>
      </w:ins>
      <w:ins w:id="386" w:author="Katharina Schleidt" w:date="2021-05-11T22:27:00Z">
        <w:r w:rsidR="00F902C0">
          <w:t>5</w:t>
        </w:r>
      </w:ins>
    </w:p>
    <w:p w14:paraId="2590540E" w14:textId="7AA55E05" w:rsidR="004420BE" w:rsidRDefault="004420BE" w:rsidP="004420BE">
      <w:pPr>
        <w:pStyle w:val="TermNum"/>
        <w:rPr>
          <w:ins w:id="387" w:author="Katharina Schleidt" w:date="2021-05-11T22:09:00Z"/>
        </w:rPr>
      </w:pPr>
      <w:ins w:id="388" w:author="Katharina Schleidt" w:date="2021-05-11T22:10:00Z">
        <w:r w:rsidRPr="004420BE">
          <w:t>Sampler</w:t>
        </w:r>
      </w:ins>
      <w:ins w:id="389" w:author="Katharina Schleidt" w:date="2021-05-11T22:09:00Z">
        <w:r w:rsidRPr="004420BE">
          <w:t xml:space="preserve"> </w:t>
        </w:r>
      </w:ins>
    </w:p>
    <w:p w14:paraId="3F49EDCF" w14:textId="2BFB5551" w:rsidR="0072134D" w:rsidRPr="00F902C0" w:rsidRDefault="0072134D">
      <w:pPr>
        <w:pStyle w:val="Terms"/>
        <w:rPr>
          <w:ins w:id="390" w:author="Katharina Schleidt" w:date="2021-05-11T22:09:00Z"/>
          <w:b w:val="0"/>
          <w:bCs/>
        </w:rPr>
        <w:pPrChange w:id="391" w:author="Katharina Schleidt" w:date="2021-05-11T22:14:00Z">
          <w:pPr>
            <w:pStyle w:val="TermNum"/>
          </w:pPr>
        </w:pPrChange>
      </w:pPr>
      <w:ins w:id="392" w:author="Katharina Schleidt" w:date="2021-05-11T22:14:00Z">
        <w:r w:rsidRPr="00F902C0">
          <w:rPr>
            <w:b w:val="0"/>
            <w:bCs/>
            <w:sz w:val="20"/>
            <w:szCs w:val="20"/>
            <w:rPrChange w:id="393" w:author="Katharina Schleidt" w:date="2021-05-11T22:24:00Z">
              <w:rPr>
                <w:sz w:val="20"/>
                <w:szCs w:val="20"/>
              </w:rPr>
            </w:rPrChange>
          </w:rPr>
          <w:t xml:space="preserve">a device or entity (including humans) that is used by, or implements, a </w:t>
        </w:r>
      </w:ins>
      <w:ins w:id="394" w:author="Katharina Schleidt" w:date="2021-05-11T22:24:00Z">
        <w:r w:rsidR="00F902C0">
          <w:rPr>
            <w:b w:val="0"/>
            <w:bCs/>
            <w:sz w:val="20"/>
            <w:szCs w:val="20"/>
          </w:rPr>
          <w:t>s</w:t>
        </w:r>
      </w:ins>
      <w:ins w:id="395" w:author="Katharina Schleidt" w:date="2021-05-11T22:14:00Z">
        <w:r w:rsidRPr="00F902C0">
          <w:rPr>
            <w:b w:val="0"/>
            <w:bCs/>
            <w:sz w:val="20"/>
            <w:szCs w:val="20"/>
            <w:rPrChange w:id="396" w:author="Katharina Schleidt" w:date="2021-05-11T22:24:00Z">
              <w:rPr>
                <w:sz w:val="20"/>
                <w:szCs w:val="20"/>
              </w:rPr>
            </w:rPrChange>
          </w:rPr>
          <w:t>ampling</w:t>
        </w:r>
      </w:ins>
      <w:ins w:id="397" w:author="Katharina Schleidt" w:date="2021-05-11T22:24:00Z">
        <w:r w:rsidR="00F902C0">
          <w:rPr>
            <w:b w:val="0"/>
            <w:bCs/>
            <w:sz w:val="20"/>
            <w:szCs w:val="20"/>
          </w:rPr>
          <w:t xml:space="preserve"> p</w:t>
        </w:r>
      </w:ins>
      <w:ins w:id="398" w:author="Katharina Schleidt" w:date="2021-05-11T22:14:00Z">
        <w:r w:rsidRPr="00F902C0">
          <w:rPr>
            <w:b w:val="0"/>
            <w:bCs/>
            <w:sz w:val="20"/>
            <w:szCs w:val="20"/>
            <w:rPrChange w:id="399" w:author="Katharina Schleidt" w:date="2021-05-11T22:24:00Z">
              <w:rPr>
                <w:sz w:val="20"/>
                <w:szCs w:val="20"/>
              </w:rPr>
            </w:rPrChange>
          </w:rPr>
          <w:t xml:space="preserve">rocedure to create or transform one or more </w:t>
        </w:r>
      </w:ins>
      <w:ins w:id="400" w:author="Katharina Schleidt" w:date="2021-05-11T22:24:00Z">
        <w:r w:rsidR="00F902C0">
          <w:rPr>
            <w:b w:val="0"/>
            <w:bCs/>
            <w:sz w:val="20"/>
            <w:szCs w:val="20"/>
          </w:rPr>
          <w:t>s</w:t>
        </w:r>
      </w:ins>
      <w:ins w:id="401" w:author="Katharina Schleidt" w:date="2021-05-11T22:14:00Z">
        <w:r w:rsidRPr="00F902C0">
          <w:rPr>
            <w:b w:val="0"/>
            <w:bCs/>
            <w:sz w:val="20"/>
            <w:szCs w:val="20"/>
            <w:rPrChange w:id="402" w:author="Katharina Schleidt" w:date="2021-05-11T22:24:00Z">
              <w:rPr>
                <w:sz w:val="20"/>
                <w:szCs w:val="20"/>
              </w:rPr>
            </w:rPrChange>
          </w:rPr>
          <w:t>ample(s).</w:t>
        </w:r>
      </w:ins>
    </w:p>
    <w:p w14:paraId="5BE3C1AE" w14:textId="77777777" w:rsidR="004420BE" w:rsidRPr="00D27584" w:rsidRDefault="004420BE" w:rsidP="004420BE">
      <w:pPr>
        <w:pStyle w:val="Terms"/>
        <w:rPr>
          <w:ins w:id="403" w:author="Katharina Schleidt" w:date="2021-05-11T22:09:00Z"/>
        </w:rPr>
      </w:pPr>
    </w:p>
    <w:p w14:paraId="4B8A0EC5" w14:textId="25A9E359" w:rsidR="004420BE" w:rsidRDefault="004420BE" w:rsidP="004420BE">
      <w:pPr>
        <w:pStyle w:val="TermNum"/>
        <w:rPr>
          <w:ins w:id="404" w:author="Katharina Schleidt" w:date="2021-05-11T22:09:00Z"/>
        </w:rPr>
      </w:pPr>
      <w:ins w:id="405" w:author="Katharina Schleidt" w:date="2021-05-11T22:09:00Z">
        <w:r>
          <w:t>3.2.</w:t>
        </w:r>
      </w:ins>
      <w:ins w:id="406" w:author="Katharina Schleidt" w:date="2021-05-11T22:27:00Z">
        <w:r w:rsidR="00F902C0">
          <w:t>6</w:t>
        </w:r>
      </w:ins>
    </w:p>
    <w:p w14:paraId="0A657E40" w14:textId="39AE2222" w:rsidR="004420BE" w:rsidRDefault="004420BE" w:rsidP="004420BE">
      <w:pPr>
        <w:pStyle w:val="TermNum"/>
        <w:rPr>
          <w:ins w:id="407" w:author="Katharina Schleidt" w:date="2021-05-11T22:09:00Z"/>
        </w:rPr>
      </w:pPr>
      <w:ins w:id="408" w:author="Katharina Schleidt" w:date="2021-05-11T22:10:00Z">
        <w:r w:rsidRPr="004420BE">
          <w:t>Feature-of-interest</w:t>
        </w:r>
      </w:ins>
      <w:ins w:id="409" w:author="Katharina Schleidt" w:date="2021-05-11T22:09:00Z">
        <w:r w:rsidRPr="004420BE">
          <w:t xml:space="preserve"> </w:t>
        </w:r>
      </w:ins>
    </w:p>
    <w:p w14:paraId="31CC52BF" w14:textId="759F83CC" w:rsidR="0072134D" w:rsidRPr="00F902C0" w:rsidRDefault="00F902C0">
      <w:pPr>
        <w:pStyle w:val="Terms"/>
        <w:rPr>
          <w:ins w:id="410" w:author="Katharina Schleidt" w:date="2021-05-11T22:09:00Z"/>
          <w:b w:val="0"/>
          <w:bCs/>
        </w:rPr>
        <w:pPrChange w:id="411" w:author="Katharina Schleidt" w:date="2021-05-11T22:15:00Z">
          <w:pPr>
            <w:pStyle w:val="TermNum"/>
          </w:pPr>
        </w:pPrChange>
      </w:pPr>
      <w:ins w:id="412" w:author="Katharina Schleidt" w:date="2021-05-11T22:25:00Z">
        <w:r w:rsidRPr="00F902C0">
          <w:rPr>
            <w:b w:val="0"/>
            <w:bCs/>
            <w:rPrChange w:id="413" w:author="Katharina Schleidt" w:date="2021-05-11T22:25:00Z">
              <w:rPr/>
            </w:rPrChange>
          </w:rPr>
          <w:t>The subject of the observation.</w:t>
        </w:r>
      </w:ins>
    </w:p>
    <w:p w14:paraId="5C3852A0" w14:textId="77777777" w:rsidR="004420BE" w:rsidRPr="00D27584" w:rsidRDefault="004420BE" w:rsidP="004420BE">
      <w:pPr>
        <w:pStyle w:val="Terms"/>
        <w:rPr>
          <w:ins w:id="414" w:author="Katharina Schleidt" w:date="2021-05-11T22:09:00Z"/>
        </w:rPr>
      </w:pPr>
    </w:p>
    <w:p w14:paraId="77C6BEA1" w14:textId="30BA0B4A" w:rsidR="004420BE" w:rsidRDefault="004420BE" w:rsidP="004420BE">
      <w:pPr>
        <w:pStyle w:val="TermNum"/>
        <w:rPr>
          <w:ins w:id="415" w:author="Katharina Schleidt" w:date="2021-05-11T22:09:00Z"/>
        </w:rPr>
      </w:pPr>
      <w:ins w:id="416" w:author="Katharina Schleidt" w:date="2021-05-11T22:09:00Z">
        <w:r>
          <w:t>3.2.</w:t>
        </w:r>
      </w:ins>
      <w:ins w:id="417" w:author="Katharina Schleidt" w:date="2021-05-11T22:27:00Z">
        <w:r w:rsidR="00F902C0">
          <w:t>7</w:t>
        </w:r>
      </w:ins>
    </w:p>
    <w:p w14:paraId="1E8C2605" w14:textId="4A83A9EF" w:rsidR="004420BE" w:rsidRDefault="004420BE" w:rsidP="004420BE">
      <w:pPr>
        <w:pStyle w:val="TermNum"/>
        <w:rPr>
          <w:ins w:id="418" w:author="Katharina Schleidt" w:date="2021-05-11T22:09:00Z"/>
        </w:rPr>
      </w:pPr>
      <w:ins w:id="419" w:author="Katharina Schleidt" w:date="2021-05-11T22:10:00Z">
        <w:r w:rsidRPr="004420BE">
          <w:t>Proximate feature-of-interest</w:t>
        </w:r>
      </w:ins>
      <w:ins w:id="420" w:author="Katharina Schleidt" w:date="2021-05-11T22:09:00Z">
        <w:r w:rsidRPr="004420BE">
          <w:t xml:space="preserve"> </w:t>
        </w:r>
      </w:ins>
    </w:p>
    <w:p w14:paraId="019B474A" w14:textId="59B84140" w:rsidR="004420BE" w:rsidRDefault="00F902C0" w:rsidP="004420BE">
      <w:pPr>
        <w:pStyle w:val="TermNum"/>
        <w:rPr>
          <w:ins w:id="421" w:author="Katharina Schleidt" w:date="2021-05-11T22:26:00Z"/>
          <w:b w:val="0"/>
          <w:bCs/>
        </w:rPr>
      </w:pPr>
      <w:ins w:id="422"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23" w:author="Katharina Schleidt" w:date="2021-05-11T22:25:00Z"/>
          <w:rPrChange w:id="424" w:author="Katharina Schleidt" w:date="2021-05-11T22:26:00Z">
            <w:rPr>
              <w:ins w:id="425" w:author="Katharina Schleidt" w:date="2021-05-11T22:25:00Z"/>
              <w:b w:val="0"/>
              <w:bCs/>
            </w:rPr>
          </w:rPrChange>
        </w:rPr>
        <w:pPrChange w:id="426" w:author="Katharina Schleidt" w:date="2021-05-11T22:26:00Z">
          <w:pPr>
            <w:pStyle w:val="TermNum"/>
          </w:pPr>
        </w:pPrChange>
      </w:pPr>
    </w:p>
    <w:p w14:paraId="30976CC4" w14:textId="1CE30962" w:rsidR="00F902C0" w:rsidRPr="00F902C0" w:rsidRDefault="00F902C0" w:rsidP="00F902C0">
      <w:pPr>
        <w:pStyle w:val="Terms"/>
        <w:rPr>
          <w:ins w:id="427" w:author="Katharina Schleidt" w:date="2021-05-11T22:26:00Z"/>
          <w:b w:val="0"/>
          <w:bCs/>
          <w:rPrChange w:id="428" w:author="Katharina Schleidt" w:date="2021-05-11T22:27:00Z">
            <w:rPr>
              <w:ins w:id="429" w:author="Katharina Schleidt" w:date="2021-05-11T22:26:00Z"/>
            </w:rPr>
          </w:rPrChange>
        </w:rPr>
      </w:pPr>
      <w:ins w:id="430" w:author="Katharina Schleidt" w:date="2021-05-11T22:26:00Z">
        <w:r w:rsidRPr="00F902C0">
          <w:rPr>
            <w:b w:val="0"/>
            <w:bCs/>
            <w:rPrChange w:id="431" w:author="Katharina Schleidt" w:date="2021-05-11T22:27:00Z">
              <w:rPr/>
            </w:rPrChange>
          </w:rPr>
          <w:t>Note: this is a specialized form of the feature-of-interest</w:t>
        </w:r>
      </w:ins>
    </w:p>
    <w:p w14:paraId="3D0AA193" w14:textId="77777777" w:rsidR="004420BE" w:rsidRPr="00D27584" w:rsidRDefault="004420BE" w:rsidP="004420BE">
      <w:pPr>
        <w:pStyle w:val="Terms"/>
        <w:rPr>
          <w:ins w:id="432" w:author="Katharina Schleidt" w:date="2021-05-11T22:09:00Z"/>
        </w:rPr>
      </w:pPr>
    </w:p>
    <w:p w14:paraId="5BE54703" w14:textId="5073177A" w:rsidR="004420BE" w:rsidRDefault="004420BE" w:rsidP="004420BE">
      <w:pPr>
        <w:pStyle w:val="TermNum"/>
        <w:rPr>
          <w:ins w:id="433" w:author="Katharina Schleidt" w:date="2021-05-11T22:09:00Z"/>
        </w:rPr>
      </w:pPr>
      <w:ins w:id="434" w:author="Katharina Schleidt" w:date="2021-05-11T22:09:00Z">
        <w:r>
          <w:t>3.2.</w:t>
        </w:r>
      </w:ins>
      <w:ins w:id="435" w:author="Katharina Schleidt" w:date="2021-05-11T22:27:00Z">
        <w:r w:rsidR="00F902C0">
          <w:t>8</w:t>
        </w:r>
      </w:ins>
    </w:p>
    <w:p w14:paraId="05E235C1" w14:textId="51F7B30C" w:rsidR="004420BE" w:rsidRDefault="004420BE" w:rsidP="004420BE">
      <w:pPr>
        <w:pStyle w:val="TermNum"/>
        <w:rPr>
          <w:ins w:id="436" w:author="Katharina Schleidt" w:date="2021-05-11T22:09:00Z"/>
        </w:rPr>
      </w:pPr>
      <w:ins w:id="437" w:author="Katharina Schleidt" w:date="2021-05-11T22:10:00Z">
        <w:r w:rsidRPr="004420BE">
          <w:t>Ultimate feature-of-interest</w:t>
        </w:r>
      </w:ins>
      <w:ins w:id="438" w:author="Katharina Schleidt" w:date="2021-05-11T22:09:00Z">
        <w:r w:rsidRPr="004420BE">
          <w:t xml:space="preserve"> </w:t>
        </w:r>
      </w:ins>
    </w:p>
    <w:p w14:paraId="5234E3A9" w14:textId="506B91CD" w:rsidR="004420BE" w:rsidRDefault="00F902C0" w:rsidP="004420BE">
      <w:pPr>
        <w:pStyle w:val="TermNum"/>
        <w:rPr>
          <w:ins w:id="439" w:author="Katharina Schleidt" w:date="2021-05-11T22:27:00Z"/>
          <w:b w:val="0"/>
          <w:bCs/>
        </w:rPr>
      </w:pPr>
      <w:ins w:id="440"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41" w:author="Katharina Schleidt" w:date="2021-05-11T22:09:00Z"/>
          <w:rPrChange w:id="442" w:author="Katharina Schleidt" w:date="2021-05-11T22:27:00Z">
            <w:rPr>
              <w:ins w:id="443" w:author="Katharina Schleidt" w:date="2021-05-11T22:09:00Z"/>
              <w:b w:val="0"/>
              <w:bCs/>
            </w:rPr>
          </w:rPrChange>
        </w:rPr>
        <w:pPrChange w:id="444" w:author="Katharina Schleidt" w:date="2021-05-11T22:27:00Z">
          <w:pPr>
            <w:pStyle w:val="TermNum"/>
          </w:pPr>
        </w:pPrChange>
      </w:pPr>
    </w:p>
    <w:p w14:paraId="33C53BB8" w14:textId="77777777" w:rsidR="00F902C0" w:rsidRPr="00D27584" w:rsidRDefault="00F902C0" w:rsidP="00F902C0">
      <w:pPr>
        <w:pStyle w:val="Terms"/>
        <w:rPr>
          <w:ins w:id="445" w:author="Katharina Schleidt" w:date="2021-05-11T22:28:00Z"/>
          <w:b w:val="0"/>
          <w:bCs/>
        </w:rPr>
      </w:pPr>
      <w:ins w:id="446" w:author="Katharina Schleidt" w:date="2021-05-11T22:28:00Z">
        <w:r w:rsidRPr="00D27584">
          <w:rPr>
            <w:b w:val="0"/>
            <w:bCs/>
          </w:rPr>
          <w:t>Note: this is a specialized form of the feature-of-interest</w:t>
        </w:r>
      </w:ins>
    </w:p>
    <w:p w14:paraId="2BE82512" w14:textId="77777777" w:rsidR="00E602F0" w:rsidRPr="00E602F0" w:rsidRDefault="00E602F0">
      <w:pPr>
        <w:pStyle w:val="Definition"/>
        <w:rPr>
          <w:ins w:id="447" w:author="Katharina Schleidt" w:date="2021-05-11T22:04:00Z"/>
        </w:rPr>
        <w:pPrChange w:id="448"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49" w:name="_Toc72768846"/>
      <w:commentRangeStart w:id="450"/>
      <w:r>
        <w:lastRenderedPageBreak/>
        <w:t>Conformance</w:t>
      </w:r>
      <w:commentRangeEnd w:id="450"/>
      <w:r w:rsidR="009940F8">
        <w:rPr>
          <w:rStyle w:val="CommentReference"/>
          <w:rFonts w:eastAsia="Calibri"/>
          <w:b w:val="0"/>
          <w:lang w:eastAsia="en-US"/>
        </w:rPr>
        <w:commentReference w:id="450"/>
      </w:r>
      <w:bookmarkEnd w:id="449"/>
    </w:p>
    <w:p w14:paraId="252F3B6A" w14:textId="63D5F16C" w:rsidR="009F2BE1" w:rsidRDefault="009F2BE1" w:rsidP="009F2BE1">
      <w:pPr>
        <w:pStyle w:val="Heading2"/>
      </w:pPr>
      <w:bookmarkStart w:id="451" w:name="_Toc72768847"/>
      <w:r>
        <w:t>Overview</w:t>
      </w:r>
      <w:bookmarkEnd w:id="451"/>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52" w:name="_Toc72768848"/>
      <w:r w:rsidRPr="009F2BE1">
        <w:t xml:space="preserve">Conformance classes related to </w:t>
      </w:r>
      <w:r>
        <w:t>m</w:t>
      </w:r>
      <w:r w:rsidRPr="009F2BE1">
        <w:t>odels including Observations and Measurements</w:t>
      </w:r>
      <w:bookmarkEnd w:id="452"/>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53" w:name="_Ref52471713"/>
      <w:bookmarkStart w:id="454" w:name="_Ref53002413"/>
      <w:r w:rsidRPr="00740AD6">
        <w:rPr>
          <w:b/>
          <w:bCs/>
          <w:sz w:val="20"/>
          <w:szCs w:val="20"/>
        </w:rPr>
        <w:t xml:space="preserve">Table </w:t>
      </w:r>
      <w:bookmarkEnd w:id="45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5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455" w:author="Katharina Schleidt" w:date="2021-04-18T20:21:00Z">
              <w:r w:rsidR="005C46DD">
                <w:rPr>
                  <w:sz w:val="20"/>
                  <w:szCs w:val="20"/>
                </w:rPr>
                <w:t>obs-cpt</w:t>
              </w:r>
            </w:ins>
            <w:del w:id="45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457"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457"/>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458"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45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45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46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46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46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46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462"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46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463"/>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464" w:name="_Toc72768849"/>
      <w:commentRangeStart w:id="465"/>
      <w:r>
        <w:t>Document conventions</w:t>
      </w:r>
      <w:commentRangeEnd w:id="465"/>
      <w:r w:rsidR="009940F8">
        <w:rPr>
          <w:rStyle w:val="CommentReference"/>
          <w:rFonts w:eastAsia="Calibri"/>
          <w:b w:val="0"/>
          <w:lang w:eastAsia="en-US"/>
        </w:rPr>
        <w:commentReference w:id="465"/>
      </w:r>
      <w:bookmarkEnd w:id="464"/>
    </w:p>
    <w:p w14:paraId="59BB259F" w14:textId="1AF78D38" w:rsidR="00CE109A" w:rsidRDefault="00247DE8" w:rsidP="00CE109A">
      <w:pPr>
        <w:pStyle w:val="Heading2"/>
      </w:pPr>
      <w:bookmarkStart w:id="466" w:name="_Toc72768850"/>
      <w:r w:rsidRPr="00247DE8">
        <w:t>Abbreviated terms and acronyms</w:t>
      </w:r>
      <w:bookmarkEnd w:id="46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467" w:name="_Toc72768851"/>
      <w:r>
        <w:t>Schema language</w:t>
      </w:r>
      <w:bookmarkEnd w:id="46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468" w:author="Katharina Schleidt" w:date="2021-04-21T16:55:00Z">
        <w:r w:rsidR="000F44D4" w:rsidRPr="000F44D4">
          <w:rPr>
            <w:lang w:eastAsia="ja-JP"/>
          </w:rPr>
          <w:t>ISO 19136-1:2020</w:t>
        </w:r>
      </w:ins>
      <w:del w:id="46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470" w:name="_Toc72768852"/>
      <w:r>
        <w:t>Model element names</w:t>
      </w:r>
      <w:bookmarkEnd w:id="47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471" w:name="_Toc72768853"/>
      <w:r>
        <w:t>Requirements and recommendations</w:t>
      </w:r>
      <w:bookmarkEnd w:id="47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47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473"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474" w:author="Katharina Schleidt" w:date="2021-04-18T20:29:00Z"/>
        </w:rPr>
      </w:pPr>
      <w:ins w:id="475"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476" w:name="_Toc72768854"/>
      <w:r>
        <w:t>Requirements classes</w:t>
      </w:r>
      <w:bookmarkEnd w:id="47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477" w:name="_Toc72768855"/>
      <w:r>
        <w:t>Conformance classes</w:t>
      </w:r>
      <w:bookmarkEnd w:id="47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478" w:name="_Ref52472430"/>
      <w:bookmarkStart w:id="479" w:name="_Toc72768856"/>
      <w:r>
        <w:lastRenderedPageBreak/>
        <w:t>Identifiers</w:t>
      </w:r>
      <w:bookmarkEnd w:id="478"/>
      <w:bookmarkEnd w:id="479"/>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480" w:author="Katharina Schleidt" w:date="2021-04-18T20:17:00Z">
        <w:r w:rsidR="002E57C8" w:rsidRPr="002E57C8" w:rsidDel="00D3575B">
          <w:rPr>
            <w:b/>
            <w:bCs/>
          </w:rPr>
          <w:delText>reqN</w:delText>
        </w:r>
      </w:del>
      <w:ins w:id="481" w:author="Katharina Schleidt" w:date="2021-04-18T20:17:00Z">
        <w:r w:rsidR="00D3575B" w:rsidRPr="002E57C8">
          <w:rPr>
            <w:b/>
            <w:bCs/>
          </w:rPr>
          <w:t>re</w:t>
        </w:r>
      </w:ins>
      <w:ins w:id="482" w:author="Katharina Schleidt" w:date="2021-04-18T20:30:00Z">
        <w:r w:rsidR="005C46DD">
          <w:rPr>
            <w:b/>
            <w:bCs/>
          </w:rPr>
          <w:t>c</w:t>
        </w:r>
      </w:ins>
      <w:ins w:id="483"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484" w:author="Katharina Schleidt" w:date="2021-04-18T19:59:00Z"/>
        </w:rPr>
      </w:pPr>
      <w:bookmarkStart w:id="485" w:name="_Toc353798250"/>
      <w:bookmarkStart w:id="486" w:name="_Toc72768857"/>
      <w:r w:rsidRPr="00247DE8">
        <w:t xml:space="preserve">Packaging, </w:t>
      </w:r>
      <w:r>
        <w:t>r</w:t>
      </w:r>
      <w:r w:rsidRPr="00247DE8">
        <w:t xml:space="preserve">equirements and </w:t>
      </w:r>
      <w:r>
        <w:t>d</w:t>
      </w:r>
      <w:r w:rsidRPr="00247DE8">
        <w:t>ependencies</w:t>
      </w:r>
      <w:bookmarkEnd w:id="485"/>
      <w:bookmarkEnd w:id="486"/>
    </w:p>
    <w:p w14:paraId="4E2829B4" w14:textId="36D3559C" w:rsidR="00393BE0" w:rsidRPr="00393BE0" w:rsidRDefault="00393BE0">
      <w:pPr>
        <w:pStyle w:val="Heading2"/>
        <w:pPrChange w:id="487" w:author="Katharina Schleidt" w:date="2021-04-18T19:59:00Z">
          <w:pPr>
            <w:pStyle w:val="Heading1"/>
            <w:numPr>
              <w:numId w:val="1"/>
            </w:numPr>
            <w:tabs>
              <w:tab w:val="clear" w:pos="432"/>
            </w:tabs>
            <w:ind w:left="432" w:hanging="432"/>
          </w:pPr>
        </w:pPrChange>
      </w:pPr>
      <w:bookmarkStart w:id="488" w:name="_Toc72768858"/>
      <w:ins w:id="489" w:author="Katharina Schleidt" w:date="2021-04-18T19:59:00Z">
        <w:r>
          <w:t>Requirements</w:t>
        </w:r>
      </w:ins>
      <w:bookmarkEnd w:id="488"/>
    </w:p>
    <w:p w14:paraId="6E81DB35" w14:textId="40C676D3" w:rsidR="001A33D0" w:rsidRDefault="00247DE8">
      <w:pPr>
        <w:pStyle w:val="Heading3"/>
        <w:pPrChange w:id="490"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lastRenderedPageBreak/>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0977B388" w:rsidR="002A2967" w:rsidRPr="00C63000" w:rsidRDefault="00D40B05" w:rsidP="00D40B05">
      <w:pPr>
        <w:jc w:val="center"/>
        <w:rPr>
          <w:b/>
          <w:bCs/>
          <w:sz w:val="20"/>
          <w:szCs w:val="20"/>
        </w:rPr>
      </w:pPr>
      <w:bookmarkStart w:id="49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1</w:t>
      </w:r>
      <w:r w:rsidR="00D471BA">
        <w:rPr>
          <w:b/>
          <w:bCs/>
          <w:sz w:val="20"/>
          <w:szCs w:val="20"/>
        </w:rPr>
        <w:fldChar w:fldCharType="end"/>
      </w:r>
      <w:bookmarkEnd w:id="49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5F3D886F" w:rsidR="002A2967" w:rsidRPr="00C63000" w:rsidRDefault="002A2967" w:rsidP="002A2967">
      <w:pPr>
        <w:jc w:val="center"/>
        <w:rPr>
          <w:b/>
          <w:bCs/>
          <w:sz w:val="20"/>
          <w:szCs w:val="20"/>
        </w:rPr>
      </w:pPr>
      <w:bookmarkStart w:id="49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2</w:t>
      </w:r>
      <w:r w:rsidR="00D471BA">
        <w:rPr>
          <w:b/>
          <w:bCs/>
          <w:sz w:val="20"/>
          <w:szCs w:val="20"/>
        </w:rPr>
        <w:fldChar w:fldCharType="end"/>
      </w:r>
      <w:bookmarkEnd w:id="49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493" w:author="Katharina Schleidt" w:date="2021-04-18T20:00:00Z"/>
        </w:rPr>
      </w:pPr>
      <w:del w:id="494" w:author="Katharina Schleidt" w:date="2021-04-18T20:00:00Z">
        <w:r w:rsidDel="00393BE0">
          <w:delText xml:space="preserve">UML </w:delText>
        </w:r>
      </w:del>
      <w:bookmarkStart w:id="495" w:name="_Toc72768859"/>
      <w:ins w:id="496" w:author="Katharina Schleidt" w:date="2021-04-18T20:00:00Z">
        <w:r w:rsidR="00393BE0">
          <w:t>UML</w:t>
        </w:r>
        <w:bookmarkEnd w:id="495"/>
      </w:ins>
    </w:p>
    <w:p w14:paraId="7180BC3F" w14:textId="0AD4F418" w:rsidR="00247DE8" w:rsidRDefault="00393BE0">
      <w:pPr>
        <w:pStyle w:val="Heading3"/>
        <w:pPrChange w:id="497" w:author="Katharina Schleidt" w:date="2021-04-18T20:00:00Z">
          <w:pPr>
            <w:pStyle w:val="Heading2"/>
          </w:pPr>
        </w:pPrChange>
      </w:pPr>
      <w:ins w:id="498"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499"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00" w:author="Katharina Schleidt" w:date="2021-04-18T20:32:00Z">
        <w:r w:rsidR="00953EFA" w:rsidRPr="00953EFA">
          <w:rPr>
            <w:lang w:eastAsia="ja-JP"/>
          </w:rPr>
          <w:t>has been introduced</w:t>
        </w:r>
      </w:ins>
      <w:del w:id="501"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502" w:author="Katharina Schleidt" w:date="2021-04-18T20:33:00Z">
        <w:r w:rsidR="00953EFA" w:rsidRPr="00953EFA">
          <w:rPr>
            <w:lang w:eastAsia="ja-JP"/>
          </w:rPr>
          <w:t>greater implementation flexibility</w:t>
        </w:r>
      </w:ins>
      <w:del w:id="503"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0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0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7D5EF69" w:rsidR="00767B2F" w:rsidRPr="00C63000" w:rsidRDefault="00767B2F" w:rsidP="00767B2F">
      <w:pPr>
        <w:jc w:val="center"/>
        <w:rPr>
          <w:b/>
          <w:bCs/>
          <w:sz w:val="20"/>
          <w:szCs w:val="20"/>
        </w:rPr>
      </w:pPr>
      <w:bookmarkStart w:id="50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3</w:t>
      </w:r>
      <w:r w:rsidR="00D471BA">
        <w:rPr>
          <w:b/>
          <w:bCs/>
          <w:sz w:val="20"/>
          <w:szCs w:val="20"/>
        </w:rPr>
        <w:fldChar w:fldCharType="end"/>
      </w:r>
      <w:bookmarkEnd w:id="50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06" w:name="_Toc72768860"/>
      <w:r>
        <w:t>Note o</w:t>
      </w:r>
      <w:r w:rsidR="00AF32F1">
        <w:t>n</w:t>
      </w:r>
      <w:r>
        <w:t xml:space="preserve"> the u</w:t>
      </w:r>
      <w:r w:rsidR="00247DE8">
        <w:t>se of Any</w:t>
      </w:r>
      <w:bookmarkEnd w:id="50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07"/>
      <w:r>
        <w:rPr>
          <w:lang w:eastAsia="ja-JP"/>
        </w:rPr>
        <w:t>Metadata</w:t>
      </w:r>
      <w:commentRangeEnd w:id="507"/>
      <w:r w:rsidR="00621028">
        <w:rPr>
          <w:rStyle w:val="CommentReference"/>
        </w:rPr>
        <w:commentReference w:id="507"/>
      </w:r>
      <w:r>
        <w:rPr>
          <w:lang w:eastAsia="ja-JP"/>
        </w:rPr>
        <w:t xml:space="preserve">: </w:t>
      </w:r>
      <w:ins w:id="508" w:author="Katharina Schleidt" w:date="2021-04-21T15:02:00Z">
        <w:r w:rsidR="005F4F8B" w:rsidRPr="005F4F8B">
          <w:t>https://inspire-geoportal.ec.europa.eu/resources/INSPIRE-61494ff5-6fad-11e8-b649-52540023a883_20210415-080302/services/1/PullResults/701-750/43.iso19139.xml</w:t>
        </w:r>
      </w:ins>
      <w:del w:id="509"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An (embedded) SWE DataRecord</w:t>
      </w:r>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510" w:name="_Toc353798251"/>
      <w:bookmarkStart w:id="511" w:name="_Toc72768861"/>
      <w:r w:rsidRPr="00920189">
        <w:t>Fundamental characteristics of observations and samples (informative)</w:t>
      </w:r>
      <w:bookmarkEnd w:id="510"/>
      <w:bookmarkEnd w:id="511"/>
    </w:p>
    <w:p w14:paraId="4359B34D" w14:textId="62C77FAD" w:rsidR="00CE109A" w:rsidRDefault="00B125A5" w:rsidP="00114E5B">
      <w:pPr>
        <w:pStyle w:val="Heading2"/>
      </w:pPr>
      <w:bookmarkStart w:id="512" w:name="_Toc72768862"/>
      <w:r>
        <w:t>Observation schema</w:t>
      </w:r>
      <w:bookmarkEnd w:id="51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13" w:author="Katharina Schleidt" w:date="2021-04-18T19:25:00Z">
        <w:r w:rsidRPr="00F24D49" w:rsidDel="001B02F3">
          <w:rPr>
            <w:lang w:eastAsia="ja-JP"/>
          </w:rPr>
          <w:delText>phenomenon</w:delText>
        </w:r>
      </w:del>
      <w:ins w:id="514" w:author="Katharina Schleidt" w:date="2021-04-18T19:25:00Z">
        <w:r w:rsidR="001B02F3">
          <w:rPr>
            <w:lang w:eastAsia="ja-JP"/>
          </w:rPr>
          <w:t>characteristic</w:t>
        </w:r>
      </w:ins>
      <w:r w:rsidRPr="00F24D49">
        <w:rPr>
          <w:lang w:eastAsia="ja-JP"/>
        </w:rPr>
        <w:t xml:space="preserve"> </w:t>
      </w:r>
      <w:commentRangeStart w:id="515"/>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15"/>
      <w:r w:rsidR="001B02F3">
        <w:rPr>
          <w:rStyle w:val="CommentReference"/>
        </w:rPr>
        <w:commentReference w:id="515"/>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16" w:author="Katharina Schleidt" w:date="2021-04-18T19:52:00Z">
        <w:r w:rsidR="00054C95" w:rsidRPr="00054C95">
          <w:rPr>
            <w:lang w:eastAsia="ja-JP"/>
          </w:rPr>
          <w:t>; an observation is a property-value-provider for a feature-of-interest.</w:t>
        </w:r>
      </w:ins>
      <w:del w:id="517"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518" w:author="Katharina Schleidt" w:date="2021-04-18T19:26:00Z">
        <w:r w:rsidDel="001B02F3">
          <w:rPr>
            <w:lang w:eastAsia="ja-JP"/>
          </w:rPr>
          <w:delText>phenomenon</w:delText>
        </w:r>
      </w:del>
      <w:ins w:id="519" w:author="Katharina Schleidt" w:date="2021-04-18T19:26:00Z">
        <w:r w:rsidR="001B02F3">
          <w:rPr>
            <w:lang w:eastAsia="ja-JP"/>
          </w:rPr>
          <w:t>characteristic</w:t>
        </w:r>
      </w:ins>
      <w:r>
        <w:rPr>
          <w:lang w:eastAsia="ja-JP"/>
        </w:rPr>
        <w:t xml:space="preserve">. The </w:t>
      </w:r>
      <w:del w:id="520" w:author="Katharina Schleidt" w:date="2021-04-18T19:26:00Z">
        <w:r w:rsidDel="001B02F3">
          <w:rPr>
            <w:lang w:eastAsia="ja-JP"/>
          </w:rPr>
          <w:delText>phenomenon</w:delText>
        </w:r>
      </w:del>
      <w:ins w:id="521"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22"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523" w:author="Katharina Schleidt" w:date="2021-04-18T20:38:00Z">
        <w:r w:rsidDel="00953EFA">
          <w:rPr>
            <w:lang w:eastAsia="ja-JP"/>
          </w:rPr>
          <w:delText>e</w:delText>
        </w:r>
      </w:del>
      <w:r>
        <w:rPr>
          <w:lang w:eastAsia="ja-JP"/>
        </w:rPr>
        <w:t>t</w:t>
      </w:r>
      <w:ins w:id="524"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525" w:author="Katharina Schleidt" w:date="2021-04-18T19:51:00Z">
        <w:r w:rsidRPr="00054C95">
          <w:rPr>
            <w:lang w:eastAsia="ja-JP"/>
          </w:rPr>
          <w:t>The digital representation of an</w:t>
        </w:r>
        <w:r w:rsidRPr="00054C95" w:rsidDel="00054C95">
          <w:rPr>
            <w:lang w:eastAsia="ja-JP"/>
          </w:rPr>
          <w:t xml:space="preserve"> </w:t>
        </w:r>
      </w:ins>
      <w:del w:id="526"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527" w:author="Katharina Schleidt" w:date="2021-04-18T20:02:00Z">
        <w:r w:rsidR="00393BE0" w:rsidRPr="00393BE0">
          <w:rPr>
            <w:lang w:eastAsia="ja-JP"/>
          </w:rPr>
          <w:t>19115-1:2014</w:t>
        </w:r>
      </w:ins>
      <w:del w:id="528"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529" w:name="_Toc72768863"/>
      <w:r>
        <w:t>Sample schema</w:t>
      </w:r>
      <w:bookmarkEnd w:id="529"/>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530" w:name="_Ref52396733"/>
      <w:r w:rsidRPr="00114E5B">
        <w:t>Proximate vs. ultimate feature-of-interest</w:t>
      </w:r>
      <w:bookmarkEnd w:id="530"/>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531" w:name="_Ref52423377"/>
      <w:r w:rsidRPr="00114E5B">
        <w:t>Proximate feature-of-interest embodies a sample design</w:t>
      </w:r>
      <w:bookmarkEnd w:id="531"/>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532"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421FB9F9" w:rsidR="00D50C12" w:rsidRDefault="00032197" w:rsidP="00D50C12">
      <w:pPr>
        <w:rPr>
          <w:lang w:eastAsia="ja-JP"/>
        </w:rPr>
      </w:pPr>
      <w:ins w:id="533" w:author="Katharina Schleidt" w:date="2021-04-18T20:20:00Z">
        <w:r>
          <w:t xml:space="preserve">A small number of common sampling patterns, similar across domains, provide a basis for processing and portrayal tools, and depend particularly on the geometry of the sample design. </w:t>
        </w:r>
      </w:ins>
      <w:del w:id="534" w:author="Katharina Schleidt" w:date="2021-04-18T20:20:00Z">
        <w:r w:rsidR="00D50C12" w:rsidDel="00032197">
          <w:rPr>
            <w:lang w:eastAsia="ja-JP"/>
          </w:rPr>
          <w:delText xml:space="preserve">A small number of sampling patterns are common across disciplines in </w:delText>
        </w:r>
      </w:del>
      <w:del w:id="535" w:author="Katharina Schleidt" w:date="2021-04-18T20:03:00Z">
        <w:r w:rsidR="00D50C12" w:rsidDel="00393BE0">
          <w:rPr>
            <w:lang w:eastAsia="ja-JP"/>
          </w:rPr>
          <w:delText xml:space="preserve">observational </w:delText>
        </w:r>
      </w:del>
      <w:del w:id="536"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537" w:author="Katharina Schleidt" w:date="2021-04-18T20:39:00Z">
        <w:r w:rsidDel="00953EFA">
          <w:rPr>
            <w:lang w:eastAsia="ja-JP"/>
          </w:rPr>
          <w:delText xml:space="preserve">archivation </w:delText>
        </w:r>
      </w:del>
      <w:ins w:id="538"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539"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539"/>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lastRenderedPageBreak/>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1154A87D" w:rsidR="00FA0795" w:rsidRPr="00C63000" w:rsidRDefault="00FA0795" w:rsidP="00FA0795">
      <w:pPr>
        <w:jc w:val="center"/>
        <w:rPr>
          <w:b/>
          <w:bCs/>
          <w:sz w:val="20"/>
          <w:szCs w:val="20"/>
        </w:rPr>
      </w:pPr>
      <w:bookmarkStart w:id="540"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4</w:t>
      </w:r>
      <w:r w:rsidR="00D471BA">
        <w:rPr>
          <w:b/>
          <w:bCs/>
          <w:sz w:val="20"/>
          <w:szCs w:val="20"/>
        </w:rPr>
        <w:fldChar w:fldCharType="end"/>
      </w:r>
      <w:bookmarkEnd w:id="540"/>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217D43B" w:rsidR="00FA0795" w:rsidRPr="00C63000" w:rsidRDefault="001501CE" w:rsidP="001501CE">
      <w:pPr>
        <w:jc w:val="center"/>
        <w:rPr>
          <w:b/>
          <w:bCs/>
          <w:sz w:val="20"/>
          <w:szCs w:val="20"/>
        </w:rPr>
      </w:pPr>
      <w:bookmarkStart w:id="54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5</w:t>
      </w:r>
      <w:r w:rsidR="00D471BA">
        <w:rPr>
          <w:b/>
          <w:bCs/>
          <w:sz w:val="20"/>
          <w:szCs w:val="20"/>
        </w:rPr>
        <w:fldChar w:fldCharType="end"/>
      </w:r>
      <w:bookmarkEnd w:id="541"/>
      <w:r w:rsidRPr="00C63000">
        <w:rPr>
          <w:b/>
          <w:bCs/>
          <w:sz w:val="20"/>
          <w:szCs w:val="20"/>
        </w:rPr>
        <w:t xml:space="preserve"> — (Example) An observation with consistent properties: the observed property (mass) is a </w:t>
      </w:r>
      <w:del w:id="542" w:author="Katharina Schleidt" w:date="2021-04-18T19:26:00Z">
        <w:r w:rsidRPr="00C63000" w:rsidDel="001B02F3">
          <w:rPr>
            <w:b/>
            <w:bCs/>
            <w:sz w:val="20"/>
            <w:szCs w:val="20"/>
          </w:rPr>
          <w:delText>phenomenon</w:delText>
        </w:r>
      </w:del>
      <w:ins w:id="543"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544" w:author="Katharina Schleidt" w:date="2021-04-21T21:07:00Z"/>
        </w:rPr>
      </w:pPr>
      <w:ins w:id="545" w:author="Katharina Schleidt" w:date="2021-04-21T21:08:00Z">
        <w:r>
          <w:lastRenderedPageBreak/>
          <w:t>T</w:t>
        </w:r>
      </w:ins>
      <w:ins w:id="546" w:author="Katharina Schleidt" w:date="2021-04-21T21:06:00Z">
        <w:r>
          <w:t>he fi</w:t>
        </w:r>
      </w:ins>
      <w:ins w:id="547" w:author="Katharina Schleidt" w:date="2021-04-21T21:07:00Z">
        <w:r>
          <w:t>gure below show</w:t>
        </w:r>
      </w:ins>
      <w:ins w:id="548" w:author="Katharina Schleidt" w:date="2021-04-21T21:08:00Z">
        <w:r>
          <w:t>s</w:t>
        </w:r>
      </w:ins>
      <w:ins w:id="549" w:author="Katharina Schleidt" w:date="2021-04-21T21:07:00Z">
        <w:r>
          <w:t xml:space="preserve"> a complete representation of a mass observation. In addition to the basic information provided with the observation </w:t>
        </w:r>
      </w:ins>
      <w:ins w:id="550" w:author="Katharina Schleidt" w:date="2021-04-21T21:08:00Z">
        <w:r>
          <w:t>in the preceding diagram, information</w:t>
        </w:r>
      </w:ins>
      <w:ins w:id="551" w:author="Katharina Schleidt" w:date="2021-04-21T21:09:00Z">
        <w:r>
          <w:t xml:space="preserve"> on the specific measurement device used is provided together with information on where this </w:t>
        </w:r>
      </w:ins>
      <w:ins w:id="552" w:author="Katharina Schleidt" w:date="2021-04-21T21:10:00Z">
        <w:r>
          <w:t>device was deployed as the observation was performed.</w:t>
        </w:r>
      </w:ins>
    </w:p>
    <w:p w14:paraId="42653CCB" w14:textId="77777777" w:rsidR="00A214B2" w:rsidRDefault="00C0258F">
      <w:pPr>
        <w:keepNext/>
        <w:rPr>
          <w:ins w:id="553" w:author="Katharina Schleidt" w:date="2021-05-05T12:15:00Z"/>
        </w:rPr>
        <w:pPrChange w:id="554" w:author="Katharina Schleidt" w:date="2021-05-05T12:15:00Z">
          <w:pPr/>
        </w:pPrChange>
      </w:pPr>
      <w:ins w:id="555" w:author="Katharina Schleidt" w:date="2021-04-21T21:07:00Z">
        <w:r>
          <w:rPr>
            <w:noProof/>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58343A5" w:rsidR="00C0258F" w:rsidRPr="00A214B2" w:rsidRDefault="00A214B2">
      <w:pPr>
        <w:jc w:val="center"/>
        <w:rPr>
          <w:ins w:id="556" w:author="Katharina Schleidt" w:date="2021-04-21T21:06:00Z"/>
          <w:b/>
          <w:bCs/>
          <w:sz w:val="20"/>
          <w:szCs w:val="20"/>
          <w:rPrChange w:id="557" w:author="Katharina Schleidt" w:date="2021-05-05T12:15:00Z">
            <w:rPr>
              <w:ins w:id="558" w:author="Katharina Schleidt" w:date="2021-04-21T21:06:00Z"/>
            </w:rPr>
          </w:rPrChange>
        </w:rPr>
        <w:pPrChange w:id="559" w:author="Katharina Schleidt" w:date="2021-05-05T12:15:00Z">
          <w:pPr/>
        </w:pPrChange>
      </w:pPr>
      <w:commentRangeStart w:id="560"/>
      <w:ins w:id="561" w:author="Katharina Schleidt" w:date="2021-05-05T12:15:00Z">
        <w:r w:rsidRPr="00A214B2">
          <w:rPr>
            <w:b/>
            <w:bCs/>
            <w:sz w:val="20"/>
            <w:szCs w:val="20"/>
            <w:rPrChange w:id="562" w:author="Katharina Schleidt" w:date="2021-05-05T12:15:00Z">
              <w:rPr/>
            </w:rPrChange>
          </w:rPr>
          <w:t xml:space="preserve">Figure </w:t>
        </w:r>
        <w:r w:rsidRPr="00A214B2">
          <w:rPr>
            <w:b/>
            <w:bCs/>
            <w:sz w:val="20"/>
            <w:szCs w:val="20"/>
            <w:rPrChange w:id="563" w:author="Katharina Schleidt" w:date="2021-05-05T12:15:00Z">
              <w:rPr/>
            </w:rPrChange>
          </w:rPr>
          <w:fldChar w:fldCharType="begin"/>
        </w:r>
        <w:r w:rsidRPr="00A214B2">
          <w:rPr>
            <w:b/>
            <w:bCs/>
            <w:sz w:val="20"/>
            <w:szCs w:val="20"/>
            <w:rPrChange w:id="564" w:author="Katharina Schleidt" w:date="2021-05-05T12:15:00Z">
              <w:rPr/>
            </w:rPrChange>
          </w:rPr>
          <w:instrText xml:space="preserve"> SEQ Figure \* ARABIC </w:instrText>
        </w:r>
      </w:ins>
      <w:r w:rsidRPr="00A214B2">
        <w:rPr>
          <w:b/>
          <w:bCs/>
          <w:sz w:val="20"/>
          <w:szCs w:val="20"/>
          <w:rPrChange w:id="565" w:author="Katharina Schleidt" w:date="2021-05-05T12:15:00Z">
            <w:rPr/>
          </w:rPrChange>
        </w:rPr>
        <w:fldChar w:fldCharType="separate"/>
      </w:r>
      <w:ins w:id="566" w:author="Katharina Schleidt" w:date="2021-05-05T12:15:00Z">
        <w:r w:rsidRPr="00A214B2">
          <w:rPr>
            <w:b/>
            <w:bCs/>
            <w:sz w:val="20"/>
            <w:szCs w:val="20"/>
            <w:rPrChange w:id="567" w:author="Katharina Schleidt" w:date="2021-05-05T12:15:00Z">
              <w:rPr>
                <w:noProof/>
              </w:rPr>
            </w:rPrChange>
          </w:rPr>
          <w:t>6</w:t>
        </w:r>
        <w:r w:rsidRPr="00A214B2">
          <w:rPr>
            <w:b/>
            <w:bCs/>
            <w:sz w:val="20"/>
            <w:szCs w:val="20"/>
            <w:rPrChange w:id="568" w:author="Katharina Schleidt" w:date="2021-05-05T12:15:00Z">
              <w:rPr/>
            </w:rPrChange>
          </w:rPr>
          <w:fldChar w:fldCharType="end"/>
        </w:r>
        <w:r w:rsidRPr="00A214B2">
          <w:rPr>
            <w:b/>
            <w:bCs/>
            <w:sz w:val="20"/>
            <w:szCs w:val="20"/>
            <w:rPrChange w:id="569" w:author="Katharina Schleidt" w:date="2021-05-05T12:15:00Z">
              <w:rPr/>
            </w:rPrChange>
          </w:rPr>
          <w:t xml:space="preserve"> — (Example) An observation with complete properties: for additional context, the Observer, Host and Deployment have been added</w:t>
        </w:r>
      </w:ins>
      <w:commentRangeEnd w:id="560"/>
      <w:ins w:id="570" w:author="Katharina Schleidt" w:date="2021-05-05T12:16:00Z">
        <w:r>
          <w:rPr>
            <w:rStyle w:val="CommentReference"/>
          </w:rPr>
          <w:commentReference w:id="560"/>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571"/>
      <w:r>
        <w:rPr>
          <w:lang w:eastAsia="ja-JP"/>
        </w:rPr>
        <w:t>A Sample feature is established in order to make observations concerning some domain feature</w:t>
      </w:r>
      <w:commentRangeEnd w:id="571"/>
      <w:r w:rsidR="00B31D2B">
        <w:rPr>
          <w:rStyle w:val="CommentReference"/>
        </w:rPr>
        <w:commentReference w:id="571"/>
      </w:r>
      <w:r>
        <w:rPr>
          <w:lang w:eastAsia="ja-JP"/>
        </w:rPr>
        <w:t>. The association with the role sampledFeature shall link the Sample</w:t>
      </w:r>
      <w:ins w:id="572"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5CFDD5E" w:rsidR="00E22F4E" w:rsidRPr="00C63000" w:rsidRDefault="00E22F4E" w:rsidP="00E22F4E">
      <w:pPr>
        <w:jc w:val="center"/>
        <w:rPr>
          <w:b/>
          <w:bCs/>
          <w:sz w:val="20"/>
          <w:szCs w:val="20"/>
        </w:rPr>
      </w:pPr>
      <w:bookmarkStart w:id="573"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74" w:author="Katharina Schleidt" w:date="2021-05-05T12:15:00Z">
        <w:r w:rsidR="00A214B2">
          <w:rPr>
            <w:b/>
            <w:bCs/>
            <w:noProof/>
            <w:sz w:val="20"/>
            <w:szCs w:val="20"/>
          </w:rPr>
          <w:t>7</w:t>
        </w:r>
      </w:ins>
      <w:del w:id="575" w:author="Katharina Schleidt" w:date="2021-05-05T12:15:00Z">
        <w:r w:rsidR="00821F18" w:rsidDel="00A214B2">
          <w:rPr>
            <w:b/>
            <w:bCs/>
            <w:noProof/>
            <w:sz w:val="20"/>
            <w:szCs w:val="20"/>
          </w:rPr>
          <w:delText>6</w:delText>
        </w:r>
      </w:del>
      <w:r w:rsidR="00D471BA">
        <w:rPr>
          <w:b/>
          <w:bCs/>
          <w:sz w:val="20"/>
          <w:szCs w:val="20"/>
        </w:rPr>
        <w:fldChar w:fldCharType="end"/>
      </w:r>
      <w:bookmarkEnd w:id="573"/>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576" w:author="Katharina Schleidt" w:date="2021-04-18T20:39:00Z">
        <w:r w:rsidDel="00953EFA">
          <w:delText xml:space="preserve">modeled </w:delText>
        </w:r>
      </w:del>
      <w:ins w:id="577"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CEADE94" w:rsidR="00350089" w:rsidRPr="00C63000" w:rsidRDefault="00350089" w:rsidP="00350089">
      <w:pPr>
        <w:jc w:val="center"/>
        <w:rPr>
          <w:b/>
          <w:bCs/>
          <w:sz w:val="20"/>
          <w:szCs w:val="20"/>
        </w:rPr>
      </w:pPr>
      <w:bookmarkStart w:id="578"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79" w:author="Katharina Schleidt" w:date="2021-05-05T12:15:00Z">
        <w:r w:rsidR="00A214B2">
          <w:rPr>
            <w:b/>
            <w:bCs/>
            <w:noProof/>
            <w:sz w:val="20"/>
            <w:szCs w:val="20"/>
          </w:rPr>
          <w:t>8</w:t>
        </w:r>
      </w:ins>
      <w:del w:id="580" w:author="Katharina Schleidt" w:date="2021-05-05T12:15:00Z">
        <w:r w:rsidR="00821F18" w:rsidDel="00A214B2">
          <w:rPr>
            <w:b/>
            <w:bCs/>
            <w:noProof/>
            <w:sz w:val="20"/>
            <w:szCs w:val="20"/>
          </w:rPr>
          <w:delText>7</w:delText>
        </w:r>
      </w:del>
      <w:r w:rsidR="00D471BA">
        <w:rPr>
          <w:b/>
          <w:bCs/>
          <w:sz w:val="20"/>
          <w:szCs w:val="20"/>
        </w:rPr>
        <w:fldChar w:fldCharType="end"/>
      </w:r>
      <w:bookmarkEnd w:id="578"/>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AE4D8EC" w:rsidR="00624A6C" w:rsidRPr="00C63000" w:rsidRDefault="00624A6C" w:rsidP="00CF28F7">
      <w:pPr>
        <w:jc w:val="center"/>
        <w:rPr>
          <w:b/>
          <w:bCs/>
          <w:sz w:val="20"/>
          <w:szCs w:val="20"/>
        </w:rPr>
      </w:pPr>
      <w:bookmarkStart w:id="581"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82" w:author="Katharina Schleidt" w:date="2021-05-05T12:15:00Z">
        <w:r w:rsidR="00A214B2">
          <w:rPr>
            <w:b/>
            <w:bCs/>
            <w:noProof/>
            <w:sz w:val="20"/>
            <w:szCs w:val="20"/>
          </w:rPr>
          <w:t>9</w:t>
        </w:r>
      </w:ins>
      <w:del w:id="583" w:author="Katharina Schleidt" w:date="2021-05-05T12:15:00Z">
        <w:r w:rsidR="00821F18" w:rsidDel="00A214B2">
          <w:rPr>
            <w:b/>
            <w:bCs/>
            <w:noProof/>
            <w:sz w:val="20"/>
            <w:szCs w:val="20"/>
          </w:rPr>
          <w:delText>8</w:delText>
        </w:r>
      </w:del>
      <w:r w:rsidR="00D471BA">
        <w:rPr>
          <w:b/>
          <w:bCs/>
          <w:sz w:val="20"/>
          <w:szCs w:val="20"/>
        </w:rPr>
        <w:fldChar w:fldCharType="end"/>
      </w:r>
      <w:bookmarkEnd w:id="581"/>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84" w:name="_Toc72768865"/>
      <w:r w:rsidRPr="00920189">
        <w:t>Conceptual Observation schema</w:t>
      </w:r>
      <w:bookmarkEnd w:id="584"/>
    </w:p>
    <w:p w14:paraId="393A6024" w14:textId="3277BA06" w:rsidR="00CE109A" w:rsidRDefault="00AC59F3" w:rsidP="00AC59F3">
      <w:pPr>
        <w:pStyle w:val="Heading2"/>
      </w:pPr>
      <w:bookmarkStart w:id="585" w:name="_Toc72768866"/>
      <w:r>
        <w:t>General</w:t>
      </w:r>
      <w:bookmarkEnd w:id="585"/>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7C87C97A" w:rsidR="00AC59F3" w:rsidRPr="00C63000" w:rsidRDefault="00AC59F3" w:rsidP="00AC59F3">
      <w:pPr>
        <w:jc w:val="center"/>
        <w:rPr>
          <w:b/>
          <w:bCs/>
          <w:sz w:val="20"/>
          <w:szCs w:val="20"/>
        </w:rPr>
      </w:pPr>
      <w:bookmarkStart w:id="58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87" w:author="Katharina Schleidt" w:date="2021-05-05T12:15:00Z">
        <w:r w:rsidR="00A214B2">
          <w:rPr>
            <w:b/>
            <w:bCs/>
            <w:noProof/>
            <w:sz w:val="20"/>
            <w:szCs w:val="20"/>
          </w:rPr>
          <w:t>10</w:t>
        </w:r>
      </w:ins>
      <w:del w:id="588" w:author="Katharina Schleidt" w:date="2021-05-05T12:15:00Z">
        <w:r w:rsidR="00821F18" w:rsidDel="00A214B2">
          <w:rPr>
            <w:b/>
            <w:bCs/>
            <w:noProof/>
            <w:sz w:val="20"/>
            <w:szCs w:val="20"/>
          </w:rPr>
          <w:delText>9</w:delText>
        </w:r>
      </w:del>
      <w:r w:rsidR="00D471BA">
        <w:rPr>
          <w:b/>
          <w:bCs/>
          <w:sz w:val="20"/>
          <w:szCs w:val="20"/>
        </w:rPr>
        <w:fldChar w:fldCharType="end"/>
      </w:r>
      <w:bookmarkEnd w:id="586"/>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89" w:name="_Ref52388743"/>
      <w:r w:rsidRPr="00AC59F3">
        <w:t>Conceptual Observation schema package Requirements Class</w:t>
      </w:r>
      <w:bookmarkEnd w:id="589"/>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778C7C7B"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90" w:author="Katharina Schleidt" w:date="2021-05-05T12:15:00Z">
        <w:r w:rsidR="00A214B2">
          <w:rPr>
            <w:b/>
            <w:bCs/>
            <w:noProof/>
            <w:sz w:val="20"/>
            <w:szCs w:val="20"/>
          </w:rPr>
          <w:t>11</w:t>
        </w:r>
      </w:ins>
      <w:del w:id="591"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92" w:name="_Toc72768867"/>
      <w:r w:rsidRPr="00F64967">
        <w:t>Observation</w:t>
      </w:r>
      <w:bookmarkEnd w:id="59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593" w:author="Katharina Schleidt" w:date="2021-04-21T19:22:00Z">
              <w:r w:rsidR="00BA3170" w:rsidRPr="00BA3170">
                <w:rPr>
                  <w:sz w:val="20"/>
                  <w:szCs w:val="20"/>
                </w:rPr>
                <w:t>observingProcedure</w:t>
              </w:r>
            </w:ins>
            <w:del w:id="594"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595" w:author="Katharina Schleidt" w:date="2021-04-21T19:22:00Z">
              <w:r w:rsidR="00BA3170" w:rsidRPr="00BA3170">
                <w:rPr>
                  <w:sz w:val="20"/>
                  <w:szCs w:val="20"/>
                </w:rPr>
                <w:t>observingProcedure</w:t>
              </w:r>
            </w:ins>
            <w:del w:id="596"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4616538"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97" w:author="Katharina Schleidt" w:date="2021-05-05T12:15:00Z">
        <w:r w:rsidR="00A214B2">
          <w:rPr>
            <w:b/>
            <w:bCs/>
            <w:noProof/>
            <w:sz w:val="20"/>
            <w:szCs w:val="20"/>
          </w:rPr>
          <w:t>12</w:t>
        </w:r>
      </w:ins>
      <w:del w:id="598"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599"/>
      <w:ins w:id="600" w:author="Katharina Schleidt" w:date="2021-04-21T13:57:00Z">
        <w:r w:rsidR="006B6B2B">
          <w:rPr>
            <w:lang w:eastAsia="ja-JP"/>
          </w:rPr>
          <w:t>Clause 7</w:t>
        </w:r>
        <w:commentRangeEnd w:id="599"/>
        <w:r w:rsidR="006B6B2B">
          <w:rPr>
            <w:rStyle w:val="CommentReference"/>
          </w:rPr>
          <w:commentReference w:id="599"/>
        </w:r>
      </w:ins>
      <w:r>
        <w:rPr>
          <w:lang w:eastAsia="ja-JP"/>
        </w:rPr>
        <w:t>.</w:t>
      </w:r>
    </w:p>
    <w:p w14:paraId="6BE5B04B" w14:textId="1DA2E47E" w:rsidR="00452AE7" w:rsidRDefault="00452AE7" w:rsidP="00452AE7">
      <w:pPr>
        <w:pStyle w:val="Heading3"/>
      </w:pPr>
      <w:bookmarkStart w:id="601" w:name="_Ref52486584"/>
      <w:r w:rsidRPr="00452AE7">
        <w:t>Attribute phenomenonTime</w:t>
      </w:r>
      <w:bookmarkEnd w:id="60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602"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603" w:author="Katharina Schleidt" w:date="2021-04-18T19:30:00Z">
              <w:r w:rsidR="00FC5ACC" w:rsidRPr="00FC5ACC">
                <w:rPr>
                  <w:bCs/>
                  <w:sz w:val="20"/>
                  <w:szCs w:val="20"/>
                  <w:rPrChange w:id="604" w:author="Katharina Schleidt" w:date="2021-04-18T19:31:00Z">
                    <w:rPr>
                      <w:b/>
                      <w:sz w:val="20"/>
                      <w:szCs w:val="20"/>
                    </w:rPr>
                  </w:rPrChange>
                </w:rPr>
                <w:t xml:space="preserve"> being observed</w:t>
              </w:r>
            </w:ins>
            <w:r w:rsidRPr="00FC5ACC">
              <w:rPr>
                <w:bCs/>
                <w:sz w:val="20"/>
                <w:szCs w:val="20"/>
                <w:rPrChange w:id="605"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06" w:name="_Ref52486606"/>
      <w:r w:rsidRPr="00DA7447">
        <w:t>Attribute resultTime</w:t>
      </w:r>
      <w:bookmarkEnd w:id="6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607" w:author="Katharina Schleidt" w:date="2021-04-18T19:49:00Z">
              <w:r w:rsidR="001A325F" w:rsidRPr="001A325F">
                <w:rPr>
                  <w:sz w:val="20"/>
                  <w:szCs w:val="20"/>
                </w:rPr>
                <w:t xml:space="preserve">time interval during which the </w:t>
              </w:r>
              <w:r w:rsidR="001A325F" w:rsidRPr="001A325F">
                <w:rPr>
                  <w:b/>
                  <w:bCs/>
                  <w:sz w:val="20"/>
                  <w:szCs w:val="20"/>
                  <w:rPrChange w:id="608" w:author="Katharina Schleidt" w:date="2021-04-18T19:49:00Z">
                    <w:rPr>
                      <w:sz w:val="20"/>
                      <w:szCs w:val="20"/>
                    </w:rPr>
                  </w:rPrChange>
                </w:rPr>
                <w:t>result</w:t>
              </w:r>
              <w:r w:rsidR="001A325F" w:rsidRPr="001A325F">
                <w:rPr>
                  <w:sz w:val="20"/>
                  <w:szCs w:val="20"/>
                </w:rPr>
                <w:t xml:space="preserve"> is assumed to be applicable for use.</w:t>
              </w:r>
            </w:ins>
            <w:del w:id="609"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610" w:author="Katharina Schleidt" w:date="2021-05-05T10:54:00Z">
              <w:r w:rsidRPr="00815246" w:rsidDel="00F93C37">
                <w:rPr>
                  <w:b/>
                  <w:sz w:val="20"/>
                  <w:szCs w:val="20"/>
                </w:rPr>
                <w:delText>Object</w:delText>
              </w:r>
            </w:del>
            <w:ins w:id="611"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612" w:author="Katharina Schleidt" w:date="2021-04-21T19:21:00Z">
        <w:r w:rsidR="00BA3170" w:rsidRPr="00BA3170">
          <w:t>observingProcedure</w:t>
        </w:r>
      </w:ins>
      <w:del w:id="613"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614" w:author="Katharina Schleidt" w:date="2021-04-21T19:21:00Z">
              <w:r w:rsidR="00BA3170" w:rsidRPr="00BA3170">
                <w:rPr>
                  <w:sz w:val="20"/>
                  <w:szCs w:val="20"/>
                </w:rPr>
                <w:t>observingProcedure</w:t>
              </w:r>
            </w:ins>
            <w:del w:id="615"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616" w:author="Katharina Schleidt" w:date="2021-04-18T19:26:00Z">
        <w:r w:rsidRPr="00BB0E5D" w:rsidDel="001B02F3">
          <w:delText>phenomenon</w:delText>
        </w:r>
      </w:del>
      <w:ins w:id="617"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618"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619" w:author="Katharina Schleidt" w:date="2021-04-21T19:23:00Z">
              <w:r w:rsidR="00BA3170" w:rsidRPr="00BA3170">
                <w:rPr>
                  <w:sz w:val="20"/>
                  <w:szCs w:val="20"/>
                </w:rPr>
                <w:t>observingProcedure</w:t>
              </w:r>
            </w:ins>
            <w:del w:id="620"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621" w:name="_Toc72768868"/>
      <w:r w:rsidRPr="000C435F">
        <w:t>ObservableProperty</w:t>
      </w:r>
      <w:bookmarkEnd w:id="621"/>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6EC9E7C"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22" w:author="Katharina Schleidt" w:date="2021-05-05T12:15:00Z">
        <w:r w:rsidR="00A214B2">
          <w:rPr>
            <w:b/>
            <w:bCs/>
            <w:noProof/>
            <w:sz w:val="20"/>
            <w:szCs w:val="20"/>
          </w:rPr>
          <w:t>13</w:t>
        </w:r>
      </w:ins>
      <w:del w:id="623"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lastRenderedPageBreak/>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624" w:author="Katharina Schleidt" w:date="2021-04-18T19:34:00Z">
              <w:r w:rsidR="00DE7F9E" w:rsidRPr="00DE7F9E" w:rsidDel="003E5E45">
                <w:rPr>
                  <w:sz w:val="20"/>
                  <w:szCs w:val="20"/>
                </w:rPr>
                <w:delText xml:space="preserve">may </w:delText>
              </w:r>
            </w:del>
            <w:ins w:id="625"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626" w:name="_Toc72768869"/>
      <w:r w:rsidRPr="00A02312">
        <w:t>Procedure</w:t>
      </w:r>
      <w:bookmarkEnd w:id="62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47CD62A3"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27" w:author="Katharina Schleidt" w:date="2021-05-05T12:15:00Z">
        <w:r w:rsidR="00A214B2">
          <w:rPr>
            <w:b/>
            <w:bCs/>
            <w:noProof/>
            <w:sz w:val="20"/>
            <w:szCs w:val="20"/>
          </w:rPr>
          <w:t>14</w:t>
        </w:r>
      </w:ins>
      <w:del w:id="628"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629" w:name="_Toc72768870"/>
      <w:r w:rsidRPr="00344888">
        <w:t>ObservingProcedure</w:t>
      </w:r>
      <w:bookmarkEnd w:id="629"/>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3046148E"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30" w:author="Katharina Schleidt" w:date="2021-05-05T12:15:00Z">
        <w:r w:rsidR="00A214B2">
          <w:rPr>
            <w:b/>
            <w:bCs/>
            <w:noProof/>
            <w:sz w:val="20"/>
            <w:szCs w:val="20"/>
          </w:rPr>
          <w:t>15</w:t>
        </w:r>
      </w:ins>
      <w:del w:id="631"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32" w:name="_Toc72768871"/>
      <w:r w:rsidRPr="00721E6C">
        <w:t>Observer</w:t>
      </w:r>
      <w:bookmarkEnd w:id="63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5079FFD4"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33" w:author="Katharina Schleidt" w:date="2021-05-05T12:15:00Z">
        <w:r w:rsidR="00A214B2">
          <w:rPr>
            <w:b/>
            <w:bCs/>
            <w:noProof/>
            <w:sz w:val="20"/>
            <w:szCs w:val="20"/>
          </w:rPr>
          <w:t>16</w:t>
        </w:r>
      </w:ins>
      <w:del w:id="634"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635" w:author="Katharina Schleidt" w:date="2021-04-18T19:35:00Z">
              <w:r w:rsidR="00250A5E" w:rsidRPr="00F3713B" w:rsidDel="003E5E45">
                <w:rPr>
                  <w:sz w:val="20"/>
                  <w:szCs w:val="20"/>
                </w:rPr>
                <w:delText xml:space="preserve">may </w:delText>
              </w:r>
            </w:del>
            <w:ins w:id="636"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637" w:author="Katharina Schleidt" w:date="2021-04-18T20:09:00Z">
        <w:r w:rsidDel="00B31D2B">
          <w:rPr>
            <w:lang w:eastAsia="ja-JP"/>
          </w:rPr>
          <w:delText xml:space="preserve">Sensors </w:delText>
        </w:r>
      </w:del>
      <w:ins w:id="638"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39" w:name="_Toc72768872"/>
      <w:r w:rsidRPr="009C397F">
        <w:t>Host</w:t>
      </w:r>
      <w:bookmarkEnd w:id="63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1EE870BF"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40" w:author="Katharina Schleidt" w:date="2021-05-05T12:15:00Z">
        <w:r w:rsidR="00A214B2">
          <w:rPr>
            <w:b/>
            <w:bCs/>
            <w:noProof/>
            <w:sz w:val="20"/>
            <w:szCs w:val="20"/>
          </w:rPr>
          <w:t>17</w:t>
        </w:r>
      </w:ins>
      <w:del w:id="641"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42" w:name="_Toc72768873"/>
      <w:r w:rsidRPr="008534CB">
        <w:t>Deployment</w:t>
      </w:r>
      <w:bookmarkEnd w:id="64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819FFE1"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43" w:author="Katharina Schleidt" w:date="2021-05-05T12:15:00Z">
        <w:r w:rsidR="00A214B2">
          <w:rPr>
            <w:b/>
            <w:bCs/>
            <w:noProof/>
            <w:sz w:val="20"/>
            <w:szCs w:val="20"/>
          </w:rPr>
          <w:t>18</w:t>
        </w:r>
      </w:ins>
      <w:del w:id="644"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645" w:author="Katharina Schleidt" w:date="2021-04-21T13:37:00Z">
        <w:r w:rsidRPr="00C94F90">
          <w:rPr>
            <w:lang w:eastAsia="ja-JP"/>
          </w:rPr>
          <w:t>the description of a ship cruise linking a research vessel with a marine network</w:t>
        </w:r>
      </w:ins>
      <w:del w:id="646"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47" w:name="_Toc72768874"/>
      <w:r w:rsidRPr="00920189">
        <w:lastRenderedPageBreak/>
        <w:t>Abstract Observation Core</w:t>
      </w:r>
      <w:bookmarkEnd w:id="647"/>
    </w:p>
    <w:p w14:paraId="4C3BA03E" w14:textId="556C1697" w:rsidR="00CE109A" w:rsidRDefault="002C1F08" w:rsidP="002C1F08">
      <w:pPr>
        <w:pStyle w:val="Heading2"/>
      </w:pPr>
      <w:bookmarkStart w:id="648" w:name="_Toc72768875"/>
      <w:r w:rsidRPr="002C1F08">
        <w:t>General</w:t>
      </w:r>
      <w:bookmarkEnd w:id="64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42003070"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49" w:author="Katharina Schleidt" w:date="2021-05-05T12:15:00Z">
        <w:r w:rsidR="00A214B2">
          <w:rPr>
            <w:b/>
            <w:bCs/>
            <w:noProof/>
            <w:sz w:val="20"/>
            <w:szCs w:val="20"/>
          </w:rPr>
          <w:t>19</w:t>
        </w:r>
      </w:ins>
      <w:del w:id="650"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651" w:author="Katharina Schleidt" w:date="2021-04-18T20:39:00Z">
        <w:r w:rsidRPr="00AE3296" w:rsidDel="00953EFA">
          <w:rPr>
            <w:lang w:eastAsia="ja-JP"/>
          </w:rPr>
          <w:delText xml:space="preserve">modeled </w:delText>
        </w:r>
      </w:del>
      <w:ins w:id="652"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653" w:name="_Toc72768876"/>
      <w:r w:rsidRPr="00F102C2">
        <w:lastRenderedPageBreak/>
        <w:t>AbstractObservationCharacteristics</w:t>
      </w:r>
      <w:bookmarkEnd w:id="653"/>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654"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655" w:author="Katharina Schleidt" w:date="2021-04-21T14:12:00Z"/>
                <w:sz w:val="20"/>
                <w:szCs w:val="20"/>
              </w:rPr>
            </w:pPr>
            <w:ins w:id="656"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657" w:author="Katharina Schleidt" w:date="2021-04-21T14:12:00Z"/>
                <w:sz w:val="20"/>
                <w:szCs w:val="20"/>
              </w:rPr>
            </w:pPr>
            <w:ins w:id="658" w:author="Katharina Schleidt" w:date="2021-04-21T14:12:00Z">
              <w:r w:rsidRPr="00A35665">
                <w:t>/rec/obs-core/AbstractObservationCharacteristics/parameter-procedure</w:t>
              </w:r>
            </w:ins>
          </w:p>
        </w:tc>
      </w:tr>
      <w:tr w:rsidR="00410BFB" w:rsidRPr="009E4931" w14:paraId="53BBA113" w14:textId="77777777" w:rsidTr="009E4931">
        <w:trPr>
          <w:ins w:id="659"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660" w:author="Katharina Schleidt" w:date="2021-04-21T14:12:00Z"/>
                <w:sz w:val="20"/>
                <w:szCs w:val="20"/>
              </w:rPr>
            </w:pPr>
            <w:ins w:id="661"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662" w:author="Katharina Schleidt" w:date="2021-04-21T14:12:00Z"/>
                <w:sz w:val="20"/>
                <w:szCs w:val="20"/>
              </w:rPr>
            </w:pPr>
            <w:ins w:id="663"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75E53BB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4" w:author="Katharina Schleidt" w:date="2021-05-05T12:15:00Z">
        <w:r w:rsidR="00A214B2">
          <w:rPr>
            <w:b/>
            <w:bCs/>
            <w:noProof/>
            <w:sz w:val="20"/>
            <w:szCs w:val="20"/>
          </w:rPr>
          <w:t>20</w:t>
        </w:r>
      </w:ins>
      <w:del w:id="665"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50166E3B"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6" w:author="Katharina Schleidt" w:date="2021-05-05T12:15:00Z">
        <w:r w:rsidR="00A214B2">
          <w:rPr>
            <w:b/>
            <w:bCs/>
            <w:noProof/>
            <w:sz w:val="20"/>
            <w:szCs w:val="20"/>
          </w:rPr>
          <w:t>21</w:t>
        </w:r>
      </w:ins>
      <w:del w:id="667"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668" w:author="Katharina Schleidt" w:date="2021-04-21T13:36:00Z">
        <w:r w:rsidR="00121A78" w:rsidRPr="00121A78">
          <w:rPr>
            <w:lang w:eastAsia="ja-JP"/>
          </w:rPr>
          <w:t>typed both by the Domain (feature-of-interest geometry) as well as Range (result type).</w:t>
        </w:r>
      </w:ins>
      <w:del w:id="669"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670"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671"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672" w:author="Katharina Schleidt" w:date="2021-04-21T14:07:00Z"/>
                <w:sz w:val="20"/>
                <w:szCs w:val="20"/>
              </w:rPr>
              <w:pPrChange w:id="673" w:author="Katharina Schleidt" w:date="2021-04-21T14:10:00Z">
                <w:pPr>
                  <w:widowControl w:val="0"/>
                  <w:spacing w:line="240" w:lineRule="auto"/>
                </w:pPr>
              </w:pPrChange>
            </w:pPr>
            <w:ins w:id="674"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675" w:author="Katharina Schleidt" w:date="2021-04-21T14:08:00Z">
              <w:r>
                <w:rPr>
                  <w:sz w:val="20"/>
                  <w:szCs w:val="20"/>
                </w:rPr>
                <w:t>-</w:t>
              </w:r>
            </w:ins>
            <w:ins w:id="676"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677" w:author="Katharina Schleidt" w:date="2021-04-21T14:07:00Z"/>
                <w:sz w:val="20"/>
                <w:szCs w:val="20"/>
              </w:rPr>
            </w:pPr>
            <w:ins w:id="678" w:author="Katharina Schleidt" w:date="2021-04-21T14:08:00Z">
              <w:r>
                <w:rPr>
                  <w:lang w:eastAsia="ja-JP"/>
                </w:rPr>
                <w:t xml:space="preserve">Parameter SHOULD </w:t>
              </w:r>
            </w:ins>
            <w:ins w:id="679" w:author="Katharina Schleidt" w:date="2021-04-21T14:09:00Z">
              <w:r>
                <w:rPr>
                  <w:lang w:eastAsia="ja-JP"/>
                </w:rPr>
                <w:t>NOT</w:t>
              </w:r>
            </w:ins>
            <w:ins w:id="680" w:author="Katharina Schleidt" w:date="2021-04-21T14:08:00Z">
              <w:r>
                <w:rPr>
                  <w:lang w:eastAsia="ja-JP"/>
                </w:rPr>
                <w:t xml:space="preserve"> be used instead of the procedure to describe the steps performed in order to determine the value of the ObservableProperty</w:t>
              </w:r>
            </w:ins>
            <w:ins w:id="681" w:author="Katharina Schleidt" w:date="2021-04-21T14:10:00Z">
              <w:r>
                <w:rPr>
                  <w:lang w:eastAsia="ja-JP"/>
                </w:rPr>
                <w:t>.</w:t>
              </w:r>
            </w:ins>
          </w:p>
        </w:tc>
      </w:tr>
    </w:tbl>
    <w:p w14:paraId="49913C89" w14:textId="1D666719" w:rsidR="00410BFB" w:rsidRDefault="00410BFB" w:rsidP="003A3ECC">
      <w:pPr>
        <w:rPr>
          <w:ins w:id="682"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683"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684" w:author="Katharina Schleidt" w:date="2021-04-21T14:09:00Z"/>
                <w:sz w:val="20"/>
                <w:szCs w:val="20"/>
              </w:rPr>
              <w:pPrChange w:id="685" w:author="Katharina Schleidt" w:date="2021-04-21T14:10:00Z">
                <w:pPr>
                  <w:widowControl w:val="0"/>
                  <w:spacing w:line="240" w:lineRule="auto"/>
                </w:pPr>
              </w:pPrChange>
            </w:pPr>
            <w:ins w:id="686"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687" w:author="Katharina Schleidt" w:date="2021-04-21T14:09:00Z"/>
                <w:sz w:val="20"/>
                <w:szCs w:val="20"/>
              </w:rPr>
            </w:pPr>
            <w:ins w:id="688" w:author="Katharina Schleidt" w:date="2021-04-21T14:09:00Z">
              <w:r>
                <w:rPr>
                  <w:lang w:eastAsia="ja-JP"/>
                </w:rPr>
                <w:t xml:space="preserve">Parameter </w:t>
              </w:r>
            </w:ins>
            <w:ins w:id="689" w:author="Katharina Schleidt" w:date="2021-04-21T14:10:00Z">
              <w:r>
                <w:rPr>
                  <w:lang w:eastAsia="ja-JP"/>
                </w:rPr>
                <w:t xml:space="preserve">SHOULD </w:t>
              </w:r>
            </w:ins>
            <w:ins w:id="690"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691" w:author="Katharina Schleidt" w:date="2021-04-21T14:10:00Z"/>
          <w:lang w:eastAsia="ja-JP"/>
        </w:rPr>
      </w:pPr>
      <w:del w:id="692"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693" w:author="Katharina Schleidt" w:date="2021-04-21T14:10:00Z"/>
          <w:lang w:eastAsia="ja-JP"/>
        </w:rPr>
      </w:pPr>
      <w:del w:id="694"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695" w:name="_Toc72768877"/>
      <w:r w:rsidRPr="001E1837">
        <w:t>AbstractObservation</w:t>
      </w:r>
      <w:bookmarkEnd w:id="695"/>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2102F619"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6" w:author="Katharina Schleidt" w:date="2021-05-05T12:15:00Z">
        <w:r w:rsidR="00A214B2">
          <w:rPr>
            <w:b/>
            <w:bCs/>
            <w:noProof/>
            <w:sz w:val="20"/>
            <w:szCs w:val="20"/>
          </w:rPr>
          <w:t>22</w:t>
        </w:r>
      </w:ins>
      <w:del w:id="697"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98" w:name="_Toc72768878"/>
      <w:r w:rsidRPr="00A86F83">
        <w:t>AbstractObservableProperty</w:t>
      </w:r>
      <w:bookmarkEnd w:id="698"/>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32A04D72"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9" w:author="Katharina Schleidt" w:date="2021-05-05T12:15:00Z">
        <w:r w:rsidR="00A214B2">
          <w:rPr>
            <w:b/>
            <w:bCs/>
            <w:noProof/>
            <w:sz w:val="20"/>
            <w:szCs w:val="20"/>
          </w:rPr>
          <w:t>23</w:t>
        </w:r>
      </w:ins>
      <w:del w:id="700"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7B9246"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1" w:author="Katharina Schleidt" w:date="2021-05-05T12:15:00Z">
        <w:r w:rsidR="00A214B2">
          <w:rPr>
            <w:b/>
            <w:bCs/>
            <w:noProof/>
            <w:sz w:val="20"/>
            <w:szCs w:val="20"/>
          </w:rPr>
          <w:t>24</w:t>
        </w:r>
      </w:ins>
      <w:del w:id="702"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703" w:name="_Toc72768879"/>
      <w:r w:rsidRPr="008123FB">
        <w:t>AbstractObservingProcedure</w:t>
      </w:r>
      <w:bookmarkEnd w:id="703"/>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1BBA5AF1"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4" w:author="Katharina Schleidt" w:date="2021-05-05T12:15:00Z">
        <w:r w:rsidR="00A214B2">
          <w:rPr>
            <w:b/>
            <w:bCs/>
            <w:noProof/>
            <w:sz w:val="20"/>
            <w:szCs w:val="20"/>
          </w:rPr>
          <w:t>25</w:t>
        </w:r>
      </w:ins>
      <w:del w:id="705"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A9737B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6" w:author="Katharina Schleidt" w:date="2021-05-05T12:15:00Z">
        <w:r w:rsidR="00A214B2">
          <w:rPr>
            <w:b/>
            <w:bCs/>
            <w:noProof/>
            <w:sz w:val="20"/>
            <w:szCs w:val="20"/>
          </w:rPr>
          <w:t>26</w:t>
        </w:r>
      </w:ins>
      <w:del w:id="707"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708" w:name="_Toc72768880"/>
      <w:r w:rsidRPr="00B95291">
        <w:t>AbstractObserver</w:t>
      </w:r>
      <w:bookmarkEnd w:id="708"/>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27D3801F"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9" w:author="Katharina Schleidt" w:date="2021-05-05T12:15:00Z">
        <w:r w:rsidR="00A214B2">
          <w:rPr>
            <w:b/>
            <w:bCs/>
            <w:noProof/>
            <w:sz w:val="20"/>
            <w:szCs w:val="20"/>
          </w:rPr>
          <w:t>27</w:t>
        </w:r>
      </w:ins>
      <w:del w:id="710"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D16E40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1" w:author="Katharina Schleidt" w:date="2021-05-05T12:15:00Z">
        <w:r w:rsidR="00A214B2">
          <w:rPr>
            <w:b/>
            <w:bCs/>
            <w:noProof/>
            <w:sz w:val="20"/>
            <w:szCs w:val="20"/>
          </w:rPr>
          <w:t>28</w:t>
        </w:r>
      </w:ins>
      <w:del w:id="712"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713" w:name="_Toc72768881"/>
      <w:r w:rsidRPr="006050F3">
        <w:t>AbstractHost</w:t>
      </w:r>
      <w:bookmarkEnd w:id="713"/>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7CDF313"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4" w:author="Katharina Schleidt" w:date="2021-05-05T12:15:00Z">
        <w:r w:rsidR="00A214B2">
          <w:rPr>
            <w:b/>
            <w:bCs/>
            <w:noProof/>
            <w:sz w:val="20"/>
            <w:szCs w:val="20"/>
          </w:rPr>
          <w:t>29</w:t>
        </w:r>
      </w:ins>
      <w:del w:id="715"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54775CC"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6" w:author="Katharina Schleidt" w:date="2021-05-05T12:15:00Z">
        <w:r w:rsidR="00A214B2">
          <w:rPr>
            <w:b/>
            <w:bCs/>
            <w:noProof/>
            <w:sz w:val="20"/>
            <w:szCs w:val="20"/>
          </w:rPr>
          <w:t>30</w:t>
        </w:r>
      </w:ins>
      <w:del w:id="717"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718" w:name="_Toc72768882"/>
      <w:r w:rsidRPr="00E12BD6">
        <w:t>AbstractDeployment</w:t>
      </w:r>
      <w:bookmarkEnd w:id="718"/>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AD6DD82"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9" w:author="Katharina Schleidt" w:date="2021-05-05T12:15:00Z">
        <w:r w:rsidR="00A214B2">
          <w:rPr>
            <w:b/>
            <w:bCs/>
            <w:noProof/>
            <w:sz w:val="20"/>
            <w:szCs w:val="20"/>
          </w:rPr>
          <w:t>31</w:t>
        </w:r>
      </w:ins>
      <w:del w:id="720"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721" w:name="_Toc72768883"/>
      <w:r w:rsidRPr="00F448D2">
        <w:t>NamedValue</w:t>
      </w:r>
      <w:bookmarkEnd w:id="721"/>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F210B74"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2" w:author="Katharina Schleidt" w:date="2021-05-05T12:15:00Z">
        <w:r w:rsidR="00A214B2">
          <w:rPr>
            <w:b/>
            <w:bCs/>
            <w:noProof/>
            <w:sz w:val="20"/>
            <w:szCs w:val="20"/>
          </w:rPr>
          <w:t>32</w:t>
        </w:r>
      </w:ins>
      <w:del w:id="723"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724" w:name="_Toc72768884"/>
      <w:r w:rsidRPr="00920189">
        <w:t>Basic Observations</w:t>
      </w:r>
      <w:bookmarkEnd w:id="724"/>
    </w:p>
    <w:p w14:paraId="7D03C338" w14:textId="4F7FA4C7" w:rsidR="00CE109A" w:rsidRDefault="00037B3B" w:rsidP="00037B3B">
      <w:pPr>
        <w:pStyle w:val="Heading2"/>
      </w:pPr>
      <w:bookmarkStart w:id="725" w:name="_Toc72768885"/>
      <w:r w:rsidRPr="00037B3B">
        <w:t>General</w:t>
      </w:r>
      <w:bookmarkEnd w:id="72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18BB2527"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6" w:author="Katharina Schleidt" w:date="2021-05-05T12:15:00Z">
        <w:r w:rsidR="00A214B2">
          <w:rPr>
            <w:b/>
            <w:bCs/>
            <w:noProof/>
            <w:sz w:val="20"/>
            <w:szCs w:val="20"/>
          </w:rPr>
          <w:t>33</w:t>
        </w:r>
      </w:ins>
      <w:del w:id="727"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28" w:name="_Toc72768886"/>
      <w:r w:rsidRPr="0089033E">
        <w:lastRenderedPageBreak/>
        <w:t>Observation</w:t>
      </w:r>
      <w:bookmarkEnd w:id="72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20344965"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9" w:author="Katharina Schleidt" w:date="2021-05-05T12:15:00Z">
        <w:r w:rsidR="00A214B2">
          <w:rPr>
            <w:b/>
            <w:bCs/>
            <w:noProof/>
            <w:sz w:val="20"/>
            <w:szCs w:val="20"/>
          </w:rPr>
          <w:t>34</w:t>
        </w:r>
      </w:ins>
      <w:del w:id="730"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75605171"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731" w:author="Katharina Schleidt" w:date="2021-05-05T12:15:00Z">
        <w:r w:rsidR="00A214B2">
          <w:rPr>
            <w:b/>
            <w:bCs/>
            <w:noProof/>
          </w:rPr>
          <w:t>35</w:t>
        </w:r>
      </w:ins>
      <w:del w:id="732"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33" w:name="_Toc72768887"/>
      <w:r w:rsidRPr="002B39BE">
        <w:t>ObservationCharacteristics</w:t>
      </w:r>
      <w:bookmarkEnd w:id="733"/>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73B897B3"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34" w:author="Katharina Schleidt" w:date="2021-05-05T12:15:00Z">
        <w:r w:rsidR="00A214B2">
          <w:rPr>
            <w:b/>
            <w:bCs/>
            <w:noProof/>
            <w:sz w:val="20"/>
            <w:szCs w:val="20"/>
          </w:rPr>
          <w:t>36</w:t>
        </w:r>
      </w:ins>
      <w:del w:id="735"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736" w:name="_Toc72768888"/>
      <w:r w:rsidRPr="003C293C">
        <w:t>ObservationCollection</w:t>
      </w:r>
      <w:bookmarkEnd w:id="736"/>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737" w:author="Katharina Schleidt" w:date="2021-05-11T20:42:00Z">
              <w:r w:rsidR="00FF4349">
                <w:rPr>
                  <w:sz w:val="20"/>
                  <w:szCs w:val="20"/>
                </w:rPr>
                <w:t>ObservationCollection</w:t>
              </w:r>
            </w:ins>
            <w:del w:id="738"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389AC5BA"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39" w:author="Katharina Schleidt" w:date="2021-05-05T12:15:00Z">
        <w:r w:rsidR="00A214B2">
          <w:rPr>
            <w:b/>
            <w:bCs/>
            <w:noProof/>
            <w:sz w:val="20"/>
            <w:szCs w:val="20"/>
          </w:rPr>
          <w:t>37</w:t>
        </w:r>
      </w:ins>
      <w:del w:id="740"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741" w:name="_Ref72766580"/>
      <w:r w:rsidRPr="003C74B7">
        <w:t>Attribute collectionType</w:t>
      </w:r>
      <w:bookmarkEnd w:id="7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w:t>
            </w:r>
            <w:r>
              <w:rPr>
                <w:b/>
                <w:sz w:val="20"/>
                <w:szCs w:val="20"/>
              </w:rPr>
              <w:lastRenderedPageBreak/>
              <w:t>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742" w:author="Katharina Schleidt" w:date="2021-04-18T20:41:00Z">
              <w:r w:rsidR="00953EFA">
                <w:rPr>
                  <w:sz w:val="20"/>
                  <w:szCs w:val="20"/>
                </w:rPr>
                <w:t xml:space="preserve">as </w:t>
              </w:r>
            </w:ins>
            <w:r w:rsidRPr="00730D8D">
              <w:rPr>
                <w:sz w:val="20"/>
                <w:szCs w:val="20"/>
              </w:rPr>
              <w:t>homogenousObservationCollection</w:t>
            </w:r>
            <w:del w:id="743"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lastRenderedPageBreak/>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44" w:name="_Toc72768889"/>
      <w:r w:rsidRPr="00301203">
        <w:lastRenderedPageBreak/>
        <w:t>ObservingCapability</w:t>
      </w:r>
      <w:bookmarkEnd w:id="744"/>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5F6959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5" w:author="Katharina Schleidt" w:date="2021-05-05T12:15:00Z">
        <w:r w:rsidR="00A214B2">
          <w:rPr>
            <w:b/>
            <w:bCs/>
            <w:noProof/>
            <w:sz w:val="20"/>
            <w:szCs w:val="20"/>
          </w:rPr>
          <w:t>38</w:t>
        </w:r>
      </w:ins>
      <w:del w:id="746"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58B8DCB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7" w:author="Katharina Schleidt" w:date="2021-05-05T12:15:00Z">
        <w:r w:rsidR="00A214B2">
          <w:rPr>
            <w:b/>
            <w:bCs/>
            <w:noProof/>
            <w:sz w:val="20"/>
            <w:szCs w:val="20"/>
          </w:rPr>
          <w:t>39</w:t>
        </w:r>
      </w:ins>
      <w:del w:id="748"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749" w:name="_Toc72768890"/>
      <w:r w:rsidRPr="00272D78">
        <w:t>ObservableProperty</w:t>
      </w:r>
      <w:bookmarkEnd w:id="749"/>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44B7CC11"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0" w:author="Katharina Schleidt" w:date="2021-05-05T12:15:00Z">
        <w:r w:rsidR="00A214B2">
          <w:rPr>
            <w:b/>
            <w:bCs/>
            <w:noProof/>
            <w:sz w:val="20"/>
            <w:szCs w:val="20"/>
          </w:rPr>
          <w:t>40</w:t>
        </w:r>
      </w:ins>
      <w:del w:id="751"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490BEB8"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2" w:author="Katharina Schleidt" w:date="2021-05-05T12:15:00Z">
        <w:r w:rsidR="00A214B2">
          <w:rPr>
            <w:b/>
            <w:bCs/>
            <w:noProof/>
            <w:sz w:val="20"/>
            <w:szCs w:val="20"/>
          </w:rPr>
          <w:t>41</w:t>
        </w:r>
      </w:ins>
      <w:del w:id="753"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754" w:name="_Toc72768891"/>
      <w:r w:rsidRPr="00A10F3F">
        <w:t>ObservingProcedure</w:t>
      </w:r>
      <w:bookmarkEnd w:id="754"/>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25E779C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5" w:author="Katharina Schleidt" w:date="2021-05-05T12:15:00Z">
        <w:r w:rsidR="00A214B2">
          <w:rPr>
            <w:b/>
            <w:bCs/>
            <w:noProof/>
            <w:sz w:val="20"/>
            <w:szCs w:val="20"/>
          </w:rPr>
          <w:t>42</w:t>
        </w:r>
      </w:ins>
      <w:del w:id="756"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5C2E9FA5"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7" w:author="Katharina Schleidt" w:date="2021-05-05T12:15:00Z">
        <w:r w:rsidR="00A214B2">
          <w:rPr>
            <w:b/>
            <w:bCs/>
            <w:noProof/>
            <w:sz w:val="20"/>
            <w:szCs w:val="20"/>
          </w:rPr>
          <w:t>43</w:t>
        </w:r>
      </w:ins>
      <w:del w:id="758"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759" w:name="_Toc72768892"/>
      <w:r w:rsidRPr="00397804">
        <w:t>Observer</w:t>
      </w:r>
      <w:bookmarkEnd w:id="759"/>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77DF2CCD"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0" w:author="Katharina Schleidt" w:date="2021-05-05T12:15:00Z">
        <w:r w:rsidR="00A214B2">
          <w:rPr>
            <w:b/>
            <w:bCs/>
            <w:noProof/>
            <w:sz w:val="20"/>
            <w:szCs w:val="20"/>
          </w:rPr>
          <w:t>44</w:t>
        </w:r>
      </w:ins>
      <w:del w:id="761"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0250C2"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2" w:author="Katharina Schleidt" w:date="2021-05-05T12:15:00Z">
        <w:r w:rsidR="00A214B2">
          <w:rPr>
            <w:b/>
            <w:bCs/>
            <w:noProof/>
            <w:sz w:val="20"/>
            <w:szCs w:val="20"/>
          </w:rPr>
          <w:t>45</w:t>
        </w:r>
      </w:ins>
      <w:del w:id="763"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764" w:name="_Toc72768893"/>
      <w:r w:rsidRPr="008E22C4">
        <w:t>Host</w:t>
      </w:r>
      <w:bookmarkEnd w:id="76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0987B45F"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5" w:author="Katharina Schleidt" w:date="2021-05-05T12:15:00Z">
        <w:r w:rsidR="00A214B2">
          <w:rPr>
            <w:b/>
            <w:bCs/>
            <w:noProof/>
            <w:sz w:val="20"/>
            <w:szCs w:val="20"/>
          </w:rPr>
          <w:t>46</w:t>
        </w:r>
      </w:ins>
      <w:del w:id="766"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767" w:name="_Toc72768894"/>
      <w:r w:rsidRPr="00C06E23">
        <w:t>Deployment</w:t>
      </w:r>
      <w:bookmarkEnd w:id="767"/>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BABD03"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8" w:author="Katharina Schleidt" w:date="2021-05-05T12:15:00Z">
        <w:r w:rsidR="00A214B2">
          <w:rPr>
            <w:b/>
            <w:bCs/>
            <w:noProof/>
            <w:sz w:val="20"/>
            <w:szCs w:val="20"/>
          </w:rPr>
          <w:t>47</w:t>
        </w:r>
      </w:ins>
      <w:del w:id="769"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770" w:name="_Toc72768895"/>
      <w:r w:rsidRPr="000778C3">
        <w:t>GenericDomainFeature</w:t>
      </w:r>
      <w:bookmarkEnd w:id="770"/>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0151F91B"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1" w:author="Katharina Schleidt" w:date="2021-05-05T12:15:00Z">
        <w:r w:rsidR="00A214B2">
          <w:rPr>
            <w:b/>
            <w:bCs/>
            <w:noProof/>
            <w:sz w:val="20"/>
            <w:szCs w:val="20"/>
          </w:rPr>
          <w:t>48</w:t>
        </w:r>
      </w:ins>
      <w:del w:id="772"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1B5CA57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3" w:author="Katharina Schleidt" w:date="2021-05-05T12:15:00Z">
        <w:r w:rsidR="00A214B2">
          <w:rPr>
            <w:b/>
            <w:bCs/>
            <w:noProof/>
            <w:sz w:val="20"/>
            <w:szCs w:val="20"/>
          </w:rPr>
          <w:t>49</w:t>
        </w:r>
      </w:ins>
      <w:del w:id="774"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775" w:author="Katharina Schleidt" w:date="2021-05-11T20:37:00Z"/>
        </w:rPr>
      </w:pPr>
      <w:bookmarkStart w:id="776" w:name="_Toc72768896"/>
      <w:r w:rsidRPr="00752CFD">
        <w:t>Codelists</w:t>
      </w:r>
      <w:bookmarkEnd w:id="776"/>
    </w:p>
    <w:p w14:paraId="3672D539" w14:textId="5E3945B7" w:rsidR="00FF4349" w:rsidRDefault="00FF4349" w:rsidP="00FF4349">
      <w:pPr>
        <w:pStyle w:val="Heading3"/>
        <w:rPr>
          <w:ins w:id="777" w:author="Katharina Schleidt" w:date="2021-05-11T20:37:00Z"/>
        </w:rPr>
      </w:pPr>
      <w:ins w:id="778" w:author="Katharina Schleidt" w:date="2021-05-11T20:38:00Z">
        <w:r w:rsidRPr="00FF4349">
          <w:t>AbstractObservationCollectionTypeCodeListValue</w:t>
        </w:r>
      </w:ins>
    </w:p>
    <w:p w14:paraId="2868B663" w14:textId="792D0EFD" w:rsidR="00FF4349" w:rsidRDefault="00FF4349" w:rsidP="00FF4349">
      <w:pPr>
        <w:rPr>
          <w:ins w:id="779" w:author="Katharina Schleidt" w:date="2021-05-11T20:38:00Z"/>
          <w:lang w:eastAsia="ja-JP"/>
        </w:rPr>
      </w:pPr>
      <w:ins w:id="780" w:author="Katharina Schleidt" w:date="2021-05-11T20:37:00Z">
        <w:r w:rsidRPr="00F41D3D">
          <w:rPr>
            <w:lang w:eastAsia="ja-JP"/>
          </w:rPr>
          <w:t xml:space="preserve">The code list </w:t>
        </w:r>
      </w:ins>
      <w:ins w:id="781" w:author="Katharina Schleidt" w:date="2021-05-11T20:38:00Z">
        <w:r w:rsidRPr="00FF4349">
          <w:rPr>
            <w:lang w:eastAsia="ja-JP"/>
          </w:rPr>
          <w:t>AbstractObservationCollectionTypeCodeListValue</w:t>
        </w:r>
        <w:r>
          <w:rPr>
            <w:lang w:eastAsia="ja-JP"/>
          </w:rPr>
          <w:t xml:space="preserve"> can be specialized as required to firm up semantics of collection types</w:t>
        </w:r>
      </w:ins>
      <w:ins w:id="782" w:author="Katharina Schleidt" w:date="2021-05-11T20:39:00Z">
        <w:r>
          <w:rPr>
            <w:lang w:eastAsia="ja-JP"/>
          </w:rPr>
          <w:t xml:space="preserve">, as done in the derived codelist </w:t>
        </w:r>
        <w:r w:rsidRPr="00F41D3D">
          <w:rPr>
            <w:lang w:eastAsia="ja-JP"/>
          </w:rPr>
          <w:t>CollectionTypeByMemberCharacteristicsSemantics</w:t>
        </w:r>
        <w:r>
          <w:rPr>
            <w:lang w:eastAsia="ja-JP"/>
          </w:rPr>
          <w:t xml:space="preserve"> below.</w:t>
        </w:r>
      </w:ins>
    </w:p>
    <w:p w14:paraId="6E6ACD90" w14:textId="668379E8" w:rsidR="00FF4349" w:rsidRDefault="00FF4349" w:rsidP="00FF4349">
      <w:pPr>
        <w:rPr>
          <w:ins w:id="783"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27584">
        <w:trPr>
          <w:ins w:id="784"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D27584">
            <w:pPr>
              <w:widowControl w:val="0"/>
              <w:spacing w:line="240" w:lineRule="auto"/>
              <w:rPr>
                <w:ins w:id="785" w:author="Katharina Schleidt" w:date="2021-05-11T20:37:00Z"/>
                <w:sz w:val="20"/>
                <w:szCs w:val="20"/>
              </w:rPr>
            </w:pPr>
            <w:ins w:id="786" w:author="Katharina Schleidt" w:date="2021-05-11T20:37:00Z">
              <w:r>
                <w:rPr>
                  <w:b/>
                  <w:sz w:val="20"/>
                  <w:szCs w:val="20"/>
                </w:rPr>
                <w:t>Requirement</w:t>
              </w:r>
              <w:r>
                <w:rPr>
                  <w:sz w:val="20"/>
                  <w:szCs w:val="20"/>
                </w:rPr>
                <w:br/>
                <w:t>/req/obs-basic/</w:t>
              </w:r>
            </w:ins>
            <w:ins w:id="787" w:author="Katharina Schleidt" w:date="2021-05-11T20:43:00Z">
              <w:r>
                <w:rPr>
                  <w:sz w:val="20"/>
                  <w:szCs w:val="20"/>
                </w:rPr>
                <w:t>ObservationCollection</w:t>
              </w:r>
            </w:ins>
            <w:ins w:id="788" w:author="Katharina Schleidt" w:date="2021-05-11T20:37:00Z">
              <w:r>
                <w:rPr>
                  <w:sz w:val="20"/>
                  <w:szCs w:val="20"/>
                </w:rPr>
                <w:t>/</w:t>
              </w:r>
            </w:ins>
            <w:ins w:id="789" w:author="Katharina Schleidt" w:date="2021-05-11T20:41:00Z">
              <w:r w:rsidRPr="00FF4349">
                <w:rPr>
                  <w:sz w:val="20"/>
                  <w:szCs w:val="20"/>
                </w:rPr>
                <w:t>AbstractObservationCollectionTypeCodeListValue</w:t>
              </w:r>
            </w:ins>
            <w:ins w:id="790"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791" w:author="Katharina Schleidt" w:date="2021-05-11T20:37:00Z"/>
                <w:sz w:val="20"/>
                <w:szCs w:val="20"/>
              </w:rPr>
              <w:pPrChange w:id="792" w:author="Katharina Schleidt" w:date="2021-05-11T20:44:00Z">
                <w:pPr>
                  <w:widowControl w:val="0"/>
                  <w:numPr>
                    <w:numId w:val="22"/>
                  </w:numPr>
                  <w:tabs>
                    <w:tab w:val="clear" w:pos="403"/>
                  </w:tabs>
                  <w:spacing w:after="0" w:line="240" w:lineRule="auto"/>
                  <w:ind w:left="720" w:hanging="360"/>
                </w:pPr>
              </w:pPrChange>
            </w:pPr>
            <w:ins w:id="793" w:author="Katharina Schleidt" w:date="2021-05-11T20:43:00Z">
              <w:r>
                <w:rPr>
                  <w:sz w:val="20"/>
                  <w:szCs w:val="20"/>
                </w:rPr>
                <w:t>A codelist</w:t>
              </w:r>
            </w:ins>
            <w:ins w:id="794" w:author="Katharina Schleidt" w:date="2021-05-11T20:44:00Z">
              <w:r>
                <w:rPr>
                  <w:sz w:val="20"/>
                  <w:szCs w:val="20"/>
                </w:rPr>
                <w:t xml:space="preserve"> detailing the semantics of collection types</w:t>
              </w:r>
            </w:ins>
            <w:ins w:id="795"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796" w:author="Katharina Schleidt" w:date="2021-05-11T20:37:00Z">
          <w:pPr>
            <w:pStyle w:val="Heading2"/>
          </w:pPr>
        </w:pPrChange>
      </w:pPr>
    </w:p>
    <w:p w14:paraId="3B70BBB1" w14:textId="2ADE66C7" w:rsidR="00752CFD" w:rsidRDefault="00752CFD" w:rsidP="00752CFD">
      <w:pPr>
        <w:pStyle w:val="Heading3"/>
      </w:pPr>
      <w:r w:rsidRPr="00752CFD">
        <w:lastRenderedPageBreak/>
        <w:t>CollectionTypeByMemberCharacteristicsSemantics</w:t>
      </w:r>
    </w:p>
    <w:p w14:paraId="3119A6BA" w14:textId="5208FC08" w:rsidR="00752CFD" w:rsidRDefault="00F41D3D" w:rsidP="00752CFD">
      <w:pPr>
        <w:rPr>
          <w:lang w:eastAsia="ja-JP"/>
        </w:rPr>
      </w:pPr>
      <w:ins w:id="797" w:author="Katharina Schleidt" w:date="2021-04-18T20:43:00Z">
        <w:r w:rsidRPr="00F41D3D">
          <w:rPr>
            <w:lang w:eastAsia="ja-JP"/>
          </w:rPr>
          <w:t>The code list CollectionTypeByMemberCharacteristicsSemantics</w:t>
        </w:r>
      </w:ins>
      <w:del w:id="798"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799" w:author="Katharina Schleidt" w:date="2021-05-11T20:42:00Z">
              <w:r w:rsidR="00FF4349">
                <w:rPr>
                  <w:sz w:val="20"/>
                  <w:szCs w:val="20"/>
                </w:rPr>
                <w:t>ObservationCollection</w:t>
              </w:r>
            </w:ins>
            <w:del w:id="800"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801"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802"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03" w:name="_Ref52485755"/>
      <w:bookmarkStart w:id="804" w:name="_Toc72768897"/>
      <w:r w:rsidRPr="00920189">
        <w:t>Conceptual Sample schema</w:t>
      </w:r>
      <w:bookmarkEnd w:id="803"/>
      <w:bookmarkEnd w:id="804"/>
    </w:p>
    <w:p w14:paraId="09C16629" w14:textId="60CA37B2" w:rsidR="00CE109A" w:rsidRDefault="00786563" w:rsidP="00786563">
      <w:pPr>
        <w:pStyle w:val="Heading2"/>
      </w:pPr>
      <w:bookmarkStart w:id="805" w:name="_Toc72768898"/>
      <w:r w:rsidRPr="00786563">
        <w:t>General</w:t>
      </w:r>
      <w:bookmarkEnd w:id="805"/>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233493DA" w:rsidR="00DD55AE" w:rsidRPr="00DD55AE" w:rsidRDefault="00DD55AE" w:rsidP="00DD55AE">
      <w:pPr>
        <w:jc w:val="center"/>
        <w:rPr>
          <w:b/>
          <w:bCs/>
          <w:sz w:val="20"/>
          <w:szCs w:val="20"/>
        </w:rPr>
      </w:pPr>
      <w:bookmarkStart w:id="806"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7" w:author="Katharina Schleidt" w:date="2021-05-05T12:15:00Z">
        <w:r w:rsidR="00A214B2">
          <w:rPr>
            <w:b/>
            <w:bCs/>
            <w:noProof/>
            <w:sz w:val="20"/>
            <w:szCs w:val="20"/>
          </w:rPr>
          <w:t>50</w:t>
        </w:r>
      </w:ins>
      <w:del w:id="808" w:author="Katharina Schleidt" w:date="2021-05-05T12:15:00Z">
        <w:r w:rsidR="00821F18" w:rsidDel="00A214B2">
          <w:rPr>
            <w:b/>
            <w:bCs/>
            <w:noProof/>
            <w:sz w:val="20"/>
            <w:szCs w:val="20"/>
          </w:rPr>
          <w:delText>49</w:delText>
        </w:r>
      </w:del>
      <w:r w:rsidR="00D471BA">
        <w:rPr>
          <w:b/>
          <w:bCs/>
          <w:sz w:val="20"/>
          <w:szCs w:val="20"/>
        </w:rPr>
        <w:fldChar w:fldCharType="end"/>
      </w:r>
      <w:bookmarkEnd w:id="806"/>
      <w:r w:rsidRPr="00DD55AE">
        <w:rPr>
          <w:b/>
          <w:bCs/>
          <w:sz w:val="20"/>
          <w:szCs w:val="20"/>
        </w:rPr>
        <w:t xml:space="preserve"> – Conceptual Sample schema overview.</w:t>
      </w:r>
    </w:p>
    <w:p w14:paraId="1A3FA59E" w14:textId="6DA66AF3" w:rsidR="00786563" w:rsidRDefault="00786563" w:rsidP="00786563">
      <w:pPr>
        <w:pStyle w:val="Heading3"/>
      </w:pPr>
      <w:bookmarkStart w:id="809" w:name="_Ref52745963"/>
      <w:r w:rsidRPr="00786563">
        <w:lastRenderedPageBreak/>
        <w:t>Conceptual Sample Schema Package Requirements Class</w:t>
      </w:r>
      <w:bookmarkEnd w:id="80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253F51DC"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0" w:author="Katharina Schleidt" w:date="2021-05-05T12:15:00Z">
        <w:r w:rsidR="00A214B2">
          <w:rPr>
            <w:b/>
            <w:bCs/>
            <w:noProof/>
            <w:sz w:val="20"/>
            <w:szCs w:val="20"/>
          </w:rPr>
          <w:t>51</w:t>
        </w:r>
      </w:ins>
      <w:del w:id="811"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812" w:name="_Toc72768899"/>
      <w:r w:rsidRPr="00CF52E2">
        <w:t>Sample</w:t>
      </w:r>
      <w:bookmarkEnd w:id="812"/>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4E8C969E"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3" w:author="Katharina Schleidt" w:date="2021-05-05T12:15:00Z">
        <w:r w:rsidR="00A214B2">
          <w:rPr>
            <w:b/>
            <w:bCs/>
            <w:noProof/>
            <w:sz w:val="20"/>
            <w:szCs w:val="20"/>
          </w:rPr>
          <w:t>52</w:t>
        </w:r>
      </w:ins>
      <w:del w:id="814"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815"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816"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817" w:name="_Toc72768900"/>
      <w:r w:rsidRPr="00D50D2A">
        <w:t>Sampling</w:t>
      </w:r>
      <w:bookmarkEnd w:id="817"/>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2E5D57F0"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8" w:author="Katharina Schleidt" w:date="2021-05-05T12:15:00Z">
        <w:r w:rsidR="00A214B2">
          <w:rPr>
            <w:b/>
            <w:bCs/>
            <w:noProof/>
            <w:sz w:val="20"/>
            <w:szCs w:val="20"/>
          </w:rPr>
          <w:t>53</w:t>
        </w:r>
      </w:ins>
      <w:del w:id="819"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820" w:name="_Toc72768901"/>
      <w:r w:rsidRPr="002B6928">
        <w:t>Sampler</w:t>
      </w:r>
      <w:bookmarkEnd w:id="820"/>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0CA54A88"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1" w:author="Katharina Schleidt" w:date="2021-05-05T12:15:00Z">
        <w:r w:rsidR="00A214B2">
          <w:rPr>
            <w:b/>
            <w:bCs/>
            <w:noProof/>
            <w:sz w:val="20"/>
            <w:szCs w:val="20"/>
          </w:rPr>
          <w:t>54</w:t>
        </w:r>
      </w:ins>
      <w:del w:id="822"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823" w:name="_Toc72768902"/>
      <w:r w:rsidRPr="000A140B">
        <w:t>PreparationStep</w:t>
      </w:r>
      <w:bookmarkEnd w:id="823"/>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164750F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4" w:author="Katharina Schleidt" w:date="2021-05-05T12:15:00Z">
        <w:r w:rsidR="00A214B2">
          <w:rPr>
            <w:b/>
            <w:bCs/>
            <w:noProof/>
            <w:sz w:val="20"/>
            <w:szCs w:val="20"/>
          </w:rPr>
          <w:t>55</w:t>
        </w:r>
      </w:ins>
      <w:del w:id="825"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826" w:name="_Toc72768903"/>
      <w:r w:rsidRPr="00A84954">
        <w:t>PreparationProcedure</w:t>
      </w:r>
      <w:bookmarkEnd w:id="826"/>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0A9C367B"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7" w:author="Katharina Schleidt" w:date="2021-05-05T12:15:00Z">
        <w:r w:rsidR="00A214B2">
          <w:rPr>
            <w:b/>
            <w:bCs/>
            <w:noProof/>
            <w:sz w:val="20"/>
            <w:szCs w:val="20"/>
          </w:rPr>
          <w:t>56</w:t>
        </w:r>
      </w:ins>
      <w:del w:id="828"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829" w:name="_Toc72768904"/>
      <w:r w:rsidRPr="00760C94">
        <w:t>SamplingProcedure</w:t>
      </w:r>
      <w:bookmarkEnd w:id="829"/>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DF92D6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0" w:author="Katharina Schleidt" w:date="2021-05-05T12:15:00Z">
        <w:r w:rsidR="00A214B2">
          <w:rPr>
            <w:b/>
            <w:bCs/>
            <w:noProof/>
            <w:sz w:val="20"/>
            <w:szCs w:val="20"/>
          </w:rPr>
          <w:t>57</w:t>
        </w:r>
      </w:ins>
      <w:del w:id="831"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832" w:name="_Toc72768905"/>
      <w:r w:rsidRPr="00920189">
        <w:t>Abstract Sample Core</w:t>
      </w:r>
      <w:bookmarkEnd w:id="832"/>
    </w:p>
    <w:p w14:paraId="487838B1" w14:textId="6E167612" w:rsidR="00CE109A" w:rsidRDefault="001B0D6E" w:rsidP="001B0D6E">
      <w:pPr>
        <w:pStyle w:val="Heading2"/>
      </w:pPr>
      <w:bookmarkStart w:id="833" w:name="_Toc72768906"/>
      <w:r w:rsidRPr="001B0D6E">
        <w:t>General</w:t>
      </w:r>
      <w:bookmarkEnd w:id="83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2CA98867"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4" w:author="Katharina Schleidt" w:date="2021-05-05T12:15:00Z">
        <w:r w:rsidR="00A214B2">
          <w:rPr>
            <w:b/>
            <w:bCs/>
            <w:noProof/>
            <w:sz w:val="20"/>
            <w:szCs w:val="20"/>
          </w:rPr>
          <w:t>58</w:t>
        </w:r>
      </w:ins>
      <w:del w:id="835"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836" w:name="_Toc72768907"/>
      <w:r w:rsidRPr="00C356AB">
        <w:t>AbstractSample</w:t>
      </w:r>
      <w:bookmarkEnd w:id="836"/>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6B369925"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7" w:author="Katharina Schleidt" w:date="2021-05-05T12:15:00Z">
        <w:r w:rsidR="00A214B2">
          <w:rPr>
            <w:b/>
            <w:bCs/>
            <w:noProof/>
            <w:sz w:val="20"/>
            <w:szCs w:val="20"/>
          </w:rPr>
          <w:t>59</w:t>
        </w:r>
      </w:ins>
      <w:del w:id="838"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47D2DC5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9" w:author="Katharina Schleidt" w:date="2021-05-05T12:15:00Z">
        <w:r w:rsidR="00A214B2">
          <w:rPr>
            <w:b/>
            <w:bCs/>
            <w:noProof/>
            <w:sz w:val="20"/>
            <w:szCs w:val="20"/>
          </w:rPr>
          <w:t>60</w:t>
        </w:r>
      </w:ins>
      <w:del w:id="840"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841" w:name="_Toc72768908"/>
      <w:r w:rsidRPr="006762B7">
        <w:t>AbstractSampling</w:t>
      </w:r>
      <w:bookmarkEnd w:id="841"/>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20488C2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2" w:author="Katharina Schleidt" w:date="2021-05-05T12:15:00Z">
        <w:r w:rsidR="00A214B2">
          <w:rPr>
            <w:b/>
            <w:bCs/>
            <w:noProof/>
            <w:sz w:val="20"/>
            <w:szCs w:val="20"/>
          </w:rPr>
          <w:t>61</w:t>
        </w:r>
      </w:ins>
      <w:del w:id="843"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1E5F738D"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4" w:author="Katharina Schleidt" w:date="2021-05-05T12:15:00Z">
        <w:r w:rsidR="00A214B2">
          <w:rPr>
            <w:b/>
            <w:bCs/>
            <w:noProof/>
            <w:sz w:val="20"/>
            <w:szCs w:val="20"/>
          </w:rPr>
          <w:t>62</w:t>
        </w:r>
      </w:ins>
      <w:del w:id="845"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846" w:name="_Toc72768909"/>
      <w:r w:rsidRPr="004864AE">
        <w:t>AbstractSampler</w:t>
      </w:r>
      <w:bookmarkEnd w:id="846"/>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5D93A7B2"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7" w:author="Katharina Schleidt" w:date="2021-05-05T12:15:00Z">
        <w:r w:rsidR="00A214B2">
          <w:rPr>
            <w:b/>
            <w:bCs/>
            <w:noProof/>
            <w:sz w:val="20"/>
            <w:szCs w:val="20"/>
          </w:rPr>
          <w:t>63</w:t>
        </w:r>
      </w:ins>
      <w:del w:id="848"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2E1DB87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9" w:author="Katharina Schleidt" w:date="2021-05-05T12:15:00Z">
        <w:r w:rsidR="00A214B2">
          <w:rPr>
            <w:b/>
            <w:bCs/>
            <w:noProof/>
            <w:sz w:val="20"/>
            <w:szCs w:val="20"/>
          </w:rPr>
          <w:t>64</w:t>
        </w:r>
      </w:ins>
      <w:del w:id="850"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851" w:name="_Toc72768910"/>
      <w:r w:rsidRPr="003E77E7">
        <w:t>AbstractSamplingProcedure</w:t>
      </w:r>
      <w:bookmarkEnd w:id="851"/>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1E5ED224"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2" w:author="Katharina Schleidt" w:date="2021-05-05T12:15:00Z">
        <w:r w:rsidR="00A214B2">
          <w:rPr>
            <w:b/>
            <w:bCs/>
            <w:noProof/>
            <w:sz w:val="20"/>
            <w:szCs w:val="20"/>
          </w:rPr>
          <w:t>65</w:t>
        </w:r>
      </w:ins>
      <w:del w:id="853"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B398697"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4" w:author="Katharina Schleidt" w:date="2021-05-05T12:15:00Z">
        <w:r w:rsidR="00A214B2">
          <w:rPr>
            <w:b/>
            <w:bCs/>
            <w:noProof/>
            <w:sz w:val="20"/>
            <w:szCs w:val="20"/>
          </w:rPr>
          <w:t>66</w:t>
        </w:r>
      </w:ins>
      <w:del w:id="855"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856" w:name="_Toc72768911"/>
      <w:r w:rsidRPr="00863761">
        <w:t>AbstractPreparationProcedure</w:t>
      </w:r>
      <w:bookmarkEnd w:id="856"/>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81BB095"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7" w:author="Katharina Schleidt" w:date="2021-05-05T12:15:00Z">
        <w:r w:rsidR="00A214B2">
          <w:rPr>
            <w:b/>
            <w:bCs/>
            <w:noProof/>
            <w:sz w:val="20"/>
            <w:szCs w:val="20"/>
          </w:rPr>
          <w:t>67</w:t>
        </w:r>
      </w:ins>
      <w:del w:id="858"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859" w:name="_Toc72768912"/>
      <w:r w:rsidRPr="007A5CB7">
        <w:t>AbstractPreparationStep</w:t>
      </w:r>
      <w:bookmarkEnd w:id="859"/>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0593F46"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0" w:author="Katharina Schleidt" w:date="2021-05-05T12:15:00Z">
        <w:r w:rsidR="00A214B2">
          <w:rPr>
            <w:b/>
            <w:bCs/>
            <w:noProof/>
            <w:sz w:val="20"/>
            <w:szCs w:val="20"/>
          </w:rPr>
          <w:t>68</w:t>
        </w:r>
      </w:ins>
      <w:del w:id="861"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862" w:name="_Toc72768913"/>
      <w:r w:rsidRPr="00920189">
        <w:t>Basic Samples</w:t>
      </w:r>
      <w:bookmarkEnd w:id="862"/>
    </w:p>
    <w:p w14:paraId="45FDC231" w14:textId="7D4AD515" w:rsidR="00CA3726" w:rsidRDefault="00CA3726" w:rsidP="00CA3726">
      <w:pPr>
        <w:pStyle w:val="Heading2"/>
      </w:pPr>
      <w:bookmarkStart w:id="863" w:name="_Toc72768914"/>
      <w:r w:rsidRPr="00CA3726">
        <w:t>General</w:t>
      </w:r>
      <w:bookmarkEnd w:id="863"/>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FC278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4" w:author="Katharina Schleidt" w:date="2021-05-05T12:15:00Z">
        <w:r w:rsidR="00A214B2">
          <w:rPr>
            <w:b/>
            <w:bCs/>
            <w:noProof/>
            <w:sz w:val="20"/>
            <w:szCs w:val="20"/>
          </w:rPr>
          <w:t>69</w:t>
        </w:r>
      </w:ins>
      <w:del w:id="865"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866" w:name="_Toc72768915"/>
      <w:r w:rsidRPr="00EE582C">
        <w:t>Sample</w:t>
      </w:r>
      <w:bookmarkEnd w:id="866"/>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570C19B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7" w:author="Katharina Schleidt" w:date="2021-05-05T12:15:00Z">
        <w:r w:rsidR="00A214B2">
          <w:rPr>
            <w:b/>
            <w:bCs/>
            <w:noProof/>
            <w:sz w:val="20"/>
            <w:szCs w:val="20"/>
          </w:rPr>
          <w:t>70</w:t>
        </w:r>
      </w:ins>
      <w:del w:id="868"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4D9DC4C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9" w:author="Katharina Schleidt" w:date="2021-05-05T12:15:00Z">
        <w:r w:rsidR="00A214B2">
          <w:rPr>
            <w:b/>
            <w:bCs/>
            <w:noProof/>
            <w:sz w:val="20"/>
            <w:szCs w:val="20"/>
          </w:rPr>
          <w:t>71</w:t>
        </w:r>
      </w:ins>
      <w:del w:id="870"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871" w:name="_Toc72768916"/>
      <w:r w:rsidRPr="004B13B4">
        <w:t>SpatialSample</w:t>
      </w:r>
      <w:bookmarkEnd w:id="871"/>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F45216E"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2" w:author="Katharina Schleidt" w:date="2021-05-05T12:15:00Z">
        <w:r w:rsidR="00A214B2">
          <w:rPr>
            <w:b/>
            <w:bCs/>
            <w:noProof/>
            <w:sz w:val="20"/>
            <w:szCs w:val="20"/>
          </w:rPr>
          <w:t>72</w:t>
        </w:r>
      </w:ins>
      <w:del w:id="873"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874" w:name="_Toc72768917"/>
      <w:r w:rsidRPr="001A5B74">
        <w:t>MaterialSample</w:t>
      </w:r>
      <w:bookmarkEnd w:id="874"/>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D0774CA"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5" w:author="Katharina Schleidt" w:date="2021-05-05T12:15:00Z">
        <w:r w:rsidR="00A214B2">
          <w:rPr>
            <w:b/>
            <w:bCs/>
            <w:noProof/>
            <w:sz w:val="20"/>
            <w:szCs w:val="20"/>
          </w:rPr>
          <w:t>73</w:t>
        </w:r>
      </w:ins>
      <w:del w:id="876"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877" w:name="_Toc72768918"/>
      <w:r w:rsidRPr="00FB34BB">
        <w:t>StatisticalSample</w:t>
      </w:r>
      <w:bookmarkEnd w:id="877"/>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7C820CD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8" w:author="Katharina Schleidt" w:date="2021-05-05T12:15:00Z">
        <w:r w:rsidR="00A214B2">
          <w:rPr>
            <w:b/>
            <w:bCs/>
            <w:noProof/>
            <w:sz w:val="20"/>
            <w:szCs w:val="20"/>
          </w:rPr>
          <w:t>74</w:t>
        </w:r>
      </w:ins>
      <w:del w:id="879"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880" w:name="_Toc72768919"/>
      <w:r w:rsidRPr="00860411">
        <w:t>Sampling</w:t>
      </w:r>
      <w:bookmarkEnd w:id="880"/>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47D74B71"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1" w:author="Katharina Schleidt" w:date="2021-05-05T12:15:00Z">
        <w:r w:rsidR="00A214B2">
          <w:rPr>
            <w:b/>
            <w:bCs/>
            <w:noProof/>
            <w:sz w:val="20"/>
            <w:szCs w:val="20"/>
          </w:rPr>
          <w:t>75</w:t>
        </w:r>
      </w:ins>
      <w:del w:id="882"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0D4C977F"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3" w:author="Katharina Schleidt" w:date="2021-05-05T12:15:00Z">
        <w:r w:rsidR="00A214B2">
          <w:rPr>
            <w:b/>
            <w:bCs/>
            <w:noProof/>
            <w:sz w:val="20"/>
            <w:szCs w:val="20"/>
          </w:rPr>
          <w:t>76</w:t>
        </w:r>
      </w:ins>
      <w:del w:id="884"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885" w:name="_Toc72768920"/>
      <w:r w:rsidRPr="00D07D75">
        <w:t>Sampler</w:t>
      </w:r>
      <w:bookmarkEnd w:id="88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33E0A110"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6" w:author="Katharina Schleidt" w:date="2021-05-05T12:15:00Z">
        <w:r w:rsidR="00A214B2">
          <w:rPr>
            <w:b/>
            <w:bCs/>
            <w:noProof/>
            <w:sz w:val="20"/>
            <w:szCs w:val="20"/>
          </w:rPr>
          <w:t>77</w:t>
        </w:r>
      </w:ins>
      <w:del w:id="887"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FDA338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8" w:author="Katharina Schleidt" w:date="2021-05-05T12:15:00Z">
        <w:r w:rsidR="00A214B2">
          <w:rPr>
            <w:b/>
            <w:bCs/>
            <w:noProof/>
            <w:sz w:val="20"/>
            <w:szCs w:val="20"/>
          </w:rPr>
          <w:t>78</w:t>
        </w:r>
      </w:ins>
      <w:del w:id="889"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890" w:name="_Toc72768921"/>
      <w:r w:rsidRPr="00711727">
        <w:lastRenderedPageBreak/>
        <w:t>SampleCollection</w:t>
      </w:r>
      <w:bookmarkEnd w:id="890"/>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55611D33"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1" w:author="Katharina Schleidt" w:date="2021-05-05T12:15:00Z">
        <w:r w:rsidR="00A214B2">
          <w:rPr>
            <w:b/>
            <w:bCs/>
            <w:noProof/>
            <w:sz w:val="20"/>
            <w:szCs w:val="20"/>
          </w:rPr>
          <w:t>79</w:t>
        </w:r>
      </w:ins>
      <w:del w:id="892"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D88D8B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3" w:author="Katharina Schleidt" w:date="2021-05-05T12:15:00Z">
        <w:r w:rsidR="00A214B2">
          <w:rPr>
            <w:b/>
            <w:bCs/>
            <w:noProof/>
            <w:sz w:val="20"/>
            <w:szCs w:val="20"/>
          </w:rPr>
          <w:t>80</w:t>
        </w:r>
      </w:ins>
      <w:del w:id="894"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895" w:name="_Toc72768922"/>
      <w:r w:rsidRPr="001D410B">
        <w:lastRenderedPageBreak/>
        <w:t>PhysicalDimension</w:t>
      </w:r>
      <w:bookmarkEnd w:id="895"/>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2FC5186"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6" w:author="Katharina Schleidt" w:date="2021-05-05T12:15:00Z">
        <w:r w:rsidR="00A214B2">
          <w:rPr>
            <w:b/>
            <w:bCs/>
            <w:noProof/>
            <w:sz w:val="20"/>
            <w:szCs w:val="20"/>
          </w:rPr>
          <w:t>81</w:t>
        </w:r>
      </w:ins>
      <w:del w:id="897"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898" w:name="_Toc72768923"/>
      <w:r w:rsidRPr="00F53892">
        <w:t>NamedLocation</w:t>
      </w:r>
      <w:bookmarkEnd w:id="898"/>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2A1DD935"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9" w:author="Katharina Schleidt" w:date="2021-05-05T12:15:00Z">
        <w:r w:rsidR="00A214B2">
          <w:rPr>
            <w:b/>
            <w:bCs/>
            <w:noProof/>
            <w:sz w:val="20"/>
            <w:szCs w:val="20"/>
          </w:rPr>
          <w:t>82</w:t>
        </w:r>
      </w:ins>
      <w:del w:id="900"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901" w:name="_Toc72768924"/>
      <w:r w:rsidRPr="004611AB">
        <w:lastRenderedPageBreak/>
        <w:t>StatisticalClassification</w:t>
      </w:r>
      <w:bookmarkEnd w:id="901"/>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30A6FA1D"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2" w:author="Katharina Schleidt" w:date="2021-05-05T12:15:00Z">
        <w:r w:rsidR="00A214B2">
          <w:rPr>
            <w:b/>
            <w:bCs/>
            <w:noProof/>
            <w:sz w:val="20"/>
            <w:szCs w:val="20"/>
          </w:rPr>
          <w:t>83</w:t>
        </w:r>
      </w:ins>
      <w:del w:id="903"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904" w:name="_Toc450303222"/>
      <w:bookmarkStart w:id="905" w:name="_Toc9996972"/>
      <w:bookmarkStart w:id="906" w:name="_Toc438968655"/>
      <w:bookmarkStart w:id="907" w:name="_Toc443461103"/>
      <w:bookmarkStart w:id="908" w:name="_Toc353342675"/>
      <w:r w:rsidRPr="00F02BC7">
        <w:lastRenderedPageBreak/>
        <w:br/>
      </w:r>
      <w:bookmarkStart w:id="909" w:name="_Toc72768925"/>
      <w:r w:rsidRPr="00F02BC7">
        <w:rPr>
          <w:b w:val="0"/>
        </w:rPr>
        <w:t>(</w:t>
      </w:r>
      <w:r w:rsidR="00920189">
        <w:rPr>
          <w:b w:val="0"/>
        </w:rPr>
        <w:t>normative</w:t>
      </w:r>
      <w:r w:rsidRPr="00F02BC7">
        <w:rPr>
          <w:b w:val="0"/>
        </w:rPr>
        <w:t>)</w:t>
      </w:r>
      <w:bookmarkEnd w:id="904"/>
      <w:bookmarkEnd w:id="905"/>
      <w:bookmarkEnd w:id="906"/>
      <w:bookmarkEnd w:id="907"/>
      <w:bookmarkEnd w:id="908"/>
      <w:r w:rsidRPr="00F02BC7">
        <w:br/>
      </w:r>
      <w:r w:rsidRPr="00F02BC7">
        <w:br/>
      </w:r>
      <w:r w:rsidR="00920189">
        <w:t xml:space="preserve">Abstract </w:t>
      </w:r>
      <w:r w:rsidR="001E635D">
        <w:t>T</w:t>
      </w:r>
      <w:r w:rsidR="00920189">
        <w:t xml:space="preserve">est </w:t>
      </w:r>
      <w:r w:rsidR="001E635D">
        <w:t>S</w:t>
      </w:r>
      <w:r w:rsidR="00920189">
        <w:t>uite</w:t>
      </w:r>
      <w:bookmarkEnd w:id="909"/>
    </w:p>
    <w:p w14:paraId="0BC1B11F" w14:textId="77777777" w:rsidR="007A1C65" w:rsidRPr="0047527C" w:rsidRDefault="007A1C65" w:rsidP="007A1C65">
      <w:pPr>
        <w:pStyle w:val="a2"/>
      </w:pPr>
      <w:bookmarkStart w:id="910" w:name="_Toc72768926"/>
      <w:r w:rsidRPr="0047527C">
        <w:t>Abstract tests for Conceptual Observation schema package</w:t>
      </w:r>
      <w:bookmarkEnd w:id="910"/>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911" w:name="_Toc72768927"/>
      <w:r w:rsidRPr="0047527C">
        <w:t>Abstract tests for Abstract Observation core package</w:t>
      </w:r>
      <w:bookmarkEnd w:id="911"/>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912" w:name="_Toc72768928"/>
      <w:r w:rsidRPr="002B4EBE">
        <w:t>Abstract tests for Basic Observations package</w:t>
      </w:r>
      <w:bookmarkEnd w:id="912"/>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913" w:name="_Toc72768929"/>
      <w:r w:rsidRPr="00F264E8">
        <w:t>Abstract tests for Conceptual Sample schema package</w:t>
      </w:r>
      <w:bookmarkEnd w:id="913"/>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914" w:name="_Toc72768930"/>
      <w:r w:rsidRPr="002423DA">
        <w:t>Abstract tests for Abstract Sample core package</w:t>
      </w:r>
      <w:bookmarkEnd w:id="914"/>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915" w:name="_Toc72768931"/>
      <w:r w:rsidRPr="002423DA">
        <w:t>Abstract tests for Basic Samples package</w:t>
      </w:r>
      <w:bookmarkEnd w:id="915"/>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916"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917" w:author="Katharina Schleidt" w:date="2021-05-11T19:15:00Z">
        <w:r w:rsidR="00491C3C" w:rsidDel="00AF79E3">
          <w:delText>terminology</w:delText>
        </w:r>
      </w:del>
      <w:ins w:id="918" w:author="Katharina Schleidt" w:date="2021-05-11T19:15:00Z">
        <w:r w:rsidR="00AF79E3">
          <w:t>concepts</w:t>
        </w:r>
      </w:ins>
      <w:bookmarkEnd w:id="916"/>
    </w:p>
    <w:p w14:paraId="15C92B03" w14:textId="4FDB9CCA" w:rsidR="00920189" w:rsidRDefault="00F90523" w:rsidP="002B4EBE">
      <w:pPr>
        <w:pStyle w:val="a2"/>
      </w:pPr>
      <w:bookmarkStart w:id="919" w:name="_Toc72768933"/>
      <w:r w:rsidRPr="00F90523">
        <w:t>Introduction</w:t>
      </w:r>
      <w:bookmarkEnd w:id="919"/>
    </w:p>
    <w:p w14:paraId="371AD50A" w14:textId="44AB8B12" w:rsidR="00F90523" w:rsidRPr="00F90523" w:rsidRDefault="00F90523" w:rsidP="00F90523">
      <w:pPr>
        <w:rPr>
          <w:lang w:eastAsia="ja-JP"/>
        </w:rPr>
      </w:pPr>
      <w:r w:rsidRPr="00F90523">
        <w:rPr>
          <w:lang w:eastAsia="ja-JP"/>
        </w:rPr>
        <w:t xml:space="preserve">This International Standard defines </w:t>
      </w:r>
      <w:del w:id="920" w:author="Katharina Schleidt" w:date="2021-05-11T19:15:00Z">
        <w:r w:rsidRPr="00F90523" w:rsidDel="00AF79E3">
          <w:rPr>
            <w:lang w:eastAsia="ja-JP"/>
          </w:rPr>
          <w:delText xml:space="preserve">terminology </w:delText>
        </w:r>
      </w:del>
      <w:ins w:id="921"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922" w:author="Katharina Schleidt" w:date="2021-05-11T19:15:00Z">
        <w:r w:rsidRPr="00F90523" w:rsidDel="00AF79E3">
          <w:rPr>
            <w:lang w:eastAsia="ja-JP"/>
          </w:rPr>
          <w:delText xml:space="preserve">Terms </w:delText>
        </w:r>
      </w:del>
      <w:ins w:id="923" w:author="Katharina Schleidt" w:date="2021-05-11T19:15:00Z">
        <w:r w:rsidR="00AF79E3">
          <w:rPr>
            <w:lang w:eastAsia="ja-JP"/>
          </w:rPr>
          <w:t xml:space="preserve">Concepts </w:t>
        </w:r>
      </w:ins>
      <w:r w:rsidRPr="00F90523">
        <w:rPr>
          <w:lang w:eastAsia="ja-JP"/>
        </w:rPr>
        <w:t xml:space="preserve">are taken from a variety of disciplines. The </w:t>
      </w:r>
      <w:ins w:id="924" w:author="Katharina Schleidt" w:date="2021-05-11T19:16:00Z">
        <w:r w:rsidR="00AF79E3">
          <w:rPr>
            <w:lang w:eastAsia="ja-JP"/>
          </w:rPr>
          <w:t>concepts</w:t>
        </w:r>
        <w:r w:rsidR="00AF79E3" w:rsidRPr="00F90523">
          <w:rPr>
            <w:lang w:eastAsia="ja-JP"/>
          </w:rPr>
          <w:t xml:space="preserve"> </w:t>
        </w:r>
      </w:ins>
      <w:del w:id="925" w:author="Katharina Schleidt" w:date="2021-05-11T19:16:00Z">
        <w:r w:rsidRPr="00F90523" w:rsidDel="00AF79E3">
          <w:rPr>
            <w:lang w:eastAsia="ja-JP"/>
          </w:rPr>
          <w:delText xml:space="preserve">terms </w:delText>
        </w:r>
      </w:del>
      <w:r w:rsidRPr="00F90523">
        <w:rPr>
          <w:lang w:eastAsia="ja-JP"/>
        </w:rPr>
        <w:t xml:space="preserve">are used within the model </w:t>
      </w:r>
      <w:ins w:id="926"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927" w:author="Katharina Schleidt" w:date="2021-05-11T19:16:00Z">
        <w:r w:rsidR="00AF79E3">
          <w:rPr>
            <w:lang w:eastAsia="ja-JP"/>
          </w:rPr>
          <w:t>concepts</w:t>
        </w:r>
        <w:r w:rsidR="00AF79E3" w:rsidRPr="00F90523">
          <w:rPr>
            <w:lang w:eastAsia="ja-JP"/>
          </w:rPr>
          <w:t xml:space="preserve"> </w:t>
        </w:r>
      </w:ins>
      <w:del w:id="928"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929" w:author="Katharina Schleidt" w:date="2021-05-11T19:17:00Z">
        <w:r w:rsidR="00AF79E3">
          <w:rPr>
            <w:lang w:eastAsia="ja-JP"/>
          </w:rPr>
          <w:t>concepts</w:t>
        </w:r>
        <w:r w:rsidR="00AF79E3" w:rsidRPr="00F90523">
          <w:rPr>
            <w:lang w:eastAsia="ja-JP"/>
          </w:rPr>
          <w:t xml:space="preserve"> </w:t>
        </w:r>
      </w:ins>
      <w:del w:id="930" w:author="Katharina Schleidt" w:date="2021-05-11T19:17:00Z">
        <w:r w:rsidRPr="00F90523" w:rsidDel="00AF79E3">
          <w:rPr>
            <w:lang w:eastAsia="ja-JP"/>
          </w:rPr>
          <w:delText xml:space="preserve">terminology </w:delText>
        </w:r>
      </w:del>
      <w:r w:rsidRPr="00F90523">
        <w:rPr>
          <w:lang w:eastAsia="ja-JP"/>
        </w:rPr>
        <w:t xml:space="preserve">to </w:t>
      </w:r>
      <w:ins w:id="931" w:author="Katharina Schleidt" w:date="2021-05-11T19:17:00Z">
        <w:r w:rsidR="00AF79E3">
          <w:rPr>
            <w:lang w:eastAsia="ja-JP"/>
          </w:rPr>
          <w:t xml:space="preserve">those used within </w:t>
        </w:r>
      </w:ins>
      <w:r w:rsidRPr="00F90523">
        <w:rPr>
          <w:lang w:eastAsia="ja-JP"/>
        </w:rPr>
        <w:t>some domain</w:t>
      </w:r>
      <w:ins w:id="932" w:author="Katharina Schleidt" w:date="2021-05-11T19:17:00Z">
        <w:r w:rsidR="00AF79E3">
          <w:rPr>
            <w:lang w:eastAsia="ja-JP"/>
          </w:rPr>
          <w:t>s</w:t>
        </w:r>
      </w:ins>
      <w:del w:id="933"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934" w:name="_Toc72768934"/>
      <w:r>
        <w:t>Earth Observations (EO)</w:t>
      </w:r>
      <w:bookmarkEnd w:id="93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935" w:name="_Toc72768935"/>
      <w:r>
        <w:t>Metrology</w:t>
      </w:r>
      <w:bookmarkEnd w:id="93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936" w:name="_Toc72768936"/>
      <w:r w:rsidRPr="00B577B2">
        <w:t>Earth science simulations</w:t>
      </w:r>
      <w:bookmarkEnd w:id="93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937" w:name="_Toc72768937"/>
      <w:r w:rsidRPr="00B577B2">
        <w:t>Assay/Chemistry</w:t>
      </w:r>
      <w:bookmarkEnd w:id="93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938" w:name="_Toc72768938"/>
      <w:r w:rsidRPr="00B577B2">
        <w:t>Geology field observations</w:t>
      </w:r>
      <w:bookmarkEnd w:id="93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939" w:name="_Toc72768939"/>
      <w:r w:rsidRPr="00B577B2">
        <w:t>Geotechnics observations</w:t>
      </w:r>
      <w:bookmarkEnd w:id="93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940" w:name="_Toc72768940"/>
      <w:r w:rsidRPr="00B577B2">
        <w:t>Water quality observations</w:t>
      </w:r>
      <w:bookmarkEnd w:id="94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941" w:name="_Toc72768941"/>
      <w:r w:rsidRPr="00B577B2">
        <w:t>Soil quality observations</w:t>
      </w:r>
      <w:bookmarkEnd w:id="94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942" w:name="_Ref71659104"/>
      <w:bookmarkStart w:id="943" w:name="_Ref71659115"/>
      <w:bookmarkStart w:id="944" w:name="_Toc72768942"/>
      <w:r w:rsidRPr="00F02BC7">
        <w:rPr>
          <w:b w:val="0"/>
        </w:rPr>
        <w:t>(</w:t>
      </w:r>
      <w:r>
        <w:rPr>
          <w:b w:val="0"/>
        </w:rPr>
        <w:t>informative</w:t>
      </w:r>
      <w:r w:rsidRPr="00F02BC7">
        <w:rPr>
          <w:b w:val="0"/>
        </w:rPr>
        <w:t>)</w:t>
      </w:r>
      <w:r w:rsidRPr="00F02BC7">
        <w:br/>
      </w:r>
      <w:r w:rsidRPr="00F02BC7">
        <w:br/>
      </w:r>
      <w:ins w:id="945" w:author="Katharina Schleidt" w:date="2021-05-11T20:57:00Z">
        <w:r w:rsidR="00EC3D8D" w:rsidRPr="00EC3D8D">
          <w:t>Changes in the Observation, Sampling and Specimen models</w:t>
        </w:r>
      </w:ins>
      <w:ins w:id="946" w:author="Ilkka Rinne" w:date="2021-05-24T16:40:00Z">
        <w:r w:rsidR="00D03415">
          <w:br/>
        </w:r>
      </w:ins>
      <w:ins w:id="947" w:author="Katharina Schleidt" w:date="2021-05-11T20:57:00Z">
        <w:del w:id="948" w:author="Ilkka Rinne" w:date="2021-05-24T16:40:00Z">
          <w:r w:rsidR="00EC3D8D" w:rsidRPr="00EC3D8D" w:rsidDel="00D03415">
            <w:delText xml:space="preserve"> </w:delText>
          </w:r>
        </w:del>
        <w:r w:rsidR="00EC3D8D" w:rsidRPr="00EC3D8D">
          <w:t xml:space="preserve">between O&amp;M v2.0 </w:t>
        </w:r>
        <w:del w:id="949" w:author="Ilkka Rinne" w:date="2021-05-24T15:56:00Z">
          <w:r w:rsidR="00EC3D8D" w:rsidRPr="00EC3D8D" w:rsidDel="0040049D">
            <w:delText xml:space="preserve">(ISO 19156 Edition 1) </w:delText>
          </w:r>
        </w:del>
        <w:r w:rsidR="00EC3D8D" w:rsidRPr="00EC3D8D">
          <w:t>and OM&amp;S v3.0</w:t>
        </w:r>
        <w:bookmarkEnd w:id="944"/>
        <w:r w:rsidR="00EC3D8D" w:rsidRPr="00EC3D8D">
          <w:t xml:space="preserve"> </w:t>
        </w:r>
        <w:del w:id="950" w:author="Ilkka Rinne" w:date="2021-05-24T15:56:00Z">
          <w:r w:rsidR="00EC3D8D" w:rsidRPr="00EC3D8D" w:rsidDel="0040049D">
            <w:delText xml:space="preserve">(ISO 19156 Edition 2) </w:delText>
          </w:r>
        </w:del>
        <w:del w:id="951" w:author="Ilkka Rinne" w:date="2021-05-24T16:40:00Z">
          <w:r w:rsidR="00EC3D8D" w:rsidRPr="00EC3D8D" w:rsidDel="00D03415">
            <w:delText>(informative)</w:delText>
          </w:r>
        </w:del>
      </w:ins>
      <w:del w:id="952" w:author="Katharina Schleidt" w:date="2021-05-11T20:57:00Z">
        <w:r w:rsidDel="00EC3D8D">
          <w:delText>Alignment with ISO 19156:2011</w:delText>
        </w:r>
      </w:del>
      <w:bookmarkEnd w:id="942"/>
      <w:bookmarkEnd w:id="943"/>
    </w:p>
    <w:p w14:paraId="1FCB9535" w14:textId="1A5AE89C" w:rsidR="0040049D" w:rsidRDefault="0040049D" w:rsidP="0040049D">
      <w:pPr>
        <w:rPr>
          <w:ins w:id="953" w:author="Ilkka Rinne" w:date="2021-05-24T15:55:00Z"/>
          <w:lang w:eastAsia="ja-JP"/>
        </w:rPr>
      </w:pPr>
      <w:ins w:id="954" w:author="Ilkka Rinne" w:date="2021-05-24T15:55:00Z">
        <w:r>
          <w:rPr>
            <w:lang w:eastAsia="ja-JP"/>
          </w:rPr>
          <w:t xml:space="preserve">This annex contains information about the changes made in the Observation, Sampling and Specimen models between </w:t>
        </w:r>
      </w:ins>
      <w:ins w:id="955" w:author="Ilkka Rinne" w:date="2021-05-24T16:40:00Z">
        <w:r w:rsidR="002F3554">
          <w:rPr>
            <w:lang w:eastAsia="ja-JP"/>
          </w:rPr>
          <w:t>Observations and measur</w:t>
        </w:r>
      </w:ins>
      <w:ins w:id="956" w:author="Ilkka Rinne" w:date="2021-05-24T16:41:00Z">
        <w:r w:rsidR="002F3554">
          <w:rPr>
            <w:lang w:eastAsia="ja-JP"/>
          </w:rPr>
          <w:t>ements</w:t>
        </w:r>
      </w:ins>
      <w:ins w:id="957" w:author="Ilkka Rinne" w:date="2021-05-24T15:55:00Z">
        <w:r>
          <w:rPr>
            <w:lang w:eastAsia="ja-JP"/>
          </w:rPr>
          <w:t xml:space="preserve"> v2.0 (ISO 19156:2011, edition 1) and </w:t>
        </w:r>
      </w:ins>
      <w:ins w:id="958" w:author="Ilkka Rinne" w:date="2021-05-24T16:41:00Z">
        <w:r w:rsidR="002F3554">
          <w:rPr>
            <w:lang w:eastAsia="ja-JP"/>
          </w:rPr>
          <w:t>Observations, measurements and samples</w:t>
        </w:r>
      </w:ins>
      <w:ins w:id="959"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960" w:author="Ilkka Rinne" w:date="2021-05-24T15:55:00Z"/>
        </w:rPr>
        <w:pPrChange w:id="961" w:author="Ilkka Rinne" w:date="2021-05-24T15:58:00Z">
          <w:pPr/>
        </w:pPrChange>
      </w:pPr>
      <w:bookmarkStart w:id="962" w:name="_Toc72768943"/>
      <w:ins w:id="963" w:author="Ilkka Rinne" w:date="2021-05-24T15:55:00Z">
        <w:r>
          <w:t>Package and requirements class structure</w:t>
        </w:r>
        <w:bookmarkEnd w:id="962"/>
      </w:ins>
    </w:p>
    <w:p w14:paraId="727FF597" w14:textId="77777777" w:rsidR="0040049D" w:rsidRDefault="0040049D" w:rsidP="0040049D">
      <w:pPr>
        <w:rPr>
          <w:ins w:id="964" w:author="Ilkka Rinne" w:date="2021-05-24T15:55:00Z"/>
          <w:lang w:eastAsia="ja-JP"/>
        </w:rPr>
      </w:pPr>
      <w:ins w:id="965"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966" w:author="Ilkka Rinne" w:date="2021-05-24T16:09:00Z"/>
          <w:lang w:eastAsia="ja-JP"/>
        </w:rPr>
      </w:pPr>
      <w:ins w:id="967"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968" w:author="Ilkka Rinne" w:date="2021-05-24T16:09:00Z"/>
          <w:lang w:eastAsia="ja-JP"/>
        </w:rPr>
      </w:pPr>
      <w:ins w:id="969" w:author="Ilkka Rinne" w:date="2021-05-24T15:55:00Z">
        <w:r>
          <w:rPr>
            <w:lang w:eastAsia="ja-JP"/>
          </w:rPr>
          <w:t>observation &lt;&lt;ApplicationSchema&gt;&gt;</w:t>
        </w:r>
      </w:ins>
    </w:p>
    <w:p w14:paraId="7B9DFA12" w14:textId="77777777" w:rsidR="00165AA5" w:rsidRDefault="0040049D" w:rsidP="0040049D">
      <w:pPr>
        <w:pStyle w:val="ListParagraph"/>
        <w:numPr>
          <w:ilvl w:val="1"/>
          <w:numId w:val="12"/>
        </w:numPr>
        <w:rPr>
          <w:ins w:id="970" w:author="Ilkka Rinne" w:date="2021-05-24T16:09:00Z"/>
          <w:lang w:eastAsia="ja-JP"/>
        </w:rPr>
      </w:pPr>
      <w:ins w:id="971" w:author="Ilkka Rinne" w:date="2021-05-24T15:55:00Z">
        <w:r>
          <w:rPr>
            <w:lang w:eastAsia="ja-JP"/>
          </w:rPr>
          <w:t>measurement &lt;&lt;ApplicationSchema&gt;&gt;</w:t>
        </w:r>
      </w:ins>
    </w:p>
    <w:p w14:paraId="276044F7" w14:textId="77777777" w:rsidR="00165AA5" w:rsidRDefault="0040049D" w:rsidP="0040049D">
      <w:pPr>
        <w:pStyle w:val="ListParagraph"/>
        <w:numPr>
          <w:ilvl w:val="1"/>
          <w:numId w:val="12"/>
        </w:numPr>
        <w:rPr>
          <w:ins w:id="972" w:author="Ilkka Rinne" w:date="2021-05-24T16:10:00Z"/>
          <w:lang w:eastAsia="ja-JP"/>
        </w:rPr>
      </w:pPr>
      <w:ins w:id="973" w:author="Ilkka Rinne" w:date="2021-05-24T15:55:00Z">
        <w:r>
          <w:rPr>
            <w:lang w:eastAsia="ja-JP"/>
          </w:rPr>
          <w:t>categoryObservation &lt;&lt;RequirementsClass&gt;&gt;</w:t>
        </w:r>
      </w:ins>
    </w:p>
    <w:p w14:paraId="445492E6" w14:textId="77777777" w:rsidR="00165AA5" w:rsidRDefault="0040049D" w:rsidP="0040049D">
      <w:pPr>
        <w:pStyle w:val="ListParagraph"/>
        <w:numPr>
          <w:ilvl w:val="1"/>
          <w:numId w:val="12"/>
        </w:numPr>
        <w:rPr>
          <w:ins w:id="974" w:author="Ilkka Rinne" w:date="2021-05-24T16:10:00Z"/>
          <w:lang w:eastAsia="ja-JP"/>
        </w:rPr>
      </w:pPr>
      <w:ins w:id="975" w:author="Ilkka Rinne" w:date="2021-05-24T15:55:00Z">
        <w:r>
          <w:rPr>
            <w:lang w:eastAsia="ja-JP"/>
          </w:rPr>
          <w:t>countObservation &lt;&lt;RequirementsClass&gt;&gt;</w:t>
        </w:r>
      </w:ins>
    </w:p>
    <w:p w14:paraId="3EA97AC6" w14:textId="77777777" w:rsidR="00165AA5" w:rsidRDefault="0040049D" w:rsidP="0040049D">
      <w:pPr>
        <w:pStyle w:val="ListParagraph"/>
        <w:numPr>
          <w:ilvl w:val="1"/>
          <w:numId w:val="12"/>
        </w:numPr>
        <w:rPr>
          <w:ins w:id="976" w:author="Ilkka Rinne" w:date="2021-05-24T16:10:00Z"/>
          <w:lang w:eastAsia="ja-JP"/>
        </w:rPr>
      </w:pPr>
      <w:ins w:id="977" w:author="Ilkka Rinne" w:date="2021-05-24T15:55:00Z">
        <w:r>
          <w:rPr>
            <w:lang w:eastAsia="ja-JP"/>
          </w:rPr>
          <w:t>truthObservation &lt;&lt;RequirementsClass&gt;&gt;</w:t>
        </w:r>
      </w:ins>
    </w:p>
    <w:p w14:paraId="4AC653B3" w14:textId="77777777" w:rsidR="00165AA5" w:rsidRDefault="0040049D" w:rsidP="0040049D">
      <w:pPr>
        <w:pStyle w:val="ListParagraph"/>
        <w:numPr>
          <w:ilvl w:val="1"/>
          <w:numId w:val="12"/>
        </w:numPr>
        <w:rPr>
          <w:ins w:id="978" w:author="Ilkka Rinne" w:date="2021-05-24T16:10:00Z"/>
          <w:lang w:eastAsia="ja-JP"/>
        </w:rPr>
      </w:pPr>
      <w:ins w:id="979" w:author="Ilkka Rinne" w:date="2021-05-24T15:55:00Z">
        <w:r>
          <w:rPr>
            <w:lang w:eastAsia="ja-JP"/>
          </w:rPr>
          <w:t>temporalObservation &lt;&lt;RequirementsClass&gt;&gt;</w:t>
        </w:r>
      </w:ins>
    </w:p>
    <w:p w14:paraId="1B9D03D7" w14:textId="77777777" w:rsidR="00165AA5" w:rsidRDefault="0040049D" w:rsidP="0040049D">
      <w:pPr>
        <w:pStyle w:val="ListParagraph"/>
        <w:numPr>
          <w:ilvl w:val="1"/>
          <w:numId w:val="12"/>
        </w:numPr>
        <w:rPr>
          <w:ins w:id="980" w:author="Ilkka Rinne" w:date="2021-05-24T16:10:00Z"/>
          <w:lang w:eastAsia="ja-JP"/>
        </w:rPr>
      </w:pPr>
      <w:ins w:id="981" w:author="Ilkka Rinne" w:date="2021-05-24T15:55:00Z">
        <w:r>
          <w:rPr>
            <w:lang w:eastAsia="ja-JP"/>
          </w:rPr>
          <w:t>geometryObservation &lt;&lt;RequirementsClass&gt;&gt;</w:t>
        </w:r>
      </w:ins>
    </w:p>
    <w:p w14:paraId="24A6625B" w14:textId="77777777" w:rsidR="00165AA5" w:rsidRDefault="0040049D" w:rsidP="0040049D">
      <w:pPr>
        <w:pStyle w:val="ListParagraph"/>
        <w:numPr>
          <w:ilvl w:val="1"/>
          <w:numId w:val="12"/>
        </w:numPr>
        <w:rPr>
          <w:ins w:id="982" w:author="Ilkka Rinne" w:date="2021-05-24T16:10:00Z"/>
          <w:lang w:eastAsia="ja-JP"/>
        </w:rPr>
      </w:pPr>
      <w:ins w:id="983" w:author="Ilkka Rinne" w:date="2021-05-24T15:55:00Z">
        <w:r>
          <w:rPr>
            <w:lang w:eastAsia="ja-JP"/>
          </w:rPr>
          <w:t>complexObservation &lt;&lt;RequirementsClass&gt;&gt;</w:t>
        </w:r>
      </w:ins>
    </w:p>
    <w:p w14:paraId="6926B207" w14:textId="77777777" w:rsidR="00165AA5" w:rsidRDefault="0040049D" w:rsidP="0040049D">
      <w:pPr>
        <w:pStyle w:val="ListParagraph"/>
        <w:numPr>
          <w:ilvl w:val="1"/>
          <w:numId w:val="12"/>
        </w:numPr>
        <w:rPr>
          <w:ins w:id="984" w:author="Ilkka Rinne" w:date="2021-05-24T16:10:00Z"/>
          <w:lang w:eastAsia="ja-JP"/>
        </w:rPr>
      </w:pPr>
      <w:ins w:id="985" w:author="Ilkka Rinne" w:date="2021-05-24T15:55:00Z">
        <w:r>
          <w:rPr>
            <w:lang w:eastAsia="ja-JP"/>
          </w:rPr>
          <w:t>coverageObservation &lt;&lt;RequirementsClass&gt;&gt;</w:t>
        </w:r>
      </w:ins>
    </w:p>
    <w:p w14:paraId="27FCA231" w14:textId="77777777" w:rsidR="00165AA5" w:rsidRDefault="0040049D" w:rsidP="0040049D">
      <w:pPr>
        <w:pStyle w:val="ListParagraph"/>
        <w:numPr>
          <w:ilvl w:val="1"/>
          <w:numId w:val="12"/>
        </w:numPr>
        <w:rPr>
          <w:ins w:id="986" w:author="Ilkka Rinne" w:date="2021-05-24T16:10:00Z"/>
          <w:lang w:eastAsia="ja-JP"/>
        </w:rPr>
      </w:pPr>
      <w:ins w:id="987" w:author="Ilkka Rinne" w:date="2021-05-24T15:55:00Z">
        <w:r>
          <w:rPr>
            <w:lang w:eastAsia="ja-JP"/>
          </w:rPr>
          <w:t>pointCoverageObservation &lt;&lt;RequirementsClass&gt;&gt;</w:t>
        </w:r>
      </w:ins>
    </w:p>
    <w:p w14:paraId="5AB13684" w14:textId="77777777" w:rsidR="00165AA5" w:rsidRDefault="0040049D" w:rsidP="0040049D">
      <w:pPr>
        <w:pStyle w:val="ListParagraph"/>
        <w:numPr>
          <w:ilvl w:val="1"/>
          <w:numId w:val="12"/>
        </w:numPr>
        <w:rPr>
          <w:ins w:id="988" w:author="Ilkka Rinne" w:date="2021-05-24T16:10:00Z"/>
          <w:lang w:eastAsia="ja-JP"/>
        </w:rPr>
      </w:pPr>
      <w:ins w:id="989" w:author="Ilkka Rinne" w:date="2021-05-24T15:55:00Z">
        <w:r>
          <w:rPr>
            <w:lang w:eastAsia="ja-JP"/>
          </w:rPr>
          <w:t>timeSeriesObservation &lt;&lt;RequirementsClass&gt;&gt;</w:t>
        </w:r>
      </w:ins>
    </w:p>
    <w:p w14:paraId="7CCB1A7B" w14:textId="77777777" w:rsidR="00165AA5" w:rsidRDefault="0040049D" w:rsidP="0040049D">
      <w:pPr>
        <w:pStyle w:val="ListParagraph"/>
        <w:numPr>
          <w:ilvl w:val="0"/>
          <w:numId w:val="12"/>
        </w:numPr>
        <w:rPr>
          <w:ins w:id="990" w:author="Ilkka Rinne" w:date="2021-05-24T16:10:00Z"/>
          <w:lang w:eastAsia="ja-JP"/>
        </w:rPr>
      </w:pPr>
      <w:ins w:id="991"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992" w:author="Ilkka Rinne" w:date="2021-05-24T16:10:00Z"/>
          <w:lang w:eastAsia="ja-JP"/>
        </w:rPr>
      </w:pPr>
      <w:ins w:id="993" w:author="Ilkka Rinne" w:date="2021-05-24T15:55:00Z">
        <w:r>
          <w:rPr>
            <w:lang w:eastAsia="ja-JP"/>
          </w:rPr>
          <w:t>samplingFeature &lt;&lt;ApplicationSchema&gt;&gt;</w:t>
        </w:r>
      </w:ins>
    </w:p>
    <w:p w14:paraId="66F30AB8" w14:textId="77777777" w:rsidR="00165AA5" w:rsidRDefault="0040049D" w:rsidP="0040049D">
      <w:pPr>
        <w:pStyle w:val="ListParagraph"/>
        <w:numPr>
          <w:ilvl w:val="1"/>
          <w:numId w:val="12"/>
        </w:numPr>
        <w:rPr>
          <w:ins w:id="994" w:author="Ilkka Rinne" w:date="2021-05-24T16:10:00Z"/>
          <w:lang w:eastAsia="ja-JP"/>
        </w:rPr>
      </w:pPr>
      <w:ins w:id="995" w:author="Ilkka Rinne" w:date="2021-05-24T15:55:00Z">
        <w:r>
          <w:rPr>
            <w:lang w:eastAsia="ja-JP"/>
          </w:rPr>
          <w:t>spatialSamplingFeature &lt;&lt;ApplicationSchema&gt;&gt;</w:t>
        </w:r>
      </w:ins>
    </w:p>
    <w:p w14:paraId="1F5631B1" w14:textId="77777777" w:rsidR="00165AA5" w:rsidRDefault="0040049D" w:rsidP="0040049D">
      <w:pPr>
        <w:pStyle w:val="ListParagraph"/>
        <w:numPr>
          <w:ilvl w:val="1"/>
          <w:numId w:val="12"/>
        </w:numPr>
        <w:rPr>
          <w:ins w:id="996" w:author="Ilkka Rinne" w:date="2021-05-24T16:10:00Z"/>
          <w:lang w:eastAsia="ja-JP"/>
        </w:rPr>
      </w:pPr>
      <w:ins w:id="997" w:author="Ilkka Rinne" w:date="2021-05-24T15:55:00Z">
        <w:r>
          <w:rPr>
            <w:lang w:eastAsia="ja-JP"/>
          </w:rPr>
          <w:t>samplingPoint &lt;&lt;RequirementsClass&gt;&gt;</w:t>
        </w:r>
      </w:ins>
    </w:p>
    <w:p w14:paraId="112E9F35" w14:textId="77777777" w:rsidR="00165AA5" w:rsidRDefault="0040049D" w:rsidP="0040049D">
      <w:pPr>
        <w:pStyle w:val="ListParagraph"/>
        <w:numPr>
          <w:ilvl w:val="1"/>
          <w:numId w:val="12"/>
        </w:numPr>
        <w:rPr>
          <w:ins w:id="998" w:author="Ilkka Rinne" w:date="2021-05-24T16:10:00Z"/>
          <w:lang w:eastAsia="ja-JP"/>
        </w:rPr>
      </w:pPr>
      <w:ins w:id="999" w:author="Ilkka Rinne" w:date="2021-05-24T15:55:00Z">
        <w:r>
          <w:rPr>
            <w:lang w:eastAsia="ja-JP"/>
          </w:rPr>
          <w:t>samplingCurve &lt;&lt;RequirementsClass&gt;&gt;</w:t>
        </w:r>
      </w:ins>
    </w:p>
    <w:p w14:paraId="201164DC" w14:textId="77777777" w:rsidR="00165AA5" w:rsidRDefault="0040049D" w:rsidP="0040049D">
      <w:pPr>
        <w:pStyle w:val="ListParagraph"/>
        <w:numPr>
          <w:ilvl w:val="1"/>
          <w:numId w:val="12"/>
        </w:numPr>
        <w:rPr>
          <w:ins w:id="1000" w:author="Ilkka Rinne" w:date="2021-05-24T16:10:00Z"/>
          <w:lang w:eastAsia="ja-JP"/>
        </w:rPr>
      </w:pPr>
      <w:ins w:id="1001" w:author="Ilkka Rinne" w:date="2021-05-24T15:55:00Z">
        <w:r>
          <w:rPr>
            <w:lang w:eastAsia="ja-JP"/>
          </w:rPr>
          <w:t>samplingSurface &lt;&lt;RequirementsClass&gt;&gt;</w:t>
        </w:r>
      </w:ins>
    </w:p>
    <w:p w14:paraId="4CE73CE6" w14:textId="77777777" w:rsidR="00165AA5" w:rsidRDefault="0040049D" w:rsidP="0040049D">
      <w:pPr>
        <w:pStyle w:val="ListParagraph"/>
        <w:numPr>
          <w:ilvl w:val="1"/>
          <w:numId w:val="12"/>
        </w:numPr>
        <w:rPr>
          <w:ins w:id="1002" w:author="Ilkka Rinne" w:date="2021-05-24T16:10:00Z"/>
          <w:lang w:eastAsia="ja-JP"/>
        </w:rPr>
      </w:pPr>
      <w:ins w:id="1003" w:author="Ilkka Rinne" w:date="2021-05-24T15:55:00Z">
        <w:r>
          <w:rPr>
            <w:lang w:eastAsia="ja-JP"/>
          </w:rPr>
          <w:t>samplingSolid &lt;&lt;RequirementsClass&gt;&gt;</w:t>
        </w:r>
      </w:ins>
    </w:p>
    <w:p w14:paraId="657A2A6F" w14:textId="77777777" w:rsidR="00165AA5" w:rsidRDefault="0040049D" w:rsidP="0040049D">
      <w:pPr>
        <w:pStyle w:val="ListParagraph"/>
        <w:numPr>
          <w:ilvl w:val="1"/>
          <w:numId w:val="12"/>
        </w:numPr>
        <w:rPr>
          <w:ins w:id="1004" w:author="Ilkka Rinne" w:date="2021-05-24T16:10:00Z"/>
          <w:lang w:eastAsia="ja-JP"/>
        </w:rPr>
      </w:pPr>
      <w:ins w:id="1005" w:author="Ilkka Rinne" w:date="2021-05-24T15:55:00Z">
        <w:r>
          <w:rPr>
            <w:lang w:eastAsia="ja-JP"/>
          </w:rPr>
          <w:t xml:space="preserve">specimen &lt;&lt;RequirementsClass&gt;&gt; </w:t>
        </w:r>
      </w:ins>
    </w:p>
    <w:p w14:paraId="780FE4C1" w14:textId="77777777" w:rsidR="00165AA5" w:rsidRDefault="0040049D" w:rsidP="0040049D">
      <w:pPr>
        <w:pStyle w:val="ListParagraph"/>
        <w:numPr>
          <w:ilvl w:val="0"/>
          <w:numId w:val="12"/>
        </w:numPr>
        <w:rPr>
          <w:ins w:id="1006" w:author="Ilkka Rinne" w:date="2021-05-24T16:10:00Z"/>
          <w:lang w:eastAsia="ja-JP"/>
        </w:rPr>
      </w:pPr>
      <w:ins w:id="1007"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008" w:author="Ilkka Rinne" w:date="2021-05-24T16:10:00Z"/>
          <w:lang w:eastAsia="ja-JP"/>
        </w:rPr>
      </w:pPr>
      <w:ins w:id="1009"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010" w:author="Ilkka Rinne" w:date="2021-05-24T16:11:00Z"/>
          <w:lang w:eastAsia="ja-JP"/>
        </w:rPr>
      </w:pPr>
      <w:ins w:id="1011"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012" w:author="Ilkka Rinne" w:date="2021-05-24T16:11:00Z"/>
          <w:lang w:eastAsia="ja-JP"/>
        </w:rPr>
      </w:pPr>
      <w:ins w:id="1013" w:author="Ilkka Rinne" w:date="2021-05-24T15:55:00Z">
        <w:r>
          <w:rPr>
            <w:lang w:eastAsia="ja-JP"/>
          </w:rPr>
          <w:t>General Feature Instance &lt;&lt;RequirementsClass&gt;&gt;</w:t>
        </w:r>
      </w:ins>
    </w:p>
    <w:p w14:paraId="4C1BA981" w14:textId="0186E55D" w:rsidR="0040049D" w:rsidRDefault="0040049D">
      <w:pPr>
        <w:pStyle w:val="ListParagraph"/>
        <w:numPr>
          <w:ilvl w:val="0"/>
          <w:numId w:val="12"/>
        </w:numPr>
        <w:rPr>
          <w:ins w:id="1014" w:author="Ilkka Rinne" w:date="2021-05-24T15:55:00Z"/>
          <w:lang w:eastAsia="ja-JP"/>
        </w:rPr>
        <w:pPrChange w:id="1015" w:author="Ilkka Rinne" w:date="2021-05-24T16:11:00Z">
          <w:pPr/>
        </w:pPrChange>
      </w:pPr>
      <w:ins w:id="1016" w:author="Ilkka Rinne" w:date="2021-05-24T15:55:00Z">
        <w:r>
          <w:rPr>
            <w:lang w:eastAsia="ja-JP"/>
          </w:rPr>
          <w:t>Temporal Coverage &lt;&lt;RequirementsClass&gt;&gt;</w:t>
        </w:r>
      </w:ins>
    </w:p>
    <w:p w14:paraId="5C42A802" w14:textId="77777777" w:rsidR="0040049D" w:rsidRDefault="0040049D" w:rsidP="0040049D">
      <w:pPr>
        <w:rPr>
          <w:ins w:id="1017" w:author="Ilkka Rinne" w:date="2021-05-24T15:55:00Z"/>
          <w:lang w:eastAsia="ja-JP"/>
        </w:rPr>
      </w:pPr>
      <w:ins w:id="1018"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019" w:author="Ilkka Rinne" w:date="2021-05-24T16:11:00Z"/>
          <w:lang w:eastAsia="ja-JP"/>
        </w:rPr>
      </w:pPr>
      <w:ins w:id="1020"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021" w:author="Ilkka Rinne" w:date="2021-05-24T16:11:00Z"/>
          <w:lang w:eastAsia="ja-JP"/>
        </w:rPr>
      </w:pPr>
      <w:ins w:id="1022"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023" w:author="Ilkka Rinne" w:date="2021-05-24T16:11:00Z"/>
          <w:lang w:eastAsia="ja-JP"/>
        </w:rPr>
      </w:pPr>
      <w:ins w:id="1024"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025" w:author="Ilkka Rinne" w:date="2021-05-24T16:11:00Z"/>
          <w:lang w:eastAsia="ja-JP"/>
        </w:rPr>
      </w:pPr>
      <w:ins w:id="1026"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027" w:author="Ilkka Rinne" w:date="2021-05-24T16:11:00Z"/>
          <w:lang w:eastAsia="ja-JP"/>
        </w:rPr>
      </w:pPr>
      <w:ins w:id="1028"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029" w:author="Ilkka Rinne" w:date="2021-05-24T16:11:00Z"/>
          <w:lang w:eastAsia="ja-JP"/>
        </w:rPr>
      </w:pPr>
      <w:ins w:id="1030" w:author="Ilkka Rinne" w:date="2021-05-24T15:55:00Z">
        <w:r>
          <w:rPr>
            <w:lang w:eastAsia="ja-JP"/>
          </w:rPr>
          <w:t>Temporal observation interchange: A.1.1, A.1.6</w:t>
        </w:r>
      </w:ins>
    </w:p>
    <w:p w14:paraId="6836F82C" w14:textId="77777777" w:rsidR="00165AA5" w:rsidRDefault="0040049D" w:rsidP="0040049D">
      <w:pPr>
        <w:pStyle w:val="ListParagraph"/>
        <w:numPr>
          <w:ilvl w:val="0"/>
          <w:numId w:val="12"/>
        </w:numPr>
        <w:rPr>
          <w:ins w:id="1031" w:author="Ilkka Rinne" w:date="2021-05-24T16:12:00Z"/>
          <w:lang w:eastAsia="ja-JP"/>
        </w:rPr>
      </w:pPr>
      <w:ins w:id="1032" w:author="Ilkka Rinne" w:date="2021-05-24T15:55:00Z">
        <w:r>
          <w:rPr>
            <w:lang w:eastAsia="ja-JP"/>
          </w:rPr>
          <w:lastRenderedPageBreak/>
          <w:t>Geometry observation interchange: A.1.1, A.1.7</w:t>
        </w:r>
      </w:ins>
    </w:p>
    <w:p w14:paraId="2BEC1CA1" w14:textId="77777777" w:rsidR="00165AA5" w:rsidRDefault="0040049D" w:rsidP="0040049D">
      <w:pPr>
        <w:pStyle w:val="ListParagraph"/>
        <w:numPr>
          <w:ilvl w:val="0"/>
          <w:numId w:val="12"/>
        </w:numPr>
        <w:rPr>
          <w:ins w:id="1033" w:author="Ilkka Rinne" w:date="2021-05-24T16:12:00Z"/>
          <w:lang w:eastAsia="ja-JP"/>
        </w:rPr>
      </w:pPr>
      <w:ins w:id="1034"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035" w:author="Ilkka Rinne" w:date="2021-05-24T16:12:00Z"/>
          <w:lang w:eastAsia="ja-JP"/>
        </w:rPr>
      </w:pPr>
      <w:ins w:id="1036"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037" w:author="Ilkka Rinne" w:date="2021-05-24T16:12:00Z"/>
          <w:lang w:eastAsia="ja-JP"/>
        </w:rPr>
      </w:pPr>
      <w:ins w:id="1038"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039" w:author="Ilkka Rinne" w:date="2021-05-24T16:12:00Z"/>
          <w:lang w:eastAsia="ja-JP"/>
        </w:rPr>
      </w:pPr>
      <w:ins w:id="1040"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041" w:author="Ilkka Rinne" w:date="2021-05-24T16:12:00Z"/>
          <w:lang w:eastAsia="ja-JP"/>
        </w:rPr>
      </w:pPr>
      <w:ins w:id="1042"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043" w:author="Ilkka Rinne" w:date="2021-05-24T16:12:00Z"/>
          <w:lang w:eastAsia="ja-JP"/>
        </w:rPr>
      </w:pPr>
      <w:ins w:id="1044"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045" w:author="Ilkka Rinne" w:date="2021-05-24T16:12:00Z"/>
          <w:lang w:eastAsia="ja-JP"/>
        </w:rPr>
      </w:pPr>
      <w:ins w:id="1046"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047" w:author="Ilkka Rinne" w:date="2021-05-24T16:12:00Z"/>
          <w:lang w:eastAsia="ja-JP"/>
        </w:rPr>
      </w:pPr>
      <w:ins w:id="1048"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049" w:author="Ilkka Rinne" w:date="2021-05-24T16:12:00Z"/>
          <w:lang w:eastAsia="ja-JP"/>
        </w:rPr>
      </w:pPr>
      <w:ins w:id="1050"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051" w:author="Ilkka Rinne" w:date="2021-05-24T16:12:00Z"/>
          <w:lang w:eastAsia="ja-JP"/>
        </w:rPr>
      </w:pPr>
      <w:ins w:id="1052"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053" w:author="Ilkka Rinne" w:date="2021-05-24T15:55:00Z"/>
          <w:lang w:eastAsia="ja-JP"/>
        </w:rPr>
        <w:pPrChange w:id="1054" w:author="Ilkka Rinne" w:date="2021-05-24T16:12:00Z">
          <w:pPr/>
        </w:pPrChange>
      </w:pPr>
      <w:ins w:id="1055" w:author="Ilkka Rinne" w:date="2021-05-24T15:55:00Z">
        <w:r>
          <w:rPr>
            <w:lang w:eastAsia="ja-JP"/>
          </w:rPr>
          <w:t>Specimen interchange: A.2.1 to A.2.3, A.2.8</w:t>
        </w:r>
      </w:ins>
    </w:p>
    <w:p w14:paraId="435F2147" w14:textId="77777777" w:rsidR="0040049D" w:rsidRDefault="0040049D" w:rsidP="0040049D">
      <w:pPr>
        <w:rPr>
          <w:ins w:id="1056" w:author="Ilkka Rinne" w:date="2021-05-24T15:55:00Z"/>
          <w:lang w:eastAsia="ja-JP"/>
        </w:rPr>
      </w:pPr>
      <w:ins w:id="1057"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058" w:author="Ilkka Rinne" w:date="2021-05-24T16:12:00Z"/>
          <w:lang w:eastAsia="ja-JP"/>
        </w:rPr>
      </w:pPr>
      <w:ins w:id="1059"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060" w:author="Ilkka Rinne" w:date="2021-05-24T16:12:00Z"/>
          <w:lang w:eastAsia="ja-JP"/>
        </w:rPr>
      </w:pPr>
      <w:ins w:id="1061"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062" w:author="Ilkka Rinne" w:date="2021-05-24T16:12:00Z"/>
          <w:lang w:eastAsia="ja-JP"/>
        </w:rPr>
      </w:pPr>
      <w:ins w:id="1063" w:author="Ilkka Rinne" w:date="2021-05-24T15:55:00Z">
        <w:r>
          <w:rPr>
            <w:lang w:eastAsia="ja-JP"/>
          </w:rPr>
          <w:t>Abstract Observation core &lt;&lt;ApplicationSchema&gt;&gt;</w:t>
        </w:r>
      </w:ins>
    </w:p>
    <w:p w14:paraId="202C7289" w14:textId="77777777" w:rsidR="00165AA5" w:rsidRDefault="0040049D" w:rsidP="0040049D">
      <w:pPr>
        <w:pStyle w:val="ListParagraph"/>
        <w:numPr>
          <w:ilvl w:val="0"/>
          <w:numId w:val="12"/>
        </w:numPr>
        <w:rPr>
          <w:ins w:id="1064" w:author="Ilkka Rinne" w:date="2021-05-24T16:12:00Z"/>
          <w:lang w:eastAsia="ja-JP"/>
        </w:rPr>
      </w:pPr>
      <w:ins w:id="1065" w:author="Ilkka Rinne" w:date="2021-05-24T15:55:00Z">
        <w:r>
          <w:rPr>
            <w:lang w:eastAsia="ja-JP"/>
          </w:rPr>
          <w:t>Abstract Sample core &lt;&lt;ApplicationSchema&gt;&gt;</w:t>
        </w:r>
      </w:ins>
    </w:p>
    <w:p w14:paraId="18F66D30" w14:textId="77777777" w:rsidR="00165AA5" w:rsidRDefault="0040049D" w:rsidP="0040049D">
      <w:pPr>
        <w:pStyle w:val="ListParagraph"/>
        <w:numPr>
          <w:ilvl w:val="0"/>
          <w:numId w:val="12"/>
        </w:numPr>
        <w:rPr>
          <w:ins w:id="1066" w:author="Ilkka Rinne" w:date="2021-05-24T16:12:00Z"/>
          <w:lang w:eastAsia="ja-JP"/>
        </w:rPr>
      </w:pPr>
      <w:ins w:id="1067" w:author="Ilkka Rinne" w:date="2021-05-24T15:55:00Z">
        <w:r>
          <w:rPr>
            <w:lang w:eastAsia="ja-JP"/>
          </w:rPr>
          <w:t>Basic Observations &lt;&lt;ApplicationSchema&gt;&gt;</w:t>
        </w:r>
      </w:ins>
    </w:p>
    <w:p w14:paraId="3F49892A" w14:textId="77777777" w:rsidR="00165AA5" w:rsidRDefault="0040049D" w:rsidP="0040049D">
      <w:pPr>
        <w:pStyle w:val="ListParagraph"/>
        <w:numPr>
          <w:ilvl w:val="0"/>
          <w:numId w:val="12"/>
        </w:numPr>
        <w:rPr>
          <w:ins w:id="1068" w:author="Ilkka Rinne" w:date="2021-05-24T16:12:00Z"/>
          <w:lang w:eastAsia="ja-JP"/>
        </w:rPr>
      </w:pPr>
      <w:ins w:id="1069" w:author="Ilkka Rinne" w:date="2021-05-24T15:55:00Z">
        <w:r>
          <w:rPr>
            <w:lang w:eastAsia="ja-JP"/>
          </w:rPr>
          <w:t>Basic Samples &lt;&lt;ApplicationSchema&gt;&gt;</w:t>
        </w:r>
      </w:ins>
    </w:p>
    <w:p w14:paraId="5BE6F5CC" w14:textId="77777777" w:rsidR="00165AA5" w:rsidRDefault="0040049D" w:rsidP="0040049D">
      <w:pPr>
        <w:pStyle w:val="ListParagraph"/>
        <w:numPr>
          <w:ilvl w:val="0"/>
          <w:numId w:val="12"/>
        </w:numPr>
        <w:rPr>
          <w:ins w:id="1070" w:author="Ilkka Rinne" w:date="2021-05-24T16:12:00Z"/>
          <w:lang w:eastAsia="ja-JP"/>
        </w:rPr>
      </w:pPr>
      <w:ins w:id="1071"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072" w:author="Ilkka Rinne" w:date="2021-05-24T15:55:00Z"/>
          <w:lang w:eastAsia="ja-JP"/>
        </w:rPr>
        <w:pPrChange w:id="1073" w:author="Ilkka Rinne" w:date="2021-05-24T16:12:00Z">
          <w:pPr/>
        </w:pPrChange>
      </w:pPr>
      <w:ins w:id="1074" w:author="Ilkka Rinne" w:date="2021-05-24T15:55:00Z">
        <w:r>
          <w:rPr>
            <w:lang w:eastAsia="ja-JP"/>
          </w:rPr>
          <w:t>Codelist realizations &lt;&lt;informative&gt;&gt;</w:t>
        </w:r>
      </w:ins>
    </w:p>
    <w:p w14:paraId="0744F2F6" w14:textId="3DAB936D" w:rsidR="0040049D" w:rsidRDefault="0040049D" w:rsidP="0040049D">
      <w:pPr>
        <w:rPr>
          <w:ins w:id="1075" w:author="Ilkka Rinne" w:date="2021-05-24T15:55:00Z"/>
          <w:lang w:eastAsia="ja-JP"/>
        </w:rPr>
      </w:pPr>
      <w:ins w:id="1076"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077" w:author="Ilkka Rinne" w:date="2021-05-24T15:55:00Z"/>
        </w:rPr>
        <w:pPrChange w:id="1078" w:author="Ilkka Rinne" w:date="2021-05-24T15:58:00Z">
          <w:pPr/>
        </w:pPrChange>
      </w:pPr>
      <w:bookmarkStart w:id="1079" w:name="_Toc72768944"/>
      <w:ins w:id="1080" w:author="Ilkka Rinne" w:date="2021-05-24T15:55:00Z">
        <w:r>
          <w:t>Interfaces in the conceptual schema packages</w:t>
        </w:r>
        <w:bookmarkEnd w:id="1079"/>
      </w:ins>
    </w:p>
    <w:p w14:paraId="027FB4F4" w14:textId="77777777" w:rsidR="0040049D" w:rsidRDefault="0040049D" w:rsidP="0040049D">
      <w:pPr>
        <w:rPr>
          <w:ins w:id="1081" w:author="Ilkka Rinne" w:date="2021-05-24T15:55:00Z"/>
          <w:lang w:eastAsia="ja-JP"/>
        </w:rPr>
      </w:pPr>
      <w:ins w:id="1082"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083" w:author="Ilkka Rinne" w:date="2021-05-24T15:55:00Z"/>
          <w:lang w:eastAsia="ja-JP"/>
        </w:rPr>
      </w:pPr>
      <w:ins w:id="1084"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085" w:author="Ilkka Rinne" w:date="2021-05-24T15:55:00Z"/>
          <w:lang w:eastAsia="ja-JP"/>
        </w:rPr>
      </w:pPr>
      <w:ins w:id="1086"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087" w:author="Ilkka Rinne" w:date="2021-05-24T16:16:00Z"/>
          <w:lang w:eastAsia="ja-JP"/>
        </w:rPr>
      </w:pPr>
      <w:ins w:id="1088"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089" w:author="Ilkka Rinne" w:date="2021-05-24T16:16:00Z"/>
          <w:lang w:eastAsia="ja-JP"/>
        </w:rPr>
      </w:pPr>
      <w:ins w:id="1090"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091" w:author="Ilkka Rinne" w:date="2021-05-24T16:16:00Z"/>
          <w:lang w:eastAsia="ja-JP"/>
        </w:rPr>
      </w:pPr>
      <w:ins w:id="1092" w:author="Ilkka Rinne" w:date="2021-05-24T15:55:00Z">
        <w:r>
          <w:rPr>
            <w:lang w:eastAsia="ja-JP"/>
          </w:rPr>
          <w:t>Host (grouping of Observations, such as a physical platform, observing station or an observing campaign)</w:t>
        </w:r>
      </w:ins>
    </w:p>
    <w:p w14:paraId="583387D2" w14:textId="4038893D" w:rsidR="0040049D" w:rsidRDefault="0040049D">
      <w:pPr>
        <w:pStyle w:val="ListParagraph"/>
        <w:numPr>
          <w:ilvl w:val="0"/>
          <w:numId w:val="12"/>
        </w:numPr>
        <w:rPr>
          <w:ins w:id="1093" w:author="Ilkka Rinne" w:date="2021-05-24T15:55:00Z"/>
          <w:lang w:eastAsia="ja-JP"/>
        </w:rPr>
        <w:pPrChange w:id="1094" w:author="Ilkka Rinne" w:date="2021-05-24T16:16:00Z">
          <w:pPr/>
        </w:pPrChange>
      </w:pPr>
      <w:ins w:id="1095" w:author="Ilkka Rinne" w:date="2021-05-24T15:55:00Z">
        <w:r>
          <w:rPr>
            <w:lang w:eastAsia="ja-JP"/>
          </w:rPr>
          <w:lastRenderedPageBreak/>
          <w:t>Sampler (device or entity creating or transforming Samples)</w:t>
        </w:r>
      </w:ins>
    </w:p>
    <w:p w14:paraId="4BEE5BA1" w14:textId="77777777" w:rsidR="0040049D" w:rsidRDefault="0040049D" w:rsidP="0040049D">
      <w:pPr>
        <w:rPr>
          <w:ins w:id="1096" w:author="Ilkka Rinne" w:date="2021-05-24T15:55:00Z"/>
          <w:lang w:eastAsia="ja-JP"/>
        </w:rPr>
      </w:pPr>
    </w:p>
    <w:p w14:paraId="123E0F40" w14:textId="77777777" w:rsidR="0040049D" w:rsidRDefault="0040049D" w:rsidP="0040049D">
      <w:pPr>
        <w:rPr>
          <w:ins w:id="1097" w:author="Ilkka Rinne" w:date="2021-05-24T15:55:00Z"/>
          <w:lang w:eastAsia="ja-JP"/>
        </w:rPr>
      </w:pPr>
      <w:ins w:id="1098"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099" w:author="Ilkka Rinne" w:date="2021-05-24T16:16:00Z"/>
          <w:lang w:eastAsia="ja-JP"/>
        </w:rPr>
      </w:pPr>
      <w:ins w:id="1100" w:author="Ilkka Rinne" w:date="2021-05-24T15:55:00Z">
        <w:r>
          <w:rPr>
            <w:lang w:eastAsia="ja-JP"/>
          </w:rPr>
          <w:t>OM_Observation concept is now captured as the Observation interface.</w:t>
        </w:r>
      </w:ins>
    </w:p>
    <w:p w14:paraId="5564B3D0" w14:textId="77777777" w:rsidR="00E848A0" w:rsidRDefault="0040049D" w:rsidP="0040049D">
      <w:pPr>
        <w:pStyle w:val="ListParagraph"/>
        <w:numPr>
          <w:ilvl w:val="0"/>
          <w:numId w:val="12"/>
        </w:numPr>
        <w:rPr>
          <w:ins w:id="1101" w:author="Ilkka Rinne" w:date="2021-05-24T16:16:00Z"/>
          <w:lang w:eastAsia="ja-JP"/>
        </w:rPr>
      </w:pPr>
      <w:ins w:id="1102" w:author="Ilkka Rinne" w:date="2021-05-24T15:55:00Z">
        <w:r>
          <w:rPr>
            <w:lang w:eastAsia="ja-JP"/>
          </w:rPr>
          <w:t>OM_Process concept is now captured as the Procedure interface and it's specializations ObservingProcedure, SamplingProcedure and PreparationProcedure.</w:t>
        </w:r>
      </w:ins>
    </w:p>
    <w:p w14:paraId="12453B1F" w14:textId="77777777" w:rsidR="00E848A0" w:rsidRDefault="0040049D" w:rsidP="0040049D">
      <w:pPr>
        <w:pStyle w:val="ListParagraph"/>
        <w:numPr>
          <w:ilvl w:val="0"/>
          <w:numId w:val="12"/>
        </w:numPr>
        <w:rPr>
          <w:ins w:id="1103" w:author="Ilkka Rinne" w:date="2021-05-24T16:16:00Z"/>
          <w:lang w:eastAsia="ja-JP"/>
        </w:rPr>
      </w:pPr>
      <w:ins w:id="1104" w:author="Ilkka Rinne" w:date="2021-05-24T15:55:00Z">
        <w:r>
          <w:rPr>
            <w:lang w:eastAsia="ja-JP"/>
          </w:rPr>
          <w:t>SF_SamplingFeature concept is now captured as the Sample interface.</w:t>
        </w:r>
      </w:ins>
    </w:p>
    <w:p w14:paraId="2D969CF0" w14:textId="77777777" w:rsidR="00E848A0" w:rsidRDefault="0040049D" w:rsidP="0040049D">
      <w:pPr>
        <w:pStyle w:val="ListParagraph"/>
        <w:numPr>
          <w:ilvl w:val="0"/>
          <w:numId w:val="12"/>
        </w:numPr>
        <w:rPr>
          <w:ins w:id="1105" w:author="Ilkka Rinne" w:date="2021-05-24T16:16:00Z"/>
          <w:lang w:eastAsia="ja-JP"/>
        </w:rPr>
      </w:pPr>
      <w:ins w:id="1106" w:author="Ilkka Rinne" w:date="2021-05-24T15:55:00Z">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107" w:author="Ilkka Rinne" w:date="2021-05-24T16:17:00Z"/>
          <w:lang w:eastAsia="ja-JP"/>
        </w:rPr>
      </w:pPr>
      <w:ins w:id="1108" w:author="Ilkka Rinne" w:date="2021-05-24T15:55:00Z">
        <w:r>
          <w:rPr>
            <w:lang w:eastAsia="ja-JP"/>
          </w:rPr>
          <w:t>The metaclass GF_PropertyType defined for describing the observed properties in Edition 1 has been removed and is now captured by the ObservableProperty interface.</w:t>
        </w:r>
      </w:ins>
    </w:p>
    <w:p w14:paraId="4D94FF5C" w14:textId="77777777" w:rsidR="00E848A0" w:rsidRDefault="0040049D" w:rsidP="0040049D">
      <w:pPr>
        <w:pStyle w:val="ListParagraph"/>
        <w:numPr>
          <w:ilvl w:val="0"/>
          <w:numId w:val="12"/>
        </w:numPr>
        <w:rPr>
          <w:ins w:id="1109" w:author="Ilkka Rinne" w:date="2021-05-24T16:17:00Z"/>
          <w:lang w:eastAsia="ja-JP"/>
        </w:rPr>
      </w:pPr>
      <w:ins w:id="1110" w:author="Ilkka Rinne" w:date="2021-05-24T15:55:00Z">
        <w:r>
          <w:rPr>
            <w:lang w:eastAsia="ja-JP"/>
          </w:rPr>
          <w:t>Sampling event information partly captured by SF_Specimen attributes samplingTime, samplingMethod and samplingLocation in Edition 1 is now captured as the Sampling interface.</w:t>
        </w:r>
      </w:ins>
    </w:p>
    <w:p w14:paraId="2DCC6C48" w14:textId="61934F48" w:rsidR="0040049D" w:rsidRDefault="0040049D">
      <w:pPr>
        <w:pStyle w:val="ListParagraph"/>
        <w:numPr>
          <w:ilvl w:val="0"/>
          <w:numId w:val="12"/>
        </w:numPr>
        <w:rPr>
          <w:ins w:id="1111" w:author="Ilkka Rinne" w:date="2021-05-24T15:55:00Z"/>
          <w:lang w:eastAsia="ja-JP"/>
        </w:rPr>
        <w:pPrChange w:id="1112" w:author="Ilkka Rinne" w:date="2021-05-24T16:17:00Z">
          <w:pPr/>
        </w:pPrChange>
      </w:pPr>
      <w:ins w:id="1113" w:author="Ilkka Rinne" w:date="2021-05-24T15:55:00Z">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ins>
    </w:p>
    <w:p w14:paraId="1662DC40" w14:textId="77777777" w:rsidR="0040049D" w:rsidRDefault="0040049D">
      <w:pPr>
        <w:pStyle w:val="a2"/>
        <w:rPr>
          <w:ins w:id="1114" w:author="Ilkka Rinne" w:date="2021-05-24T15:55:00Z"/>
        </w:rPr>
        <w:pPrChange w:id="1115" w:author="Ilkka Rinne" w:date="2021-05-24T15:58:00Z">
          <w:pPr/>
        </w:pPrChange>
      </w:pPr>
      <w:bookmarkStart w:id="1116" w:name="_Toc72768945"/>
      <w:ins w:id="1117" w:author="Ilkka Rinne" w:date="2021-05-24T15:55:00Z">
        <w:r>
          <w:t>Realizations of the conceptual schemas as abstract and concrete feature type classes</w:t>
        </w:r>
        <w:bookmarkEnd w:id="1116"/>
      </w:ins>
    </w:p>
    <w:p w14:paraId="69A851C6" w14:textId="77777777" w:rsidR="0040049D" w:rsidRDefault="0040049D" w:rsidP="0040049D">
      <w:pPr>
        <w:rPr>
          <w:ins w:id="1118" w:author="Ilkka Rinne" w:date="2021-05-24T15:55:00Z"/>
          <w:lang w:eastAsia="ja-JP"/>
        </w:rPr>
      </w:pPr>
      <w:ins w:id="1119" w:author="Ilkka Rinne" w:date="2021-05-24T15:55:00Z">
        <w:r>
          <w:rPr>
            <w:lang w:eastAsia="ja-JP"/>
          </w:rPr>
          <w:t>The Abstract Observation core and the Abstract Sample core packages bind the interface concepts of the conceptual schemas with the ISO 19109 feature concept, and introduces these concepts and some related classes as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120" w:author="Ilkka Rinne" w:date="2021-05-24T15:55:00Z"/>
          <w:lang w:eastAsia="ja-JP"/>
        </w:rPr>
      </w:pPr>
      <w:ins w:id="1121"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122" w:author="Ilkka Rinne" w:date="2021-05-24T15:55:00Z"/>
        </w:rPr>
        <w:pPrChange w:id="1123" w:author="Ilkka Rinne" w:date="2021-05-24T15:59:00Z">
          <w:pPr/>
        </w:pPrChange>
      </w:pPr>
      <w:bookmarkStart w:id="1124" w:name="_Toc72768946"/>
      <w:ins w:id="1125" w:author="Ilkka Rinne" w:date="2021-05-24T15:55:00Z">
        <w:r>
          <w:t>Modelling of the Observation concept</w:t>
        </w:r>
        <w:bookmarkEnd w:id="1124"/>
      </w:ins>
    </w:p>
    <w:p w14:paraId="0DC34694" w14:textId="77777777" w:rsidR="0040049D" w:rsidRDefault="0040049D">
      <w:pPr>
        <w:pStyle w:val="a3"/>
        <w:rPr>
          <w:ins w:id="1126" w:author="Ilkka Rinne" w:date="2021-05-24T15:55:00Z"/>
        </w:rPr>
        <w:pPrChange w:id="1127" w:author="Ilkka Rinne" w:date="2021-05-24T15:59:00Z">
          <w:pPr/>
        </w:pPrChange>
      </w:pPr>
      <w:ins w:id="1128" w:author="Ilkka Rinne" w:date="2021-05-24T15:55:00Z">
        <w:r>
          <w:t>OM_Observation in Edition 1</w:t>
        </w:r>
      </w:ins>
    </w:p>
    <w:p w14:paraId="17774414" w14:textId="77777777" w:rsidR="0040049D" w:rsidRDefault="0040049D" w:rsidP="0040049D">
      <w:pPr>
        <w:rPr>
          <w:ins w:id="1129" w:author="Ilkka Rinne" w:date="2021-05-24T15:55:00Z"/>
          <w:lang w:eastAsia="ja-JP"/>
        </w:rPr>
      </w:pPr>
      <w:ins w:id="1130" w:author="Ilkka Rinne" w:date="2021-05-24T15:55:00Z">
        <w:r>
          <w:rPr>
            <w:lang w:eastAsia="ja-JP"/>
          </w:rPr>
          <w:t>The Observation concept was modelled as OM_Observation class in Edition 1 as follows:</w:t>
        </w:r>
      </w:ins>
    </w:p>
    <w:p w14:paraId="4E198999" w14:textId="3E9E764C" w:rsidR="0040049D" w:rsidRDefault="0040049D">
      <w:pPr>
        <w:ind w:left="403"/>
        <w:rPr>
          <w:ins w:id="1131" w:author="Ilkka Rinne" w:date="2021-05-24T15:55:00Z"/>
          <w:lang w:eastAsia="ja-JP"/>
        </w:rPr>
        <w:pPrChange w:id="1132" w:author="Ilkka Rinne" w:date="2021-05-24T16:17:00Z">
          <w:pPr/>
        </w:pPrChange>
      </w:pPr>
      <w:ins w:id="1133"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134" w:author="Ilkka Rinne" w:date="2021-05-24T15:55:00Z"/>
          <w:lang w:eastAsia="ja-JP"/>
        </w:rPr>
      </w:pPr>
      <w:ins w:id="1135"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136" w:author="Ilkka Rinne" w:date="2021-05-24T16:18:00Z"/>
          <w:lang w:eastAsia="ja-JP"/>
        </w:rPr>
      </w:pPr>
      <w:ins w:id="1137" w:author="Ilkka Rinne" w:date="2021-05-24T15:55:00Z">
        <w:r>
          <w:rPr>
            <w:lang w:eastAsia="ja-JP"/>
          </w:rPr>
          <w:t>featureOfInterest (Domain): GFI_Feature [1]</w:t>
        </w:r>
      </w:ins>
    </w:p>
    <w:p w14:paraId="777E3E01" w14:textId="77777777" w:rsidR="00E848A0" w:rsidRDefault="0040049D" w:rsidP="0040049D">
      <w:pPr>
        <w:pStyle w:val="ListParagraph"/>
        <w:numPr>
          <w:ilvl w:val="0"/>
          <w:numId w:val="12"/>
        </w:numPr>
        <w:rPr>
          <w:ins w:id="1138" w:author="Ilkka Rinne" w:date="2021-05-24T16:18:00Z"/>
          <w:lang w:eastAsia="ja-JP"/>
        </w:rPr>
      </w:pPr>
      <w:ins w:id="1139" w:author="Ilkka Rinne" w:date="2021-05-24T15:55:00Z">
        <w:r>
          <w:rPr>
            <w:lang w:eastAsia="ja-JP"/>
          </w:rPr>
          <w:t>observedProperty (Phenomenon): GF_PropertyType [1]</w:t>
        </w:r>
      </w:ins>
    </w:p>
    <w:p w14:paraId="5CD423B2" w14:textId="77777777" w:rsidR="00E848A0" w:rsidRDefault="0040049D" w:rsidP="0040049D">
      <w:pPr>
        <w:pStyle w:val="ListParagraph"/>
        <w:numPr>
          <w:ilvl w:val="0"/>
          <w:numId w:val="12"/>
        </w:numPr>
        <w:rPr>
          <w:ins w:id="1140" w:author="Ilkka Rinne" w:date="2021-05-24T16:18:00Z"/>
          <w:lang w:eastAsia="ja-JP"/>
        </w:rPr>
      </w:pPr>
      <w:ins w:id="1141" w:author="Ilkka Rinne" w:date="2021-05-24T15:55:00Z">
        <w:r>
          <w:rPr>
            <w:lang w:eastAsia="ja-JP"/>
          </w:rPr>
          <w:t>procedure (ProcessUsed): OM_Process [1]</w:t>
        </w:r>
      </w:ins>
    </w:p>
    <w:p w14:paraId="6E6172AF" w14:textId="77777777" w:rsidR="00E848A0" w:rsidRDefault="0040049D" w:rsidP="0040049D">
      <w:pPr>
        <w:pStyle w:val="ListParagraph"/>
        <w:numPr>
          <w:ilvl w:val="0"/>
          <w:numId w:val="12"/>
        </w:numPr>
        <w:rPr>
          <w:ins w:id="1142" w:author="Ilkka Rinne" w:date="2021-05-24T16:18:00Z"/>
          <w:lang w:eastAsia="ja-JP"/>
        </w:rPr>
      </w:pPr>
      <w:ins w:id="1143" w:author="Ilkka Rinne" w:date="2021-05-24T15:55:00Z">
        <w:r>
          <w:rPr>
            <w:lang w:eastAsia="ja-JP"/>
          </w:rPr>
          <w:t>phenomenonTime: TM_Object [1]</w:t>
        </w:r>
      </w:ins>
    </w:p>
    <w:p w14:paraId="01555DE4" w14:textId="77777777" w:rsidR="00E848A0" w:rsidRDefault="0040049D" w:rsidP="0040049D">
      <w:pPr>
        <w:pStyle w:val="ListParagraph"/>
        <w:numPr>
          <w:ilvl w:val="0"/>
          <w:numId w:val="12"/>
        </w:numPr>
        <w:rPr>
          <w:ins w:id="1144" w:author="Ilkka Rinne" w:date="2021-05-24T16:18:00Z"/>
          <w:lang w:eastAsia="ja-JP"/>
        </w:rPr>
      </w:pPr>
      <w:ins w:id="1145" w:author="Ilkka Rinne" w:date="2021-05-24T15:55:00Z">
        <w:r>
          <w:rPr>
            <w:lang w:eastAsia="ja-JP"/>
          </w:rPr>
          <w:t>resultTime: TM_Instant [1]</w:t>
        </w:r>
      </w:ins>
    </w:p>
    <w:p w14:paraId="3B395B03" w14:textId="77777777" w:rsidR="00E848A0" w:rsidRDefault="0040049D" w:rsidP="0040049D">
      <w:pPr>
        <w:pStyle w:val="ListParagraph"/>
        <w:numPr>
          <w:ilvl w:val="0"/>
          <w:numId w:val="12"/>
        </w:numPr>
        <w:rPr>
          <w:ins w:id="1146" w:author="Ilkka Rinne" w:date="2021-05-24T16:18:00Z"/>
          <w:lang w:eastAsia="ja-JP"/>
        </w:rPr>
      </w:pPr>
      <w:ins w:id="1147"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148" w:author="Ilkka Rinne" w:date="2021-05-24T16:18:00Z"/>
          <w:lang w:eastAsia="ja-JP"/>
        </w:rPr>
      </w:pPr>
      <w:ins w:id="1149" w:author="Ilkka Rinne" w:date="2021-05-24T15:55:00Z">
        <w:r>
          <w:rPr>
            <w:lang w:eastAsia="ja-JP"/>
          </w:rPr>
          <w:t>resultQuality: DQ_Element [0..*]</w:t>
        </w:r>
      </w:ins>
    </w:p>
    <w:p w14:paraId="5842D310" w14:textId="77777777" w:rsidR="00E848A0" w:rsidRDefault="0040049D" w:rsidP="0040049D">
      <w:pPr>
        <w:pStyle w:val="ListParagraph"/>
        <w:numPr>
          <w:ilvl w:val="0"/>
          <w:numId w:val="12"/>
        </w:numPr>
        <w:rPr>
          <w:ins w:id="1150" w:author="Ilkka Rinne" w:date="2021-05-24T16:18:00Z"/>
          <w:lang w:eastAsia="ja-JP"/>
        </w:rPr>
      </w:pPr>
      <w:ins w:id="1151" w:author="Ilkka Rinne" w:date="2021-05-24T15:55:00Z">
        <w:r>
          <w:rPr>
            <w:lang w:eastAsia="ja-JP"/>
          </w:rPr>
          <w:t>parameter: NamedValue [0..*]</w:t>
        </w:r>
      </w:ins>
    </w:p>
    <w:p w14:paraId="750AEA64" w14:textId="77777777" w:rsidR="00E848A0" w:rsidRDefault="0040049D" w:rsidP="0040049D">
      <w:pPr>
        <w:pStyle w:val="ListParagraph"/>
        <w:numPr>
          <w:ilvl w:val="0"/>
          <w:numId w:val="12"/>
        </w:numPr>
        <w:rPr>
          <w:ins w:id="1152" w:author="Ilkka Rinne" w:date="2021-05-24T16:18:00Z"/>
          <w:lang w:eastAsia="ja-JP"/>
        </w:rPr>
      </w:pPr>
      <w:ins w:id="1153" w:author="Ilkka Rinne" w:date="2021-05-24T15:55:00Z">
        <w:r>
          <w:rPr>
            <w:lang w:eastAsia="ja-JP"/>
          </w:rPr>
          <w:t>validTime: TM_Period [0..1]</w:t>
        </w:r>
      </w:ins>
    </w:p>
    <w:p w14:paraId="619BF5E0" w14:textId="31C8370F" w:rsidR="0040049D" w:rsidRDefault="0040049D">
      <w:pPr>
        <w:pStyle w:val="ListParagraph"/>
        <w:numPr>
          <w:ilvl w:val="0"/>
          <w:numId w:val="12"/>
        </w:numPr>
        <w:rPr>
          <w:ins w:id="1154" w:author="Ilkka Rinne" w:date="2021-05-24T15:55:00Z"/>
          <w:lang w:eastAsia="ja-JP"/>
        </w:rPr>
        <w:pPrChange w:id="1155" w:author="Ilkka Rinne" w:date="2021-05-24T16:18:00Z">
          <w:pPr/>
        </w:pPrChange>
      </w:pPr>
      <w:ins w:id="1156" w:author="Ilkka Rinne" w:date="2021-05-24T15:55:00Z">
        <w:r>
          <w:rPr>
            <w:lang w:eastAsia="ja-JP"/>
          </w:rPr>
          <w:t>relatedObservation: OM_Observation [0..*]</w:t>
        </w:r>
      </w:ins>
    </w:p>
    <w:p w14:paraId="37348444" w14:textId="77777777" w:rsidR="0040049D" w:rsidRDefault="0040049D" w:rsidP="0040049D">
      <w:pPr>
        <w:rPr>
          <w:ins w:id="1157" w:author="Ilkka Rinne" w:date="2021-05-24T15:55:00Z"/>
          <w:lang w:eastAsia="ja-JP"/>
        </w:rPr>
      </w:pPr>
      <w:ins w:id="1158" w:author="Ilkka Rinne" w:date="2021-05-24T15:55:00Z">
        <w:r>
          <w:rPr>
            <w:lang w:eastAsia="ja-JP"/>
          </w:rPr>
          <w:t>OM_Observation had the following constraints:</w:t>
        </w:r>
      </w:ins>
    </w:p>
    <w:p w14:paraId="29A4936A" w14:textId="1760EF0D" w:rsidR="00E848A0" w:rsidRDefault="0040049D" w:rsidP="0040049D">
      <w:pPr>
        <w:pStyle w:val="ListParagraph"/>
        <w:numPr>
          <w:ilvl w:val="0"/>
          <w:numId w:val="12"/>
        </w:numPr>
        <w:rPr>
          <w:ins w:id="1159" w:author="Ilkka Rinne" w:date="2021-05-24T16:18:00Z"/>
          <w:lang w:eastAsia="ja-JP"/>
        </w:rPr>
      </w:pPr>
      <w:ins w:id="1160"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161" w:author="Ilkka Rinne" w:date="2021-05-24T16:18:00Z"/>
          <w:lang w:eastAsia="ja-JP"/>
        </w:rPr>
      </w:pPr>
      <w:ins w:id="1162" w:author="Ilkka Rinne" w:date="2021-05-24T15:55:00Z">
        <w:r>
          <w:rPr>
            <w:lang w:eastAsia="ja-JP"/>
          </w:rPr>
          <w:t>observedProperty shall be a phenomenon associated with the feature of interest</w:t>
        </w:r>
      </w:ins>
    </w:p>
    <w:p w14:paraId="2B8B89C1" w14:textId="77777777" w:rsidR="00E848A0" w:rsidRDefault="0040049D" w:rsidP="0040049D">
      <w:pPr>
        <w:pStyle w:val="ListParagraph"/>
        <w:numPr>
          <w:ilvl w:val="0"/>
          <w:numId w:val="12"/>
        </w:numPr>
        <w:rPr>
          <w:ins w:id="1163" w:author="Ilkka Rinne" w:date="2021-05-24T16:18:00Z"/>
          <w:lang w:eastAsia="ja-JP"/>
        </w:rPr>
      </w:pPr>
      <w:ins w:id="1164" w:author="Ilkka Rinne" w:date="2021-05-24T15:55:00Z">
        <w:r>
          <w:rPr>
            <w:lang w:eastAsia="ja-JP"/>
          </w:rPr>
          <w:t>procedure shall be suitable for observedProperty</w:t>
        </w:r>
      </w:ins>
    </w:p>
    <w:p w14:paraId="2188208B" w14:textId="00265E08" w:rsidR="0040049D" w:rsidRDefault="0040049D">
      <w:pPr>
        <w:pStyle w:val="ListParagraph"/>
        <w:numPr>
          <w:ilvl w:val="0"/>
          <w:numId w:val="12"/>
        </w:numPr>
        <w:rPr>
          <w:ins w:id="1165" w:author="Ilkka Rinne" w:date="2021-05-24T15:55:00Z"/>
          <w:lang w:eastAsia="ja-JP"/>
        </w:rPr>
        <w:pPrChange w:id="1166" w:author="Ilkka Rinne" w:date="2021-05-24T16:18:00Z">
          <w:pPr/>
        </w:pPrChange>
      </w:pPr>
      <w:ins w:id="1167" w:author="Ilkka Rinne" w:date="2021-05-24T15:55:00Z">
        <w:r>
          <w:rPr>
            <w:lang w:eastAsia="ja-JP"/>
          </w:rPr>
          <w:t>result type shall be suitable for observedProperty</w:t>
        </w:r>
      </w:ins>
    </w:p>
    <w:p w14:paraId="7E55457D" w14:textId="77777777" w:rsidR="0040049D" w:rsidRDefault="0040049D">
      <w:pPr>
        <w:pStyle w:val="a3"/>
        <w:rPr>
          <w:ins w:id="1168" w:author="Ilkka Rinne" w:date="2021-05-24T15:55:00Z"/>
        </w:rPr>
        <w:pPrChange w:id="1169" w:author="Ilkka Rinne" w:date="2021-05-24T15:59:00Z">
          <w:pPr/>
        </w:pPrChange>
      </w:pPr>
      <w:ins w:id="1170" w:author="Ilkka Rinne" w:date="2021-05-24T15:55:00Z">
        <w:r>
          <w:t>Observation in Edition 2</w:t>
        </w:r>
      </w:ins>
    </w:p>
    <w:p w14:paraId="2857DA2D" w14:textId="77777777" w:rsidR="0040049D" w:rsidRDefault="0040049D" w:rsidP="0040049D">
      <w:pPr>
        <w:rPr>
          <w:ins w:id="1171" w:author="Ilkka Rinne" w:date="2021-05-24T15:55:00Z"/>
          <w:lang w:eastAsia="ja-JP"/>
        </w:rPr>
      </w:pPr>
      <w:ins w:id="1172"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173" w:author="Ilkka Rinne" w:date="2021-05-24T16:19:00Z"/>
          <w:lang w:eastAsia="ja-JP"/>
        </w:rPr>
      </w:pPr>
      <w:ins w:id="1174"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175" w:author="Ilkka Rinne" w:date="2021-05-24T16:19:00Z"/>
          <w:lang w:eastAsia="ja-JP"/>
        </w:rPr>
      </w:pPr>
      <w:ins w:id="1176" w:author="Ilkka Rinne" w:date="2021-05-24T15:55:00Z">
        <w:r>
          <w:rPr>
            <w:lang w:eastAsia="ja-JP"/>
          </w:rPr>
          <w:t>AbstractObservationCharacteristics in the Abstract Observation core package.</w:t>
        </w:r>
      </w:ins>
    </w:p>
    <w:p w14:paraId="63BA546F" w14:textId="7E461763" w:rsidR="00E848A0" w:rsidRDefault="0040049D" w:rsidP="0040049D">
      <w:pPr>
        <w:pStyle w:val="ListParagraph"/>
        <w:numPr>
          <w:ilvl w:val="0"/>
          <w:numId w:val="12"/>
        </w:numPr>
        <w:rPr>
          <w:ins w:id="1177" w:author="Ilkka Rinne" w:date="2021-05-24T16:19:00Z"/>
          <w:lang w:eastAsia="ja-JP"/>
        </w:rPr>
      </w:pPr>
      <w:ins w:id="1178" w:author="Ilkka Rinne" w:date="2021-05-24T15:55:00Z">
        <w:r>
          <w:rPr>
            <w:lang w:eastAsia="ja-JP"/>
          </w:rPr>
          <w:t>AbstractObservation class in the Abstract Observation core package, and</w:t>
        </w:r>
      </w:ins>
    </w:p>
    <w:p w14:paraId="50EAFC6B" w14:textId="79BDDC3A" w:rsidR="0040049D" w:rsidRDefault="0040049D">
      <w:pPr>
        <w:pStyle w:val="ListParagraph"/>
        <w:numPr>
          <w:ilvl w:val="0"/>
          <w:numId w:val="12"/>
        </w:numPr>
        <w:rPr>
          <w:ins w:id="1179" w:author="Ilkka Rinne" w:date="2021-05-24T15:55:00Z"/>
          <w:lang w:eastAsia="ja-JP"/>
        </w:rPr>
        <w:pPrChange w:id="1180" w:author="Ilkka Rinne" w:date="2021-05-24T16:19:00Z">
          <w:pPr/>
        </w:pPrChange>
      </w:pPr>
      <w:ins w:id="1181" w:author="Ilkka Rinne" w:date="2021-05-24T15:55:00Z">
        <w:r>
          <w:rPr>
            <w:lang w:eastAsia="ja-JP"/>
          </w:rPr>
          <w:t>Observation class in the Basic Observations package.</w:t>
        </w:r>
      </w:ins>
    </w:p>
    <w:p w14:paraId="61E26F88" w14:textId="77777777" w:rsidR="0040049D" w:rsidRDefault="0040049D" w:rsidP="0040049D">
      <w:pPr>
        <w:rPr>
          <w:ins w:id="1182" w:author="Ilkka Rinne" w:date="2021-05-24T15:55:00Z"/>
          <w:lang w:eastAsia="ja-JP"/>
        </w:rPr>
      </w:pPr>
      <w:ins w:id="1183" w:author="Ilkka Rinne" w:date="2021-05-24T15:55:00Z">
        <w:r>
          <w:rPr>
            <w:lang w:eastAsia="ja-JP"/>
          </w:rPr>
          <w:t>The Observation interface is defined as follows:</w:t>
        </w:r>
      </w:ins>
    </w:p>
    <w:p w14:paraId="412A6492" w14:textId="03B68D04" w:rsidR="0040049D" w:rsidRDefault="0040049D">
      <w:pPr>
        <w:ind w:left="403"/>
        <w:rPr>
          <w:ins w:id="1184" w:author="Ilkka Rinne" w:date="2021-05-24T15:55:00Z"/>
          <w:lang w:eastAsia="ja-JP"/>
        </w:rPr>
        <w:pPrChange w:id="1185" w:author="Ilkka Rinne" w:date="2021-05-24T16:19:00Z">
          <w:pPr/>
        </w:pPrChange>
      </w:pPr>
      <w:ins w:id="1186"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187" w:author="Ilkka Rinne" w:date="2021-05-24T15:55:00Z"/>
          <w:lang w:eastAsia="ja-JP"/>
        </w:rPr>
      </w:pPr>
      <w:ins w:id="1188"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189" w:author="Ilkka Rinne" w:date="2021-05-24T16:19:00Z"/>
          <w:lang w:eastAsia="ja-JP"/>
        </w:rPr>
      </w:pPr>
      <w:ins w:id="1190" w:author="Ilkka Rinne" w:date="2021-05-24T15:55:00Z">
        <w:r>
          <w:rPr>
            <w:lang w:eastAsia="ja-JP"/>
          </w:rPr>
          <w:t>featureOfInterest (Domain): Any [1..*]</w:t>
        </w:r>
      </w:ins>
    </w:p>
    <w:p w14:paraId="006995B1" w14:textId="77777777" w:rsidR="00E848A0" w:rsidRDefault="0040049D" w:rsidP="0040049D">
      <w:pPr>
        <w:pStyle w:val="ListParagraph"/>
        <w:numPr>
          <w:ilvl w:val="0"/>
          <w:numId w:val="12"/>
        </w:numPr>
        <w:rPr>
          <w:ins w:id="1191" w:author="Ilkka Rinne" w:date="2021-05-24T16:19:00Z"/>
          <w:lang w:eastAsia="ja-JP"/>
        </w:rPr>
      </w:pPr>
      <w:ins w:id="1192" w:author="Ilkka Rinne" w:date="2021-05-24T15:55:00Z">
        <w:r>
          <w:rPr>
            <w:lang w:eastAsia="ja-JP"/>
          </w:rPr>
          <w:t>observingProcedure: ObservingProcedure [1]</w:t>
        </w:r>
      </w:ins>
    </w:p>
    <w:p w14:paraId="3867A4FA" w14:textId="77777777" w:rsidR="00E848A0" w:rsidRDefault="0040049D" w:rsidP="0040049D">
      <w:pPr>
        <w:pStyle w:val="ListParagraph"/>
        <w:numPr>
          <w:ilvl w:val="0"/>
          <w:numId w:val="12"/>
        </w:numPr>
        <w:rPr>
          <w:ins w:id="1193" w:author="Ilkka Rinne" w:date="2021-05-24T16:19:00Z"/>
          <w:lang w:eastAsia="ja-JP"/>
        </w:rPr>
      </w:pPr>
      <w:ins w:id="1194" w:author="Ilkka Rinne" w:date="2021-05-24T15:55:00Z">
        <w:r>
          <w:rPr>
            <w:lang w:eastAsia="ja-JP"/>
          </w:rPr>
          <w:t>observedProperty: ObservableProperty [1]</w:t>
        </w:r>
      </w:ins>
    </w:p>
    <w:p w14:paraId="20C05890" w14:textId="77777777" w:rsidR="00E848A0" w:rsidRDefault="0040049D" w:rsidP="0040049D">
      <w:pPr>
        <w:pStyle w:val="ListParagraph"/>
        <w:numPr>
          <w:ilvl w:val="0"/>
          <w:numId w:val="12"/>
        </w:numPr>
        <w:rPr>
          <w:ins w:id="1195" w:author="Ilkka Rinne" w:date="2021-05-24T16:19:00Z"/>
          <w:lang w:eastAsia="ja-JP"/>
        </w:rPr>
      </w:pPr>
      <w:ins w:id="1196" w:author="Ilkka Rinne" w:date="2021-05-24T15:55:00Z">
        <w:r>
          <w:rPr>
            <w:lang w:eastAsia="ja-JP"/>
          </w:rPr>
          <w:t>observer: Observer [0..*]</w:t>
        </w:r>
      </w:ins>
    </w:p>
    <w:p w14:paraId="17108D99" w14:textId="77777777" w:rsidR="00E848A0" w:rsidRDefault="0040049D" w:rsidP="0040049D">
      <w:pPr>
        <w:pStyle w:val="ListParagraph"/>
        <w:numPr>
          <w:ilvl w:val="0"/>
          <w:numId w:val="12"/>
        </w:numPr>
        <w:rPr>
          <w:ins w:id="1197" w:author="Ilkka Rinne" w:date="2021-05-24T16:19:00Z"/>
          <w:lang w:eastAsia="ja-JP"/>
        </w:rPr>
      </w:pPr>
      <w:ins w:id="1198" w:author="Ilkka Rinne" w:date="2021-05-24T15:55:00Z">
        <w:r>
          <w:rPr>
            <w:lang w:eastAsia="ja-JP"/>
          </w:rPr>
          <w:t>host: Host [0..*]</w:t>
        </w:r>
      </w:ins>
    </w:p>
    <w:p w14:paraId="5F89673B" w14:textId="354A3AC5" w:rsidR="00E848A0" w:rsidRDefault="0040049D" w:rsidP="0040049D">
      <w:pPr>
        <w:pStyle w:val="ListParagraph"/>
        <w:numPr>
          <w:ilvl w:val="0"/>
          <w:numId w:val="12"/>
        </w:numPr>
        <w:rPr>
          <w:ins w:id="1199" w:author="Ilkka Rinne" w:date="2021-05-24T16:20:00Z"/>
          <w:lang w:eastAsia="ja-JP"/>
        </w:rPr>
      </w:pPr>
      <w:ins w:id="1200" w:author="Ilkka Rinne" w:date="2021-05-24T15:55:00Z">
        <w:r>
          <w:rPr>
            <w:lang w:eastAsia="ja-JP"/>
          </w:rPr>
          <w:t>phenomenonTime: TM_Object [1</w:t>
        </w:r>
      </w:ins>
      <w:ins w:id="1201"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202" w:author="Ilkka Rinne" w:date="2021-05-24T16:20:00Z"/>
          <w:lang w:eastAsia="ja-JP"/>
        </w:rPr>
      </w:pPr>
      <w:ins w:id="1203" w:author="Ilkka Rinne" w:date="2021-05-24T15:55:00Z">
        <w:r>
          <w:rPr>
            <w:lang w:eastAsia="ja-JP"/>
          </w:rPr>
          <w:t>resultTime: TM_Object [1]</w:t>
        </w:r>
      </w:ins>
    </w:p>
    <w:p w14:paraId="605941F2" w14:textId="77777777" w:rsidR="00E848A0" w:rsidRDefault="0040049D" w:rsidP="0040049D">
      <w:pPr>
        <w:pStyle w:val="ListParagraph"/>
        <w:numPr>
          <w:ilvl w:val="0"/>
          <w:numId w:val="12"/>
        </w:numPr>
        <w:rPr>
          <w:ins w:id="1204" w:author="Ilkka Rinne" w:date="2021-05-24T16:20:00Z"/>
          <w:lang w:eastAsia="ja-JP"/>
        </w:rPr>
      </w:pPr>
      <w:ins w:id="1205"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206" w:author="Ilkka Rinne" w:date="2021-05-24T16:20:00Z"/>
          <w:lang w:eastAsia="ja-JP"/>
        </w:rPr>
      </w:pPr>
      <w:ins w:id="1207" w:author="Ilkka Rinne" w:date="2021-05-24T15:55:00Z">
        <w:r>
          <w:rPr>
            <w:lang w:eastAsia="ja-JP"/>
          </w:rPr>
          <w:t>validTime: TM_Period [0..*]</w:t>
        </w:r>
      </w:ins>
    </w:p>
    <w:p w14:paraId="01A6C8DA" w14:textId="62FA0E31" w:rsidR="0040049D" w:rsidRDefault="0040049D">
      <w:pPr>
        <w:pStyle w:val="ListParagraph"/>
        <w:numPr>
          <w:ilvl w:val="0"/>
          <w:numId w:val="12"/>
        </w:numPr>
        <w:rPr>
          <w:ins w:id="1208" w:author="Ilkka Rinne" w:date="2021-05-24T15:55:00Z"/>
          <w:lang w:eastAsia="ja-JP"/>
        </w:rPr>
        <w:pPrChange w:id="1209" w:author="Ilkka Rinne" w:date="2021-05-24T16:20:00Z">
          <w:pPr/>
        </w:pPrChange>
      </w:pPr>
      <w:ins w:id="1210" w:author="Ilkka Rinne" w:date="2021-05-24T15:55:00Z">
        <w:r>
          <w:rPr>
            <w:lang w:eastAsia="ja-JP"/>
          </w:rPr>
          <w:t>relatedObservation: Observation [0..*]</w:t>
        </w:r>
      </w:ins>
    </w:p>
    <w:p w14:paraId="7673FF7A" w14:textId="77777777" w:rsidR="0040049D" w:rsidRDefault="0040049D" w:rsidP="0040049D">
      <w:pPr>
        <w:rPr>
          <w:ins w:id="1211" w:author="Ilkka Rinne" w:date="2021-05-24T15:55:00Z"/>
          <w:lang w:eastAsia="ja-JP"/>
        </w:rPr>
      </w:pPr>
      <w:ins w:id="1212"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213" w:author="Ilkka Rinne" w:date="2021-05-24T16:20:00Z"/>
          <w:lang w:eastAsia="ja-JP"/>
        </w:rPr>
      </w:pPr>
      <w:ins w:id="1214"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215" w:author="Ilkka Rinne" w:date="2021-05-24T16:20:00Z"/>
          <w:lang w:eastAsia="ja-JP"/>
        </w:rPr>
      </w:pPr>
      <w:ins w:id="1216" w:author="Ilkka Rinne" w:date="2021-05-24T15:55:00Z">
        <w:r>
          <w:rPr>
            <w:lang w:eastAsia="ja-JP"/>
          </w:rPr>
          <w:t xml:space="preserve">observedProperty should be a phenomenon associated with the featureOfInterest </w:t>
        </w:r>
      </w:ins>
    </w:p>
    <w:p w14:paraId="12E7B72B" w14:textId="77777777" w:rsidR="00E848A0" w:rsidRDefault="0040049D" w:rsidP="0040049D">
      <w:pPr>
        <w:pStyle w:val="ListParagraph"/>
        <w:numPr>
          <w:ilvl w:val="0"/>
          <w:numId w:val="12"/>
        </w:numPr>
        <w:rPr>
          <w:ins w:id="1217" w:author="Ilkka Rinne" w:date="2021-05-24T16:20:00Z"/>
          <w:lang w:eastAsia="ja-JP"/>
        </w:rPr>
      </w:pPr>
      <w:ins w:id="1218" w:author="Ilkka Rinne" w:date="2021-05-24T15:55:00Z">
        <w:r>
          <w:rPr>
            <w:lang w:eastAsia="ja-JP"/>
          </w:rPr>
          <w:t>procedure should be suitable for the associated observedProperty</w:t>
        </w:r>
      </w:ins>
    </w:p>
    <w:p w14:paraId="2947E503" w14:textId="5E6A9D66" w:rsidR="0040049D" w:rsidRDefault="00E848A0">
      <w:pPr>
        <w:pStyle w:val="ListParagraph"/>
        <w:numPr>
          <w:ilvl w:val="0"/>
          <w:numId w:val="12"/>
        </w:numPr>
        <w:rPr>
          <w:ins w:id="1219" w:author="Ilkka Rinne" w:date="2021-05-24T15:55:00Z"/>
          <w:lang w:eastAsia="ja-JP"/>
        </w:rPr>
        <w:pPrChange w:id="1220" w:author="Ilkka Rinne" w:date="2021-05-24T16:20:00Z">
          <w:pPr/>
        </w:pPrChange>
      </w:pPr>
      <w:ins w:id="1221" w:author="Ilkka Rinne" w:date="2021-05-24T16:20:00Z">
        <w:r>
          <w:rPr>
            <w:lang w:eastAsia="ja-JP"/>
          </w:rPr>
          <w:lastRenderedPageBreak/>
          <w:t>r</w:t>
        </w:r>
      </w:ins>
      <w:ins w:id="1222" w:author="Ilkka Rinne" w:date="2021-05-24T15:55:00Z">
        <w:r w:rsidR="0040049D">
          <w:rPr>
            <w:lang w:eastAsia="ja-JP"/>
          </w:rPr>
          <w:t>esult type should be suitable for the associated observedProperty</w:t>
        </w:r>
      </w:ins>
    </w:p>
    <w:p w14:paraId="46295A30" w14:textId="77777777" w:rsidR="0040049D" w:rsidRDefault="0040049D" w:rsidP="0040049D">
      <w:pPr>
        <w:rPr>
          <w:ins w:id="1223" w:author="Ilkka Rinne" w:date="2021-05-24T15:55:00Z"/>
          <w:lang w:eastAsia="ja-JP"/>
        </w:rPr>
      </w:pPr>
    </w:p>
    <w:p w14:paraId="2FBFD4E5" w14:textId="7F62B539" w:rsidR="0040049D" w:rsidRDefault="0040049D" w:rsidP="0040049D">
      <w:pPr>
        <w:rPr>
          <w:ins w:id="1224" w:author="Ilkka Rinne" w:date="2021-05-24T15:55:00Z"/>
          <w:lang w:eastAsia="ja-JP"/>
        </w:rPr>
      </w:pPr>
      <w:ins w:id="1225" w:author="Ilkka Rinne" w:date="2021-05-24T15:55:00Z">
        <w:r>
          <w:rPr>
            <w:lang w:eastAsia="ja-JP"/>
          </w:rPr>
          <w:t xml:space="preserve">The AbstractObservationCharacteristics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AbstractObservationCharacteristics has been relaxed to 0..*. </w:t>
        </w:r>
      </w:ins>
    </w:p>
    <w:p w14:paraId="6D573087" w14:textId="77777777" w:rsidR="0040049D" w:rsidRDefault="0040049D" w:rsidP="0040049D">
      <w:pPr>
        <w:rPr>
          <w:ins w:id="1226" w:author="Ilkka Rinne" w:date="2021-05-24T15:55:00Z"/>
          <w:lang w:eastAsia="ja-JP"/>
        </w:rPr>
      </w:pPr>
      <w:ins w:id="1227" w:author="Ilkka Rinne" w:date="2021-05-24T15:55:00Z">
        <w:r>
          <w:rPr>
            <w:lang w:eastAsia="ja-JP"/>
          </w:rPr>
          <w:t>AbstractObservationCharacteristics class has the following attributes, associations and cardinalities:</w:t>
        </w:r>
      </w:ins>
    </w:p>
    <w:p w14:paraId="502D7C80" w14:textId="77777777" w:rsidR="00E848A0" w:rsidRDefault="0040049D" w:rsidP="0040049D">
      <w:pPr>
        <w:pStyle w:val="ListParagraph"/>
        <w:numPr>
          <w:ilvl w:val="0"/>
          <w:numId w:val="12"/>
        </w:numPr>
        <w:rPr>
          <w:ins w:id="1228" w:author="Ilkka Rinne" w:date="2021-05-24T16:21:00Z"/>
          <w:lang w:eastAsia="ja-JP"/>
        </w:rPr>
      </w:pPr>
      <w:ins w:id="1229" w:author="Ilkka Rinne" w:date="2021-05-24T15:55:00Z">
        <w:r>
          <w:rPr>
            <w:lang w:eastAsia="ja-JP"/>
          </w:rPr>
          <w:t>ultimateFeatureOfInterest (Domain): Any [0..*]</w:t>
        </w:r>
      </w:ins>
    </w:p>
    <w:p w14:paraId="5801E373" w14:textId="77777777" w:rsidR="00E848A0" w:rsidRDefault="0040049D" w:rsidP="0040049D">
      <w:pPr>
        <w:pStyle w:val="ListParagraph"/>
        <w:numPr>
          <w:ilvl w:val="0"/>
          <w:numId w:val="12"/>
        </w:numPr>
        <w:rPr>
          <w:ins w:id="1230" w:author="Ilkka Rinne" w:date="2021-05-24T16:21:00Z"/>
          <w:lang w:eastAsia="ja-JP"/>
        </w:rPr>
      </w:pPr>
      <w:ins w:id="1231" w:author="Ilkka Rinne" w:date="2021-05-24T15:55:00Z">
        <w:r>
          <w:rPr>
            <w:lang w:eastAsia="ja-JP"/>
          </w:rPr>
          <w:t>proximateFeatureOfInterest (DomainProxy): Any [0..*]</w:t>
        </w:r>
      </w:ins>
    </w:p>
    <w:p w14:paraId="5047DD3C" w14:textId="77777777" w:rsidR="00E848A0" w:rsidRDefault="0040049D" w:rsidP="0040049D">
      <w:pPr>
        <w:pStyle w:val="ListParagraph"/>
        <w:numPr>
          <w:ilvl w:val="0"/>
          <w:numId w:val="12"/>
        </w:numPr>
        <w:rPr>
          <w:ins w:id="1232" w:author="Ilkka Rinne" w:date="2021-05-24T16:21:00Z"/>
          <w:lang w:eastAsia="ja-JP"/>
        </w:rPr>
      </w:pPr>
      <w:ins w:id="1233" w:author="Ilkka Rinne" w:date="2021-05-24T15:55:00Z">
        <w:r>
          <w:rPr>
            <w:lang w:eastAsia="ja-JP"/>
          </w:rPr>
          <w:t>observingProcedure: Conceptual Observation schema: ObservingProcedure [0..*]</w:t>
        </w:r>
      </w:ins>
    </w:p>
    <w:p w14:paraId="7FDEABB4" w14:textId="77777777" w:rsidR="00E848A0" w:rsidRDefault="0040049D" w:rsidP="0040049D">
      <w:pPr>
        <w:pStyle w:val="ListParagraph"/>
        <w:numPr>
          <w:ilvl w:val="0"/>
          <w:numId w:val="12"/>
        </w:numPr>
        <w:rPr>
          <w:ins w:id="1234" w:author="Ilkka Rinne" w:date="2021-05-24T16:21:00Z"/>
          <w:lang w:eastAsia="ja-JP"/>
        </w:rPr>
      </w:pPr>
      <w:ins w:id="1235" w:author="Ilkka Rinne" w:date="2021-05-24T15:55:00Z">
        <w:r>
          <w:rPr>
            <w:lang w:eastAsia="ja-JP"/>
          </w:rPr>
          <w:t>observedProperty: Conceptual Observation schema: ObservableProperty [0..*]</w:t>
        </w:r>
      </w:ins>
    </w:p>
    <w:p w14:paraId="0E6BA1F2" w14:textId="77777777" w:rsidR="00E848A0" w:rsidRDefault="0040049D" w:rsidP="0040049D">
      <w:pPr>
        <w:pStyle w:val="ListParagraph"/>
        <w:numPr>
          <w:ilvl w:val="0"/>
          <w:numId w:val="12"/>
        </w:numPr>
        <w:rPr>
          <w:ins w:id="1236" w:author="Ilkka Rinne" w:date="2021-05-24T16:21:00Z"/>
          <w:lang w:eastAsia="ja-JP"/>
        </w:rPr>
      </w:pPr>
      <w:ins w:id="1237" w:author="Ilkka Rinne" w:date="2021-05-24T15:55:00Z">
        <w:r>
          <w:rPr>
            <w:lang w:eastAsia="ja-JP"/>
          </w:rPr>
          <w:t>observer: Conceptual Observation schema: Observer [0..*]</w:t>
        </w:r>
      </w:ins>
    </w:p>
    <w:p w14:paraId="55A7A8F6" w14:textId="77777777" w:rsidR="00E848A0" w:rsidRDefault="0040049D" w:rsidP="0040049D">
      <w:pPr>
        <w:pStyle w:val="ListParagraph"/>
        <w:numPr>
          <w:ilvl w:val="0"/>
          <w:numId w:val="12"/>
        </w:numPr>
        <w:rPr>
          <w:ins w:id="1238" w:author="Ilkka Rinne" w:date="2021-05-24T16:21:00Z"/>
          <w:lang w:eastAsia="ja-JP"/>
        </w:rPr>
      </w:pPr>
      <w:ins w:id="1239" w:author="Ilkka Rinne" w:date="2021-05-24T15:55:00Z">
        <w:r>
          <w:rPr>
            <w:lang w:eastAsia="ja-JP"/>
          </w:rPr>
          <w:t>host: Conceptual Observation schema: Host [0..*]</w:t>
        </w:r>
      </w:ins>
    </w:p>
    <w:p w14:paraId="44328D5A" w14:textId="77777777" w:rsidR="00E848A0" w:rsidRDefault="0040049D" w:rsidP="0040049D">
      <w:pPr>
        <w:pStyle w:val="ListParagraph"/>
        <w:numPr>
          <w:ilvl w:val="0"/>
          <w:numId w:val="12"/>
        </w:numPr>
        <w:rPr>
          <w:ins w:id="1240" w:author="Ilkka Rinne" w:date="2021-05-24T16:21:00Z"/>
          <w:lang w:eastAsia="ja-JP"/>
        </w:rPr>
      </w:pPr>
      <w:ins w:id="1241" w:author="Ilkka Rinne" w:date="2021-05-24T15:55:00Z">
        <w:r>
          <w:rPr>
            <w:lang w:eastAsia="ja-JP"/>
          </w:rPr>
          <w:t>phenomenonTime: TM_Object [0..*]</w:t>
        </w:r>
      </w:ins>
    </w:p>
    <w:p w14:paraId="4F6A05F8" w14:textId="77777777" w:rsidR="00E848A0" w:rsidRDefault="0040049D" w:rsidP="0040049D">
      <w:pPr>
        <w:pStyle w:val="ListParagraph"/>
        <w:numPr>
          <w:ilvl w:val="0"/>
          <w:numId w:val="12"/>
        </w:numPr>
        <w:rPr>
          <w:ins w:id="1242" w:author="Ilkka Rinne" w:date="2021-05-24T16:21:00Z"/>
          <w:lang w:eastAsia="ja-JP"/>
        </w:rPr>
      </w:pPr>
      <w:ins w:id="1243" w:author="Ilkka Rinne" w:date="2021-05-24T15:55:00Z">
        <w:r>
          <w:rPr>
            <w:lang w:eastAsia="ja-JP"/>
          </w:rPr>
          <w:t>resultTime: TM_Object [0..*]</w:t>
        </w:r>
      </w:ins>
    </w:p>
    <w:p w14:paraId="4E7C01DA" w14:textId="77777777" w:rsidR="00E848A0" w:rsidRDefault="0040049D" w:rsidP="0040049D">
      <w:pPr>
        <w:pStyle w:val="ListParagraph"/>
        <w:numPr>
          <w:ilvl w:val="0"/>
          <w:numId w:val="12"/>
        </w:numPr>
        <w:rPr>
          <w:ins w:id="1244" w:author="Ilkka Rinne" w:date="2021-05-24T16:21:00Z"/>
          <w:lang w:eastAsia="ja-JP"/>
        </w:rPr>
      </w:pPr>
      <w:ins w:id="1245" w:author="Ilkka Rinne" w:date="2021-05-24T15:55:00Z">
        <w:r>
          <w:rPr>
            <w:lang w:eastAsia="ja-JP"/>
          </w:rPr>
          <w:t>result (Range): Any [0..*]</w:t>
        </w:r>
      </w:ins>
    </w:p>
    <w:p w14:paraId="185A083D" w14:textId="77777777" w:rsidR="00E848A0" w:rsidRDefault="0040049D" w:rsidP="0040049D">
      <w:pPr>
        <w:pStyle w:val="ListParagraph"/>
        <w:numPr>
          <w:ilvl w:val="0"/>
          <w:numId w:val="12"/>
        </w:numPr>
        <w:rPr>
          <w:ins w:id="1246" w:author="Ilkka Rinne" w:date="2021-05-24T16:21:00Z"/>
          <w:lang w:eastAsia="ja-JP"/>
        </w:rPr>
      </w:pPr>
      <w:ins w:id="1247" w:author="Ilkka Rinne" w:date="2021-05-24T15:55:00Z">
        <w:r>
          <w:rPr>
            <w:lang w:eastAsia="ja-JP"/>
          </w:rPr>
          <w:t>resultQuality: Any [0..*]</w:t>
        </w:r>
      </w:ins>
    </w:p>
    <w:p w14:paraId="04FBD887" w14:textId="77777777" w:rsidR="00E848A0" w:rsidRDefault="0040049D" w:rsidP="0040049D">
      <w:pPr>
        <w:pStyle w:val="ListParagraph"/>
        <w:numPr>
          <w:ilvl w:val="0"/>
          <w:numId w:val="12"/>
        </w:numPr>
        <w:rPr>
          <w:ins w:id="1248" w:author="Ilkka Rinne" w:date="2021-05-24T16:21:00Z"/>
          <w:lang w:eastAsia="ja-JP"/>
        </w:rPr>
      </w:pPr>
      <w:ins w:id="1249" w:author="Ilkka Rinne" w:date="2021-05-24T15:55:00Z">
        <w:r>
          <w:rPr>
            <w:lang w:eastAsia="ja-JP"/>
          </w:rPr>
          <w:t>parameter: NamedValue [0..*]</w:t>
        </w:r>
      </w:ins>
    </w:p>
    <w:p w14:paraId="195A7E7A" w14:textId="77777777" w:rsidR="00E848A0" w:rsidRDefault="0040049D" w:rsidP="0040049D">
      <w:pPr>
        <w:pStyle w:val="ListParagraph"/>
        <w:numPr>
          <w:ilvl w:val="0"/>
          <w:numId w:val="12"/>
        </w:numPr>
        <w:rPr>
          <w:ins w:id="1250" w:author="Ilkka Rinne" w:date="2021-05-24T16:21:00Z"/>
          <w:lang w:eastAsia="ja-JP"/>
        </w:rPr>
      </w:pPr>
      <w:ins w:id="1251" w:author="Ilkka Rinne" w:date="2021-05-24T15:55:00Z">
        <w:r>
          <w:rPr>
            <w:lang w:eastAsia="ja-JP"/>
          </w:rPr>
          <w:t>validTime: TM_Object [0..*]</w:t>
        </w:r>
      </w:ins>
    </w:p>
    <w:p w14:paraId="036D6396" w14:textId="77777777" w:rsidR="00E848A0" w:rsidRDefault="0040049D" w:rsidP="0040049D">
      <w:pPr>
        <w:pStyle w:val="ListParagraph"/>
        <w:numPr>
          <w:ilvl w:val="0"/>
          <w:numId w:val="12"/>
        </w:numPr>
        <w:rPr>
          <w:ins w:id="1252" w:author="Ilkka Rinne" w:date="2021-05-24T16:22:00Z"/>
          <w:lang w:eastAsia="ja-JP"/>
        </w:rPr>
      </w:pPr>
      <w:ins w:id="1253" w:author="Ilkka Rinne" w:date="2021-05-24T15:55:00Z">
        <w:r>
          <w:rPr>
            <w:lang w:eastAsia="ja-JP"/>
          </w:rPr>
          <w:t>observationType: AbstractObservationTypeCodeListValue [0..*]</w:t>
        </w:r>
      </w:ins>
    </w:p>
    <w:p w14:paraId="29A7DCFD" w14:textId="27F55053" w:rsidR="0040049D" w:rsidRDefault="0040049D">
      <w:pPr>
        <w:pStyle w:val="ListParagraph"/>
        <w:numPr>
          <w:ilvl w:val="0"/>
          <w:numId w:val="12"/>
        </w:numPr>
        <w:rPr>
          <w:ins w:id="1254" w:author="Ilkka Rinne" w:date="2021-05-24T15:55:00Z"/>
          <w:lang w:eastAsia="ja-JP"/>
        </w:rPr>
        <w:pPrChange w:id="1255" w:author="Ilkka Rinne" w:date="2021-05-24T16:22:00Z">
          <w:pPr/>
        </w:pPrChange>
      </w:pPr>
      <w:ins w:id="1256" w:author="Ilkka Rinne" w:date="2021-05-24T15:55:00Z">
        <w:r>
          <w:rPr>
            <w:lang w:eastAsia="ja-JP"/>
          </w:rPr>
          <w:t>metadata: Any [0..*]</w:t>
        </w:r>
      </w:ins>
    </w:p>
    <w:p w14:paraId="27D5A9AF" w14:textId="77777777" w:rsidR="0040049D" w:rsidRDefault="0040049D" w:rsidP="0040049D">
      <w:pPr>
        <w:rPr>
          <w:ins w:id="1257" w:author="Ilkka Rinne" w:date="2021-05-24T15:55:00Z"/>
          <w:lang w:eastAsia="ja-JP"/>
        </w:rPr>
      </w:pPr>
      <w:ins w:id="1258" w:author="Ilkka Rinne" w:date="2021-05-24T15:55:00Z">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ins>
    </w:p>
    <w:p w14:paraId="7B94B820" w14:textId="5B094C1E" w:rsidR="00E848A0" w:rsidRDefault="0040049D" w:rsidP="0040049D">
      <w:pPr>
        <w:pStyle w:val="ListParagraph"/>
        <w:numPr>
          <w:ilvl w:val="0"/>
          <w:numId w:val="12"/>
        </w:numPr>
        <w:rPr>
          <w:ins w:id="1259" w:author="Ilkka Rinne" w:date="2021-05-24T16:22:00Z"/>
          <w:lang w:eastAsia="ja-JP"/>
        </w:rPr>
      </w:pPr>
      <w:ins w:id="1260" w:author="Ilkka Rinne" w:date="2021-05-24T15:55:00Z">
        <w:r>
          <w:rPr>
            <w:lang w:eastAsia="ja-JP"/>
          </w:rPr>
          <w:t>at least one proximateFeatureOfInterest or ultimateFeatureOfInterest shall be given</w:t>
        </w:r>
      </w:ins>
    </w:p>
    <w:p w14:paraId="4BC28E9E" w14:textId="0EBA048D" w:rsidR="00E848A0" w:rsidRDefault="0040049D" w:rsidP="0040049D">
      <w:pPr>
        <w:pStyle w:val="ListParagraph"/>
        <w:numPr>
          <w:ilvl w:val="0"/>
          <w:numId w:val="12"/>
        </w:numPr>
        <w:rPr>
          <w:ins w:id="1261" w:author="Ilkka Rinne" w:date="2021-05-24T16:22:00Z"/>
          <w:lang w:eastAsia="ja-JP"/>
        </w:rPr>
      </w:pPr>
      <w:ins w:id="1262" w:author="Ilkka Rinne" w:date="2021-05-24T15:55:00Z">
        <w:r>
          <w:rPr>
            <w:lang w:eastAsia="ja-JP"/>
          </w:rPr>
          <w:t>attribute and association values shall be aligned with the observationType</w:t>
        </w:r>
      </w:ins>
    </w:p>
    <w:p w14:paraId="6F23A92E" w14:textId="114D4D0C" w:rsidR="00E848A0" w:rsidRDefault="0040049D" w:rsidP="0040049D">
      <w:pPr>
        <w:pStyle w:val="ListParagraph"/>
        <w:numPr>
          <w:ilvl w:val="0"/>
          <w:numId w:val="12"/>
        </w:numPr>
        <w:rPr>
          <w:ins w:id="1263" w:author="Ilkka Rinne" w:date="2021-05-24T16:22:00Z"/>
          <w:lang w:eastAsia="ja-JP"/>
        </w:rPr>
      </w:pPr>
      <w:ins w:id="1264" w:author="Ilkka Rinne" w:date="2021-05-24T15:55:00Z">
        <w:r>
          <w:rPr>
            <w:lang w:eastAsia="ja-JP"/>
          </w:rPr>
          <w:t>exactly one observedProperty shall be given</w:t>
        </w:r>
      </w:ins>
    </w:p>
    <w:p w14:paraId="1641B85E" w14:textId="5D918532" w:rsidR="00E848A0" w:rsidRDefault="0040049D" w:rsidP="0040049D">
      <w:pPr>
        <w:pStyle w:val="ListParagraph"/>
        <w:numPr>
          <w:ilvl w:val="0"/>
          <w:numId w:val="12"/>
        </w:numPr>
        <w:rPr>
          <w:ins w:id="1265" w:author="Ilkka Rinne" w:date="2021-05-24T16:22:00Z"/>
          <w:lang w:eastAsia="ja-JP"/>
        </w:rPr>
      </w:pPr>
      <w:ins w:id="1266" w:author="Ilkka Rinne" w:date="2021-05-24T15:55:00Z">
        <w:r>
          <w:rPr>
            <w:lang w:eastAsia="ja-JP"/>
          </w:rPr>
          <w:t>exactly one phenomenonTime shall be given</w:t>
        </w:r>
      </w:ins>
    </w:p>
    <w:p w14:paraId="4F508B7A" w14:textId="77777777" w:rsidR="00E848A0" w:rsidRDefault="0040049D" w:rsidP="00E848A0">
      <w:pPr>
        <w:pStyle w:val="ListParagraph"/>
        <w:numPr>
          <w:ilvl w:val="0"/>
          <w:numId w:val="12"/>
        </w:numPr>
        <w:rPr>
          <w:ins w:id="1267" w:author="Ilkka Rinne" w:date="2021-05-24T16:22:00Z"/>
          <w:lang w:eastAsia="ja-JP"/>
        </w:rPr>
      </w:pPr>
      <w:ins w:id="1268" w:author="Ilkka Rinne" w:date="2021-05-24T15:55:00Z">
        <w:r>
          <w:rPr>
            <w:lang w:eastAsia="ja-JP"/>
          </w:rPr>
          <w:t>exactly one observingProcedure shall be given</w:t>
        </w:r>
      </w:ins>
    </w:p>
    <w:p w14:paraId="75656F23" w14:textId="77777777" w:rsidR="00E848A0" w:rsidRDefault="0040049D" w:rsidP="0040049D">
      <w:pPr>
        <w:pStyle w:val="ListParagraph"/>
        <w:numPr>
          <w:ilvl w:val="0"/>
          <w:numId w:val="12"/>
        </w:numPr>
        <w:rPr>
          <w:ins w:id="1269" w:author="Ilkka Rinne" w:date="2021-05-24T16:22:00Z"/>
          <w:lang w:eastAsia="ja-JP"/>
        </w:rPr>
      </w:pPr>
      <w:ins w:id="1270"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271" w:author="Ilkka Rinne" w:date="2021-05-24T16:22:00Z"/>
          <w:lang w:eastAsia="ja-JP"/>
        </w:rPr>
      </w:pPr>
      <w:ins w:id="1272" w:author="Ilkka Rinne" w:date="2021-05-24T15:55:00Z">
        <w:r>
          <w:rPr>
            <w:lang w:eastAsia="ja-JP"/>
          </w:rPr>
          <w:t>exactly one resultTime shall be given</w:t>
        </w:r>
      </w:ins>
    </w:p>
    <w:p w14:paraId="2FE0A34F" w14:textId="77777777" w:rsidR="00E848A0" w:rsidRDefault="0040049D" w:rsidP="0040049D">
      <w:pPr>
        <w:pStyle w:val="ListParagraph"/>
        <w:numPr>
          <w:ilvl w:val="0"/>
          <w:numId w:val="12"/>
        </w:numPr>
        <w:rPr>
          <w:ins w:id="1273" w:author="Ilkka Rinne" w:date="2021-05-24T16:22:00Z"/>
          <w:lang w:eastAsia="ja-JP"/>
        </w:rPr>
      </w:pPr>
      <w:ins w:id="1274" w:author="Ilkka Rinne" w:date="2021-05-24T15:55:00Z">
        <w:r>
          <w:rPr>
            <w:lang w:eastAsia="ja-JP"/>
          </w:rPr>
          <w:t>observedProperty should be a phenomenon associated with the ultimateFeatureOfInterest or the proximateFeatureOfInterest</w:t>
        </w:r>
      </w:ins>
    </w:p>
    <w:p w14:paraId="6E3F145D" w14:textId="77777777" w:rsidR="00E848A0" w:rsidRDefault="0040049D" w:rsidP="0040049D">
      <w:pPr>
        <w:pStyle w:val="ListParagraph"/>
        <w:numPr>
          <w:ilvl w:val="0"/>
          <w:numId w:val="12"/>
        </w:numPr>
        <w:rPr>
          <w:ins w:id="1275" w:author="Ilkka Rinne" w:date="2021-05-24T16:22:00Z"/>
          <w:lang w:eastAsia="ja-JP"/>
        </w:rPr>
      </w:pPr>
      <w:ins w:id="1276"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277" w:author="Ilkka Rinne" w:date="2021-05-24T15:55:00Z"/>
          <w:lang w:eastAsia="ja-JP"/>
        </w:rPr>
        <w:pPrChange w:id="1278" w:author="Ilkka Rinne" w:date="2021-05-24T16:22:00Z">
          <w:pPr/>
        </w:pPrChange>
      </w:pPr>
      <w:ins w:id="1279" w:author="Ilkka Rinne" w:date="2021-05-24T15:55:00Z">
        <w:r>
          <w:rPr>
            <w:lang w:eastAsia="ja-JP"/>
          </w:rPr>
          <w:t>resultTime shall be of type TM_Instant</w:t>
        </w:r>
      </w:ins>
    </w:p>
    <w:p w14:paraId="32689785" w14:textId="32AFC614" w:rsidR="0040049D" w:rsidRDefault="0040049D" w:rsidP="0040049D">
      <w:pPr>
        <w:rPr>
          <w:ins w:id="1280" w:author="Ilkka Rinne" w:date="2021-05-24T15:55:00Z"/>
          <w:lang w:eastAsia="ja-JP"/>
        </w:rPr>
      </w:pPr>
      <w:ins w:id="1281" w:author="Ilkka Rinne" w:date="2021-05-24T15:55:00Z">
        <w:r>
          <w:rPr>
            <w:lang w:eastAsia="ja-JP"/>
          </w:rPr>
          <w:t>The Observation class in the Basic Observations package is a concrete class specializing the AbstractObservation without any additional attributes, associations or constraints.</w:t>
        </w:r>
      </w:ins>
    </w:p>
    <w:p w14:paraId="7189978A" w14:textId="77777777" w:rsidR="0040049D" w:rsidRDefault="0040049D" w:rsidP="0040049D">
      <w:pPr>
        <w:rPr>
          <w:ins w:id="1282" w:author="Ilkka Rinne" w:date="2021-05-24T15:55:00Z"/>
          <w:lang w:eastAsia="ja-JP"/>
        </w:rPr>
      </w:pPr>
      <w:ins w:id="1283" w:author="Ilkka Rinne" w:date="2021-05-24T15:55:00Z">
        <w:r>
          <w:rPr>
            <w:lang w:eastAsia="ja-JP"/>
          </w:rPr>
          <w:t>Considering the constraints defined in the AbstractObservation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284" w:author="Ilkka Rinne" w:date="2021-05-24T16:23:00Z"/>
          <w:b/>
          <w:bCs/>
          <w:lang w:eastAsia="ja-JP"/>
          <w:rPrChange w:id="1285" w:author="Ilkka Rinne" w:date="2021-05-24T16:24:00Z">
            <w:rPr>
              <w:ins w:id="1286" w:author="Ilkka Rinne" w:date="2021-05-24T16:23:00Z"/>
              <w:lang w:eastAsia="ja-JP"/>
            </w:rPr>
          </w:rPrChange>
        </w:rPr>
      </w:pPr>
      <w:ins w:id="1287" w:author="Ilkka Rinne" w:date="2021-05-24T15:55:00Z">
        <w:r w:rsidRPr="00E848A0">
          <w:rPr>
            <w:b/>
            <w:bCs/>
            <w:lang w:eastAsia="ja-JP"/>
            <w:rPrChange w:id="1288" w:author="Ilkka Rinne" w:date="2021-05-24T16:24:00Z">
              <w:rPr>
                <w:lang w:eastAsia="ja-JP"/>
              </w:rPr>
            </w:rPrChange>
          </w:rPr>
          <w:t>ultimateFeatureOfInterest: Any [0..*] (1..* if the cardinality of the proximateFeatureOfInterest is 0)</w:t>
        </w:r>
      </w:ins>
    </w:p>
    <w:p w14:paraId="208A7D51" w14:textId="77777777" w:rsidR="00E848A0" w:rsidRPr="00E848A0" w:rsidRDefault="0040049D" w:rsidP="0040049D">
      <w:pPr>
        <w:pStyle w:val="ListParagraph"/>
        <w:numPr>
          <w:ilvl w:val="0"/>
          <w:numId w:val="12"/>
        </w:numPr>
        <w:rPr>
          <w:ins w:id="1289" w:author="Ilkka Rinne" w:date="2021-05-24T16:23:00Z"/>
          <w:b/>
          <w:bCs/>
          <w:lang w:eastAsia="ja-JP"/>
          <w:rPrChange w:id="1290" w:author="Ilkka Rinne" w:date="2021-05-24T16:24:00Z">
            <w:rPr>
              <w:ins w:id="1291" w:author="Ilkka Rinne" w:date="2021-05-24T16:23:00Z"/>
              <w:lang w:eastAsia="ja-JP"/>
            </w:rPr>
          </w:rPrChange>
        </w:rPr>
      </w:pPr>
      <w:ins w:id="1292" w:author="Ilkka Rinne" w:date="2021-05-24T15:55:00Z">
        <w:r w:rsidRPr="00E848A0">
          <w:rPr>
            <w:b/>
            <w:bCs/>
            <w:lang w:eastAsia="ja-JP"/>
            <w:rPrChange w:id="1293" w:author="Ilkka Rinne" w:date="2021-05-24T16:24:00Z">
              <w:rPr>
                <w:lang w:eastAsia="ja-JP"/>
              </w:rPr>
            </w:rPrChange>
          </w:rPr>
          <w:t>proximateFeatureOfInterest: Any [0..*] (1..* if the cardinality of the ultimateFeatureOfInterest is 0)</w:t>
        </w:r>
      </w:ins>
    </w:p>
    <w:p w14:paraId="169ED851" w14:textId="77777777" w:rsidR="00E848A0" w:rsidRPr="00E848A0" w:rsidRDefault="0040049D" w:rsidP="0040049D">
      <w:pPr>
        <w:pStyle w:val="ListParagraph"/>
        <w:numPr>
          <w:ilvl w:val="0"/>
          <w:numId w:val="12"/>
        </w:numPr>
        <w:rPr>
          <w:ins w:id="1294" w:author="Ilkka Rinne" w:date="2021-05-24T16:23:00Z"/>
          <w:b/>
          <w:bCs/>
          <w:lang w:eastAsia="ja-JP"/>
          <w:rPrChange w:id="1295" w:author="Ilkka Rinne" w:date="2021-05-24T16:25:00Z">
            <w:rPr>
              <w:ins w:id="1296" w:author="Ilkka Rinne" w:date="2021-05-24T16:23:00Z"/>
              <w:lang w:eastAsia="ja-JP"/>
            </w:rPr>
          </w:rPrChange>
        </w:rPr>
      </w:pPr>
      <w:ins w:id="1297" w:author="Ilkka Rinne" w:date="2021-05-24T15:55:00Z">
        <w:r w:rsidRPr="00E848A0">
          <w:rPr>
            <w:b/>
            <w:bCs/>
            <w:lang w:eastAsia="ja-JP"/>
            <w:rPrChange w:id="1298" w:author="Ilkka Rinne" w:date="2021-05-24T16:25:00Z">
              <w:rPr>
                <w:lang w:eastAsia="ja-JP"/>
              </w:rPr>
            </w:rPrChange>
          </w:rPr>
          <w:t>observingProcedure: Conceptual Observation schema: ObservingProcedure [1]</w:t>
        </w:r>
      </w:ins>
    </w:p>
    <w:p w14:paraId="13E9515B" w14:textId="77777777" w:rsidR="00E848A0" w:rsidRPr="00E848A0" w:rsidRDefault="0040049D" w:rsidP="0040049D">
      <w:pPr>
        <w:pStyle w:val="ListParagraph"/>
        <w:numPr>
          <w:ilvl w:val="0"/>
          <w:numId w:val="12"/>
        </w:numPr>
        <w:rPr>
          <w:ins w:id="1299" w:author="Ilkka Rinne" w:date="2021-05-24T16:23:00Z"/>
          <w:b/>
          <w:bCs/>
          <w:lang w:eastAsia="ja-JP"/>
          <w:rPrChange w:id="1300" w:author="Ilkka Rinne" w:date="2021-05-24T16:25:00Z">
            <w:rPr>
              <w:ins w:id="1301" w:author="Ilkka Rinne" w:date="2021-05-24T16:23:00Z"/>
              <w:lang w:eastAsia="ja-JP"/>
            </w:rPr>
          </w:rPrChange>
        </w:rPr>
      </w:pPr>
      <w:ins w:id="1302" w:author="Ilkka Rinne" w:date="2021-05-24T15:55:00Z">
        <w:r>
          <w:rPr>
            <w:lang w:eastAsia="ja-JP"/>
          </w:rPr>
          <w:t xml:space="preserve">observedProperty: </w:t>
        </w:r>
        <w:r w:rsidRPr="00E848A0">
          <w:rPr>
            <w:b/>
            <w:bCs/>
            <w:lang w:eastAsia="ja-JP"/>
            <w:rPrChange w:id="1303" w:author="Ilkka Rinne" w:date="2021-05-24T16:25:00Z">
              <w:rPr>
                <w:lang w:eastAsia="ja-JP"/>
              </w:rPr>
            </w:rPrChange>
          </w:rPr>
          <w:t>Conceptual Observation schema: ObservableProperty [1]</w:t>
        </w:r>
      </w:ins>
    </w:p>
    <w:p w14:paraId="7620D5E3" w14:textId="77777777" w:rsidR="00E848A0" w:rsidRPr="00E848A0" w:rsidRDefault="0040049D" w:rsidP="0040049D">
      <w:pPr>
        <w:pStyle w:val="ListParagraph"/>
        <w:numPr>
          <w:ilvl w:val="0"/>
          <w:numId w:val="12"/>
        </w:numPr>
        <w:rPr>
          <w:ins w:id="1304" w:author="Ilkka Rinne" w:date="2021-05-24T16:23:00Z"/>
          <w:b/>
          <w:bCs/>
          <w:lang w:eastAsia="ja-JP"/>
          <w:rPrChange w:id="1305" w:author="Ilkka Rinne" w:date="2021-05-24T16:25:00Z">
            <w:rPr>
              <w:ins w:id="1306" w:author="Ilkka Rinne" w:date="2021-05-24T16:23:00Z"/>
              <w:lang w:eastAsia="ja-JP"/>
            </w:rPr>
          </w:rPrChange>
        </w:rPr>
      </w:pPr>
      <w:ins w:id="1307" w:author="Ilkka Rinne" w:date="2021-05-24T15:55:00Z">
        <w:r w:rsidRPr="00E848A0">
          <w:rPr>
            <w:b/>
            <w:bCs/>
            <w:lang w:eastAsia="ja-JP"/>
            <w:rPrChange w:id="1308"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ListParagraph"/>
        <w:numPr>
          <w:ilvl w:val="0"/>
          <w:numId w:val="12"/>
        </w:numPr>
        <w:rPr>
          <w:ins w:id="1309" w:author="Ilkka Rinne" w:date="2021-05-24T16:23:00Z"/>
          <w:b/>
          <w:bCs/>
          <w:lang w:eastAsia="ja-JP"/>
          <w:rPrChange w:id="1310" w:author="Ilkka Rinne" w:date="2021-05-24T16:25:00Z">
            <w:rPr>
              <w:ins w:id="1311" w:author="Ilkka Rinne" w:date="2021-05-24T16:23:00Z"/>
              <w:lang w:eastAsia="ja-JP"/>
            </w:rPr>
          </w:rPrChange>
        </w:rPr>
      </w:pPr>
      <w:ins w:id="1312" w:author="Ilkka Rinne" w:date="2021-05-24T15:55:00Z">
        <w:r w:rsidRPr="00E848A0">
          <w:rPr>
            <w:b/>
            <w:bCs/>
            <w:lang w:eastAsia="ja-JP"/>
            <w:rPrChange w:id="1313" w:author="Ilkka Rinne" w:date="2021-05-24T16:25:00Z">
              <w:rPr>
                <w:lang w:eastAsia="ja-JP"/>
              </w:rPr>
            </w:rPrChange>
          </w:rPr>
          <w:t>host: Conceptual Observation schema: Host [0..*]</w:t>
        </w:r>
      </w:ins>
    </w:p>
    <w:p w14:paraId="4BFACFE0" w14:textId="77777777" w:rsidR="00E848A0" w:rsidRDefault="0040049D" w:rsidP="0040049D">
      <w:pPr>
        <w:pStyle w:val="ListParagraph"/>
        <w:numPr>
          <w:ilvl w:val="0"/>
          <w:numId w:val="12"/>
        </w:numPr>
        <w:rPr>
          <w:ins w:id="1314" w:author="Ilkka Rinne" w:date="2021-05-24T16:23:00Z"/>
          <w:lang w:eastAsia="ja-JP"/>
        </w:rPr>
      </w:pPr>
      <w:ins w:id="1315" w:author="Ilkka Rinne" w:date="2021-05-24T15:55:00Z">
        <w:r>
          <w:rPr>
            <w:lang w:eastAsia="ja-JP"/>
          </w:rPr>
          <w:t>phenomenonTime: TM_Object [1]</w:t>
        </w:r>
      </w:ins>
    </w:p>
    <w:p w14:paraId="0D29BD6D" w14:textId="77777777" w:rsidR="00E848A0" w:rsidRDefault="0040049D" w:rsidP="0040049D">
      <w:pPr>
        <w:pStyle w:val="ListParagraph"/>
        <w:numPr>
          <w:ilvl w:val="0"/>
          <w:numId w:val="12"/>
        </w:numPr>
        <w:rPr>
          <w:ins w:id="1316" w:author="Ilkka Rinne" w:date="2021-05-24T16:23:00Z"/>
          <w:lang w:eastAsia="ja-JP"/>
        </w:rPr>
      </w:pPr>
      <w:ins w:id="1317" w:author="Ilkka Rinne" w:date="2021-05-24T15:55:00Z">
        <w:r>
          <w:rPr>
            <w:lang w:eastAsia="ja-JP"/>
          </w:rPr>
          <w:t>resultTime: TM_Instant [1]</w:t>
        </w:r>
      </w:ins>
    </w:p>
    <w:p w14:paraId="33027418" w14:textId="77777777" w:rsidR="00E848A0" w:rsidRDefault="0040049D" w:rsidP="0040049D">
      <w:pPr>
        <w:pStyle w:val="ListParagraph"/>
        <w:numPr>
          <w:ilvl w:val="0"/>
          <w:numId w:val="12"/>
        </w:numPr>
        <w:rPr>
          <w:ins w:id="1318" w:author="Ilkka Rinne" w:date="2021-05-24T16:23:00Z"/>
          <w:lang w:eastAsia="ja-JP"/>
        </w:rPr>
      </w:pPr>
      <w:ins w:id="1319" w:author="Ilkka Rinne" w:date="2021-05-24T15:55:00Z">
        <w:r>
          <w:rPr>
            <w:lang w:eastAsia="ja-JP"/>
          </w:rPr>
          <w:t>result: Any [1]</w:t>
        </w:r>
      </w:ins>
    </w:p>
    <w:p w14:paraId="0D9BE28B" w14:textId="77777777" w:rsidR="00E848A0" w:rsidRDefault="0040049D" w:rsidP="0040049D">
      <w:pPr>
        <w:pStyle w:val="ListParagraph"/>
        <w:numPr>
          <w:ilvl w:val="0"/>
          <w:numId w:val="12"/>
        </w:numPr>
        <w:rPr>
          <w:ins w:id="1320" w:author="Ilkka Rinne" w:date="2021-05-24T16:23:00Z"/>
          <w:lang w:eastAsia="ja-JP"/>
        </w:rPr>
      </w:pPr>
      <w:ins w:id="1321" w:author="Ilkka Rinne" w:date="2021-05-24T15:55:00Z">
        <w:r>
          <w:rPr>
            <w:lang w:eastAsia="ja-JP"/>
          </w:rPr>
          <w:t xml:space="preserve">resultQuality: </w:t>
        </w:r>
        <w:r w:rsidRPr="00E848A0">
          <w:rPr>
            <w:b/>
            <w:bCs/>
            <w:lang w:eastAsia="ja-JP"/>
            <w:rPrChange w:id="1322" w:author="Ilkka Rinne" w:date="2021-05-24T16:25:00Z">
              <w:rPr>
                <w:lang w:eastAsia="ja-JP"/>
              </w:rPr>
            </w:rPrChange>
          </w:rPr>
          <w:t>Any</w:t>
        </w:r>
        <w:r>
          <w:rPr>
            <w:lang w:eastAsia="ja-JP"/>
          </w:rPr>
          <w:t xml:space="preserve"> [0..*]</w:t>
        </w:r>
      </w:ins>
    </w:p>
    <w:p w14:paraId="62E6E3E9" w14:textId="77777777" w:rsidR="00E848A0" w:rsidRDefault="0040049D" w:rsidP="0040049D">
      <w:pPr>
        <w:pStyle w:val="ListParagraph"/>
        <w:numPr>
          <w:ilvl w:val="0"/>
          <w:numId w:val="12"/>
        </w:numPr>
        <w:rPr>
          <w:ins w:id="1323" w:author="Ilkka Rinne" w:date="2021-05-24T16:23:00Z"/>
          <w:lang w:eastAsia="ja-JP"/>
        </w:rPr>
      </w:pPr>
      <w:ins w:id="1324" w:author="Ilkka Rinne" w:date="2021-05-24T15:55:00Z">
        <w:r>
          <w:rPr>
            <w:lang w:eastAsia="ja-JP"/>
          </w:rPr>
          <w:t>parameter: NamedValue [0..*]</w:t>
        </w:r>
      </w:ins>
    </w:p>
    <w:p w14:paraId="64D6D1F5" w14:textId="77777777" w:rsidR="00E848A0" w:rsidRDefault="0040049D" w:rsidP="0040049D">
      <w:pPr>
        <w:pStyle w:val="ListParagraph"/>
        <w:numPr>
          <w:ilvl w:val="0"/>
          <w:numId w:val="12"/>
        </w:numPr>
        <w:rPr>
          <w:ins w:id="1325" w:author="Ilkka Rinne" w:date="2021-05-24T16:23:00Z"/>
          <w:lang w:eastAsia="ja-JP"/>
        </w:rPr>
      </w:pPr>
      <w:ins w:id="1326" w:author="Ilkka Rinne" w:date="2021-05-24T15:55:00Z">
        <w:r>
          <w:rPr>
            <w:lang w:eastAsia="ja-JP"/>
          </w:rPr>
          <w:t>validTime: TM_Period [0..*]</w:t>
        </w:r>
      </w:ins>
    </w:p>
    <w:p w14:paraId="5FC93970" w14:textId="77777777" w:rsidR="00E848A0" w:rsidRPr="00E848A0" w:rsidRDefault="0040049D" w:rsidP="0040049D">
      <w:pPr>
        <w:pStyle w:val="ListParagraph"/>
        <w:numPr>
          <w:ilvl w:val="0"/>
          <w:numId w:val="12"/>
        </w:numPr>
        <w:rPr>
          <w:ins w:id="1327" w:author="Ilkka Rinne" w:date="2021-05-24T16:24:00Z"/>
          <w:b/>
          <w:bCs/>
          <w:lang w:eastAsia="ja-JP"/>
          <w:rPrChange w:id="1328" w:author="Ilkka Rinne" w:date="2021-05-24T16:25:00Z">
            <w:rPr>
              <w:ins w:id="1329" w:author="Ilkka Rinne" w:date="2021-05-24T16:24:00Z"/>
              <w:lang w:eastAsia="ja-JP"/>
            </w:rPr>
          </w:rPrChange>
        </w:rPr>
      </w:pPr>
      <w:ins w:id="1330" w:author="Ilkka Rinne" w:date="2021-05-24T15:55:00Z">
        <w:r w:rsidRPr="00E848A0">
          <w:rPr>
            <w:b/>
            <w:bCs/>
            <w:lang w:eastAsia="ja-JP"/>
            <w:rPrChange w:id="1331" w:author="Ilkka Rinne" w:date="2021-05-24T16:25:00Z">
              <w:rPr>
                <w:lang w:eastAsia="ja-JP"/>
              </w:rPr>
            </w:rPrChange>
          </w:rPr>
          <w:t>observationType: AbstractObservationTypeCodeListValue [0..*]</w:t>
        </w:r>
      </w:ins>
    </w:p>
    <w:p w14:paraId="44D25598" w14:textId="5EEBFCF9" w:rsidR="0040049D" w:rsidRDefault="0040049D">
      <w:pPr>
        <w:pStyle w:val="ListParagraph"/>
        <w:numPr>
          <w:ilvl w:val="0"/>
          <w:numId w:val="12"/>
        </w:numPr>
        <w:rPr>
          <w:ins w:id="1332" w:author="Ilkka Rinne" w:date="2021-05-24T15:55:00Z"/>
          <w:lang w:eastAsia="ja-JP"/>
        </w:rPr>
        <w:pPrChange w:id="1333" w:author="Ilkka Rinne" w:date="2021-05-24T16:26:00Z">
          <w:pPr/>
        </w:pPrChange>
      </w:pPr>
      <w:ins w:id="1334" w:author="Ilkka Rinne" w:date="2021-05-24T15:55:00Z">
        <w:r>
          <w:rPr>
            <w:lang w:eastAsia="ja-JP"/>
          </w:rPr>
          <w:t xml:space="preserve">metadata: </w:t>
        </w:r>
        <w:r w:rsidRPr="00E848A0">
          <w:rPr>
            <w:b/>
            <w:bCs/>
            <w:lang w:eastAsia="ja-JP"/>
            <w:rPrChange w:id="1335" w:author="Ilkka Rinne" w:date="2021-05-24T16:26:00Z">
              <w:rPr>
                <w:lang w:eastAsia="ja-JP"/>
              </w:rPr>
            </w:rPrChange>
          </w:rPr>
          <w:t>Any [0..*]</w:t>
        </w:r>
      </w:ins>
    </w:p>
    <w:p w14:paraId="542A704D" w14:textId="77777777" w:rsidR="0040049D" w:rsidRDefault="0040049D">
      <w:pPr>
        <w:pStyle w:val="a3"/>
        <w:rPr>
          <w:ins w:id="1336" w:author="Ilkka Rinne" w:date="2021-05-24T15:55:00Z"/>
        </w:rPr>
        <w:pPrChange w:id="1337" w:author="Ilkka Rinne" w:date="2021-05-24T15:59:00Z">
          <w:pPr/>
        </w:pPrChange>
      </w:pPr>
      <w:ins w:id="1338" w:author="Ilkka Rinne" w:date="2021-05-24T15:55:00Z">
        <w:r>
          <w:t>Migration from OM_Observation to Observation</w:t>
        </w:r>
      </w:ins>
    </w:p>
    <w:p w14:paraId="7B2309C5" w14:textId="77777777" w:rsidR="0040049D" w:rsidRDefault="0040049D" w:rsidP="0040049D">
      <w:pPr>
        <w:rPr>
          <w:ins w:id="1339" w:author="Ilkka Rinne" w:date="2021-05-24T15:55:00Z"/>
          <w:lang w:eastAsia="ja-JP"/>
        </w:rPr>
      </w:pPr>
      <w:ins w:id="1340" w:author="Ilkka Rinne" w:date="2021-05-24T15:55:00Z">
        <w:r>
          <w:rPr>
            <w:lang w:eastAsia="ja-JP"/>
          </w:rPr>
          <w:t>An instance of the OM_Observation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341" w:author="Ilkka Rinne" w:date="2021-05-24T16:27:00Z"/>
          <w:lang w:eastAsia="ja-JP"/>
        </w:rPr>
      </w:pPr>
      <w:ins w:id="1342" w:author="Ilkka Rinne" w:date="2021-05-24T15:55:00Z">
        <w:r>
          <w:rPr>
            <w:lang w:eastAsia="ja-JP"/>
          </w:rPr>
          <w:t>OM_Observation.featureOfInterest: GFI_Feature becomes either Observation.ultimateFeatureOfInterest: Any or Observation.proximateFeatureOfInterest: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343" w:author="Ilkka Rinne" w:date="2021-05-24T16:27:00Z"/>
          <w:lang w:eastAsia="ja-JP"/>
        </w:rPr>
      </w:pPr>
      <w:ins w:id="1344" w:author="Ilkka Rinne" w:date="2021-05-24T15:55:00Z">
        <w:r>
          <w:rPr>
            <w:lang w:eastAsia="ja-JP"/>
          </w:rPr>
          <w:t>OM_Observation.observedProperty: GF_PropertyType becomes the Observation.observedProperty: ObservableProperty.</w:t>
        </w:r>
      </w:ins>
    </w:p>
    <w:p w14:paraId="57170705" w14:textId="77777777" w:rsidR="005D5EE1" w:rsidRDefault="0040049D" w:rsidP="0040049D">
      <w:pPr>
        <w:pStyle w:val="ListParagraph"/>
        <w:numPr>
          <w:ilvl w:val="0"/>
          <w:numId w:val="12"/>
        </w:numPr>
        <w:rPr>
          <w:ins w:id="1345" w:author="Ilkka Rinne" w:date="2021-05-24T16:27:00Z"/>
          <w:lang w:eastAsia="ja-JP"/>
        </w:rPr>
      </w:pPr>
      <w:ins w:id="1346" w:author="Ilkka Rinne" w:date="2021-05-24T15:55:00Z">
        <w:r>
          <w:rPr>
            <w:lang w:eastAsia="ja-JP"/>
          </w:rPr>
          <w:t>OM_Observation.procedure: OM_Process becomes either the Observation.observingProcedure: ObservingProcedure or Observation.observer: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347" w:author="Ilkka Rinne" w:date="2021-05-24T16:27:00Z"/>
          <w:lang w:eastAsia="ja-JP"/>
        </w:rPr>
      </w:pPr>
      <w:ins w:id="1348" w:author="Ilkka Rinne" w:date="2021-05-24T15:55:00Z">
        <w:r>
          <w:rPr>
            <w:lang w:eastAsia="ja-JP"/>
          </w:rPr>
          <w:t>OM_Observation.phenomenonTime: TM_Object becomes Observation. phenomenonTime: TM_Object.</w:t>
        </w:r>
      </w:ins>
    </w:p>
    <w:p w14:paraId="52994EEE" w14:textId="77777777" w:rsidR="005D5EE1" w:rsidRDefault="0040049D" w:rsidP="0040049D">
      <w:pPr>
        <w:pStyle w:val="ListParagraph"/>
        <w:numPr>
          <w:ilvl w:val="0"/>
          <w:numId w:val="12"/>
        </w:numPr>
        <w:rPr>
          <w:ins w:id="1349" w:author="Ilkka Rinne" w:date="2021-05-24T16:27:00Z"/>
          <w:lang w:eastAsia="ja-JP"/>
        </w:rPr>
      </w:pPr>
      <w:ins w:id="1350" w:author="Ilkka Rinne" w:date="2021-05-24T15:55:00Z">
        <w:r>
          <w:rPr>
            <w:lang w:eastAsia="ja-JP"/>
          </w:rPr>
          <w:t>OM_Observation.resultTime: TM_Instant becomes Observation.resultTime: TM_Instant.</w:t>
        </w:r>
      </w:ins>
    </w:p>
    <w:p w14:paraId="033F0C32" w14:textId="77777777" w:rsidR="005D5EE1" w:rsidRDefault="0040049D" w:rsidP="0040049D">
      <w:pPr>
        <w:pStyle w:val="ListParagraph"/>
        <w:numPr>
          <w:ilvl w:val="0"/>
          <w:numId w:val="12"/>
        </w:numPr>
        <w:rPr>
          <w:ins w:id="1351" w:author="Ilkka Rinne" w:date="2021-05-24T16:27:00Z"/>
          <w:lang w:eastAsia="ja-JP"/>
        </w:rPr>
      </w:pPr>
      <w:ins w:id="1352" w:author="Ilkka Rinne" w:date="2021-05-24T15:55:00Z">
        <w:r>
          <w:rPr>
            <w:lang w:eastAsia="ja-JP"/>
          </w:rPr>
          <w:t>OM_Observation.result: Any becomes Observation.result: Any</w:t>
        </w:r>
      </w:ins>
    </w:p>
    <w:p w14:paraId="21F20C59" w14:textId="77777777" w:rsidR="005D5EE1" w:rsidRDefault="0040049D" w:rsidP="0040049D">
      <w:pPr>
        <w:pStyle w:val="ListParagraph"/>
        <w:numPr>
          <w:ilvl w:val="0"/>
          <w:numId w:val="12"/>
        </w:numPr>
        <w:rPr>
          <w:ins w:id="1353" w:author="Ilkka Rinne" w:date="2021-05-24T16:27:00Z"/>
          <w:lang w:eastAsia="ja-JP"/>
        </w:rPr>
      </w:pPr>
      <w:ins w:id="1354" w:author="Ilkka Rinne" w:date="2021-05-24T15:55:00Z">
        <w:r>
          <w:rPr>
            <w:lang w:eastAsia="ja-JP"/>
          </w:rPr>
          <w:t>OM_Observation.resultQuality: DQ_Element becomes Observation.resultQuality: Any</w:t>
        </w:r>
      </w:ins>
    </w:p>
    <w:p w14:paraId="1A702CC5" w14:textId="77777777" w:rsidR="005D5EE1" w:rsidRDefault="0040049D" w:rsidP="0040049D">
      <w:pPr>
        <w:pStyle w:val="ListParagraph"/>
        <w:numPr>
          <w:ilvl w:val="0"/>
          <w:numId w:val="12"/>
        </w:numPr>
        <w:rPr>
          <w:ins w:id="1355" w:author="Ilkka Rinne" w:date="2021-05-24T16:27:00Z"/>
          <w:lang w:eastAsia="ja-JP"/>
        </w:rPr>
      </w:pPr>
      <w:ins w:id="1356" w:author="Ilkka Rinne" w:date="2021-05-24T15:55:00Z">
        <w:r>
          <w:rPr>
            <w:lang w:eastAsia="ja-JP"/>
          </w:rPr>
          <w:t>OM_Observation.parameter: NamedValue becomes Observation.parameter: NamedValue</w:t>
        </w:r>
      </w:ins>
    </w:p>
    <w:p w14:paraId="49D16F10" w14:textId="77777777" w:rsidR="005D5EE1" w:rsidRDefault="0040049D" w:rsidP="0040049D">
      <w:pPr>
        <w:pStyle w:val="ListParagraph"/>
        <w:numPr>
          <w:ilvl w:val="0"/>
          <w:numId w:val="12"/>
        </w:numPr>
        <w:rPr>
          <w:ins w:id="1357" w:author="Ilkka Rinne" w:date="2021-05-24T16:27:00Z"/>
          <w:lang w:eastAsia="ja-JP"/>
        </w:rPr>
      </w:pPr>
      <w:ins w:id="1358" w:author="Ilkka Rinne" w:date="2021-05-24T15:55:00Z">
        <w:r>
          <w:rPr>
            <w:lang w:eastAsia="ja-JP"/>
          </w:rPr>
          <w:t>OM_Observation.validTime: TM_Period becomes Observation.validTime: TM_Period</w:t>
        </w:r>
      </w:ins>
    </w:p>
    <w:p w14:paraId="331EBF27" w14:textId="752C1C66" w:rsidR="0040049D" w:rsidRDefault="0040049D">
      <w:pPr>
        <w:pStyle w:val="ListParagraph"/>
        <w:numPr>
          <w:ilvl w:val="0"/>
          <w:numId w:val="12"/>
        </w:numPr>
        <w:rPr>
          <w:ins w:id="1359" w:author="Ilkka Rinne" w:date="2021-05-24T15:55:00Z"/>
          <w:lang w:eastAsia="ja-JP"/>
        </w:rPr>
        <w:pPrChange w:id="1360" w:author="Ilkka Rinne" w:date="2021-05-24T16:27:00Z">
          <w:pPr/>
        </w:pPrChange>
      </w:pPr>
      <w:ins w:id="1361" w:author="Ilkka Rinne" w:date="2021-05-24T15:55:00Z">
        <w:r>
          <w:rPr>
            <w:lang w:eastAsia="ja-JP"/>
          </w:rPr>
          <w:t>OM_Observation.relatedObservation: OM_Observation becomes Observation.relatedObservation: Observation</w:t>
        </w:r>
      </w:ins>
    </w:p>
    <w:p w14:paraId="3D981049" w14:textId="77777777" w:rsidR="0040049D" w:rsidRDefault="0040049D" w:rsidP="0040049D">
      <w:pPr>
        <w:rPr>
          <w:ins w:id="1362" w:author="Ilkka Rinne" w:date="2021-05-24T15:55:00Z"/>
          <w:lang w:eastAsia="ja-JP"/>
        </w:rPr>
      </w:pPr>
      <w:ins w:id="1363" w:author="Ilkka Rinne" w:date="2021-05-24T15:55:00Z">
        <w:r>
          <w:rPr>
            <w:lang w:eastAsia="ja-JP"/>
          </w:rPr>
          <w:t>For information about transitioning the specialized Observation types of Edition 1 see the "Hard-typing vs. soft typing and codelist use" section below.</w:t>
        </w:r>
      </w:ins>
    </w:p>
    <w:p w14:paraId="0DB5A78D" w14:textId="77777777" w:rsidR="0040049D" w:rsidRDefault="0040049D">
      <w:pPr>
        <w:pStyle w:val="a2"/>
        <w:rPr>
          <w:ins w:id="1364" w:author="Ilkka Rinne" w:date="2021-05-24T15:55:00Z"/>
        </w:rPr>
        <w:pPrChange w:id="1365" w:author="Ilkka Rinne" w:date="2021-05-24T16:00:00Z">
          <w:pPr/>
        </w:pPrChange>
      </w:pPr>
      <w:bookmarkStart w:id="1366" w:name="_Toc72768947"/>
      <w:ins w:id="1367" w:author="Ilkka Rinne" w:date="2021-05-24T15:55:00Z">
        <w:r>
          <w:t>Modelling of the Sample and Sampling concepts</w:t>
        </w:r>
        <w:bookmarkEnd w:id="1366"/>
      </w:ins>
    </w:p>
    <w:p w14:paraId="0CE97656" w14:textId="77777777" w:rsidR="0040049D" w:rsidRDefault="0040049D">
      <w:pPr>
        <w:pStyle w:val="a3"/>
        <w:rPr>
          <w:ins w:id="1368" w:author="Ilkka Rinne" w:date="2021-05-24T15:55:00Z"/>
        </w:rPr>
        <w:pPrChange w:id="1369" w:author="Ilkka Rinne" w:date="2021-05-24T16:00:00Z">
          <w:pPr/>
        </w:pPrChange>
      </w:pPr>
      <w:ins w:id="1370" w:author="Ilkka Rinne" w:date="2021-05-24T15:55:00Z">
        <w:r>
          <w:t>SF_SamplingFeature, SF_Specimen SF_SpatialSamplingFeature and in Edition 1</w:t>
        </w:r>
      </w:ins>
    </w:p>
    <w:p w14:paraId="736D77DD" w14:textId="77777777" w:rsidR="0040049D" w:rsidRDefault="0040049D" w:rsidP="0040049D">
      <w:pPr>
        <w:rPr>
          <w:ins w:id="1371" w:author="Ilkka Rinne" w:date="2021-05-24T15:55:00Z"/>
          <w:lang w:eastAsia="ja-JP"/>
        </w:rPr>
      </w:pPr>
      <w:ins w:id="1372" w:author="Ilkka Rinne" w:date="2021-05-24T15:55:00Z">
        <w:r>
          <w:rPr>
            <w:lang w:eastAsia="ja-JP"/>
          </w:rPr>
          <w:t>The Samping Feature concept was modelled as SF_SamplingFeature class in Edition 1 as follows:</w:t>
        </w:r>
      </w:ins>
    </w:p>
    <w:p w14:paraId="0AC668C1" w14:textId="384A5DBB" w:rsidR="0040049D" w:rsidRDefault="0040049D">
      <w:pPr>
        <w:ind w:left="403"/>
        <w:rPr>
          <w:ins w:id="1373" w:author="Ilkka Rinne" w:date="2021-05-24T15:55:00Z"/>
          <w:lang w:eastAsia="ja-JP"/>
        </w:rPr>
        <w:pPrChange w:id="1374" w:author="Ilkka Rinne" w:date="2021-05-24T16:28:00Z">
          <w:pPr/>
        </w:pPrChange>
      </w:pPr>
      <w:ins w:id="1375"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376" w:author="Ilkka Rinne" w:date="2021-05-24T15:55:00Z"/>
          <w:lang w:eastAsia="ja-JP"/>
        </w:rPr>
      </w:pPr>
      <w:ins w:id="1377"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1378" w:author="Ilkka Rinne" w:date="2021-05-24T16:28:00Z"/>
          <w:lang w:eastAsia="ja-JP"/>
        </w:rPr>
      </w:pPr>
      <w:ins w:id="1379" w:author="Ilkka Rinne" w:date="2021-05-24T15:55:00Z">
        <w:r>
          <w:rPr>
            <w:lang w:eastAsia="ja-JP"/>
          </w:rPr>
          <w:t>sampledFeature (Intention): GFI_Feature [1..*]</w:t>
        </w:r>
      </w:ins>
    </w:p>
    <w:p w14:paraId="4431256F" w14:textId="77777777" w:rsidR="005D5EE1" w:rsidRDefault="0040049D" w:rsidP="0040049D">
      <w:pPr>
        <w:pStyle w:val="ListParagraph"/>
        <w:numPr>
          <w:ilvl w:val="0"/>
          <w:numId w:val="12"/>
        </w:numPr>
        <w:rPr>
          <w:ins w:id="1380" w:author="Ilkka Rinne" w:date="2021-05-24T16:28:00Z"/>
          <w:lang w:eastAsia="ja-JP"/>
        </w:rPr>
      </w:pPr>
      <w:ins w:id="1381" w:author="Ilkka Rinne" w:date="2021-05-24T15:55:00Z">
        <w:r>
          <w:rPr>
            <w:lang w:eastAsia="ja-JP"/>
          </w:rPr>
          <w:lastRenderedPageBreak/>
          <w:t>relatedSamplingFeature: SF_SamplingFeature [0..*], with association class SamplingFeatureComplex</w:t>
        </w:r>
      </w:ins>
    </w:p>
    <w:p w14:paraId="650B1365" w14:textId="77777777" w:rsidR="005D5EE1" w:rsidRDefault="0040049D" w:rsidP="0040049D">
      <w:pPr>
        <w:pStyle w:val="ListParagraph"/>
        <w:numPr>
          <w:ilvl w:val="0"/>
          <w:numId w:val="12"/>
        </w:numPr>
        <w:rPr>
          <w:ins w:id="1382" w:author="Ilkka Rinne" w:date="2021-05-24T16:28:00Z"/>
          <w:lang w:eastAsia="ja-JP"/>
        </w:rPr>
      </w:pPr>
      <w:ins w:id="1383" w:author="Ilkka Rinne" w:date="2021-05-24T15:55:00Z">
        <w:r>
          <w:rPr>
            <w:lang w:eastAsia="ja-JP"/>
          </w:rPr>
          <w:t>relatedObservation: OM_Observation [0..*]</w:t>
        </w:r>
      </w:ins>
    </w:p>
    <w:p w14:paraId="6F78FDEB" w14:textId="77777777" w:rsidR="005D5EE1" w:rsidRDefault="0040049D" w:rsidP="0040049D">
      <w:pPr>
        <w:pStyle w:val="ListParagraph"/>
        <w:numPr>
          <w:ilvl w:val="0"/>
          <w:numId w:val="12"/>
        </w:numPr>
        <w:rPr>
          <w:ins w:id="1384" w:author="Ilkka Rinne" w:date="2021-05-24T16:28:00Z"/>
          <w:lang w:eastAsia="ja-JP"/>
        </w:rPr>
      </w:pPr>
      <w:ins w:id="1385" w:author="Ilkka Rinne" w:date="2021-05-24T15:55:00Z">
        <w:r>
          <w:rPr>
            <w:lang w:eastAsia="ja-JP"/>
          </w:rPr>
          <w:t>lineage: LI_Lineage [0..1]</w:t>
        </w:r>
      </w:ins>
    </w:p>
    <w:p w14:paraId="7675F5DA" w14:textId="06351A58" w:rsidR="0040049D" w:rsidRDefault="0040049D">
      <w:pPr>
        <w:pStyle w:val="ListParagraph"/>
        <w:numPr>
          <w:ilvl w:val="0"/>
          <w:numId w:val="12"/>
        </w:numPr>
        <w:rPr>
          <w:ins w:id="1386" w:author="Ilkka Rinne" w:date="2021-05-24T15:55:00Z"/>
          <w:lang w:eastAsia="ja-JP"/>
        </w:rPr>
        <w:pPrChange w:id="1387" w:author="Ilkka Rinne" w:date="2021-05-24T16:28:00Z">
          <w:pPr/>
        </w:pPrChange>
      </w:pPr>
      <w:ins w:id="1388" w:author="Ilkka Rinne" w:date="2021-05-24T15:55:00Z">
        <w:r>
          <w:rPr>
            <w:lang w:eastAsia="ja-JP"/>
          </w:rPr>
          <w:t>parameter: NamedValue [0..*]</w:t>
        </w:r>
      </w:ins>
    </w:p>
    <w:p w14:paraId="2609716D" w14:textId="3E40487B" w:rsidR="0040049D" w:rsidRDefault="0040049D" w:rsidP="0040049D">
      <w:pPr>
        <w:rPr>
          <w:ins w:id="1389" w:author="Ilkka Rinne" w:date="2021-05-24T15:55:00Z"/>
          <w:lang w:eastAsia="ja-JP"/>
        </w:rPr>
      </w:pPr>
      <w:ins w:id="1390" w:author="Ilkka Rinne" w:date="2021-05-24T15:55:00Z">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ins>
    </w:p>
    <w:p w14:paraId="53512C7A" w14:textId="77777777" w:rsidR="0040049D" w:rsidRDefault="0040049D" w:rsidP="0040049D">
      <w:pPr>
        <w:rPr>
          <w:ins w:id="1391" w:author="Ilkka Rinne" w:date="2021-05-24T15:55:00Z"/>
          <w:lang w:eastAsia="ja-JP"/>
        </w:rPr>
      </w:pPr>
      <w:ins w:id="1392" w:author="Ilkka Rinne" w:date="2021-05-24T15:55:00Z">
        <w:r>
          <w:rPr>
            <w:lang w:eastAsia="ja-JP"/>
          </w:rPr>
          <w:t>The SF_Specimen was defined as follows:</w:t>
        </w:r>
      </w:ins>
    </w:p>
    <w:p w14:paraId="4135961A" w14:textId="43297E76" w:rsidR="0040049D" w:rsidRDefault="0040049D">
      <w:pPr>
        <w:ind w:left="403"/>
        <w:rPr>
          <w:ins w:id="1393" w:author="Ilkka Rinne" w:date="2021-05-24T15:55:00Z"/>
          <w:lang w:eastAsia="ja-JP"/>
        </w:rPr>
        <w:pPrChange w:id="1394" w:author="Ilkka Rinne" w:date="2021-05-24T16:29:00Z">
          <w:pPr/>
        </w:pPrChange>
      </w:pPr>
      <w:ins w:id="1395"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396" w:author="Ilkka Rinne" w:date="2021-05-24T15:55:00Z"/>
          <w:lang w:eastAsia="ja-JP"/>
        </w:rPr>
      </w:pPr>
      <w:ins w:id="1397" w:author="Ilkka Rinne" w:date="2021-05-24T15:55:00Z">
        <w:r>
          <w:rPr>
            <w:lang w:eastAsia="ja-JP"/>
          </w:rPr>
          <w:t>It added the following attributes, associations and cardinalities to the SF_SamplingFeature:</w:t>
        </w:r>
      </w:ins>
    </w:p>
    <w:p w14:paraId="3D5430BA" w14:textId="77777777" w:rsidR="005D5EE1" w:rsidRDefault="0040049D" w:rsidP="0040049D">
      <w:pPr>
        <w:pStyle w:val="ListParagraph"/>
        <w:numPr>
          <w:ilvl w:val="0"/>
          <w:numId w:val="12"/>
        </w:numPr>
        <w:rPr>
          <w:ins w:id="1398" w:author="Ilkka Rinne" w:date="2021-05-24T16:29:00Z"/>
          <w:lang w:eastAsia="ja-JP"/>
        </w:rPr>
      </w:pPr>
      <w:ins w:id="1399" w:author="Ilkka Rinne" w:date="2021-05-24T15:55:00Z">
        <w:r>
          <w:rPr>
            <w:lang w:eastAsia="ja-JP"/>
          </w:rPr>
          <w:t>processingDetails: SF_Process [0..*] with association class PreparationStep</w:t>
        </w:r>
      </w:ins>
    </w:p>
    <w:p w14:paraId="70CC4928" w14:textId="77777777" w:rsidR="005D5EE1" w:rsidRDefault="0040049D" w:rsidP="0040049D">
      <w:pPr>
        <w:pStyle w:val="ListParagraph"/>
        <w:numPr>
          <w:ilvl w:val="0"/>
          <w:numId w:val="12"/>
        </w:numPr>
        <w:rPr>
          <w:ins w:id="1400" w:author="Ilkka Rinne" w:date="2021-05-24T16:29:00Z"/>
          <w:lang w:eastAsia="ja-JP"/>
        </w:rPr>
      </w:pPr>
      <w:ins w:id="1401" w:author="Ilkka Rinne" w:date="2021-05-24T15:55:00Z">
        <w:r>
          <w:rPr>
            <w:lang w:eastAsia="ja-JP"/>
          </w:rPr>
          <w:t>currentLocation: Location [0..1]</w:t>
        </w:r>
      </w:ins>
    </w:p>
    <w:p w14:paraId="0C0AC666" w14:textId="77777777" w:rsidR="005D5EE1" w:rsidRDefault="0040049D" w:rsidP="0040049D">
      <w:pPr>
        <w:pStyle w:val="ListParagraph"/>
        <w:numPr>
          <w:ilvl w:val="0"/>
          <w:numId w:val="12"/>
        </w:numPr>
        <w:rPr>
          <w:ins w:id="1402" w:author="Ilkka Rinne" w:date="2021-05-24T16:29:00Z"/>
          <w:lang w:eastAsia="ja-JP"/>
        </w:rPr>
      </w:pPr>
      <w:ins w:id="1403" w:author="Ilkka Rinne" w:date="2021-05-24T15:55:00Z">
        <w:r>
          <w:rPr>
            <w:lang w:eastAsia="ja-JP"/>
          </w:rPr>
          <w:t>materialClass: GenericName [1]</w:t>
        </w:r>
      </w:ins>
    </w:p>
    <w:p w14:paraId="7330CE98" w14:textId="77777777" w:rsidR="005D5EE1" w:rsidRDefault="0040049D" w:rsidP="0040049D">
      <w:pPr>
        <w:pStyle w:val="ListParagraph"/>
        <w:numPr>
          <w:ilvl w:val="0"/>
          <w:numId w:val="12"/>
        </w:numPr>
        <w:rPr>
          <w:ins w:id="1404" w:author="Ilkka Rinne" w:date="2021-05-24T16:29:00Z"/>
          <w:lang w:eastAsia="ja-JP"/>
        </w:rPr>
      </w:pPr>
      <w:ins w:id="1405" w:author="Ilkka Rinne" w:date="2021-05-24T15:55:00Z">
        <w:r>
          <w:rPr>
            <w:lang w:eastAsia="ja-JP"/>
          </w:rPr>
          <w:t>samplingLocation: GM_Object [0..1]</w:t>
        </w:r>
      </w:ins>
    </w:p>
    <w:p w14:paraId="595F3B8C" w14:textId="77777777" w:rsidR="005D5EE1" w:rsidRDefault="0040049D" w:rsidP="0040049D">
      <w:pPr>
        <w:pStyle w:val="ListParagraph"/>
        <w:numPr>
          <w:ilvl w:val="0"/>
          <w:numId w:val="12"/>
        </w:numPr>
        <w:rPr>
          <w:ins w:id="1406" w:author="Ilkka Rinne" w:date="2021-05-24T16:29:00Z"/>
          <w:lang w:eastAsia="ja-JP"/>
        </w:rPr>
      </w:pPr>
      <w:ins w:id="1407" w:author="Ilkka Rinne" w:date="2021-05-24T15:55:00Z">
        <w:r>
          <w:rPr>
            <w:lang w:eastAsia="ja-JP"/>
          </w:rPr>
          <w:t>samplingMethod: SF_Process [0..1]</w:t>
        </w:r>
      </w:ins>
    </w:p>
    <w:p w14:paraId="73E1F52A" w14:textId="77777777" w:rsidR="005D5EE1" w:rsidRDefault="0040049D" w:rsidP="0040049D">
      <w:pPr>
        <w:pStyle w:val="ListParagraph"/>
        <w:numPr>
          <w:ilvl w:val="0"/>
          <w:numId w:val="12"/>
        </w:numPr>
        <w:rPr>
          <w:ins w:id="1408" w:author="Ilkka Rinne" w:date="2021-05-24T16:29:00Z"/>
          <w:lang w:eastAsia="ja-JP"/>
        </w:rPr>
      </w:pPr>
      <w:ins w:id="1409" w:author="Ilkka Rinne" w:date="2021-05-24T15:55:00Z">
        <w:r>
          <w:rPr>
            <w:lang w:eastAsia="ja-JP"/>
          </w:rPr>
          <w:t>samplingTime: TM_Object [1]</w:t>
        </w:r>
      </w:ins>
    </w:p>
    <w:p w14:paraId="7648436C" w14:textId="77777777" w:rsidR="005D5EE1" w:rsidRDefault="0040049D" w:rsidP="0040049D">
      <w:pPr>
        <w:pStyle w:val="ListParagraph"/>
        <w:numPr>
          <w:ilvl w:val="0"/>
          <w:numId w:val="12"/>
        </w:numPr>
        <w:rPr>
          <w:ins w:id="1410" w:author="Ilkka Rinne" w:date="2021-05-24T16:29:00Z"/>
          <w:lang w:eastAsia="ja-JP"/>
        </w:rPr>
      </w:pPr>
      <w:ins w:id="1411" w:author="Ilkka Rinne" w:date="2021-05-24T15:55:00Z">
        <w:r>
          <w:rPr>
            <w:lang w:eastAsia="ja-JP"/>
          </w:rPr>
          <w:t>size: Measure [0..1]</w:t>
        </w:r>
      </w:ins>
    </w:p>
    <w:p w14:paraId="056EACA0" w14:textId="6EC35F69" w:rsidR="0040049D" w:rsidRDefault="0040049D">
      <w:pPr>
        <w:pStyle w:val="ListParagraph"/>
        <w:numPr>
          <w:ilvl w:val="0"/>
          <w:numId w:val="12"/>
        </w:numPr>
        <w:rPr>
          <w:ins w:id="1412" w:author="Ilkka Rinne" w:date="2021-05-24T15:55:00Z"/>
          <w:lang w:eastAsia="ja-JP"/>
        </w:rPr>
        <w:pPrChange w:id="1413" w:author="Ilkka Rinne" w:date="2021-05-24T16:29:00Z">
          <w:pPr/>
        </w:pPrChange>
      </w:pPr>
      <w:ins w:id="1414" w:author="Ilkka Rinne" w:date="2021-05-24T15:55:00Z">
        <w:r>
          <w:rPr>
            <w:lang w:eastAsia="ja-JP"/>
          </w:rPr>
          <w:t>specimenType: GenericName [0..1]</w:t>
        </w:r>
      </w:ins>
    </w:p>
    <w:p w14:paraId="01E12230" w14:textId="77777777" w:rsidR="0040049D" w:rsidRDefault="0040049D" w:rsidP="0040049D">
      <w:pPr>
        <w:rPr>
          <w:ins w:id="1415" w:author="Ilkka Rinne" w:date="2021-05-24T15:55:00Z"/>
          <w:lang w:eastAsia="ja-JP"/>
        </w:rPr>
      </w:pPr>
      <w:ins w:id="1416" w:author="Ilkka Rinne" w:date="2021-05-24T15:55:00Z">
        <w:r>
          <w:rPr>
            <w:lang w:eastAsia="ja-JP"/>
          </w:rPr>
          <w:t>The SF_SpatialSamplingFeature was defined as follows:</w:t>
        </w:r>
      </w:ins>
    </w:p>
    <w:p w14:paraId="71FFF59D" w14:textId="58302C77" w:rsidR="0040049D" w:rsidRDefault="0040049D">
      <w:pPr>
        <w:ind w:left="403"/>
        <w:rPr>
          <w:ins w:id="1417" w:author="Ilkka Rinne" w:date="2021-05-24T15:55:00Z"/>
          <w:lang w:eastAsia="ja-JP"/>
        </w:rPr>
        <w:pPrChange w:id="1418" w:author="Ilkka Rinne" w:date="2021-05-24T16:29:00Z">
          <w:pPr/>
        </w:pPrChange>
      </w:pPr>
      <w:ins w:id="1419"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420" w:author="Ilkka Rinne" w:date="2021-05-24T15:55:00Z"/>
          <w:lang w:eastAsia="ja-JP"/>
        </w:rPr>
      </w:pPr>
      <w:ins w:id="1421" w:author="Ilkka Rinne" w:date="2021-05-24T15:55:00Z">
        <w:r>
          <w:rPr>
            <w:lang w:eastAsia="ja-JP"/>
          </w:rPr>
          <w:t>It added the following attributes, associations and cardinalities to the SF_SamplingFeature:</w:t>
        </w:r>
      </w:ins>
    </w:p>
    <w:p w14:paraId="7C313B5C" w14:textId="77777777" w:rsidR="005D5EE1" w:rsidRDefault="0040049D" w:rsidP="0040049D">
      <w:pPr>
        <w:pStyle w:val="ListParagraph"/>
        <w:numPr>
          <w:ilvl w:val="0"/>
          <w:numId w:val="12"/>
        </w:numPr>
        <w:rPr>
          <w:ins w:id="1422" w:author="Ilkka Rinne" w:date="2021-05-24T16:29:00Z"/>
          <w:lang w:eastAsia="ja-JP"/>
        </w:rPr>
      </w:pPr>
      <w:ins w:id="1423" w:author="Ilkka Rinne" w:date="2021-05-24T15:55:00Z">
        <w:r>
          <w:rPr>
            <w:lang w:eastAsia="ja-JP"/>
          </w:rPr>
          <w:t>hostedProcedure (Platform): OM_Process [0..*]</w:t>
        </w:r>
      </w:ins>
    </w:p>
    <w:p w14:paraId="7D1D173D" w14:textId="0F6CF601" w:rsidR="0040049D" w:rsidRDefault="0040049D">
      <w:pPr>
        <w:pStyle w:val="ListParagraph"/>
        <w:numPr>
          <w:ilvl w:val="0"/>
          <w:numId w:val="12"/>
        </w:numPr>
        <w:rPr>
          <w:ins w:id="1424" w:author="Ilkka Rinne" w:date="2021-05-24T15:55:00Z"/>
          <w:lang w:eastAsia="ja-JP"/>
        </w:rPr>
        <w:pPrChange w:id="1425" w:author="Ilkka Rinne" w:date="2021-05-24T16:29:00Z">
          <w:pPr/>
        </w:pPrChange>
      </w:pPr>
      <w:ins w:id="1426" w:author="Ilkka Rinne" w:date="2021-05-24T15:55:00Z">
        <w:r>
          <w:rPr>
            <w:lang w:eastAsia="ja-JP"/>
          </w:rPr>
          <w:t>positionalAccuracy: DQ_PositionalAccuracy [0..2]</w:t>
        </w:r>
      </w:ins>
    </w:p>
    <w:p w14:paraId="1AFF3C92" w14:textId="6226325E" w:rsidR="0040049D" w:rsidRDefault="0040049D" w:rsidP="0040049D">
      <w:pPr>
        <w:rPr>
          <w:ins w:id="1427" w:author="Ilkka Rinne" w:date="2021-05-24T15:55:00Z"/>
          <w:lang w:eastAsia="ja-JP"/>
        </w:rPr>
      </w:pPr>
      <w:ins w:id="1428" w:author="Ilkka Rinne" w:date="2021-05-24T15:55:00Z">
        <w:r>
          <w:rPr>
            <w:lang w:eastAsia="ja-JP"/>
          </w:rPr>
          <w:t>The sub-classes SF_SamplingPoint, SF_SamplingCurve, SF_SamplingSurface and SF_SamplingSolid did not add any attributes or associations.</w:t>
        </w:r>
      </w:ins>
    </w:p>
    <w:p w14:paraId="4CC37139" w14:textId="77777777" w:rsidR="0040049D" w:rsidRDefault="0040049D">
      <w:pPr>
        <w:pStyle w:val="a3"/>
        <w:rPr>
          <w:ins w:id="1429" w:author="Ilkka Rinne" w:date="2021-05-24T15:55:00Z"/>
        </w:rPr>
        <w:pPrChange w:id="1430" w:author="Ilkka Rinne" w:date="2021-05-24T16:00:00Z">
          <w:pPr/>
        </w:pPrChange>
      </w:pPr>
      <w:ins w:id="1431" w:author="Ilkka Rinne" w:date="2021-05-24T15:55:00Z">
        <w:r>
          <w:t>Sample, SpatialSample, MaterialSample and StatisticalSample in Edition 2</w:t>
        </w:r>
      </w:ins>
    </w:p>
    <w:p w14:paraId="00DB7CCA" w14:textId="77777777" w:rsidR="0040049D" w:rsidRDefault="0040049D" w:rsidP="0040049D">
      <w:pPr>
        <w:rPr>
          <w:ins w:id="1432" w:author="Ilkka Rinne" w:date="2021-05-24T15:55:00Z"/>
          <w:lang w:eastAsia="ja-JP"/>
        </w:rPr>
      </w:pPr>
      <w:ins w:id="1433"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1434" w:author="Ilkka Rinne" w:date="2021-05-24T16:30:00Z"/>
          <w:lang w:eastAsia="ja-JP"/>
        </w:rPr>
      </w:pPr>
      <w:ins w:id="1435"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1436" w:author="Ilkka Rinne" w:date="2021-05-24T16:30:00Z"/>
          <w:lang w:eastAsia="ja-JP"/>
        </w:rPr>
      </w:pPr>
      <w:ins w:id="1437" w:author="Ilkka Rinne" w:date="2021-05-24T15:55:00Z">
        <w:r>
          <w:rPr>
            <w:lang w:eastAsia="ja-JP"/>
          </w:rPr>
          <w:t>AbstractSample class in the Abstract Sample core package, and</w:t>
        </w:r>
      </w:ins>
    </w:p>
    <w:p w14:paraId="50AECF7D" w14:textId="77777777" w:rsidR="005D5EE1" w:rsidRDefault="0040049D" w:rsidP="0040049D">
      <w:pPr>
        <w:pStyle w:val="ListParagraph"/>
        <w:numPr>
          <w:ilvl w:val="0"/>
          <w:numId w:val="12"/>
        </w:numPr>
        <w:rPr>
          <w:ins w:id="1438" w:author="Ilkka Rinne" w:date="2021-05-24T16:30:00Z"/>
          <w:lang w:eastAsia="ja-JP"/>
        </w:rPr>
      </w:pPr>
      <w:ins w:id="1439"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1440" w:author="Ilkka Rinne" w:date="2021-05-24T16:30:00Z"/>
          <w:lang w:eastAsia="ja-JP"/>
        </w:rPr>
      </w:pPr>
      <w:ins w:id="1441" w:author="Ilkka Rinne" w:date="2021-05-24T15:55:00Z">
        <w:r>
          <w:rPr>
            <w:lang w:eastAsia="ja-JP"/>
          </w:rPr>
          <w:t>SpatialSample class</w:t>
        </w:r>
      </w:ins>
    </w:p>
    <w:p w14:paraId="35944929" w14:textId="77777777" w:rsidR="005D5EE1" w:rsidRDefault="0040049D" w:rsidP="0040049D">
      <w:pPr>
        <w:pStyle w:val="ListParagraph"/>
        <w:numPr>
          <w:ilvl w:val="1"/>
          <w:numId w:val="12"/>
        </w:numPr>
        <w:rPr>
          <w:ins w:id="1442" w:author="Ilkka Rinne" w:date="2021-05-24T16:30:00Z"/>
          <w:lang w:eastAsia="ja-JP"/>
        </w:rPr>
      </w:pPr>
      <w:ins w:id="1443" w:author="Ilkka Rinne" w:date="2021-05-24T15:55:00Z">
        <w:r>
          <w:rPr>
            <w:lang w:eastAsia="ja-JP"/>
          </w:rPr>
          <w:t>StatisticalSample class, and</w:t>
        </w:r>
      </w:ins>
    </w:p>
    <w:p w14:paraId="548C6A8D" w14:textId="0B643156" w:rsidR="0040049D" w:rsidRDefault="0040049D">
      <w:pPr>
        <w:pStyle w:val="ListParagraph"/>
        <w:numPr>
          <w:ilvl w:val="1"/>
          <w:numId w:val="12"/>
        </w:numPr>
        <w:rPr>
          <w:ins w:id="1444" w:author="Ilkka Rinne" w:date="2021-05-24T15:55:00Z"/>
          <w:lang w:eastAsia="ja-JP"/>
        </w:rPr>
        <w:pPrChange w:id="1445" w:author="Ilkka Rinne" w:date="2021-05-24T16:30:00Z">
          <w:pPr/>
        </w:pPrChange>
      </w:pPr>
      <w:ins w:id="1446" w:author="Ilkka Rinne" w:date="2021-05-24T15:55:00Z">
        <w:r>
          <w:rPr>
            <w:lang w:eastAsia="ja-JP"/>
          </w:rPr>
          <w:t>MaterialSample class.</w:t>
        </w:r>
      </w:ins>
    </w:p>
    <w:p w14:paraId="29E075A5" w14:textId="77777777" w:rsidR="0040049D" w:rsidRDefault="0040049D" w:rsidP="0040049D">
      <w:pPr>
        <w:rPr>
          <w:ins w:id="1447" w:author="Ilkka Rinne" w:date="2021-05-24T15:55:00Z"/>
          <w:lang w:eastAsia="ja-JP"/>
        </w:rPr>
      </w:pPr>
      <w:ins w:id="1448" w:author="Ilkka Rinne" w:date="2021-05-24T15:55:00Z">
        <w:r>
          <w:rPr>
            <w:lang w:eastAsia="ja-JP"/>
          </w:rPr>
          <w:t>The Sample interface is defined as follows:</w:t>
        </w:r>
      </w:ins>
    </w:p>
    <w:p w14:paraId="6D209B42" w14:textId="1DC56525" w:rsidR="0040049D" w:rsidRDefault="0040049D">
      <w:pPr>
        <w:ind w:left="403"/>
        <w:rPr>
          <w:ins w:id="1449" w:author="Ilkka Rinne" w:date="2021-05-24T15:55:00Z"/>
          <w:lang w:eastAsia="ja-JP"/>
        </w:rPr>
        <w:pPrChange w:id="1450" w:author="Ilkka Rinne" w:date="2021-05-24T16:30:00Z">
          <w:pPr/>
        </w:pPrChange>
      </w:pPr>
      <w:ins w:id="1451" w:author="Ilkka Rinne" w:date="2021-05-24T15:55:00Z">
        <w:r>
          <w:rPr>
            <w:lang w:eastAsia="ja-JP"/>
          </w:rPr>
          <w:t>"an object that is representative of a concept, real-world object or phenomenon."</w:t>
        </w:r>
      </w:ins>
    </w:p>
    <w:p w14:paraId="16F128D7" w14:textId="77777777" w:rsidR="0040049D" w:rsidRDefault="0040049D" w:rsidP="0040049D">
      <w:pPr>
        <w:rPr>
          <w:ins w:id="1452" w:author="Ilkka Rinne" w:date="2021-05-24T15:55:00Z"/>
          <w:lang w:eastAsia="ja-JP"/>
        </w:rPr>
      </w:pPr>
      <w:ins w:id="1453"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1454" w:author="Ilkka Rinne" w:date="2021-05-24T16:30:00Z"/>
          <w:lang w:eastAsia="ja-JP"/>
        </w:rPr>
      </w:pPr>
      <w:ins w:id="1455" w:author="Ilkka Rinne" w:date="2021-05-24T15:55:00Z">
        <w:r>
          <w:rPr>
            <w:lang w:eastAsia="ja-JP"/>
          </w:rPr>
          <w:lastRenderedPageBreak/>
          <w:t>sampledFeature: Any [1..*]</w:t>
        </w:r>
      </w:ins>
    </w:p>
    <w:p w14:paraId="5E7EF0E5" w14:textId="77777777" w:rsidR="005D5EE1" w:rsidRDefault="0040049D" w:rsidP="0040049D">
      <w:pPr>
        <w:pStyle w:val="ListParagraph"/>
        <w:numPr>
          <w:ilvl w:val="0"/>
          <w:numId w:val="12"/>
        </w:numPr>
        <w:rPr>
          <w:ins w:id="1456" w:author="Ilkka Rinne" w:date="2021-05-24T16:30:00Z"/>
          <w:lang w:eastAsia="ja-JP"/>
        </w:rPr>
      </w:pPr>
      <w:ins w:id="1457" w:author="Ilkka Rinne" w:date="2021-05-24T15:55:00Z">
        <w:r>
          <w:rPr>
            <w:lang w:eastAsia="ja-JP"/>
          </w:rPr>
          <w:t>relatedObservation: Conceptual Observation schema: Observation [0..*]</w:t>
        </w:r>
      </w:ins>
    </w:p>
    <w:p w14:paraId="7CD9A303" w14:textId="77777777" w:rsidR="005D5EE1" w:rsidRDefault="0040049D" w:rsidP="0040049D">
      <w:pPr>
        <w:pStyle w:val="ListParagraph"/>
        <w:numPr>
          <w:ilvl w:val="0"/>
          <w:numId w:val="12"/>
        </w:numPr>
        <w:rPr>
          <w:ins w:id="1458" w:author="Ilkka Rinne" w:date="2021-05-24T16:30:00Z"/>
          <w:lang w:eastAsia="ja-JP"/>
        </w:rPr>
      </w:pPr>
      <w:ins w:id="1459" w:author="Ilkka Rinne" w:date="2021-05-24T15:55:00Z">
        <w:r>
          <w:rPr>
            <w:lang w:eastAsia="ja-JP"/>
          </w:rPr>
          <w:t>preparationStep: PreparationStep [0..*]</w:t>
        </w:r>
      </w:ins>
    </w:p>
    <w:p w14:paraId="05200F68" w14:textId="77777777" w:rsidR="005D5EE1" w:rsidRDefault="0040049D" w:rsidP="0040049D">
      <w:pPr>
        <w:pStyle w:val="ListParagraph"/>
        <w:numPr>
          <w:ilvl w:val="0"/>
          <w:numId w:val="12"/>
        </w:numPr>
        <w:rPr>
          <w:ins w:id="1460" w:author="Ilkka Rinne" w:date="2021-05-24T16:31:00Z"/>
          <w:lang w:eastAsia="ja-JP"/>
        </w:rPr>
      </w:pPr>
      <w:ins w:id="1461" w:author="Ilkka Rinne" w:date="2021-05-24T15:55:00Z">
        <w:r>
          <w:rPr>
            <w:lang w:eastAsia="ja-JP"/>
          </w:rPr>
          <w:t>sampling: Sampling [0..*]</w:t>
        </w:r>
      </w:ins>
    </w:p>
    <w:p w14:paraId="11131555" w14:textId="63700B08" w:rsidR="0040049D" w:rsidRDefault="0040049D">
      <w:pPr>
        <w:pStyle w:val="ListParagraph"/>
        <w:numPr>
          <w:ilvl w:val="0"/>
          <w:numId w:val="12"/>
        </w:numPr>
        <w:rPr>
          <w:ins w:id="1462" w:author="Ilkka Rinne" w:date="2021-05-24T15:55:00Z"/>
          <w:lang w:eastAsia="ja-JP"/>
        </w:rPr>
        <w:pPrChange w:id="1463" w:author="Ilkka Rinne" w:date="2021-05-24T16:31:00Z">
          <w:pPr/>
        </w:pPrChange>
      </w:pPr>
      <w:ins w:id="1464" w:author="Ilkka Rinne" w:date="2021-05-24T15:55:00Z">
        <w:r>
          <w:rPr>
            <w:lang w:eastAsia="ja-JP"/>
          </w:rPr>
          <w:t>relatedSample: Sample [0..*]</w:t>
        </w:r>
      </w:ins>
    </w:p>
    <w:p w14:paraId="24261AF3" w14:textId="77777777" w:rsidR="0040049D" w:rsidRDefault="0040049D" w:rsidP="0040049D">
      <w:pPr>
        <w:rPr>
          <w:ins w:id="1465" w:author="Ilkka Rinne" w:date="2021-05-24T15:55:00Z"/>
          <w:lang w:eastAsia="ja-JP"/>
        </w:rPr>
      </w:pPr>
      <w:ins w:id="1466" w:author="Ilkka Rinne" w:date="2021-05-24T15:55:00Z">
        <w:r>
          <w:rPr>
            <w:lang w:eastAsia="ja-JP"/>
          </w:rPr>
          <w:t>The AbstractSample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1467" w:author="Ilkka Rinne" w:date="2021-05-24T16:31:00Z"/>
          <w:lang w:eastAsia="ja-JP"/>
        </w:rPr>
      </w:pPr>
      <w:ins w:id="1468" w:author="Ilkka Rinne" w:date="2021-05-24T15:55:00Z">
        <w:r>
          <w:rPr>
            <w:lang w:eastAsia="ja-JP"/>
          </w:rPr>
          <w:t>sampledFeature: Any [1..*]</w:t>
        </w:r>
      </w:ins>
    </w:p>
    <w:p w14:paraId="7D3AED61" w14:textId="77777777" w:rsidR="005D5EE1" w:rsidRDefault="0040049D" w:rsidP="0040049D">
      <w:pPr>
        <w:pStyle w:val="ListParagraph"/>
        <w:numPr>
          <w:ilvl w:val="0"/>
          <w:numId w:val="12"/>
        </w:numPr>
        <w:rPr>
          <w:ins w:id="1469" w:author="Ilkka Rinne" w:date="2021-05-24T16:31:00Z"/>
          <w:lang w:eastAsia="ja-JP"/>
        </w:rPr>
      </w:pPr>
      <w:ins w:id="1470" w:author="Ilkka Rinne" w:date="2021-05-24T15:55:00Z">
        <w:r>
          <w:rPr>
            <w:lang w:eastAsia="ja-JP"/>
          </w:rPr>
          <w:t>relatedObservation: Conceptual Observation schema: Observation [0..*]</w:t>
        </w:r>
      </w:ins>
    </w:p>
    <w:p w14:paraId="4A64BB95" w14:textId="77777777" w:rsidR="005D5EE1" w:rsidRDefault="0040049D" w:rsidP="0040049D">
      <w:pPr>
        <w:pStyle w:val="ListParagraph"/>
        <w:numPr>
          <w:ilvl w:val="0"/>
          <w:numId w:val="12"/>
        </w:numPr>
        <w:rPr>
          <w:ins w:id="1471" w:author="Ilkka Rinne" w:date="2021-05-24T16:31:00Z"/>
          <w:lang w:eastAsia="ja-JP"/>
        </w:rPr>
      </w:pPr>
      <w:ins w:id="1472" w:author="Ilkka Rinne" w:date="2021-05-24T15:55:00Z">
        <w:r>
          <w:rPr>
            <w:lang w:eastAsia="ja-JP"/>
          </w:rPr>
          <w:t>preparationStep: Conceptual Sample schema: PreparationStep [0..*]</w:t>
        </w:r>
      </w:ins>
    </w:p>
    <w:p w14:paraId="2FB6B12B" w14:textId="77777777" w:rsidR="005D5EE1" w:rsidRDefault="0040049D" w:rsidP="0040049D">
      <w:pPr>
        <w:pStyle w:val="ListParagraph"/>
        <w:numPr>
          <w:ilvl w:val="0"/>
          <w:numId w:val="12"/>
        </w:numPr>
        <w:rPr>
          <w:ins w:id="1473" w:author="Ilkka Rinne" w:date="2021-05-24T16:31:00Z"/>
          <w:lang w:eastAsia="ja-JP"/>
        </w:rPr>
      </w:pPr>
      <w:ins w:id="1474" w:author="Ilkka Rinne" w:date="2021-05-24T15:55:00Z">
        <w:r>
          <w:rPr>
            <w:lang w:eastAsia="ja-JP"/>
          </w:rPr>
          <w:t>sampling: Conceptual Sample schema: Sampling [0..*]</w:t>
        </w:r>
      </w:ins>
    </w:p>
    <w:p w14:paraId="49D98CDF" w14:textId="77777777" w:rsidR="005D5EE1" w:rsidRDefault="0040049D" w:rsidP="0040049D">
      <w:pPr>
        <w:pStyle w:val="ListParagraph"/>
        <w:numPr>
          <w:ilvl w:val="0"/>
          <w:numId w:val="12"/>
        </w:numPr>
        <w:rPr>
          <w:ins w:id="1475" w:author="Ilkka Rinne" w:date="2021-05-24T16:31:00Z"/>
          <w:lang w:eastAsia="ja-JP"/>
        </w:rPr>
      </w:pPr>
      <w:ins w:id="1476" w:author="Ilkka Rinne" w:date="2021-05-24T15:55:00Z">
        <w:r>
          <w:rPr>
            <w:lang w:eastAsia="ja-JP"/>
          </w:rPr>
          <w:t>relatedSample: Conceptual Sample schema: Sample [0..*]</w:t>
        </w:r>
      </w:ins>
    </w:p>
    <w:p w14:paraId="7C9AE6D6" w14:textId="77777777" w:rsidR="005D5EE1" w:rsidRDefault="0040049D" w:rsidP="0040049D">
      <w:pPr>
        <w:pStyle w:val="ListParagraph"/>
        <w:numPr>
          <w:ilvl w:val="0"/>
          <w:numId w:val="12"/>
        </w:numPr>
        <w:rPr>
          <w:ins w:id="1477" w:author="Ilkka Rinne" w:date="2021-05-24T16:31:00Z"/>
          <w:lang w:eastAsia="ja-JP"/>
        </w:rPr>
      </w:pPr>
      <w:ins w:id="1478" w:author="Ilkka Rinne" w:date="2021-05-24T15:55:00Z">
        <w:r>
          <w:rPr>
            <w:lang w:eastAsia="ja-JP"/>
          </w:rPr>
          <w:t>sampleType: AbstractSampleTypeCodeListValue [0..*]</w:t>
        </w:r>
      </w:ins>
    </w:p>
    <w:p w14:paraId="54BD13D8" w14:textId="77777777" w:rsidR="005D5EE1" w:rsidRDefault="0040049D" w:rsidP="0040049D">
      <w:pPr>
        <w:pStyle w:val="ListParagraph"/>
        <w:numPr>
          <w:ilvl w:val="0"/>
          <w:numId w:val="12"/>
        </w:numPr>
        <w:rPr>
          <w:ins w:id="1479" w:author="Ilkka Rinne" w:date="2021-05-24T16:31:00Z"/>
          <w:lang w:eastAsia="ja-JP"/>
        </w:rPr>
      </w:pPr>
      <w:ins w:id="1480" w:author="Ilkka Rinne" w:date="2021-05-24T15:55:00Z">
        <w:r>
          <w:rPr>
            <w:lang w:eastAsia="ja-JP"/>
          </w:rPr>
          <w:t>parameter: NamedValue [0..*]</w:t>
        </w:r>
      </w:ins>
    </w:p>
    <w:p w14:paraId="54775F08" w14:textId="77F43DD2" w:rsidR="0040049D" w:rsidRDefault="0040049D">
      <w:pPr>
        <w:pStyle w:val="ListParagraph"/>
        <w:numPr>
          <w:ilvl w:val="0"/>
          <w:numId w:val="12"/>
        </w:numPr>
        <w:rPr>
          <w:ins w:id="1481" w:author="Ilkka Rinne" w:date="2021-05-24T15:55:00Z"/>
          <w:lang w:eastAsia="ja-JP"/>
        </w:rPr>
        <w:pPrChange w:id="1482" w:author="Ilkka Rinne" w:date="2021-05-24T16:31:00Z">
          <w:pPr/>
        </w:pPrChange>
      </w:pPr>
      <w:ins w:id="1483" w:author="Ilkka Rinne" w:date="2021-05-24T15:55:00Z">
        <w:r>
          <w:rPr>
            <w:lang w:eastAsia="ja-JP"/>
          </w:rPr>
          <w:t>metadata: Any [0..*]</w:t>
        </w:r>
      </w:ins>
    </w:p>
    <w:p w14:paraId="02859631" w14:textId="77777777" w:rsidR="0040049D" w:rsidRDefault="0040049D" w:rsidP="0040049D">
      <w:pPr>
        <w:rPr>
          <w:ins w:id="1484" w:author="Ilkka Rinne" w:date="2021-05-24T15:55:00Z"/>
          <w:lang w:eastAsia="ja-JP"/>
        </w:rPr>
      </w:pPr>
      <w:ins w:id="1485" w:author="Ilkka Rinne" w:date="2021-05-24T15:55:00Z">
        <w:r>
          <w:rPr>
            <w:lang w:eastAsia="ja-JP"/>
          </w:rPr>
          <w:t>The Sample class in the Basic Samples package is a concrete class specializing the AbstractSample without any additional attributes, associations or constraints. It's sub-classes do add specialized properties to the describe their particular characteristics:</w:t>
        </w:r>
      </w:ins>
    </w:p>
    <w:p w14:paraId="59F4B844" w14:textId="77777777" w:rsidR="005D5EE1" w:rsidRDefault="0040049D" w:rsidP="0040049D">
      <w:pPr>
        <w:pStyle w:val="ListParagraph"/>
        <w:numPr>
          <w:ilvl w:val="0"/>
          <w:numId w:val="12"/>
        </w:numPr>
        <w:rPr>
          <w:ins w:id="1486" w:author="Ilkka Rinne" w:date="2021-05-24T16:31:00Z"/>
          <w:lang w:eastAsia="ja-JP"/>
        </w:rPr>
      </w:pPr>
      <w:ins w:id="1487" w:author="Ilkka Rinne" w:date="2021-05-24T15:55:00Z">
        <w:r>
          <w:rPr>
            <w:lang w:eastAsia="ja-JP"/>
          </w:rPr>
          <w:t>SpatialSample adds the following attributes:</w:t>
        </w:r>
      </w:ins>
    </w:p>
    <w:p w14:paraId="5DDA196C" w14:textId="77777777" w:rsidR="005D5EE1" w:rsidRDefault="0040049D" w:rsidP="0040049D">
      <w:pPr>
        <w:pStyle w:val="ListParagraph"/>
        <w:numPr>
          <w:ilvl w:val="1"/>
          <w:numId w:val="12"/>
        </w:numPr>
        <w:rPr>
          <w:ins w:id="1488" w:author="Ilkka Rinne" w:date="2021-05-24T16:31:00Z"/>
          <w:lang w:eastAsia="ja-JP"/>
        </w:rPr>
      </w:pPr>
      <w:ins w:id="1489" w:author="Ilkka Rinne" w:date="2021-05-24T15:55:00Z">
        <w:r>
          <w:rPr>
            <w:lang w:eastAsia="ja-JP"/>
          </w:rPr>
          <w:t>shape: Geometry [0..1]</w:t>
        </w:r>
      </w:ins>
    </w:p>
    <w:p w14:paraId="25DC094A" w14:textId="77777777" w:rsidR="005D5EE1" w:rsidRDefault="0040049D" w:rsidP="0040049D">
      <w:pPr>
        <w:pStyle w:val="ListParagraph"/>
        <w:numPr>
          <w:ilvl w:val="1"/>
          <w:numId w:val="12"/>
        </w:numPr>
        <w:rPr>
          <w:ins w:id="1490" w:author="Ilkka Rinne" w:date="2021-05-24T16:31:00Z"/>
          <w:lang w:eastAsia="ja-JP"/>
        </w:rPr>
      </w:pPr>
      <w:ins w:id="1491" w:author="Ilkka Rinne" w:date="2021-05-24T15:55:00Z">
        <w:r>
          <w:rPr>
            <w:lang w:eastAsia="ja-JP"/>
          </w:rPr>
          <w:t>horizontalPositionalAccuracy: Any [0..1]</w:t>
        </w:r>
      </w:ins>
    </w:p>
    <w:p w14:paraId="28676DB8" w14:textId="77777777" w:rsidR="005D5EE1" w:rsidRDefault="0040049D" w:rsidP="0040049D">
      <w:pPr>
        <w:pStyle w:val="ListParagraph"/>
        <w:numPr>
          <w:ilvl w:val="1"/>
          <w:numId w:val="12"/>
        </w:numPr>
        <w:rPr>
          <w:ins w:id="1492" w:author="Ilkka Rinne" w:date="2021-05-24T16:31:00Z"/>
          <w:lang w:eastAsia="ja-JP"/>
        </w:rPr>
      </w:pPr>
      <w:ins w:id="1493" w:author="Ilkka Rinne" w:date="2021-05-24T15:55:00Z">
        <w:r>
          <w:rPr>
            <w:lang w:eastAsia="ja-JP"/>
          </w:rPr>
          <w:t>verticalPositionalAccuracy: Any [0..1]</w:t>
        </w:r>
      </w:ins>
    </w:p>
    <w:p w14:paraId="77C28902" w14:textId="77777777" w:rsidR="005D5EE1" w:rsidRDefault="0040049D" w:rsidP="0040049D">
      <w:pPr>
        <w:pStyle w:val="ListParagraph"/>
        <w:numPr>
          <w:ilvl w:val="0"/>
          <w:numId w:val="12"/>
        </w:numPr>
        <w:rPr>
          <w:ins w:id="1494" w:author="Ilkka Rinne" w:date="2021-05-24T16:32:00Z"/>
          <w:lang w:eastAsia="ja-JP"/>
        </w:rPr>
      </w:pPr>
      <w:ins w:id="1495" w:author="Ilkka Rinne" w:date="2021-05-24T15:55:00Z">
        <w:r>
          <w:rPr>
            <w:lang w:eastAsia="ja-JP"/>
          </w:rPr>
          <w:t>StatisticalSample adds the following attribute:</w:t>
        </w:r>
      </w:ins>
    </w:p>
    <w:p w14:paraId="0E45D27B" w14:textId="77777777" w:rsidR="005D5EE1" w:rsidRDefault="0040049D" w:rsidP="0040049D">
      <w:pPr>
        <w:pStyle w:val="ListParagraph"/>
        <w:numPr>
          <w:ilvl w:val="1"/>
          <w:numId w:val="12"/>
        </w:numPr>
        <w:rPr>
          <w:ins w:id="1496" w:author="Ilkka Rinne" w:date="2021-05-24T16:32:00Z"/>
          <w:lang w:eastAsia="ja-JP"/>
        </w:rPr>
      </w:pPr>
      <w:ins w:id="1497" w:author="Ilkka Rinne" w:date="2021-05-24T15:55:00Z">
        <w:r>
          <w:rPr>
            <w:lang w:eastAsia="ja-JP"/>
          </w:rPr>
          <w:t>classification: StatisticalClassification [0..*]</w:t>
        </w:r>
      </w:ins>
    </w:p>
    <w:p w14:paraId="0B64DA2B" w14:textId="77777777" w:rsidR="005D5EE1" w:rsidRDefault="0040049D" w:rsidP="0040049D">
      <w:pPr>
        <w:pStyle w:val="ListParagraph"/>
        <w:numPr>
          <w:ilvl w:val="0"/>
          <w:numId w:val="12"/>
        </w:numPr>
        <w:rPr>
          <w:ins w:id="1498" w:author="Ilkka Rinne" w:date="2021-05-24T16:32:00Z"/>
          <w:lang w:eastAsia="ja-JP"/>
        </w:rPr>
      </w:pPr>
      <w:ins w:id="1499" w:author="Ilkka Rinne" w:date="2021-05-24T15:55:00Z">
        <w:r>
          <w:rPr>
            <w:lang w:eastAsia="ja-JP"/>
          </w:rPr>
          <w:t>MaterialSample adds the following attributes:</w:t>
        </w:r>
      </w:ins>
    </w:p>
    <w:p w14:paraId="515275CE" w14:textId="77777777" w:rsidR="005D5EE1" w:rsidRDefault="0040049D" w:rsidP="0040049D">
      <w:pPr>
        <w:pStyle w:val="ListParagraph"/>
        <w:numPr>
          <w:ilvl w:val="1"/>
          <w:numId w:val="12"/>
        </w:numPr>
        <w:rPr>
          <w:ins w:id="1500" w:author="Ilkka Rinne" w:date="2021-05-24T16:32:00Z"/>
          <w:lang w:eastAsia="ja-JP"/>
        </w:rPr>
      </w:pPr>
      <w:ins w:id="1501" w:author="Ilkka Rinne" w:date="2021-05-24T15:55:00Z">
        <w:r>
          <w:rPr>
            <w:lang w:eastAsia="ja-JP"/>
          </w:rPr>
          <w:t>size: PhysicalDimension [0..*]</w:t>
        </w:r>
      </w:ins>
    </w:p>
    <w:p w14:paraId="3F8D87B3" w14:textId="77777777" w:rsidR="005D5EE1" w:rsidRDefault="0040049D" w:rsidP="0040049D">
      <w:pPr>
        <w:pStyle w:val="ListParagraph"/>
        <w:numPr>
          <w:ilvl w:val="1"/>
          <w:numId w:val="12"/>
        </w:numPr>
        <w:rPr>
          <w:ins w:id="1502" w:author="Ilkka Rinne" w:date="2021-05-24T16:32:00Z"/>
          <w:lang w:eastAsia="ja-JP"/>
        </w:rPr>
      </w:pPr>
      <w:ins w:id="1503" w:author="Ilkka Rinne" w:date="2021-05-24T15:55:00Z">
        <w:r>
          <w:rPr>
            <w:lang w:eastAsia="ja-JP"/>
          </w:rPr>
          <w:t>sourceLocation: Geometry [0..1]</w:t>
        </w:r>
      </w:ins>
    </w:p>
    <w:p w14:paraId="2F2BE919" w14:textId="1F925B06" w:rsidR="0040049D" w:rsidRDefault="0040049D">
      <w:pPr>
        <w:pStyle w:val="ListParagraph"/>
        <w:numPr>
          <w:ilvl w:val="1"/>
          <w:numId w:val="12"/>
        </w:numPr>
        <w:rPr>
          <w:ins w:id="1504" w:author="Ilkka Rinne" w:date="2021-05-24T15:55:00Z"/>
          <w:lang w:eastAsia="ja-JP"/>
        </w:rPr>
        <w:pPrChange w:id="1505" w:author="Ilkka Rinne" w:date="2021-05-24T16:32:00Z">
          <w:pPr/>
        </w:pPrChange>
      </w:pPr>
      <w:ins w:id="1506" w:author="Ilkka Rinne" w:date="2021-05-24T15:55:00Z">
        <w:r>
          <w:rPr>
            <w:lang w:eastAsia="ja-JP"/>
          </w:rPr>
          <w:t>storageLocation: NamedLocation [0..1]</w:t>
        </w:r>
      </w:ins>
    </w:p>
    <w:p w14:paraId="429A3EAC" w14:textId="77777777" w:rsidR="0040049D" w:rsidRDefault="0040049D">
      <w:pPr>
        <w:pStyle w:val="a3"/>
        <w:rPr>
          <w:ins w:id="1507" w:author="Ilkka Rinne" w:date="2021-05-24T15:55:00Z"/>
        </w:rPr>
        <w:pPrChange w:id="1508" w:author="Ilkka Rinne" w:date="2021-05-24T16:00:00Z">
          <w:pPr/>
        </w:pPrChange>
      </w:pPr>
      <w:ins w:id="1509" w:author="Ilkka Rinne" w:date="2021-05-24T15:55:00Z">
        <w:r>
          <w:t>Modelling of environmental monitoring stations</w:t>
        </w:r>
      </w:ins>
    </w:p>
    <w:p w14:paraId="3263171D" w14:textId="77777777" w:rsidR="0040049D" w:rsidRDefault="0040049D" w:rsidP="0040049D">
      <w:pPr>
        <w:rPr>
          <w:ins w:id="1510" w:author="Ilkka Rinne" w:date="2021-05-24T15:55:00Z"/>
          <w:lang w:eastAsia="ja-JP"/>
        </w:rPr>
      </w:pPr>
      <w:ins w:id="1511" w:author="Ilkka Rinne" w:date="2021-05-24T15:55:00Z">
        <w:r>
          <w:rPr>
            <w:lang w:eastAsia="ja-JP"/>
          </w:rPr>
          <w:t>Note that in Edition 1 the SF_SampingPoint class is associated with the concept of an environmental monitoring facility by the use of term "station":</w:t>
        </w:r>
      </w:ins>
    </w:p>
    <w:p w14:paraId="5E0FF33C" w14:textId="4CBAAFEC" w:rsidR="0040049D" w:rsidRDefault="0040049D">
      <w:pPr>
        <w:ind w:left="403"/>
        <w:rPr>
          <w:ins w:id="1512" w:author="Ilkka Rinne" w:date="2021-05-24T15:55:00Z"/>
          <w:lang w:eastAsia="ja-JP"/>
        </w:rPr>
        <w:pPrChange w:id="1513" w:author="Ilkka Rinne" w:date="2021-05-24T16:32:00Z">
          <w:pPr/>
        </w:pPrChange>
      </w:pPr>
      <w:ins w:id="1514"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1515" w:author="Ilkka Rinne" w:date="2021-05-24T15:55:00Z"/>
          <w:lang w:eastAsia="ja-JP"/>
        </w:rPr>
      </w:pPr>
      <w:ins w:id="1516" w:author="Ilkka Rinne" w:date="2021-05-24T15:55:00Z">
        <w:r>
          <w:rPr>
            <w:lang w:eastAsia="ja-JP"/>
          </w:rPr>
          <w:t>A related note is provided for the SF_SpatialSamplingFeature.hostedProcedure:</w:t>
        </w:r>
      </w:ins>
    </w:p>
    <w:p w14:paraId="099E55D7" w14:textId="48ED202D" w:rsidR="0040049D" w:rsidRDefault="0040049D">
      <w:pPr>
        <w:ind w:left="403"/>
        <w:rPr>
          <w:ins w:id="1517" w:author="Ilkka Rinne" w:date="2021-05-24T15:55:00Z"/>
          <w:lang w:eastAsia="ja-JP"/>
        </w:rPr>
        <w:pPrChange w:id="1518" w:author="Ilkka Rinne" w:date="2021-05-24T16:32:00Z">
          <w:pPr/>
        </w:pPrChange>
      </w:pPr>
      <w:ins w:id="1519" w:author="Ilkka Rinne" w:date="2021-05-24T15:55:00Z">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ins>
    </w:p>
    <w:p w14:paraId="03F7CFD4" w14:textId="4BF82A8D" w:rsidR="0040049D" w:rsidRDefault="0040049D" w:rsidP="0040049D">
      <w:pPr>
        <w:rPr>
          <w:ins w:id="1520" w:author="Ilkka Rinne" w:date="2021-05-24T15:55:00Z"/>
          <w:lang w:eastAsia="ja-JP"/>
        </w:rPr>
      </w:pPr>
      <w:ins w:id="1521" w:author="Ilkka Rinne" w:date="2021-05-24T15:55:00Z">
        <w:r>
          <w:rPr>
            <w:lang w:eastAsia="ja-JP"/>
          </w:rPr>
          <w:t xml:space="preserve">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w:t>
        </w:r>
        <w:r>
          <w:rPr>
            <w:lang w:eastAsia="ja-JP"/>
          </w:rPr>
          <w:lastRenderedPageBreak/>
          <w:t>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ins>
    </w:p>
    <w:p w14:paraId="54ECADAA" w14:textId="77777777" w:rsidR="0040049D" w:rsidRDefault="0040049D">
      <w:pPr>
        <w:pStyle w:val="a3"/>
        <w:rPr>
          <w:ins w:id="1522" w:author="Ilkka Rinne" w:date="2021-05-24T15:55:00Z"/>
        </w:rPr>
        <w:pPrChange w:id="1523" w:author="Ilkka Rinne" w:date="2021-05-24T16:00:00Z">
          <w:pPr/>
        </w:pPrChange>
      </w:pPr>
      <w:ins w:id="1524" w:author="Ilkka Rinne" w:date="2021-05-24T15:55:00Z">
        <w:r>
          <w:t>Migration from SF_SamplingFeature to Sample</w:t>
        </w:r>
      </w:ins>
    </w:p>
    <w:p w14:paraId="16CF2EB3" w14:textId="77777777" w:rsidR="0040049D" w:rsidRDefault="0040049D" w:rsidP="0040049D">
      <w:pPr>
        <w:rPr>
          <w:ins w:id="1525" w:author="Ilkka Rinne" w:date="2021-05-24T15:55:00Z"/>
          <w:lang w:eastAsia="ja-JP"/>
        </w:rPr>
      </w:pPr>
      <w:ins w:id="1526" w:author="Ilkka Rinne" w:date="2021-05-24T15:55:00Z">
        <w:r>
          <w:rPr>
            <w:lang w:eastAsia="ja-JP"/>
          </w:rPr>
          <w:t>An instance of SF_SamplingFeature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1527" w:author="Ilkka Rinne" w:date="2021-05-24T16:33:00Z"/>
          <w:lang w:eastAsia="ja-JP"/>
        </w:rPr>
      </w:pPr>
      <w:ins w:id="1528" w:author="Ilkka Rinne" w:date="2021-05-24T15:55:00Z">
        <w:r>
          <w:rPr>
            <w:lang w:eastAsia="ja-JP"/>
          </w:rPr>
          <w:t>SF_SamplingFeature.sampledFeature: GFI_Feature becomes Sample.sampledFeature: Any.</w:t>
        </w:r>
      </w:ins>
    </w:p>
    <w:p w14:paraId="68E98664" w14:textId="77777777" w:rsidR="005D5EE1" w:rsidRDefault="0040049D" w:rsidP="0040049D">
      <w:pPr>
        <w:pStyle w:val="ListParagraph"/>
        <w:numPr>
          <w:ilvl w:val="0"/>
          <w:numId w:val="12"/>
        </w:numPr>
        <w:rPr>
          <w:ins w:id="1529" w:author="Ilkka Rinne" w:date="2021-05-24T16:33:00Z"/>
          <w:lang w:eastAsia="ja-JP"/>
        </w:rPr>
      </w:pPr>
      <w:ins w:id="1530" w:author="Ilkka Rinne" w:date="2021-05-24T15:55:00Z">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ins>
    </w:p>
    <w:p w14:paraId="550EC23B" w14:textId="77777777" w:rsidR="005D5EE1" w:rsidRDefault="0040049D" w:rsidP="0040049D">
      <w:pPr>
        <w:pStyle w:val="ListParagraph"/>
        <w:numPr>
          <w:ilvl w:val="0"/>
          <w:numId w:val="12"/>
        </w:numPr>
        <w:rPr>
          <w:ins w:id="1531" w:author="Ilkka Rinne" w:date="2021-05-24T16:33:00Z"/>
          <w:lang w:eastAsia="ja-JP"/>
        </w:rPr>
      </w:pPr>
      <w:ins w:id="1532" w:author="Ilkka Rinne" w:date="2021-05-24T15:55:00Z">
        <w:r>
          <w:rPr>
            <w:lang w:eastAsia="ja-JP"/>
          </w:rPr>
          <w:t>SF_SamplingFeature.relatedObservation: OM_Observation becomes Sample.relatedObservation: Conceptual Sample schema: Observation.</w:t>
        </w:r>
      </w:ins>
    </w:p>
    <w:p w14:paraId="3F68D9DF" w14:textId="77777777" w:rsidR="005D5EE1" w:rsidRDefault="0040049D" w:rsidP="0040049D">
      <w:pPr>
        <w:pStyle w:val="ListParagraph"/>
        <w:numPr>
          <w:ilvl w:val="0"/>
          <w:numId w:val="12"/>
        </w:numPr>
        <w:rPr>
          <w:ins w:id="1533" w:author="Ilkka Rinne" w:date="2021-05-24T16:33:00Z"/>
          <w:lang w:eastAsia="ja-JP"/>
        </w:rPr>
      </w:pPr>
      <w:ins w:id="1534" w:author="Ilkka Rinne" w:date="2021-05-24T15:55:00Z">
        <w:r>
          <w:rPr>
            <w:lang w:eastAsia="ja-JP"/>
          </w:rPr>
          <w:t>SF_SamplingFeature.lineage: LI_Lineage is expressed with Sample.metadata: Any.</w:t>
        </w:r>
      </w:ins>
    </w:p>
    <w:p w14:paraId="480F9762" w14:textId="64C6F175" w:rsidR="0040049D" w:rsidRDefault="0040049D">
      <w:pPr>
        <w:pStyle w:val="ListParagraph"/>
        <w:numPr>
          <w:ilvl w:val="0"/>
          <w:numId w:val="12"/>
        </w:numPr>
        <w:rPr>
          <w:ins w:id="1535" w:author="Ilkka Rinne" w:date="2021-05-24T15:55:00Z"/>
          <w:lang w:eastAsia="ja-JP"/>
        </w:rPr>
        <w:pPrChange w:id="1536" w:author="Ilkka Rinne" w:date="2021-05-24T16:33:00Z">
          <w:pPr/>
        </w:pPrChange>
      </w:pPr>
      <w:ins w:id="1537" w:author="Ilkka Rinne" w:date="2021-05-24T15:55:00Z">
        <w:r>
          <w:rPr>
            <w:lang w:eastAsia="ja-JP"/>
          </w:rPr>
          <w:t>SF_SamplingFeature.parameter: NamedValue becomes Sample.parameter: NamedValue.</w:t>
        </w:r>
      </w:ins>
    </w:p>
    <w:p w14:paraId="192F60B2" w14:textId="77777777" w:rsidR="0040049D" w:rsidRDefault="0040049D">
      <w:pPr>
        <w:pStyle w:val="a3"/>
        <w:rPr>
          <w:ins w:id="1538" w:author="Ilkka Rinne" w:date="2021-05-24T15:55:00Z"/>
        </w:rPr>
        <w:pPrChange w:id="1539" w:author="Ilkka Rinne" w:date="2021-05-24T16:00:00Z">
          <w:pPr/>
        </w:pPrChange>
      </w:pPr>
      <w:ins w:id="1540" w:author="Ilkka Rinne" w:date="2021-05-24T15:55:00Z">
        <w:r>
          <w:t>Migration of SF_SpatialSamplingFeature to SpatialSample</w:t>
        </w:r>
      </w:ins>
    </w:p>
    <w:p w14:paraId="499D5B30" w14:textId="77777777" w:rsidR="0040049D" w:rsidRDefault="0040049D" w:rsidP="0040049D">
      <w:pPr>
        <w:rPr>
          <w:ins w:id="1541" w:author="Ilkka Rinne" w:date="2021-05-24T15:55:00Z"/>
          <w:lang w:eastAsia="ja-JP"/>
        </w:rPr>
      </w:pPr>
      <w:ins w:id="1542" w:author="Ilkka Rinne" w:date="2021-05-24T15:55:00Z">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ins>
    </w:p>
    <w:p w14:paraId="4D60DBCB" w14:textId="77777777" w:rsidR="005D5EE1" w:rsidRDefault="0040049D" w:rsidP="0040049D">
      <w:pPr>
        <w:pStyle w:val="ListParagraph"/>
        <w:numPr>
          <w:ilvl w:val="0"/>
          <w:numId w:val="12"/>
        </w:numPr>
        <w:rPr>
          <w:ins w:id="1543" w:author="Ilkka Rinne" w:date="2021-05-24T16:33:00Z"/>
          <w:lang w:eastAsia="ja-JP"/>
        </w:rPr>
      </w:pPr>
      <w:ins w:id="1544" w:author="Ilkka Rinne" w:date="2021-05-24T15:55:00Z">
        <w:r>
          <w:rPr>
            <w:lang w:eastAsia="ja-JP"/>
          </w:rPr>
          <w:t>SF_SpatialSamplingFeature.hostedProcedure: OM_Process becomes the Observer.observingProcedure: ObservingProcedure (observing procedures no longer associated with sampling features).</w:t>
        </w:r>
      </w:ins>
    </w:p>
    <w:p w14:paraId="54A4B580" w14:textId="7F311449" w:rsidR="0040049D" w:rsidRDefault="0040049D">
      <w:pPr>
        <w:pStyle w:val="ListParagraph"/>
        <w:numPr>
          <w:ilvl w:val="0"/>
          <w:numId w:val="12"/>
        </w:numPr>
        <w:rPr>
          <w:ins w:id="1545" w:author="Ilkka Rinne" w:date="2021-05-24T15:55:00Z"/>
          <w:lang w:eastAsia="ja-JP"/>
        </w:rPr>
        <w:pPrChange w:id="1546" w:author="Ilkka Rinne" w:date="2021-05-24T16:33:00Z">
          <w:pPr/>
        </w:pPrChange>
      </w:pPr>
      <w:ins w:id="1547" w:author="Ilkka Rinne" w:date="2021-05-24T15:55:00Z">
        <w:r>
          <w:rPr>
            <w:lang w:eastAsia="ja-JP"/>
          </w:rPr>
          <w:t>SF_SpatialSamplingFeature.positionalAccuracy: DQ_PositionalAccuracy becomes a combination of SpatialSample.horizontalPositionalAccuracy: Any and SpatialSample.verticalPositionalAccuracy: Any.</w:t>
        </w:r>
      </w:ins>
    </w:p>
    <w:p w14:paraId="53B71F8F" w14:textId="18E42151" w:rsidR="0040049D" w:rsidRDefault="0040049D" w:rsidP="0040049D">
      <w:pPr>
        <w:rPr>
          <w:ins w:id="1548" w:author="Ilkka Rinne" w:date="2021-05-24T15:55:00Z"/>
          <w:lang w:eastAsia="ja-JP"/>
        </w:rPr>
      </w:pPr>
      <w:ins w:id="1549" w:author="Ilkka Rinne" w:date="2021-05-24T15:55:00Z">
        <w:r>
          <w:rPr>
            <w:lang w:eastAsia="ja-JP"/>
          </w:rPr>
          <w:t>For information about transitioning the specialized Spatial Sampling Feature types SF_SamplingPoint, SF_SamplingCurve, SF_SamplingSurface and SF_SamplingSolid of Edition 1 see the "Hard-typing vs. soft typing and codelist use" section below.</w:t>
        </w:r>
      </w:ins>
    </w:p>
    <w:p w14:paraId="33428385" w14:textId="77777777" w:rsidR="0040049D" w:rsidRDefault="0040049D">
      <w:pPr>
        <w:pStyle w:val="a3"/>
        <w:rPr>
          <w:ins w:id="1550" w:author="Ilkka Rinne" w:date="2021-05-24T15:55:00Z"/>
        </w:rPr>
        <w:pPrChange w:id="1551" w:author="Ilkka Rinne" w:date="2021-05-24T16:01:00Z">
          <w:pPr/>
        </w:pPrChange>
      </w:pPr>
      <w:ins w:id="1552" w:author="Ilkka Rinne" w:date="2021-05-24T15:55:00Z">
        <w:r>
          <w:t>Migration of SF_Specimen to MaterialSample</w:t>
        </w:r>
      </w:ins>
    </w:p>
    <w:p w14:paraId="19BC659A" w14:textId="77777777" w:rsidR="0040049D" w:rsidRDefault="0040049D" w:rsidP="0040049D">
      <w:pPr>
        <w:rPr>
          <w:ins w:id="1553" w:author="Ilkka Rinne" w:date="2021-05-24T15:55:00Z"/>
          <w:lang w:eastAsia="ja-JP"/>
        </w:rPr>
      </w:pPr>
      <w:ins w:id="1554" w:author="Ilkka Rinne" w:date="2021-05-24T15:55:00Z">
        <w:r>
          <w:rPr>
            <w:lang w:eastAsia="ja-JP"/>
          </w:rPr>
          <w:t>An instance of SF_Specimen class of Edition 1 can be expressed as an instance of the MaterialSample class of the Basic Samples package as follows (inherited properties of the SF_SamplingFeature provided above not repeated here):</w:t>
        </w:r>
      </w:ins>
    </w:p>
    <w:p w14:paraId="40FD590F" w14:textId="77777777" w:rsidR="005D5EE1" w:rsidRDefault="0040049D" w:rsidP="0040049D">
      <w:pPr>
        <w:pStyle w:val="ListParagraph"/>
        <w:numPr>
          <w:ilvl w:val="0"/>
          <w:numId w:val="12"/>
        </w:numPr>
        <w:rPr>
          <w:ins w:id="1555" w:author="Ilkka Rinne" w:date="2021-05-24T16:34:00Z"/>
          <w:lang w:eastAsia="ja-JP"/>
        </w:rPr>
      </w:pPr>
      <w:ins w:id="1556" w:author="Ilkka Rinne" w:date="2021-05-24T15:55:00Z">
        <w:r>
          <w:rPr>
            <w:lang w:eastAsia="ja-JP"/>
          </w:rPr>
          <w:t>SF_Specimen.processingDetails: SF_Process becomes MaterialSample.preparationStep: Conceptual Sample schema: PreparationStep and i</w:t>
        </w:r>
      </w:ins>
      <w:ins w:id="1557" w:author="Ilkka Rinne" w:date="2021-05-24T16:34:00Z">
        <w:r w:rsidR="005D5EE1">
          <w:rPr>
            <w:lang w:eastAsia="ja-JP"/>
          </w:rPr>
          <w:t>t</w:t>
        </w:r>
      </w:ins>
      <w:ins w:id="1558" w:author="Ilkka Rinne" w:date="2021-05-24T15:55:00Z">
        <w:r>
          <w:rPr>
            <w:lang w:eastAsia="ja-JP"/>
          </w:rPr>
          <w:t>s processingDetails: Conceptual Sample schema: PreparationProcedure association. The attributes of the association class PreparationStep are mapped as follows:</w:t>
        </w:r>
      </w:ins>
    </w:p>
    <w:p w14:paraId="2381E873" w14:textId="77777777" w:rsidR="005D5EE1" w:rsidRDefault="0040049D" w:rsidP="0040049D">
      <w:pPr>
        <w:pStyle w:val="ListParagraph"/>
        <w:numPr>
          <w:ilvl w:val="1"/>
          <w:numId w:val="12"/>
        </w:numPr>
        <w:rPr>
          <w:ins w:id="1559" w:author="Ilkka Rinne" w:date="2021-05-24T16:34:00Z"/>
          <w:lang w:eastAsia="ja-JP"/>
        </w:rPr>
      </w:pPr>
      <w:ins w:id="1560" w:author="Ilkka Rinne" w:date="2021-05-24T15:55:00Z">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ins>
    </w:p>
    <w:p w14:paraId="4B9AAE33" w14:textId="77777777" w:rsidR="005D5EE1" w:rsidRDefault="0040049D" w:rsidP="0040049D">
      <w:pPr>
        <w:pStyle w:val="ListParagraph"/>
        <w:numPr>
          <w:ilvl w:val="1"/>
          <w:numId w:val="12"/>
        </w:numPr>
        <w:rPr>
          <w:ins w:id="1561" w:author="Ilkka Rinne" w:date="2021-05-24T16:34:00Z"/>
          <w:lang w:eastAsia="ja-JP"/>
        </w:rPr>
      </w:pPr>
      <w:ins w:id="1562" w:author="Ilkka Rinne" w:date="2021-05-24T15:55:00Z">
        <w:r>
          <w:rPr>
            <w:lang w:eastAsia="ja-JP"/>
          </w:rPr>
          <w:t>PreparationStep.time: TM_Object becomes AbstractPreparationStep.time: TM_Object.</w:t>
        </w:r>
      </w:ins>
    </w:p>
    <w:p w14:paraId="3CBA87A6" w14:textId="77777777" w:rsidR="005D5EE1" w:rsidRDefault="0040049D" w:rsidP="0040049D">
      <w:pPr>
        <w:pStyle w:val="ListParagraph"/>
        <w:numPr>
          <w:ilvl w:val="0"/>
          <w:numId w:val="12"/>
        </w:numPr>
        <w:rPr>
          <w:ins w:id="1563" w:author="Ilkka Rinne" w:date="2021-05-24T16:34:00Z"/>
          <w:lang w:eastAsia="ja-JP"/>
        </w:rPr>
      </w:pPr>
      <w:ins w:id="1564" w:author="Ilkka Rinne" w:date="2021-05-24T15:55:00Z">
        <w:r>
          <w:rPr>
            <w:lang w:eastAsia="ja-JP"/>
          </w:rPr>
          <w:t>SF_Specimen.currentLocation: Location becomes MaterialSample.storageLocation: NamedLocation.</w:t>
        </w:r>
      </w:ins>
    </w:p>
    <w:p w14:paraId="22248855" w14:textId="77777777" w:rsidR="005D5EE1" w:rsidRDefault="0040049D" w:rsidP="0040049D">
      <w:pPr>
        <w:pStyle w:val="ListParagraph"/>
        <w:numPr>
          <w:ilvl w:val="0"/>
          <w:numId w:val="12"/>
        </w:numPr>
        <w:rPr>
          <w:ins w:id="1565" w:author="Ilkka Rinne" w:date="2021-05-24T16:34:00Z"/>
          <w:lang w:eastAsia="ja-JP"/>
        </w:rPr>
      </w:pPr>
      <w:ins w:id="1566" w:author="Ilkka Rinne" w:date="2021-05-24T15:55:00Z">
        <w:r>
          <w:rPr>
            <w:lang w:eastAsia="ja-JP"/>
          </w:rPr>
          <w:lastRenderedPageBreak/>
          <w:t>SF_Specimen.materialClass: GenericName is expressed using the AbstractSample.sampleType with appropriate code list values for sample material classification.</w:t>
        </w:r>
      </w:ins>
    </w:p>
    <w:p w14:paraId="2E36023E" w14:textId="77777777" w:rsidR="005D5EE1" w:rsidRDefault="0040049D" w:rsidP="0040049D">
      <w:pPr>
        <w:pStyle w:val="ListParagraph"/>
        <w:numPr>
          <w:ilvl w:val="0"/>
          <w:numId w:val="12"/>
        </w:numPr>
        <w:rPr>
          <w:ins w:id="1567" w:author="Ilkka Rinne" w:date="2021-05-24T16:34:00Z"/>
          <w:lang w:eastAsia="ja-JP"/>
        </w:rPr>
      </w:pPr>
      <w:ins w:id="1568" w:author="Ilkka Rinne" w:date="2021-05-24T15:55:00Z">
        <w:r>
          <w:rPr>
            <w:lang w:eastAsia="ja-JP"/>
          </w:rPr>
          <w:t>SF_Specimen.samplingLocation: GM_Object becomes MaterialSample.sourceLocation: Geometry and/or Sampling.samplingLocation: Geometry via the MaterialSample.sampling association.</w:t>
        </w:r>
      </w:ins>
    </w:p>
    <w:p w14:paraId="2B7106D6" w14:textId="77777777" w:rsidR="005D5EE1" w:rsidRDefault="0040049D" w:rsidP="0040049D">
      <w:pPr>
        <w:pStyle w:val="ListParagraph"/>
        <w:numPr>
          <w:ilvl w:val="0"/>
          <w:numId w:val="12"/>
        </w:numPr>
        <w:rPr>
          <w:ins w:id="1569" w:author="Ilkka Rinne" w:date="2021-05-24T16:34:00Z"/>
          <w:lang w:eastAsia="ja-JP"/>
        </w:rPr>
      </w:pPr>
      <w:ins w:id="1570" w:author="Ilkka Rinne" w:date="2021-05-24T15:55:00Z">
        <w:r>
          <w:rPr>
            <w:lang w:eastAsia="ja-JP"/>
          </w:rPr>
          <w:t>SF_Specimen.samplingMethod: SF_Process becomes the Sampling.samplingProcedure: Conceptual Sample schema: SamplingProcedure via the MaterialSample.sampling association.</w:t>
        </w:r>
      </w:ins>
    </w:p>
    <w:p w14:paraId="4BFAD3DE" w14:textId="77777777" w:rsidR="005D5EE1" w:rsidRDefault="0040049D" w:rsidP="0040049D">
      <w:pPr>
        <w:pStyle w:val="ListParagraph"/>
        <w:numPr>
          <w:ilvl w:val="0"/>
          <w:numId w:val="12"/>
        </w:numPr>
        <w:rPr>
          <w:ins w:id="1571" w:author="Ilkka Rinne" w:date="2021-05-24T16:34:00Z"/>
          <w:lang w:eastAsia="ja-JP"/>
        </w:rPr>
      </w:pPr>
      <w:ins w:id="1572" w:author="Ilkka Rinne" w:date="2021-05-24T15:55:00Z">
        <w:r>
          <w:rPr>
            <w:lang w:eastAsia="ja-JP"/>
          </w:rPr>
          <w:t>SF_Specimen.samplingTime: TM_Object becomes Sampling.time: TM_Object via the MaterialSample.sampling association.</w:t>
        </w:r>
      </w:ins>
    </w:p>
    <w:p w14:paraId="6AB6C226" w14:textId="77777777" w:rsidR="005D5EE1" w:rsidRDefault="0040049D" w:rsidP="0040049D">
      <w:pPr>
        <w:pStyle w:val="ListParagraph"/>
        <w:numPr>
          <w:ilvl w:val="0"/>
          <w:numId w:val="12"/>
        </w:numPr>
        <w:rPr>
          <w:ins w:id="1573" w:author="Ilkka Rinne" w:date="2021-05-24T16:34:00Z"/>
          <w:lang w:eastAsia="ja-JP"/>
        </w:rPr>
      </w:pPr>
      <w:ins w:id="1574" w:author="Ilkka Rinne" w:date="2021-05-24T15:55:00Z">
        <w:r>
          <w:rPr>
            <w:lang w:eastAsia="ja-JP"/>
          </w:rPr>
          <w:t>SF_Specimen.size: Measure becomes MaterialSample.size: PhysicalDimension (multiple named size qualifiers possible with a dimenation and value: Measure for each).</w:t>
        </w:r>
      </w:ins>
    </w:p>
    <w:p w14:paraId="0AC3E0D5" w14:textId="4FFAFC88" w:rsidR="0040049D" w:rsidRDefault="0040049D">
      <w:pPr>
        <w:pStyle w:val="ListParagraph"/>
        <w:numPr>
          <w:ilvl w:val="0"/>
          <w:numId w:val="12"/>
        </w:numPr>
        <w:rPr>
          <w:ins w:id="1575" w:author="Ilkka Rinne" w:date="2021-05-24T15:55:00Z"/>
          <w:lang w:eastAsia="ja-JP"/>
        </w:rPr>
        <w:pPrChange w:id="1576" w:author="Ilkka Rinne" w:date="2021-05-24T16:34:00Z">
          <w:pPr/>
        </w:pPrChange>
      </w:pPr>
      <w:ins w:id="1577" w:author="Ilkka Rinne" w:date="2021-05-24T15:55:00Z">
        <w:r>
          <w:rPr>
            <w:lang w:eastAsia="ja-JP"/>
          </w:rPr>
          <w:t>SF_Specimen.specimenType: GenericName becomes AbstractSample.sampleType with appropriate code list values for domain specific sample classification (several sample types allowed).</w:t>
        </w:r>
      </w:ins>
    </w:p>
    <w:p w14:paraId="1795102A" w14:textId="77777777" w:rsidR="0040049D" w:rsidRDefault="0040049D">
      <w:pPr>
        <w:pStyle w:val="a2"/>
        <w:rPr>
          <w:ins w:id="1578" w:author="Ilkka Rinne" w:date="2021-05-24T15:55:00Z"/>
        </w:rPr>
        <w:pPrChange w:id="1579" w:author="Ilkka Rinne" w:date="2021-05-24T16:01:00Z">
          <w:pPr/>
        </w:pPrChange>
      </w:pPr>
      <w:bookmarkStart w:id="1580" w:name="_Toc72768948"/>
      <w:ins w:id="1581" w:author="Ilkka Rinne" w:date="2021-05-24T15:55:00Z">
        <w:r>
          <w:t>Observation and Sample collections</w:t>
        </w:r>
        <w:bookmarkEnd w:id="1580"/>
      </w:ins>
    </w:p>
    <w:p w14:paraId="4C99EB5B" w14:textId="77777777" w:rsidR="0040049D" w:rsidRDefault="0040049D" w:rsidP="0040049D">
      <w:pPr>
        <w:rPr>
          <w:ins w:id="1582" w:author="Ilkka Rinne" w:date="2021-05-24T15:55:00Z"/>
          <w:lang w:eastAsia="ja-JP"/>
        </w:rPr>
      </w:pPr>
      <w:ins w:id="1583" w:author="Ilkka Rinne" w:date="2021-05-24T15:55:00Z">
        <w:r>
          <w:rPr>
            <w:lang w:eastAsia="ja-JP"/>
          </w:rPr>
          <w:t>ISO 19156 Edition 1 did not include a concept of an Observation collection. In Edition 2 it is added as class ObservationCollection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1584" w:author="Ilkka Rinne" w:date="2021-05-24T16:35:00Z"/>
          <w:lang w:eastAsia="ja-JP"/>
        </w:rPr>
      </w:pPr>
      <w:ins w:id="1585" w:author="Ilkka Rinne" w:date="2021-05-24T15:55:00Z">
        <w:r>
          <w:rPr>
            <w:lang w:eastAsia="ja-JP"/>
          </w:rPr>
          <w:t>member: Conceptual Observation schema: Observation [0..*]</w:t>
        </w:r>
      </w:ins>
    </w:p>
    <w:p w14:paraId="6E7559A4" w14:textId="77777777" w:rsidR="005D5EE1" w:rsidRDefault="0040049D" w:rsidP="0040049D">
      <w:pPr>
        <w:pStyle w:val="ListParagraph"/>
        <w:numPr>
          <w:ilvl w:val="0"/>
          <w:numId w:val="12"/>
        </w:numPr>
        <w:rPr>
          <w:ins w:id="1586" w:author="Ilkka Rinne" w:date="2021-05-24T16:35:00Z"/>
          <w:lang w:eastAsia="ja-JP"/>
        </w:rPr>
      </w:pPr>
      <w:ins w:id="1587" w:author="Ilkka Rinne" w:date="2021-05-24T15:55:00Z">
        <w:r>
          <w:rPr>
            <w:lang w:eastAsia="ja-JP"/>
          </w:rPr>
          <w:t>memberCharacteristics: ObservationCharacteristics [0..1]</w:t>
        </w:r>
      </w:ins>
    </w:p>
    <w:p w14:paraId="69BB48DB" w14:textId="77777777" w:rsidR="005D5EE1" w:rsidRDefault="0040049D" w:rsidP="0040049D">
      <w:pPr>
        <w:pStyle w:val="ListParagraph"/>
        <w:numPr>
          <w:ilvl w:val="0"/>
          <w:numId w:val="12"/>
        </w:numPr>
        <w:rPr>
          <w:ins w:id="1588" w:author="Ilkka Rinne" w:date="2021-05-24T16:35:00Z"/>
          <w:lang w:eastAsia="ja-JP"/>
        </w:rPr>
      </w:pPr>
      <w:ins w:id="1589" w:author="Ilkka Rinne" w:date="2021-05-24T15:55:00Z">
        <w:r>
          <w:rPr>
            <w:lang w:eastAsia="ja-JP"/>
          </w:rPr>
          <w:t>collectionType: AbstractObservationCollectionTypeCodeListValue [0..*]</w:t>
        </w:r>
      </w:ins>
    </w:p>
    <w:p w14:paraId="60976548" w14:textId="77777777" w:rsidR="005D5EE1" w:rsidRDefault="0040049D" w:rsidP="0040049D">
      <w:pPr>
        <w:pStyle w:val="ListParagraph"/>
        <w:numPr>
          <w:ilvl w:val="0"/>
          <w:numId w:val="12"/>
        </w:numPr>
        <w:rPr>
          <w:ins w:id="1590" w:author="Ilkka Rinne" w:date="2021-05-24T16:35:00Z"/>
          <w:lang w:eastAsia="ja-JP"/>
        </w:rPr>
      </w:pPr>
      <w:ins w:id="1591" w:author="Ilkka Rinne" w:date="2021-05-24T15:55:00Z">
        <w:r>
          <w:rPr>
            <w:lang w:eastAsia="ja-JP"/>
          </w:rPr>
          <w:t>relatedCollection: ObservationCollection [0..*]</w:t>
        </w:r>
      </w:ins>
    </w:p>
    <w:p w14:paraId="5C008763" w14:textId="58EECC39" w:rsidR="0040049D" w:rsidRDefault="0040049D">
      <w:pPr>
        <w:pStyle w:val="ListParagraph"/>
        <w:numPr>
          <w:ilvl w:val="0"/>
          <w:numId w:val="12"/>
        </w:numPr>
        <w:rPr>
          <w:ins w:id="1592" w:author="Ilkka Rinne" w:date="2021-05-24T15:55:00Z"/>
          <w:lang w:eastAsia="ja-JP"/>
        </w:rPr>
        <w:pPrChange w:id="1593" w:author="Ilkka Rinne" w:date="2021-05-24T16:35:00Z">
          <w:pPr/>
        </w:pPrChange>
      </w:pPr>
      <w:ins w:id="1594" w:author="Ilkka Rinne" w:date="2021-05-24T15:55:00Z">
        <w:r>
          <w:rPr>
            <w:lang w:eastAsia="ja-JP"/>
          </w:rPr>
          <w:t>metadata: Any [0..*]</w:t>
        </w:r>
      </w:ins>
    </w:p>
    <w:p w14:paraId="6C70FE2A" w14:textId="020F5826" w:rsidR="0040049D" w:rsidRDefault="0040049D" w:rsidP="0040049D">
      <w:pPr>
        <w:rPr>
          <w:ins w:id="1595" w:author="Ilkka Rinne" w:date="2021-05-24T15:55:00Z"/>
          <w:lang w:eastAsia="ja-JP"/>
        </w:rPr>
      </w:pPr>
      <w:ins w:id="1596" w:author="Ilkka Rinne" w:date="2021-05-24T15:55:00Z">
        <w:r>
          <w:rPr>
            <w:lang w:eastAsia="ja-JP"/>
          </w:rPr>
          <w:t>One concrete specialization of the AbstractObservationCollectionTypeCodeListValue class is provided in the Basic Observations package: CollectionTypeByMemberCharacteristicsSemantics with an initial set of two values: homogenous and summarizing, which define how the properties of the ObservationCharacteristics instances associated with the ObservationCollection instance relate to the corresponding properties of the collection members (see</w:t>
        </w:r>
      </w:ins>
      <w:ins w:id="1597" w:author="Ilkka Rinne" w:date="2021-05-24T16:36:00Z">
        <w:r w:rsidR="005D5EE1">
          <w:rPr>
            <w:lang w:eastAsia="ja-JP"/>
          </w:rPr>
          <w:t xml:space="preserve"> clause</w:t>
        </w:r>
      </w:ins>
      <w:ins w:id="1598" w:author="Ilkka Rinne" w:date="2021-05-24T15:55:00Z">
        <w:r>
          <w:rPr>
            <w:lang w:eastAsia="ja-JP"/>
          </w:rPr>
          <w:t xml:space="preserve"> </w:t>
        </w:r>
      </w:ins>
      <w:ins w:id="1599"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1600" w:author="Ilkka Rinne" w:date="2021-05-24T16:36:00Z">
        <w:r w:rsidR="005D5EE1" w:rsidRPr="003C74B7">
          <w:t>Attribute collectionType</w:t>
        </w:r>
        <w:r w:rsidR="005D5EE1">
          <w:rPr>
            <w:lang w:eastAsia="ja-JP"/>
          </w:rPr>
          <w:fldChar w:fldCharType="end"/>
        </w:r>
      </w:ins>
      <w:ins w:id="1601" w:author="Ilkka Rinne" w:date="2021-05-24T15:55:00Z">
        <w:r>
          <w:rPr>
            <w:lang w:eastAsia="ja-JP"/>
          </w:rPr>
          <w:t>). Other Observation collection classifications may be added by specializing the AbstractObservationCollectionTypeCodeListValue as required.</w:t>
        </w:r>
      </w:ins>
    </w:p>
    <w:p w14:paraId="45D389E4" w14:textId="77777777" w:rsidR="0040049D" w:rsidRDefault="0040049D" w:rsidP="0040049D">
      <w:pPr>
        <w:rPr>
          <w:ins w:id="1602" w:author="Ilkka Rinne" w:date="2021-05-24T15:55:00Z"/>
          <w:lang w:eastAsia="ja-JP"/>
        </w:rPr>
      </w:pPr>
      <w:ins w:id="1603" w:author="Ilkka Rinne" w:date="2021-05-24T15:55:00Z">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1604" w:author="Ilkka Rinne" w:date="2021-05-24T16:36:00Z"/>
          <w:lang w:eastAsia="ja-JP"/>
        </w:rPr>
      </w:pPr>
      <w:ins w:id="1605" w:author="Ilkka Rinne" w:date="2021-05-24T15:55:00Z">
        <w:r>
          <w:rPr>
            <w:lang w:eastAsia="ja-JP"/>
          </w:rPr>
          <w:t>member: Conceptual Sample schema: Sample [0..*]</w:t>
        </w:r>
      </w:ins>
    </w:p>
    <w:p w14:paraId="55B0A7DD" w14:textId="77777777" w:rsidR="005D5EE1" w:rsidRDefault="0040049D" w:rsidP="0040049D">
      <w:pPr>
        <w:pStyle w:val="ListParagraph"/>
        <w:numPr>
          <w:ilvl w:val="0"/>
          <w:numId w:val="12"/>
        </w:numPr>
        <w:rPr>
          <w:ins w:id="1606" w:author="Ilkka Rinne" w:date="2021-05-24T16:36:00Z"/>
          <w:lang w:eastAsia="ja-JP"/>
        </w:rPr>
      </w:pPr>
      <w:ins w:id="1607" w:author="Ilkka Rinne" w:date="2021-05-24T15:55:00Z">
        <w:r>
          <w:rPr>
            <w:lang w:eastAsia="ja-JP"/>
          </w:rPr>
          <w:t>relatedCollection: SampleCollection [0..*]</w:t>
        </w:r>
      </w:ins>
    </w:p>
    <w:p w14:paraId="2478322C" w14:textId="59739938" w:rsidR="0040049D" w:rsidRDefault="0040049D">
      <w:pPr>
        <w:pStyle w:val="ListParagraph"/>
        <w:numPr>
          <w:ilvl w:val="0"/>
          <w:numId w:val="12"/>
        </w:numPr>
        <w:rPr>
          <w:ins w:id="1608" w:author="Ilkka Rinne" w:date="2021-05-24T15:55:00Z"/>
          <w:lang w:eastAsia="ja-JP"/>
        </w:rPr>
        <w:pPrChange w:id="1609" w:author="Ilkka Rinne" w:date="2021-05-24T16:36:00Z">
          <w:pPr/>
        </w:pPrChange>
      </w:pPr>
      <w:ins w:id="1610" w:author="Ilkka Rinne" w:date="2021-05-24T15:55:00Z">
        <w:r>
          <w:rPr>
            <w:lang w:eastAsia="ja-JP"/>
          </w:rPr>
          <w:t>metadata: Any [0..*]</w:t>
        </w:r>
      </w:ins>
    </w:p>
    <w:p w14:paraId="3229906F" w14:textId="77777777" w:rsidR="0040049D" w:rsidRDefault="0040049D" w:rsidP="0040049D">
      <w:pPr>
        <w:rPr>
          <w:ins w:id="1611" w:author="Ilkka Rinne" w:date="2021-05-24T15:55:00Z"/>
          <w:lang w:eastAsia="ja-JP"/>
        </w:rPr>
      </w:pPr>
      <w:ins w:id="1612" w:author="Ilkka Rinne" w:date="2021-05-24T15:55:00Z">
        <w:r>
          <w:rPr>
            <w:lang w:eastAsia="ja-JP"/>
          </w:rPr>
          <w:t>Unlike ObservationCollections, the SampleCollections are not classified, and do not have a dedicated mechanism for providing shared or summarized property values.</w:t>
        </w:r>
      </w:ins>
    </w:p>
    <w:p w14:paraId="7F96D2FA" w14:textId="77777777" w:rsidR="0040049D" w:rsidRDefault="0040049D">
      <w:pPr>
        <w:pStyle w:val="a2"/>
        <w:rPr>
          <w:ins w:id="1613" w:author="Ilkka Rinne" w:date="2021-05-24T15:55:00Z"/>
        </w:rPr>
        <w:pPrChange w:id="1614" w:author="Ilkka Rinne" w:date="2021-05-24T16:01:00Z">
          <w:pPr/>
        </w:pPrChange>
      </w:pPr>
      <w:bookmarkStart w:id="1615" w:name="_Toc72768949"/>
      <w:ins w:id="1616" w:author="Ilkka Rinne" w:date="2021-05-24T15:55:00Z">
        <w:r>
          <w:t>Hard-typing vs. soft typing and codelist use</w:t>
        </w:r>
        <w:bookmarkEnd w:id="1615"/>
      </w:ins>
    </w:p>
    <w:p w14:paraId="30537FFA" w14:textId="52DF789C" w:rsidR="0040049D" w:rsidRDefault="0040049D" w:rsidP="0040049D">
      <w:pPr>
        <w:rPr>
          <w:ins w:id="1617" w:author="Ilkka Rinne" w:date="2021-05-24T15:55:00Z"/>
          <w:lang w:eastAsia="ja-JP"/>
        </w:rPr>
      </w:pPr>
      <w:ins w:id="1618" w:author="Ilkka Rinne" w:date="2021-05-24T15:55:00Z">
        <w:r>
          <w:rPr>
            <w:lang w:eastAsia="ja-JP"/>
          </w:rPr>
          <w:t xml:space="preserve">Observation classification by result type and SpatialSamplingFeature by the shape geometry type provided as sub-classes in the ISO 19156 Edition 1 are modelled using soft-typing based  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w:t>
        </w:r>
        <w:r>
          <w:rPr>
            <w:lang w:eastAsia="ja-JP"/>
          </w:rPr>
          <w:lastRenderedPageBreak/>
          <w:t>models, as well as to allow a single Observation and Sample instance to be classified using multiple classification schemes.</w:t>
        </w:r>
      </w:ins>
    </w:p>
    <w:p w14:paraId="4A48DB75" w14:textId="42C9D4AE" w:rsidR="0040049D" w:rsidRDefault="0040049D" w:rsidP="0040049D">
      <w:pPr>
        <w:rPr>
          <w:ins w:id="1619" w:author="Ilkka Rinne" w:date="2021-05-24T15:55:00Z"/>
          <w:lang w:eastAsia="ja-JP"/>
        </w:rPr>
      </w:pPr>
      <w:ins w:id="1620" w:author="Ilkka Rinne" w:date="2021-05-24T15:55:00Z">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AbstractObservationTypeCodeListValue and AbstractSampleTypeCodeListValue classes. The SampleTypeByMaterialClass class (without any specific values) is provided in the informative Codelist realizations package as an example of using this mechanism.</w:t>
        </w:r>
      </w:ins>
    </w:p>
    <w:p w14:paraId="78423DC5" w14:textId="53F10129" w:rsidR="0040049D" w:rsidRDefault="0040049D" w:rsidP="0040049D">
      <w:pPr>
        <w:rPr>
          <w:ins w:id="1621" w:author="Ilkka Rinne" w:date="2021-05-24T15:55:00Z"/>
          <w:lang w:eastAsia="ja-JP"/>
        </w:rPr>
      </w:pPr>
      <w:ins w:id="1622" w:author="Ilkka Rinne" w:date="2021-05-24T15:55:00Z">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AbstractSamplerTypeCodeListValue class.</w:t>
        </w:r>
      </w:ins>
    </w:p>
    <w:p w14:paraId="20489DC3" w14:textId="77777777" w:rsidR="0040049D" w:rsidRDefault="0040049D">
      <w:pPr>
        <w:pStyle w:val="a3"/>
        <w:rPr>
          <w:ins w:id="1623" w:author="Ilkka Rinne" w:date="2021-05-24T15:55:00Z"/>
        </w:rPr>
        <w:pPrChange w:id="1624" w:author="Ilkka Rinne" w:date="2021-05-24T16:01:00Z">
          <w:pPr/>
        </w:pPrChange>
      </w:pPr>
      <w:ins w:id="1625" w:author="Ilkka Rinne" w:date="2021-05-24T15:55:00Z">
        <w:r>
          <w:t>Migration of result type based Observation types</w:t>
        </w:r>
      </w:ins>
    </w:p>
    <w:p w14:paraId="1CD90A99" w14:textId="77777777" w:rsidR="0040049D" w:rsidRDefault="0040049D" w:rsidP="0040049D">
      <w:pPr>
        <w:rPr>
          <w:ins w:id="1626" w:author="Ilkka Rinne" w:date="2021-05-24T15:55:00Z"/>
          <w:lang w:eastAsia="ja-JP"/>
        </w:rPr>
      </w:pPr>
      <w:ins w:id="1627" w:author="Ilkka Rinne" w:date="2021-05-24T15:55:00Z">
        <w:r>
          <w:rPr>
            <w:lang w:eastAsia="ja-JP"/>
          </w:rPr>
          <w:t>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entries should be used as specified in the code list vocabulary):</w:t>
        </w:r>
      </w:ins>
    </w:p>
    <w:p w14:paraId="5D647950" w14:textId="77777777" w:rsidR="005D5EE1" w:rsidRDefault="0040049D" w:rsidP="0040049D">
      <w:pPr>
        <w:pStyle w:val="ListParagraph"/>
        <w:numPr>
          <w:ilvl w:val="0"/>
          <w:numId w:val="12"/>
        </w:numPr>
        <w:rPr>
          <w:ins w:id="1628" w:author="Ilkka Rinne" w:date="2021-05-24T16:37:00Z"/>
          <w:lang w:eastAsia="ja-JP"/>
        </w:rPr>
      </w:pPr>
      <w:ins w:id="1629" w:author="Ilkka Rinne" w:date="2021-05-24T15:55:00Z">
        <w:r>
          <w:rPr>
            <w:lang w:eastAsia="ja-JP"/>
          </w:rPr>
          <w:t>OM_Measurement: Measurement</w:t>
        </w:r>
      </w:ins>
    </w:p>
    <w:p w14:paraId="7C739D14" w14:textId="77777777" w:rsidR="005D5EE1" w:rsidRDefault="0040049D" w:rsidP="0040049D">
      <w:pPr>
        <w:pStyle w:val="ListParagraph"/>
        <w:numPr>
          <w:ilvl w:val="0"/>
          <w:numId w:val="12"/>
        </w:numPr>
        <w:rPr>
          <w:ins w:id="1630" w:author="Ilkka Rinne" w:date="2021-05-24T16:37:00Z"/>
          <w:lang w:eastAsia="ja-JP"/>
        </w:rPr>
      </w:pPr>
      <w:ins w:id="1631" w:author="Ilkka Rinne" w:date="2021-05-24T15:55:00Z">
        <w:r>
          <w:rPr>
            <w:lang w:eastAsia="ja-JP"/>
          </w:rPr>
          <w:t>OM_CategoryObservation: Category Observation</w:t>
        </w:r>
      </w:ins>
    </w:p>
    <w:p w14:paraId="1E5AF273" w14:textId="77777777" w:rsidR="005D5EE1" w:rsidRDefault="0040049D" w:rsidP="0040049D">
      <w:pPr>
        <w:pStyle w:val="ListParagraph"/>
        <w:numPr>
          <w:ilvl w:val="0"/>
          <w:numId w:val="12"/>
        </w:numPr>
        <w:rPr>
          <w:ins w:id="1632" w:author="Ilkka Rinne" w:date="2021-05-24T16:37:00Z"/>
          <w:lang w:eastAsia="ja-JP"/>
        </w:rPr>
      </w:pPr>
      <w:ins w:id="1633" w:author="Ilkka Rinne" w:date="2021-05-24T15:55:00Z">
        <w:r>
          <w:rPr>
            <w:lang w:eastAsia="ja-JP"/>
          </w:rPr>
          <w:t>OM_CountObservation: Count Observation</w:t>
        </w:r>
      </w:ins>
    </w:p>
    <w:p w14:paraId="6CDBA88A" w14:textId="77777777" w:rsidR="005D5EE1" w:rsidRDefault="0040049D" w:rsidP="0040049D">
      <w:pPr>
        <w:pStyle w:val="ListParagraph"/>
        <w:numPr>
          <w:ilvl w:val="0"/>
          <w:numId w:val="12"/>
        </w:numPr>
        <w:rPr>
          <w:ins w:id="1634" w:author="Ilkka Rinne" w:date="2021-05-24T16:37:00Z"/>
          <w:lang w:eastAsia="ja-JP"/>
        </w:rPr>
      </w:pPr>
      <w:ins w:id="1635" w:author="Ilkka Rinne" w:date="2021-05-24T15:55:00Z">
        <w:r>
          <w:rPr>
            <w:lang w:eastAsia="ja-JP"/>
          </w:rPr>
          <w:t>OM_TruthObservation: Truth Observation</w:t>
        </w:r>
      </w:ins>
    </w:p>
    <w:p w14:paraId="138AAC29" w14:textId="49735719" w:rsidR="005D5EE1" w:rsidRDefault="0040049D" w:rsidP="0040049D">
      <w:pPr>
        <w:pStyle w:val="ListParagraph"/>
        <w:numPr>
          <w:ilvl w:val="0"/>
          <w:numId w:val="12"/>
        </w:numPr>
        <w:rPr>
          <w:ins w:id="1636" w:author="Ilkka Rinne" w:date="2021-05-24T16:37:00Z"/>
          <w:lang w:eastAsia="ja-JP"/>
        </w:rPr>
      </w:pPr>
      <w:ins w:id="1637" w:author="Ilkka Rinne" w:date="2021-05-24T15:55:00Z">
        <w:r>
          <w:rPr>
            <w:lang w:eastAsia="ja-JP"/>
          </w:rPr>
          <w:t>OM_TemporalObservation: Temporal</w:t>
        </w:r>
      </w:ins>
      <w:ins w:id="1638" w:author="Ilkka Rinne" w:date="2021-05-24T16:37:00Z">
        <w:r w:rsidR="005D5EE1">
          <w:rPr>
            <w:lang w:eastAsia="ja-JP"/>
          </w:rPr>
          <w:t xml:space="preserve"> </w:t>
        </w:r>
      </w:ins>
      <w:ins w:id="1639"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1640" w:author="Ilkka Rinne" w:date="2021-05-24T16:37:00Z"/>
          <w:lang w:eastAsia="ja-JP"/>
        </w:rPr>
      </w:pPr>
      <w:ins w:id="1641" w:author="Ilkka Rinne" w:date="2021-05-24T15:55:00Z">
        <w:r>
          <w:rPr>
            <w:lang w:eastAsia="ja-JP"/>
          </w:rPr>
          <w:t>OM_GeometryObservation: Geometry Observation</w:t>
        </w:r>
      </w:ins>
    </w:p>
    <w:p w14:paraId="0F039E5B" w14:textId="77777777" w:rsidR="005D5EE1" w:rsidRDefault="0040049D" w:rsidP="0040049D">
      <w:pPr>
        <w:pStyle w:val="ListParagraph"/>
        <w:numPr>
          <w:ilvl w:val="0"/>
          <w:numId w:val="12"/>
        </w:numPr>
        <w:rPr>
          <w:ins w:id="1642" w:author="Ilkka Rinne" w:date="2021-05-24T16:37:00Z"/>
          <w:lang w:eastAsia="ja-JP"/>
        </w:rPr>
      </w:pPr>
      <w:ins w:id="1643" w:author="Ilkka Rinne" w:date="2021-05-24T15:55:00Z">
        <w:r>
          <w:rPr>
            <w:lang w:eastAsia="ja-JP"/>
          </w:rPr>
          <w:t>OM_ComplexObservation: Complex Observation</w:t>
        </w:r>
      </w:ins>
    </w:p>
    <w:p w14:paraId="47DEF82A" w14:textId="77777777" w:rsidR="005D5EE1" w:rsidRDefault="0040049D" w:rsidP="0040049D">
      <w:pPr>
        <w:pStyle w:val="ListParagraph"/>
        <w:numPr>
          <w:ilvl w:val="0"/>
          <w:numId w:val="12"/>
        </w:numPr>
        <w:rPr>
          <w:ins w:id="1644" w:author="Ilkka Rinne" w:date="2021-05-24T16:37:00Z"/>
          <w:lang w:eastAsia="ja-JP"/>
        </w:rPr>
      </w:pPr>
      <w:ins w:id="1645" w:author="Ilkka Rinne" w:date="2021-05-24T15:55:00Z">
        <w:r>
          <w:rPr>
            <w:lang w:eastAsia="ja-JP"/>
          </w:rPr>
          <w:t>OM_DiscreteCoverageObservation: Discrete CoverageObservation</w:t>
        </w:r>
      </w:ins>
    </w:p>
    <w:p w14:paraId="72427915" w14:textId="77777777" w:rsidR="005D5EE1" w:rsidRDefault="0040049D" w:rsidP="0040049D">
      <w:pPr>
        <w:pStyle w:val="ListParagraph"/>
        <w:numPr>
          <w:ilvl w:val="0"/>
          <w:numId w:val="12"/>
        </w:numPr>
        <w:rPr>
          <w:ins w:id="1646" w:author="Ilkka Rinne" w:date="2021-05-24T16:37:00Z"/>
          <w:lang w:eastAsia="ja-JP"/>
        </w:rPr>
      </w:pPr>
      <w:ins w:id="1647" w:author="Ilkka Rinne" w:date="2021-05-24T15:55:00Z">
        <w:r>
          <w:rPr>
            <w:lang w:eastAsia="ja-JP"/>
          </w:rPr>
          <w:t>OM_PointCoverageObservation: Point Coverage Observation</w:t>
        </w:r>
      </w:ins>
    </w:p>
    <w:p w14:paraId="13D5713D" w14:textId="6C8A8269" w:rsidR="0040049D" w:rsidRDefault="0040049D">
      <w:pPr>
        <w:pStyle w:val="ListParagraph"/>
        <w:numPr>
          <w:ilvl w:val="0"/>
          <w:numId w:val="12"/>
        </w:numPr>
        <w:rPr>
          <w:ins w:id="1648" w:author="Ilkka Rinne" w:date="2021-05-24T15:55:00Z"/>
          <w:lang w:eastAsia="ja-JP"/>
        </w:rPr>
        <w:pPrChange w:id="1649" w:author="Ilkka Rinne" w:date="2021-05-24T16:37:00Z">
          <w:pPr/>
        </w:pPrChange>
      </w:pPr>
      <w:ins w:id="1650" w:author="Ilkka Rinne" w:date="2021-05-24T15:55:00Z">
        <w:r>
          <w:rPr>
            <w:lang w:eastAsia="ja-JP"/>
          </w:rPr>
          <w:t>OM_TimeSeriesObservation: Time Series Observation</w:t>
        </w:r>
      </w:ins>
    </w:p>
    <w:p w14:paraId="7E65FCFC" w14:textId="77777777" w:rsidR="0040049D" w:rsidRDefault="0040049D">
      <w:pPr>
        <w:pStyle w:val="a3"/>
        <w:rPr>
          <w:ins w:id="1651" w:author="Ilkka Rinne" w:date="2021-05-24T15:55:00Z"/>
        </w:rPr>
        <w:pPrChange w:id="1652" w:author="Ilkka Rinne" w:date="2021-05-24T16:01:00Z">
          <w:pPr/>
        </w:pPrChange>
      </w:pPr>
      <w:ins w:id="1653" w:author="Ilkka Rinne" w:date="2021-05-24T15:55:00Z">
        <w:r>
          <w:t xml:space="preserve">Migration of geometry based sampling feature types </w:t>
        </w:r>
      </w:ins>
    </w:p>
    <w:p w14:paraId="29A748DC" w14:textId="77777777" w:rsidR="0040049D" w:rsidRDefault="0040049D" w:rsidP="0040049D">
      <w:pPr>
        <w:rPr>
          <w:ins w:id="1654" w:author="Ilkka Rinne" w:date="2021-05-24T15:55:00Z"/>
          <w:lang w:eastAsia="ja-JP"/>
        </w:rPr>
      </w:pPr>
      <w:ins w:id="1655" w:author="Ilkka Rinne" w:date="2021-05-24T15:55:00Z">
        <w:r>
          <w:rPr>
            <w:lang w:eastAsia="ja-JP"/>
          </w:rPr>
          <w:t>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ins>
    </w:p>
    <w:p w14:paraId="693B3009" w14:textId="77777777" w:rsidR="005D5EE1" w:rsidRDefault="0040049D" w:rsidP="0040049D">
      <w:pPr>
        <w:pStyle w:val="ListParagraph"/>
        <w:numPr>
          <w:ilvl w:val="0"/>
          <w:numId w:val="12"/>
        </w:numPr>
        <w:rPr>
          <w:ins w:id="1656" w:author="Ilkka Rinne" w:date="2021-05-24T16:37:00Z"/>
          <w:lang w:eastAsia="ja-JP"/>
        </w:rPr>
      </w:pPr>
      <w:ins w:id="1657" w:author="Ilkka Rinne" w:date="2021-05-24T15:55:00Z">
        <w:r>
          <w:rPr>
            <w:lang w:eastAsia="ja-JP"/>
          </w:rPr>
          <w:t>SF_SamplingPoint: Point Sample</w:t>
        </w:r>
      </w:ins>
    </w:p>
    <w:p w14:paraId="5CD4A6B1" w14:textId="77777777" w:rsidR="005D5EE1" w:rsidRDefault="0040049D" w:rsidP="0040049D">
      <w:pPr>
        <w:pStyle w:val="ListParagraph"/>
        <w:numPr>
          <w:ilvl w:val="0"/>
          <w:numId w:val="12"/>
        </w:numPr>
        <w:rPr>
          <w:ins w:id="1658" w:author="Ilkka Rinne" w:date="2021-05-24T16:37:00Z"/>
          <w:lang w:eastAsia="ja-JP"/>
        </w:rPr>
      </w:pPr>
      <w:ins w:id="1659" w:author="Ilkka Rinne" w:date="2021-05-24T15:55:00Z">
        <w:r>
          <w:rPr>
            <w:lang w:eastAsia="ja-JP"/>
          </w:rPr>
          <w:t>SF_SamplingCurve: Curve Sample</w:t>
        </w:r>
      </w:ins>
    </w:p>
    <w:p w14:paraId="7E0EE0C2" w14:textId="77777777" w:rsidR="005D5EE1" w:rsidRDefault="0040049D" w:rsidP="0040049D">
      <w:pPr>
        <w:pStyle w:val="ListParagraph"/>
        <w:numPr>
          <w:ilvl w:val="0"/>
          <w:numId w:val="12"/>
        </w:numPr>
        <w:rPr>
          <w:ins w:id="1660" w:author="Ilkka Rinne" w:date="2021-05-24T16:37:00Z"/>
          <w:lang w:eastAsia="ja-JP"/>
        </w:rPr>
      </w:pPr>
      <w:ins w:id="1661" w:author="Ilkka Rinne" w:date="2021-05-24T15:55:00Z">
        <w:r>
          <w:rPr>
            <w:lang w:eastAsia="ja-JP"/>
          </w:rPr>
          <w:t>SF_SamplingSurface: Surface Sample</w:t>
        </w:r>
      </w:ins>
    </w:p>
    <w:p w14:paraId="6C8194B3" w14:textId="0D7FE207" w:rsidR="0040049D" w:rsidRDefault="0040049D">
      <w:pPr>
        <w:pStyle w:val="ListParagraph"/>
        <w:numPr>
          <w:ilvl w:val="0"/>
          <w:numId w:val="12"/>
        </w:numPr>
        <w:rPr>
          <w:ins w:id="1662" w:author="Ilkka Rinne" w:date="2021-05-24T15:55:00Z"/>
          <w:lang w:eastAsia="ja-JP"/>
        </w:rPr>
        <w:pPrChange w:id="1663" w:author="Ilkka Rinne" w:date="2021-05-24T16:37:00Z">
          <w:pPr/>
        </w:pPrChange>
      </w:pPr>
      <w:ins w:id="1664" w:author="Ilkka Rinne" w:date="2021-05-24T15:55:00Z">
        <w:r>
          <w:rPr>
            <w:lang w:eastAsia="ja-JP"/>
          </w:rPr>
          <w:t>SF_SamplingSolid: Solid Sample</w:t>
        </w:r>
      </w:ins>
    </w:p>
    <w:p w14:paraId="423295BB" w14:textId="77777777" w:rsidR="0040049D" w:rsidRDefault="0040049D">
      <w:pPr>
        <w:pStyle w:val="a2"/>
        <w:rPr>
          <w:ins w:id="1665" w:author="Ilkka Rinne" w:date="2021-05-24T15:55:00Z"/>
        </w:rPr>
        <w:pPrChange w:id="1666" w:author="Ilkka Rinne" w:date="2021-05-24T16:01:00Z">
          <w:pPr/>
        </w:pPrChange>
      </w:pPr>
      <w:bookmarkStart w:id="1667" w:name="_Toc72768950"/>
      <w:ins w:id="1668" w:author="Ilkka Rinne" w:date="2021-05-24T15:55:00Z">
        <w:r>
          <w:t>Generic metadata associations</w:t>
        </w:r>
        <w:bookmarkEnd w:id="1667"/>
      </w:ins>
    </w:p>
    <w:p w14:paraId="29A706C5" w14:textId="77777777" w:rsidR="0040049D" w:rsidRDefault="0040049D" w:rsidP="0040049D">
      <w:pPr>
        <w:rPr>
          <w:ins w:id="1669" w:author="Ilkka Rinne" w:date="2021-05-24T15:55:00Z"/>
          <w:lang w:eastAsia="ja-JP"/>
        </w:rPr>
      </w:pPr>
      <w:ins w:id="1670" w:author="Ilkka Rinne" w:date="2021-05-24T15:55:00Z">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OM&amp;S model for most of the model classes:</w:t>
        </w:r>
      </w:ins>
    </w:p>
    <w:p w14:paraId="66E760A3" w14:textId="77777777" w:rsidR="005D5EE1" w:rsidRDefault="0040049D" w:rsidP="0040049D">
      <w:pPr>
        <w:pStyle w:val="ListParagraph"/>
        <w:numPr>
          <w:ilvl w:val="0"/>
          <w:numId w:val="12"/>
        </w:numPr>
        <w:rPr>
          <w:ins w:id="1671" w:author="Ilkka Rinne" w:date="2021-05-24T16:38:00Z"/>
          <w:lang w:eastAsia="ja-JP"/>
        </w:rPr>
      </w:pPr>
      <w:ins w:id="1672" w:author="Ilkka Rinne" w:date="2021-05-24T15:55:00Z">
        <w:r>
          <w:rPr>
            <w:lang w:eastAsia="ja-JP"/>
          </w:rPr>
          <w:lastRenderedPageBreak/>
          <w:t>Abstract Observation core package:</w:t>
        </w:r>
      </w:ins>
    </w:p>
    <w:p w14:paraId="507CBF06" w14:textId="77777777" w:rsidR="005D5EE1" w:rsidRDefault="0040049D" w:rsidP="0040049D">
      <w:pPr>
        <w:pStyle w:val="ListParagraph"/>
        <w:numPr>
          <w:ilvl w:val="1"/>
          <w:numId w:val="12"/>
        </w:numPr>
        <w:rPr>
          <w:ins w:id="1673" w:author="Ilkka Rinne" w:date="2021-05-24T16:38:00Z"/>
          <w:lang w:eastAsia="ja-JP"/>
        </w:rPr>
      </w:pPr>
      <w:ins w:id="1674" w:author="Ilkka Rinne" w:date="2021-05-24T15:55:00Z">
        <w:r>
          <w:rPr>
            <w:lang w:eastAsia="ja-JP"/>
          </w:rPr>
          <w:t>AbstractObservationCharacteristics</w:t>
        </w:r>
      </w:ins>
    </w:p>
    <w:p w14:paraId="4896B7F7" w14:textId="77777777" w:rsidR="005D5EE1" w:rsidRDefault="0040049D" w:rsidP="0040049D">
      <w:pPr>
        <w:pStyle w:val="ListParagraph"/>
        <w:numPr>
          <w:ilvl w:val="1"/>
          <w:numId w:val="12"/>
        </w:numPr>
        <w:rPr>
          <w:ins w:id="1675" w:author="Ilkka Rinne" w:date="2021-05-24T16:38:00Z"/>
          <w:lang w:eastAsia="ja-JP"/>
        </w:rPr>
      </w:pPr>
      <w:ins w:id="1676" w:author="Ilkka Rinne" w:date="2021-05-24T15:55:00Z">
        <w:r>
          <w:rPr>
            <w:lang w:eastAsia="ja-JP"/>
          </w:rPr>
          <w:t>AbstractObservingProcedure</w:t>
        </w:r>
      </w:ins>
    </w:p>
    <w:p w14:paraId="33BD0958" w14:textId="77777777" w:rsidR="005D5EE1" w:rsidRDefault="0040049D" w:rsidP="0040049D">
      <w:pPr>
        <w:pStyle w:val="ListParagraph"/>
        <w:numPr>
          <w:ilvl w:val="1"/>
          <w:numId w:val="12"/>
        </w:numPr>
        <w:rPr>
          <w:ins w:id="1677" w:author="Ilkka Rinne" w:date="2021-05-24T16:38:00Z"/>
          <w:lang w:eastAsia="ja-JP"/>
        </w:rPr>
      </w:pPr>
      <w:ins w:id="1678" w:author="Ilkka Rinne" w:date="2021-05-24T15:55:00Z">
        <w:r>
          <w:rPr>
            <w:lang w:eastAsia="ja-JP"/>
          </w:rPr>
          <w:t>AbstractObservableProperty</w:t>
        </w:r>
      </w:ins>
    </w:p>
    <w:p w14:paraId="13622DE8" w14:textId="77777777" w:rsidR="005D5EE1" w:rsidRDefault="0040049D" w:rsidP="0040049D">
      <w:pPr>
        <w:pStyle w:val="ListParagraph"/>
        <w:numPr>
          <w:ilvl w:val="1"/>
          <w:numId w:val="12"/>
        </w:numPr>
        <w:rPr>
          <w:ins w:id="1679" w:author="Ilkka Rinne" w:date="2021-05-24T16:38:00Z"/>
          <w:lang w:eastAsia="ja-JP"/>
        </w:rPr>
      </w:pPr>
      <w:ins w:id="1680" w:author="Ilkka Rinne" w:date="2021-05-24T15:55:00Z">
        <w:r>
          <w:rPr>
            <w:lang w:eastAsia="ja-JP"/>
          </w:rPr>
          <w:t>AbstractObserver</w:t>
        </w:r>
      </w:ins>
    </w:p>
    <w:p w14:paraId="7AD8CD8A" w14:textId="77777777" w:rsidR="005D5EE1" w:rsidRDefault="0040049D" w:rsidP="0040049D">
      <w:pPr>
        <w:pStyle w:val="ListParagraph"/>
        <w:numPr>
          <w:ilvl w:val="1"/>
          <w:numId w:val="12"/>
        </w:numPr>
        <w:rPr>
          <w:ins w:id="1681" w:author="Ilkka Rinne" w:date="2021-05-24T16:38:00Z"/>
          <w:lang w:eastAsia="ja-JP"/>
        </w:rPr>
      </w:pPr>
      <w:ins w:id="1682" w:author="Ilkka Rinne" w:date="2021-05-24T15:55:00Z">
        <w:r>
          <w:rPr>
            <w:lang w:eastAsia="ja-JP"/>
          </w:rPr>
          <w:t>AbstractDeployment</w:t>
        </w:r>
      </w:ins>
    </w:p>
    <w:p w14:paraId="228067C1" w14:textId="77777777" w:rsidR="005D5EE1" w:rsidRDefault="0040049D" w:rsidP="0040049D">
      <w:pPr>
        <w:pStyle w:val="ListParagraph"/>
        <w:numPr>
          <w:ilvl w:val="1"/>
          <w:numId w:val="12"/>
        </w:numPr>
        <w:rPr>
          <w:ins w:id="1683" w:author="Ilkka Rinne" w:date="2021-05-24T16:38:00Z"/>
          <w:lang w:eastAsia="ja-JP"/>
        </w:rPr>
      </w:pPr>
      <w:ins w:id="1684" w:author="Ilkka Rinne" w:date="2021-05-24T15:55:00Z">
        <w:r>
          <w:rPr>
            <w:lang w:eastAsia="ja-JP"/>
          </w:rPr>
          <w:t>AbstractHost</w:t>
        </w:r>
      </w:ins>
    </w:p>
    <w:p w14:paraId="442E1FA2" w14:textId="77777777" w:rsidR="005D5EE1" w:rsidRDefault="0040049D" w:rsidP="0040049D">
      <w:pPr>
        <w:pStyle w:val="ListParagraph"/>
        <w:numPr>
          <w:ilvl w:val="0"/>
          <w:numId w:val="12"/>
        </w:numPr>
        <w:rPr>
          <w:ins w:id="1685" w:author="Ilkka Rinne" w:date="2021-05-24T16:38:00Z"/>
          <w:lang w:eastAsia="ja-JP"/>
        </w:rPr>
      </w:pPr>
      <w:ins w:id="1686"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1687" w:author="Ilkka Rinne" w:date="2021-05-24T16:38:00Z"/>
          <w:lang w:eastAsia="ja-JP"/>
        </w:rPr>
      </w:pPr>
      <w:ins w:id="1688" w:author="Ilkka Rinne" w:date="2021-05-24T15:55:00Z">
        <w:r>
          <w:rPr>
            <w:lang w:eastAsia="ja-JP"/>
          </w:rPr>
          <w:t>ObservationCollection</w:t>
        </w:r>
      </w:ins>
    </w:p>
    <w:p w14:paraId="66242702" w14:textId="77777777" w:rsidR="005D5EE1" w:rsidRDefault="0040049D" w:rsidP="0040049D">
      <w:pPr>
        <w:pStyle w:val="ListParagraph"/>
        <w:numPr>
          <w:ilvl w:val="0"/>
          <w:numId w:val="12"/>
        </w:numPr>
        <w:rPr>
          <w:ins w:id="1689" w:author="Ilkka Rinne" w:date="2021-05-24T16:38:00Z"/>
          <w:lang w:eastAsia="ja-JP"/>
        </w:rPr>
      </w:pPr>
      <w:ins w:id="1690"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1691" w:author="Ilkka Rinne" w:date="2021-05-24T16:38:00Z"/>
          <w:lang w:eastAsia="ja-JP"/>
        </w:rPr>
      </w:pPr>
      <w:ins w:id="1692" w:author="Ilkka Rinne" w:date="2021-05-24T15:55:00Z">
        <w:r>
          <w:rPr>
            <w:lang w:eastAsia="ja-JP"/>
          </w:rPr>
          <w:t>AbstractSample</w:t>
        </w:r>
      </w:ins>
    </w:p>
    <w:p w14:paraId="2FE6B79B" w14:textId="77777777" w:rsidR="005D5EE1" w:rsidRDefault="0040049D" w:rsidP="0040049D">
      <w:pPr>
        <w:pStyle w:val="ListParagraph"/>
        <w:numPr>
          <w:ilvl w:val="1"/>
          <w:numId w:val="12"/>
        </w:numPr>
        <w:rPr>
          <w:ins w:id="1693" w:author="Ilkka Rinne" w:date="2021-05-24T16:38:00Z"/>
          <w:lang w:eastAsia="ja-JP"/>
        </w:rPr>
      </w:pPr>
      <w:ins w:id="1694" w:author="Ilkka Rinne" w:date="2021-05-24T15:55:00Z">
        <w:r>
          <w:rPr>
            <w:lang w:eastAsia="ja-JP"/>
          </w:rPr>
          <w:t>AbstractSampling</w:t>
        </w:r>
      </w:ins>
    </w:p>
    <w:p w14:paraId="0AE3FA00" w14:textId="77777777" w:rsidR="005D5EE1" w:rsidRDefault="0040049D" w:rsidP="0040049D">
      <w:pPr>
        <w:pStyle w:val="ListParagraph"/>
        <w:numPr>
          <w:ilvl w:val="1"/>
          <w:numId w:val="12"/>
        </w:numPr>
        <w:rPr>
          <w:ins w:id="1695" w:author="Ilkka Rinne" w:date="2021-05-24T16:38:00Z"/>
          <w:lang w:eastAsia="ja-JP"/>
        </w:rPr>
      </w:pPr>
      <w:ins w:id="1696" w:author="Ilkka Rinne" w:date="2021-05-24T15:55:00Z">
        <w:r>
          <w:rPr>
            <w:lang w:eastAsia="ja-JP"/>
          </w:rPr>
          <w:t>AbstractSample</w:t>
        </w:r>
      </w:ins>
      <w:ins w:id="1697" w:author="Ilkka Rinne" w:date="2021-05-24T16:38:00Z">
        <w:r w:rsidR="005D5EE1">
          <w:rPr>
            <w:lang w:eastAsia="ja-JP"/>
          </w:rPr>
          <w:t>r</w:t>
        </w:r>
      </w:ins>
    </w:p>
    <w:p w14:paraId="5E8C84FE" w14:textId="77777777" w:rsidR="005D5EE1" w:rsidRDefault="0040049D" w:rsidP="0040049D">
      <w:pPr>
        <w:pStyle w:val="ListParagraph"/>
        <w:numPr>
          <w:ilvl w:val="1"/>
          <w:numId w:val="12"/>
        </w:numPr>
        <w:rPr>
          <w:ins w:id="1698" w:author="Ilkka Rinne" w:date="2021-05-24T16:38:00Z"/>
          <w:lang w:eastAsia="ja-JP"/>
        </w:rPr>
      </w:pPr>
      <w:ins w:id="1699" w:author="Ilkka Rinne" w:date="2021-05-24T15:55:00Z">
        <w:r>
          <w:rPr>
            <w:lang w:eastAsia="ja-JP"/>
          </w:rPr>
          <w:t>AbstractPreparationStep</w:t>
        </w:r>
      </w:ins>
    </w:p>
    <w:p w14:paraId="1A94847B" w14:textId="77777777" w:rsidR="005D5EE1" w:rsidRDefault="0040049D" w:rsidP="0040049D">
      <w:pPr>
        <w:pStyle w:val="ListParagraph"/>
        <w:numPr>
          <w:ilvl w:val="1"/>
          <w:numId w:val="12"/>
        </w:numPr>
        <w:rPr>
          <w:ins w:id="1700" w:author="Ilkka Rinne" w:date="2021-05-24T16:38:00Z"/>
          <w:lang w:eastAsia="ja-JP"/>
        </w:rPr>
      </w:pPr>
      <w:ins w:id="1701" w:author="Ilkka Rinne" w:date="2021-05-24T15:55:00Z">
        <w:r>
          <w:rPr>
            <w:lang w:eastAsia="ja-JP"/>
          </w:rPr>
          <w:t>AbstractPreparationProcedure</w:t>
        </w:r>
      </w:ins>
    </w:p>
    <w:p w14:paraId="74D73AF5" w14:textId="77777777" w:rsidR="005D5EE1" w:rsidRDefault="0040049D" w:rsidP="0040049D">
      <w:pPr>
        <w:pStyle w:val="ListParagraph"/>
        <w:numPr>
          <w:ilvl w:val="1"/>
          <w:numId w:val="12"/>
        </w:numPr>
        <w:rPr>
          <w:ins w:id="1702" w:author="Ilkka Rinne" w:date="2021-05-24T16:38:00Z"/>
          <w:lang w:eastAsia="ja-JP"/>
        </w:rPr>
      </w:pPr>
      <w:ins w:id="1703" w:author="Ilkka Rinne" w:date="2021-05-24T15:55:00Z">
        <w:r>
          <w:rPr>
            <w:lang w:eastAsia="ja-JP"/>
          </w:rPr>
          <w:t>AbstractSamplingProcedure</w:t>
        </w:r>
      </w:ins>
    </w:p>
    <w:p w14:paraId="6A03B52B" w14:textId="77777777" w:rsidR="005D5EE1" w:rsidRDefault="0040049D" w:rsidP="0040049D">
      <w:pPr>
        <w:pStyle w:val="ListParagraph"/>
        <w:numPr>
          <w:ilvl w:val="0"/>
          <w:numId w:val="12"/>
        </w:numPr>
        <w:rPr>
          <w:ins w:id="1704" w:author="Ilkka Rinne" w:date="2021-05-24T16:38:00Z"/>
          <w:lang w:eastAsia="ja-JP"/>
        </w:rPr>
      </w:pPr>
      <w:ins w:id="1705" w:author="Ilkka Rinne" w:date="2021-05-24T15:55:00Z">
        <w:r>
          <w:rPr>
            <w:lang w:eastAsia="ja-JP"/>
          </w:rPr>
          <w:t>Basic Samples</w:t>
        </w:r>
      </w:ins>
    </w:p>
    <w:p w14:paraId="494301E7" w14:textId="00019958" w:rsidR="0040049D" w:rsidRDefault="0040049D">
      <w:pPr>
        <w:pStyle w:val="ListParagraph"/>
        <w:numPr>
          <w:ilvl w:val="1"/>
          <w:numId w:val="12"/>
        </w:numPr>
        <w:rPr>
          <w:ins w:id="1706" w:author="Ilkka Rinne" w:date="2021-05-24T15:55:00Z"/>
          <w:lang w:eastAsia="ja-JP"/>
        </w:rPr>
        <w:pPrChange w:id="1707" w:author="Ilkka Rinne" w:date="2021-05-24T16:38:00Z">
          <w:pPr/>
        </w:pPrChange>
      </w:pPr>
      <w:ins w:id="1708" w:author="Ilkka Rinne" w:date="2021-05-24T15:55:00Z">
        <w:r>
          <w:rPr>
            <w:lang w:eastAsia="ja-JP"/>
          </w:rPr>
          <w:t>SampleCollection</w:t>
        </w:r>
      </w:ins>
    </w:p>
    <w:p w14:paraId="2AACE3E5" w14:textId="77777777" w:rsidR="0040049D" w:rsidRDefault="0040049D" w:rsidP="0040049D">
      <w:pPr>
        <w:rPr>
          <w:ins w:id="1709" w:author="Ilkka Rinne" w:date="2021-05-24T15:55:00Z"/>
          <w:lang w:eastAsia="ja-JP"/>
        </w:rPr>
      </w:pPr>
      <w:ins w:id="1710"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1711" w:author="Ilkka Rinne" w:date="2021-05-24T15:55:00Z"/>
        </w:rPr>
        <w:pPrChange w:id="1712" w:author="Ilkka Rinne" w:date="2021-05-24T16:01:00Z">
          <w:pPr/>
        </w:pPrChange>
      </w:pPr>
      <w:bookmarkStart w:id="1713" w:name="_Toc72768951"/>
      <w:ins w:id="1714" w:author="Ilkka Rinne" w:date="2021-05-24T15:55:00Z">
        <w:r>
          <w:t>Discarded concepts</w:t>
        </w:r>
        <w:bookmarkEnd w:id="1713"/>
      </w:ins>
    </w:p>
    <w:p w14:paraId="7AE8611B" w14:textId="77777777" w:rsidR="0040049D" w:rsidRDefault="0040049D" w:rsidP="0040049D">
      <w:pPr>
        <w:rPr>
          <w:ins w:id="1715" w:author="Ilkka Rinne" w:date="2021-05-24T15:55:00Z"/>
          <w:lang w:eastAsia="ja-JP"/>
        </w:rPr>
      </w:pPr>
      <w:ins w:id="1716" w:author="Ilkka Rinne" w:date="2021-05-24T15:55:00Z">
        <w:r>
          <w:rPr>
            <w:lang w:eastAsia="ja-JP"/>
          </w:rPr>
          <w:t>The ISO 19156 Edition 1 contained two requirementsClass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1717" w:author="Ilkka Rinne" w:date="2021-05-24T16:39:00Z"/>
          <w:lang w:eastAsia="ja-JP"/>
        </w:rPr>
      </w:pPr>
      <w:ins w:id="1718"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1719" w:author="Ilkka Rinne" w:date="2021-05-24T16:39:00Z"/>
          <w:lang w:eastAsia="ja-JP"/>
        </w:rPr>
      </w:pPr>
      <w:ins w:id="1720" w:author="Ilkka Rinne" w:date="2021-05-24T15:55:00Z">
        <w:r>
          <w:rPr>
            <w:lang w:eastAsia="ja-JP"/>
          </w:rPr>
          <w:t>GFI_DomainFeature</w:t>
        </w:r>
      </w:ins>
    </w:p>
    <w:p w14:paraId="467F0C14" w14:textId="77777777" w:rsidR="005D5EE1" w:rsidRDefault="0040049D" w:rsidP="0040049D">
      <w:pPr>
        <w:pStyle w:val="ListParagraph"/>
        <w:numPr>
          <w:ilvl w:val="1"/>
          <w:numId w:val="12"/>
        </w:numPr>
        <w:rPr>
          <w:ins w:id="1721" w:author="Ilkka Rinne" w:date="2021-05-24T16:39:00Z"/>
          <w:lang w:eastAsia="ja-JP"/>
        </w:rPr>
      </w:pPr>
      <w:ins w:id="1722" w:author="Ilkka Rinne" w:date="2021-05-24T15:55:00Z">
        <w:r>
          <w:rPr>
            <w:lang w:eastAsia="ja-JP"/>
          </w:rPr>
          <w:t>GFI_Feature</w:t>
        </w:r>
      </w:ins>
    </w:p>
    <w:p w14:paraId="2178653D" w14:textId="77777777" w:rsidR="005D5EE1" w:rsidRDefault="0040049D" w:rsidP="0040049D">
      <w:pPr>
        <w:pStyle w:val="ListParagraph"/>
        <w:numPr>
          <w:ilvl w:val="0"/>
          <w:numId w:val="12"/>
        </w:numPr>
        <w:rPr>
          <w:ins w:id="1723" w:author="Ilkka Rinne" w:date="2021-05-24T16:39:00Z"/>
          <w:lang w:eastAsia="ja-JP"/>
        </w:rPr>
      </w:pPr>
      <w:ins w:id="1724"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1725" w:author="Ilkka Rinne" w:date="2021-05-24T16:39:00Z"/>
          <w:lang w:eastAsia="ja-JP"/>
        </w:rPr>
      </w:pPr>
      <w:ins w:id="1726" w:author="Ilkka Rinne" w:date="2021-05-24T15:55:00Z">
        <w:r>
          <w:rPr>
            <w:lang w:eastAsia="ja-JP"/>
          </w:rPr>
          <w:t>CVT_DiscreteTimeInstantCoverage</w:t>
        </w:r>
      </w:ins>
    </w:p>
    <w:p w14:paraId="66E7453F" w14:textId="03082BD3" w:rsidR="0040049D" w:rsidRDefault="0040049D">
      <w:pPr>
        <w:pStyle w:val="ListParagraph"/>
        <w:numPr>
          <w:ilvl w:val="1"/>
          <w:numId w:val="12"/>
        </w:numPr>
        <w:rPr>
          <w:ins w:id="1727" w:author="Ilkka Rinne" w:date="2021-05-24T15:55:00Z"/>
          <w:lang w:eastAsia="ja-JP"/>
        </w:rPr>
        <w:pPrChange w:id="1728" w:author="Ilkka Rinne" w:date="2021-05-24T16:39:00Z">
          <w:pPr/>
        </w:pPrChange>
      </w:pPr>
      <w:ins w:id="1729" w:author="Ilkka Rinne" w:date="2021-05-24T15:55:00Z">
        <w:r>
          <w:rPr>
            <w:lang w:eastAsia="ja-JP"/>
          </w:rPr>
          <w:t>CVT_TimeInstantValuePair</w:t>
        </w:r>
      </w:ins>
    </w:p>
    <w:p w14:paraId="48CBDD53" w14:textId="6B85E177" w:rsidR="0040049D" w:rsidRDefault="0040049D" w:rsidP="0040049D">
      <w:pPr>
        <w:rPr>
          <w:ins w:id="1730" w:author="Ilkka Rinne" w:date="2021-05-24T15:55:00Z"/>
          <w:lang w:eastAsia="ja-JP"/>
        </w:rPr>
      </w:pPr>
      <w:ins w:id="1731"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1732" w:author="Ilkka Rinne" w:date="2021-05-24T15:54:00Z"/>
          <w:lang w:eastAsia="ja-JP"/>
        </w:rPr>
      </w:pPr>
      <w:ins w:id="1733"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1734" w:author="Ilkka Rinne" w:date="2021-05-24T16:02:00Z">
        <w:r w:rsidRPr="0040049D">
          <w:rPr>
            <w:lang w:eastAsia="ja-JP"/>
          </w:rPr>
          <w:t>temporal coverage type results.</w:t>
        </w:r>
      </w:ins>
    </w:p>
    <w:p w14:paraId="79207250" w14:textId="24D4C81F" w:rsidR="006E753C" w:rsidDel="002203E7" w:rsidRDefault="006E753C" w:rsidP="006E753C">
      <w:pPr>
        <w:rPr>
          <w:del w:id="1735" w:author="Ilkka Rinne" w:date="2021-05-24T16:03:00Z"/>
          <w:lang w:eastAsia="ja-JP"/>
        </w:rPr>
      </w:pPr>
      <w:del w:id="1736"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1737" w:author="Ilkka Rinne" w:date="2021-05-24T16:03:00Z"/>
          <w:lang w:eastAsia="ja-JP"/>
        </w:rPr>
      </w:pPr>
      <w:del w:id="1738"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1739" w:author="Ilkka Rinne" w:date="2021-05-24T16:03:00Z"/>
          <w:lang w:eastAsia="ja-JP"/>
        </w:rPr>
      </w:pPr>
      <w:del w:id="1740"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1741" w:author="Ilkka Rinne" w:date="2021-05-24T16:03:00Z"/>
          <w:lang w:eastAsia="ja-JP"/>
        </w:rPr>
      </w:pPr>
      <w:del w:id="1742"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1743" w:author="Ilkka Rinne" w:date="2021-05-24T16:03:00Z"/>
          <w:lang w:eastAsia="ja-JP"/>
        </w:rPr>
      </w:pPr>
      <w:del w:id="1744" w:author="Ilkka Rinne" w:date="2021-05-24T16:03:00Z">
        <w:r w:rsidDel="002203E7">
          <w:rPr>
            <w:lang w:eastAsia="ja-JP"/>
          </w:rPr>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1745" w:author="Ilkka Rinne" w:date="2021-05-24T16:03:00Z"/>
        </w:rPr>
      </w:pPr>
      <w:del w:id="1746"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1747"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1748" w:author="Ilkka Rinne" w:date="2021-05-24T16:03:00Z"/>
              </w:rPr>
            </w:pPr>
            <w:del w:id="1749"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1750" w:author="Ilkka Rinne" w:date="2021-05-24T16:03:00Z"/>
              </w:rPr>
            </w:pPr>
            <w:del w:id="1751"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1752" w:author="Ilkka Rinne" w:date="2021-05-24T16:03:00Z"/>
              </w:rPr>
            </w:pPr>
            <w:del w:id="1753" w:author="Ilkka Rinne" w:date="2021-05-24T16:03:00Z">
              <w:r w:rsidRPr="006E753C" w:rsidDel="002203E7">
                <w:delText>19156:2011:OM_Observation</w:delText>
              </w:r>
            </w:del>
          </w:p>
        </w:tc>
      </w:tr>
      <w:tr w:rsidR="006E753C" w:rsidRPr="006E753C" w:rsidDel="002203E7" w14:paraId="75280F0B" w14:textId="39540D7C" w:rsidTr="006E753C">
        <w:trPr>
          <w:del w:id="1754"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1755" w:author="Ilkka Rinne" w:date="2021-05-24T16:03:00Z"/>
              </w:rPr>
            </w:pPr>
            <w:del w:id="1756"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1757"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1758" w:author="Ilkka Rinne" w:date="2021-05-24T16:03:00Z"/>
              </w:rPr>
            </w:pPr>
            <w:del w:id="175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1760" w:author="Ilkka Rinne" w:date="2021-05-24T16:03:00Z"/>
              </w:rPr>
            </w:pPr>
            <w:del w:id="1761" w:author="Ilkka Rinne" w:date="2021-05-24T16:03:00Z">
              <w:r w:rsidRPr="006E753C" w:rsidDel="002203E7">
                <w:delText>19156:2011:OM_Observation.parameter</w:delText>
              </w:r>
            </w:del>
          </w:p>
        </w:tc>
      </w:tr>
      <w:tr w:rsidR="006E753C" w:rsidRPr="006E753C" w:rsidDel="002203E7" w14:paraId="3C593C39" w14:textId="17C784A0" w:rsidTr="006E753C">
        <w:trPr>
          <w:del w:id="1762"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1763" w:author="Ilkka Rinne" w:date="2021-05-24T16:03:00Z"/>
              </w:rPr>
            </w:pPr>
            <w:del w:id="1764"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1765" w:author="Ilkka Rinne" w:date="2021-05-24T16:03:00Z"/>
              </w:rPr>
            </w:pPr>
            <w:del w:id="176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1767" w:author="Ilkka Rinne" w:date="2021-05-24T16:03:00Z"/>
              </w:rPr>
            </w:pPr>
            <w:del w:id="1768" w:author="Ilkka Rinne" w:date="2021-05-24T16:03:00Z">
              <w:r w:rsidRPr="006E753C" w:rsidDel="002203E7">
                <w:delText>19156:2011:OM_Observation.phenomenonTime</w:delText>
              </w:r>
            </w:del>
          </w:p>
        </w:tc>
      </w:tr>
      <w:tr w:rsidR="006E753C" w:rsidRPr="006E753C" w:rsidDel="002203E7" w14:paraId="110D4BF1" w14:textId="757BE44A" w:rsidTr="006E753C">
        <w:trPr>
          <w:del w:id="1769"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1770" w:author="Ilkka Rinne" w:date="2021-05-24T16:03:00Z"/>
              </w:rPr>
            </w:pPr>
            <w:del w:id="1771"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1772" w:author="Ilkka Rinne" w:date="2021-05-24T16:03:00Z"/>
              </w:rPr>
            </w:pPr>
            <w:del w:id="177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1774" w:author="Ilkka Rinne" w:date="2021-05-24T16:03:00Z"/>
              </w:rPr>
            </w:pPr>
            <w:del w:id="1775" w:author="Ilkka Rinne" w:date="2021-05-24T16:03:00Z">
              <w:r w:rsidRPr="006E753C" w:rsidDel="002203E7">
                <w:delText>19156:2011:OM_Observation.resultQuality</w:delText>
              </w:r>
            </w:del>
          </w:p>
        </w:tc>
      </w:tr>
      <w:tr w:rsidR="006E753C" w:rsidRPr="006E753C" w:rsidDel="002203E7" w14:paraId="4867FBAA" w14:textId="38BEA315" w:rsidTr="006E753C">
        <w:trPr>
          <w:del w:id="1776"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1777" w:author="Ilkka Rinne" w:date="2021-05-24T16:03:00Z"/>
              </w:rPr>
            </w:pPr>
            <w:del w:id="1778"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1779" w:author="Ilkka Rinne" w:date="2021-05-24T16:03:00Z"/>
              </w:rPr>
            </w:pPr>
            <w:del w:id="178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1781" w:author="Ilkka Rinne" w:date="2021-05-24T16:03:00Z"/>
              </w:rPr>
            </w:pPr>
            <w:del w:id="1782" w:author="Ilkka Rinne" w:date="2021-05-24T16:03:00Z">
              <w:r w:rsidRPr="006E753C" w:rsidDel="002203E7">
                <w:delText>19156:2011:OM_Observation.resultTime</w:delText>
              </w:r>
            </w:del>
          </w:p>
        </w:tc>
      </w:tr>
      <w:tr w:rsidR="006E753C" w:rsidRPr="006E753C" w:rsidDel="002203E7" w14:paraId="64D05BE8" w14:textId="1AA5BE2A" w:rsidTr="006E753C">
        <w:trPr>
          <w:del w:id="1783"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1784" w:author="Ilkka Rinne" w:date="2021-05-24T16:03:00Z"/>
              </w:rPr>
            </w:pPr>
            <w:del w:id="1785"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1786" w:author="Ilkka Rinne" w:date="2021-05-24T16:03:00Z"/>
              </w:rPr>
            </w:pPr>
            <w:del w:id="178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1788" w:author="Ilkka Rinne" w:date="2021-05-24T16:03:00Z"/>
              </w:rPr>
            </w:pPr>
            <w:del w:id="1789" w:author="Ilkka Rinne" w:date="2021-05-24T16:03:00Z">
              <w:r w:rsidRPr="006E753C" w:rsidDel="002203E7">
                <w:delText>19156:2011:OM_Observation.validTime</w:delText>
              </w:r>
            </w:del>
          </w:p>
        </w:tc>
      </w:tr>
      <w:tr w:rsidR="006E753C" w:rsidRPr="006E753C" w:rsidDel="002203E7" w14:paraId="554F34E0" w14:textId="39506051" w:rsidTr="006E753C">
        <w:trPr>
          <w:del w:id="1790"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1791" w:author="Ilkka Rinne" w:date="2021-05-24T16:03:00Z"/>
              </w:rPr>
            </w:pPr>
            <w:del w:id="1792"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1793" w:author="Ilkka Rinne" w:date="2021-05-24T16:03:00Z"/>
              </w:rPr>
            </w:pPr>
            <w:del w:id="179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1795" w:author="Ilkka Rinne" w:date="2021-05-24T16:03:00Z"/>
              </w:rPr>
            </w:pPr>
            <w:del w:id="1796" w:author="Ilkka Rinne" w:date="2021-05-24T16:03:00Z">
              <w:r w:rsidRPr="006E753C" w:rsidDel="002203E7">
                <w:delText>19156:2011:OM_Observation.result</w:delText>
              </w:r>
            </w:del>
          </w:p>
        </w:tc>
      </w:tr>
      <w:tr w:rsidR="006E753C" w:rsidRPr="006E753C" w:rsidDel="002203E7" w14:paraId="14766F79" w14:textId="472EE8D4" w:rsidTr="006E753C">
        <w:trPr>
          <w:del w:id="1797"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1798" w:author="Ilkka Rinne" w:date="2021-05-24T16:03:00Z"/>
              </w:rPr>
            </w:pPr>
            <w:del w:id="1799"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1800" w:author="Ilkka Rinne" w:date="2021-05-24T16:03:00Z"/>
              </w:rPr>
            </w:pPr>
            <w:del w:id="1801"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1802" w:author="Ilkka Rinne" w:date="2021-05-24T16:03:00Z"/>
              </w:rPr>
            </w:pPr>
            <w:del w:id="1803" w:author="Ilkka Rinne" w:date="2021-05-24T16:03:00Z">
              <w:r w:rsidRPr="006E753C" w:rsidDel="002203E7">
                <w:delText>19156:2011:OM_Observation.featureOfInterest</w:delText>
              </w:r>
            </w:del>
          </w:p>
        </w:tc>
      </w:tr>
      <w:tr w:rsidR="006E753C" w:rsidRPr="006E753C" w:rsidDel="002203E7" w14:paraId="19414933" w14:textId="5A6F21B7" w:rsidTr="006E753C">
        <w:trPr>
          <w:del w:id="1804"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1805" w:author="Ilkka Rinne" w:date="2021-05-24T16:03:00Z"/>
              </w:rPr>
            </w:pPr>
            <w:del w:id="1806"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1807" w:author="Ilkka Rinne" w:date="2021-05-24T16:03:00Z"/>
              </w:rPr>
            </w:pPr>
            <w:del w:id="1808"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1809" w:author="Ilkka Rinne" w:date="2021-05-24T16:03:00Z"/>
              </w:rPr>
            </w:pPr>
            <w:del w:id="1810" w:author="Ilkka Rinne" w:date="2021-05-24T16:03:00Z">
              <w:r w:rsidRPr="006E753C" w:rsidDel="002203E7">
                <w:delText>19156:2011:OM_Observation.featureOfInterest</w:delText>
              </w:r>
            </w:del>
          </w:p>
        </w:tc>
      </w:tr>
      <w:tr w:rsidR="006E753C" w:rsidRPr="006E753C" w:rsidDel="002203E7" w14:paraId="0BC5C6BA" w14:textId="61410D12" w:rsidTr="006E753C">
        <w:trPr>
          <w:del w:id="1811"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1812" w:author="Ilkka Rinne" w:date="2021-05-24T16:03:00Z"/>
              </w:rPr>
            </w:pPr>
            <w:del w:id="1813"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1814" w:author="Ilkka Rinne" w:date="2021-05-24T16:03:00Z"/>
              </w:rPr>
            </w:pPr>
            <w:del w:id="181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1816" w:author="Ilkka Rinne" w:date="2021-05-24T16:03:00Z"/>
              </w:rPr>
            </w:pPr>
            <w:del w:id="1817" w:author="Ilkka Rinne" w:date="2021-05-24T16:03:00Z">
              <w:r w:rsidRPr="006E753C" w:rsidDel="002203E7">
                <w:delText>19156:2011:OM_Observation.observedProperty</w:delText>
              </w:r>
            </w:del>
          </w:p>
        </w:tc>
      </w:tr>
      <w:tr w:rsidR="006E753C" w:rsidRPr="006E753C" w:rsidDel="002203E7" w14:paraId="2A877F9A" w14:textId="5F65C6E8" w:rsidTr="006E753C">
        <w:trPr>
          <w:del w:id="1818"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1819" w:author="Ilkka Rinne" w:date="2021-05-24T16:03:00Z"/>
              </w:rPr>
            </w:pPr>
            <w:del w:id="1820"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1821" w:author="Ilkka Rinne" w:date="2021-05-24T16:03:00Z"/>
              </w:rPr>
            </w:pPr>
            <w:del w:id="182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1823" w:author="Ilkka Rinne" w:date="2021-05-24T16:03:00Z"/>
              </w:rPr>
            </w:pPr>
            <w:del w:id="1824" w:author="Ilkka Rinne" w:date="2021-05-24T16:03:00Z">
              <w:r w:rsidRPr="006E753C" w:rsidDel="002203E7">
                <w:delText>19156:2011:OM_Observation.procedure</w:delText>
              </w:r>
            </w:del>
          </w:p>
        </w:tc>
      </w:tr>
      <w:tr w:rsidR="006E753C" w:rsidRPr="006E753C" w:rsidDel="002203E7" w14:paraId="3BE20CED" w14:textId="37C50275" w:rsidTr="006E753C">
        <w:trPr>
          <w:del w:id="1825"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1826" w:author="Ilkka Rinne" w:date="2021-05-24T16:03:00Z"/>
              </w:rPr>
            </w:pPr>
            <w:del w:id="1827"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1828" w:author="Ilkka Rinne" w:date="2021-05-24T16:03:00Z"/>
              </w:rPr>
            </w:pPr>
            <w:del w:id="1829"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1830" w:author="Ilkka Rinne" w:date="2021-05-24T16:03:00Z"/>
              </w:rPr>
            </w:pPr>
            <w:del w:id="1831" w:author="Ilkka Rinne" w:date="2021-05-24T16:03:00Z">
              <w:r w:rsidRPr="006E753C" w:rsidDel="002203E7">
                <w:delText>19156:2011:OM_Process</w:delText>
              </w:r>
            </w:del>
          </w:p>
        </w:tc>
      </w:tr>
      <w:tr w:rsidR="006E753C" w:rsidRPr="006E753C" w:rsidDel="002203E7" w14:paraId="3C705E1E" w14:textId="4998D354" w:rsidTr="006E753C">
        <w:trPr>
          <w:del w:id="1832"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1833" w:author="Ilkka Rinne" w:date="2021-05-24T16:03:00Z"/>
              </w:rPr>
            </w:pPr>
            <w:del w:id="1834" w:author="Ilkka Rinne" w:date="2021-05-24T16:03:00Z">
              <w:r w:rsidRPr="006E753C" w:rsidDel="002203E7">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1835" w:author="Ilkka Rinne" w:date="2021-05-24T16:03:00Z"/>
              </w:rPr>
            </w:pPr>
            <w:del w:id="183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1837" w:author="Ilkka Rinne" w:date="2021-05-24T16:03:00Z"/>
              </w:rPr>
            </w:pPr>
            <w:del w:id="1838" w:author="Ilkka Rinne" w:date="2021-05-24T16:03:00Z">
              <w:r w:rsidRPr="006E753C" w:rsidDel="002203E7">
                <w:delText>19156:2011:OM_Observation .metadata</w:delText>
              </w:r>
            </w:del>
          </w:p>
        </w:tc>
      </w:tr>
      <w:tr w:rsidR="006E753C" w:rsidRPr="006E753C" w:rsidDel="002203E7" w14:paraId="4F438EB6" w14:textId="5298A7EA" w:rsidTr="006E753C">
        <w:trPr>
          <w:del w:id="1839"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1840" w:author="Ilkka Rinne" w:date="2021-05-24T16:03:00Z"/>
              </w:rPr>
            </w:pPr>
            <w:del w:id="1841"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1842" w:author="Ilkka Rinne" w:date="2021-05-24T16:03:00Z"/>
              </w:rPr>
            </w:pPr>
            <w:del w:id="184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1844" w:author="Ilkka Rinne" w:date="2021-05-24T16:03:00Z"/>
              </w:rPr>
            </w:pPr>
            <w:del w:id="1845"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1846" w:author="Katharina Schleidt" w:date="2021-04-21T16:31:00Z"/>
          <w:del w:id="1847" w:author="Ilkka Rinne" w:date="2021-05-24T16:03:00Z"/>
          <w:lang w:eastAsia="ja-JP"/>
        </w:rPr>
      </w:pPr>
    </w:p>
    <w:p w14:paraId="158B5CBA" w14:textId="5C47E107" w:rsidR="00501289" w:rsidRPr="006E753C" w:rsidDel="002203E7" w:rsidRDefault="00501289" w:rsidP="006E753C">
      <w:pPr>
        <w:rPr>
          <w:del w:id="1848" w:author="Ilkka Rinne" w:date="2021-05-24T16:03:00Z"/>
          <w:lang w:eastAsia="ja-JP"/>
        </w:rPr>
      </w:pPr>
      <w:ins w:id="1849" w:author="Katharina Schleidt" w:date="2021-04-21T16:32:00Z">
        <w:del w:id="1850"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1851" w:author="Ilkka Rinne" w:date="2021-05-24T16:03:00Z"/>
        </w:rPr>
      </w:pPr>
      <w:del w:id="1852"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1853"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1854" w:author="Ilkka Rinne" w:date="2021-05-24T16:03:00Z"/>
              </w:rPr>
            </w:pPr>
            <w:del w:id="1855"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1856" w:author="Ilkka Rinne" w:date="2021-05-24T16:03:00Z"/>
              </w:rPr>
            </w:pPr>
            <w:del w:id="1857"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1858" w:author="Ilkka Rinne" w:date="2021-05-24T16:03:00Z"/>
              </w:rPr>
            </w:pPr>
            <w:del w:id="1859" w:author="Ilkka Rinne" w:date="2021-05-24T16:03:00Z">
              <w:r w:rsidRPr="006E753C" w:rsidDel="002203E7">
                <w:delText>19156:2011:SF_SamplingFeature</w:delText>
              </w:r>
            </w:del>
          </w:p>
        </w:tc>
      </w:tr>
      <w:tr w:rsidR="006E753C" w:rsidRPr="006E753C" w:rsidDel="002203E7" w14:paraId="015FDBA9" w14:textId="0A5AA4A5" w:rsidTr="006E753C">
        <w:trPr>
          <w:del w:id="1860"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1861" w:author="Ilkka Rinne" w:date="2021-05-24T16:03:00Z"/>
              </w:rPr>
            </w:pPr>
            <w:del w:id="1862"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1863" w:author="Ilkka Rinne" w:date="2021-05-24T16:03:00Z"/>
              </w:rPr>
            </w:pPr>
            <w:del w:id="1864"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1865" w:author="Ilkka Rinne" w:date="2021-05-24T16:03:00Z"/>
              </w:rPr>
            </w:pPr>
            <w:del w:id="1866" w:author="Ilkka Rinne" w:date="2021-05-24T16:03:00Z">
              <w:r w:rsidRPr="006E753C" w:rsidDel="002203E7">
                <w:delText>19156:2011:SF_SamplingFeature.lineage</w:delText>
              </w:r>
            </w:del>
          </w:p>
        </w:tc>
      </w:tr>
      <w:tr w:rsidR="006E753C" w:rsidRPr="006E753C" w:rsidDel="002203E7" w14:paraId="16E1720E" w14:textId="54055291" w:rsidTr="006E753C">
        <w:trPr>
          <w:del w:id="1867"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1868" w:author="Ilkka Rinne" w:date="2021-05-24T16:03:00Z"/>
              </w:rPr>
            </w:pPr>
            <w:del w:id="1869"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1870" w:author="Ilkka Rinne" w:date="2021-05-24T16:03:00Z"/>
              </w:rPr>
            </w:pPr>
            <w:del w:id="187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1872" w:author="Ilkka Rinne" w:date="2021-05-24T16:03:00Z"/>
              </w:rPr>
            </w:pPr>
            <w:del w:id="1873" w:author="Ilkka Rinne" w:date="2021-05-24T16:03:00Z">
              <w:r w:rsidRPr="006E753C" w:rsidDel="002203E7">
                <w:delText>19156:2011:SF_SamplingFeature.parameter</w:delText>
              </w:r>
            </w:del>
          </w:p>
        </w:tc>
      </w:tr>
      <w:tr w:rsidR="006E753C" w:rsidRPr="006E753C" w:rsidDel="002203E7" w14:paraId="502AD977" w14:textId="63643594" w:rsidTr="006E753C">
        <w:trPr>
          <w:del w:id="1874"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1875" w:author="Ilkka Rinne" w:date="2021-05-24T16:03:00Z"/>
              </w:rPr>
            </w:pPr>
            <w:del w:id="1876"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1877" w:author="Ilkka Rinne" w:date="2021-05-24T16:03:00Z"/>
              </w:rPr>
            </w:pPr>
            <w:del w:id="187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1879" w:author="Ilkka Rinne" w:date="2021-05-24T16:03:00Z"/>
              </w:rPr>
            </w:pPr>
            <w:del w:id="1880" w:author="Ilkka Rinne" w:date="2021-05-24T16:03:00Z">
              <w:r w:rsidRPr="006E753C" w:rsidDel="002203E7">
                <w:delText>19156:2011:SF_SamplingFeature.sampledFeature</w:delText>
              </w:r>
            </w:del>
          </w:p>
        </w:tc>
      </w:tr>
      <w:tr w:rsidR="006E753C" w:rsidRPr="006E753C" w:rsidDel="002203E7" w14:paraId="2484C613" w14:textId="3C914C22" w:rsidTr="006E753C">
        <w:trPr>
          <w:del w:id="1881"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1882" w:author="Ilkka Rinne" w:date="2021-05-24T16:03:00Z"/>
              </w:rPr>
            </w:pPr>
            <w:del w:id="1883"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1884" w:author="Ilkka Rinne" w:date="2021-05-24T16:03:00Z"/>
              </w:rPr>
            </w:pPr>
            <w:del w:id="188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1886" w:author="Ilkka Rinne" w:date="2021-05-24T16:03:00Z"/>
              </w:rPr>
            </w:pPr>
            <w:del w:id="1887" w:author="Ilkka Rinne" w:date="2021-05-24T16:03:00Z">
              <w:r w:rsidRPr="006E753C" w:rsidDel="002203E7">
                <w:delText>19156:2011:SF_SamplingFeature.relatedObservation</w:delText>
              </w:r>
            </w:del>
          </w:p>
        </w:tc>
      </w:tr>
      <w:tr w:rsidR="006E753C" w:rsidRPr="006E753C" w:rsidDel="002203E7" w14:paraId="36C0EE87" w14:textId="7644C39F" w:rsidTr="006E753C">
        <w:trPr>
          <w:del w:id="1888"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1889" w:author="Ilkka Rinne" w:date="2021-05-24T16:03:00Z"/>
              </w:rPr>
            </w:pPr>
            <w:del w:id="1890"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1891" w:author="Ilkka Rinne" w:date="2021-05-24T16:03:00Z"/>
              </w:rPr>
            </w:pPr>
            <w:del w:id="189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1893" w:author="Ilkka Rinne" w:date="2021-05-24T16:03:00Z"/>
              </w:rPr>
            </w:pPr>
            <w:del w:id="1894"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1895"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1896" w:author="Ilkka Rinne" w:date="2021-05-24T16:03:00Z"/>
              </w:rPr>
            </w:pPr>
            <w:del w:id="1897"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1898" w:author="Ilkka Rinne" w:date="2021-05-24T16:03:00Z"/>
              </w:rPr>
            </w:pPr>
            <w:del w:id="1899"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1900" w:author="Ilkka Rinne" w:date="2021-05-24T16:03:00Z"/>
              </w:rPr>
            </w:pPr>
            <w:del w:id="1901" w:author="Ilkka Rinne" w:date="2021-05-24T16:03:00Z">
              <w:r w:rsidRPr="006E753C" w:rsidDel="002203E7">
                <w:delText>19156:2011:SF_SpatialSamplingFeature</w:delText>
              </w:r>
            </w:del>
          </w:p>
        </w:tc>
      </w:tr>
      <w:tr w:rsidR="006E753C" w:rsidRPr="006E753C" w:rsidDel="002203E7" w14:paraId="216D6FF3" w14:textId="64704A9F" w:rsidTr="006E753C">
        <w:trPr>
          <w:del w:id="1902"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1903" w:author="Ilkka Rinne" w:date="2021-05-24T16:03:00Z"/>
              </w:rPr>
            </w:pPr>
            <w:del w:id="1904"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1905" w:author="Ilkka Rinne" w:date="2021-05-24T16:03:00Z"/>
              </w:rPr>
            </w:pPr>
            <w:del w:id="190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1907" w:author="Ilkka Rinne" w:date="2021-05-24T16:03:00Z"/>
              </w:rPr>
            </w:pPr>
            <w:del w:id="1908"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1909"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1910" w:author="Ilkka Rinne" w:date="2021-05-24T16:03:00Z"/>
              </w:rPr>
            </w:pPr>
            <w:del w:id="1911"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1912" w:author="Ilkka Rinne" w:date="2021-05-24T16:03:00Z"/>
              </w:rPr>
            </w:pPr>
            <w:del w:id="191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1914" w:author="Ilkka Rinne" w:date="2021-05-24T16:03:00Z"/>
              </w:rPr>
            </w:pPr>
            <w:del w:id="1915"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1916"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1917" w:author="Ilkka Rinne" w:date="2021-05-24T16:03:00Z"/>
              </w:rPr>
            </w:pPr>
            <w:del w:id="1918" w:author="Ilkka Rinne" w:date="2021-05-24T16:03:00Z">
              <w:r w:rsidRPr="006E753C" w:rsidDel="002203E7">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1919" w:author="Ilkka Rinne" w:date="2021-05-24T16:03:00Z"/>
              </w:rPr>
            </w:pPr>
            <w:del w:id="192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1921" w:author="Ilkka Rinne" w:date="2021-05-24T16:03:00Z"/>
              </w:rPr>
            </w:pPr>
            <w:del w:id="1922" w:author="Ilkka Rinne" w:date="2021-05-24T16:03:00Z">
              <w:r w:rsidRPr="006E753C" w:rsidDel="002203E7">
                <w:delText>19156:2011:SF_SpatialSamplingFeature.shape</w:delText>
              </w:r>
            </w:del>
          </w:p>
        </w:tc>
      </w:tr>
      <w:tr w:rsidR="006E753C" w:rsidRPr="006E753C" w:rsidDel="002203E7" w14:paraId="1E1B2247" w14:textId="5CFF1C46" w:rsidTr="006E753C">
        <w:trPr>
          <w:del w:id="1923"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1924" w:author="Ilkka Rinne" w:date="2021-05-24T16:03:00Z"/>
              </w:rPr>
            </w:pPr>
            <w:del w:id="1925"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1926" w:author="Ilkka Rinne" w:date="2021-05-24T16:03:00Z"/>
              </w:rPr>
            </w:pPr>
            <w:del w:id="192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1928" w:author="Ilkka Rinne" w:date="2021-05-24T16:03:00Z"/>
              </w:rPr>
            </w:pPr>
            <w:del w:id="1929"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1930"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1931" w:author="Ilkka Rinne" w:date="2021-05-24T16:03:00Z"/>
              </w:rPr>
            </w:pPr>
            <w:del w:id="1932"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1933" w:author="Ilkka Rinne" w:date="2021-05-24T16:03:00Z"/>
              </w:rPr>
            </w:pPr>
            <w:del w:id="1934"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1935" w:author="Ilkka Rinne" w:date="2021-05-24T16:03:00Z"/>
              </w:rPr>
            </w:pPr>
            <w:del w:id="1936" w:author="Ilkka Rinne" w:date="2021-05-24T16:03:00Z">
              <w:r w:rsidRPr="006E753C" w:rsidDel="002203E7">
                <w:delText>19156:2011:SF_Specimen</w:delText>
              </w:r>
            </w:del>
          </w:p>
        </w:tc>
      </w:tr>
      <w:tr w:rsidR="006E753C" w:rsidRPr="006E753C" w:rsidDel="002203E7" w14:paraId="1A3B3759" w14:textId="4A536DF4" w:rsidTr="006E753C">
        <w:trPr>
          <w:del w:id="1937"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1938" w:author="Ilkka Rinne" w:date="2021-05-24T16:03:00Z"/>
              </w:rPr>
            </w:pPr>
            <w:del w:id="1939"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1940" w:author="Ilkka Rinne" w:date="2021-05-24T16:03:00Z"/>
              </w:rPr>
            </w:pPr>
            <w:del w:id="194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1942" w:author="Ilkka Rinne" w:date="2021-05-24T16:03:00Z"/>
              </w:rPr>
            </w:pPr>
            <w:del w:id="1943" w:author="Ilkka Rinne" w:date="2021-05-24T16:03:00Z">
              <w:r w:rsidRPr="006E753C" w:rsidDel="002203E7">
                <w:delText>19156:2011:SF_Specimen.curren</w:delText>
              </w:r>
            </w:del>
            <w:ins w:id="1944" w:author="Katharina Schleidt" w:date="2021-04-18T20:45:00Z">
              <w:del w:id="1945" w:author="Ilkka Rinne" w:date="2021-05-24T16:03:00Z">
                <w:r w:rsidR="00F41D3D" w:rsidDel="002203E7">
                  <w:delText>t</w:delText>
                </w:r>
              </w:del>
            </w:ins>
            <w:del w:id="1946" w:author="Ilkka Rinne" w:date="2021-05-24T16:03:00Z">
              <w:r w:rsidRPr="006E753C" w:rsidDel="002203E7">
                <w:delText>Location</w:delText>
              </w:r>
            </w:del>
          </w:p>
        </w:tc>
      </w:tr>
      <w:tr w:rsidR="006E753C" w:rsidRPr="006E753C" w:rsidDel="002203E7" w14:paraId="3608FC91" w14:textId="6B13FB2B" w:rsidTr="006E753C">
        <w:trPr>
          <w:del w:id="1947"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1948" w:author="Ilkka Rinne" w:date="2021-05-24T16:03:00Z"/>
              </w:rPr>
            </w:pPr>
            <w:del w:id="1949"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1950" w:author="Ilkka Rinne" w:date="2021-05-24T16:03:00Z"/>
              </w:rPr>
            </w:pPr>
            <w:del w:id="195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1952" w:author="Ilkka Rinne" w:date="2021-05-24T16:03:00Z"/>
              </w:rPr>
            </w:pPr>
            <w:del w:id="1953" w:author="Ilkka Rinne" w:date="2021-05-24T16:03:00Z">
              <w:r w:rsidRPr="006E753C" w:rsidDel="002203E7">
                <w:delText>19156:2011:SF_Specimen.samplingLocation</w:delText>
              </w:r>
            </w:del>
          </w:p>
        </w:tc>
      </w:tr>
      <w:tr w:rsidR="006E753C" w:rsidRPr="006E753C" w:rsidDel="002203E7" w14:paraId="52A0D0C2" w14:textId="1F5E6FFD" w:rsidTr="006E753C">
        <w:trPr>
          <w:del w:id="1954"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1955" w:author="Ilkka Rinne" w:date="2021-05-24T16:03:00Z"/>
              </w:rPr>
            </w:pPr>
            <w:del w:id="1956"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1957" w:author="Ilkka Rinne" w:date="2021-05-24T16:03:00Z"/>
              </w:rPr>
            </w:pPr>
            <w:del w:id="195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1959" w:author="Ilkka Rinne" w:date="2021-05-24T16:03:00Z"/>
              </w:rPr>
            </w:pPr>
            <w:del w:id="1960" w:author="Ilkka Rinne" w:date="2021-05-24T16:03:00Z">
              <w:r w:rsidRPr="006E753C" w:rsidDel="002203E7">
                <w:delText>19156:2011:SF_Specimen.samplingMethod</w:delText>
              </w:r>
            </w:del>
          </w:p>
        </w:tc>
      </w:tr>
      <w:tr w:rsidR="006E753C" w:rsidRPr="006E753C" w:rsidDel="002203E7" w14:paraId="24300547" w14:textId="346F4069" w:rsidTr="006E753C">
        <w:trPr>
          <w:del w:id="1961"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1962" w:author="Ilkka Rinne" w:date="2021-05-24T16:03:00Z"/>
              </w:rPr>
            </w:pPr>
            <w:del w:id="1963"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1964" w:author="Ilkka Rinne" w:date="2021-05-24T16:03:00Z"/>
              </w:rPr>
            </w:pPr>
            <w:del w:id="196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1966" w:author="Ilkka Rinne" w:date="2021-05-24T16:03:00Z"/>
              </w:rPr>
            </w:pPr>
            <w:del w:id="1967" w:author="Ilkka Rinne" w:date="2021-05-24T16:03:00Z">
              <w:r w:rsidRPr="006E753C" w:rsidDel="002203E7">
                <w:delText>19156:2011:SF_Specimen.samplingTime</w:delText>
              </w:r>
            </w:del>
          </w:p>
        </w:tc>
      </w:tr>
      <w:tr w:rsidR="006E753C" w:rsidRPr="006E753C" w:rsidDel="002203E7" w14:paraId="05FD488C" w14:textId="2D2C9317" w:rsidTr="006E753C">
        <w:trPr>
          <w:del w:id="1968"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1969" w:author="Ilkka Rinne" w:date="2021-05-24T16:03:00Z"/>
              </w:rPr>
            </w:pPr>
            <w:del w:id="1970"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1971" w:author="Ilkka Rinne" w:date="2021-05-24T16:03:00Z"/>
              </w:rPr>
            </w:pPr>
            <w:del w:id="197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1973" w:author="Ilkka Rinne" w:date="2021-05-24T16:03:00Z"/>
              </w:rPr>
            </w:pPr>
            <w:del w:id="1974" w:author="Ilkka Rinne" w:date="2021-05-24T16:03:00Z">
              <w:r w:rsidRPr="006E753C" w:rsidDel="002203E7">
                <w:delText>19156:2011:SF_Specimen.size</w:delText>
              </w:r>
            </w:del>
          </w:p>
        </w:tc>
      </w:tr>
      <w:tr w:rsidR="006E753C" w:rsidRPr="006E753C" w:rsidDel="002203E7" w14:paraId="03DE008A" w14:textId="17F1698F" w:rsidTr="006E753C">
        <w:trPr>
          <w:del w:id="1975"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1976" w:author="Ilkka Rinne" w:date="2021-05-24T16:03:00Z"/>
              </w:rPr>
            </w:pPr>
            <w:del w:id="1977"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1978" w:author="Ilkka Rinne" w:date="2021-05-24T16:03:00Z"/>
              </w:rPr>
            </w:pPr>
            <w:del w:id="197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1980" w:author="Ilkka Rinne" w:date="2021-05-24T16:03:00Z"/>
              </w:rPr>
            </w:pPr>
            <w:del w:id="1981" w:author="Ilkka Rinne" w:date="2021-05-24T16:03:00Z">
              <w:r w:rsidRPr="006E753C" w:rsidDel="002203E7">
                <w:delText>19156:2011:SF_Specimen.specimenType</w:delText>
              </w:r>
            </w:del>
          </w:p>
        </w:tc>
      </w:tr>
      <w:tr w:rsidR="006E753C" w:rsidRPr="006E753C" w:rsidDel="002203E7" w14:paraId="604E5F68" w14:textId="47526480" w:rsidTr="006E753C">
        <w:trPr>
          <w:del w:id="1982"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1983" w:author="Ilkka Rinne" w:date="2021-05-24T16:03:00Z"/>
              </w:rPr>
            </w:pPr>
            <w:del w:id="1984"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1985" w:author="Ilkka Rinne" w:date="2021-05-24T16:03:00Z"/>
              </w:rPr>
            </w:pPr>
            <w:del w:id="198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1987" w:author="Ilkka Rinne" w:date="2021-05-24T16:03:00Z"/>
              </w:rPr>
            </w:pPr>
            <w:del w:id="1988" w:author="Ilkka Rinne" w:date="2021-05-24T16:03:00Z">
              <w:r w:rsidRPr="006E753C" w:rsidDel="002203E7">
                <w:delText>19156:2011:SF_Specimen.processingDetails</w:delText>
              </w:r>
            </w:del>
          </w:p>
        </w:tc>
      </w:tr>
      <w:tr w:rsidR="006E753C" w:rsidRPr="006E753C" w:rsidDel="002203E7" w14:paraId="5713FCDF" w14:textId="6FE95E76" w:rsidTr="006E753C">
        <w:trPr>
          <w:del w:id="1989"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1990" w:author="Ilkka Rinne" w:date="2021-05-24T16:03:00Z"/>
              </w:rPr>
            </w:pPr>
            <w:del w:id="1991"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1992" w:author="Ilkka Rinne" w:date="2021-05-24T16:03:00Z"/>
              </w:rPr>
            </w:pPr>
            <w:del w:id="1993"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1994" w:author="Ilkka Rinne" w:date="2021-05-24T16:03:00Z"/>
              </w:rPr>
            </w:pPr>
            <w:del w:id="1995"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1996" w:author="Katharina Schleidt" w:date="2021-04-21T16:33:00Z"/>
          <w:del w:id="1997" w:author="Ilkka Rinne" w:date="2021-05-24T16:03:00Z"/>
          <w:lang w:eastAsia="ja-JP"/>
        </w:rPr>
      </w:pPr>
      <w:ins w:id="1998" w:author="Katharina Schleidt" w:date="2021-04-21T16:33:00Z">
        <w:del w:id="1999"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000"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000"/>
    </w:p>
    <w:p w14:paraId="310591AF" w14:textId="19FDA2FF" w:rsidR="00491C3C" w:rsidRDefault="00295A39" w:rsidP="002B4EBE">
      <w:pPr>
        <w:pStyle w:val="a2"/>
      </w:pPr>
      <w:bookmarkStart w:id="2001" w:name="_Toc72768953"/>
      <w:r w:rsidRPr="00295A39">
        <w:t>Features, coverages and observations — Different views of information</w:t>
      </w:r>
      <w:bookmarkEnd w:id="2001"/>
    </w:p>
    <w:p w14:paraId="129A17BE" w14:textId="77777777" w:rsidR="00366758" w:rsidRDefault="00366758" w:rsidP="00366758">
      <w:r>
        <w:t>ISO 19109 describes the feature as a “fundamental unit of geographic information”. The “General Feature Model” (GFM) presented in ISO </w:t>
      </w:r>
      <w:commentRangeStart w:id="2002"/>
      <w:r>
        <w:t xml:space="preserve">19101 </w:t>
      </w:r>
      <w:commentRangeEnd w:id="2002"/>
      <w:r w:rsidR="00621028">
        <w:rPr>
          <w:rStyle w:val="CommentReference"/>
        </w:rPr>
        <w:commentReference w:id="2002"/>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003"/>
      <w:r>
        <w:t>ISO 19123</w:t>
      </w:r>
      <w:ins w:id="2004" w:author="Katharina Schleidt" w:date="2021-04-21T16:19:00Z">
        <w:r w:rsidR="00621028">
          <w:t>-1</w:t>
        </w:r>
        <w:commentRangeEnd w:id="2003"/>
        <w:r w:rsidR="00621028">
          <w:rPr>
            <w:rStyle w:val="CommentReference"/>
          </w:rPr>
          <w:commentReference w:id="2003"/>
        </w:r>
      </w:ins>
      <w:ins w:id="2005"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006" w:author="Katharina Schleidt" w:date="2021-04-21T13:20:00Z">
        <w:r w:rsidR="00020674" w:rsidRPr="00020674">
          <w:t xml:space="preserve">An observation is an identifiable, instantiable and useful unit of </w:t>
        </w:r>
      </w:ins>
      <w:ins w:id="2007" w:author="Katharina Schleidt" w:date="2021-05-11T21:02:00Z">
        <w:r w:rsidR="00EC3D8D" w:rsidRPr="00020674">
          <w:t>information;</w:t>
        </w:r>
      </w:ins>
      <w:ins w:id="2008" w:author="Katharina Schleidt" w:date="2021-04-21T13:20:00Z">
        <w:r w:rsidR="00020674" w:rsidRPr="00020674">
          <w:t xml:space="preserve"> </w:t>
        </w:r>
      </w:ins>
      <w:ins w:id="2009" w:author="Katharina Schleidt" w:date="2021-05-11T21:02:00Z">
        <w:r w:rsidR="00EC3D8D" w:rsidRPr="00020674">
          <w:t>therefore,</w:t>
        </w:r>
      </w:ins>
      <w:ins w:id="2010" w:author="Katharina Schleidt" w:date="2021-04-21T13:20:00Z">
        <w:r w:rsidR="00020674" w:rsidRPr="00020674">
          <w:t xml:space="preserve"> an observation is a feature type.</w:t>
        </w:r>
      </w:ins>
      <w:del w:id="2011"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012" w:name="_l7a3n9" w:colFirst="0" w:colLast="0"/>
      <w:bookmarkEnd w:id="2012"/>
    </w:p>
    <w:p w14:paraId="4BD06ECF" w14:textId="5C794931" w:rsidR="00295A39" w:rsidRDefault="00295A39" w:rsidP="00295A39">
      <w:pPr>
        <w:pStyle w:val="a2"/>
      </w:pPr>
      <w:bookmarkStart w:id="2013" w:name="_Toc72768954"/>
      <w:r w:rsidRPr="00295A39">
        <w:lastRenderedPageBreak/>
        <w:t>Observation concerns</w:t>
      </w:r>
      <w:bookmarkEnd w:id="201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014" w:author="Katharina Schleidt" w:date="2021-04-18T19:28:00Z">
        <w:r w:rsidDel="001B02F3">
          <w:rPr>
            <w:lang w:eastAsia="ja-JP"/>
          </w:rPr>
          <w:delText>phenomenon</w:delText>
        </w:r>
      </w:del>
      <w:ins w:id="2015"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016" w:author="Katharina Schleidt" w:date="2021-04-18T19:28:00Z">
        <w:r w:rsidDel="001B02F3">
          <w:rPr>
            <w:lang w:eastAsia="ja-JP"/>
          </w:rPr>
          <w:delText>phenomenon</w:delText>
        </w:r>
      </w:del>
      <w:ins w:id="2017"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018" w:author="Katharina Schleidt" w:date="2021-04-18T19:28:00Z">
        <w:r w:rsidDel="001B02F3">
          <w:rPr>
            <w:lang w:eastAsia="ja-JP"/>
          </w:rPr>
          <w:delText>phenomenon</w:delText>
        </w:r>
      </w:del>
      <w:ins w:id="2019"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020" w:name="_Toc72768955"/>
      <w:r w:rsidRPr="00295A39">
        <w:t>Sample, Sampling concerns</w:t>
      </w:r>
      <w:bookmarkEnd w:id="202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021" w:name="_Toc72768956"/>
      <w:r w:rsidRPr="00295A39">
        <w:lastRenderedPageBreak/>
        <w:t>Observations and Coverages</w:t>
      </w:r>
      <w:bookmarkEnd w:id="2021"/>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2022"/>
      <w:ins w:id="2023" w:author="Katharina Schleidt" w:date="2021-04-21T16:20:00Z">
        <w:r w:rsidR="00621028">
          <w:t>ISO 19123-2</w:t>
        </w:r>
      </w:ins>
      <w:ins w:id="2024" w:author="Katharina Schleidt" w:date="2021-04-21T16:23:00Z">
        <w:r w:rsidR="00621028">
          <w:t>:2018</w:t>
        </w:r>
      </w:ins>
      <w:del w:id="2025" w:author="Katharina Schleidt" w:date="2021-04-21T16:20:00Z">
        <w:r w:rsidR="00383C9B" w:rsidRPr="00383C9B" w:rsidDel="00621028">
          <w:rPr>
            <w:lang w:eastAsia="ja-JP"/>
          </w:rPr>
          <w:delText>CIS</w:delText>
        </w:r>
      </w:del>
      <w:ins w:id="2026" w:author="Katharina Schleidt" w:date="2021-04-21T16:24:00Z">
        <w:r w:rsidR="00621028">
          <w:rPr>
            <w:lang w:eastAsia="ja-JP"/>
          </w:rPr>
          <w:t xml:space="preserve"> &amp; ISO 19123-1:20xx</w:t>
        </w:r>
      </w:ins>
      <w:commentRangeEnd w:id="2022"/>
      <w:ins w:id="2027" w:author="Katharina Schleidt" w:date="2021-04-21T16:29:00Z">
        <w:r w:rsidR="00501289">
          <w:rPr>
            <w:rStyle w:val="CommentReference"/>
          </w:rPr>
          <w:commentReference w:id="2022"/>
        </w:r>
      </w:ins>
      <w:r w:rsidR="00383C9B" w:rsidRPr="00383C9B">
        <w:rPr>
          <w:lang w:eastAsia="ja-JP"/>
        </w:rPr>
        <w:t>)</w:t>
      </w:r>
      <w:ins w:id="2028"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029" w:name="_Toc443470372"/>
      <w:bookmarkStart w:id="2030" w:name="_Toc450303224"/>
      <w:bookmarkStart w:id="2031" w:name="_Toc9996979"/>
      <w:bookmarkStart w:id="2032" w:name="_Toc353342679"/>
      <w:bookmarkStart w:id="2033" w:name="_Toc72768957"/>
      <w:r w:rsidRPr="00F02BC7">
        <w:lastRenderedPageBreak/>
        <w:t>Bibliography</w:t>
      </w:r>
      <w:bookmarkEnd w:id="2029"/>
      <w:bookmarkEnd w:id="2030"/>
      <w:bookmarkEnd w:id="2031"/>
      <w:bookmarkEnd w:id="2032"/>
      <w:bookmarkEnd w:id="2033"/>
    </w:p>
    <w:p w14:paraId="2D5EEB0F" w14:textId="77777777" w:rsidR="000E01BD" w:rsidRPr="000E01BD" w:rsidRDefault="000E01BD" w:rsidP="00220B53">
      <w:pPr>
        <w:numPr>
          <w:ilvl w:val="0"/>
          <w:numId w:val="27"/>
        </w:numPr>
        <w:rPr>
          <w:lang w:val="de"/>
        </w:rPr>
      </w:pPr>
      <w:bookmarkStart w:id="2034" w:name="_Ref52486356"/>
      <w:bookmarkStart w:id="203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034"/>
    </w:p>
    <w:p w14:paraId="2D6C5F90" w14:textId="77777777" w:rsidR="000E01BD" w:rsidRPr="001A42F9" w:rsidRDefault="000E01BD" w:rsidP="00220B53">
      <w:pPr>
        <w:numPr>
          <w:ilvl w:val="0"/>
          <w:numId w:val="27"/>
        </w:numPr>
        <w:rPr>
          <w:lang w:val="en-US"/>
        </w:rPr>
      </w:pPr>
      <w:bookmarkStart w:id="203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036"/>
    </w:p>
    <w:p w14:paraId="319AEB3C" w14:textId="1B331C74" w:rsidR="000E01BD" w:rsidRPr="001A42F9" w:rsidRDefault="005C6D04" w:rsidP="00220B53">
      <w:pPr>
        <w:numPr>
          <w:ilvl w:val="0"/>
          <w:numId w:val="27"/>
        </w:numPr>
        <w:rPr>
          <w:lang w:val="en-US"/>
        </w:rPr>
      </w:pPr>
      <w:ins w:id="2037" w:author="Katharina Schleidt" w:date="2021-04-21T15:08:00Z">
        <w:r w:rsidRPr="005C6D04">
          <w:rPr>
            <w:i/>
            <w:lang w:val="en-US"/>
          </w:rPr>
          <w:t>(removed as no longer relevant)</w:t>
        </w:r>
      </w:ins>
      <w:commentRangeStart w:id="2038"/>
      <w:del w:id="203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038"/>
        <w:r w:rsidDel="005C6D04">
          <w:rPr>
            <w:rStyle w:val="CommentReference"/>
          </w:rPr>
          <w:commentReference w:id="2038"/>
        </w:r>
      </w:del>
    </w:p>
    <w:p w14:paraId="1F3F210F" w14:textId="77777777" w:rsidR="000E01BD" w:rsidRPr="000E01BD" w:rsidRDefault="000E01BD" w:rsidP="00220B53">
      <w:pPr>
        <w:numPr>
          <w:ilvl w:val="0"/>
          <w:numId w:val="27"/>
        </w:numPr>
        <w:rPr>
          <w:lang w:val="de"/>
        </w:rPr>
      </w:pPr>
      <w:bookmarkStart w:id="204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040"/>
    </w:p>
    <w:p w14:paraId="53E40222" w14:textId="77777777" w:rsidR="000E01BD" w:rsidRPr="001A42F9" w:rsidRDefault="000E01BD" w:rsidP="00220B53">
      <w:pPr>
        <w:numPr>
          <w:ilvl w:val="0"/>
          <w:numId w:val="27"/>
        </w:numPr>
        <w:rPr>
          <w:lang w:val="en-US"/>
        </w:rPr>
      </w:pPr>
      <w:bookmarkStart w:id="2041" w:name="_Ref52486369"/>
      <w:r w:rsidRPr="001A42F9">
        <w:rPr>
          <w:i/>
          <w:lang w:val="en-US"/>
        </w:rPr>
        <w:t>VIM3: International vocabulary of metrology – Basic and general concepts and associated terms</w:t>
      </w:r>
      <w:r w:rsidRPr="001A42F9">
        <w:rPr>
          <w:lang w:val="en-US"/>
        </w:rPr>
        <w:t xml:space="preserve"> : BIPM/ISO 2012</w:t>
      </w:r>
      <w:bookmarkEnd w:id="2041"/>
    </w:p>
    <w:p w14:paraId="6D32A957" w14:textId="0E2B41DC" w:rsidR="000E01BD" w:rsidRPr="001A42F9" w:rsidRDefault="005C6D04" w:rsidP="00220B53">
      <w:pPr>
        <w:numPr>
          <w:ilvl w:val="0"/>
          <w:numId w:val="27"/>
        </w:numPr>
        <w:rPr>
          <w:lang w:val="en-US"/>
        </w:rPr>
      </w:pPr>
      <w:ins w:id="2042" w:author="Katharina Schleidt" w:date="2021-04-21T15:08:00Z">
        <w:r w:rsidRPr="005C6D04">
          <w:rPr>
            <w:lang w:val="en-US"/>
          </w:rPr>
          <w:t>(removed as no longer relevant)</w:t>
        </w:r>
      </w:ins>
      <w:commentRangeStart w:id="2043"/>
      <w:del w:id="204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043"/>
        <w:r w:rsidDel="005C6D04">
          <w:rPr>
            <w:rStyle w:val="CommentReference"/>
          </w:rPr>
          <w:commentReference w:id="2043"/>
        </w:r>
      </w:del>
    </w:p>
    <w:p w14:paraId="4B976A63" w14:textId="0D690D2B" w:rsidR="000E01BD" w:rsidRPr="001A42F9" w:rsidRDefault="005C6D04" w:rsidP="00220B53">
      <w:pPr>
        <w:numPr>
          <w:ilvl w:val="0"/>
          <w:numId w:val="27"/>
        </w:numPr>
        <w:rPr>
          <w:lang w:val="en-US"/>
        </w:rPr>
      </w:pPr>
      <w:ins w:id="2045" w:author="Katharina Schleidt" w:date="2021-04-21T15:08:00Z">
        <w:r w:rsidRPr="005C6D04">
          <w:rPr>
            <w:lang w:val="en-US"/>
          </w:rPr>
          <w:t>(removed as no longer relevant)</w:t>
        </w:r>
      </w:ins>
      <w:commentRangeStart w:id="2046"/>
      <w:del w:id="204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046"/>
        <w:r w:rsidDel="005C6D04">
          <w:rPr>
            <w:rStyle w:val="CommentReference"/>
          </w:rPr>
          <w:commentReference w:id="2046"/>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2048" w:author="Katharina Schleidt" w:date="2021-04-21T15:08:00Z">
            <w:rPr>
              <w:lang w:val="de"/>
            </w:rPr>
          </w:rPrChange>
        </w:rPr>
      </w:pPr>
      <w:ins w:id="2049" w:author="Katharina Schleidt" w:date="2021-04-21T15:08:00Z">
        <w:r w:rsidRPr="005C6D04">
          <w:rPr>
            <w:lang w:val="en-US"/>
            <w:rPrChange w:id="2050" w:author="Katharina Schleidt" w:date="2021-04-21T15:08:00Z">
              <w:rPr>
                <w:lang w:val="de"/>
              </w:rPr>
            </w:rPrChange>
          </w:rPr>
          <w:t>(removed as no longer relevant)</w:t>
        </w:r>
      </w:ins>
      <w:del w:id="2051" w:author="Katharina Schleidt" w:date="2021-04-21T15:08:00Z">
        <w:r w:rsidR="000E01BD" w:rsidRPr="005C6D04" w:rsidDel="005C6D04">
          <w:rPr>
            <w:lang w:val="en-US"/>
            <w:rPrChange w:id="2052" w:author="Katharina Schleidt" w:date="2021-04-21T15:08:00Z">
              <w:rPr>
                <w:lang w:val="de"/>
              </w:rPr>
            </w:rPrChange>
          </w:rPr>
          <w:delText xml:space="preserve">ISO 19143:2010, </w:delText>
        </w:r>
        <w:r w:rsidR="000E01BD" w:rsidRPr="005C6D04" w:rsidDel="005C6D04">
          <w:rPr>
            <w:i/>
            <w:lang w:val="en-US"/>
            <w:rPrChange w:id="205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054"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2054"/>
    </w:p>
    <w:p w14:paraId="66D96BEC" w14:textId="77777777" w:rsidR="000E01BD" w:rsidRPr="000E01BD" w:rsidRDefault="000E01BD" w:rsidP="00220B53">
      <w:pPr>
        <w:numPr>
          <w:ilvl w:val="0"/>
          <w:numId w:val="27"/>
        </w:numPr>
        <w:rPr>
          <w:lang w:val="de"/>
        </w:rPr>
      </w:pPr>
      <w:bookmarkStart w:id="2055"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2055"/>
    </w:p>
    <w:p w14:paraId="3E0E2329" w14:textId="376DE00D" w:rsidR="000E01BD" w:rsidRPr="001A42F9" w:rsidRDefault="000E01BD" w:rsidP="00220B53">
      <w:pPr>
        <w:numPr>
          <w:ilvl w:val="0"/>
          <w:numId w:val="27"/>
        </w:numPr>
        <w:rPr>
          <w:lang w:val="en-US"/>
        </w:rPr>
      </w:pPr>
      <w:bookmarkStart w:id="2056"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2056"/>
      <w:r w:rsidRPr="001A42F9">
        <w:rPr>
          <w:lang w:val="en-US"/>
        </w:rPr>
        <w:t xml:space="preserve"> </w:t>
      </w:r>
    </w:p>
    <w:p w14:paraId="3F67C159" w14:textId="2014AB64" w:rsidR="000E01BD" w:rsidRPr="001B02F3" w:rsidRDefault="005C6D04" w:rsidP="00220B53">
      <w:pPr>
        <w:numPr>
          <w:ilvl w:val="0"/>
          <w:numId w:val="27"/>
        </w:numPr>
        <w:rPr>
          <w:lang w:val="en-US"/>
          <w:rPrChange w:id="2057" w:author="Katharina Schleidt" w:date="2021-04-18T19:25:00Z">
            <w:rPr>
              <w:lang w:val="de"/>
            </w:rPr>
          </w:rPrChange>
        </w:rPr>
      </w:pPr>
      <w:ins w:id="2058" w:author="Katharina Schleidt" w:date="2021-04-21T15:09:00Z">
        <w:r w:rsidRPr="005C6D04">
          <w:rPr>
            <w:i/>
            <w:lang w:val="en-US"/>
          </w:rPr>
          <w:t>(removed as no longer relevant)</w:t>
        </w:r>
      </w:ins>
      <w:del w:id="2059"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060"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061"/>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2061"/>
      <w:r w:rsidR="003A68D3">
        <w:rPr>
          <w:rStyle w:val="CommentReference"/>
        </w:rPr>
        <w:commentReference w:id="2061"/>
      </w:r>
    </w:p>
    <w:p w14:paraId="37542689" w14:textId="25B8126B" w:rsidR="000E01BD" w:rsidRPr="001A42F9" w:rsidRDefault="000E01BD" w:rsidP="00220B53">
      <w:pPr>
        <w:numPr>
          <w:ilvl w:val="0"/>
          <w:numId w:val="27"/>
        </w:numPr>
        <w:rPr>
          <w:lang w:val="en-US"/>
        </w:rPr>
      </w:pPr>
      <w:commentRangeStart w:id="2062"/>
      <w:commentRangeStart w:id="2063"/>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2064" w:author="Katharina Schleidt" w:date="2021-04-18T20:18:00Z">
        <w:r w:rsidR="00032197" w:rsidRPr="00032197">
          <w:t>https://ucum.org/ucum.html</w:t>
        </w:r>
      </w:ins>
      <w:del w:id="206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2062"/>
      <w:r w:rsidR="009A03C8">
        <w:rPr>
          <w:rStyle w:val="CommentReference"/>
        </w:rPr>
        <w:commentReference w:id="2062"/>
      </w:r>
      <w:commentRangeEnd w:id="2063"/>
      <w:r w:rsidR="009A03C8">
        <w:rPr>
          <w:rStyle w:val="CommentReference"/>
        </w:rPr>
        <w:commentReference w:id="2063"/>
      </w:r>
    </w:p>
    <w:p w14:paraId="325737B4" w14:textId="0C1E8927" w:rsidR="000E01BD" w:rsidRPr="000E01BD" w:rsidRDefault="000E01BD" w:rsidP="00220B53">
      <w:pPr>
        <w:numPr>
          <w:ilvl w:val="0"/>
          <w:numId w:val="27"/>
        </w:numPr>
        <w:rPr>
          <w:lang w:val="de"/>
        </w:rPr>
      </w:pPr>
      <w:bookmarkStart w:id="2066"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2066"/>
    </w:p>
    <w:p w14:paraId="5700B760" w14:textId="77777777" w:rsidR="000E01BD" w:rsidRPr="001A42F9" w:rsidRDefault="000E01BD" w:rsidP="00220B53">
      <w:pPr>
        <w:numPr>
          <w:ilvl w:val="0"/>
          <w:numId w:val="27"/>
        </w:numPr>
        <w:rPr>
          <w:lang w:val="en-US"/>
        </w:rPr>
      </w:pPr>
      <w:bookmarkStart w:id="2067" w:name="_Ref52486124"/>
      <w:r w:rsidRPr="001A42F9">
        <w:rPr>
          <w:i/>
          <w:lang w:val="en-US"/>
        </w:rPr>
        <w:t>Sensor Observation Service</w:t>
      </w:r>
      <w:r w:rsidRPr="001A42F9">
        <w:rPr>
          <w:lang w:val="en-US"/>
        </w:rPr>
        <w:t>, OpenGIS® Implementation Specification OGC document 12-006</w:t>
      </w:r>
      <w:bookmarkEnd w:id="2067"/>
      <w:r w:rsidRPr="001A42F9">
        <w:rPr>
          <w:lang w:val="en-US"/>
        </w:rPr>
        <w:t xml:space="preserve"> </w:t>
      </w:r>
    </w:p>
    <w:p w14:paraId="5187C68D" w14:textId="77777777" w:rsidR="000E01BD" w:rsidRPr="000E01BD" w:rsidRDefault="000E01BD" w:rsidP="00220B53">
      <w:pPr>
        <w:numPr>
          <w:ilvl w:val="0"/>
          <w:numId w:val="27"/>
        </w:numPr>
        <w:rPr>
          <w:lang w:val="de"/>
        </w:rPr>
      </w:pPr>
      <w:bookmarkStart w:id="2068" w:name="_Ref52486101"/>
      <w:r w:rsidRPr="001A42F9">
        <w:rPr>
          <w:lang w:val="en-US"/>
        </w:rPr>
        <w:t xml:space="preserve">The OGC SensorThings API Part 1: Sensing (2016). </w:t>
      </w:r>
      <w:r w:rsidRPr="000E01BD">
        <w:rPr>
          <w:lang w:val="de"/>
        </w:rPr>
        <w:t>OGC Document OGC: 15-078R6,</w:t>
      </w:r>
      <w:bookmarkEnd w:id="2068"/>
      <w:r w:rsidRPr="000E01BD">
        <w:rPr>
          <w:lang w:val="de"/>
        </w:rPr>
        <w:t xml:space="preserve"> </w:t>
      </w:r>
    </w:p>
    <w:p w14:paraId="60D8DF8B" w14:textId="26A2A79D" w:rsidR="000E01BD" w:rsidRPr="009A03C8" w:rsidRDefault="009A03C8" w:rsidP="00220B53">
      <w:pPr>
        <w:numPr>
          <w:ilvl w:val="0"/>
          <w:numId w:val="27"/>
        </w:numPr>
        <w:rPr>
          <w:lang w:val="en-US"/>
          <w:rPrChange w:id="2069" w:author="Katharina Schleidt" w:date="2021-04-21T15:44:00Z">
            <w:rPr>
              <w:lang w:val="de"/>
            </w:rPr>
          </w:rPrChange>
        </w:rPr>
      </w:pPr>
      <w:ins w:id="2070" w:author="Katharina Schleidt" w:date="2021-04-21T15:44:00Z">
        <w:r w:rsidRPr="009A03C8">
          <w:rPr>
            <w:lang w:val="en-US"/>
          </w:rPr>
          <w:t>(removed as no longer relevant)</w:t>
        </w:r>
      </w:ins>
      <w:del w:id="2071"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072" w:author="Katharina Schleidt" w:date="2021-04-21T15:44:00Z">
              <w:rPr>
                <w:i/>
                <w:lang w:val="de"/>
              </w:rPr>
            </w:rPrChange>
          </w:rPr>
          <w:delText>Science</w:delText>
        </w:r>
        <w:r w:rsidR="000E01BD" w:rsidRPr="009A03C8" w:rsidDel="009A03C8">
          <w:rPr>
            <w:lang w:val="en-US"/>
            <w:rPrChange w:id="2073" w:author="Katharina Schleidt" w:date="2021-04-21T15:44:00Z">
              <w:rPr>
                <w:lang w:val="de"/>
              </w:rPr>
            </w:rPrChange>
          </w:rPr>
          <w:delText xml:space="preserve"> 1946, </w:delText>
        </w:r>
        <w:r w:rsidR="000E01BD" w:rsidRPr="009A03C8" w:rsidDel="009A03C8">
          <w:rPr>
            <w:b/>
            <w:lang w:val="en-US"/>
            <w:rPrChange w:id="2074" w:author="Katharina Schleidt" w:date="2021-04-21T15:44:00Z">
              <w:rPr>
                <w:b/>
                <w:lang w:val="de"/>
              </w:rPr>
            </w:rPrChange>
          </w:rPr>
          <w:delText>103</w:delText>
        </w:r>
        <w:r w:rsidR="000E01BD" w:rsidRPr="009A03C8" w:rsidDel="009A03C8">
          <w:rPr>
            <w:lang w:val="en-US"/>
            <w:rPrChange w:id="207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076"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2076"/>
    </w:p>
    <w:p w14:paraId="0235D254" w14:textId="77777777" w:rsidR="000E01BD" w:rsidRPr="001A42F9" w:rsidRDefault="000E01BD" w:rsidP="00220B53">
      <w:pPr>
        <w:numPr>
          <w:ilvl w:val="0"/>
          <w:numId w:val="27"/>
        </w:numPr>
        <w:rPr>
          <w:lang w:val="en-US"/>
        </w:rPr>
      </w:pPr>
      <w:bookmarkStart w:id="2077" w:name="_Ref52486449"/>
      <w:r w:rsidRPr="001A42F9">
        <w:rPr>
          <w:i/>
          <w:lang w:val="en-US"/>
        </w:rPr>
        <w:lastRenderedPageBreak/>
        <w:t>SWE Common Data Model Encoding Standard,</w:t>
      </w:r>
      <w:r w:rsidRPr="001A42F9">
        <w:rPr>
          <w:lang w:val="en-US"/>
        </w:rPr>
        <w:t xml:space="preserve"> OpenGIS® Implementation Standard OGC document 08094r1</w:t>
      </w:r>
      <w:bookmarkEnd w:id="2077"/>
    </w:p>
    <w:p w14:paraId="39D31349" w14:textId="631A2C7D" w:rsidR="00F24D49" w:rsidRPr="001A42F9" w:rsidRDefault="00F24D49" w:rsidP="00220B53">
      <w:pPr>
        <w:numPr>
          <w:ilvl w:val="0"/>
          <w:numId w:val="27"/>
        </w:numPr>
        <w:rPr>
          <w:lang w:val="en-US"/>
        </w:rPr>
      </w:pPr>
      <w:bookmarkStart w:id="2078" w:name="_3w19e94" w:colFirst="0" w:colLast="0"/>
      <w:bookmarkEnd w:id="2078"/>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2079" w:author="Katharina Schleidt" w:date="2021-04-21T15:50:00Z">
            <w:rPr>
              <w:lang w:val="de"/>
            </w:rPr>
          </w:rPrChange>
        </w:rPr>
      </w:pPr>
      <w:ins w:id="2080" w:author="Katharina Schleidt" w:date="2021-04-21T15:46:00Z">
        <w:r w:rsidRPr="009A03C8">
          <w:rPr>
            <w:lang w:val="en-US"/>
          </w:rPr>
          <w:t>(removed as no longer relevant)</w:t>
        </w:r>
      </w:ins>
      <w:del w:id="2081"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082"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2083"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084" w:name="_ke1jpxfdidr0" w:colFirst="0" w:colLast="0"/>
      <w:bookmarkStart w:id="2085" w:name="_Ref52486267"/>
      <w:bookmarkEnd w:id="2084"/>
      <w:r w:rsidRPr="001A42F9">
        <w:rPr>
          <w:i/>
          <w:lang w:val="en-US"/>
        </w:rPr>
        <w:t xml:space="preserve">OGC: The Specification Model - A Standard for Modular specifications (2009). </w:t>
      </w:r>
      <w:r w:rsidRPr="000E01BD">
        <w:rPr>
          <w:i/>
          <w:lang w:val="de"/>
        </w:rPr>
        <w:t>OGC document 08-131r3,</w:t>
      </w:r>
      <w:bookmarkEnd w:id="2085"/>
      <w:r w:rsidRPr="000E01BD">
        <w:rPr>
          <w:i/>
          <w:lang w:val="de"/>
        </w:rPr>
        <w:t xml:space="preserve"> </w:t>
      </w:r>
    </w:p>
    <w:p w14:paraId="2E6E8FE5" w14:textId="77777777" w:rsidR="000E01BD" w:rsidRPr="001A42F9" w:rsidRDefault="000E01BD" w:rsidP="00220B53">
      <w:pPr>
        <w:numPr>
          <w:ilvl w:val="0"/>
          <w:numId w:val="27"/>
        </w:numPr>
        <w:rPr>
          <w:lang w:val="en-US"/>
        </w:rPr>
      </w:pPr>
      <w:bookmarkStart w:id="2086" w:name="_4zj9roh0nc22" w:colFirst="0" w:colLast="0"/>
      <w:bookmarkStart w:id="2087" w:name="_Ref52486218"/>
      <w:bookmarkEnd w:id="2086"/>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2087"/>
      <w:r w:rsidRPr="001A42F9">
        <w:rPr>
          <w:lang w:val="en-US"/>
        </w:rPr>
        <w:t xml:space="preserve"> </w:t>
      </w:r>
    </w:p>
    <w:p w14:paraId="62931DA7" w14:textId="01B70E74" w:rsidR="000E01BD" w:rsidRPr="000E01BD" w:rsidRDefault="000E01BD" w:rsidP="00220B53">
      <w:pPr>
        <w:numPr>
          <w:ilvl w:val="0"/>
          <w:numId w:val="27"/>
        </w:numPr>
        <w:rPr>
          <w:lang w:val="de"/>
        </w:rPr>
      </w:pPr>
      <w:bookmarkStart w:id="2088" w:name="_lrqa8kqa7h6w" w:colFirst="0" w:colLast="0"/>
      <w:bookmarkEnd w:id="2088"/>
      <w:commentRangeStart w:id="2089"/>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2089"/>
      <w:r w:rsidR="009A03C8">
        <w:rPr>
          <w:rStyle w:val="CommentReference"/>
        </w:rPr>
        <w:commentReference w:id="2089"/>
      </w:r>
    </w:p>
    <w:p w14:paraId="40E58B3A" w14:textId="66B23AFA" w:rsidR="000E01BD" w:rsidRPr="001A42F9" w:rsidRDefault="000E01BD" w:rsidP="00220B53">
      <w:pPr>
        <w:numPr>
          <w:ilvl w:val="0"/>
          <w:numId w:val="27"/>
        </w:numPr>
        <w:rPr>
          <w:lang w:val="en-US"/>
        </w:rPr>
      </w:pPr>
      <w:bookmarkStart w:id="2090" w:name="_y20zani37k1u" w:colFirst="0" w:colLast="0"/>
      <w:bookmarkEnd w:id="2090"/>
      <w:commentRangeStart w:id="2091"/>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2091"/>
      <w:r w:rsidR="002E3170">
        <w:rPr>
          <w:rStyle w:val="CommentReference"/>
        </w:rPr>
        <w:commentReference w:id="2091"/>
      </w:r>
    </w:p>
    <w:p w14:paraId="411AF7B4" w14:textId="5E8D638F" w:rsidR="000E01BD" w:rsidRPr="001A42F9" w:rsidRDefault="000E01BD" w:rsidP="00220B53">
      <w:pPr>
        <w:numPr>
          <w:ilvl w:val="0"/>
          <w:numId w:val="27"/>
        </w:numPr>
        <w:rPr>
          <w:lang w:val="en-US"/>
        </w:rPr>
      </w:pPr>
      <w:bookmarkStart w:id="2092" w:name="_eyz613s6s55c" w:colFirst="0" w:colLast="0"/>
      <w:bookmarkEnd w:id="2092"/>
      <w:commentRangeStart w:id="2093"/>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2093"/>
      <w:r w:rsidR="002E3170">
        <w:rPr>
          <w:rStyle w:val="CommentReference"/>
        </w:rPr>
        <w:commentReference w:id="2093"/>
      </w:r>
    </w:p>
    <w:p w14:paraId="429D80BE" w14:textId="77777777" w:rsidR="000E01BD" w:rsidRPr="001B02F3" w:rsidRDefault="000E01BD" w:rsidP="00220B53">
      <w:pPr>
        <w:numPr>
          <w:ilvl w:val="0"/>
          <w:numId w:val="27"/>
        </w:numPr>
        <w:rPr>
          <w:lang w:val="en-US"/>
          <w:rPrChange w:id="2094" w:author="Katharina Schleidt" w:date="2021-04-18T19:25:00Z">
            <w:rPr>
              <w:lang w:val="de"/>
            </w:rPr>
          </w:rPrChange>
        </w:rPr>
      </w:pPr>
      <w:bookmarkStart w:id="2095" w:name="_iokycrd6np27" w:colFirst="0" w:colLast="0"/>
      <w:bookmarkEnd w:id="2095"/>
      <w:commentRangeStart w:id="2096"/>
      <w:r w:rsidRPr="001A42F9">
        <w:rPr>
          <w:i/>
          <w:lang w:val="en-US"/>
        </w:rPr>
        <w:t>Ontology for observations and sampling features, with alignments to existing models</w:t>
      </w:r>
      <w:r w:rsidRPr="001A42F9">
        <w:rPr>
          <w:lang w:val="en-US"/>
        </w:rPr>
        <w:t xml:space="preserve">. </w:t>
      </w:r>
      <w:r w:rsidRPr="001B02F3">
        <w:rPr>
          <w:lang w:val="en-US"/>
          <w:rPrChange w:id="2097" w:author="Katharina Schleidt" w:date="2021-04-18T19:25:00Z">
            <w:rPr>
              <w:lang w:val="de"/>
            </w:rPr>
          </w:rPrChange>
        </w:rPr>
        <w:t xml:space="preserve">S.J.D. Cox. Semantic Web. 2017. Available (viewed 2020-09-29) at https://content.iospress.com/articles/semantic-web/sw214 </w:t>
      </w:r>
      <w:commentRangeEnd w:id="2096"/>
      <w:r w:rsidR="002E3170">
        <w:rPr>
          <w:rStyle w:val="CommentReference"/>
        </w:rPr>
        <w:commentReference w:id="2096"/>
      </w:r>
    </w:p>
    <w:bookmarkEnd w:id="2035"/>
    <w:p w14:paraId="0E5333B5" w14:textId="06E86334" w:rsidR="001A33D0" w:rsidRDefault="001A33D0">
      <w:pPr>
        <w:rPr>
          <w:ins w:id="2098" w:author="Katharina Schleidt" w:date="2021-04-21T16:14:00Z"/>
        </w:rPr>
      </w:pPr>
    </w:p>
    <w:p w14:paraId="1C3265B5" w14:textId="5474A3D9" w:rsidR="00621028" w:rsidRDefault="00621028">
      <w:pPr>
        <w:rPr>
          <w:ins w:id="2099"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2100" w:author="Katharina Schleidt" w:date="2021-05-11T19:08:00Z"/>
          <w:rFonts w:ascii="Times New Roman" w:eastAsia="Times New Roman" w:hAnsi="Times New Roman"/>
          <w:sz w:val="24"/>
          <w:szCs w:val="24"/>
          <w:lang w:val="en-US" w:eastAsia="de-AT"/>
          <w:rPrChange w:id="2101" w:author="Katharina Schleidt" w:date="2021-05-11T19:08:00Z">
            <w:rPr>
              <w:ins w:id="2102" w:author="Katharina Schleidt" w:date="2021-05-11T19:08:00Z"/>
            </w:rPr>
          </w:rPrChange>
        </w:rPr>
      </w:pPr>
      <w:ins w:id="2103"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2104" w:author="Katharina Schleidt" w:date="2021-04-21T16:17:00Z"/>
          <w:rFonts w:ascii="Times New Roman" w:eastAsia="Times New Roman" w:hAnsi="Times New Roman"/>
          <w:sz w:val="24"/>
          <w:szCs w:val="24"/>
          <w:lang w:val="en-US" w:eastAsia="de-AT"/>
          <w:rPrChange w:id="2105" w:author="Katharina Schleidt" w:date="2021-04-21T16:17:00Z">
            <w:rPr>
              <w:ins w:id="2106" w:author="Katharina Schleidt" w:date="2021-04-21T16:17:00Z"/>
              <w:rFonts w:ascii="Times New Roman" w:eastAsia="Times New Roman" w:hAnsi="Times New Roman"/>
              <w:sz w:val="24"/>
              <w:szCs w:val="24"/>
              <w:lang w:val="de-AT" w:eastAsia="de-AT"/>
            </w:rPr>
          </w:rPrChange>
        </w:rPr>
      </w:pPr>
      <w:ins w:id="2107"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2108" w:author="Katharina Schleidt" w:date="2021-04-21T16:14:00Z"/>
          <w:rFonts w:ascii="Times New Roman" w:eastAsia="Times New Roman" w:hAnsi="Times New Roman"/>
          <w:sz w:val="24"/>
          <w:szCs w:val="24"/>
          <w:lang w:val="de-AT" w:eastAsia="de-AT"/>
        </w:rPr>
      </w:pPr>
      <w:ins w:id="2109"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110" w:author="Katharina Schleidt" w:date="2021-04-21T16:14:00Z"/>
          <w:rFonts w:ascii="Times New Roman" w:eastAsia="Times New Roman" w:hAnsi="Times New Roman"/>
          <w:sz w:val="24"/>
          <w:szCs w:val="24"/>
          <w:lang w:val="en-US" w:eastAsia="de-AT"/>
          <w:rPrChange w:id="2111" w:author="Katharina Schleidt" w:date="2021-04-21T16:14:00Z">
            <w:rPr>
              <w:ins w:id="2112" w:author="Katharina Schleidt" w:date="2021-04-21T16:14:00Z"/>
              <w:rFonts w:ascii="Times New Roman" w:eastAsia="Times New Roman" w:hAnsi="Times New Roman"/>
              <w:sz w:val="24"/>
              <w:szCs w:val="24"/>
              <w:lang w:val="de-AT" w:eastAsia="de-AT"/>
            </w:rPr>
          </w:rPrChange>
        </w:rPr>
      </w:pPr>
      <w:ins w:id="2113" w:author="Katharina Schleidt" w:date="2021-04-21T16:14:00Z">
        <w:r w:rsidRPr="00621028">
          <w:rPr>
            <w:rFonts w:ascii="Times New Roman" w:eastAsia="Times New Roman" w:hAnsi="Times New Roman"/>
            <w:sz w:val="24"/>
            <w:szCs w:val="24"/>
            <w:lang w:val="en-US" w:eastAsia="de-AT"/>
            <w:rPrChange w:id="2114"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115" w:author="Katharina Schleidt" w:date="2021-04-21T16:14:00Z"/>
          <w:rFonts w:ascii="Times New Roman" w:eastAsia="Times New Roman" w:hAnsi="Times New Roman"/>
          <w:sz w:val="24"/>
          <w:szCs w:val="24"/>
          <w:lang w:val="en-US" w:eastAsia="de-AT"/>
          <w:rPrChange w:id="2116" w:author="Katharina Schleidt" w:date="2021-04-21T16:14:00Z">
            <w:rPr>
              <w:ins w:id="2117" w:author="Katharina Schleidt" w:date="2021-04-21T16:14:00Z"/>
              <w:rFonts w:ascii="Times New Roman" w:eastAsia="Times New Roman" w:hAnsi="Times New Roman"/>
              <w:sz w:val="24"/>
              <w:szCs w:val="24"/>
              <w:lang w:val="de-AT" w:eastAsia="de-AT"/>
            </w:rPr>
          </w:rPrChange>
        </w:rPr>
      </w:pPr>
      <w:ins w:id="2118" w:author="Katharina Schleidt" w:date="2021-04-21T16:14:00Z">
        <w:r w:rsidRPr="00621028">
          <w:rPr>
            <w:rFonts w:ascii="Times New Roman" w:eastAsia="Times New Roman" w:hAnsi="Times New Roman"/>
            <w:sz w:val="24"/>
            <w:szCs w:val="24"/>
            <w:lang w:val="en-US" w:eastAsia="de-AT"/>
            <w:rPrChange w:id="2119"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120" w:author="Katharina Schleidt" w:date="2021-04-21T16:14:00Z"/>
          <w:rFonts w:ascii="Times New Roman" w:eastAsia="Times New Roman" w:hAnsi="Times New Roman"/>
          <w:sz w:val="24"/>
          <w:szCs w:val="24"/>
          <w:lang w:val="en-US" w:eastAsia="de-AT"/>
          <w:rPrChange w:id="2121" w:author="Katharina Schleidt" w:date="2021-04-21T16:14:00Z">
            <w:rPr>
              <w:ins w:id="2122" w:author="Katharina Schleidt" w:date="2021-04-21T16:14:00Z"/>
              <w:rFonts w:ascii="Times New Roman" w:eastAsia="Times New Roman" w:hAnsi="Times New Roman"/>
              <w:sz w:val="24"/>
              <w:szCs w:val="24"/>
              <w:lang w:val="de-AT" w:eastAsia="de-AT"/>
            </w:rPr>
          </w:rPrChange>
        </w:rPr>
      </w:pPr>
      <w:ins w:id="2123" w:author="Katharina Schleidt" w:date="2021-04-21T16:14:00Z">
        <w:r w:rsidRPr="00621028">
          <w:rPr>
            <w:rFonts w:ascii="Times New Roman" w:eastAsia="Times New Roman" w:hAnsi="Times New Roman"/>
            <w:sz w:val="24"/>
            <w:szCs w:val="24"/>
            <w:lang w:val="en-US" w:eastAsia="de-AT"/>
            <w:rPrChange w:id="2124"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125" w:author="Katharina Schleidt" w:date="2021-04-21T16:14:00Z"/>
          <w:rFonts w:ascii="Times New Roman" w:eastAsia="Times New Roman" w:hAnsi="Times New Roman"/>
          <w:sz w:val="24"/>
          <w:szCs w:val="24"/>
          <w:lang w:val="de-AT" w:eastAsia="de-AT"/>
        </w:rPr>
      </w:pPr>
      <w:ins w:id="2126"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50"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465"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507"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515"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560"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571"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599"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2002"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2003"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2022"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2038" w:author="Katharina Schleidt" w:date="2021-04-21T15:06:00Z" w:initials="KS">
    <w:p w14:paraId="2D14E09D" w14:textId="43E8A5F7" w:rsidR="005C6D04" w:rsidRDefault="005C6D04">
      <w:pPr>
        <w:pStyle w:val="CommentText"/>
      </w:pPr>
      <w:r>
        <w:rPr>
          <w:rStyle w:val="CommentReference"/>
        </w:rPr>
        <w:annotationRef/>
      </w:r>
      <w:r>
        <w:t>Not cited</w:t>
      </w:r>
    </w:p>
  </w:comment>
  <w:comment w:id="2043" w:author="Katharina Schleidt" w:date="2021-04-21T15:07:00Z" w:initials="KS">
    <w:p w14:paraId="4F33C594" w14:textId="2A95E1FC" w:rsidR="005C6D04" w:rsidRDefault="005C6D04">
      <w:pPr>
        <w:pStyle w:val="CommentText"/>
      </w:pPr>
      <w:r>
        <w:rPr>
          <w:rStyle w:val="CommentReference"/>
        </w:rPr>
        <w:annotationRef/>
      </w:r>
      <w:r>
        <w:t>Not cited</w:t>
      </w:r>
    </w:p>
  </w:comment>
  <w:comment w:id="2046" w:author="Katharina Schleidt" w:date="2021-04-21T15:07:00Z" w:initials="KS">
    <w:p w14:paraId="530B4661" w14:textId="7076506A" w:rsidR="005C6D04" w:rsidRDefault="005C6D04">
      <w:pPr>
        <w:pStyle w:val="CommentText"/>
      </w:pPr>
      <w:r>
        <w:rPr>
          <w:rStyle w:val="CommentReference"/>
        </w:rPr>
        <w:annotationRef/>
      </w:r>
      <w:r>
        <w:t>Not cited</w:t>
      </w:r>
    </w:p>
  </w:comment>
  <w:comment w:id="2061"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2062"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2063"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089"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2091"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2093"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2096"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CF2440" w15:done="0"/>
  <w15:commentEx w15:paraId="3CDEE08B" w15:done="0"/>
  <w15:commentEx w15:paraId="705D30D5" w15:done="0"/>
  <w15:commentEx w15:paraId="10039519" w15:done="0"/>
  <w15:commentEx w15:paraId="5B377FA6"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3D0B03" w16cex:dateUtc="2021-05-05T10:16: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CF2440" w16cid:durableId="242AAF2E"/>
  <w16cid:commentId w16cid:paraId="3CDEE08B" w16cid:durableId="242AAEF8"/>
  <w16cid:commentId w16cid:paraId="705D30D5" w16cid:durableId="242ACE2F"/>
  <w16cid:commentId w16cid:paraId="10039519" w16cid:durableId="24270621"/>
  <w16cid:commentId w16cid:paraId="5B377FA6" w16cid:durableId="243D0B03"/>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528E9F" w14:textId="77777777" w:rsidR="001C54B6" w:rsidRDefault="001C54B6">
      <w:pPr>
        <w:spacing w:after="0" w:line="240" w:lineRule="auto"/>
      </w:pPr>
      <w:r>
        <w:separator/>
      </w:r>
    </w:p>
  </w:endnote>
  <w:endnote w:type="continuationSeparator" w:id="0">
    <w:p w14:paraId="3F7F22A4" w14:textId="77777777" w:rsidR="001C54B6" w:rsidRDefault="001C5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06CDE3DD"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xml:space="preserve">© </w:t>
    </w:r>
    <w:ins w:id="2127" w:author="Ilkka Rinne" w:date="2021-05-24T16:39:00Z">
      <w:r w:rsidR="005D5EE1">
        <w:rPr>
          <w:sz w:val="18"/>
          <w:szCs w:val="18"/>
        </w:rPr>
        <w:t xml:space="preserve">OGC and </w:t>
      </w:r>
    </w:ins>
    <w:r w:rsidRPr="008A6D64">
      <w:rPr>
        <w:sz w:val="18"/>
        <w:szCs w:val="18"/>
      </w:rPr>
      <w:t>ISO</w:t>
    </w:r>
    <w:ins w:id="2128" w:author="Ilkka Rinne" w:date="2021-05-24T16:39:00Z">
      <w:r w:rsidR="005D5EE1">
        <w:rPr>
          <w:sz w:val="18"/>
          <w:szCs w:val="18"/>
        </w:rPr>
        <w:t xml:space="preserve"> 2020</w:t>
      </w:r>
    </w:ins>
    <w:del w:id="2129"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8D25EE" w14:textId="77777777" w:rsidR="001C54B6" w:rsidRDefault="001C54B6">
      <w:pPr>
        <w:spacing w:after="0" w:line="240" w:lineRule="auto"/>
      </w:pPr>
      <w:r>
        <w:separator/>
      </w:r>
    </w:p>
  </w:footnote>
  <w:footnote w:type="continuationSeparator" w:id="0">
    <w:p w14:paraId="1B831815" w14:textId="77777777" w:rsidR="001C54B6" w:rsidRDefault="001C54B6">
      <w:pPr>
        <w:spacing w:after="0" w:line="240" w:lineRule="auto"/>
      </w:pPr>
      <w:r>
        <w:continuationSeparator/>
      </w:r>
    </w:p>
  </w:footnote>
  <w:footnote w:id="1">
    <w:p w14:paraId="2FCD3669" w14:textId="464738D1" w:rsidR="00B01162" w:rsidRPr="00F02BC7" w:rsidDel="00621028" w:rsidRDefault="00B01162">
      <w:pPr>
        <w:pStyle w:val="FootnoteText"/>
        <w:rPr>
          <w:del w:id="55" w:author="Katharina Schleidt" w:date="2021-04-21T16:15:00Z"/>
          <w:lang w:val="fi-FI"/>
        </w:rPr>
      </w:pPr>
      <w:del w:id="56"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mirrorMargin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30C1"/>
    <w:rsid w:val="003F5653"/>
    <w:rsid w:val="003F6E7C"/>
    <w:rsid w:val="0040049D"/>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5EE1"/>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3863"/>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3415"/>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Change w:id="0" w:author="Ilkka Rinne" w:date="2021-05-24T17:09:00Z">
        <w:pPr>
          <w:tabs>
            <w:tab w:val="left" w:pos="403"/>
          </w:tabs>
          <w:spacing w:after="240" w:line="240" w:lineRule="atLeast"/>
          <w:ind w:left="720"/>
          <w:contextualSpacing/>
          <w:jc w:val="both"/>
        </w:pPr>
      </w:pPrChange>
    </w:pPr>
    <w:rPr>
      <w:rPrChange w:id="0" w:author="Ilkka Rinne" w:date="2021-05-24T17:09:00Z">
        <w:rPr>
          <w:rFonts w:ascii="Cambria" w:eastAsia="Calibri" w:hAnsi="Cambria"/>
          <w:sz w:val="22"/>
          <w:szCs w:val="22"/>
          <w:lang w:val="en-GB" w:eastAsia="en-US" w:bidi="ar-SA"/>
        </w:rPr>
      </w:rPrChange>
    </w:r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4.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6.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1.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187</Pages>
  <Words>40008</Words>
  <Characters>228051</Characters>
  <Application>Microsoft Office Word</Application>
  <DocSecurity>0</DocSecurity>
  <Lines>1900</Lines>
  <Paragraphs>535</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267524</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33</cp:revision>
  <cp:lastPrinted>2020-10-01T18:44:00Z</cp:lastPrinted>
  <dcterms:created xsi:type="dcterms:W3CDTF">2021-05-05T10:16:00Z</dcterms:created>
  <dcterms:modified xsi:type="dcterms:W3CDTF">2021-05-24T14:13:00Z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