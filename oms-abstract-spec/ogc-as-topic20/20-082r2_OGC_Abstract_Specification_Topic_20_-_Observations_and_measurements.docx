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34207481"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1DAB6AA7"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72B5EB44" w14:textId="74A7BC43" w:rsidR="008F1D12" w:rsidRDefault="00B0271B">
      <w:pPr>
        <w:pStyle w:val="TM1"/>
        <w:rPr>
          <w:ins w:id="27" w:author="Ilkka Rinne" w:date="2021-10-27T14:58:00Z"/>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ins w:id="28" w:author="Ilkka Rinne" w:date="2021-10-27T14:58:00Z">
        <w:r w:rsidR="008F1D12" w:rsidRPr="00A54A47">
          <w:rPr>
            <w:rStyle w:val="Lienhypertexte"/>
            <w:noProof/>
          </w:rPr>
          <w:fldChar w:fldCharType="begin"/>
        </w:r>
        <w:r w:rsidR="008F1D12" w:rsidRPr="00A54A47">
          <w:rPr>
            <w:rStyle w:val="Lienhypertexte"/>
            <w:noProof/>
          </w:rPr>
          <w:instrText xml:space="preserve"> </w:instrText>
        </w:r>
        <w:r w:rsidR="008F1D12">
          <w:rPr>
            <w:noProof/>
          </w:rPr>
          <w:instrText>HYPERLINK \l "_Toc86239146"</w:instrText>
        </w:r>
        <w:r w:rsidR="008F1D12" w:rsidRPr="00A54A47">
          <w:rPr>
            <w:rStyle w:val="Lienhypertexte"/>
            <w:noProof/>
          </w:rPr>
          <w:instrText xml:space="preserve"> </w:instrText>
        </w:r>
        <w:r w:rsidR="008F1D12" w:rsidRPr="00A54A47">
          <w:rPr>
            <w:rStyle w:val="Lienhypertexte"/>
            <w:noProof/>
          </w:rPr>
          <w:fldChar w:fldCharType="separate"/>
        </w:r>
        <w:r w:rsidR="008F1D12" w:rsidRPr="00A54A47">
          <w:rPr>
            <w:rStyle w:val="Lienhypertexte"/>
            <w:noProof/>
          </w:rPr>
          <w:t>Foreword</w:t>
        </w:r>
        <w:r w:rsidR="008F1D12">
          <w:rPr>
            <w:noProof/>
            <w:webHidden/>
          </w:rPr>
          <w:tab/>
        </w:r>
        <w:r w:rsidR="008F1D12">
          <w:rPr>
            <w:noProof/>
            <w:webHidden/>
          </w:rPr>
          <w:fldChar w:fldCharType="begin"/>
        </w:r>
        <w:r w:rsidR="008F1D12">
          <w:rPr>
            <w:noProof/>
            <w:webHidden/>
          </w:rPr>
          <w:instrText xml:space="preserve"> PAGEREF _Toc86239146 \h </w:instrText>
        </w:r>
      </w:ins>
      <w:r w:rsidR="008F1D12">
        <w:rPr>
          <w:noProof/>
          <w:webHidden/>
        </w:rPr>
      </w:r>
      <w:r w:rsidR="008F1D12">
        <w:rPr>
          <w:noProof/>
          <w:webHidden/>
        </w:rPr>
        <w:fldChar w:fldCharType="separate"/>
      </w:r>
      <w:ins w:id="29" w:author="Ilkka Rinne" w:date="2021-10-27T15:26:00Z">
        <w:r w:rsidR="00814BB2">
          <w:rPr>
            <w:noProof/>
            <w:webHidden/>
          </w:rPr>
          <w:t>xi</w:t>
        </w:r>
      </w:ins>
      <w:ins w:id="30" w:author="Ilkka Rinne" w:date="2021-10-27T14:58:00Z">
        <w:r w:rsidR="008F1D12">
          <w:rPr>
            <w:noProof/>
            <w:webHidden/>
          </w:rPr>
          <w:fldChar w:fldCharType="end"/>
        </w:r>
        <w:r w:rsidR="008F1D12" w:rsidRPr="00A54A47">
          <w:rPr>
            <w:rStyle w:val="Lienhypertexte"/>
            <w:noProof/>
          </w:rPr>
          <w:fldChar w:fldCharType="end"/>
        </w:r>
      </w:ins>
    </w:p>
    <w:p w14:paraId="480F8351" w14:textId="0E2D733F" w:rsidR="008F1D12" w:rsidRDefault="008F1D12">
      <w:pPr>
        <w:pStyle w:val="TM1"/>
        <w:rPr>
          <w:ins w:id="31" w:author="Ilkka Rinne" w:date="2021-10-27T14:58:00Z"/>
          <w:rFonts w:asciiTheme="minorHAnsi" w:eastAsiaTheme="minorEastAsia" w:hAnsiTheme="minorHAnsi" w:cstheme="minorBidi"/>
          <w:b w:val="0"/>
          <w:noProof/>
          <w:sz w:val="24"/>
          <w:szCs w:val="24"/>
          <w:lang w:eastAsia="en-GB"/>
        </w:rPr>
      </w:pPr>
      <w:ins w:id="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Introduction</w:t>
        </w:r>
        <w:r>
          <w:rPr>
            <w:noProof/>
            <w:webHidden/>
          </w:rPr>
          <w:tab/>
        </w:r>
        <w:r>
          <w:rPr>
            <w:noProof/>
            <w:webHidden/>
          </w:rPr>
          <w:fldChar w:fldCharType="begin"/>
        </w:r>
        <w:r>
          <w:rPr>
            <w:noProof/>
            <w:webHidden/>
          </w:rPr>
          <w:instrText xml:space="preserve"> PAGEREF _Toc86239147 \h </w:instrText>
        </w:r>
      </w:ins>
      <w:r>
        <w:rPr>
          <w:noProof/>
          <w:webHidden/>
        </w:rPr>
      </w:r>
      <w:r>
        <w:rPr>
          <w:noProof/>
          <w:webHidden/>
        </w:rPr>
        <w:fldChar w:fldCharType="separate"/>
      </w:r>
      <w:ins w:id="33" w:author="Ilkka Rinne" w:date="2021-10-27T15:26:00Z">
        <w:r w:rsidR="00814BB2">
          <w:rPr>
            <w:noProof/>
            <w:webHidden/>
          </w:rPr>
          <w:t>xii</w:t>
        </w:r>
      </w:ins>
      <w:ins w:id="34" w:author="Ilkka Rinne" w:date="2021-10-27T14:58:00Z">
        <w:r>
          <w:rPr>
            <w:noProof/>
            <w:webHidden/>
          </w:rPr>
          <w:fldChar w:fldCharType="end"/>
        </w:r>
        <w:r w:rsidRPr="00A54A47">
          <w:rPr>
            <w:rStyle w:val="Lienhypertexte"/>
            <w:noProof/>
          </w:rPr>
          <w:fldChar w:fldCharType="end"/>
        </w:r>
      </w:ins>
    </w:p>
    <w:p w14:paraId="162D9EC2" w14:textId="3BB496AF" w:rsidR="008F1D12" w:rsidRDefault="008F1D12">
      <w:pPr>
        <w:pStyle w:val="TM1"/>
        <w:rPr>
          <w:ins w:id="35" w:author="Ilkka Rinne" w:date="2021-10-27T14:58:00Z"/>
          <w:rFonts w:asciiTheme="minorHAnsi" w:eastAsiaTheme="minorEastAsia" w:hAnsiTheme="minorHAnsi" w:cstheme="minorBidi"/>
          <w:b w:val="0"/>
          <w:noProof/>
          <w:sz w:val="24"/>
          <w:szCs w:val="24"/>
          <w:lang w:eastAsia="en-GB"/>
        </w:rPr>
      </w:pPr>
      <w:ins w:id="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w:t>
        </w:r>
        <w:r>
          <w:rPr>
            <w:rFonts w:asciiTheme="minorHAnsi" w:eastAsiaTheme="minorEastAsia" w:hAnsiTheme="minorHAnsi" w:cstheme="minorBidi"/>
            <w:b w:val="0"/>
            <w:noProof/>
            <w:sz w:val="24"/>
            <w:szCs w:val="24"/>
            <w:lang w:eastAsia="en-GB"/>
          </w:rPr>
          <w:tab/>
        </w:r>
        <w:r w:rsidRPr="00A54A47">
          <w:rPr>
            <w:rStyle w:val="Lienhypertexte"/>
            <w:noProof/>
          </w:rPr>
          <w:t>Scope</w:t>
        </w:r>
        <w:r>
          <w:rPr>
            <w:noProof/>
            <w:webHidden/>
          </w:rPr>
          <w:tab/>
        </w:r>
        <w:r>
          <w:rPr>
            <w:noProof/>
            <w:webHidden/>
          </w:rPr>
          <w:fldChar w:fldCharType="begin"/>
        </w:r>
        <w:r>
          <w:rPr>
            <w:noProof/>
            <w:webHidden/>
          </w:rPr>
          <w:instrText xml:space="preserve"> PAGEREF _Toc86239148 \h </w:instrText>
        </w:r>
      </w:ins>
      <w:r>
        <w:rPr>
          <w:noProof/>
          <w:webHidden/>
        </w:rPr>
      </w:r>
      <w:r>
        <w:rPr>
          <w:noProof/>
          <w:webHidden/>
        </w:rPr>
        <w:fldChar w:fldCharType="separate"/>
      </w:r>
      <w:ins w:id="37" w:author="Ilkka Rinne" w:date="2021-10-27T15:26:00Z">
        <w:r w:rsidR="00814BB2">
          <w:rPr>
            <w:noProof/>
            <w:webHidden/>
          </w:rPr>
          <w:t>1</w:t>
        </w:r>
      </w:ins>
      <w:ins w:id="38" w:author="Ilkka Rinne" w:date="2021-10-27T14:58:00Z">
        <w:r>
          <w:rPr>
            <w:noProof/>
            <w:webHidden/>
          </w:rPr>
          <w:fldChar w:fldCharType="end"/>
        </w:r>
        <w:r w:rsidRPr="00A54A47">
          <w:rPr>
            <w:rStyle w:val="Lienhypertexte"/>
            <w:noProof/>
          </w:rPr>
          <w:fldChar w:fldCharType="end"/>
        </w:r>
      </w:ins>
    </w:p>
    <w:p w14:paraId="6F303444" w14:textId="6454B95F" w:rsidR="008F1D12" w:rsidRDefault="008F1D12">
      <w:pPr>
        <w:pStyle w:val="TM1"/>
        <w:rPr>
          <w:ins w:id="39" w:author="Ilkka Rinne" w:date="2021-10-27T14:58:00Z"/>
          <w:rFonts w:asciiTheme="minorHAnsi" w:eastAsiaTheme="minorEastAsia" w:hAnsiTheme="minorHAnsi" w:cstheme="minorBidi"/>
          <w:b w:val="0"/>
          <w:noProof/>
          <w:sz w:val="24"/>
          <w:szCs w:val="24"/>
          <w:lang w:eastAsia="en-GB"/>
        </w:rPr>
      </w:pPr>
      <w:ins w:id="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2</w:t>
        </w:r>
        <w:r>
          <w:rPr>
            <w:rFonts w:asciiTheme="minorHAnsi" w:eastAsiaTheme="minorEastAsia" w:hAnsiTheme="minorHAnsi" w:cstheme="minorBidi"/>
            <w:b w:val="0"/>
            <w:noProof/>
            <w:sz w:val="24"/>
            <w:szCs w:val="24"/>
            <w:lang w:eastAsia="en-GB"/>
          </w:rPr>
          <w:tab/>
        </w:r>
        <w:r w:rsidRPr="00A54A47">
          <w:rPr>
            <w:rStyle w:val="Lienhypertexte"/>
            <w:noProof/>
          </w:rPr>
          <w:t>Normative references</w:t>
        </w:r>
        <w:r>
          <w:rPr>
            <w:noProof/>
            <w:webHidden/>
          </w:rPr>
          <w:tab/>
        </w:r>
        <w:r>
          <w:rPr>
            <w:noProof/>
            <w:webHidden/>
          </w:rPr>
          <w:fldChar w:fldCharType="begin"/>
        </w:r>
        <w:r>
          <w:rPr>
            <w:noProof/>
            <w:webHidden/>
          </w:rPr>
          <w:instrText xml:space="preserve"> PAGEREF _Toc86239149 \h </w:instrText>
        </w:r>
      </w:ins>
      <w:r>
        <w:rPr>
          <w:noProof/>
          <w:webHidden/>
        </w:rPr>
      </w:r>
      <w:r>
        <w:rPr>
          <w:noProof/>
          <w:webHidden/>
        </w:rPr>
        <w:fldChar w:fldCharType="separate"/>
      </w:r>
      <w:ins w:id="41" w:author="Ilkka Rinne" w:date="2021-10-27T15:26:00Z">
        <w:r w:rsidR="00814BB2">
          <w:rPr>
            <w:noProof/>
            <w:webHidden/>
          </w:rPr>
          <w:t>1</w:t>
        </w:r>
      </w:ins>
      <w:ins w:id="42" w:author="Ilkka Rinne" w:date="2021-10-27T14:58:00Z">
        <w:r>
          <w:rPr>
            <w:noProof/>
            <w:webHidden/>
          </w:rPr>
          <w:fldChar w:fldCharType="end"/>
        </w:r>
        <w:r w:rsidRPr="00A54A47">
          <w:rPr>
            <w:rStyle w:val="Lienhypertexte"/>
            <w:noProof/>
          </w:rPr>
          <w:fldChar w:fldCharType="end"/>
        </w:r>
      </w:ins>
    </w:p>
    <w:p w14:paraId="275212F6" w14:textId="57C1DA27" w:rsidR="008F1D12" w:rsidRDefault="008F1D12">
      <w:pPr>
        <w:pStyle w:val="TM1"/>
        <w:rPr>
          <w:ins w:id="43" w:author="Ilkka Rinne" w:date="2021-10-27T14:58:00Z"/>
          <w:rFonts w:asciiTheme="minorHAnsi" w:eastAsiaTheme="minorEastAsia" w:hAnsiTheme="minorHAnsi" w:cstheme="minorBidi"/>
          <w:b w:val="0"/>
          <w:noProof/>
          <w:sz w:val="24"/>
          <w:szCs w:val="24"/>
          <w:lang w:eastAsia="en-GB"/>
        </w:rPr>
      </w:pPr>
      <w:ins w:id="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"_Toc86239150"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3</w:t>
        </w:r>
        <w:r>
          <w:rPr>
            <w:rFonts w:asciiTheme="minorHAnsi" w:eastAsiaTheme="minorEastAsia" w:hAnsiTheme="minorHAnsi" w:cstheme="minorBidi"/>
            <w:b w:val="0"/>
            <w:noProof/>
            <w:sz w:val="24"/>
            <w:szCs w:val="24"/>
            <w:lang w:eastAsia="en-GB"/>
          </w:rPr>
          <w:tab/>
        </w:r>
        <w:r w:rsidRPr="00A54A47">
          <w:rPr>
            <w:rStyle w:val="Lienhypertexte"/>
            <w:noProof/>
          </w:rPr>
          <w:t>Terms and definitions</w:t>
        </w:r>
        <w:r>
          <w:rPr>
            <w:noProof/>
            <w:webHidden/>
          </w:rPr>
          <w:tab/>
        </w:r>
        <w:r>
          <w:rPr>
            <w:noProof/>
            <w:webHidden/>
          </w:rPr>
          <w:fldChar w:fldCharType="begin"/>
        </w:r>
        <w:r>
          <w:rPr>
            <w:noProof/>
            <w:webHidden/>
          </w:rPr>
          <w:instrText xml:space="preserve"> PAGEREF _Toc86239150 \h </w:instrText>
        </w:r>
      </w:ins>
      <w:r>
        <w:rPr>
          <w:noProof/>
          <w:webHidden/>
        </w:rPr>
      </w:r>
      <w:r>
        <w:rPr>
          <w:noProof/>
          <w:webHidden/>
        </w:rPr>
        <w:fldChar w:fldCharType="separate"/>
      </w:r>
      <w:ins w:id="45" w:author="Ilkka Rinne" w:date="2021-10-27T15:26:00Z">
        <w:r w:rsidR="00814BB2">
          <w:rPr>
            <w:noProof/>
            <w:webHidden/>
          </w:rPr>
          <w:t>1</w:t>
        </w:r>
      </w:ins>
      <w:ins w:id="46" w:author="Ilkka Rinne" w:date="2021-10-27T14:58:00Z">
        <w:r>
          <w:rPr>
            <w:noProof/>
            <w:webHidden/>
          </w:rPr>
          <w:fldChar w:fldCharType="end"/>
        </w:r>
        <w:r w:rsidRPr="00A54A47">
          <w:rPr>
            <w:rStyle w:val="Lienhypertexte"/>
            <w:noProof/>
          </w:rPr>
          <w:fldChar w:fldCharType="end"/>
        </w:r>
      </w:ins>
    </w:p>
    <w:p w14:paraId="12AE1D65" w14:textId="64FF14A7" w:rsidR="008F1D12" w:rsidRDefault="008F1D12">
      <w:pPr>
        <w:pStyle w:val="TM1"/>
        <w:rPr>
          <w:ins w:id="47" w:author="Ilkka Rinne" w:date="2021-10-27T14:58:00Z"/>
          <w:rFonts w:asciiTheme="minorHAnsi" w:eastAsiaTheme="minorEastAsia" w:hAnsiTheme="minorHAnsi" w:cstheme="minorBidi"/>
          <w:b w:val="0"/>
          <w:noProof/>
          <w:sz w:val="24"/>
          <w:szCs w:val="24"/>
          <w:lang w:eastAsia="en-GB"/>
        </w:rPr>
      </w:pPr>
      <w:ins w:id="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w:t>
        </w:r>
        <w:r>
          <w:rPr>
            <w:rFonts w:asciiTheme="minorHAnsi" w:eastAsiaTheme="minorEastAsia" w:hAnsiTheme="minorHAnsi" w:cstheme="minorBidi"/>
            <w:b w:val="0"/>
            <w:noProof/>
            <w:sz w:val="24"/>
            <w:szCs w:val="24"/>
            <w:lang w:eastAsia="en-GB"/>
          </w:rPr>
          <w:tab/>
        </w:r>
        <w:r w:rsidRPr="00A54A47">
          <w:rPr>
            <w:rStyle w:val="Lienhypertexte"/>
            <w:noProof/>
          </w:rPr>
          <w:t>Document conventions</w:t>
        </w:r>
        <w:r>
          <w:rPr>
            <w:noProof/>
            <w:webHidden/>
          </w:rPr>
          <w:tab/>
        </w:r>
        <w:r>
          <w:rPr>
            <w:noProof/>
            <w:webHidden/>
          </w:rPr>
          <w:fldChar w:fldCharType="begin"/>
        </w:r>
        <w:r>
          <w:rPr>
            <w:noProof/>
            <w:webHidden/>
          </w:rPr>
          <w:instrText xml:space="preserve"> PAGEREF _Toc86239410 \h </w:instrText>
        </w:r>
      </w:ins>
      <w:r>
        <w:rPr>
          <w:noProof/>
          <w:webHidden/>
        </w:rPr>
      </w:r>
      <w:r>
        <w:rPr>
          <w:noProof/>
          <w:webHidden/>
        </w:rPr>
        <w:fldChar w:fldCharType="separate"/>
      </w:r>
      <w:ins w:id="49" w:author="Ilkka Rinne" w:date="2021-10-27T15:26:00Z">
        <w:r w:rsidR="00814BB2">
          <w:rPr>
            <w:noProof/>
            <w:webHidden/>
          </w:rPr>
          <w:t>6</w:t>
        </w:r>
      </w:ins>
      <w:ins w:id="50" w:author="Ilkka Rinne" w:date="2021-10-27T14:58:00Z">
        <w:r>
          <w:rPr>
            <w:noProof/>
            <w:webHidden/>
          </w:rPr>
          <w:fldChar w:fldCharType="end"/>
        </w:r>
        <w:r w:rsidRPr="00A54A47">
          <w:rPr>
            <w:rStyle w:val="Lienhypertexte"/>
            <w:noProof/>
          </w:rPr>
          <w:fldChar w:fldCharType="end"/>
        </w:r>
      </w:ins>
    </w:p>
    <w:p w14:paraId="3CAA5DBE" w14:textId="22CB4E47" w:rsidR="008F1D12" w:rsidRDefault="008F1D12">
      <w:pPr>
        <w:pStyle w:val="TM2"/>
        <w:rPr>
          <w:ins w:id="51" w:author="Ilkka Rinne" w:date="2021-10-27T14:58:00Z"/>
          <w:rFonts w:asciiTheme="minorHAnsi" w:eastAsiaTheme="minorEastAsia" w:hAnsiTheme="minorHAnsi" w:cstheme="minorBidi"/>
          <w:b w:val="0"/>
          <w:noProof/>
          <w:sz w:val="24"/>
          <w:szCs w:val="24"/>
          <w:lang w:eastAsia="en-GB"/>
        </w:rPr>
      </w:pPr>
      <w:ins w:id="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4.1</w:t>
        </w:r>
        <w:r>
          <w:rPr>
            <w:rFonts w:asciiTheme="minorHAnsi" w:eastAsiaTheme="minorEastAsia" w:hAnsiTheme="minorHAnsi" w:cstheme="minorBidi"/>
            <w:b w:val="0"/>
            <w:noProof/>
            <w:sz w:val="24"/>
            <w:szCs w:val="24"/>
            <w:lang w:eastAsia="en-GB"/>
          </w:rPr>
          <w:tab/>
        </w:r>
        <w:r w:rsidRPr="00A54A47">
          <w:rPr>
            <w:rStyle w:val="Lienhypertexte"/>
            <w:noProof/>
          </w:rPr>
          <w:t>Abbreviated terms and acronyms</w:t>
        </w:r>
        <w:r>
          <w:rPr>
            <w:noProof/>
            <w:webHidden/>
          </w:rPr>
          <w:tab/>
        </w:r>
        <w:r>
          <w:rPr>
            <w:noProof/>
            <w:webHidden/>
          </w:rPr>
          <w:fldChar w:fldCharType="begin"/>
        </w:r>
        <w:r>
          <w:rPr>
            <w:noProof/>
            <w:webHidden/>
          </w:rPr>
          <w:instrText xml:space="preserve"> PAGEREF _Toc86239411 \h </w:instrText>
        </w:r>
      </w:ins>
      <w:r>
        <w:rPr>
          <w:noProof/>
          <w:webHidden/>
        </w:rPr>
      </w:r>
      <w:r>
        <w:rPr>
          <w:noProof/>
          <w:webHidden/>
        </w:rPr>
        <w:fldChar w:fldCharType="separate"/>
      </w:r>
      <w:ins w:id="53" w:author="Ilkka Rinne" w:date="2021-10-27T15:26:00Z">
        <w:r w:rsidR="00814BB2">
          <w:rPr>
            <w:noProof/>
            <w:webHidden/>
          </w:rPr>
          <w:t>6</w:t>
        </w:r>
      </w:ins>
      <w:ins w:id="54" w:author="Ilkka Rinne" w:date="2021-10-27T14:58:00Z">
        <w:r>
          <w:rPr>
            <w:noProof/>
            <w:webHidden/>
          </w:rPr>
          <w:fldChar w:fldCharType="end"/>
        </w:r>
        <w:r w:rsidRPr="00A54A47">
          <w:rPr>
            <w:rStyle w:val="Lienhypertexte"/>
            <w:noProof/>
          </w:rPr>
          <w:fldChar w:fldCharType="end"/>
        </w:r>
      </w:ins>
    </w:p>
    <w:p w14:paraId="6EDB28BF" w14:textId="08AE9F57" w:rsidR="008F1D12" w:rsidRDefault="008F1D12">
      <w:pPr>
        <w:pStyle w:val="TM2"/>
        <w:rPr>
          <w:ins w:id="55" w:author="Ilkka Rinne" w:date="2021-10-27T14:58:00Z"/>
          <w:rFonts w:asciiTheme="minorHAnsi" w:eastAsiaTheme="minorEastAsia" w:hAnsiTheme="minorHAnsi" w:cstheme="minorBidi"/>
          <w:b w:val="0"/>
          <w:noProof/>
          <w:sz w:val="24"/>
          <w:szCs w:val="24"/>
          <w:lang w:eastAsia="en-GB"/>
        </w:rPr>
      </w:pPr>
      <w:ins w:id="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4.2</w:t>
        </w:r>
        <w:r>
          <w:rPr>
            <w:rFonts w:asciiTheme="minorHAnsi" w:eastAsiaTheme="minorEastAsia" w:hAnsiTheme="minorHAnsi" w:cstheme="minorBidi"/>
            <w:b w:val="0"/>
            <w:noProof/>
            <w:sz w:val="24"/>
            <w:szCs w:val="24"/>
            <w:lang w:eastAsia="en-GB"/>
          </w:rPr>
          <w:tab/>
        </w:r>
        <w:r w:rsidRPr="00A54A47">
          <w:rPr>
            <w:rStyle w:val="Lienhypertexte"/>
            <w:noProof/>
          </w:rPr>
          <w:t>Schema language</w:t>
        </w:r>
        <w:r>
          <w:rPr>
            <w:noProof/>
            <w:webHidden/>
          </w:rPr>
          <w:tab/>
        </w:r>
        <w:r>
          <w:rPr>
            <w:noProof/>
            <w:webHidden/>
          </w:rPr>
          <w:fldChar w:fldCharType="begin"/>
        </w:r>
        <w:r>
          <w:rPr>
            <w:noProof/>
            <w:webHidden/>
          </w:rPr>
          <w:instrText xml:space="preserve"> PAGEREF _Toc86239412 \h </w:instrText>
        </w:r>
      </w:ins>
      <w:r>
        <w:rPr>
          <w:noProof/>
          <w:webHidden/>
        </w:rPr>
      </w:r>
      <w:r>
        <w:rPr>
          <w:noProof/>
          <w:webHidden/>
        </w:rPr>
        <w:fldChar w:fldCharType="separate"/>
      </w:r>
      <w:ins w:id="57" w:author="Ilkka Rinne" w:date="2021-10-27T15:26:00Z">
        <w:r w:rsidR="00814BB2">
          <w:rPr>
            <w:noProof/>
            <w:webHidden/>
          </w:rPr>
          <w:t>6</w:t>
        </w:r>
      </w:ins>
      <w:ins w:id="58" w:author="Ilkka Rinne" w:date="2021-10-27T14:58:00Z">
        <w:r>
          <w:rPr>
            <w:noProof/>
            <w:webHidden/>
          </w:rPr>
          <w:fldChar w:fldCharType="end"/>
        </w:r>
        <w:r w:rsidRPr="00A54A47">
          <w:rPr>
            <w:rStyle w:val="Lienhypertexte"/>
            <w:noProof/>
          </w:rPr>
          <w:fldChar w:fldCharType="end"/>
        </w:r>
      </w:ins>
    </w:p>
    <w:p w14:paraId="68B728B6" w14:textId="2556DBE3" w:rsidR="008F1D12" w:rsidRDefault="008F1D12">
      <w:pPr>
        <w:pStyle w:val="TM2"/>
        <w:rPr>
          <w:ins w:id="59" w:author="Ilkka Rinne" w:date="2021-10-27T14:58:00Z"/>
          <w:rFonts w:asciiTheme="minorHAnsi" w:eastAsiaTheme="minorEastAsia" w:hAnsiTheme="minorHAnsi" w:cstheme="minorBidi"/>
          <w:b w:val="0"/>
          <w:noProof/>
          <w:sz w:val="24"/>
          <w:szCs w:val="24"/>
          <w:lang w:eastAsia="en-GB"/>
        </w:rPr>
      </w:pPr>
      <w:ins w:id="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4.3</w:t>
        </w:r>
        <w:r>
          <w:rPr>
            <w:rFonts w:asciiTheme="minorHAnsi" w:eastAsiaTheme="minorEastAsia" w:hAnsiTheme="minorHAnsi" w:cstheme="minorBidi"/>
            <w:b w:val="0"/>
            <w:noProof/>
            <w:sz w:val="24"/>
            <w:szCs w:val="24"/>
            <w:lang w:eastAsia="en-GB"/>
          </w:rPr>
          <w:tab/>
        </w:r>
        <w:r w:rsidRPr="00A54A47">
          <w:rPr>
            <w:rStyle w:val="Lienhypertexte"/>
            <w:noProof/>
          </w:rPr>
          <w:t>Model element names</w:t>
        </w:r>
        <w:r>
          <w:rPr>
            <w:noProof/>
            <w:webHidden/>
          </w:rPr>
          <w:tab/>
        </w:r>
        <w:r>
          <w:rPr>
            <w:noProof/>
            <w:webHidden/>
          </w:rPr>
          <w:fldChar w:fldCharType="begin"/>
        </w:r>
        <w:r>
          <w:rPr>
            <w:noProof/>
            <w:webHidden/>
          </w:rPr>
          <w:instrText xml:space="preserve"> PAGEREF _Toc86239413 \h </w:instrText>
        </w:r>
      </w:ins>
      <w:r>
        <w:rPr>
          <w:noProof/>
          <w:webHidden/>
        </w:rPr>
      </w:r>
      <w:r>
        <w:rPr>
          <w:noProof/>
          <w:webHidden/>
        </w:rPr>
        <w:fldChar w:fldCharType="separate"/>
      </w:r>
      <w:ins w:id="61" w:author="Ilkka Rinne" w:date="2021-10-27T15:26:00Z">
        <w:r w:rsidR="00814BB2">
          <w:rPr>
            <w:noProof/>
            <w:webHidden/>
          </w:rPr>
          <w:t>6</w:t>
        </w:r>
      </w:ins>
      <w:ins w:id="62" w:author="Ilkka Rinne" w:date="2021-10-27T14:58:00Z">
        <w:r>
          <w:rPr>
            <w:noProof/>
            <w:webHidden/>
          </w:rPr>
          <w:fldChar w:fldCharType="end"/>
        </w:r>
        <w:r w:rsidRPr="00A54A47">
          <w:rPr>
            <w:rStyle w:val="Lienhypertexte"/>
            <w:noProof/>
          </w:rPr>
          <w:fldChar w:fldCharType="end"/>
        </w:r>
      </w:ins>
    </w:p>
    <w:p w14:paraId="55A1BBBC" w14:textId="41708EFF" w:rsidR="008F1D12" w:rsidRDefault="008F1D12">
      <w:pPr>
        <w:pStyle w:val="TM2"/>
        <w:rPr>
          <w:ins w:id="63" w:author="Ilkka Rinne" w:date="2021-10-27T14:58:00Z"/>
          <w:rFonts w:asciiTheme="minorHAnsi" w:eastAsiaTheme="minorEastAsia" w:hAnsiTheme="minorHAnsi" w:cstheme="minorBidi"/>
          <w:b w:val="0"/>
          <w:noProof/>
          <w:sz w:val="24"/>
          <w:szCs w:val="24"/>
          <w:lang w:eastAsia="en-GB"/>
        </w:rPr>
      </w:pPr>
      <w:ins w:id="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4.4</w:t>
        </w:r>
        <w:r>
          <w:rPr>
            <w:rFonts w:asciiTheme="minorHAnsi" w:eastAsiaTheme="minorEastAsia" w:hAnsiTheme="minorHAnsi" w:cstheme="minorBidi"/>
            <w:b w:val="0"/>
            <w:noProof/>
            <w:sz w:val="24"/>
            <w:szCs w:val="24"/>
            <w:lang w:eastAsia="en-GB"/>
          </w:rPr>
          <w:tab/>
        </w:r>
        <w:r w:rsidRPr="00A54A47">
          <w:rPr>
            <w:rStyle w:val="Lienhypertexte"/>
            <w:noProof/>
          </w:rPr>
          <w:t>Requirements and recommendations</w:t>
        </w:r>
        <w:r>
          <w:rPr>
            <w:noProof/>
            <w:webHidden/>
          </w:rPr>
          <w:tab/>
        </w:r>
        <w:r>
          <w:rPr>
            <w:noProof/>
            <w:webHidden/>
          </w:rPr>
          <w:fldChar w:fldCharType="begin"/>
        </w:r>
        <w:r>
          <w:rPr>
            <w:noProof/>
            <w:webHidden/>
          </w:rPr>
          <w:instrText xml:space="preserve"> PAGEREF _Toc86239414 \h </w:instrText>
        </w:r>
      </w:ins>
      <w:r>
        <w:rPr>
          <w:noProof/>
          <w:webHidden/>
        </w:rPr>
      </w:r>
      <w:r>
        <w:rPr>
          <w:noProof/>
          <w:webHidden/>
        </w:rPr>
        <w:fldChar w:fldCharType="separate"/>
      </w:r>
      <w:ins w:id="65" w:author="Ilkka Rinne" w:date="2021-10-27T15:26:00Z">
        <w:r w:rsidR="00814BB2">
          <w:rPr>
            <w:noProof/>
            <w:webHidden/>
          </w:rPr>
          <w:t>7</w:t>
        </w:r>
      </w:ins>
      <w:ins w:id="66" w:author="Ilkka Rinne" w:date="2021-10-27T14:58:00Z">
        <w:r>
          <w:rPr>
            <w:noProof/>
            <w:webHidden/>
          </w:rPr>
          <w:fldChar w:fldCharType="end"/>
        </w:r>
        <w:r w:rsidRPr="00A54A47">
          <w:rPr>
            <w:rStyle w:val="Lienhypertexte"/>
            <w:noProof/>
          </w:rPr>
          <w:fldChar w:fldCharType="end"/>
        </w:r>
      </w:ins>
    </w:p>
    <w:p w14:paraId="38AC1189" w14:textId="7E3E5C9C" w:rsidR="008F1D12" w:rsidRDefault="008F1D12">
      <w:pPr>
        <w:pStyle w:val="TM2"/>
        <w:rPr>
          <w:ins w:id="67" w:author="Ilkka Rinne" w:date="2021-10-27T14:58:00Z"/>
          <w:rFonts w:asciiTheme="minorHAnsi" w:eastAsiaTheme="minorEastAsia" w:hAnsiTheme="minorHAnsi" w:cstheme="minorBidi"/>
          <w:b w:val="0"/>
          <w:noProof/>
          <w:sz w:val="24"/>
          <w:szCs w:val="24"/>
          <w:lang w:eastAsia="en-GB"/>
        </w:rPr>
      </w:pPr>
      <w:ins w:id="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4.5</w:t>
        </w:r>
        <w:r>
          <w:rPr>
            <w:rFonts w:asciiTheme="minorHAnsi" w:eastAsiaTheme="minorEastAsia" w:hAnsiTheme="minorHAnsi" w:cstheme="minorBidi"/>
            <w:b w:val="0"/>
            <w:noProof/>
            <w:sz w:val="24"/>
            <w:szCs w:val="24"/>
            <w:lang w:eastAsia="en-GB"/>
          </w:rPr>
          <w:tab/>
        </w:r>
        <w:r w:rsidRPr="00A54A47">
          <w:rPr>
            <w:rStyle w:val="Lienhypertexte"/>
            <w:noProof/>
          </w:rPr>
          <w:t>Requirements classes</w:t>
        </w:r>
        <w:r>
          <w:rPr>
            <w:noProof/>
            <w:webHidden/>
          </w:rPr>
          <w:tab/>
        </w:r>
        <w:r>
          <w:rPr>
            <w:noProof/>
            <w:webHidden/>
          </w:rPr>
          <w:fldChar w:fldCharType="begin"/>
        </w:r>
        <w:r>
          <w:rPr>
            <w:noProof/>
            <w:webHidden/>
          </w:rPr>
          <w:instrText xml:space="preserve"> PAGEREF _Toc86239415 \h </w:instrText>
        </w:r>
      </w:ins>
      <w:r>
        <w:rPr>
          <w:noProof/>
          <w:webHidden/>
        </w:rPr>
      </w:r>
      <w:r>
        <w:rPr>
          <w:noProof/>
          <w:webHidden/>
        </w:rPr>
        <w:fldChar w:fldCharType="separate"/>
      </w:r>
      <w:ins w:id="69" w:author="Ilkka Rinne" w:date="2021-10-27T15:26:00Z">
        <w:r w:rsidR="00814BB2">
          <w:rPr>
            <w:noProof/>
            <w:webHidden/>
          </w:rPr>
          <w:t>8</w:t>
        </w:r>
      </w:ins>
      <w:ins w:id="70" w:author="Ilkka Rinne" w:date="2021-10-27T14:58:00Z">
        <w:r>
          <w:rPr>
            <w:noProof/>
            <w:webHidden/>
          </w:rPr>
          <w:fldChar w:fldCharType="end"/>
        </w:r>
        <w:r w:rsidRPr="00A54A47">
          <w:rPr>
            <w:rStyle w:val="Lienhypertexte"/>
            <w:noProof/>
          </w:rPr>
          <w:fldChar w:fldCharType="end"/>
        </w:r>
      </w:ins>
    </w:p>
    <w:p w14:paraId="3C29805F" w14:textId="27DB5DE7" w:rsidR="008F1D12" w:rsidRDefault="008F1D12">
      <w:pPr>
        <w:pStyle w:val="TM2"/>
        <w:rPr>
          <w:ins w:id="71" w:author="Ilkka Rinne" w:date="2021-10-27T14:58:00Z"/>
          <w:rFonts w:asciiTheme="minorHAnsi" w:eastAsiaTheme="minorEastAsia" w:hAnsiTheme="minorHAnsi" w:cstheme="minorBidi"/>
          <w:b w:val="0"/>
          <w:noProof/>
          <w:sz w:val="24"/>
          <w:szCs w:val="24"/>
          <w:lang w:eastAsia="en-GB"/>
        </w:rPr>
      </w:pPr>
      <w:ins w:id="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4.6</w:t>
        </w:r>
        <w:r>
          <w:rPr>
            <w:rFonts w:asciiTheme="minorHAnsi" w:eastAsiaTheme="minorEastAsia" w:hAnsiTheme="minorHAnsi" w:cstheme="minorBidi"/>
            <w:b w:val="0"/>
            <w:noProof/>
            <w:sz w:val="24"/>
            <w:szCs w:val="24"/>
            <w:lang w:eastAsia="en-GB"/>
          </w:rPr>
          <w:tab/>
        </w:r>
        <w:r w:rsidRPr="00A54A47">
          <w:rPr>
            <w:rStyle w:val="Lienhypertexte"/>
            <w:noProof/>
          </w:rPr>
          <w:t>Conformance classes</w:t>
        </w:r>
        <w:r>
          <w:rPr>
            <w:noProof/>
            <w:webHidden/>
          </w:rPr>
          <w:tab/>
        </w:r>
        <w:r>
          <w:rPr>
            <w:noProof/>
            <w:webHidden/>
          </w:rPr>
          <w:fldChar w:fldCharType="begin"/>
        </w:r>
        <w:r>
          <w:rPr>
            <w:noProof/>
            <w:webHidden/>
          </w:rPr>
          <w:instrText xml:space="preserve"> PAGEREF _Toc86239416 \h </w:instrText>
        </w:r>
      </w:ins>
      <w:r>
        <w:rPr>
          <w:noProof/>
          <w:webHidden/>
        </w:rPr>
      </w:r>
      <w:r>
        <w:rPr>
          <w:noProof/>
          <w:webHidden/>
        </w:rPr>
        <w:fldChar w:fldCharType="separate"/>
      </w:r>
      <w:ins w:id="73" w:author="Ilkka Rinne" w:date="2021-10-27T15:26:00Z">
        <w:r w:rsidR="00814BB2">
          <w:rPr>
            <w:noProof/>
            <w:webHidden/>
          </w:rPr>
          <w:t>9</w:t>
        </w:r>
      </w:ins>
      <w:ins w:id="74" w:author="Ilkka Rinne" w:date="2021-10-27T14:58:00Z">
        <w:r>
          <w:rPr>
            <w:noProof/>
            <w:webHidden/>
          </w:rPr>
          <w:fldChar w:fldCharType="end"/>
        </w:r>
        <w:r w:rsidRPr="00A54A47">
          <w:rPr>
            <w:rStyle w:val="Lienhypertexte"/>
            <w:noProof/>
          </w:rPr>
          <w:fldChar w:fldCharType="end"/>
        </w:r>
      </w:ins>
    </w:p>
    <w:p w14:paraId="1F2EA0EB" w14:textId="2773159C" w:rsidR="008F1D12" w:rsidRDefault="008F1D12">
      <w:pPr>
        <w:pStyle w:val="TM2"/>
        <w:rPr>
          <w:ins w:id="75" w:author="Ilkka Rinne" w:date="2021-10-27T14:58:00Z"/>
          <w:rFonts w:asciiTheme="minorHAnsi" w:eastAsiaTheme="minorEastAsia" w:hAnsiTheme="minorHAnsi" w:cstheme="minorBidi"/>
          <w:b w:val="0"/>
          <w:noProof/>
          <w:sz w:val="24"/>
          <w:szCs w:val="24"/>
          <w:lang w:eastAsia="en-GB"/>
        </w:rPr>
      </w:pPr>
      <w:ins w:id="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4.7</w:t>
        </w:r>
        <w:r>
          <w:rPr>
            <w:rFonts w:asciiTheme="minorHAnsi" w:eastAsiaTheme="minorEastAsia" w:hAnsiTheme="minorHAnsi" w:cstheme="minorBidi"/>
            <w:b w:val="0"/>
            <w:noProof/>
            <w:sz w:val="24"/>
            <w:szCs w:val="24"/>
            <w:lang w:eastAsia="en-GB"/>
          </w:rPr>
          <w:tab/>
        </w:r>
        <w:r w:rsidRPr="00A54A47">
          <w:rPr>
            <w:rStyle w:val="Lienhypertexte"/>
            <w:noProof/>
          </w:rPr>
          <w:t>Identifiers</w:t>
        </w:r>
        <w:r>
          <w:rPr>
            <w:noProof/>
            <w:webHidden/>
          </w:rPr>
          <w:tab/>
        </w:r>
        <w:r>
          <w:rPr>
            <w:noProof/>
            <w:webHidden/>
          </w:rPr>
          <w:fldChar w:fldCharType="begin"/>
        </w:r>
        <w:r>
          <w:rPr>
            <w:noProof/>
            <w:webHidden/>
          </w:rPr>
          <w:instrText xml:space="preserve"> PAGEREF _Toc86239417 \h </w:instrText>
        </w:r>
      </w:ins>
      <w:r>
        <w:rPr>
          <w:noProof/>
          <w:webHidden/>
        </w:rPr>
      </w:r>
      <w:r>
        <w:rPr>
          <w:noProof/>
          <w:webHidden/>
        </w:rPr>
        <w:fldChar w:fldCharType="separate"/>
      </w:r>
      <w:ins w:id="77" w:author="Ilkka Rinne" w:date="2021-10-27T15:26:00Z">
        <w:r w:rsidR="00814BB2">
          <w:rPr>
            <w:noProof/>
            <w:webHidden/>
          </w:rPr>
          <w:t>9</w:t>
        </w:r>
      </w:ins>
      <w:ins w:id="78" w:author="Ilkka Rinne" w:date="2021-10-27T14:58:00Z">
        <w:r>
          <w:rPr>
            <w:noProof/>
            <w:webHidden/>
          </w:rPr>
          <w:fldChar w:fldCharType="end"/>
        </w:r>
        <w:r w:rsidRPr="00A54A47">
          <w:rPr>
            <w:rStyle w:val="Lienhypertexte"/>
            <w:noProof/>
          </w:rPr>
          <w:fldChar w:fldCharType="end"/>
        </w:r>
      </w:ins>
    </w:p>
    <w:p w14:paraId="5AE01A22" w14:textId="6FD3C403" w:rsidR="008F1D12" w:rsidRDefault="008F1D12">
      <w:pPr>
        <w:pStyle w:val="TM1"/>
        <w:rPr>
          <w:ins w:id="79" w:author="Ilkka Rinne" w:date="2021-10-27T14:58:00Z"/>
          <w:rFonts w:asciiTheme="minorHAnsi" w:eastAsiaTheme="minorEastAsia" w:hAnsiTheme="minorHAnsi" w:cstheme="minorBidi"/>
          <w:b w:val="0"/>
          <w:noProof/>
          <w:sz w:val="24"/>
          <w:szCs w:val="24"/>
          <w:lang w:eastAsia="en-GB"/>
        </w:rPr>
      </w:pPr>
      <w:ins w:id="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w:t>
        </w:r>
        <w:r>
          <w:rPr>
            <w:rFonts w:asciiTheme="minorHAnsi" w:eastAsiaTheme="minorEastAsia" w:hAnsiTheme="minorHAnsi" w:cstheme="minorBidi"/>
            <w:b w:val="0"/>
            <w:noProof/>
            <w:sz w:val="24"/>
            <w:szCs w:val="24"/>
            <w:lang w:eastAsia="en-GB"/>
          </w:rPr>
          <w:tab/>
        </w:r>
        <w:r w:rsidRPr="00A54A47">
          <w:rPr>
            <w:rStyle w:val="Lienhypertexte"/>
            <w:noProof/>
          </w:rPr>
          <w:t>Conformance</w:t>
        </w:r>
        <w:r>
          <w:rPr>
            <w:noProof/>
            <w:webHidden/>
          </w:rPr>
          <w:tab/>
        </w:r>
        <w:r>
          <w:rPr>
            <w:noProof/>
            <w:webHidden/>
          </w:rPr>
          <w:fldChar w:fldCharType="begin"/>
        </w:r>
        <w:r>
          <w:rPr>
            <w:noProof/>
            <w:webHidden/>
          </w:rPr>
          <w:instrText xml:space="preserve"> PAGEREF _Toc86239418 \h </w:instrText>
        </w:r>
      </w:ins>
      <w:r>
        <w:rPr>
          <w:noProof/>
          <w:webHidden/>
        </w:rPr>
      </w:r>
      <w:r>
        <w:rPr>
          <w:noProof/>
          <w:webHidden/>
        </w:rPr>
        <w:fldChar w:fldCharType="separate"/>
      </w:r>
      <w:ins w:id="81" w:author="Ilkka Rinne" w:date="2021-10-27T15:26:00Z">
        <w:r w:rsidR="00814BB2">
          <w:rPr>
            <w:noProof/>
            <w:webHidden/>
          </w:rPr>
          <w:t>10</w:t>
        </w:r>
      </w:ins>
      <w:ins w:id="82" w:author="Ilkka Rinne" w:date="2021-10-27T14:58:00Z">
        <w:r>
          <w:rPr>
            <w:noProof/>
            <w:webHidden/>
          </w:rPr>
          <w:fldChar w:fldCharType="end"/>
        </w:r>
        <w:r w:rsidRPr="00A54A47">
          <w:rPr>
            <w:rStyle w:val="Lienhypertexte"/>
            <w:noProof/>
          </w:rPr>
          <w:fldChar w:fldCharType="end"/>
        </w:r>
      </w:ins>
    </w:p>
    <w:p w14:paraId="62575E1F" w14:textId="4F2B183C" w:rsidR="008F1D12" w:rsidRDefault="008F1D12">
      <w:pPr>
        <w:pStyle w:val="TM2"/>
        <w:rPr>
          <w:ins w:id="83" w:author="Ilkka Rinne" w:date="2021-10-27T14:58:00Z"/>
          <w:rFonts w:asciiTheme="minorHAnsi" w:eastAsiaTheme="minorEastAsia" w:hAnsiTheme="minorHAnsi" w:cstheme="minorBidi"/>
          <w:b w:val="0"/>
          <w:noProof/>
          <w:sz w:val="24"/>
          <w:szCs w:val="24"/>
          <w:lang w:eastAsia="en-GB"/>
        </w:rPr>
      </w:pPr>
      <w:ins w:id="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"_Toc86239419"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5.1</w:t>
        </w:r>
        <w:r>
          <w:rPr>
            <w:rFonts w:asciiTheme="minorHAnsi" w:eastAsiaTheme="minorEastAsia" w:hAnsiTheme="minorHAnsi" w:cstheme="minorBidi"/>
            <w:b w:val="0"/>
            <w:noProof/>
            <w:sz w:val="24"/>
            <w:szCs w:val="24"/>
            <w:lang w:eastAsia="en-GB"/>
          </w:rPr>
          <w:tab/>
        </w:r>
        <w:r w:rsidRPr="00A54A47">
          <w:rPr>
            <w:rStyle w:val="Lienhypertexte"/>
            <w:noProof/>
          </w:rPr>
          <w:t>Overview</w:t>
        </w:r>
        <w:r>
          <w:rPr>
            <w:noProof/>
            <w:webHidden/>
          </w:rPr>
          <w:tab/>
        </w:r>
        <w:r>
          <w:rPr>
            <w:noProof/>
            <w:webHidden/>
          </w:rPr>
          <w:fldChar w:fldCharType="begin"/>
        </w:r>
        <w:r>
          <w:rPr>
            <w:noProof/>
            <w:webHidden/>
          </w:rPr>
          <w:instrText xml:space="preserve"> PAGEREF _Toc86239419 \h </w:instrText>
        </w:r>
      </w:ins>
      <w:r>
        <w:rPr>
          <w:noProof/>
          <w:webHidden/>
        </w:rPr>
      </w:r>
      <w:r>
        <w:rPr>
          <w:noProof/>
          <w:webHidden/>
        </w:rPr>
        <w:fldChar w:fldCharType="separate"/>
      </w:r>
      <w:ins w:id="85" w:author="Ilkka Rinne" w:date="2021-10-27T15:26:00Z">
        <w:r w:rsidR="00814BB2">
          <w:rPr>
            <w:noProof/>
            <w:webHidden/>
          </w:rPr>
          <w:t>10</w:t>
        </w:r>
      </w:ins>
      <w:ins w:id="86" w:author="Ilkka Rinne" w:date="2021-10-27T14:58:00Z">
        <w:r>
          <w:rPr>
            <w:noProof/>
            <w:webHidden/>
          </w:rPr>
          <w:fldChar w:fldCharType="end"/>
        </w:r>
        <w:r w:rsidRPr="00A54A47">
          <w:rPr>
            <w:rStyle w:val="Lienhypertexte"/>
            <w:noProof/>
          </w:rPr>
          <w:fldChar w:fldCharType="end"/>
        </w:r>
      </w:ins>
    </w:p>
    <w:p w14:paraId="4CC2A7F3" w14:textId="14F32AB4" w:rsidR="008F1D12" w:rsidRDefault="008F1D12">
      <w:pPr>
        <w:pStyle w:val="TM2"/>
        <w:rPr>
          <w:ins w:id="87" w:author="Ilkka Rinne" w:date="2021-10-27T14:58:00Z"/>
          <w:rFonts w:asciiTheme="minorHAnsi" w:eastAsiaTheme="minorEastAsia" w:hAnsiTheme="minorHAnsi" w:cstheme="minorBidi"/>
          <w:b w:val="0"/>
          <w:noProof/>
          <w:sz w:val="24"/>
          <w:szCs w:val="24"/>
          <w:lang w:eastAsia="en-GB"/>
        </w:rPr>
      </w:pPr>
      <w:ins w:id="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5.2</w:t>
        </w:r>
        <w:r>
          <w:rPr>
            <w:rFonts w:asciiTheme="minorHAnsi" w:eastAsiaTheme="minorEastAsia" w:hAnsiTheme="minorHAnsi" w:cstheme="minorBidi"/>
            <w:b w:val="0"/>
            <w:noProof/>
            <w:sz w:val="24"/>
            <w:szCs w:val="24"/>
            <w:lang w:eastAsia="en-GB"/>
          </w:rPr>
          <w:tab/>
        </w:r>
        <w:r w:rsidRPr="00A54A47">
          <w:rPr>
            <w:rStyle w:val="Lienhypertexte"/>
            <w:noProof/>
          </w:rPr>
          <w:t>Conformance classes related to models including Observations, Measurements and Samples</w:t>
        </w:r>
        <w:r>
          <w:rPr>
            <w:noProof/>
            <w:webHidden/>
          </w:rPr>
          <w:tab/>
        </w:r>
        <w:r>
          <w:rPr>
            <w:noProof/>
            <w:webHidden/>
          </w:rPr>
          <w:fldChar w:fldCharType="begin"/>
        </w:r>
        <w:r>
          <w:rPr>
            <w:noProof/>
            <w:webHidden/>
          </w:rPr>
          <w:instrText xml:space="preserve"> PAGEREF _Toc86239420 \h </w:instrText>
        </w:r>
      </w:ins>
      <w:r>
        <w:rPr>
          <w:noProof/>
          <w:webHidden/>
        </w:rPr>
      </w:r>
      <w:r>
        <w:rPr>
          <w:noProof/>
          <w:webHidden/>
        </w:rPr>
        <w:fldChar w:fldCharType="separate"/>
      </w:r>
      <w:ins w:id="89" w:author="Ilkka Rinne" w:date="2021-10-27T15:26:00Z">
        <w:r w:rsidR="00814BB2">
          <w:rPr>
            <w:noProof/>
            <w:webHidden/>
          </w:rPr>
          <w:t>10</w:t>
        </w:r>
      </w:ins>
      <w:ins w:id="90" w:author="Ilkka Rinne" w:date="2021-10-27T14:58:00Z">
        <w:r>
          <w:rPr>
            <w:noProof/>
            <w:webHidden/>
          </w:rPr>
          <w:fldChar w:fldCharType="end"/>
        </w:r>
        <w:r w:rsidRPr="00A54A47">
          <w:rPr>
            <w:rStyle w:val="Lienhypertexte"/>
            <w:noProof/>
          </w:rPr>
          <w:fldChar w:fldCharType="end"/>
        </w:r>
      </w:ins>
    </w:p>
    <w:p w14:paraId="62B1E333" w14:textId="2D944F39" w:rsidR="008F1D12" w:rsidRDefault="008F1D12">
      <w:pPr>
        <w:pStyle w:val="TM1"/>
        <w:rPr>
          <w:ins w:id="91" w:author="Ilkka Rinne" w:date="2021-10-27T14:58:00Z"/>
          <w:rFonts w:asciiTheme="minorHAnsi" w:eastAsiaTheme="minorEastAsia" w:hAnsiTheme="minorHAnsi" w:cstheme="minorBidi"/>
          <w:b w:val="0"/>
          <w:noProof/>
          <w:sz w:val="24"/>
          <w:szCs w:val="24"/>
          <w:lang w:eastAsia="en-GB"/>
        </w:rPr>
      </w:pPr>
      <w:ins w:id="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w:t>
        </w:r>
        <w:r>
          <w:rPr>
            <w:rFonts w:asciiTheme="minorHAnsi" w:eastAsiaTheme="minorEastAsia" w:hAnsiTheme="minorHAnsi" w:cstheme="minorBidi"/>
            <w:b w:val="0"/>
            <w:noProof/>
            <w:sz w:val="24"/>
            <w:szCs w:val="24"/>
            <w:lang w:eastAsia="en-GB"/>
          </w:rPr>
          <w:tab/>
        </w:r>
        <w:r w:rsidRPr="00A54A47">
          <w:rPr>
            <w:rStyle w:val="Lienhypertexte"/>
            <w:noProof/>
          </w:rPr>
          <w:t>Packaging, requirements and dependencies</w:t>
        </w:r>
        <w:r>
          <w:rPr>
            <w:noProof/>
            <w:webHidden/>
          </w:rPr>
          <w:tab/>
        </w:r>
        <w:r>
          <w:rPr>
            <w:noProof/>
            <w:webHidden/>
          </w:rPr>
          <w:fldChar w:fldCharType="begin"/>
        </w:r>
        <w:r>
          <w:rPr>
            <w:noProof/>
            <w:webHidden/>
          </w:rPr>
          <w:instrText xml:space="preserve"> PAGEREF _Toc86239422 \h </w:instrText>
        </w:r>
      </w:ins>
      <w:r>
        <w:rPr>
          <w:noProof/>
          <w:webHidden/>
        </w:rPr>
      </w:r>
      <w:r>
        <w:rPr>
          <w:noProof/>
          <w:webHidden/>
        </w:rPr>
        <w:fldChar w:fldCharType="separate"/>
      </w:r>
      <w:ins w:id="93" w:author="Ilkka Rinne" w:date="2021-10-27T15:26:00Z">
        <w:r w:rsidR="00814BB2">
          <w:rPr>
            <w:noProof/>
            <w:webHidden/>
          </w:rPr>
          <w:t>13</w:t>
        </w:r>
      </w:ins>
      <w:ins w:id="94" w:author="Ilkka Rinne" w:date="2021-10-27T14:58:00Z">
        <w:r>
          <w:rPr>
            <w:noProof/>
            <w:webHidden/>
          </w:rPr>
          <w:fldChar w:fldCharType="end"/>
        </w:r>
        <w:r w:rsidRPr="00A54A47">
          <w:rPr>
            <w:rStyle w:val="Lienhypertexte"/>
            <w:noProof/>
          </w:rPr>
          <w:fldChar w:fldCharType="end"/>
        </w:r>
      </w:ins>
    </w:p>
    <w:p w14:paraId="5D661822" w14:textId="5678D38F" w:rsidR="008F1D12" w:rsidRDefault="008F1D12">
      <w:pPr>
        <w:pStyle w:val="TM2"/>
        <w:rPr>
          <w:ins w:id="95" w:author="Ilkka Rinne" w:date="2021-10-27T14:58:00Z"/>
          <w:rFonts w:asciiTheme="minorHAnsi" w:eastAsiaTheme="minorEastAsia" w:hAnsiTheme="minorHAnsi" w:cstheme="minorBidi"/>
          <w:b w:val="0"/>
          <w:noProof/>
          <w:sz w:val="24"/>
          <w:szCs w:val="24"/>
          <w:lang w:eastAsia="en-GB"/>
        </w:rPr>
      </w:pPr>
      <w:ins w:id="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6.1</w:t>
        </w:r>
        <w:r>
          <w:rPr>
            <w:rFonts w:asciiTheme="minorHAnsi" w:eastAsiaTheme="minorEastAsia" w:hAnsiTheme="minorHAnsi" w:cstheme="minorBidi"/>
            <w:b w:val="0"/>
            <w:noProof/>
            <w:sz w:val="24"/>
            <w:szCs w:val="24"/>
            <w:lang w:eastAsia="en-GB"/>
          </w:rPr>
          <w:tab/>
        </w:r>
        <w:r w:rsidRPr="00A54A47">
          <w:rPr>
            <w:rStyle w:val="Lienhypertexte"/>
            <w:noProof/>
          </w:rPr>
          <w:t>Requirements</w:t>
        </w:r>
        <w:r>
          <w:rPr>
            <w:noProof/>
            <w:webHidden/>
          </w:rPr>
          <w:tab/>
        </w:r>
        <w:r>
          <w:rPr>
            <w:noProof/>
            <w:webHidden/>
          </w:rPr>
          <w:fldChar w:fldCharType="begin"/>
        </w:r>
        <w:r>
          <w:rPr>
            <w:noProof/>
            <w:webHidden/>
          </w:rPr>
          <w:instrText xml:space="preserve"> PAGEREF _Toc86239423 \h </w:instrText>
        </w:r>
      </w:ins>
      <w:r>
        <w:rPr>
          <w:noProof/>
          <w:webHidden/>
        </w:rPr>
      </w:r>
      <w:r>
        <w:rPr>
          <w:noProof/>
          <w:webHidden/>
        </w:rPr>
        <w:fldChar w:fldCharType="separate"/>
      </w:r>
      <w:ins w:id="97" w:author="Ilkka Rinne" w:date="2021-10-27T15:26:00Z">
        <w:r w:rsidR="00814BB2">
          <w:rPr>
            <w:noProof/>
            <w:webHidden/>
          </w:rPr>
          <w:t>13</w:t>
        </w:r>
      </w:ins>
      <w:ins w:id="98" w:author="Ilkka Rinne" w:date="2021-10-27T14:58:00Z">
        <w:r>
          <w:rPr>
            <w:noProof/>
            <w:webHidden/>
          </w:rPr>
          <w:fldChar w:fldCharType="end"/>
        </w:r>
        <w:r w:rsidRPr="00A54A47">
          <w:rPr>
            <w:rStyle w:val="Lienhypertexte"/>
            <w:noProof/>
          </w:rPr>
          <w:fldChar w:fldCharType="end"/>
        </w:r>
      </w:ins>
    </w:p>
    <w:p w14:paraId="30B8ACD0" w14:textId="12ADEE7B" w:rsidR="008F1D12" w:rsidRDefault="008F1D12">
      <w:pPr>
        <w:pStyle w:val="TM2"/>
        <w:rPr>
          <w:ins w:id="99" w:author="Ilkka Rinne" w:date="2021-10-27T14:58:00Z"/>
          <w:rFonts w:asciiTheme="minorHAnsi" w:eastAsiaTheme="minorEastAsia" w:hAnsiTheme="minorHAnsi" w:cstheme="minorBidi"/>
          <w:b w:val="0"/>
          <w:noProof/>
          <w:sz w:val="24"/>
          <w:szCs w:val="24"/>
          <w:lang w:eastAsia="en-GB"/>
        </w:rPr>
      </w:pPr>
      <w:ins w:id="1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6.2</w:t>
        </w:r>
        <w:r>
          <w:rPr>
            <w:rFonts w:asciiTheme="minorHAnsi" w:eastAsiaTheme="minorEastAsia" w:hAnsiTheme="minorHAnsi" w:cstheme="minorBidi"/>
            <w:b w:val="0"/>
            <w:noProof/>
            <w:sz w:val="24"/>
            <w:szCs w:val="24"/>
            <w:lang w:eastAsia="en-GB"/>
          </w:rPr>
          <w:tab/>
        </w:r>
        <w:r w:rsidRPr="00A54A47">
          <w:rPr>
            <w:rStyle w:val="Lienhypertexte"/>
            <w:noProof/>
          </w:rPr>
          <w:t>UML</w:t>
        </w:r>
        <w:r>
          <w:rPr>
            <w:noProof/>
            <w:webHidden/>
          </w:rPr>
          <w:tab/>
        </w:r>
        <w:r>
          <w:rPr>
            <w:noProof/>
            <w:webHidden/>
          </w:rPr>
          <w:fldChar w:fldCharType="begin"/>
        </w:r>
        <w:r>
          <w:rPr>
            <w:noProof/>
            <w:webHidden/>
          </w:rPr>
          <w:instrText xml:space="preserve"> PAGEREF _Toc86239424 \h </w:instrText>
        </w:r>
      </w:ins>
      <w:r>
        <w:rPr>
          <w:noProof/>
          <w:webHidden/>
        </w:rPr>
      </w:r>
      <w:r>
        <w:rPr>
          <w:noProof/>
          <w:webHidden/>
        </w:rPr>
        <w:fldChar w:fldCharType="separate"/>
      </w:r>
      <w:ins w:id="101" w:author="Ilkka Rinne" w:date="2021-10-27T15:26:00Z">
        <w:r w:rsidR="00814BB2">
          <w:rPr>
            <w:noProof/>
            <w:webHidden/>
          </w:rPr>
          <w:t>14</w:t>
        </w:r>
      </w:ins>
      <w:ins w:id="102" w:author="Ilkka Rinne" w:date="2021-10-27T14:58:00Z">
        <w:r>
          <w:rPr>
            <w:noProof/>
            <w:webHidden/>
          </w:rPr>
          <w:fldChar w:fldCharType="end"/>
        </w:r>
        <w:r w:rsidRPr="00A54A47">
          <w:rPr>
            <w:rStyle w:val="Lienhypertexte"/>
            <w:noProof/>
          </w:rPr>
          <w:fldChar w:fldCharType="end"/>
        </w:r>
      </w:ins>
    </w:p>
    <w:p w14:paraId="37CA86F2" w14:textId="3AB12330" w:rsidR="008F1D12" w:rsidRDefault="008F1D12">
      <w:pPr>
        <w:pStyle w:val="TM2"/>
        <w:rPr>
          <w:ins w:id="103" w:author="Ilkka Rinne" w:date="2021-10-27T14:58:00Z"/>
          <w:rFonts w:asciiTheme="minorHAnsi" w:eastAsiaTheme="minorEastAsia" w:hAnsiTheme="minorHAnsi" w:cstheme="minorBidi"/>
          <w:b w:val="0"/>
          <w:noProof/>
          <w:sz w:val="24"/>
          <w:szCs w:val="24"/>
          <w:lang w:eastAsia="en-GB"/>
        </w:rPr>
      </w:pPr>
      <w:ins w:id="1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6.3</w:t>
        </w:r>
        <w:r>
          <w:rPr>
            <w:rFonts w:asciiTheme="minorHAnsi" w:eastAsiaTheme="minorEastAsia" w:hAnsiTheme="minorHAnsi" w:cstheme="minorBidi"/>
            <w:b w:val="0"/>
            <w:noProof/>
            <w:sz w:val="24"/>
            <w:szCs w:val="24"/>
            <w:lang w:eastAsia="en-GB"/>
          </w:rPr>
          <w:tab/>
        </w:r>
        <w:r w:rsidRPr="00A54A47">
          <w:rPr>
            <w:rStyle w:val="Lienhypertexte"/>
            <w:noProof/>
          </w:rPr>
          <w:t>Note on the use of Any</w:t>
        </w:r>
        <w:r>
          <w:rPr>
            <w:noProof/>
            <w:webHidden/>
          </w:rPr>
          <w:tab/>
        </w:r>
        <w:r>
          <w:rPr>
            <w:noProof/>
            <w:webHidden/>
          </w:rPr>
          <w:fldChar w:fldCharType="begin"/>
        </w:r>
        <w:r>
          <w:rPr>
            <w:noProof/>
            <w:webHidden/>
          </w:rPr>
          <w:instrText xml:space="preserve"> PAGEREF _Toc86239425 \h </w:instrText>
        </w:r>
      </w:ins>
      <w:r>
        <w:rPr>
          <w:noProof/>
          <w:webHidden/>
        </w:rPr>
      </w:r>
      <w:r>
        <w:rPr>
          <w:noProof/>
          <w:webHidden/>
        </w:rPr>
        <w:fldChar w:fldCharType="separate"/>
      </w:r>
      <w:ins w:id="105" w:author="Ilkka Rinne" w:date="2021-10-27T15:26:00Z">
        <w:r w:rsidR="00814BB2">
          <w:rPr>
            <w:noProof/>
            <w:webHidden/>
          </w:rPr>
          <w:t>17</w:t>
        </w:r>
      </w:ins>
      <w:ins w:id="106" w:author="Ilkka Rinne" w:date="2021-10-27T14:58:00Z">
        <w:r>
          <w:rPr>
            <w:noProof/>
            <w:webHidden/>
          </w:rPr>
          <w:fldChar w:fldCharType="end"/>
        </w:r>
        <w:r w:rsidRPr="00A54A47">
          <w:rPr>
            <w:rStyle w:val="Lienhypertexte"/>
            <w:noProof/>
          </w:rPr>
          <w:fldChar w:fldCharType="end"/>
        </w:r>
      </w:ins>
    </w:p>
    <w:p w14:paraId="6FA7D484" w14:textId="6140CE3E" w:rsidR="008F1D12" w:rsidRDefault="008F1D12">
      <w:pPr>
        <w:pStyle w:val="TM1"/>
        <w:rPr>
          <w:ins w:id="107" w:author="Ilkka Rinne" w:date="2021-10-27T14:58:00Z"/>
          <w:rFonts w:asciiTheme="minorHAnsi" w:eastAsiaTheme="minorEastAsia" w:hAnsiTheme="minorHAnsi" w:cstheme="minorBidi"/>
          <w:b w:val="0"/>
          <w:noProof/>
          <w:sz w:val="24"/>
          <w:szCs w:val="24"/>
          <w:lang w:eastAsia="en-GB"/>
        </w:rPr>
      </w:pPr>
      <w:ins w:id="1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w:t>
        </w:r>
        <w:r>
          <w:rPr>
            <w:rFonts w:asciiTheme="minorHAnsi" w:eastAsiaTheme="minorEastAsia" w:hAnsiTheme="minorHAnsi" w:cstheme="minorBidi"/>
            <w:b w:val="0"/>
            <w:noProof/>
            <w:sz w:val="24"/>
            <w:szCs w:val="24"/>
            <w:lang w:eastAsia="en-GB"/>
          </w:rPr>
          <w:tab/>
        </w:r>
        <w:r w:rsidRPr="00A54A47">
          <w:rPr>
            <w:rStyle w:val="Lienhypertexte"/>
            <w:noProof/>
          </w:rPr>
          <w:t>Fundamental characteristics of observations and samples (informative)</w:t>
        </w:r>
        <w:r>
          <w:rPr>
            <w:noProof/>
            <w:webHidden/>
          </w:rPr>
          <w:tab/>
        </w:r>
        <w:r>
          <w:rPr>
            <w:noProof/>
            <w:webHidden/>
          </w:rPr>
          <w:fldChar w:fldCharType="begin"/>
        </w:r>
        <w:r>
          <w:rPr>
            <w:noProof/>
            <w:webHidden/>
          </w:rPr>
          <w:instrText xml:space="preserve"> PAGEREF _Toc86239426 \h </w:instrText>
        </w:r>
      </w:ins>
      <w:r>
        <w:rPr>
          <w:noProof/>
          <w:webHidden/>
        </w:rPr>
      </w:r>
      <w:r>
        <w:rPr>
          <w:noProof/>
          <w:webHidden/>
        </w:rPr>
        <w:fldChar w:fldCharType="separate"/>
      </w:r>
      <w:ins w:id="109" w:author="Ilkka Rinne" w:date="2021-10-27T15:26:00Z">
        <w:r w:rsidR="00814BB2">
          <w:rPr>
            <w:noProof/>
            <w:webHidden/>
          </w:rPr>
          <w:t>18</w:t>
        </w:r>
      </w:ins>
      <w:ins w:id="110" w:author="Ilkka Rinne" w:date="2021-10-27T14:58:00Z">
        <w:r>
          <w:rPr>
            <w:noProof/>
            <w:webHidden/>
          </w:rPr>
          <w:fldChar w:fldCharType="end"/>
        </w:r>
        <w:r w:rsidRPr="00A54A47">
          <w:rPr>
            <w:rStyle w:val="Lienhypertexte"/>
            <w:noProof/>
          </w:rPr>
          <w:fldChar w:fldCharType="end"/>
        </w:r>
      </w:ins>
    </w:p>
    <w:p w14:paraId="1490CDA8" w14:textId="24A5EEBB" w:rsidR="008F1D12" w:rsidRDefault="008F1D12">
      <w:pPr>
        <w:pStyle w:val="TM2"/>
        <w:rPr>
          <w:ins w:id="111" w:author="Ilkka Rinne" w:date="2021-10-27T14:58:00Z"/>
          <w:rFonts w:asciiTheme="minorHAnsi" w:eastAsiaTheme="minorEastAsia" w:hAnsiTheme="minorHAnsi" w:cstheme="minorBidi"/>
          <w:b w:val="0"/>
          <w:noProof/>
          <w:sz w:val="24"/>
          <w:szCs w:val="24"/>
          <w:lang w:eastAsia="en-GB"/>
        </w:rPr>
      </w:pPr>
      <w:ins w:id="1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7.1</w:t>
        </w:r>
        <w:r>
          <w:rPr>
            <w:rFonts w:asciiTheme="minorHAnsi" w:eastAsiaTheme="minorEastAsia" w:hAnsiTheme="minorHAnsi" w:cstheme="minorBidi"/>
            <w:b w:val="0"/>
            <w:noProof/>
            <w:sz w:val="24"/>
            <w:szCs w:val="24"/>
            <w:lang w:eastAsia="en-GB"/>
          </w:rPr>
          <w:tab/>
        </w:r>
        <w:r w:rsidRPr="00A54A47">
          <w:rPr>
            <w:rStyle w:val="Lienhypertexte"/>
            <w:noProof/>
          </w:rPr>
          <w:t>Observation schema</w:t>
        </w:r>
        <w:r>
          <w:rPr>
            <w:noProof/>
            <w:webHidden/>
          </w:rPr>
          <w:tab/>
        </w:r>
        <w:r>
          <w:rPr>
            <w:noProof/>
            <w:webHidden/>
          </w:rPr>
          <w:fldChar w:fldCharType="begin"/>
        </w:r>
        <w:r>
          <w:rPr>
            <w:noProof/>
            <w:webHidden/>
          </w:rPr>
          <w:instrText xml:space="preserve"> PAGEREF _Toc86239427 \h </w:instrText>
        </w:r>
      </w:ins>
      <w:r>
        <w:rPr>
          <w:noProof/>
          <w:webHidden/>
        </w:rPr>
      </w:r>
      <w:r>
        <w:rPr>
          <w:noProof/>
          <w:webHidden/>
        </w:rPr>
        <w:fldChar w:fldCharType="separate"/>
      </w:r>
      <w:ins w:id="113" w:author="Ilkka Rinne" w:date="2021-10-27T15:26:00Z">
        <w:r w:rsidR="00814BB2">
          <w:rPr>
            <w:noProof/>
            <w:webHidden/>
          </w:rPr>
          <w:t>18</w:t>
        </w:r>
      </w:ins>
      <w:ins w:id="114" w:author="Ilkka Rinne" w:date="2021-10-27T14:58:00Z">
        <w:r>
          <w:rPr>
            <w:noProof/>
            <w:webHidden/>
          </w:rPr>
          <w:fldChar w:fldCharType="end"/>
        </w:r>
        <w:r w:rsidRPr="00A54A47">
          <w:rPr>
            <w:rStyle w:val="Lienhypertexte"/>
            <w:noProof/>
          </w:rPr>
          <w:fldChar w:fldCharType="end"/>
        </w:r>
      </w:ins>
    </w:p>
    <w:p w14:paraId="122E69B2" w14:textId="601EC100" w:rsidR="008F1D12" w:rsidRDefault="008F1D12">
      <w:pPr>
        <w:pStyle w:val="TM2"/>
        <w:rPr>
          <w:ins w:id="115" w:author="Ilkka Rinne" w:date="2021-10-27T14:58:00Z"/>
          <w:rFonts w:asciiTheme="minorHAnsi" w:eastAsiaTheme="minorEastAsia" w:hAnsiTheme="minorHAnsi" w:cstheme="minorBidi"/>
          <w:b w:val="0"/>
          <w:noProof/>
          <w:sz w:val="24"/>
          <w:szCs w:val="24"/>
          <w:lang w:eastAsia="en-GB"/>
        </w:rPr>
      </w:pPr>
      <w:ins w:id="1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7.2</w:t>
        </w:r>
        <w:r>
          <w:rPr>
            <w:rFonts w:asciiTheme="minorHAnsi" w:eastAsiaTheme="minorEastAsia" w:hAnsiTheme="minorHAnsi" w:cstheme="minorBidi"/>
            <w:b w:val="0"/>
            <w:noProof/>
            <w:sz w:val="24"/>
            <w:szCs w:val="24"/>
            <w:lang w:eastAsia="en-GB"/>
          </w:rPr>
          <w:tab/>
        </w:r>
        <w:r w:rsidRPr="00A54A47">
          <w:rPr>
            <w:rStyle w:val="Lienhypertexte"/>
            <w:noProof/>
          </w:rPr>
          <w:t>Sample schema</w:t>
        </w:r>
        <w:r>
          <w:rPr>
            <w:noProof/>
            <w:webHidden/>
          </w:rPr>
          <w:tab/>
        </w:r>
        <w:r>
          <w:rPr>
            <w:noProof/>
            <w:webHidden/>
          </w:rPr>
          <w:fldChar w:fldCharType="begin"/>
        </w:r>
        <w:r>
          <w:rPr>
            <w:noProof/>
            <w:webHidden/>
          </w:rPr>
          <w:instrText xml:space="preserve"> PAGEREF _Toc86239428 \h </w:instrText>
        </w:r>
      </w:ins>
      <w:r>
        <w:rPr>
          <w:noProof/>
          <w:webHidden/>
        </w:rPr>
      </w:r>
      <w:r>
        <w:rPr>
          <w:noProof/>
          <w:webHidden/>
        </w:rPr>
        <w:fldChar w:fldCharType="separate"/>
      </w:r>
      <w:ins w:id="117" w:author="Ilkka Rinne" w:date="2021-10-27T15:26:00Z">
        <w:r w:rsidR="00814BB2">
          <w:rPr>
            <w:noProof/>
            <w:webHidden/>
          </w:rPr>
          <w:t>20</w:t>
        </w:r>
      </w:ins>
      <w:ins w:id="118" w:author="Ilkka Rinne" w:date="2021-10-27T14:58:00Z">
        <w:r>
          <w:rPr>
            <w:noProof/>
            <w:webHidden/>
          </w:rPr>
          <w:fldChar w:fldCharType="end"/>
        </w:r>
        <w:r w:rsidRPr="00A54A47">
          <w:rPr>
            <w:rStyle w:val="Lienhypertexte"/>
            <w:noProof/>
          </w:rPr>
          <w:fldChar w:fldCharType="end"/>
        </w:r>
      </w:ins>
    </w:p>
    <w:p w14:paraId="199985F7" w14:textId="05EC4289" w:rsidR="008F1D12" w:rsidRDefault="008F1D12">
      <w:pPr>
        <w:pStyle w:val="TM2"/>
        <w:rPr>
          <w:ins w:id="119" w:author="Ilkka Rinne" w:date="2021-10-27T14:58:00Z"/>
          <w:rFonts w:asciiTheme="minorHAnsi" w:eastAsiaTheme="minorEastAsia" w:hAnsiTheme="minorHAnsi" w:cstheme="minorBidi"/>
          <w:b w:val="0"/>
          <w:noProof/>
          <w:sz w:val="24"/>
          <w:szCs w:val="24"/>
          <w:lang w:eastAsia="en-GB"/>
        </w:rPr>
      </w:pPr>
      <w:ins w:id="1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"_Toc86239429"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7.3</w:t>
        </w:r>
        <w:r>
          <w:rPr>
            <w:rFonts w:asciiTheme="minorHAnsi" w:eastAsiaTheme="minorEastAsia" w:hAnsiTheme="minorHAnsi" w:cstheme="minorBidi"/>
            <w:b w:val="0"/>
            <w:noProof/>
            <w:sz w:val="24"/>
            <w:szCs w:val="24"/>
            <w:lang w:eastAsia="en-GB"/>
          </w:rPr>
          <w:tab/>
        </w:r>
        <w:r w:rsidRPr="00A54A47">
          <w:rPr>
            <w:rStyle w:val="Lienhypertexte"/>
            <w:noProof/>
          </w:rPr>
          <w:t>Alignment between Observation, Sample and domain models</w:t>
        </w:r>
        <w:r>
          <w:rPr>
            <w:noProof/>
            <w:webHidden/>
          </w:rPr>
          <w:tab/>
        </w:r>
        <w:r>
          <w:rPr>
            <w:noProof/>
            <w:webHidden/>
          </w:rPr>
          <w:fldChar w:fldCharType="begin"/>
        </w:r>
        <w:r>
          <w:rPr>
            <w:noProof/>
            <w:webHidden/>
          </w:rPr>
          <w:instrText xml:space="preserve"> PAGEREF _Toc86239429 \h </w:instrText>
        </w:r>
      </w:ins>
      <w:r>
        <w:rPr>
          <w:noProof/>
          <w:webHidden/>
        </w:rPr>
      </w:r>
      <w:r>
        <w:rPr>
          <w:noProof/>
          <w:webHidden/>
        </w:rPr>
        <w:fldChar w:fldCharType="separate"/>
      </w:r>
      <w:ins w:id="121" w:author="Ilkka Rinne" w:date="2021-10-27T15:26:00Z">
        <w:r w:rsidR="00814BB2">
          <w:rPr>
            <w:noProof/>
            <w:webHidden/>
          </w:rPr>
          <w:t>24</w:t>
        </w:r>
      </w:ins>
      <w:ins w:id="122" w:author="Ilkka Rinne" w:date="2021-10-27T14:58:00Z">
        <w:r>
          <w:rPr>
            <w:noProof/>
            <w:webHidden/>
          </w:rPr>
          <w:fldChar w:fldCharType="end"/>
        </w:r>
        <w:r w:rsidRPr="00A54A47">
          <w:rPr>
            <w:rStyle w:val="Lienhypertexte"/>
            <w:noProof/>
          </w:rPr>
          <w:fldChar w:fldCharType="end"/>
        </w:r>
      </w:ins>
    </w:p>
    <w:p w14:paraId="31B52654" w14:textId="366F4032" w:rsidR="008F1D12" w:rsidRDefault="008F1D12">
      <w:pPr>
        <w:pStyle w:val="TM1"/>
        <w:rPr>
          <w:ins w:id="123" w:author="Ilkka Rinne" w:date="2021-10-27T14:58:00Z"/>
          <w:rFonts w:asciiTheme="minorHAnsi" w:eastAsiaTheme="minorEastAsia" w:hAnsiTheme="minorHAnsi" w:cstheme="minorBidi"/>
          <w:b w:val="0"/>
          <w:noProof/>
          <w:sz w:val="24"/>
          <w:szCs w:val="24"/>
          <w:lang w:eastAsia="en-GB"/>
        </w:rPr>
      </w:pPr>
      <w:ins w:id="1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w:t>
        </w:r>
        <w:r>
          <w:rPr>
            <w:rFonts w:asciiTheme="minorHAnsi" w:eastAsiaTheme="minorEastAsia" w:hAnsiTheme="minorHAnsi" w:cstheme="minorBidi"/>
            <w:b w:val="0"/>
            <w:noProof/>
            <w:sz w:val="24"/>
            <w:szCs w:val="24"/>
            <w:lang w:eastAsia="en-GB"/>
          </w:rPr>
          <w:tab/>
        </w:r>
        <w:r w:rsidRPr="00A54A47">
          <w:rPr>
            <w:rStyle w:val="Lienhypertexte"/>
            <w:noProof/>
          </w:rPr>
          <w:t>Conceptual Observation schema</w:t>
        </w:r>
        <w:r>
          <w:rPr>
            <w:noProof/>
            <w:webHidden/>
          </w:rPr>
          <w:tab/>
        </w:r>
        <w:r>
          <w:rPr>
            <w:noProof/>
            <w:webHidden/>
          </w:rPr>
          <w:fldChar w:fldCharType="begin"/>
        </w:r>
        <w:r>
          <w:rPr>
            <w:noProof/>
            <w:webHidden/>
          </w:rPr>
          <w:instrText xml:space="preserve"> PAGEREF _Toc86239430 \h </w:instrText>
        </w:r>
      </w:ins>
      <w:r>
        <w:rPr>
          <w:noProof/>
          <w:webHidden/>
        </w:rPr>
      </w:r>
      <w:r>
        <w:rPr>
          <w:noProof/>
          <w:webHidden/>
        </w:rPr>
        <w:fldChar w:fldCharType="separate"/>
      </w:r>
      <w:ins w:id="125" w:author="Ilkka Rinne" w:date="2021-10-27T15:26:00Z">
        <w:r w:rsidR="00814BB2">
          <w:rPr>
            <w:noProof/>
            <w:webHidden/>
          </w:rPr>
          <w:t>28</w:t>
        </w:r>
      </w:ins>
      <w:ins w:id="126" w:author="Ilkka Rinne" w:date="2021-10-27T14:58:00Z">
        <w:r>
          <w:rPr>
            <w:noProof/>
            <w:webHidden/>
          </w:rPr>
          <w:fldChar w:fldCharType="end"/>
        </w:r>
        <w:r w:rsidRPr="00A54A47">
          <w:rPr>
            <w:rStyle w:val="Lienhypertexte"/>
            <w:noProof/>
          </w:rPr>
          <w:fldChar w:fldCharType="end"/>
        </w:r>
      </w:ins>
    </w:p>
    <w:p w14:paraId="0D8C36F1" w14:textId="1739A31B" w:rsidR="008F1D12" w:rsidRDefault="008F1D12">
      <w:pPr>
        <w:pStyle w:val="TM2"/>
        <w:rPr>
          <w:ins w:id="127" w:author="Ilkka Rinne" w:date="2021-10-27T14:58:00Z"/>
          <w:rFonts w:asciiTheme="minorHAnsi" w:eastAsiaTheme="minorEastAsia" w:hAnsiTheme="minorHAnsi" w:cstheme="minorBidi"/>
          <w:b w:val="0"/>
          <w:noProof/>
          <w:sz w:val="24"/>
          <w:szCs w:val="24"/>
          <w:lang w:eastAsia="en-GB"/>
        </w:rPr>
      </w:pPr>
      <w:ins w:id="1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_Toc86239431 \h </w:instrText>
        </w:r>
      </w:ins>
      <w:r>
        <w:rPr>
          <w:noProof/>
          <w:webHidden/>
        </w:rPr>
      </w:r>
      <w:r>
        <w:rPr>
          <w:noProof/>
          <w:webHidden/>
        </w:rPr>
        <w:fldChar w:fldCharType="separate"/>
      </w:r>
      <w:ins w:id="129" w:author="Ilkka Rinne" w:date="2021-10-27T15:26:00Z">
        <w:r w:rsidR="00814BB2">
          <w:rPr>
            <w:noProof/>
            <w:webHidden/>
          </w:rPr>
          <w:t>28</w:t>
        </w:r>
      </w:ins>
      <w:ins w:id="130" w:author="Ilkka Rinne" w:date="2021-10-27T14:58:00Z">
        <w:r>
          <w:rPr>
            <w:noProof/>
            <w:webHidden/>
          </w:rPr>
          <w:fldChar w:fldCharType="end"/>
        </w:r>
        <w:r w:rsidRPr="00A54A47">
          <w:rPr>
            <w:rStyle w:val="Lienhypertexte"/>
            <w:noProof/>
          </w:rPr>
          <w:fldChar w:fldCharType="end"/>
        </w:r>
      </w:ins>
    </w:p>
    <w:p w14:paraId="57246788" w14:textId="54894FE5" w:rsidR="008F1D12" w:rsidRDefault="008F1D12">
      <w:pPr>
        <w:pStyle w:val="TM2"/>
        <w:rPr>
          <w:ins w:id="131" w:author="Ilkka Rinne" w:date="2021-10-27T14:58:00Z"/>
          <w:rFonts w:asciiTheme="minorHAnsi" w:eastAsiaTheme="minorEastAsia" w:hAnsiTheme="minorHAnsi" w:cstheme="minorBidi"/>
          <w:b w:val="0"/>
          <w:noProof/>
          <w:sz w:val="24"/>
          <w:szCs w:val="24"/>
          <w:lang w:eastAsia="en-GB"/>
        </w:rPr>
      </w:pPr>
      <w:ins w:id="1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8.2</w:t>
        </w:r>
        <w:r>
          <w:rPr>
            <w:rFonts w:asciiTheme="minorHAnsi" w:eastAsiaTheme="minorEastAsia" w:hAnsiTheme="minorHAnsi" w:cstheme="minorBidi"/>
            <w:b w:val="0"/>
            <w:noProof/>
            <w:sz w:val="24"/>
            <w:szCs w:val="24"/>
            <w:lang w:eastAsia="en-GB"/>
          </w:rPr>
          <w:tab/>
        </w:r>
        <w:r w:rsidRPr="00A54A47">
          <w:rPr>
            <w:rStyle w:val="Lienhypertexte"/>
            <w:noProof/>
          </w:rPr>
          <w:t>Observation</w:t>
        </w:r>
        <w:r>
          <w:rPr>
            <w:noProof/>
            <w:webHidden/>
          </w:rPr>
          <w:tab/>
        </w:r>
        <w:r>
          <w:rPr>
            <w:noProof/>
            <w:webHidden/>
          </w:rPr>
          <w:fldChar w:fldCharType="begin"/>
        </w:r>
        <w:r>
          <w:rPr>
            <w:noProof/>
            <w:webHidden/>
          </w:rPr>
          <w:instrText xml:space="preserve"> PAGEREF _Toc86239432 \h </w:instrText>
        </w:r>
      </w:ins>
      <w:r>
        <w:rPr>
          <w:noProof/>
          <w:webHidden/>
        </w:rPr>
      </w:r>
      <w:r>
        <w:rPr>
          <w:noProof/>
          <w:webHidden/>
        </w:rPr>
        <w:fldChar w:fldCharType="separate"/>
      </w:r>
      <w:ins w:id="133" w:author="Ilkka Rinne" w:date="2021-10-27T15:26:00Z">
        <w:r w:rsidR="00814BB2">
          <w:rPr>
            <w:noProof/>
            <w:webHidden/>
          </w:rPr>
          <w:t>30</w:t>
        </w:r>
      </w:ins>
      <w:ins w:id="134" w:author="Ilkka Rinne" w:date="2021-10-27T14:58:00Z">
        <w:r>
          <w:rPr>
            <w:noProof/>
            <w:webHidden/>
          </w:rPr>
          <w:fldChar w:fldCharType="end"/>
        </w:r>
        <w:r w:rsidRPr="00A54A47">
          <w:rPr>
            <w:rStyle w:val="Lienhypertexte"/>
            <w:noProof/>
          </w:rPr>
          <w:fldChar w:fldCharType="end"/>
        </w:r>
      </w:ins>
    </w:p>
    <w:p w14:paraId="2AA4BE26" w14:textId="2E4F8C93" w:rsidR="008F1D12" w:rsidRDefault="008F1D12">
      <w:pPr>
        <w:pStyle w:val="TM2"/>
        <w:rPr>
          <w:ins w:id="135" w:author="Ilkka Rinne" w:date="2021-10-27T14:58:00Z"/>
          <w:rFonts w:asciiTheme="minorHAnsi" w:eastAsiaTheme="minorEastAsia" w:hAnsiTheme="minorHAnsi" w:cstheme="minorBidi"/>
          <w:b w:val="0"/>
          <w:noProof/>
          <w:sz w:val="24"/>
          <w:szCs w:val="24"/>
          <w:lang w:eastAsia="en-GB"/>
        </w:rPr>
      </w:pPr>
      <w:ins w:id="1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8.3</w:t>
        </w:r>
        <w:r>
          <w:rPr>
            <w:rFonts w:asciiTheme="minorHAnsi" w:eastAsiaTheme="minorEastAsia" w:hAnsiTheme="minorHAnsi" w:cstheme="minorBidi"/>
            <w:b w:val="0"/>
            <w:noProof/>
            <w:sz w:val="24"/>
            <w:szCs w:val="24"/>
            <w:lang w:eastAsia="en-GB"/>
          </w:rPr>
          <w:tab/>
        </w:r>
        <w:r w:rsidRPr="00A54A47">
          <w:rPr>
            <w:rStyle w:val="Lienhypertexte"/>
            <w:noProof/>
          </w:rPr>
          <w:t>ObservableProperty</w:t>
        </w:r>
        <w:r>
          <w:rPr>
            <w:noProof/>
            <w:webHidden/>
          </w:rPr>
          <w:tab/>
        </w:r>
        <w:r>
          <w:rPr>
            <w:noProof/>
            <w:webHidden/>
          </w:rPr>
          <w:fldChar w:fldCharType="begin"/>
        </w:r>
        <w:r>
          <w:rPr>
            <w:noProof/>
            <w:webHidden/>
          </w:rPr>
          <w:instrText xml:space="preserve"> PAGEREF _Toc86239433 \h </w:instrText>
        </w:r>
      </w:ins>
      <w:r>
        <w:rPr>
          <w:noProof/>
          <w:webHidden/>
        </w:rPr>
      </w:r>
      <w:r>
        <w:rPr>
          <w:noProof/>
          <w:webHidden/>
        </w:rPr>
        <w:fldChar w:fldCharType="separate"/>
      </w:r>
      <w:ins w:id="137" w:author="Ilkka Rinne" w:date="2021-10-27T15:26:00Z">
        <w:r w:rsidR="00814BB2">
          <w:rPr>
            <w:noProof/>
            <w:webHidden/>
          </w:rPr>
          <w:t>36</w:t>
        </w:r>
      </w:ins>
      <w:ins w:id="138" w:author="Ilkka Rinne" w:date="2021-10-27T14:58:00Z">
        <w:r>
          <w:rPr>
            <w:noProof/>
            <w:webHidden/>
          </w:rPr>
          <w:fldChar w:fldCharType="end"/>
        </w:r>
        <w:r w:rsidRPr="00A54A47">
          <w:rPr>
            <w:rStyle w:val="Lienhypertexte"/>
            <w:noProof/>
          </w:rPr>
          <w:fldChar w:fldCharType="end"/>
        </w:r>
      </w:ins>
    </w:p>
    <w:p w14:paraId="0D1F874F" w14:textId="2F5A80CD" w:rsidR="008F1D12" w:rsidRDefault="008F1D12">
      <w:pPr>
        <w:pStyle w:val="TM2"/>
        <w:rPr>
          <w:ins w:id="139" w:author="Ilkka Rinne" w:date="2021-10-27T14:58:00Z"/>
          <w:rFonts w:asciiTheme="minorHAnsi" w:eastAsiaTheme="minorEastAsia" w:hAnsiTheme="minorHAnsi" w:cstheme="minorBidi"/>
          <w:b w:val="0"/>
          <w:noProof/>
          <w:sz w:val="24"/>
          <w:szCs w:val="24"/>
          <w:lang w:eastAsia="en-GB"/>
        </w:rPr>
      </w:pPr>
      <w:ins w:id="1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8.4</w:t>
        </w:r>
        <w:r>
          <w:rPr>
            <w:rFonts w:asciiTheme="minorHAnsi" w:eastAsiaTheme="minorEastAsia" w:hAnsiTheme="minorHAnsi" w:cstheme="minorBidi"/>
            <w:b w:val="0"/>
            <w:noProof/>
            <w:sz w:val="24"/>
            <w:szCs w:val="24"/>
            <w:lang w:eastAsia="en-GB"/>
          </w:rPr>
          <w:tab/>
        </w:r>
        <w:r w:rsidRPr="00A54A47">
          <w:rPr>
            <w:rStyle w:val="Lienhypertexte"/>
            <w:noProof/>
          </w:rPr>
          <w:t>Procedure</w:t>
        </w:r>
        <w:r>
          <w:rPr>
            <w:noProof/>
            <w:webHidden/>
          </w:rPr>
          <w:tab/>
        </w:r>
        <w:r>
          <w:rPr>
            <w:noProof/>
            <w:webHidden/>
          </w:rPr>
          <w:fldChar w:fldCharType="begin"/>
        </w:r>
        <w:r>
          <w:rPr>
            <w:noProof/>
            <w:webHidden/>
          </w:rPr>
          <w:instrText xml:space="preserve"> PAGEREF _Toc86239434 \h </w:instrText>
        </w:r>
      </w:ins>
      <w:r>
        <w:rPr>
          <w:noProof/>
          <w:webHidden/>
        </w:rPr>
      </w:r>
      <w:r>
        <w:rPr>
          <w:noProof/>
          <w:webHidden/>
        </w:rPr>
        <w:fldChar w:fldCharType="separate"/>
      </w:r>
      <w:ins w:id="141" w:author="Ilkka Rinne" w:date="2021-10-27T15:26:00Z">
        <w:r w:rsidR="00814BB2">
          <w:rPr>
            <w:noProof/>
            <w:webHidden/>
          </w:rPr>
          <w:t>38</w:t>
        </w:r>
      </w:ins>
      <w:ins w:id="142" w:author="Ilkka Rinne" w:date="2021-10-27T14:58:00Z">
        <w:r>
          <w:rPr>
            <w:noProof/>
            <w:webHidden/>
          </w:rPr>
          <w:fldChar w:fldCharType="end"/>
        </w:r>
        <w:r w:rsidRPr="00A54A47">
          <w:rPr>
            <w:rStyle w:val="Lienhypertexte"/>
            <w:noProof/>
          </w:rPr>
          <w:fldChar w:fldCharType="end"/>
        </w:r>
      </w:ins>
    </w:p>
    <w:p w14:paraId="0D968A77" w14:textId="6C5604B4" w:rsidR="008F1D12" w:rsidRDefault="008F1D12">
      <w:pPr>
        <w:pStyle w:val="TM2"/>
        <w:rPr>
          <w:ins w:id="143" w:author="Ilkka Rinne" w:date="2021-10-27T14:58:00Z"/>
          <w:rFonts w:asciiTheme="minorHAnsi" w:eastAsiaTheme="minorEastAsia" w:hAnsiTheme="minorHAnsi" w:cstheme="minorBidi"/>
          <w:b w:val="0"/>
          <w:noProof/>
          <w:sz w:val="24"/>
          <w:szCs w:val="24"/>
          <w:lang w:eastAsia="en-GB"/>
        </w:rPr>
      </w:pPr>
      <w:ins w:id="1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8.5</w:t>
        </w:r>
        <w:r>
          <w:rPr>
            <w:rFonts w:asciiTheme="minorHAnsi" w:eastAsiaTheme="minorEastAsia" w:hAnsiTheme="minorHAnsi" w:cstheme="minorBidi"/>
            <w:b w:val="0"/>
            <w:noProof/>
            <w:sz w:val="24"/>
            <w:szCs w:val="24"/>
            <w:lang w:eastAsia="en-GB"/>
          </w:rPr>
          <w:tab/>
        </w:r>
        <w:r w:rsidRPr="00A54A47">
          <w:rPr>
            <w:rStyle w:val="Lienhypertexte"/>
            <w:noProof/>
          </w:rPr>
          <w:t>ObservingProcedure</w:t>
        </w:r>
        <w:r>
          <w:rPr>
            <w:noProof/>
            <w:webHidden/>
          </w:rPr>
          <w:tab/>
        </w:r>
        <w:r>
          <w:rPr>
            <w:noProof/>
            <w:webHidden/>
          </w:rPr>
          <w:fldChar w:fldCharType="begin"/>
        </w:r>
        <w:r>
          <w:rPr>
            <w:noProof/>
            <w:webHidden/>
          </w:rPr>
          <w:instrText xml:space="preserve"> PAGEREF _Toc86239435 \h </w:instrText>
        </w:r>
      </w:ins>
      <w:r>
        <w:rPr>
          <w:noProof/>
          <w:webHidden/>
        </w:rPr>
      </w:r>
      <w:r>
        <w:rPr>
          <w:noProof/>
          <w:webHidden/>
        </w:rPr>
        <w:fldChar w:fldCharType="separate"/>
      </w:r>
      <w:ins w:id="145" w:author="Ilkka Rinne" w:date="2021-10-27T15:26:00Z">
        <w:r w:rsidR="00814BB2">
          <w:rPr>
            <w:noProof/>
            <w:webHidden/>
          </w:rPr>
          <w:t>38</w:t>
        </w:r>
      </w:ins>
      <w:ins w:id="146" w:author="Ilkka Rinne" w:date="2021-10-27T14:58:00Z">
        <w:r>
          <w:rPr>
            <w:noProof/>
            <w:webHidden/>
          </w:rPr>
          <w:fldChar w:fldCharType="end"/>
        </w:r>
        <w:r w:rsidRPr="00A54A47">
          <w:rPr>
            <w:rStyle w:val="Lienhypertexte"/>
            <w:noProof/>
          </w:rPr>
          <w:fldChar w:fldCharType="end"/>
        </w:r>
      </w:ins>
    </w:p>
    <w:p w14:paraId="634AA383" w14:textId="714D924B" w:rsidR="008F1D12" w:rsidRDefault="008F1D12">
      <w:pPr>
        <w:pStyle w:val="TM2"/>
        <w:rPr>
          <w:ins w:id="147" w:author="Ilkka Rinne" w:date="2021-10-27T14:58:00Z"/>
          <w:rFonts w:asciiTheme="minorHAnsi" w:eastAsiaTheme="minorEastAsia" w:hAnsiTheme="minorHAnsi" w:cstheme="minorBidi"/>
          <w:b w:val="0"/>
          <w:noProof/>
          <w:sz w:val="24"/>
          <w:szCs w:val="24"/>
          <w:lang w:eastAsia="en-GB"/>
        </w:rPr>
      </w:pPr>
      <w:ins w:id="1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8.6</w:t>
        </w:r>
        <w:r>
          <w:rPr>
            <w:rFonts w:asciiTheme="minorHAnsi" w:eastAsiaTheme="minorEastAsia" w:hAnsiTheme="minorHAnsi" w:cstheme="minorBidi"/>
            <w:b w:val="0"/>
            <w:noProof/>
            <w:sz w:val="24"/>
            <w:szCs w:val="24"/>
            <w:lang w:eastAsia="en-GB"/>
          </w:rPr>
          <w:tab/>
        </w:r>
        <w:r w:rsidRPr="00A54A47">
          <w:rPr>
            <w:rStyle w:val="Lienhypertexte"/>
            <w:noProof/>
          </w:rPr>
          <w:t>Observer</w:t>
        </w:r>
        <w:r>
          <w:rPr>
            <w:noProof/>
            <w:webHidden/>
          </w:rPr>
          <w:tab/>
        </w:r>
        <w:r>
          <w:rPr>
            <w:noProof/>
            <w:webHidden/>
          </w:rPr>
          <w:fldChar w:fldCharType="begin"/>
        </w:r>
        <w:r>
          <w:rPr>
            <w:noProof/>
            <w:webHidden/>
          </w:rPr>
          <w:instrText xml:space="preserve"> PAGEREF _Toc86239436 \h </w:instrText>
        </w:r>
      </w:ins>
      <w:r>
        <w:rPr>
          <w:noProof/>
          <w:webHidden/>
        </w:rPr>
      </w:r>
      <w:r>
        <w:rPr>
          <w:noProof/>
          <w:webHidden/>
        </w:rPr>
        <w:fldChar w:fldCharType="separate"/>
      </w:r>
      <w:ins w:id="149" w:author="Ilkka Rinne" w:date="2021-10-27T15:26:00Z">
        <w:r w:rsidR="00814BB2">
          <w:rPr>
            <w:noProof/>
            <w:webHidden/>
          </w:rPr>
          <w:t>40</w:t>
        </w:r>
      </w:ins>
      <w:ins w:id="150" w:author="Ilkka Rinne" w:date="2021-10-27T14:58:00Z">
        <w:r>
          <w:rPr>
            <w:noProof/>
            <w:webHidden/>
          </w:rPr>
          <w:fldChar w:fldCharType="end"/>
        </w:r>
        <w:r w:rsidRPr="00A54A47">
          <w:rPr>
            <w:rStyle w:val="Lienhypertexte"/>
            <w:noProof/>
          </w:rPr>
          <w:fldChar w:fldCharType="end"/>
        </w:r>
      </w:ins>
    </w:p>
    <w:p w14:paraId="416FBFD7" w14:textId="34D136C5" w:rsidR="008F1D12" w:rsidRDefault="008F1D12">
      <w:pPr>
        <w:pStyle w:val="TM2"/>
        <w:rPr>
          <w:ins w:id="151" w:author="Ilkka Rinne" w:date="2021-10-27T14:58:00Z"/>
          <w:rFonts w:asciiTheme="minorHAnsi" w:eastAsiaTheme="minorEastAsia" w:hAnsiTheme="minorHAnsi" w:cstheme="minorBidi"/>
          <w:b w:val="0"/>
          <w:noProof/>
          <w:sz w:val="24"/>
          <w:szCs w:val="24"/>
          <w:lang w:eastAsia="en-GB"/>
        </w:rPr>
      </w:pPr>
      <w:ins w:id="1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8.7</w:t>
        </w:r>
        <w:r>
          <w:rPr>
            <w:rFonts w:asciiTheme="minorHAnsi" w:eastAsiaTheme="minorEastAsia" w:hAnsiTheme="minorHAnsi" w:cstheme="minorBidi"/>
            <w:b w:val="0"/>
            <w:noProof/>
            <w:sz w:val="24"/>
            <w:szCs w:val="24"/>
            <w:lang w:eastAsia="en-GB"/>
          </w:rPr>
          <w:tab/>
        </w:r>
        <w:r w:rsidRPr="00A54A47">
          <w:rPr>
            <w:rStyle w:val="Lienhypertexte"/>
            <w:noProof/>
          </w:rPr>
          <w:t>Host</w:t>
        </w:r>
        <w:r>
          <w:rPr>
            <w:noProof/>
            <w:webHidden/>
          </w:rPr>
          <w:tab/>
        </w:r>
        <w:r>
          <w:rPr>
            <w:noProof/>
            <w:webHidden/>
          </w:rPr>
          <w:fldChar w:fldCharType="begin"/>
        </w:r>
        <w:r>
          <w:rPr>
            <w:noProof/>
            <w:webHidden/>
          </w:rPr>
          <w:instrText xml:space="preserve"> PAGEREF _Toc86239437 \h </w:instrText>
        </w:r>
      </w:ins>
      <w:r>
        <w:rPr>
          <w:noProof/>
          <w:webHidden/>
        </w:rPr>
      </w:r>
      <w:r>
        <w:rPr>
          <w:noProof/>
          <w:webHidden/>
        </w:rPr>
        <w:fldChar w:fldCharType="separate"/>
      </w:r>
      <w:ins w:id="153" w:author="Ilkka Rinne" w:date="2021-10-27T15:26:00Z">
        <w:r w:rsidR="00814BB2">
          <w:rPr>
            <w:noProof/>
            <w:webHidden/>
          </w:rPr>
          <w:t>41</w:t>
        </w:r>
      </w:ins>
      <w:ins w:id="154" w:author="Ilkka Rinne" w:date="2021-10-27T14:58:00Z">
        <w:r>
          <w:rPr>
            <w:noProof/>
            <w:webHidden/>
          </w:rPr>
          <w:fldChar w:fldCharType="end"/>
        </w:r>
        <w:r w:rsidRPr="00A54A47">
          <w:rPr>
            <w:rStyle w:val="Lienhypertexte"/>
            <w:noProof/>
          </w:rPr>
          <w:fldChar w:fldCharType="end"/>
        </w:r>
      </w:ins>
    </w:p>
    <w:p w14:paraId="771F807B" w14:textId="78638B7B" w:rsidR="008F1D12" w:rsidRDefault="008F1D12">
      <w:pPr>
        <w:pStyle w:val="TM2"/>
        <w:rPr>
          <w:ins w:id="155" w:author="Ilkka Rinne" w:date="2021-10-27T14:58:00Z"/>
          <w:rFonts w:asciiTheme="minorHAnsi" w:eastAsiaTheme="minorEastAsia" w:hAnsiTheme="minorHAnsi" w:cstheme="minorBidi"/>
          <w:b w:val="0"/>
          <w:noProof/>
          <w:sz w:val="24"/>
          <w:szCs w:val="24"/>
          <w:lang w:eastAsia="en-GB"/>
        </w:rPr>
      </w:pPr>
      <w:ins w:id="1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8.8</w:t>
        </w:r>
        <w:r>
          <w:rPr>
            <w:rFonts w:asciiTheme="minorHAnsi" w:eastAsiaTheme="minorEastAsia" w:hAnsiTheme="minorHAnsi" w:cstheme="minorBidi"/>
            <w:b w:val="0"/>
            <w:noProof/>
            <w:sz w:val="24"/>
            <w:szCs w:val="24"/>
            <w:lang w:eastAsia="en-GB"/>
          </w:rPr>
          <w:tab/>
        </w:r>
        <w:r w:rsidRPr="00A54A47">
          <w:rPr>
            <w:rStyle w:val="Lienhypertexte"/>
            <w:noProof/>
          </w:rPr>
          <w:t>Deployment</w:t>
        </w:r>
        <w:r>
          <w:rPr>
            <w:noProof/>
            <w:webHidden/>
          </w:rPr>
          <w:tab/>
        </w:r>
        <w:r>
          <w:rPr>
            <w:noProof/>
            <w:webHidden/>
          </w:rPr>
          <w:fldChar w:fldCharType="begin"/>
        </w:r>
        <w:r>
          <w:rPr>
            <w:noProof/>
            <w:webHidden/>
          </w:rPr>
          <w:instrText xml:space="preserve"> PAGEREF _Toc86239438 \h </w:instrText>
        </w:r>
      </w:ins>
      <w:r>
        <w:rPr>
          <w:noProof/>
          <w:webHidden/>
        </w:rPr>
      </w:r>
      <w:r>
        <w:rPr>
          <w:noProof/>
          <w:webHidden/>
        </w:rPr>
        <w:fldChar w:fldCharType="separate"/>
      </w:r>
      <w:ins w:id="157" w:author="Ilkka Rinne" w:date="2021-10-27T15:26:00Z">
        <w:r w:rsidR="00814BB2">
          <w:rPr>
            <w:noProof/>
            <w:webHidden/>
          </w:rPr>
          <w:t>43</w:t>
        </w:r>
      </w:ins>
      <w:ins w:id="158" w:author="Ilkka Rinne" w:date="2021-10-27T14:58:00Z">
        <w:r>
          <w:rPr>
            <w:noProof/>
            <w:webHidden/>
          </w:rPr>
          <w:fldChar w:fldCharType="end"/>
        </w:r>
        <w:r w:rsidRPr="00A54A47">
          <w:rPr>
            <w:rStyle w:val="Lienhypertexte"/>
            <w:noProof/>
          </w:rPr>
          <w:fldChar w:fldCharType="end"/>
        </w:r>
      </w:ins>
    </w:p>
    <w:p w14:paraId="0E90E5AC" w14:textId="557BF441" w:rsidR="008F1D12" w:rsidRDefault="008F1D12">
      <w:pPr>
        <w:pStyle w:val="TM1"/>
        <w:rPr>
          <w:ins w:id="159" w:author="Ilkka Rinne" w:date="2021-10-27T14:58:00Z"/>
          <w:rFonts w:asciiTheme="minorHAnsi" w:eastAsiaTheme="minorEastAsia" w:hAnsiTheme="minorHAnsi" w:cstheme="minorBidi"/>
          <w:b w:val="0"/>
          <w:noProof/>
          <w:sz w:val="24"/>
          <w:szCs w:val="24"/>
          <w:lang w:eastAsia="en-GB"/>
        </w:rPr>
      </w:pPr>
      <w:ins w:id="1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"_Toc86239439"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w:t>
        </w:r>
        <w:r>
          <w:rPr>
            <w:rFonts w:asciiTheme="minorHAnsi" w:eastAsiaTheme="minorEastAsia" w:hAnsiTheme="minorHAnsi" w:cstheme="minorBidi"/>
            <w:b w:val="0"/>
            <w:noProof/>
            <w:sz w:val="24"/>
            <w:szCs w:val="24"/>
            <w:lang w:eastAsia="en-GB"/>
          </w:rPr>
          <w:tab/>
        </w:r>
        <w:r w:rsidRPr="00A54A47">
          <w:rPr>
            <w:rStyle w:val="Lienhypertexte"/>
            <w:noProof/>
          </w:rPr>
          <w:t>Abstract Observation Core</w:t>
        </w:r>
        <w:r>
          <w:rPr>
            <w:noProof/>
            <w:webHidden/>
          </w:rPr>
          <w:tab/>
        </w:r>
        <w:r>
          <w:rPr>
            <w:noProof/>
            <w:webHidden/>
          </w:rPr>
          <w:fldChar w:fldCharType="begin"/>
        </w:r>
        <w:r>
          <w:rPr>
            <w:noProof/>
            <w:webHidden/>
          </w:rPr>
          <w:instrText xml:space="preserve"> PAGEREF _Toc86239439 \h </w:instrText>
        </w:r>
      </w:ins>
      <w:r>
        <w:rPr>
          <w:noProof/>
          <w:webHidden/>
        </w:rPr>
      </w:r>
      <w:r>
        <w:rPr>
          <w:noProof/>
          <w:webHidden/>
        </w:rPr>
        <w:fldChar w:fldCharType="separate"/>
      </w:r>
      <w:ins w:id="161" w:author="Ilkka Rinne" w:date="2021-10-27T15:26:00Z">
        <w:r w:rsidR="00814BB2">
          <w:rPr>
            <w:noProof/>
            <w:webHidden/>
          </w:rPr>
          <w:t>44</w:t>
        </w:r>
      </w:ins>
      <w:ins w:id="162" w:author="Ilkka Rinne" w:date="2021-10-27T14:58:00Z">
        <w:r>
          <w:rPr>
            <w:noProof/>
            <w:webHidden/>
          </w:rPr>
          <w:fldChar w:fldCharType="end"/>
        </w:r>
        <w:r w:rsidRPr="00A54A47">
          <w:rPr>
            <w:rStyle w:val="Lienhypertexte"/>
            <w:noProof/>
          </w:rPr>
          <w:fldChar w:fldCharType="end"/>
        </w:r>
      </w:ins>
    </w:p>
    <w:p w14:paraId="67C7BC0B" w14:textId="79284ED6" w:rsidR="008F1D12" w:rsidRDefault="008F1D12">
      <w:pPr>
        <w:pStyle w:val="TM2"/>
        <w:rPr>
          <w:ins w:id="163" w:author="Ilkka Rinne" w:date="2021-10-27T14:58:00Z"/>
          <w:rFonts w:asciiTheme="minorHAnsi" w:eastAsiaTheme="minorEastAsia" w:hAnsiTheme="minorHAnsi" w:cstheme="minorBidi"/>
          <w:b w:val="0"/>
          <w:noProof/>
          <w:sz w:val="24"/>
          <w:szCs w:val="24"/>
          <w:lang w:eastAsia="en-GB"/>
        </w:rPr>
      </w:pPr>
      <w:ins w:id="1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_Toc86239440 \h </w:instrText>
        </w:r>
      </w:ins>
      <w:r>
        <w:rPr>
          <w:noProof/>
          <w:webHidden/>
        </w:rPr>
      </w:r>
      <w:r>
        <w:rPr>
          <w:noProof/>
          <w:webHidden/>
        </w:rPr>
        <w:fldChar w:fldCharType="separate"/>
      </w:r>
      <w:ins w:id="165" w:author="Ilkka Rinne" w:date="2021-10-27T15:26:00Z">
        <w:r w:rsidR="00814BB2">
          <w:rPr>
            <w:noProof/>
            <w:webHidden/>
          </w:rPr>
          <w:t>44</w:t>
        </w:r>
      </w:ins>
      <w:ins w:id="166" w:author="Ilkka Rinne" w:date="2021-10-27T14:58:00Z">
        <w:r>
          <w:rPr>
            <w:noProof/>
            <w:webHidden/>
          </w:rPr>
          <w:fldChar w:fldCharType="end"/>
        </w:r>
        <w:r w:rsidRPr="00A54A47">
          <w:rPr>
            <w:rStyle w:val="Lienhypertexte"/>
            <w:noProof/>
          </w:rPr>
          <w:fldChar w:fldCharType="end"/>
        </w:r>
      </w:ins>
    </w:p>
    <w:p w14:paraId="7485D38D" w14:textId="3F31E202" w:rsidR="008F1D12" w:rsidRDefault="008F1D12">
      <w:pPr>
        <w:pStyle w:val="TM2"/>
        <w:rPr>
          <w:ins w:id="167" w:author="Ilkka Rinne" w:date="2021-10-27T14:58:00Z"/>
          <w:rFonts w:asciiTheme="minorHAnsi" w:eastAsiaTheme="minorEastAsia" w:hAnsiTheme="minorHAnsi" w:cstheme="minorBidi"/>
          <w:b w:val="0"/>
          <w:noProof/>
          <w:sz w:val="24"/>
          <w:szCs w:val="24"/>
          <w:lang w:eastAsia="en-GB"/>
        </w:rPr>
      </w:pPr>
      <w:ins w:id="1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9.2</w:t>
        </w:r>
        <w:r>
          <w:rPr>
            <w:rFonts w:asciiTheme="minorHAnsi" w:eastAsiaTheme="minorEastAsia" w:hAnsiTheme="minorHAnsi" w:cstheme="minorBidi"/>
            <w:b w:val="0"/>
            <w:noProof/>
            <w:sz w:val="24"/>
            <w:szCs w:val="24"/>
            <w:lang w:eastAsia="en-GB"/>
          </w:rPr>
          <w:tab/>
        </w:r>
        <w:r w:rsidRPr="00A54A47">
          <w:rPr>
            <w:rStyle w:val="Lienhypertexte"/>
            <w:noProof/>
          </w:rPr>
          <w:t>AbstractObservationCharacteristics</w:t>
        </w:r>
        <w:r>
          <w:rPr>
            <w:noProof/>
            <w:webHidden/>
          </w:rPr>
          <w:tab/>
        </w:r>
        <w:r>
          <w:rPr>
            <w:noProof/>
            <w:webHidden/>
          </w:rPr>
          <w:fldChar w:fldCharType="begin"/>
        </w:r>
        <w:r>
          <w:rPr>
            <w:noProof/>
            <w:webHidden/>
          </w:rPr>
          <w:instrText xml:space="preserve"> PAGEREF _Toc86239441 \h </w:instrText>
        </w:r>
      </w:ins>
      <w:r>
        <w:rPr>
          <w:noProof/>
          <w:webHidden/>
        </w:rPr>
      </w:r>
      <w:r>
        <w:rPr>
          <w:noProof/>
          <w:webHidden/>
        </w:rPr>
        <w:fldChar w:fldCharType="separate"/>
      </w:r>
      <w:ins w:id="169" w:author="Ilkka Rinne" w:date="2021-10-27T15:26:00Z">
        <w:r w:rsidR="00814BB2">
          <w:rPr>
            <w:noProof/>
            <w:webHidden/>
          </w:rPr>
          <w:t>45</w:t>
        </w:r>
      </w:ins>
      <w:ins w:id="170" w:author="Ilkka Rinne" w:date="2021-10-27T14:58:00Z">
        <w:r>
          <w:rPr>
            <w:noProof/>
            <w:webHidden/>
          </w:rPr>
          <w:fldChar w:fldCharType="end"/>
        </w:r>
        <w:r w:rsidRPr="00A54A47">
          <w:rPr>
            <w:rStyle w:val="Lienhypertexte"/>
            <w:noProof/>
          </w:rPr>
          <w:fldChar w:fldCharType="end"/>
        </w:r>
      </w:ins>
    </w:p>
    <w:p w14:paraId="4D11B518" w14:textId="738BE118" w:rsidR="008F1D12" w:rsidRDefault="008F1D12">
      <w:pPr>
        <w:pStyle w:val="TM2"/>
        <w:rPr>
          <w:ins w:id="171" w:author="Ilkka Rinne" w:date="2021-10-27T14:58:00Z"/>
          <w:rFonts w:asciiTheme="minorHAnsi" w:eastAsiaTheme="minorEastAsia" w:hAnsiTheme="minorHAnsi" w:cstheme="minorBidi"/>
          <w:b w:val="0"/>
          <w:noProof/>
          <w:sz w:val="24"/>
          <w:szCs w:val="24"/>
          <w:lang w:eastAsia="en-GB"/>
        </w:rPr>
      </w:pPr>
      <w:ins w:id="1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9.3</w:t>
        </w:r>
        <w:r>
          <w:rPr>
            <w:rFonts w:asciiTheme="minorHAnsi" w:eastAsiaTheme="minorEastAsia" w:hAnsiTheme="minorHAnsi" w:cstheme="minorBidi"/>
            <w:b w:val="0"/>
            <w:noProof/>
            <w:sz w:val="24"/>
            <w:szCs w:val="24"/>
            <w:lang w:eastAsia="en-GB"/>
          </w:rPr>
          <w:tab/>
        </w:r>
        <w:r w:rsidRPr="00A54A47">
          <w:rPr>
            <w:rStyle w:val="Lienhypertexte"/>
            <w:noProof/>
          </w:rPr>
          <w:t>AbstractObservation</w:t>
        </w:r>
        <w:r>
          <w:rPr>
            <w:noProof/>
            <w:webHidden/>
          </w:rPr>
          <w:tab/>
        </w:r>
        <w:r>
          <w:rPr>
            <w:noProof/>
            <w:webHidden/>
          </w:rPr>
          <w:fldChar w:fldCharType="begin"/>
        </w:r>
        <w:r>
          <w:rPr>
            <w:noProof/>
            <w:webHidden/>
          </w:rPr>
          <w:instrText xml:space="preserve"> PAGEREF _Toc86239442 \h </w:instrText>
        </w:r>
      </w:ins>
      <w:r>
        <w:rPr>
          <w:noProof/>
          <w:webHidden/>
        </w:rPr>
      </w:r>
      <w:r>
        <w:rPr>
          <w:noProof/>
          <w:webHidden/>
        </w:rPr>
        <w:fldChar w:fldCharType="separate"/>
      </w:r>
      <w:ins w:id="173" w:author="Ilkka Rinne" w:date="2021-10-27T15:26:00Z">
        <w:r w:rsidR="00814BB2">
          <w:rPr>
            <w:noProof/>
            <w:webHidden/>
          </w:rPr>
          <w:t>50</w:t>
        </w:r>
      </w:ins>
      <w:ins w:id="174" w:author="Ilkka Rinne" w:date="2021-10-27T14:58:00Z">
        <w:r>
          <w:rPr>
            <w:noProof/>
            <w:webHidden/>
          </w:rPr>
          <w:fldChar w:fldCharType="end"/>
        </w:r>
        <w:r w:rsidRPr="00A54A47">
          <w:rPr>
            <w:rStyle w:val="Lienhypertexte"/>
            <w:noProof/>
          </w:rPr>
          <w:fldChar w:fldCharType="end"/>
        </w:r>
      </w:ins>
    </w:p>
    <w:p w14:paraId="3B5D30B6" w14:textId="41ACE805" w:rsidR="008F1D12" w:rsidRDefault="008F1D12">
      <w:pPr>
        <w:pStyle w:val="TM2"/>
        <w:rPr>
          <w:ins w:id="175" w:author="Ilkka Rinne" w:date="2021-10-27T14:58:00Z"/>
          <w:rFonts w:asciiTheme="minorHAnsi" w:eastAsiaTheme="minorEastAsia" w:hAnsiTheme="minorHAnsi" w:cstheme="minorBidi"/>
          <w:b w:val="0"/>
          <w:noProof/>
          <w:sz w:val="24"/>
          <w:szCs w:val="24"/>
          <w:lang w:eastAsia="en-GB"/>
        </w:rPr>
      </w:pPr>
      <w:ins w:id="1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9.4</w:t>
        </w:r>
        <w:r>
          <w:rPr>
            <w:rFonts w:asciiTheme="minorHAnsi" w:eastAsiaTheme="minorEastAsia" w:hAnsiTheme="minorHAnsi" w:cstheme="minorBidi"/>
            <w:b w:val="0"/>
            <w:noProof/>
            <w:sz w:val="24"/>
            <w:szCs w:val="24"/>
            <w:lang w:eastAsia="en-GB"/>
          </w:rPr>
          <w:tab/>
        </w:r>
        <w:r w:rsidRPr="00A54A47">
          <w:rPr>
            <w:rStyle w:val="Lienhypertexte"/>
            <w:noProof/>
          </w:rPr>
          <w:t>AbstractObservableProperty</w:t>
        </w:r>
        <w:r>
          <w:rPr>
            <w:noProof/>
            <w:webHidden/>
          </w:rPr>
          <w:tab/>
        </w:r>
        <w:r>
          <w:rPr>
            <w:noProof/>
            <w:webHidden/>
          </w:rPr>
          <w:fldChar w:fldCharType="begin"/>
        </w:r>
        <w:r>
          <w:rPr>
            <w:noProof/>
            <w:webHidden/>
          </w:rPr>
          <w:instrText xml:space="preserve"> PAGEREF _Toc86239444 \h </w:instrText>
        </w:r>
      </w:ins>
      <w:r>
        <w:rPr>
          <w:noProof/>
          <w:webHidden/>
        </w:rPr>
      </w:r>
      <w:r>
        <w:rPr>
          <w:noProof/>
          <w:webHidden/>
        </w:rPr>
        <w:fldChar w:fldCharType="separate"/>
      </w:r>
      <w:ins w:id="177" w:author="Ilkka Rinne" w:date="2021-10-27T15:26:00Z">
        <w:r w:rsidR="00814BB2">
          <w:rPr>
            <w:noProof/>
            <w:webHidden/>
          </w:rPr>
          <w:t>53</w:t>
        </w:r>
      </w:ins>
      <w:ins w:id="178" w:author="Ilkka Rinne" w:date="2021-10-27T14:58:00Z">
        <w:r>
          <w:rPr>
            <w:noProof/>
            <w:webHidden/>
          </w:rPr>
          <w:fldChar w:fldCharType="end"/>
        </w:r>
        <w:r w:rsidRPr="00A54A47">
          <w:rPr>
            <w:rStyle w:val="Lienhypertexte"/>
            <w:noProof/>
          </w:rPr>
          <w:fldChar w:fldCharType="end"/>
        </w:r>
      </w:ins>
    </w:p>
    <w:p w14:paraId="01228B8A" w14:textId="423BAE32" w:rsidR="008F1D12" w:rsidRDefault="008F1D12">
      <w:pPr>
        <w:pStyle w:val="TM2"/>
        <w:rPr>
          <w:ins w:id="179" w:author="Ilkka Rinne" w:date="2021-10-27T14:58:00Z"/>
          <w:rFonts w:asciiTheme="minorHAnsi" w:eastAsiaTheme="minorEastAsia" w:hAnsiTheme="minorHAnsi" w:cstheme="minorBidi"/>
          <w:b w:val="0"/>
          <w:noProof/>
          <w:sz w:val="24"/>
          <w:szCs w:val="24"/>
          <w:lang w:eastAsia="en-GB"/>
        </w:rPr>
      </w:pPr>
      <w:ins w:id="1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9.5</w:t>
        </w:r>
        <w:r>
          <w:rPr>
            <w:rFonts w:asciiTheme="minorHAnsi" w:eastAsiaTheme="minorEastAsia" w:hAnsiTheme="minorHAnsi" w:cstheme="minorBidi"/>
            <w:b w:val="0"/>
            <w:noProof/>
            <w:sz w:val="24"/>
            <w:szCs w:val="24"/>
            <w:lang w:eastAsia="en-GB"/>
          </w:rPr>
          <w:tab/>
        </w:r>
        <w:r w:rsidRPr="00A54A47">
          <w:rPr>
            <w:rStyle w:val="Lienhypertexte"/>
            <w:noProof/>
          </w:rPr>
          <w:t>AbstractObservingProcedure</w:t>
        </w:r>
        <w:r>
          <w:rPr>
            <w:noProof/>
            <w:webHidden/>
          </w:rPr>
          <w:tab/>
        </w:r>
        <w:r>
          <w:rPr>
            <w:noProof/>
            <w:webHidden/>
          </w:rPr>
          <w:fldChar w:fldCharType="begin"/>
        </w:r>
        <w:r>
          <w:rPr>
            <w:noProof/>
            <w:webHidden/>
          </w:rPr>
          <w:instrText xml:space="preserve"> PAGEREF _Toc86239445 \h </w:instrText>
        </w:r>
      </w:ins>
      <w:r>
        <w:rPr>
          <w:noProof/>
          <w:webHidden/>
        </w:rPr>
      </w:r>
      <w:r>
        <w:rPr>
          <w:noProof/>
          <w:webHidden/>
        </w:rPr>
        <w:fldChar w:fldCharType="separate"/>
      </w:r>
      <w:ins w:id="181" w:author="Ilkka Rinne" w:date="2021-10-27T15:26:00Z">
        <w:r w:rsidR="00814BB2">
          <w:rPr>
            <w:noProof/>
            <w:webHidden/>
          </w:rPr>
          <w:t>54</w:t>
        </w:r>
      </w:ins>
      <w:ins w:id="182" w:author="Ilkka Rinne" w:date="2021-10-27T14:58:00Z">
        <w:r>
          <w:rPr>
            <w:noProof/>
            <w:webHidden/>
          </w:rPr>
          <w:fldChar w:fldCharType="end"/>
        </w:r>
        <w:r w:rsidRPr="00A54A47">
          <w:rPr>
            <w:rStyle w:val="Lienhypertexte"/>
            <w:noProof/>
          </w:rPr>
          <w:fldChar w:fldCharType="end"/>
        </w:r>
      </w:ins>
    </w:p>
    <w:p w14:paraId="254FE34F" w14:textId="5AD516E2" w:rsidR="008F1D12" w:rsidRDefault="008F1D12">
      <w:pPr>
        <w:pStyle w:val="TM2"/>
        <w:rPr>
          <w:ins w:id="183" w:author="Ilkka Rinne" w:date="2021-10-27T14:58:00Z"/>
          <w:rFonts w:asciiTheme="minorHAnsi" w:eastAsiaTheme="minorEastAsia" w:hAnsiTheme="minorHAnsi" w:cstheme="minorBidi"/>
          <w:b w:val="0"/>
          <w:noProof/>
          <w:sz w:val="24"/>
          <w:szCs w:val="24"/>
          <w:lang w:eastAsia="en-GB"/>
        </w:rPr>
      </w:pPr>
      <w:ins w:id="1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9.6</w:t>
        </w:r>
        <w:r>
          <w:rPr>
            <w:rFonts w:asciiTheme="minorHAnsi" w:eastAsiaTheme="minorEastAsia" w:hAnsiTheme="minorHAnsi" w:cstheme="minorBidi"/>
            <w:b w:val="0"/>
            <w:noProof/>
            <w:sz w:val="24"/>
            <w:szCs w:val="24"/>
            <w:lang w:eastAsia="en-GB"/>
          </w:rPr>
          <w:tab/>
        </w:r>
        <w:r w:rsidRPr="00A54A47">
          <w:rPr>
            <w:rStyle w:val="Lienhypertexte"/>
            <w:noProof/>
          </w:rPr>
          <w:t>AbstractObserver</w:t>
        </w:r>
        <w:r>
          <w:rPr>
            <w:noProof/>
            <w:webHidden/>
          </w:rPr>
          <w:tab/>
        </w:r>
        <w:r>
          <w:rPr>
            <w:noProof/>
            <w:webHidden/>
          </w:rPr>
          <w:fldChar w:fldCharType="begin"/>
        </w:r>
        <w:r>
          <w:rPr>
            <w:noProof/>
            <w:webHidden/>
          </w:rPr>
          <w:instrText xml:space="preserve"> PAGEREF _Toc86239446 \h </w:instrText>
        </w:r>
      </w:ins>
      <w:r>
        <w:rPr>
          <w:noProof/>
          <w:webHidden/>
        </w:rPr>
      </w:r>
      <w:r>
        <w:rPr>
          <w:noProof/>
          <w:webHidden/>
        </w:rPr>
        <w:fldChar w:fldCharType="separate"/>
      </w:r>
      <w:ins w:id="185" w:author="Ilkka Rinne" w:date="2021-10-27T15:26:00Z">
        <w:r w:rsidR="00814BB2">
          <w:rPr>
            <w:noProof/>
            <w:webHidden/>
          </w:rPr>
          <w:t>55</w:t>
        </w:r>
      </w:ins>
      <w:ins w:id="186" w:author="Ilkka Rinne" w:date="2021-10-27T14:58:00Z">
        <w:r>
          <w:rPr>
            <w:noProof/>
            <w:webHidden/>
          </w:rPr>
          <w:fldChar w:fldCharType="end"/>
        </w:r>
        <w:r w:rsidRPr="00A54A47">
          <w:rPr>
            <w:rStyle w:val="Lienhypertexte"/>
            <w:noProof/>
          </w:rPr>
          <w:fldChar w:fldCharType="end"/>
        </w:r>
      </w:ins>
    </w:p>
    <w:p w14:paraId="04D00DB1" w14:textId="7B3DDDE9" w:rsidR="008F1D12" w:rsidRDefault="008F1D12">
      <w:pPr>
        <w:pStyle w:val="TM2"/>
        <w:rPr>
          <w:ins w:id="187" w:author="Ilkka Rinne" w:date="2021-10-27T14:58:00Z"/>
          <w:rFonts w:asciiTheme="minorHAnsi" w:eastAsiaTheme="minorEastAsia" w:hAnsiTheme="minorHAnsi" w:cstheme="minorBidi"/>
          <w:b w:val="0"/>
          <w:noProof/>
          <w:sz w:val="24"/>
          <w:szCs w:val="24"/>
          <w:lang w:eastAsia="en-GB"/>
        </w:rPr>
      </w:pPr>
      <w:ins w:id="1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9.7</w:t>
        </w:r>
        <w:r>
          <w:rPr>
            <w:rFonts w:asciiTheme="minorHAnsi" w:eastAsiaTheme="minorEastAsia" w:hAnsiTheme="minorHAnsi" w:cstheme="minorBidi"/>
            <w:b w:val="0"/>
            <w:noProof/>
            <w:sz w:val="24"/>
            <w:szCs w:val="24"/>
            <w:lang w:eastAsia="en-GB"/>
          </w:rPr>
          <w:tab/>
        </w:r>
        <w:r w:rsidRPr="00A54A47">
          <w:rPr>
            <w:rStyle w:val="Lienhypertexte"/>
            <w:noProof/>
          </w:rPr>
          <w:t>AbstractHost</w:t>
        </w:r>
        <w:r>
          <w:rPr>
            <w:noProof/>
            <w:webHidden/>
          </w:rPr>
          <w:tab/>
        </w:r>
        <w:r>
          <w:rPr>
            <w:noProof/>
            <w:webHidden/>
          </w:rPr>
          <w:fldChar w:fldCharType="begin"/>
        </w:r>
        <w:r>
          <w:rPr>
            <w:noProof/>
            <w:webHidden/>
          </w:rPr>
          <w:instrText xml:space="preserve"> PAGEREF _Toc86239447 \h </w:instrText>
        </w:r>
      </w:ins>
      <w:r>
        <w:rPr>
          <w:noProof/>
          <w:webHidden/>
        </w:rPr>
      </w:r>
      <w:r>
        <w:rPr>
          <w:noProof/>
          <w:webHidden/>
        </w:rPr>
        <w:fldChar w:fldCharType="separate"/>
      </w:r>
      <w:ins w:id="189" w:author="Ilkka Rinne" w:date="2021-10-27T15:26:00Z">
        <w:r w:rsidR="00814BB2">
          <w:rPr>
            <w:noProof/>
            <w:webHidden/>
          </w:rPr>
          <w:t>56</w:t>
        </w:r>
      </w:ins>
      <w:ins w:id="190" w:author="Ilkka Rinne" w:date="2021-10-27T14:58:00Z">
        <w:r>
          <w:rPr>
            <w:noProof/>
            <w:webHidden/>
          </w:rPr>
          <w:fldChar w:fldCharType="end"/>
        </w:r>
        <w:r w:rsidRPr="00A54A47">
          <w:rPr>
            <w:rStyle w:val="Lienhypertexte"/>
            <w:noProof/>
          </w:rPr>
          <w:fldChar w:fldCharType="end"/>
        </w:r>
      </w:ins>
    </w:p>
    <w:p w14:paraId="3CAA02ED" w14:textId="6C34F055" w:rsidR="008F1D12" w:rsidRDefault="008F1D12">
      <w:pPr>
        <w:pStyle w:val="TM2"/>
        <w:rPr>
          <w:ins w:id="191" w:author="Ilkka Rinne" w:date="2021-10-27T14:58:00Z"/>
          <w:rFonts w:asciiTheme="minorHAnsi" w:eastAsiaTheme="minorEastAsia" w:hAnsiTheme="minorHAnsi" w:cstheme="minorBidi"/>
          <w:b w:val="0"/>
          <w:noProof/>
          <w:sz w:val="24"/>
          <w:szCs w:val="24"/>
          <w:lang w:eastAsia="en-GB"/>
        </w:rPr>
      </w:pPr>
      <w:ins w:id="1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9.8</w:t>
        </w:r>
        <w:r>
          <w:rPr>
            <w:rFonts w:asciiTheme="minorHAnsi" w:eastAsiaTheme="minorEastAsia" w:hAnsiTheme="minorHAnsi" w:cstheme="minorBidi"/>
            <w:b w:val="0"/>
            <w:noProof/>
            <w:sz w:val="24"/>
            <w:szCs w:val="24"/>
            <w:lang w:eastAsia="en-GB"/>
          </w:rPr>
          <w:tab/>
        </w:r>
        <w:r w:rsidRPr="00A54A47">
          <w:rPr>
            <w:rStyle w:val="Lienhypertexte"/>
            <w:noProof/>
          </w:rPr>
          <w:t>AbstractDeployment</w:t>
        </w:r>
        <w:r>
          <w:rPr>
            <w:noProof/>
            <w:webHidden/>
          </w:rPr>
          <w:tab/>
        </w:r>
        <w:r>
          <w:rPr>
            <w:noProof/>
            <w:webHidden/>
          </w:rPr>
          <w:fldChar w:fldCharType="begin"/>
        </w:r>
        <w:r>
          <w:rPr>
            <w:noProof/>
            <w:webHidden/>
          </w:rPr>
          <w:instrText xml:space="preserve"> PAGEREF _Toc86239448 \h </w:instrText>
        </w:r>
      </w:ins>
      <w:r>
        <w:rPr>
          <w:noProof/>
          <w:webHidden/>
        </w:rPr>
      </w:r>
      <w:r>
        <w:rPr>
          <w:noProof/>
          <w:webHidden/>
        </w:rPr>
        <w:fldChar w:fldCharType="separate"/>
      </w:r>
      <w:ins w:id="193" w:author="Ilkka Rinne" w:date="2021-10-27T15:26:00Z">
        <w:r w:rsidR="00814BB2">
          <w:rPr>
            <w:noProof/>
            <w:webHidden/>
          </w:rPr>
          <w:t>57</w:t>
        </w:r>
      </w:ins>
      <w:ins w:id="194" w:author="Ilkka Rinne" w:date="2021-10-27T14:58:00Z">
        <w:r>
          <w:rPr>
            <w:noProof/>
            <w:webHidden/>
          </w:rPr>
          <w:fldChar w:fldCharType="end"/>
        </w:r>
        <w:r w:rsidRPr="00A54A47">
          <w:rPr>
            <w:rStyle w:val="Lienhypertexte"/>
            <w:noProof/>
          </w:rPr>
          <w:fldChar w:fldCharType="end"/>
        </w:r>
      </w:ins>
    </w:p>
    <w:p w14:paraId="613F0218" w14:textId="5C1EDFA7" w:rsidR="008F1D12" w:rsidRDefault="008F1D12">
      <w:pPr>
        <w:pStyle w:val="TM2"/>
        <w:rPr>
          <w:ins w:id="195" w:author="Ilkka Rinne" w:date="2021-10-27T14:58:00Z"/>
          <w:rFonts w:asciiTheme="minorHAnsi" w:eastAsiaTheme="minorEastAsia" w:hAnsiTheme="minorHAnsi" w:cstheme="minorBidi"/>
          <w:b w:val="0"/>
          <w:noProof/>
          <w:sz w:val="24"/>
          <w:szCs w:val="24"/>
          <w:lang w:eastAsia="en-GB"/>
        </w:rPr>
      </w:pPr>
      <w:ins w:id="1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9.9</w:t>
        </w:r>
        <w:r>
          <w:rPr>
            <w:rFonts w:asciiTheme="minorHAnsi" w:eastAsiaTheme="minorEastAsia" w:hAnsiTheme="minorHAnsi" w:cstheme="minorBidi"/>
            <w:b w:val="0"/>
            <w:noProof/>
            <w:sz w:val="24"/>
            <w:szCs w:val="24"/>
            <w:lang w:eastAsia="en-GB"/>
          </w:rPr>
          <w:tab/>
        </w:r>
        <w:r w:rsidRPr="00A54A47">
          <w:rPr>
            <w:rStyle w:val="Lienhypertexte"/>
            <w:noProof/>
          </w:rPr>
          <w:t>NamedValue</w:t>
        </w:r>
        <w:r>
          <w:rPr>
            <w:noProof/>
            <w:webHidden/>
          </w:rPr>
          <w:tab/>
        </w:r>
        <w:r>
          <w:rPr>
            <w:noProof/>
            <w:webHidden/>
          </w:rPr>
          <w:fldChar w:fldCharType="begin"/>
        </w:r>
        <w:r>
          <w:rPr>
            <w:noProof/>
            <w:webHidden/>
          </w:rPr>
          <w:instrText xml:space="preserve"> PAGEREF _Toc86239449 \h </w:instrText>
        </w:r>
      </w:ins>
      <w:r>
        <w:rPr>
          <w:noProof/>
          <w:webHidden/>
        </w:rPr>
      </w:r>
      <w:r>
        <w:rPr>
          <w:noProof/>
          <w:webHidden/>
        </w:rPr>
        <w:fldChar w:fldCharType="separate"/>
      </w:r>
      <w:ins w:id="197" w:author="Ilkka Rinne" w:date="2021-10-27T15:26:00Z">
        <w:r w:rsidR="00814BB2">
          <w:rPr>
            <w:noProof/>
            <w:webHidden/>
          </w:rPr>
          <w:t>58</w:t>
        </w:r>
      </w:ins>
      <w:ins w:id="198" w:author="Ilkka Rinne" w:date="2021-10-27T14:58:00Z">
        <w:r>
          <w:rPr>
            <w:noProof/>
            <w:webHidden/>
          </w:rPr>
          <w:fldChar w:fldCharType="end"/>
        </w:r>
        <w:r w:rsidRPr="00A54A47">
          <w:rPr>
            <w:rStyle w:val="Lienhypertexte"/>
            <w:noProof/>
          </w:rPr>
          <w:fldChar w:fldCharType="end"/>
        </w:r>
      </w:ins>
    </w:p>
    <w:p w14:paraId="49403985" w14:textId="1A3BBEC9" w:rsidR="008F1D12" w:rsidRDefault="008F1D12">
      <w:pPr>
        <w:pStyle w:val="TM2"/>
        <w:rPr>
          <w:ins w:id="199" w:author="Ilkka Rinne" w:date="2021-10-27T14:58:00Z"/>
          <w:rFonts w:asciiTheme="minorHAnsi" w:eastAsiaTheme="minorEastAsia" w:hAnsiTheme="minorHAnsi" w:cstheme="minorBidi"/>
          <w:b w:val="0"/>
          <w:noProof/>
          <w:sz w:val="24"/>
          <w:szCs w:val="24"/>
          <w:lang w:eastAsia="en-GB"/>
        </w:rPr>
      </w:pPr>
      <w:ins w:id="2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9.10</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_Toc86239450 \h </w:instrText>
        </w:r>
      </w:ins>
      <w:r>
        <w:rPr>
          <w:noProof/>
          <w:webHidden/>
        </w:rPr>
      </w:r>
      <w:r>
        <w:rPr>
          <w:noProof/>
          <w:webHidden/>
        </w:rPr>
        <w:fldChar w:fldCharType="separate"/>
      </w:r>
      <w:ins w:id="201" w:author="Ilkka Rinne" w:date="2021-10-27T15:26:00Z">
        <w:r w:rsidR="00814BB2">
          <w:rPr>
            <w:noProof/>
            <w:webHidden/>
          </w:rPr>
          <w:t>60</w:t>
        </w:r>
      </w:ins>
      <w:ins w:id="202" w:author="Ilkka Rinne" w:date="2021-10-27T14:58:00Z">
        <w:r>
          <w:rPr>
            <w:noProof/>
            <w:webHidden/>
          </w:rPr>
          <w:fldChar w:fldCharType="end"/>
        </w:r>
        <w:r w:rsidRPr="00A54A47">
          <w:rPr>
            <w:rStyle w:val="Lienhypertexte"/>
            <w:noProof/>
          </w:rPr>
          <w:fldChar w:fldCharType="end"/>
        </w:r>
      </w:ins>
    </w:p>
    <w:p w14:paraId="3FEB853F" w14:textId="4BF12755" w:rsidR="008F1D12" w:rsidRDefault="008F1D12">
      <w:pPr>
        <w:pStyle w:val="TM1"/>
        <w:rPr>
          <w:ins w:id="203" w:author="Ilkka Rinne" w:date="2021-10-27T14:58:00Z"/>
          <w:rFonts w:asciiTheme="minorHAnsi" w:eastAsiaTheme="minorEastAsia" w:hAnsiTheme="minorHAnsi" w:cstheme="minorBidi"/>
          <w:b w:val="0"/>
          <w:noProof/>
          <w:sz w:val="24"/>
          <w:szCs w:val="24"/>
          <w:lang w:eastAsia="en-GB"/>
        </w:rPr>
      </w:pPr>
      <w:ins w:id="2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w:t>
        </w:r>
        <w:r>
          <w:rPr>
            <w:rFonts w:asciiTheme="minorHAnsi" w:eastAsiaTheme="minorEastAsia" w:hAnsiTheme="minorHAnsi" w:cstheme="minorBidi"/>
            <w:b w:val="0"/>
            <w:noProof/>
            <w:sz w:val="24"/>
            <w:szCs w:val="24"/>
            <w:lang w:eastAsia="en-GB"/>
          </w:rPr>
          <w:tab/>
        </w:r>
        <w:r w:rsidRPr="00A54A47">
          <w:rPr>
            <w:rStyle w:val="Lienhypertexte"/>
            <w:noProof/>
          </w:rPr>
          <w:t>Basic Observations</w:t>
        </w:r>
        <w:r>
          <w:rPr>
            <w:noProof/>
            <w:webHidden/>
          </w:rPr>
          <w:tab/>
        </w:r>
        <w:r>
          <w:rPr>
            <w:noProof/>
            <w:webHidden/>
          </w:rPr>
          <w:fldChar w:fldCharType="begin"/>
        </w:r>
        <w:r>
          <w:rPr>
            <w:noProof/>
            <w:webHidden/>
          </w:rPr>
          <w:instrText xml:space="preserve"> PAGEREF _Toc86239451 \h </w:instrText>
        </w:r>
      </w:ins>
      <w:r>
        <w:rPr>
          <w:noProof/>
          <w:webHidden/>
        </w:rPr>
      </w:r>
      <w:r>
        <w:rPr>
          <w:noProof/>
          <w:webHidden/>
        </w:rPr>
        <w:fldChar w:fldCharType="separate"/>
      </w:r>
      <w:ins w:id="205" w:author="Ilkka Rinne" w:date="2021-10-27T15:26:00Z">
        <w:r w:rsidR="00814BB2">
          <w:rPr>
            <w:noProof/>
            <w:webHidden/>
          </w:rPr>
          <w:t>60</w:t>
        </w:r>
      </w:ins>
      <w:ins w:id="206" w:author="Ilkka Rinne" w:date="2021-10-27T14:58:00Z">
        <w:r>
          <w:rPr>
            <w:noProof/>
            <w:webHidden/>
          </w:rPr>
          <w:fldChar w:fldCharType="end"/>
        </w:r>
        <w:r w:rsidRPr="00A54A47">
          <w:rPr>
            <w:rStyle w:val="Lienhypertexte"/>
            <w:noProof/>
          </w:rPr>
          <w:fldChar w:fldCharType="end"/>
        </w:r>
      </w:ins>
    </w:p>
    <w:p w14:paraId="4963AB3C" w14:textId="048119F9" w:rsidR="008F1D12" w:rsidRDefault="008F1D12">
      <w:pPr>
        <w:pStyle w:val="TM2"/>
        <w:rPr>
          <w:ins w:id="207" w:author="Ilkka Rinne" w:date="2021-10-27T14:58:00Z"/>
          <w:rFonts w:asciiTheme="minorHAnsi" w:eastAsiaTheme="minorEastAsia" w:hAnsiTheme="minorHAnsi" w:cstheme="minorBidi"/>
          <w:b w:val="0"/>
          <w:noProof/>
          <w:sz w:val="24"/>
          <w:szCs w:val="24"/>
          <w:lang w:eastAsia="en-GB"/>
        </w:rPr>
      </w:pPr>
      <w:ins w:id="208" w:author="Ilkka Rinne" w:date="2021-10-27T14:58:00Z">
        <w:r w:rsidRPr="00A54A47">
          <w:rPr>
            <w:rStyle w:val="Lienhypertexte"/>
            <w:noProof/>
          </w:rPr>
          <w:lastRenderedPageBreak/>
          <w:fldChar w:fldCharType="begin"/>
        </w:r>
        <w:r w:rsidRPr="00A54A47">
          <w:rPr>
            <w:rStyle w:val="Lienhypertexte"/>
            <w:noProof/>
          </w:rPr>
          <w:instrText xml:space="preserve"> </w:instrText>
        </w:r>
        <w:r>
          <w:rPr>
            <w:noProof/>
          </w:rPr>
          <w:instrText>HYPERLINK \l "_Toc86239452"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_Toc86239452 \h </w:instrText>
        </w:r>
      </w:ins>
      <w:r>
        <w:rPr>
          <w:noProof/>
          <w:webHidden/>
        </w:rPr>
      </w:r>
      <w:r>
        <w:rPr>
          <w:noProof/>
          <w:webHidden/>
        </w:rPr>
        <w:fldChar w:fldCharType="separate"/>
      </w:r>
      <w:ins w:id="209" w:author="Ilkka Rinne" w:date="2021-10-27T15:26:00Z">
        <w:r w:rsidR="00814BB2">
          <w:rPr>
            <w:noProof/>
            <w:webHidden/>
          </w:rPr>
          <w:t>60</w:t>
        </w:r>
      </w:ins>
      <w:ins w:id="210" w:author="Ilkka Rinne" w:date="2021-10-27T14:58:00Z">
        <w:r>
          <w:rPr>
            <w:noProof/>
            <w:webHidden/>
          </w:rPr>
          <w:fldChar w:fldCharType="end"/>
        </w:r>
        <w:r w:rsidRPr="00A54A47">
          <w:rPr>
            <w:rStyle w:val="Lienhypertexte"/>
            <w:noProof/>
          </w:rPr>
          <w:fldChar w:fldCharType="end"/>
        </w:r>
      </w:ins>
    </w:p>
    <w:p w14:paraId="0FAD057A" w14:textId="6893DB03" w:rsidR="008F1D12" w:rsidRDefault="008F1D12">
      <w:pPr>
        <w:pStyle w:val="TM2"/>
        <w:rPr>
          <w:ins w:id="211" w:author="Ilkka Rinne" w:date="2021-10-27T14:58:00Z"/>
          <w:rFonts w:asciiTheme="minorHAnsi" w:eastAsiaTheme="minorEastAsia" w:hAnsiTheme="minorHAnsi" w:cstheme="minorBidi"/>
          <w:b w:val="0"/>
          <w:noProof/>
          <w:sz w:val="24"/>
          <w:szCs w:val="24"/>
          <w:lang w:eastAsia="en-GB"/>
        </w:rPr>
      </w:pPr>
      <w:ins w:id="2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10.2</w:t>
        </w:r>
        <w:r>
          <w:rPr>
            <w:rFonts w:asciiTheme="minorHAnsi" w:eastAsiaTheme="minorEastAsia" w:hAnsiTheme="minorHAnsi" w:cstheme="minorBidi"/>
            <w:b w:val="0"/>
            <w:noProof/>
            <w:sz w:val="24"/>
            <w:szCs w:val="24"/>
            <w:lang w:eastAsia="en-GB"/>
          </w:rPr>
          <w:tab/>
        </w:r>
        <w:r w:rsidRPr="00A54A47">
          <w:rPr>
            <w:rStyle w:val="Lienhypertexte"/>
            <w:noProof/>
          </w:rPr>
          <w:t>Observation</w:t>
        </w:r>
        <w:r>
          <w:rPr>
            <w:noProof/>
            <w:webHidden/>
          </w:rPr>
          <w:tab/>
        </w:r>
        <w:r>
          <w:rPr>
            <w:noProof/>
            <w:webHidden/>
          </w:rPr>
          <w:fldChar w:fldCharType="begin"/>
        </w:r>
        <w:r>
          <w:rPr>
            <w:noProof/>
            <w:webHidden/>
          </w:rPr>
          <w:instrText xml:space="preserve"> PAGEREF _Toc86239453 \h </w:instrText>
        </w:r>
      </w:ins>
      <w:r>
        <w:rPr>
          <w:noProof/>
          <w:webHidden/>
        </w:rPr>
      </w:r>
      <w:r>
        <w:rPr>
          <w:noProof/>
          <w:webHidden/>
        </w:rPr>
        <w:fldChar w:fldCharType="separate"/>
      </w:r>
      <w:ins w:id="213" w:author="Ilkka Rinne" w:date="2021-10-27T15:26:00Z">
        <w:r w:rsidR="00814BB2">
          <w:rPr>
            <w:noProof/>
            <w:webHidden/>
          </w:rPr>
          <w:t>62</w:t>
        </w:r>
      </w:ins>
      <w:ins w:id="214" w:author="Ilkka Rinne" w:date="2021-10-27T14:58:00Z">
        <w:r>
          <w:rPr>
            <w:noProof/>
            <w:webHidden/>
          </w:rPr>
          <w:fldChar w:fldCharType="end"/>
        </w:r>
        <w:r w:rsidRPr="00A54A47">
          <w:rPr>
            <w:rStyle w:val="Lienhypertexte"/>
            <w:noProof/>
          </w:rPr>
          <w:fldChar w:fldCharType="end"/>
        </w:r>
      </w:ins>
    </w:p>
    <w:p w14:paraId="7BB7C347" w14:textId="147A2F76" w:rsidR="008F1D12" w:rsidRDefault="008F1D12">
      <w:pPr>
        <w:pStyle w:val="TM2"/>
        <w:rPr>
          <w:ins w:id="215" w:author="Ilkka Rinne" w:date="2021-10-27T14:58:00Z"/>
          <w:rFonts w:asciiTheme="minorHAnsi" w:eastAsiaTheme="minorEastAsia" w:hAnsiTheme="minorHAnsi" w:cstheme="minorBidi"/>
          <w:b w:val="0"/>
          <w:noProof/>
          <w:sz w:val="24"/>
          <w:szCs w:val="24"/>
          <w:lang w:eastAsia="en-GB"/>
        </w:rPr>
      </w:pPr>
      <w:ins w:id="2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10.3</w:t>
        </w:r>
        <w:r>
          <w:rPr>
            <w:rFonts w:asciiTheme="minorHAnsi" w:eastAsiaTheme="minorEastAsia" w:hAnsiTheme="minorHAnsi" w:cstheme="minorBidi"/>
            <w:b w:val="0"/>
            <w:noProof/>
            <w:sz w:val="24"/>
            <w:szCs w:val="24"/>
            <w:lang w:eastAsia="en-GB"/>
          </w:rPr>
          <w:tab/>
        </w:r>
        <w:r w:rsidRPr="00A54A47">
          <w:rPr>
            <w:rStyle w:val="Lienhypertexte"/>
            <w:noProof/>
          </w:rPr>
          <w:t>ObservationCharacteristics</w:t>
        </w:r>
        <w:r>
          <w:rPr>
            <w:noProof/>
            <w:webHidden/>
          </w:rPr>
          <w:tab/>
        </w:r>
        <w:r>
          <w:rPr>
            <w:noProof/>
            <w:webHidden/>
          </w:rPr>
          <w:fldChar w:fldCharType="begin"/>
        </w:r>
        <w:r>
          <w:rPr>
            <w:noProof/>
            <w:webHidden/>
          </w:rPr>
          <w:instrText xml:space="preserve"> PAGEREF _Toc86239454 \h </w:instrText>
        </w:r>
      </w:ins>
      <w:r>
        <w:rPr>
          <w:noProof/>
          <w:webHidden/>
        </w:rPr>
      </w:r>
      <w:r>
        <w:rPr>
          <w:noProof/>
          <w:webHidden/>
        </w:rPr>
        <w:fldChar w:fldCharType="separate"/>
      </w:r>
      <w:ins w:id="217" w:author="Ilkka Rinne" w:date="2021-10-27T15:26:00Z">
        <w:r w:rsidR="00814BB2">
          <w:rPr>
            <w:noProof/>
            <w:webHidden/>
          </w:rPr>
          <w:t>63</w:t>
        </w:r>
      </w:ins>
      <w:ins w:id="218" w:author="Ilkka Rinne" w:date="2021-10-27T14:58:00Z">
        <w:r>
          <w:rPr>
            <w:noProof/>
            <w:webHidden/>
          </w:rPr>
          <w:fldChar w:fldCharType="end"/>
        </w:r>
        <w:r w:rsidRPr="00A54A47">
          <w:rPr>
            <w:rStyle w:val="Lienhypertexte"/>
            <w:noProof/>
          </w:rPr>
          <w:fldChar w:fldCharType="end"/>
        </w:r>
      </w:ins>
    </w:p>
    <w:p w14:paraId="53CB7034" w14:textId="515182A4" w:rsidR="008F1D12" w:rsidRDefault="008F1D12">
      <w:pPr>
        <w:pStyle w:val="TM2"/>
        <w:rPr>
          <w:ins w:id="219" w:author="Ilkka Rinne" w:date="2021-10-27T14:58:00Z"/>
          <w:rFonts w:asciiTheme="minorHAnsi" w:eastAsiaTheme="minorEastAsia" w:hAnsiTheme="minorHAnsi" w:cstheme="minorBidi"/>
          <w:b w:val="0"/>
          <w:noProof/>
          <w:sz w:val="24"/>
          <w:szCs w:val="24"/>
          <w:lang w:eastAsia="en-GB"/>
        </w:rPr>
      </w:pPr>
      <w:ins w:id="2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10.4</w:t>
        </w:r>
        <w:r>
          <w:rPr>
            <w:rFonts w:asciiTheme="minorHAnsi" w:eastAsiaTheme="minorEastAsia" w:hAnsiTheme="minorHAnsi" w:cstheme="minorBidi"/>
            <w:b w:val="0"/>
            <w:noProof/>
            <w:sz w:val="24"/>
            <w:szCs w:val="24"/>
            <w:lang w:eastAsia="en-GB"/>
          </w:rPr>
          <w:tab/>
        </w:r>
        <w:r w:rsidRPr="00A54A47">
          <w:rPr>
            <w:rStyle w:val="Lienhypertexte"/>
            <w:noProof/>
          </w:rPr>
          <w:t>ObservationCollection</w:t>
        </w:r>
        <w:r>
          <w:rPr>
            <w:noProof/>
            <w:webHidden/>
          </w:rPr>
          <w:tab/>
        </w:r>
        <w:r>
          <w:rPr>
            <w:noProof/>
            <w:webHidden/>
          </w:rPr>
          <w:fldChar w:fldCharType="begin"/>
        </w:r>
        <w:r>
          <w:rPr>
            <w:noProof/>
            <w:webHidden/>
          </w:rPr>
          <w:instrText xml:space="preserve"> PAGEREF _Toc86239455 \h </w:instrText>
        </w:r>
      </w:ins>
      <w:r>
        <w:rPr>
          <w:noProof/>
          <w:webHidden/>
        </w:rPr>
      </w:r>
      <w:r>
        <w:rPr>
          <w:noProof/>
          <w:webHidden/>
        </w:rPr>
        <w:fldChar w:fldCharType="separate"/>
      </w:r>
      <w:ins w:id="221" w:author="Ilkka Rinne" w:date="2021-10-27T15:26:00Z">
        <w:r w:rsidR="00814BB2">
          <w:rPr>
            <w:noProof/>
            <w:webHidden/>
          </w:rPr>
          <w:t>63</w:t>
        </w:r>
      </w:ins>
      <w:ins w:id="222" w:author="Ilkka Rinne" w:date="2021-10-27T14:58:00Z">
        <w:r>
          <w:rPr>
            <w:noProof/>
            <w:webHidden/>
          </w:rPr>
          <w:fldChar w:fldCharType="end"/>
        </w:r>
        <w:r w:rsidRPr="00A54A47">
          <w:rPr>
            <w:rStyle w:val="Lienhypertexte"/>
            <w:noProof/>
          </w:rPr>
          <w:fldChar w:fldCharType="end"/>
        </w:r>
      </w:ins>
    </w:p>
    <w:p w14:paraId="3E9C6D02" w14:textId="09CB4653" w:rsidR="008F1D12" w:rsidRDefault="008F1D12">
      <w:pPr>
        <w:pStyle w:val="TM2"/>
        <w:rPr>
          <w:ins w:id="223" w:author="Ilkka Rinne" w:date="2021-10-27T14:58:00Z"/>
          <w:rFonts w:asciiTheme="minorHAnsi" w:eastAsiaTheme="minorEastAsia" w:hAnsiTheme="minorHAnsi" w:cstheme="minorBidi"/>
          <w:b w:val="0"/>
          <w:noProof/>
          <w:sz w:val="24"/>
          <w:szCs w:val="24"/>
          <w:lang w:eastAsia="en-GB"/>
        </w:rPr>
      </w:pPr>
      <w:ins w:id="2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10.5</w:t>
        </w:r>
        <w:r>
          <w:rPr>
            <w:rFonts w:asciiTheme="minorHAnsi" w:eastAsiaTheme="minorEastAsia" w:hAnsiTheme="minorHAnsi" w:cstheme="minorBidi"/>
            <w:b w:val="0"/>
            <w:noProof/>
            <w:sz w:val="24"/>
            <w:szCs w:val="24"/>
            <w:lang w:eastAsia="en-GB"/>
          </w:rPr>
          <w:tab/>
        </w:r>
        <w:r w:rsidRPr="00A54A47">
          <w:rPr>
            <w:rStyle w:val="Lienhypertexte"/>
            <w:noProof/>
          </w:rPr>
          <w:t>ObservingCapability</w:t>
        </w:r>
        <w:r>
          <w:rPr>
            <w:noProof/>
            <w:webHidden/>
          </w:rPr>
          <w:tab/>
        </w:r>
        <w:r>
          <w:rPr>
            <w:noProof/>
            <w:webHidden/>
          </w:rPr>
          <w:fldChar w:fldCharType="begin"/>
        </w:r>
        <w:r>
          <w:rPr>
            <w:noProof/>
            <w:webHidden/>
          </w:rPr>
          <w:instrText xml:space="preserve"> PAGEREF _Toc86239456 \h </w:instrText>
        </w:r>
      </w:ins>
      <w:r>
        <w:rPr>
          <w:noProof/>
          <w:webHidden/>
        </w:rPr>
      </w:r>
      <w:r>
        <w:rPr>
          <w:noProof/>
          <w:webHidden/>
        </w:rPr>
        <w:fldChar w:fldCharType="separate"/>
      </w:r>
      <w:ins w:id="225" w:author="Ilkka Rinne" w:date="2021-10-27T15:26:00Z">
        <w:r w:rsidR="00814BB2">
          <w:rPr>
            <w:noProof/>
            <w:webHidden/>
          </w:rPr>
          <w:t>65</w:t>
        </w:r>
      </w:ins>
      <w:ins w:id="226" w:author="Ilkka Rinne" w:date="2021-10-27T14:58:00Z">
        <w:r>
          <w:rPr>
            <w:noProof/>
            <w:webHidden/>
          </w:rPr>
          <w:fldChar w:fldCharType="end"/>
        </w:r>
        <w:r w:rsidRPr="00A54A47">
          <w:rPr>
            <w:rStyle w:val="Lienhypertexte"/>
            <w:noProof/>
          </w:rPr>
          <w:fldChar w:fldCharType="end"/>
        </w:r>
      </w:ins>
    </w:p>
    <w:p w14:paraId="120EB1B5" w14:textId="29A4377A" w:rsidR="008F1D12" w:rsidRDefault="008F1D12">
      <w:pPr>
        <w:pStyle w:val="TM2"/>
        <w:rPr>
          <w:ins w:id="227" w:author="Ilkka Rinne" w:date="2021-10-27T14:58:00Z"/>
          <w:rFonts w:asciiTheme="minorHAnsi" w:eastAsiaTheme="minorEastAsia" w:hAnsiTheme="minorHAnsi" w:cstheme="minorBidi"/>
          <w:b w:val="0"/>
          <w:noProof/>
          <w:sz w:val="24"/>
          <w:szCs w:val="24"/>
          <w:lang w:eastAsia="en-GB"/>
        </w:rPr>
      </w:pPr>
      <w:ins w:id="2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10.6</w:t>
        </w:r>
        <w:r>
          <w:rPr>
            <w:rFonts w:asciiTheme="minorHAnsi" w:eastAsiaTheme="minorEastAsia" w:hAnsiTheme="minorHAnsi" w:cstheme="minorBidi"/>
            <w:b w:val="0"/>
            <w:noProof/>
            <w:sz w:val="24"/>
            <w:szCs w:val="24"/>
            <w:lang w:eastAsia="en-GB"/>
          </w:rPr>
          <w:tab/>
        </w:r>
        <w:r w:rsidRPr="00A54A47">
          <w:rPr>
            <w:rStyle w:val="Lienhypertexte"/>
            <w:noProof/>
          </w:rPr>
          <w:t>ObservableProperty</w:t>
        </w:r>
        <w:r>
          <w:rPr>
            <w:noProof/>
            <w:webHidden/>
          </w:rPr>
          <w:tab/>
        </w:r>
        <w:r>
          <w:rPr>
            <w:noProof/>
            <w:webHidden/>
          </w:rPr>
          <w:fldChar w:fldCharType="begin"/>
        </w:r>
        <w:r>
          <w:rPr>
            <w:noProof/>
            <w:webHidden/>
          </w:rPr>
          <w:instrText xml:space="preserve"> PAGEREF _Toc86239457 \h </w:instrText>
        </w:r>
      </w:ins>
      <w:r>
        <w:rPr>
          <w:noProof/>
          <w:webHidden/>
        </w:rPr>
      </w:r>
      <w:r>
        <w:rPr>
          <w:noProof/>
          <w:webHidden/>
        </w:rPr>
        <w:fldChar w:fldCharType="separate"/>
      </w:r>
      <w:ins w:id="229" w:author="Ilkka Rinne" w:date="2021-10-27T15:26:00Z">
        <w:r w:rsidR="00814BB2">
          <w:rPr>
            <w:noProof/>
            <w:webHidden/>
          </w:rPr>
          <w:t>67</w:t>
        </w:r>
      </w:ins>
      <w:ins w:id="230" w:author="Ilkka Rinne" w:date="2021-10-27T14:58:00Z">
        <w:r>
          <w:rPr>
            <w:noProof/>
            <w:webHidden/>
          </w:rPr>
          <w:fldChar w:fldCharType="end"/>
        </w:r>
        <w:r w:rsidRPr="00A54A47">
          <w:rPr>
            <w:rStyle w:val="Lienhypertexte"/>
            <w:noProof/>
          </w:rPr>
          <w:fldChar w:fldCharType="end"/>
        </w:r>
      </w:ins>
    </w:p>
    <w:p w14:paraId="58C42746" w14:textId="0746F5A1" w:rsidR="008F1D12" w:rsidRDefault="008F1D12">
      <w:pPr>
        <w:pStyle w:val="TM2"/>
        <w:rPr>
          <w:ins w:id="231" w:author="Ilkka Rinne" w:date="2021-10-27T14:58:00Z"/>
          <w:rFonts w:asciiTheme="minorHAnsi" w:eastAsiaTheme="minorEastAsia" w:hAnsiTheme="minorHAnsi" w:cstheme="minorBidi"/>
          <w:b w:val="0"/>
          <w:noProof/>
          <w:sz w:val="24"/>
          <w:szCs w:val="24"/>
          <w:lang w:eastAsia="en-GB"/>
        </w:rPr>
      </w:pPr>
      <w:ins w:id="2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10.7</w:t>
        </w:r>
        <w:r>
          <w:rPr>
            <w:rFonts w:asciiTheme="minorHAnsi" w:eastAsiaTheme="minorEastAsia" w:hAnsiTheme="minorHAnsi" w:cstheme="minorBidi"/>
            <w:b w:val="0"/>
            <w:noProof/>
            <w:sz w:val="24"/>
            <w:szCs w:val="24"/>
            <w:lang w:eastAsia="en-GB"/>
          </w:rPr>
          <w:tab/>
        </w:r>
        <w:r w:rsidRPr="00A54A47">
          <w:rPr>
            <w:rStyle w:val="Lienhypertexte"/>
            <w:noProof/>
          </w:rPr>
          <w:t>ObservingProcedure</w:t>
        </w:r>
        <w:r>
          <w:rPr>
            <w:noProof/>
            <w:webHidden/>
          </w:rPr>
          <w:tab/>
        </w:r>
        <w:r>
          <w:rPr>
            <w:noProof/>
            <w:webHidden/>
          </w:rPr>
          <w:fldChar w:fldCharType="begin"/>
        </w:r>
        <w:r>
          <w:rPr>
            <w:noProof/>
            <w:webHidden/>
          </w:rPr>
          <w:instrText xml:space="preserve"> PAGEREF _Toc86239458 \h </w:instrText>
        </w:r>
      </w:ins>
      <w:r>
        <w:rPr>
          <w:noProof/>
          <w:webHidden/>
        </w:rPr>
      </w:r>
      <w:r>
        <w:rPr>
          <w:noProof/>
          <w:webHidden/>
        </w:rPr>
        <w:fldChar w:fldCharType="separate"/>
      </w:r>
      <w:ins w:id="233" w:author="Ilkka Rinne" w:date="2021-10-27T15:26:00Z">
        <w:r w:rsidR="00814BB2">
          <w:rPr>
            <w:noProof/>
            <w:webHidden/>
          </w:rPr>
          <w:t>68</w:t>
        </w:r>
      </w:ins>
      <w:ins w:id="234" w:author="Ilkka Rinne" w:date="2021-10-27T14:58:00Z">
        <w:r>
          <w:rPr>
            <w:noProof/>
            <w:webHidden/>
          </w:rPr>
          <w:fldChar w:fldCharType="end"/>
        </w:r>
        <w:r w:rsidRPr="00A54A47">
          <w:rPr>
            <w:rStyle w:val="Lienhypertexte"/>
            <w:noProof/>
          </w:rPr>
          <w:fldChar w:fldCharType="end"/>
        </w:r>
      </w:ins>
    </w:p>
    <w:p w14:paraId="78237CF2" w14:textId="52DAE0A5" w:rsidR="008F1D12" w:rsidRDefault="008F1D12">
      <w:pPr>
        <w:pStyle w:val="TM2"/>
        <w:rPr>
          <w:ins w:id="235" w:author="Ilkka Rinne" w:date="2021-10-27T14:58:00Z"/>
          <w:rFonts w:asciiTheme="minorHAnsi" w:eastAsiaTheme="minorEastAsia" w:hAnsiTheme="minorHAnsi" w:cstheme="minorBidi"/>
          <w:b w:val="0"/>
          <w:noProof/>
          <w:sz w:val="24"/>
          <w:szCs w:val="24"/>
          <w:lang w:eastAsia="en-GB"/>
        </w:rPr>
      </w:pPr>
      <w:ins w:id="2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"_Toc86239459"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10.8</w:t>
        </w:r>
        <w:r>
          <w:rPr>
            <w:rFonts w:asciiTheme="minorHAnsi" w:eastAsiaTheme="minorEastAsia" w:hAnsiTheme="minorHAnsi" w:cstheme="minorBidi"/>
            <w:b w:val="0"/>
            <w:noProof/>
            <w:sz w:val="24"/>
            <w:szCs w:val="24"/>
            <w:lang w:eastAsia="en-GB"/>
          </w:rPr>
          <w:tab/>
        </w:r>
        <w:r w:rsidRPr="00A54A47">
          <w:rPr>
            <w:rStyle w:val="Lienhypertexte"/>
            <w:noProof/>
          </w:rPr>
          <w:t>Observer</w:t>
        </w:r>
        <w:r>
          <w:rPr>
            <w:noProof/>
            <w:webHidden/>
          </w:rPr>
          <w:tab/>
        </w:r>
        <w:r>
          <w:rPr>
            <w:noProof/>
            <w:webHidden/>
          </w:rPr>
          <w:fldChar w:fldCharType="begin"/>
        </w:r>
        <w:r>
          <w:rPr>
            <w:noProof/>
            <w:webHidden/>
          </w:rPr>
          <w:instrText xml:space="preserve"> PAGEREF _Toc86239459 \h </w:instrText>
        </w:r>
      </w:ins>
      <w:r>
        <w:rPr>
          <w:noProof/>
          <w:webHidden/>
        </w:rPr>
      </w:r>
      <w:r>
        <w:rPr>
          <w:noProof/>
          <w:webHidden/>
        </w:rPr>
        <w:fldChar w:fldCharType="separate"/>
      </w:r>
      <w:ins w:id="237" w:author="Ilkka Rinne" w:date="2021-10-27T15:26:00Z">
        <w:r w:rsidR="00814BB2">
          <w:rPr>
            <w:noProof/>
            <w:webHidden/>
          </w:rPr>
          <w:t>69</w:t>
        </w:r>
      </w:ins>
      <w:ins w:id="238" w:author="Ilkka Rinne" w:date="2021-10-27T14:58:00Z">
        <w:r>
          <w:rPr>
            <w:noProof/>
            <w:webHidden/>
          </w:rPr>
          <w:fldChar w:fldCharType="end"/>
        </w:r>
        <w:r w:rsidRPr="00A54A47">
          <w:rPr>
            <w:rStyle w:val="Lienhypertexte"/>
            <w:noProof/>
          </w:rPr>
          <w:fldChar w:fldCharType="end"/>
        </w:r>
      </w:ins>
    </w:p>
    <w:p w14:paraId="047D4BED" w14:textId="50E2D112" w:rsidR="008F1D12" w:rsidRDefault="008F1D12">
      <w:pPr>
        <w:pStyle w:val="TM2"/>
        <w:rPr>
          <w:ins w:id="239" w:author="Ilkka Rinne" w:date="2021-10-27T14:58:00Z"/>
          <w:rFonts w:asciiTheme="minorHAnsi" w:eastAsiaTheme="minorEastAsia" w:hAnsiTheme="minorHAnsi" w:cstheme="minorBidi"/>
          <w:b w:val="0"/>
          <w:noProof/>
          <w:sz w:val="24"/>
          <w:szCs w:val="24"/>
          <w:lang w:eastAsia="en-GB"/>
        </w:rPr>
      </w:pPr>
      <w:ins w:id="2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10.9</w:t>
        </w:r>
        <w:r>
          <w:rPr>
            <w:rFonts w:asciiTheme="minorHAnsi" w:eastAsiaTheme="minorEastAsia" w:hAnsiTheme="minorHAnsi" w:cstheme="minorBidi"/>
            <w:b w:val="0"/>
            <w:noProof/>
            <w:sz w:val="24"/>
            <w:szCs w:val="24"/>
            <w:lang w:eastAsia="en-GB"/>
          </w:rPr>
          <w:tab/>
        </w:r>
        <w:r w:rsidRPr="00A54A47">
          <w:rPr>
            <w:rStyle w:val="Lienhypertexte"/>
            <w:noProof/>
          </w:rPr>
          <w:t>Host</w:t>
        </w:r>
        <w:r>
          <w:rPr>
            <w:noProof/>
            <w:webHidden/>
          </w:rPr>
          <w:tab/>
        </w:r>
        <w:r>
          <w:rPr>
            <w:noProof/>
            <w:webHidden/>
          </w:rPr>
          <w:fldChar w:fldCharType="begin"/>
        </w:r>
        <w:r>
          <w:rPr>
            <w:noProof/>
            <w:webHidden/>
          </w:rPr>
          <w:instrText xml:space="preserve"> PAGEREF _Toc86239460 \h </w:instrText>
        </w:r>
      </w:ins>
      <w:r>
        <w:rPr>
          <w:noProof/>
          <w:webHidden/>
        </w:rPr>
      </w:r>
      <w:r>
        <w:rPr>
          <w:noProof/>
          <w:webHidden/>
        </w:rPr>
        <w:fldChar w:fldCharType="separate"/>
      </w:r>
      <w:ins w:id="241" w:author="Ilkka Rinne" w:date="2021-10-27T15:26:00Z">
        <w:r w:rsidR="00814BB2">
          <w:rPr>
            <w:noProof/>
            <w:webHidden/>
          </w:rPr>
          <w:t>70</w:t>
        </w:r>
      </w:ins>
      <w:ins w:id="242" w:author="Ilkka Rinne" w:date="2021-10-27T14:58:00Z">
        <w:r>
          <w:rPr>
            <w:noProof/>
            <w:webHidden/>
          </w:rPr>
          <w:fldChar w:fldCharType="end"/>
        </w:r>
        <w:r w:rsidRPr="00A54A47">
          <w:rPr>
            <w:rStyle w:val="Lienhypertexte"/>
            <w:noProof/>
          </w:rPr>
          <w:fldChar w:fldCharType="end"/>
        </w:r>
      </w:ins>
    </w:p>
    <w:p w14:paraId="55D667E3" w14:textId="229EDEEA" w:rsidR="008F1D12" w:rsidRDefault="008F1D12">
      <w:pPr>
        <w:pStyle w:val="TM2"/>
        <w:rPr>
          <w:ins w:id="243" w:author="Ilkka Rinne" w:date="2021-10-27T14:58:00Z"/>
          <w:rFonts w:asciiTheme="minorHAnsi" w:eastAsiaTheme="minorEastAsia" w:hAnsiTheme="minorHAnsi" w:cstheme="minorBidi"/>
          <w:b w:val="0"/>
          <w:noProof/>
          <w:sz w:val="24"/>
          <w:szCs w:val="24"/>
          <w:lang w:eastAsia="en-GB"/>
        </w:rPr>
      </w:pPr>
      <w:ins w:id="2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10.10</w:t>
        </w:r>
        <w:r>
          <w:rPr>
            <w:rFonts w:asciiTheme="minorHAnsi" w:eastAsiaTheme="minorEastAsia" w:hAnsiTheme="minorHAnsi" w:cstheme="minorBidi"/>
            <w:b w:val="0"/>
            <w:noProof/>
            <w:sz w:val="24"/>
            <w:szCs w:val="24"/>
            <w:lang w:eastAsia="en-GB"/>
          </w:rPr>
          <w:tab/>
        </w:r>
        <w:r w:rsidRPr="00A54A47">
          <w:rPr>
            <w:rStyle w:val="Lienhypertexte"/>
            <w:noProof/>
          </w:rPr>
          <w:t>Deployment</w:t>
        </w:r>
        <w:r>
          <w:rPr>
            <w:noProof/>
            <w:webHidden/>
          </w:rPr>
          <w:tab/>
        </w:r>
        <w:r>
          <w:rPr>
            <w:noProof/>
            <w:webHidden/>
          </w:rPr>
          <w:fldChar w:fldCharType="begin"/>
        </w:r>
        <w:r>
          <w:rPr>
            <w:noProof/>
            <w:webHidden/>
          </w:rPr>
          <w:instrText xml:space="preserve"> PAGEREF _Toc86239463 \h </w:instrText>
        </w:r>
      </w:ins>
      <w:r>
        <w:rPr>
          <w:noProof/>
          <w:webHidden/>
        </w:rPr>
      </w:r>
      <w:r>
        <w:rPr>
          <w:noProof/>
          <w:webHidden/>
        </w:rPr>
        <w:fldChar w:fldCharType="separate"/>
      </w:r>
      <w:ins w:id="245" w:author="Ilkka Rinne" w:date="2021-10-27T15:26:00Z">
        <w:r w:rsidR="00814BB2">
          <w:rPr>
            <w:noProof/>
            <w:webHidden/>
          </w:rPr>
          <w:t>71</w:t>
        </w:r>
      </w:ins>
      <w:ins w:id="246" w:author="Ilkka Rinne" w:date="2021-10-27T14:58:00Z">
        <w:r>
          <w:rPr>
            <w:noProof/>
            <w:webHidden/>
          </w:rPr>
          <w:fldChar w:fldCharType="end"/>
        </w:r>
        <w:r w:rsidRPr="00A54A47">
          <w:rPr>
            <w:rStyle w:val="Lienhypertexte"/>
            <w:noProof/>
          </w:rPr>
          <w:fldChar w:fldCharType="end"/>
        </w:r>
      </w:ins>
    </w:p>
    <w:p w14:paraId="1D5C506D" w14:textId="2FC90AFA" w:rsidR="008F1D12" w:rsidRDefault="008F1D12">
      <w:pPr>
        <w:pStyle w:val="TM2"/>
        <w:rPr>
          <w:ins w:id="247" w:author="Ilkka Rinne" w:date="2021-10-27T14:58:00Z"/>
          <w:rFonts w:asciiTheme="minorHAnsi" w:eastAsiaTheme="minorEastAsia" w:hAnsiTheme="minorHAnsi" w:cstheme="minorBidi"/>
          <w:b w:val="0"/>
          <w:noProof/>
          <w:sz w:val="24"/>
          <w:szCs w:val="24"/>
          <w:lang w:eastAsia="en-GB"/>
        </w:rPr>
      </w:pPr>
      <w:ins w:id="2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10.11</w:t>
        </w:r>
        <w:r>
          <w:rPr>
            <w:rFonts w:asciiTheme="minorHAnsi" w:eastAsiaTheme="minorEastAsia" w:hAnsiTheme="minorHAnsi" w:cstheme="minorBidi"/>
            <w:b w:val="0"/>
            <w:noProof/>
            <w:sz w:val="24"/>
            <w:szCs w:val="24"/>
            <w:lang w:eastAsia="en-GB"/>
          </w:rPr>
          <w:tab/>
        </w:r>
        <w:r w:rsidRPr="00A54A47">
          <w:rPr>
            <w:rStyle w:val="Lienhypertexte"/>
            <w:noProof/>
          </w:rPr>
          <w:t>GenericDomainFeature</w:t>
        </w:r>
        <w:r>
          <w:rPr>
            <w:noProof/>
            <w:webHidden/>
          </w:rPr>
          <w:tab/>
        </w:r>
        <w:r>
          <w:rPr>
            <w:noProof/>
            <w:webHidden/>
          </w:rPr>
          <w:fldChar w:fldCharType="begin"/>
        </w:r>
        <w:r>
          <w:rPr>
            <w:noProof/>
            <w:webHidden/>
          </w:rPr>
          <w:instrText xml:space="preserve"> PAGEREF _Toc86239466 \h </w:instrText>
        </w:r>
      </w:ins>
      <w:r>
        <w:rPr>
          <w:noProof/>
          <w:webHidden/>
        </w:rPr>
      </w:r>
      <w:r>
        <w:rPr>
          <w:noProof/>
          <w:webHidden/>
        </w:rPr>
        <w:fldChar w:fldCharType="separate"/>
      </w:r>
      <w:ins w:id="249" w:author="Ilkka Rinne" w:date="2021-10-27T15:26:00Z">
        <w:r w:rsidR="00814BB2">
          <w:rPr>
            <w:noProof/>
            <w:webHidden/>
          </w:rPr>
          <w:t>71</w:t>
        </w:r>
      </w:ins>
      <w:ins w:id="250" w:author="Ilkka Rinne" w:date="2021-10-27T14:58:00Z">
        <w:r>
          <w:rPr>
            <w:noProof/>
            <w:webHidden/>
          </w:rPr>
          <w:fldChar w:fldCharType="end"/>
        </w:r>
        <w:r w:rsidRPr="00A54A47">
          <w:rPr>
            <w:rStyle w:val="Lienhypertexte"/>
            <w:noProof/>
          </w:rPr>
          <w:fldChar w:fldCharType="end"/>
        </w:r>
      </w:ins>
    </w:p>
    <w:p w14:paraId="79861AB8" w14:textId="57663EA8" w:rsidR="008F1D12" w:rsidRDefault="008F1D12">
      <w:pPr>
        <w:pStyle w:val="TM2"/>
        <w:rPr>
          <w:ins w:id="251" w:author="Ilkka Rinne" w:date="2021-10-27T14:58:00Z"/>
          <w:rFonts w:asciiTheme="minorHAnsi" w:eastAsiaTheme="minorEastAsia" w:hAnsiTheme="minorHAnsi" w:cstheme="minorBidi"/>
          <w:b w:val="0"/>
          <w:noProof/>
          <w:sz w:val="24"/>
          <w:szCs w:val="24"/>
          <w:lang w:eastAsia="en-GB"/>
        </w:rPr>
      </w:pPr>
      <w:ins w:id="2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10.12</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_Toc86239467 \h </w:instrText>
        </w:r>
      </w:ins>
      <w:r>
        <w:rPr>
          <w:noProof/>
          <w:webHidden/>
        </w:rPr>
      </w:r>
      <w:r>
        <w:rPr>
          <w:noProof/>
          <w:webHidden/>
        </w:rPr>
        <w:fldChar w:fldCharType="separate"/>
      </w:r>
      <w:ins w:id="253" w:author="Ilkka Rinne" w:date="2021-10-27T15:26:00Z">
        <w:r w:rsidR="00814BB2">
          <w:rPr>
            <w:noProof/>
            <w:webHidden/>
          </w:rPr>
          <w:t>73</w:t>
        </w:r>
      </w:ins>
      <w:ins w:id="254" w:author="Ilkka Rinne" w:date="2021-10-27T14:58:00Z">
        <w:r>
          <w:rPr>
            <w:noProof/>
            <w:webHidden/>
          </w:rPr>
          <w:fldChar w:fldCharType="end"/>
        </w:r>
        <w:r w:rsidRPr="00A54A47">
          <w:rPr>
            <w:rStyle w:val="Lienhypertexte"/>
            <w:noProof/>
          </w:rPr>
          <w:fldChar w:fldCharType="end"/>
        </w:r>
      </w:ins>
    </w:p>
    <w:p w14:paraId="28BBFCBB" w14:textId="7CEBB648" w:rsidR="008F1D12" w:rsidRDefault="008F1D12">
      <w:pPr>
        <w:pStyle w:val="TM1"/>
        <w:rPr>
          <w:ins w:id="255" w:author="Ilkka Rinne" w:date="2021-10-27T14:58:00Z"/>
          <w:rFonts w:asciiTheme="minorHAnsi" w:eastAsiaTheme="minorEastAsia" w:hAnsiTheme="minorHAnsi" w:cstheme="minorBidi"/>
          <w:b w:val="0"/>
          <w:noProof/>
          <w:sz w:val="24"/>
          <w:szCs w:val="24"/>
          <w:lang w:eastAsia="en-GB"/>
        </w:rPr>
      </w:pPr>
      <w:ins w:id="2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w:t>
        </w:r>
        <w:r>
          <w:rPr>
            <w:rFonts w:asciiTheme="minorHAnsi" w:eastAsiaTheme="minorEastAsia" w:hAnsiTheme="minorHAnsi" w:cstheme="minorBidi"/>
            <w:b w:val="0"/>
            <w:noProof/>
            <w:sz w:val="24"/>
            <w:szCs w:val="24"/>
            <w:lang w:eastAsia="en-GB"/>
          </w:rPr>
          <w:tab/>
        </w:r>
        <w:r w:rsidRPr="00A54A47">
          <w:rPr>
            <w:rStyle w:val="Lienhypertexte"/>
            <w:noProof/>
          </w:rPr>
          <w:t>Conceptual Sample schema</w:t>
        </w:r>
        <w:r>
          <w:rPr>
            <w:noProof/>
            <w:webHidden/>
          </w:rPr>
          <w:tab/>
        </w:r>
        <w:r>
          <w:rPr>
            <w:noProof/>
            <w:webHidden/>
          </w:rPr>
          <w:fldChar w:fldCharType="begin"/>
        </w:r>
        <w:r>
          <w:rPr>
            <w:noProof/>
            <w:webHidden/>
          </w:rPr>
          <w:instrText xml:space="preserve"> PAGEREF _Toc86239468 \h </w:instrText>
        </w:r>
      </w:ins>
      <w:r>
        <w:rPr>
          <w:noProof/>
          <w:webHidden/>
        </w:rPr>
      </w:r>
      <w:r>
        <w:rPr>
          <w:noProof/>
          <w:webHidden/>
        </w:rPr>
        <w:fldChar w:fldCharType="separate"/>
      </w:r>
      <w:ins w:id="257" w:author="Ilkka Rinne" w:date="2021-10-27T15:26:00Z">
        <w:r w:rsidR="00814BB2">
          <w:rPr>
            <w:noProof/>
            <w:webHidden/>
          </w:rPr>
          <w:t>76</w:t>
        </w:r>
      </w:ins>
      <w:ins w:id="258" w:author="Ilkka Rinne" w:date="2021-10-27T14:58:00Z">
        <w:r>
          <w:rPr>
            <w:noProof/>
            <w:webHidden/>
          </w:rPr>
          <w:fldChar w:fldCharType="end"/>
        </w:r>
        <w:r w:rsidRPr="00A54A47">
          <w:rPr>
            <w:rStyle w:val="Lienhypertexte"/>
            <w:noProof/>
          </w:rPr>
          <w:fldChar w:fldCharType="end"/>
        </w:r>
      </w:ins>
    </w:p>
    <w:p w14:paraId="4EDB5D63" w14:textId="5BCC89F7" w:rsidR="008F1D12" w:rsidRDefault="008F1D12">
      <w:pPr>
        <w:pStyle w:val="TM2"/>
        <w:rPr>
          <w:ins w:id="259" w:author="Ilkka Rinne" w:date="2021-10-27T14:58:00Z"/>
          <w:rFonts w:asciiTheme="minorHAnsi" w:eastAsiaTheme="minorEastAsia" w:hAnsiTheme="minorHAnsi" w:cstheme="minorBidi"/>
          <w:b w:val="0"/>
          <w:noProof/>
          <w:sz w:val="24"/>
          <w:szCs w:val="24"/>
          <w:lang w:eastAsia="en-GB"/>
        </w:rPr>
      </w:pPr>
      <w:ins w:id="2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"_Toc86239469"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_Toc86239469 \h </w:instrText>
        </w:r>
      </w:ins>
      <w:r>
        <w:rPr>
          <w:noProof/>
          <w:webHidden/>
        </w:rPr>
      </w:r>
      <w:r>
        <w:rPr>
          <w:noProof/>
          <w:webHidden/>
        </w:rPr>
        <w:fldChar w:fldCharType="separate"/>
      </w:r>
      <w:ins w:id="261" w:author="Ilkka Rinne" w:date="2021-10-27T15:26:00Z">
        <w:r w:rsidR="00814BB2">
          <w:rPr>
            <w:noProof/>
            <w:webHidden/>
          </w:rPr>
          <w:t>76</w:t>
        </w:r>
      </w:ins>
      <w:ins w:id="262" w:author="Ilkka Rinne" w:date="2021-10-27T14:58:00Z">
        <w:r>
          <w:rPr>
            <w:noProof/>
            <w:webHidden/>
          </w:rPr>
          <w:fldChar w:fldCharType="end"/>
        </w:r>
        <w:r w:rsidRPr="00A54A47">
          <w:rPr>
            <w:rStyle w:val="Lienhypertexte"/>
            <w:noProof/>
          </w:rPr>
          <w:fldChar w:fldCharType="end"/>
        </w:r>
      </w:ins>
    </w:p>
    <w:p w14:paraId="509A756E" w14:textId="3114F254" w:rsidR="008F1D12" w:rsidRDefault="008F1D12">
      <w:pPr>
        <w:pStyle w:val="TM2"/>
        <w:rPr>
          <w:ins w:id="263" w:author="Ilkka Rinne" w:date="2021-10-27T14:58:00Z"/>
          <w:rFonts w:asciiTheme="minorHAnsi" w:eastAsiaTheme="minorEastAsia" w:hAnsiTheme="minorHAnsi" w:cstheme="minorBidi"/>
          <w:b w:val="0"/>
          <w:noProof/>
          <w:sz w:val="24"/>
          <w:szCs w:val="24"/>
          <w:lang w:eastAsia="en-GB"/>
        </w:rPr>
      </w:pPr>
      <w:ins w:id="2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11.2</w:t>
        </w:r>
        <w:r>
          <w:rPr>
            <w:rFonts w:asciiTheme="minorHAnsi" w:eastAsiaTheme="minorEastAsia" w:hAnsiTheme="minorHAnsi" w:cstheme="minorBidi"/>
            <w:b w:val="0"/>
            <w:noProof/>
            <w:sz w:val="24"/>
            <w:szCs w:val="24"/>
            <w:lang w:eastAsia="en-GB"/>
          </w:rPr>
          <w:tab/>
        </w:r>
        <w:r w:rsidRPr="00A54A47">
          <w:rPr>
            <w:rStyle w:val="Lienhypertexte"/>
            <w:noProof/>
          </w:rPr>
          <w:t>Sample</w:t>
        </w:r>
        <w:r>
          <w:rPr>
            <w:noProof/>
            <w:webHidden/>
          </w:rPr>
          <w:tab/>
        </w:r>
        <w:r>
          <w:rPr>
            <w:noProof/>
            <w:webHidden/>
          </w:rPr>
          <w:fldChar w:fldCharType="begin"/>
        </w:r>
        <w:r>
          <w:rPr>
            <w:noProof/>
            <w:webHidden/>
          </w:rPr>
          <w:instrText xml:space="preserve"> PAGEREF _Toc86239472 \h </w:instrText>
        </w:r>
      </w:ins>
      <w:r>
        <w:rPr>
          <w:noProof/>
          <w:webHidden/>
        </w:rPr>
      </w:r>
      <w:r>
        <w:rPr>
          <w:noProof/>
          <w:webHidden/>
        </w:rPr>
        <w:fldChar w:fldCharType="separate"/>
      </w:r>
      <w:ins w:id="265" w:author="Ilkka Rinne" w:date="2021-10-27T15:26:00Z">
        <w:r w:rsidR="00814BB2">
          <w:rPr>
            <w:noProof/>
            <w:webHidden/>
          </w:rPr>
          <w:t>78</w:t>
        </w:r>
      </w:ins>
      <w:ins w:id="266" w:author="Ilkka Rinne" w:date="2021-10-27T14:58:00Z">
        <w:r>
          <w:rPr>
            <w:noProof/>
            <w:webHidden/>
          </w:rPr>
          <w:fldChar w:fldCharType="end"/>
        </w:r>
        <w:r w:rsidRPr="00A54A47">
          <w:rPr>
            <w:rStyle w:val="Lienhypertexte"/>
            <w:noProof/>
          </w:rPr>
          <w:fldChar w:fldCharType="end"/>
        </w:r>
      </w:ins>
    </w:p>
    <w:p w14:paraId="5097EE54" w14:textId="488161D1" w:rsidR="008F1D12" w:rsidRDefault="008F1D12">
      <w:pPr>
        <w:pStyle w:val="TM2"/>
        <w:rPr>
          <w:ins w:id="267" w:author="Ilkka Rinne" w:date="2021-10-27T14:58:00Z"/>
          <w:rFonts w:asciiTheme="minorHAnsi" w:eastAsiaTheme="minorEastAsia" w:hAnsiTheme="minorHAnsi" w:cstheme="minorBidi"/>
          <w:b w:val="0"/>
          <w:noProof/>
          <w:sz w:val="24"/>
          <w:szCs w:val="24"/>
          <w:lang w:eastAsia="en-GB"/>
        </w:rPr>
      </w:pPr>
      <w:ins w:id="2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11.3</w:t>
        </w:r>
        <w:r>
          <w:rPr>
            <w:rFonts w:asciiTheme="minorHAnsi" w:eastAsiaTheme="minorEastAsia" w:hAnsiTheme="minorHAnsi" w:cstheme="minorBidi"/>
            <w:b w:val="0"/>
            <w:noProof/>
            <w:sz w:val="24"/>
            <w:szCs w:val="24"/>
            <w:lang w:eastAsia="en-GB"/>
          </w:rPr>
          <w:tab/>
        </w:r>
        <w:r w:rsidRPr="00A54A47">
          <w:rPr>
            <w:rStyle w:val="Lienhypertexte"/>
            <w:noProof/>
          </w:rPr>
          <w:t>Sampling</w:t>
        </w:r>
        <w:r>
          <w:rPr>
            <w:noProof/>
            <w:webHidden/>
          </w:rPr>
          <w:tab/>
        </w:r>
        <w:r>
          <w:rPr>
            <w:noProof/>
            <w:webHidden/>
          </w:rPr>
          <w:fldChar w:fldCharType="begin"/>
        </w:r>
        <w:r>
          <w:rPr>
            <w:noProof/>
            <w:webHidden/>
          </w:rPr>
          <w:instrText xml:space="preserve"> PAGEREF _Toc86239473 \h </w:instrText>
        </w:r>
      </w:ins>
      <w:r>
        <w:rPr>
          <w:noProof/>
          <w:webHidden/>
        </w:rPr>
      </w:r>
      <w:r>
        <w:rPr>
          <w:noProof/>
          <w:webHidden/>
        </w:rPr>
        <w:fldChar w:fldCharType="separate"/>
      </w:r>
      <w:ins w:id="269" w:author="Ilkka Rinne" w:date="2021-10-27T15:26:00Z">
        <w:r w:rsidR="00814BB2">
          <w:rPr>
            <w:noProof/>
            <w:webHidden/>
          </w:rPr>
          <w:t>80</w:t>
        </w:r>
      </w:ins>
      <w:ins w:id="270" w:author="Ilkka Rinne" w:date="2021-10-27T14:58:00Z">
        <w:r>
          <w:rPr>
            <w:noProof/>
            <w:webHidden/>
          </w:rPr>
          <w:fldChar w:fldCharType="end"/>
        </w:r>
        <w:r w:rsidRPr="00A54A47">
          <w:rPr>
            <w:rStyle w:val="Lienhypertexte"/>
            <w:noProof/>
          </w:rPr>
          <w:fldChar w:fldCharType="end"/>
        </w:r>
      </w:ins>
    </w:p>
    <w:p w14:paraId="6F9EDF89" w14:textId="593FFF15" w:rsidR="008F1D12" w:rsidRDefault="008F1D12">
      <w:pPr>
        <w:pStyle w:val="TM2"/>
        <w:rPr>
          <w:ins w:id="271" w:author="Ilkka Rinne" w:date="2021-10-27T14:58:00Z"/>
          <w:rFonts w:asciiTheme="minorHAnsi" w:eastAsiaTheme="minorEastAsia" w:hAnsiTheme="minorHAnsi" w:cstheme="minorBidi"/>
          <w:b w:val="0"/>
          <w:noProof/>
          <w:sz w:val="24"/>
          <w:szCs w:val="24"/>
          <w:lang w:eastAsia="en-GB"/>
        </w:rPr>
      </w:pPr>
      <w:ins w:id="2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11.4</w:t>
        </w:r>
        <w:r>
          <w:rPr>
            <w:rFonts w:asciiTheme="minorHAnsi" w:eastAsiaTheme="minorEastAsia" w:hAnsiTheme="minorHAnsi" w:cstheme="minorBidi"/>
            <w:b w:val="0"/>
            <w:noProof/>
            <w:sz w:val="24"/>
            <w:szCs w:val="24"/>
            <w:lang w:eastAsia="en-GB"/>
          </w:rPr>
          <w:tab/>
        </w:r>
        <w:r w:rsidRPr="00A54A47">
          <w:rPr>
            <w:rStyle w:val="Lienhypertexte"/>
            <w:noProof/>
          </w:rPr>
          <w:t>Sampler</w:t>
        </w:r>
        <w:r>
          <w:rPr>
            <w:noProof/>
            <w:webHidden/>
          </w:rPr>
          <w:tab/>
        </w:r>
        <w:r>
          <w:rPr>
            <w:noProof/>
            <w:webHidden/>
          </w:rPr>
          <w:fldChar w:fldCharType="begin"/>
        </w:r>
        <w:r>
          <w:rPr>
            <w:noProof/>
            <w:webHidden/>
          </w:rPr>
          <w:instrText xml:space="preserve"> PAGEREF _Toc86239474 \h </w:instrText>
        </w:r>
      </w:ins>
      <w:r>
        <w:rPr>
          <w:noProof/>
          <w:webHidden/>
        </w:rPr>
      </w:r>
      <w:r>
        <w:rPr>
          <w:noProof/>
          <w:webHidden/>
        </w:rPr>
        <w:fldChar w:fldCharType="separate"/>
      </w:r>
      <w:ins w:id="273" w:author="Ilkka Rinne" w:date="2021-10-27T15:26:00Z">
        <w:r w:rsidR="00814BB2">
          <w:rPr>
            <w:noProof/>
            <w:webHidden/>
          </w:rPr>
          <w:t>83</w:t>
        </w:r>
      </w:ins>
      <w:ins w:id="274" w:author="Ilkka Rinne" w:date="2021-10-27T14:58:00Z">
        <w:r>
          <w:rPr>
            <w:noProof/>
            <w:webHidden/>
          </w:rPr>
          <w:fldChar w:fldCharType="end"/>
        </w:r>
        <w:r w:rsidRPr="00A54A47">
          <w:rPr>
            <w:rStyle w:val="Lienhypertexte"/>
            <w:noProof/>
          </w:rPr>
          <w:fldChar w:fldCharType="end"/>
        </w:r>
      </w:ins>
    </w:p>
    <w:p w14:paraId="3CF26E80" w14:textId="641F5DB2" w:rsidR="008F1D12" w:rsidRDefault="008F1D12">
      <w:pPr>
        <w:pStyle w:val="TM2"/>
        <w:rPr>
          <w:ins w:id="275" w:author="Ilkka Rinne" w:date="2021-10-27T14:58:00Z"/>
          <w:rFonts w:asciiTheme="minorHAnsi" w:eastAsiaTheme="minorEastAsia" w:hAnsiTheme="minorHAnsi" w:cstheme="minorBidi"/>
          <w:b w:val="0"/>
          <w:noProof/>
          <w:sz w:val="24"/>
          <w:szCs w:val="24"/>
          <w:lang w:eastAsia="en-GB"/>
        </w:rPr>
      </w:pPr>
      <w:ins w:id="2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11.5</w:t>
        </w:r>
        <w:r>
          <w:rPr>
            <w:rFonts w:asciiTheme="minorHAnsi" w:eastAsiaTheme="minorEastAsia" w:hAnsiTheme="minorHAnsi" w:cstheme="minorBidi"/>
            <w:b w:val="0"/>
            <w:noProof/>
            <w:sz w:val="24"/>
            <w:szCs w:val="24"/>
            <w:lang w:eastAsia="en-GB"/>
          </w:rPr>
          <w:tab/>
        </w:r>
        <w:r w:rsidRPr="00A54A47">
          <w:rPr>
            <w:rStyle w:val="Lienhypertexte"/>
            <w:noProof/>
          </w:rPr>
          <w:t>PreparationStep</w:t>
        </w:r>
        <w:r>
          <w:rPr>
            <w:noProof/>
            <w:webHidden/>
          </w:rPr>
          <w:tab/>
        </w:r>
        <w:r>
          <w:rPr>
            <w:noProof/>
            <w:webHidden/>
          </w:rPr>
          <w:fldChar w:fldCharType="begin"/>
        </w:r>
        <w:r>
          <w:rPr>
            <w:noProof/>
            <w:webHidden/>
          </w:rPr>
          <w:instrText xml:space="preserve"> PAGEREF _Toc86239475 \h </w:instrText>
        </w:r>
      </w:ins>
      <w:r>
        <w:rPr>
          <w:noProof/>
          <w:webHidden/>
        </w:rPr>
      </w:r>
      <w:r>
        <w:rPr>
          <w:noProof/>
          <w:webHidden/>
        </w:rPr>
        <w:fldChar w:fldCharType="separate"/>
      </w:r>
      <w:ins w:id="277" w:author="Ilkka Rinne" w:date="2021-10-27T15:26:00Z">
        <w:r w:rsidR="00814BB2">
          <w:rPr>
            <w:noProof/>
            <w:webHidden/>
          </w:rPr>
          <w:t>84</w:t>
        </w:r>
      </w:ins>
      <w:ins w:id="278" w:author="Ilkka Rinne" w:date="2021-10-27T14:58:00Z">
        <w:r>
          <w:rPr>
            <w:noProof/>
            <w:webHidden/>
          </w:rPr>
          <w:fldChar w:fldCharType="end"/>
        </w:r>
        <w:r w:rsidRPr="00A54A47">
          <w:rPr>
            <w:rStyle w:val="Lienhypertexte"/>
            <w:noProof/>
          </w:rPr>
          <w:fldChar w:fldCharType="end"/>
        </w:r>
      </w:ins>
    </w:p>
    <w:p w14:paraId="3B85F559" w14:textId="7DE256F2" w:rsidR="008F1D12" w:rsidRDefault="008F1D12">
      <w:pPr>
        <w:pStyle w:val="TM2"/>
        <w:rPr>
          <w:ins w:id="279" w:author="Ilkka Rinne" w:date="2021-10-27T14:58:00Z"/>
          <w:rFonts w:asciiTheme="minorHAnsi" w:eastAsiaTheme="minorEastAsia" w:hAnsiTheme="minorHAnsi" w:cstheme="minorBidi"/>
          <w:b w:val="0"/>
          <w:noProof/>
          <w:sz w:val="24"/>
          <w:szCs w:val="24"/>
          <w:lang w:eastAsia="en-GB"/>
        </w:rPr>
      </w:pPr>
      <w:ins w:id="2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11.6</w:t>
        </w:r>
        <w:r>
          <w:rPr>
            <w:rFonts w:asciiTheme="minorHAnsi" w:eastAsiaTheme="minorEastAsia" w:hAnsiTheme="minorHAnsi" w:cstheme="minorBidi"/>
            <w:b w:val="0"/>
            <w:noProof/>
            <w:sz w:val="24"/>
            <w:szCs w:val="24"/>
            <w:lang w:eastAsia="en-GB"/>
          </w:rPr>
          <w:tab/>
        </w:r>
        <w:r w:rsidRPr="00A54A47">
          <w:rPr>
            <w:rStyle w:val="Lienhypertexte"/>
            <w:noProof/>
          </w:rPr>
          <w:t>PreparationProcedure</w:t>
        </w:r>
        <w:r>
          <w:rPr>
            <w:noProof/>
            <w:webHidden/>
          </w:rPr>
          <w:tab/>
        </w:r>
        <w:r>
          <w:rPr>
            <w:noProof/>
            <w:webHidden/>
          </w:rPr>
          <w:fldChar w:fldCharType="begin"/>
        </w:r>
        <w:r>
          <w:rPr>
            <w:noProof/>
            <w:webHidden/>
          </w:rPr>
          <w:instrText xml:space="preserve"> PAGEREF _Toc86239476 \h </w:instrText>
        </w:r>
      </w:ins>
      <w:r>
        <w:rPr>
          <w:noProof/>
          <w:webHidden/>
        </w:rPr>
      </w:r>
      <w:r>
        <w:rPr>
          <w:noProof/>
          <w:webHidden/>
        </w:rPr>
        <w:fldChar w:fldCharType="separate"/>
      </w:r>
      <w:ins w:id="281" w:author="Ilkka Rinne" w:date="2021-10-27T15:26:00Z">
        <w:r w:rsidR="00814BB2">
          <w:rPr>
            <w:noProof/>
            <w:webHidden/>
          </w:rPr>
          <w:t>85</w:t>
        </w:r>
      </w:ins>
      <w:ins w:id="282" w:author="Ilkka Rinne" w:date="2021-10-27T14:58:00Z">
        <w:r>
          <w:rPr>
            <w:noProof/>
            <w:webHidden/>
          </w:rPr>
          <w:fldChar w:fldCharType="end"/>
        </w:r>
        <w:r w:rsidRPr="00A54A47">
          <w:rPr>
            <w:rStyle w:val="Lienhypertexte"/>
            <w:noProof/>
          </w:rPr>
          <w:fldChar w:fldCharType="end"/>
        </w:r>
      </w:ins>
    </w:p>
    <w:p w14:paraId="1D2230CD" w14:textId="6556D53F" w:rsidR="008F1D12" w:rsidRDefault="008F1D12">
      <w:pPr>
        <w:pStyle w:val="TM2"/>
        <w:rPr>
          <w:ins w:id="283" w:author="Ilkka Rinne" w:date="2021-10-27T14:58:00Z"/>
          <w:rFonts w:asciiTheme="minorHAnsi" w:eastAsiaTheme="minorEastAsia" w:hAnsiTheme="minorHAnsi" w:cstheme="minorBidi"/>
          <w:b w:val="0"/>
          <w:noProof/>
          <w:sz w:val="24"/>
          <w:szCs w:val="24"/>
          <w:lang w:eastAsia="en-GB"/>
        </w:rPr>
      </w:pPr>
      <w:ins w:id="2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11.7</w:t>
        </w:r>
        <w:r>
          <w:rPr>
            <w:rFonts w:asciiTheme="minorHAnsi" w:eastAsiaTheme="minorEastAsia" w:hAnsiTheme="minorHAnsi" w:cstheme="minorBidi"/>
            <w:b w:val="0"/>
            <w:noProof/>
            <w:sz w:val="24"/>
            <w:szCs w:val="24"/>
            <w:lang w:eastAsia="en-GB"/>
          </w:rPr>
          <w:tab/>
        </w:r>
        <w:r w:rsidRPr="00A54A47">
          <w:rPr>
            <w:rStyle w:val="Lienhypertexte"/>
            <w:noProof/>
          </w:rPr>
          <w:t>SamplingProcedure</w:t>
        </w:r>
        <w:r>
          <w:rPr>
            <w:noProof/>
            <w:webHidden/>
          </w:rPr>
          <w:tab/>
        </w:r>
        <w:r>
          <w:rPr>
            <w:noProof/>
            <w:webHidden/>
          </w:rPr>
          <w:fldChar w:fldCharType="begin"/>
        </w:r>
        <w:r>
          <w:rPr>
            <w:noProof/>
            <w:webHidden/>
          </w:rPr>
          <w:instrText xml:space="preserve"> PAGEREF _Toc86239477 \h </w:instrText>
        </w:r>
      </w:ins>
      <w:r>
        <w:rPr>
          <w:noProof/>
          <w:webHidden/>
        </w:rPr>
      </w:r>
      <w:r>
        <w:rPr>
          <w:noProof/>
          <w:webHidden/>
        </w:rPr>
        <w:fldChar w:fldCharType="separate"/>
      </w:r>
      <w:ins w:id="285" w:author="Ilkka Rinne" w:date="2021-10-27T15:26:00Z">
        <w:r w:rsidR="00814BB2">
          <w:rPr>
            <w:noProof/>
            <w:webHidden/>
          </w:rPr>
          <w:t>86</w:t>
        </w:r>
      </w:ins>
      <w:ins w:id="286" w:author="Ilkka Rinne" w:date="2021-10-27T14:58:00Z">
        <w:r>
          <w:rPr>
            <w:noProof/>
            <w:webHidden/>
          </w:rPr>
          <w:fldChar w:fldCharType="end"/>
        </w:r>
        <w:r w:rsidRPr="00A54A47">
          <w:rPr>
            <w:rStyle w:val="Lienhypertexte"/>
            <w:noProof/>
          </w:rPr>
          <w:fldChar w:fldCharType="end"/>
        </w:r>
      </w:ins>
    </w:p>
    <w:p w14:paraId="43B6D74E" w14:textId="5E4ECF52" w:rsidR="008F1D12" w:rsidRDefault="008F1D12">
      <w:pPr>
        <w:pStyle w:val="TM1"/>
        <w:rPr>
          <w:ins w:id="287" w:author="Ilkka Rinne" w:date="2021-10-27T14:58:00Z"/>
          <w:rFonts w:asciiTheme="minorHAnsi" w:eastAsiaTheme="minorEastAsia" w:hAnsiTheme="minorHAnsi" w:cstheme="minorBidi"/>
          <w:b w:val="0"/>
          <w:noProof/>
          <w:sz w:val="24"/>
          <w:szCs w:val="24"/>
          <w:lang w:eastAsia="en-GB"/>
        </w:rPr>
      </w:pPr>
      <w:ins w:id="2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w:t>
        </w:r>
        <w:r>
          <w:rPr>
            <w:rFonts w:asciiTheme="minorHAnsi" w:eastAsiaTheme="minorEastAsia" w:hAnsiTheme="minorHAnsi" w:cstheme="minorBidi"/>
            <w:b w:val="0"/>
            <w:noProof/>
            <w:sz w:val="24"/>
            <w:szCs w:val="24"/>
            <w:lang w:eastAsia="en-GB"/>
          </w:rPr>
          <w:tab/>
        </w:r>
        <w:r w:rsidRPr="00A54A47">
          <w:rPr>
            <w:rStyle w:val="Lienhypertexte"/>
            <w:noProof/>
          </w:rPr>
          <w:t>Abstract Sample Core</w:t>
        </w:r>
        <w:r>
          <w:rPr>
            <w:noProof/>
            <w:webHidden/>
          </w:rPr>
          <w:tab/>
        </w:r>
        <w:r>
          <w:rPr>
            <w:noProof/>
            <w:webHidden/>
          </w:rPr>
          <w:fldChar w:fldCharType="begin"/>
        </w:r>
        <w:r>
          <w:rPr>
            <w:noProof/>
            <w:webHidden/>
          </w:rPr>
          <w:instrText xml:space="preserve"> PAGEREF _Toc86239478 \h </w:instrText>
        </w:r>
      </w:ins>
      <w:r>
        <w:rPr>
          <w:noProof/>
          <w:webHidden/>
        </w:rPr>
      </w:r>
      <w:r>
        <w:rPr>
          <w:noProof/>
          <w:webHidden/>
        </w:rPr>
        <w:fldChar w:fldCharType="separate"/>
      </w:r>
      <w:ins w:id="289" w:author="Ilkka Rinne" w:date="2021-10-27T15:26:00Z">
        <w:r w:rsidR="00814BB2">
          <w:rPr>
            <w:noProof/>
            <w:webHidden/>
          </w:rPr>
          <w:t>87</w:t>
        </w:r>
      </w:ins>
      <w:ins w:id="290" w:author="Ilkka Rinne" w:date="2021-10-27T14:58:00Z">
        <w:r>
          <w:rPr>
            <w:noProof/>
            <w:webHidden/>
          </w:rPr>
          <w:fldChar w:fldCharType="end"/>
        </w:r>
        <w:r w:rsidRPr="00A54A47">
          <w:rPr>
            <w:rStyle w:val="Lienhypertexte"/>
            <w:noProof/>
          </w:rPr>
          <w:fldChar w:fldCharType="end"/>
        </w:r>
      </w:ins>
    </w:p>
    <w:p w14:paraId="586E92F7" w14:textId="5A882C05" w:rsidR="008F1D12" w:rsidRDefault="008F1D12">
      <w:pPr>
        <w:pStyle w:val="TM2"/>
        <w:rPr>
          <w:ins w:id="291" w:author="Ilkka Rinne" w:date="2021-10-27T14:58:00Z"/>
          <w:rFonts w:asciiTheme="minorHAnsi" w:eastAsiaTheme="minorEastAsia" w:hAnsiTheme="minorHAnsi" w:cstheme="minorBidi"/>
          <w:b w:val="0"/>
          <w:noProof/>
          <w:sz w:val="24"/>
          <w:szCs w:val="24"/>
          <w:lang w:eastAsia="en-GB"/>
        </w:rPr>
      </w:pPr>
      <w:ins w:id="2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"_Toc86239479"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_Toc86239479 \h </w:instrText>
        </w:r>
      </w:ins>
      <w:r>
        <w:rPr>
          <w:noProof/>
          <w:webHidden/>
        </w:rPr>
      </w:r>
      <w:r>
        <w:rPr>
          <w:noProof/>
          <w:webHidden/>
        </w:rPr>
        <w:fldChar w:fldCharType="separate"/>
      </w:r>
      <w:ins w:id="293" w:author="Ilkka Rinne" w:date="2021-10-27T15:26:00Z">
        <w:r w:rsidR="00814BB2">
          <w:rPr>
            <w:noProof/>
            <w:webHidden/>
          </w:rPr>
          <w:t>87</w:t>
        </w:r>
      </w:ins>
      <w:ins w:id="294" w:author="Ilkka Rinne" w:date="2021-10-27T14:58:00Z">
        <w:r>
          <w:rPr>
            <w:noProof/>
            <w:webHidden/>
          </w:rPr>
          <w:fldChar w:fldCharType="end"/>
        </w:r>
        <w:r w:rsidRPr="00A54A47">
          <w:rPr>
            <w:rStyle w:val="Lienhypertexte"/>
            <w:noProof/>
          </w:rPr>
          <w:fldChar w:fldCharType="end"/>
        </w:r>
      </w:ins>
    </w:p>
    <w:p w14:paraId="25090073" w14:textId="685DBB3B" w:rsidR="008F1D12" w:rsidRDefault="008F1D12">
      <w:pPr>
        <w:pStyle w:val="TM2"/>
        <w:rPr>
          <w:ins w:id="295" w:author="Ilkka Rinne" w:date="2021-10-27T14:58:00Z"/>
          <w:rFonts w:asciiTheme="minorHAnsi" w:eastAsiaTheme="minorEastAsia" w:hAnsiTheme="minorHAnsi" w:cstheme="minorBidi"/>
          <w:b w:val="0"/>
          <w:noProof/>
          <w:sz w:val="24"/>
          <w:szCs w:val="24"/>
          <w:lang w:eastAsia="en-GB"/>
        </w:rPr>
      </w:pPr>
      <w:ins w:id="2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12.2</w:t>
        </w:r>
        <w:r>
          <w:rPr>
            <w:rFonts w:asciiTheme="minorHAnsi" w:eastAsiaTheme="minorEastAsia" w:hAnsiTheme="minorHAnsi" w:cstheme="minorBidi"/>
            <w:b w:val="0"/>
            <w:noProof/>
            <w:sz w:val="24"/>
            <w:szCs w:val="24"/>
            <w:lang w:eastAsia="en-GB"/>
          </w:rPr>
          <w:tab/>
        </w:r>
        <w:r w:rsidRPr="00A54A47">
          <w:rPr>
            <w:rStyle w:val="Lienhypertexte"/>
            <w:noProof/>
          </w:rPr>
          <w:t>AbstractSample</w:t>
        </w:r>
        <w:r>
          <w:rPr>
            <w:noProof/>
            <w:webHidden/>
          </w:rPr>
          <w:tab/>
        </w:r>
        <w:r>
          <w:rPr>
            <w:noProof/>
            <w:webHidden/>
          </w:rPr>
          <w:fldChar w:fldCharType="begin"/>
        </w:r>
        <w:r>
          <w:rPr>
            <w:noProof/>
            <w:webHidden/>
          </w:rPr>
          <w:instrText xml:space="preserve"> PAGEREF _Toc86239482 \h </w:instrText>
        </w:r>
      </w:ins>
      <w:r>
        <w:rPr>
          <w:noProof/>
          <w:webHidden/>
        </w:rPr>
      </w:r>
      <w:r>
        <w:rPr>
          <w:noProof/>
          <w:webHidden/>
        </w:rPr>
        <w:fldChar w:fldCharType="separate"/>
      </w:r>
      <w:ins w:id="297" w:author="Ilkka Rinne" w:date="2021-10-27T15:26:00Z">
        <w:r w:rsidR="00814BB2">
          <w:rPr>
            <w:noProof/>
            <w:webHidden/>
          </w:rPr>
          <w:t>88</w:t>
        </w:r>
      </w:ins>
      <w:ins w:id="298" w:author="Ilkka Rinne" w:date="2021-10-27T14:58:00Z">
        <w:r>
          <w:rPr>
            <w:noProof/>
            <w:webHidden/>
          </w:rPr>
          <w:fldChar w:fldCharType="end"/>
        </w:r>
        <w:r w:rsidRPr="00A54A47">
          <w:rPr>
            <w:rStyle w:val="Lienhypertexte"/>
            <w:noProof/>
          </w:rPr>
          <w:fldChar w:fldCharType="end"/>
        </w:r>
      </w:ins>
    </w:p>
    <w:p w14:paraId="6562F2C6" w14:textId="57E4C10F" w:rsidR="008F1D12" w:rsidRDefault="008F1D12">
      <w:pPr>
        <w:pStyle w:val="TM2"/>
        <w:rPr>
          <w:ins w:id="299" w:author="Ilkka Rinne" w:date="2021-10-27T14:58:00Z"/>
          <w:rFonts w:asciiTheme="minorHAnsi" w:eastAsiaTheme="minorEastAsia" w:hAnsiTheme="minorHAnsi" w:cstheme="minorBidi"/>
          <w:b w:val="0"/>
          <w:noProof/>
          <w:sz w:val="24"/>
          <w:szCs w:val="24"/>
          <w:lang w:eastAsia="en-GB"/>
        </w:rPr>
      </w:pPr>
      <w:ins w:id="3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12.3</w:t>
        </w:r>
        <w:r>
          <w:rPr>
            <w:rFonts w:asciiTheme="minorHAnsi" w:eastAsiaTheme="minorEastAsia" w:hAnsiTheme="minorHAnsi" w:cstheme="minorBidi"/>
            <w:b w:val="0"/>
            <w:noProof/>
            <w:sz w:val="24"/>
            <w:szCs w:val="24"/>
            <w:lang w:eastAsia="en-GB"/>
          </w:rPr>
          <w:tab/>
        </w:r>
        <w:r w:rsidRPr="00A54A47">
          <w:rPr>
            <w:rStyle w:val="Lienhypertexte"/>
            <w:noProof/>
          </w:rPr>
          <w:t>AbstractSampling</w:t>
        </w:r>
        <w:r>
          <w:rPr>
            <w:noProof/>
            <w:webHidden/>
          </w:rPr>
          <w:tab/>
        </w:r>
        <w:r>
          <w:rPr>
            <w:noProof/>
            <w:webHidden/>
          </w:rPr>
          <w:fldChar w:fldCharType="begin"/>
        </w:r>
        <w:r>
          <w:rPr>
            <w:noProof/>
            <w:webHidden/>
          </w:rPr>
          <w:instrText xml:space="preserve"> PAGEREF _Toc86239483 \h </w:instrText>
        </w:r>
      </w:ins>
      <w:r>
        <w:rPr>
          <w:noProof/>
          <w:webHidden/>
        </w:rPr>
      </w:r>
      <w:r>
        <w:rPr>
          <w:noProof/>
          <w:webHidden/>
        </w:rPr>
        <w:fldChar w:fldCharType="separate"/>
      </w:r>
      <w:ins w:id="301" w:author="Ilkka Rinne" w:date="2021-10-27T15:26:00Z">
        <w:r w:rsidR="00814BB2">
          <w:rPr>
            <w:noProof/>
            <w:webHidden/>
          </w:rPr>
          <w:t>90</w:t>
        </w:r>
      </w:ins>
      <w:ins w:id="302" w:author="Ilkka Rinne" w:date="2021-10-27T14:58:00Z">
        <w:r>
          <w:rPr>
            <w:noProof/>
            <w:webHidden/>
          </w:rPr>
          <w:fldChar w:fldCharType="end"/>
        </w:r>
        <w:r w:rsidRPr="00A54A47">
          <w:rPr>
            <w:rStyle w:val="Lienhypertexte"/>
            <w:noProof/>
          </w:rPr>
          <w:fldChar w:fldCharType="end"/>
        </w:r>
      </w:ins>
    </w:p>
    <w:p w14:paraId="20087C36" w14:textId="15B254E5" w:rsidR="008F1D12" w:rsidRDefault="008F1D12">
      <w:pPr>
        <w:pStyle w:val="TM2"/>
        <w:rPr>
          <w:ins w:id="303" w:author="Ilkka Rinne" w:date="2021-10-27T14:58:00Z"/>
          <w:rFonts w:asciiTheme="minorHAnsi" w:eastAsiaTheme="minorEastAsia" w:hAnsiTheme="minorHAnsi" w:cstheme="minorBidi"/>
          <w:b w:val="0"/>
          <w:noProof/>
          <w:sz w:val="24"/>
          <w:szCs w:val="24"/>
          <w:lang w:eastAsia="en-GB"/>
        </w:rPr>
      </w:pPr>
      <w:ins w:id="3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12.4</w:t>
        </w:r>
        <w:r>
          <w:rPr>
            <w:rFonts w:asciiTheme="minorHAnsi" w:eastAsiaTheme="minorEastAsia" w:hAnsiTheme="minorHAnsi" w:cstheme="minorBidi"/>
            <w:b w:val="0"/>
            <w:noProof/>
            <w:sz w:val="24"/>
            <w:szCs w:val="24"/>
            <w:lang w:eastAsia="en-GB"/>
          </w:rPr>
          <w:tab/>
        </w:r>
        <w:r w:rsidRPr="00A54A47">
          <w:rPr>
            <w:rStyle w:val="Lienhypertexte"/>
            <w:noProof/>
          </w:rPr>
          <w:t>AbstractSampler</w:t>
        </w:r>
        <w:r>
          <w:rPr>
            <w:noProof/>
            <w:webHidden/>
          </w:rPr>
          <w:tab/>
        </w:r>
        <w:r>
          <w:rPr>
            <w:noProof/>
            <w:webHidden/>
          </w:rPr>
          <w:fldChar w:fldCharType="begin"/>
        </w:r>
        <w:r>
          <w:rPr>
            <w:noProof/>
            <w:webHidden/>
          </w:rPr>
          <w:instrText xml:space="preserve"> PAGEREF _Toc86239484 \h </w:instrText>
        </w:r>
      </w:ins>
      <w:r>
        <w:rPr>
          <w:noProof/>
          <w:webHidden/>
        </w:rPr>
      </w:r>
      <w:r>
        <w:rPr>
          <w:noProof/>
          <w:webHidden/>
        </w:rPr>
        <w:fldChar w:fldCharType="separate"/>
      </w:r>
      <w:ins w:id="305" w:author="Ilkka Rinne" w:date="2021-10-27T15:26:00Z">
        <w:r w:rsidR="00814BB2">
          <w:rPr>
            <w:noProof/>
            <w:webHidden/>
          </w:rPr>
          <w:t>92</w:t>
        </w:r>
      </w:ins>
      <w:ins w:id="306" w:author="Ilkka Rinne" w:date="2021-10-27T14:58:00Z">
        <w:r>
          <w:rPr>
            <w:noProof/>
            <w:webHidden/>
          </w:rPr>
          <w:fldChar w:fldCharType="end"/>
        </w:r>
        <w:r w:rsidRPr="00A54A47">
          <w:rPr>
            <w:rStyle w:val="Lienhypertexte"/>
            <w:noProof/>
          </w:rPr>
          <w:fldChar w:fldCharType="end"/>
        </w:r>
      </w:ins>
    </w:p>
    <w:p w14:paraId="0091D4C6" w14:textId="571F28A6" w:rsidR="008F1D12" w:rsidRDefault="008F1D12">
      <w:pPr>
        <w:pStyle w:val="TM2"/>
        <w:rPr>
          <w:ins w:id="307" w:author="Ilkka Rinne" w:date="2021-10-27T14:58:00Z"/>
          <w:rFonts w:asciiTheme="minorHAnsi" w:eastAsiaTheme="minorEastAsia" w:hAnsiTheme="minorHAnsi" w:cstheme="minorBidi"/>
          <w:b w:val="0"/>
          <w:noProof/>
          <w:sz w:val="24"/>
          <w:szCs w:val="24"/>
          <w:lang w:eastAsia="en-GB"/>
        </w:rPr>
      </w:pPr>
      <w:ins w:id="3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12.5</w:t>
        </w:r>
        <w:r>
          <w:rPr>
            <w:rFonts w:asciiTheme="minorHAnsi" w:eastAsiaTheme="minorEastAsia" w:hAnsiTheme="minorHAnsi" w:cstheme="minorBidi"/>
            <w:b w:val="0"/>
            <w:noProof/>
            <w:sz w:val="24"/>
            <w:szCs w:val="24"/>
            <w:lang w:eastAsia="en-GB"/>
          </w:rPr>
          <w:tab/>
        </w:r>
        <w:r w:rsidRPr="00A54A47">
          <w:rPr>
            <w:rStyle w:val="Lienhypertexte"/>
            <w:noProof/>
          </w:rPr>
          <w:t>AbstractSamplingProcedure</w:t>
        </w:r>
        <w:r>
          <w:rPr>
            <w:noProof/>
            <w:webHidden/>
          </w:rPr>
          <w:tab/>
        </w:r>
        <w:r>
          <w:rPr>
            <w:noProof/>
            <w:webHidden/>
          </w:rPr>
          <w:fldChar w:fldCharType="begin"/>
        </w:r>
        <w:r>
          <w:rPr>
            <w:noProof/>
            <w:webHidden/>
          </w:rPr>
          <w:instrText xml:space="preserve"> PAGEREF _Toc86239485 \h </w:instrText>
        </w:r>
      </w:ins>
      <w:r>
        <w:rPr>
          <w:noProof/>
          <w:webHidden/>
        </w:rPr>
      </w:r>
      <w:r>
        <w:rPr>
          <w:noProof/>
          <w:webHidden/>
        </w:rPr>
        <w:fldChar w:fldCharType="separate"/>
      </w:r>
      <w:ins w:id="309" w:author="Ilkka Rinne" w:date="2021-10-27T15:26:00Z">
        <w:r w:rsidR="00814BB2">
          <w:rPr>
            <w:noProof/>
            <w:webHidden/>
          </w:rPr>
          <w:t>94</w:t>
        </w:r>
      </w:ins>
      <w:ins w:id="310" w:author="Ilkka Rinne" w:date="2021-10-27T14:58:00Z">
        <w:r>
          <w:rPr>
            <w:noProof/>
            <w:webHidden/>
          </w:rPr>
          <w:fldChar w:fldCharType="end"/>
        </w:r>
        <w:r w:rsidRPr="00A54A47">
          <w:rPr>
            <w:rStyle w:val="Lienhypertexte"/>
            <w:noProof/>
          </w:rPr>
          <w:fldChar w:fldCharType="end"/>
        </w:r>
      </w:ins>
    </w:p>
    <w:p w14:paraId="759C6966" w14:textId="525E4BBB" w:rsidR="008F1D12" w:rsidRDefault="008F1D12">
      <w:pPr>
        <w:pStyle w:val="TM2"/>
        <w:rPr>
          <w:ins w:id="311" w:author="Ilkka Rinne" w:date="2021-10-27T14:58:00Z"/>
          <w:rFonts w:asciiTheme="minorHAnsi" w:eastAsiaTheme="minorEastAsia" w:hAnsiTheme="minorHAnsi" w:cstheme="minorBidi"/>
          <w:b w:val="0"/>
          <w:noProof/>
          <w:sz w:val="24"/>
          <w:szCs w:val="24"/>
          <w:lang w:eastAsia="en-GB"/>
        </w:rPr>
      </w:pPr>
      <w:ins w:id="3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12.6</w:t>
        </w:r>
        <w:r>
          <w:rPr>
            <w:rFonts w:asciiTheme="minorHAnsi" w:eastAsiaTheme="minorEastAsia" w:hAnsiTheme="minorHAnsi" w:cstheme="minorBidi"/>
            <w:b w:val="0"/>
            <w:noProof/>
            <w:sz w:val="24"/>
            <w:szCs w:val="24"/>
            <w:lang w:eastAsia="en-GB"/>
          </w:rPr>
          <w:tab/>
        </w:r>
        <w:r w:rsidRPr="00A54A47">
          <w:rPr>
            <w:rStyle w:val="Lienhypertexte"/>
            <w:noProof/>
          </w:rPr>
          <w:t>AbstractPreparationProcedure</w:t>
        </w:r>
        <w:r>
          <w:rPr>
            <w:noProof/>
            <w:webHidden/>
          </w:rPr>
          <w:tab/>
        </w:r>
        <w:r>
          <w:rPr>
            <w:noProof/>
            <w:webHidden/>
          </w:rPr>
          <w:fldChar w:fldCharType="begin"/>
        </w:r>
        <w:r>
          <w:rPr>
            <w:noProof/>
            <w:webHidden/>
          </w:rPr>
          <w:instrText xml:space="preserve"> PAGEREF _Toc86239486 \h </w:instrText>
        </w:r>
      </w:ins>
      <w:r>
        <w:rPr>
          <w:noProof/>
          <w:webHidden/>
        </w:rPr>
      </w:r>
      <w:r>
        <w:rPr>
          <w:noProof/>
          <w:webHidden/>
        </w:rPr>
        <w:fldChar w:fldCharType="separate"/>
      </w:r>
      <w:ins w:id="313" w:author="Ilkka Rinne" w:date="2021-10-27T15:26:00Z">
        <w:r w:rsidR="00814BB2">
          <w:rPr>
            <w:noProof/>
            <w:webHidden/>
          </w:rPr>
          <w:t>95</w:t>
        </w:r>
      </w:ins>
      <w:ins w:id="314" w:author="Ilkka Rinne" w:date="2021-10-27T14:58:00Z">
        <w:r>
          <w:rPr>
            <w:noProof/>
            <w:webHidden/>
          </w:rPr>
          <w:fldChar w:fldCharType="end"/>
        </w:r>
        <w:r w:rsidRPr="00A54A47">
          <w:rPr>
            <w:rStyle w:val="Lienhypertexte"/>
            <w:noProof/>
          </w:rPr>
          <w:fldChar w:fldCharType="end"/>
        </w:r>
      </w:ins>
    </w:p>
    <w:p w14:paraId="0C84541D" w14:textId="4B99002A" w:rsidR="008F1D12" w:rsidRDefault="008F1D12">
      <w:pPr>
        <w:pStyle w:val="TM2"/>
        <w:rPr>
          <w:ins w:id="315" w:author="Ilkka Rinne" w:date="2021-10-27T14:58:00Z"/>
          <w:rFonts w:asciiTheme="minorHAnsi" w:eastAsiaTheme="minorEastAsia" w:hAnsiTheme="minorHAnsi" w:cstheme="minorBidi"/>
          <w:b w:val="0"/>
          <w:noProof/>
          <w:sz w:val="24"/>
          <w:szCs w:val="24"/>
          <w:lang w:eastAsia="en-GB"/>
        </w:rPr>
      </w:pPr>
      <w:ins w:id="3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"_Toc86239489"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12.7</w:t>
        </w:r>
        <w:r>
          <w:rPr>
            <w:rFonts w:asciiTheme="minorHAnsi" w:eastAsiaTheme="minorEastAsia" w:hAnsiTheme="minorHAnsi" w:cstheme="minorBidi"/>
            <w:b w:val="0"/>
            <w:noProof/>
            <w:sz w:val="24"/>
            <w:szCs w:val="24"/>
            <w:lang w:eastAsia="en-GB"/>
          </w:rPr>
          <w:tab/>
        </w:r>
        <w:r w:rsidRPr="00A54A47">
          <w:rPr>
            <w:rStyle w:val="Lienhypertexte"/>
            <w:noProof/>
          </w:rPr>
          <w:t>AbstractPreparationStep</w:t>
        </w:r>
        <w:r>
          <w:rPr>
            <w:noProof/>
            <w:webHidden/>
          </w:rPr>
          <w:tab/>
        </w:r>
        <w:r>
          <w:rPr>
            <w:noProof/>
            <w:webHidden/>
          </w:rPr>
          <w:fldChar w:fldCharType="begin"/>
        </w:r>
        <w:r>
          <w:rPr>
            <w:noProof/>
            <w:webHidden/>
          </w:rPr>
          <w:instrText xml:space="preserve"> PAGEREF _Toc86239489 \h </w:instrText>
        </w:r>
      </w:ins>
      <w:r>
        <w:rPr>
          <w:noProof/>
          <w:webHidden/>
        </w:rPr>
      </w:r>
      <w:r>
        <w:rPr>
          <w:noProof/>
          <w:webHidden/>
        </w:rPr>
        <w:fldChar w:fldCharType="separate"/>
      </w:r>
      <w:ins w:id="317" w:author="Ilkka Rinne" w:date="2021-10-27T15:26:00Z">
        <w:r w:rsidR="00814BB2">
          <w:rPr>
            <w:noProof/>
            <w:webHidden/>
          </w:rPr>
          <w:t>95</w:t>
        </w:r>
      </w:ins>
      <w:ins w:id="318" w:author="Ilkka Rinne" w:date="2021-10-27T14:58:00Z">
        <w:r>
          <w:rPr>
            <w:noProof/>
            <w:webHidden/>
          </w:rPr>
          <w:fldChar w:fldCharType="end"/>
        </w:r>
        <w:r w:rsidRPr="00A54A47">
          <w:rPr>
            <w:rStyle w:val="Lienhypertexte"/>
            <w:noProof/>
          </w:rPr>
          <w:fldChar w:fldCharType="end"/>
        </w:r>
      </w:ins>
    </w:p>
    <w:p w14:paraId="4B9B8452" w14:textId="1BD45D07" w:rsidR="008F1D12" w:rsidRDefault="008F1D12">
      <w:pPr>
        <w:pStyle w:val="TM2"/>
        <w:rPr>
          <w:ins w:id="319" w:author="Ilkka Rinne" w:date="2021-10-27T14:58:00Z"/>
          <w:rFonts w:asciiTheme="minorHAnsi" w:eastAsiaTheme="minorEastAsia" w:hAnsiTheme="minorHAnsi" w:cstheme="minorBidi"/>
          <w:b w:val="0"/>
          <w:noProof/>
          <w:sz w:val="24"/>
          <w:szCs w:val="24"/>
          <w:lang w:eastAsia="en-GB"/>
        </w:rPr>
      </w:pPr>
      <w:ins w:id="3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12.8</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_Toc86239490 \h </w:instrText>
        </w:r>
      </w:ins>
      <w:r>
        <w:rPr>
          <w:noProof/>
          <w:webHidden/>
        </w:rPr>
      </w:r>
      <w:r>
        <w:rPr>
          <w:noProof/>
          <w:webHidden/>
        </w:rPr>
        <w:fldChar w:fldCharType="separate"/>
      </w:r>
      <w:ins w:id="321" w:author="Ilkka Rinne" w:date="2021-10-27T15:26:00Z">
        <w:r w:rsidR="00814BB2">
          <w:rPr>
            <w:noProof/>
            <w:webHidden/>
          </w:rPr>
          <w:t>96</w:t>
        </w:r>
      </w:ins>
      <w:ins w:id="322" w:author="Ilkka Rinne" w:date="2021-10-27T14:58:00Z">
        <w:r>
          <w:rPr>
            <w:noProof/>
            <w:webHidden/>
          </w:rPr>
          <w:fldChar w:fldCharType="end"/>
        </w:r>
        <w:r w:rsidRPr="00A54A47">
          <w:rPr>
            <w:rStyle w:val="Lienhypertexte"/>
            <w:noProof/>
          </w:rPr>
          <w:fldChar w:fldCharType="end"/>
        </w:r>
      </w:ins>
    </w:p>
    <w:p w14:paraId="283028F0" w14:textId="01B576AE" w:rsidR="008F1D12" w:rsidRDefault="008F1D12">
      <w:pPr>
        <w:pStyle w:val="TM1"/>
        <w:rPr>
          <w:ins w:id="323" w:author="Ilkka Rinne" w:date="2021-10-27T14:58:00Z"/>
          <w:rFonts w:asciiTheme="minorHAnsi" w:eastAsiaTheme="minorEastAsia" w:hAnsiTheme="minorHAnsi" w:cstheme="minorBidi"/>
          <w:b w:val="0"/>
          <w:noProof/>
          <w:sz w:val="24"/>
          <w:szCs w:val="24"/>
          <w:lang w:eastAsia="en-GB"/>
        </w:rPr>
      </w:pPr>
      <w:ins w:id="3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w:t>
        </w:r>
        <w:r>
          <w:rPr>
            <w:rFonts w:asciiTheme="minorHAnsi" w:eastAsiaTheme="minorEastAsia" w:hAnsiTheme="minorHAnsi" w:cstheme="minorBidi"/>
            <w:b w:val="0"/>
            <w:noProof/>
            <w:sz w:val="24"/>
            <w:szCs w:val="24"/>
            <w:lang w:eastAsia="en-GB"/>
          </w:rPr>
          <w:tab/>
        </w:r>
        <w:r w:rsidRPr="00A54A47">
          <w:rPr>
            <w:rStyle w:val="Lienhypertexte"/>
            <w:noProof/>
          </w:rPr>
          <w:t>Basic Samples</w:t>
        </w:r>
        <w:r>
          <w:rPr>
            <w:noProof/>
            <w:webHidden/>
          </w:rPr>
          <w:tab/>
        </w:r>
        <w:r>
          <w:rPr>
            <w:noProof/>
            <w:webHidden/>
          </w:rPr>
          <w:fldChar w:fldCharType="begin"/>
        </w:r>
        <w:r>
          <w:rPr>
            <w:noProof/>
            <w:webHidden/>
          </w:rPr>
          <w:instrText xml:space="preserve"> PAGEREF _Toc86239491 \h </w:instrText>
        </w:r>
      </w:ins>
      <w:r>
        <w:rPr>
          <w:noProof/>
          <w:webHidden/>
        </w:rPr>
      </w:r>
      <w:r>
        <w:rPr>
          <w:noProof/>
          <w:webHidden/>
        </w:rPr>
        <w:fldChar w:fldCharType="separate"/>
      </w:r>
      <w:ins w:id="325" w:author="Ilkka Rinne" w:date="2021-10-27T15:26:00Z">
        <w:r w:rsidR="00814BB2">
          <w:rPr>
            <w:noProof/>
            <w:webHidden/>
          </w:rPr>
          <w:t>97</w:t>
        </w:r>
      </w:ins>
      <w:ins w:id="326" w:author="Ilkka Rinne" w:date="2021-10-27T14:58:00Z">
        <w:r>
          <w:rPr>
            <w:noProof/>
            <w:webHidden/>
          </w:rPr>
          <w:fldChar w:fldCharType="end"/>
        </w:r>
        <w:r w:rsidRPr="00A54A47">
          <w:rPr>
            <w:rStyle w:val="Lienhypertexte"/>
            <w:noProof/>
          </w:rPr>
          <w:fldChar w:fldCharType="end"/>
        </w:r>
      </w:ins>
    </w:p>
    <w:p w14:paraId="5A9F4F49" w14:textId="10B4E295" w:rsidR="008F1D12" w:rsidRDefault="008F1D12">
      <w:pPr>
        <w:pStyle w:val="TM2"/>
        <w:rPr>
          <w:ins w:id="327" w:author="Ilkka Rinne" w:date="2021-10-27T14:58:00Z"/>
          <w:rFonts w:asciiTheme="minorHAnsi" w:eastAsiaTheme="minorEastAsia" w:hAnsiTheme="minorHAnsi" w:cstheme="minorBidi"/>
          <w:b w:val="0"/>
          <w:noProof/>
          <w:sz w:val="24"/>
          <w:szCs w:val="24"/>
          <w:lang w:eastAsia="en-GB"/>
        </w:rPr>
      </w:pPr>
      <w:ins w:id="3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w:t>
        </w:r>
        <w:r>
          <w:rPr>
            <w:rFonts w:asciiTheme="minorHAnsi" w:eastAsiaTheme="minorEastAsia" w:hAnsiTheme="minorHAnsi" w:cstheme="minorBidi"/>
            <w:b w:val="0"/>
            <w:noProof/>
            <w:sz w:val="24"/>
            <w:szCs w:val="24"/>
            <w:lang w:eastAsia="en-GB"/>
          </w:rPr>
          <w:tab/>
        </w:r>
        <w:r w:rsidRPr="00A54A47">
          <w:rPr>
            <w:rStyle w:val="Lienhypertexte"/>
            <w:noProof/>
          </w:rPr>
          <w:t>General</w:t>
        </w:r>
        <w:r>
          <w:rPr>
            <w:noProof/>
            <w:webHidden/>
          </w:rPr>
          <w:tab/>
        </w:r>
        <w:r>
          <w:rPr>
            <w:noProof/>
            <w:webHidden/>
          </w:rPr>
          <w:fldChar w:fldCharType="begin"/>
        </w:r>
        <w:r>
          <w:rPr>
            <w:noProof/>
            <w:webHidden/>
          </w:rPr>
          <w:instrText xml:space="preserve"> PAGEREF _Toc86239492 \h </w:instrText>
        </w:r>
      </w:ins>
      <w:r>
        <w:rPr>
          <w:noProof/>
          <w:webHidden/>
        </w:rPr>
      </w:r>
      <w:r>
        <w:rPr>
          <w:noProof/>
          <w:webHidden/>
        </w:rPr>
        <w:fldChar w:fldCharType="separate"/>
      </w:r>
      <w:ins w:id="329" w:author="Ilkka Rinne" w:date="2021-10-27T15:26:00Z">
        <w:r w:rsidR="00814BB2">
          <w:rPr>
            <w:noProof/>
            <w:webHidden/>
          </w:rPr>
          <w:t>97</w:t>
        </w:r>
      </w:ins>
      <w:ins w:id="330" w:author="Ilkka Rinne" w:date="2021-10-27T14:58:00Z">
        <w:r>
          <w:rPr>
            <w:noProof/>
            <w:webHidden/>
          </w:rPr>
          <w:fldChar w:fldCharType="end"/>
        </w:r>
        <w:r w:rsidRPr="00A54A47">
          <w:rPr>
            <w:rStyle w:val="Lienhypertexte"/>
            <w:noProof/>
          </w:rPr>
          <w:fldChar w:fldCharType="end"/>
        </w:r>
      </w:ins>
    </w:p>
    <w:p w14:paraId="2CB18407" w14:textId="74843DE9" w:rsidR="008F1D12" w:rsidRDefault="008F1D12">
      <w:pPr>
        <w:pStyle w:val="TM2"/>
        <w:rPr>
          <w:ins w:id="331" w:author="Ilkka Rinne" w:date="2021-10-27T14:58:00Z"/>
          <w:rFonts w:asciiTheme="minorHAnsi" w:eastAsiaTheme="minorEastAsia" w:hAnsiTheme="minorHAnsi" w:cstheme="minorBidi"/>
          <w:b w:val="0"/>
          <w:noProof/>
          <w:sz w:val="24"/>
          <w:szCs w:val="24"/>
          <w:lang w:eastAsia="en-GB"/>
        </w:rPr>
      </w:pPr>
      <w:ins w:id="3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13.2</w:t>
        </w:r>
        <w:r>
          <w:rPr>
            <w:rFonts w:asciiTheme="minorHAnsi" w:eastAsiaTheme="minorEastAsia" w:hAnsiTheme="minorHAnsi" w:cstheme="minorBidi"/>
            <w:b w:val="0"/>
            <w:noProof/>
            <w:sz w:val="24"/>
            <w:szCs w:val="24"/>
            <w:lang w:eastAsia="en-GB"/>
          </w:rPr>
          <w:tab/>
        </w:r>
        <w:r w:rsidRPr="00A54A47">
          <w:rPr>
            <w:rStyle w:val="Lienhypertexte"/>
            <w:noProof/>
          </w:rPr>
          <w:t>Sample</w:t>
        </w:r>
        <w:r>
          <w:rPr>
            <w:noProof/>
            <w:webHidden/>
          </w:rPr>
          <w:tab/>
        </w:r>
        <w:r>
          <w:rPr>
            <w:noProof/>
            <w:webHidden/>
          </w:rPr>
          <w:fldChar w:fldCharType="begin"/>
        </w:r>
        <w:r>
          <w:rPr>
            <w:noProof/>
            <w:webHidden/>
          </w:rPr>
          <w:instrText xml:space="preserve"> PAGEREF _Toc86239495 \h </w:instrText>
        </w:r>
      </w:ins>
      <w:r>
        <w:rPr>
          <w:noProof/>
          <w:webHidden/>
        </w:rPr>
      </w:r>
      <w:r>
        <w:rPr>
          <w:noProof/>
          <w:webHidden/>
        </w:rPr>
        <w:fldChar w:fldCharType="separate"/>
      </w:r>
      <w:ins w:id="333" w:author="Ilkka Rinne" w:date="2021-10-27T15:26:00Z">
        <w:r w:rsidR="00814BB2">
          <w:rPr>
            <w:noProof/>
            <w:webHidden/>
          </w:rPr>
          <w:t>98</w:t>
        </w:r>
      </w:ins>
      <w:ins w:id="334" w:author="Ilkka Rinne" w:date="2021-10-27T14:58:00Z">
        <w:r>
          <w:rPr>
            <w:noProof/>
            <w:webHidden/>
          </w:rPr>
          <w:fldChar w:fldCharType="end"/>
        </w:r>
        <w:r w:rsidRPr="00A54A47">
          <w:rPr>
            <w:rStyle w:val="Lienhypertexte"/>
            <w:noProof/>
          </w:rPr>
          <w:fldChar w:fldCharType="end"/>
        </w:r>
      </w:ins>
    </w:p>
    <w:p w14:paraId="3122D896" w14:textId="396D4F4D" w:rsidR="008F1D12" w:rsidRDefault="008F1D12">
      <w:pPr>
        <w:pStyle w:val="TM2"/>
        <w:rPr>
          <w:ins w:id="335" w:author="Ilkka Rinne" w:date="2021-10-27T14:58:00Z"/>
          <w:rFonts w:asciiTheme="minorHAnsi" w:eastAsiaTheme="minorEastAsia" w:hAnsiTheme="minorHAnsi" w:cstheme="minorBidi"/>
          <w:b w:val="0"/>
          <w:noProof/>
          <w:sz w:val="24"/>
          <w:szCs w:val="24"/>
          <w:lang w:eastAsia="en-GB"/>
        </w:rPr>
      </w:pPr>
      <w:ins w:id="3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13.3</w:t>
        </w:r>
        <w:r>
          <w:rPr>
            <w:rFonts w:asciiTheme="minorHAnsi" w:eastAsiaTheme="minorEastAsia" w:hAnsiTheme="minorHAnsi" w:cstheme="minorBidi"/>
            <w:b w:val="0"/>
            <w:noProof/>
            <w:sz w:val="24"/>
            <w:szCs w:val="24"/>
            <w:lang w:eastAsia="en-GB"/>
          </w:rPr>
          <w:tab/>
        </w:r>
        <w:r w:rsidRPr="00A54A47">
          <w:rPr>
            <w:rStyle w:val="Lienhypertexte"/>
            <w:noProof/>
          </w:rPr>
          <w:t>SpatialSample</w:t>
        </w:r>
        <w:r>
          <w:rPr>
            <w:noProof/>
            <w:webHidden/>
          </w:rPr>
          <w:tab/>
        </w:r>
        <w:r>
          <w:rPr>
            <w:noProof/>
            <w:webHidden/>
          </w:rPr>
          <w:fldChar w:fldCharType="begin"/>
        </w:r>
        <w:r>
          <w:rPr>
            <w:noProof/>
            <w:webHidden/>
          </w:rPr>
          <w:instrText xml:space="preserve"> PAGEREF _Toc86239496 \h </w:instrText>
        </w:r>
      </w:ins>
      <w:r>
        <w:rPr>
          <w:noProof/>
          <w:webHidden/>
        </w:rPr>
      </w:r>
      <w:r>
        <w:rPr>
          <w:noProof/>
          <w:webHidden/>
        </w:rPr>
        <w:fldChar w:fldCharType="separate"/>
      </w:r>
      <w:ins w:id="337" w:author="Ilkka Rinne" w:date="2021-10-27T15:26:00Z">
        <w:r w:rsidR="00814BB2">
          <w:rPr>
            <w:noProof/>
            <w:webHidden/>
          </w:rPr>
          <w:t>99</w:t>
        </w:r>
      </w:ins>
      <w:ins w:id="338" w:author="Ilkka Rinne" w:date="2021-10-27T14:58:00Z">
        <w:r>
          <w:rPr>
            <w:noProof/>
            <w:webHidden/>
          </w:rPr>
          <w:fldChar w:fldCharType="end"/>
        </w:r>
        <w:r w:rsidRPr="00A54A47">
          <w:rPr>
            <w:rStyle w:val="Lienhypertexte"/>
            <w:noProof/>
          </w:rPr>
          <w:fldChar w:fldCharType="end"/>
        </w:r>
      </w:ins>
    </w:p>
    <w:p w14:paraId="20DBB661" w14:textId="4995C120" w:rsidR="008F1D12" w:rsidRDefault="008F1D12">
      <w:pPr>
        <w:pStyle w:val="TM2"/>
        <w:rPr>
          <w:ins w:id="339" w:author="Ilkka Rinne" w:date="2021-10-27T14:58:00Z"/>
          <w:rFonts w:asciiTheme="minorHAnsi" w:eastAsiaTheme="minorEastAsia" w:hAnsiTheme="minorHAnsi" w:cstheme="minorBidi"/>
          <w:b w:val="0"/>
          <w:noProof/>
          <w:sz w:val="24"/>
          <w:szCs w:val="24"/>
          <w:lang w:eastAsia="en-GB"/>
        </w:rPr>
      </w:pPr>
      <w:ins w:id="3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13.4</w:t>
        </w:r>
        <w:r>
          <w:rPr>
            <w:rFonts w:asciiTheme="minorHAnsi" w:eastAsiaTheme="minorEastAsia" w:hAnsiTheme="minorHAnsi" w:cstheme="minorBidi"/>
            <w:b w:val="0"/>
            <w:noProof/>
            <w:sz w:val="24"/>
            <w:szCs w:val="24"/>
            <w:lang w:eastAsia="en-GB"/>
          </w:rPr>
          <w:tab/>
        </w:r>
        <w:r w:rsidRPr="00A54A47">
          <w:rPr>
            <w:rStyle w:val="Lienhypertexte"/>
            <w:noProof/>
          </w:rPr>
          <w:t>MaterialSample</w:t>
        </w:r>
        <w:r>
          <w:rPr>
            <w:noProof/>
            <w:webHidden/>
          </w:rPr>
          <w:tab/>
        </w:r>
        <w:r>
          <w:rPr>
            <w:noProof/>
            <w:webHidden/>
          </w:rPr>
          <w:fldChar w:fldCharType="begin"/>
        </w:r>
        <w:r>
          <w:rPr>
            <w:noProof/>
            <w:webHidden/>
          </w:rPr>
          <w:instrText xml:space="preserve"> PAGEREF _Toc86239497 \h </w:instrText>
        </w:r>
      </w:ins>
      <w:r>
        <w:rPr>
          <w:noProof/>
          <w:webHidden/>
        </w:rPr>
      </w:r>
      <w:r>
        <w:rPr>
          <w:noProof/>
          <w:webHidden/>
        </w:rPr>
        <w:fldChar w:fldCharType="separate"/>
      </w:r>
      <w:ins w:id="341" w:author="Ilkka Rinne" w:date="2021-10-27T15:26:00Z">
        <w:r w:rsidR="00814BB2">
          <w:rPr>
            <w:noProof/>
            <w:webHidden/>
          </w:rPr>
          <w:t>101</w:t>
        </w:r>
      </w:ins>
      <w:ins w:id="342" w:author="Ilkka Rinne" w:date="2021-10-27T14:58:00Z">
        <w:r>
          <w:rPr>
            <w:noProof/>
            <w:webHidden/>
          </w:rPr>
          <w:fldChar w:fldCharType="end"/>
        </w:r>
        <w:r w:rsidRPr="00A54A47">
          <w:rPr>
            <w:rStyle w:val="Lienhypertexte"/>
            <w:noProof/>
          </w:rPr>
          <w:fldChar w:fldCharType="end"/>
        </w:r>
      </w:ins>
    </w:p>
    <w:p w14:paraId="27F07072" w14:textId="66C06240" w:rsidR="008F1D12" w:rsidRDefault="008F1D12">
      <w:pPr>
        <w:pStyle w:val="TM2"/>
        <w:rPr>
          <w:ins w:id="343" w:author="Ilkka Rinne" w:date="2021-10-27T14:58:00Z"/>
          <w:rFonts w:asciiTheme="minorHAnsi" w:eastAsiaTheme="minorEastAsia" w:hAnsiTheme="minorHAnsi" w:cstheme="minorBidi"/>
          <w:b w:val="0"/>
          <w:noProof/>
          <w:sz w:val="24"/>
          <w:szCs w:val="24"/>
          <w:lang w:eastAsia="en-GB"/>
        </w:rPr>
      </w:pPr>
      <w:ins w:id="3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13.5</w:t>
        </w:r>
        <w:r>
          <w:rPr>
            <w:rFonts w:asciiTheme="minorHAnsi" w:eastAsiaTheme="minorEastAsia" w:hAnsiTheme="minorHAnsi" w:cstheme="minorBidi"/>
            <w:b w:val="0"/>
            <w:noProof/>
            <w:sz w:val="24"/>
            <w:szCs w:val="24"/>
            <w:lang w:eastAsia="en-GB"/>
          </w:rPr>
          <w:tab/>
        </w:r>
        <w:r w:rsidRPr="00A54A47">
          <w:rPr>
            <w:rStyle w:val="Lienhypertexte"/>
            <w:noProof/>
          </w:rPr>
          <w:t>StatisticalSample</w:t>
        </w:r>
        <w:r>
          <w:rPr>
            <w:noProof/>
            <w:webHidden/>
          </w:rPr>
          <w:tab/>
        </w:r>
        <w:r>
          <w:rPr>
            <w:noProof/>
            <w:webHidden/>
          </w:rPr>
          <w:fldChar w:fldCharType="begin"/>
        </w:r>
        <w:r>
          <w:rPr>
            <w:noProof/>
            <w:webHidden/>
          </w:rPr>
          <w:instrText xml:space="preserve"> PAGEREF _Toc86239498 \h </w:instrText>
        </w:r>
      </w:ins>
      <w:r>
        <w:rPr>
          <w:noProof/>
          <w:webHidden/>
        </w:rPr>
      </w:r>
      <w:r>
        <w:rPr>
          <w:noProof/>
          <w:webHidden/>
        </w:rPr>
        <w:fldChar w:fldCharType="separate"/>
      </w:r>
      <w:ins w:id="345" w:author="Ilkka Rinne" w:date="2021-10-27T15:26:00Z">
        <w:r w:rsidR="00814BB2">
          <w:rPr>
            <w:noProof/>
            <w:webHidden/>
          </w:rPr>
          <w:t>103</w:t>
        </w:r>
      </w:ins>
      <w:ins w:id="346" w:author="Ilkka Rinne" w:date="2021-10-27T14:58:00Z">
        <w:r>
          <w:rPr>
            <w:noProof/>
            <w:webHidden/>
          </w:rPr>
          <w:fldChar w:fldCharType="end"/>
        </w:r>
        <w:r w:rsidRPr="00A54A47">
          <w:rPr>
            <w:rStyle w:val="Lienhypertexte"/>
            <w:noProof/>
          </w:rPr>
          <w:fldChar w:fldCharType="end"/>
        </w:r>
      </w:ins>
    </w:p>
    <w:p w14:paraId="4E168AA6" w14:textId="1D6F3FFC" w:rsidR="008F1D12" w:rsidRDefault="008F1D12">
      <w:pPr>
        <w:pStyle w:val="TM2"/>
        <w:rPr>
          <w:ins w:id="347" w:author="Ilkka Rinne" w:date="2021-10-27T14:58:00Z"/>
          <w:rFonts w:asciiTheme="minorHAnsi" w:eastAsiaTheme="minorEastAsia" w:hAnsiTheme="minorHAnsi" w:cstheme="minorBidi"/>
          <w:b w:val="0"/>
          <w:noProof/>
          <w:sz w:val="24"/>
          <w:szCs w:val="24"/>
          <w:lang w:eastAsia="en-GB"/>
        </w:rPr>
      </w:pPr>
      <w:ins w:id="3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"_Toc86239499"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13.6</w:t>
        </w:r>
        <w:r>
          <w:rPr>
            <w:rFonts w:asciiTheme="minorHAnsi" w:eastAsiaTheme="minorEastAsia" w:hAnsiTheme="minorHAnsi" w:cstheme="minorBidi"/>
            <w:b w:val="0"/>
            <w:noProof/>
            <w:sz w:val="24"/>
            <w:szCs w:val="24"/>
            <w:lang w:eastAsia="en-GB"/>
          </w:rPr>
          <w:tab/>
        </w:r>
        <w:r w:rsidRPr="00A54A47">
          <w:rPr>
            <w:rStyle w:val="Lienhypertexte"/>
            <w:noProof/>
          </w:rPr>
          <w:t>Sampling</w:t>
        </w:r>
        <w:r>
          <w:rPr>
            <w:noProof/>
            <w:webHidden/>
          </w:rPr>
          <w:tab/>
        </w:r>
        <w:r>
          <w:rPr>
            <w:noProof/>
            <w:webHidden/>
          </w:rPr>
          <w:fldChar w:fldCharType="begin"/>
        </w:r>
        <w:r>
          <w:rPr>
            <w:noProof/>
            <w:webHidden/>
          </w:rPr>
          <w:instrText xml:space="preserve"> PAGEREF _Toc86239499 \h </w:instrText>
        </w:r>
      </w:ins>
      <w:r>
        <w:rPr>
          <w:noProof/>
          <w:webHidden/>
        </w:rPr>
      </w:r>
      <w:r>
        <w:rPr>
          <w:noProof/>
          <w:webHidden/>
        </w:rPr>
        <w:fldChar w:fldCharType="separate"/>
      </w:r>
      <w:ins w:id="349" w:author="Ilkka Rinne" w:date="2021-10-27T15:26:00Z">
        <w:r w:rsidR="00814BB2">
          <w:rPr>
            <w:noProof/>
            <w:webHidden/>
          </w:rPr>
          <w:t>104</w:t>
        </w:r>
      </w:ins>
      <w:ins w:id="350" w:author="Ilkka Rinne" w:date="2021-10-27T14:58:00Z">
        <w:r>
          <w:rPr>
            <w:noProof/>
            <w:webHidden/>
          </w:rPr>
          <w:fldChar w:fldCharType="end"/>
        </w:r>
        <w:r w:rsidRPr="00A54A47">
          <w:rPr>
            <w:rStyle w:val="Lienhypertexte"/>
            <w:noProof/>
          </w:rPr>
          <w:fldChar w:fldCharType="end"/>
        </w:r>
      </w:ins>
    </w:p>
    <w:p w14:paraId="51D1D5D9" w14:textId="383631DF" w:rsidR="008F1D12" w:rsidRDefault="008F1D12">
      <w:pPr>
        <w:pStyle w:val="TM2"/>
        <w:rPr>
          <w:ins w:id="351" w:author="Ilkka Rinne" w:date="2021-10-27T14:58:00Z"/>
          <w:rFonts w:asciiTheme="minorHAnsi" w:eastAsiaTheme="minorEastAsia" w:hAnsiTheme="minorHAnsi" w:cstheme="minorBidi"/>
          <w:b w:val="0"/>
          <w:noProof/>
          <w:sz w:val="24"/>
          <w:szCs w:val="24"/>
          <w:lang w:eastAsia="en-GB"/>
        </w:rPr>
      </w:pPr>
      <w:ins w:id="3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13.7</w:t>
        </w:r>
        <w:r>
          <w:rPr>
            <w:rFonts w:asciiTheme="minorHAnsi" w:eastAsiaTheme="minorEastAsia" w:hAnsiTheme="minorHAnsi" w:cstheme="minorBidi"/>
            <w:b w:val="0"/>
            <w:noProof/>
            <w:sz w:val="24"/>
            <w:szCs w:val="24"/>
            <w:lang w:eastAsia="en-GB"/>
          </w:rPr>
          <w:tab/>
        </w:r>
        <w:r w:rsidRPr="00A54A47">
          <w:rPr>
            <w:rStyle w:val="Lienhypertexte"/>
            <w:noProof/>
          </w:rPr>
          <w:t>Sampler</w:t>
        </w:r>
        <w:r>
          <w:rPr>
            <w:noProof/>
            <w:webHidden/>
          </w:rPr>
          <w:tab/>
        </w:r>
        <w:r>
          <w:rPr>
            <w:noProof/>
            <w:webHidden/>
          </w:rPr>
          <w:fldChar w:fldCharType="begin"/>
        </w:r>
        <w:r>
          <w:rPr>
            <w:noProof/>
            <w:webHidden/>
          </w:rPr>
          <w:instrText xml:space="preserve"> PAGEREF _Toc86239500 \h </w:instrText>
        </w:r>
      </w:ins>
      <w:r>
        <w:rPr>
          <w:noProof/>
          <w:webHidden/>
        </w:rPr>
      </w:r>
      <w:r>
        <w:rPr>
          <w:noProof/>
          <w:webHidden/>
        </w:rPr>
        <w:fldChar w:fldCharType="separate"/>
      </w:r>
      <w:ins w:id="353" w:author="Ilkka Rinne" w:date="2021-10-27T15:26:00Z">
        <w:r w:rsidR="00814BB2">
          <w:rPr>
            <w:noProof/>
            <w:webHidden/>
          </w:rPr>
          <w:t>105</w:t>
        </w:r>
      </w:ins>
      <w:ins w:id="354" w:author="Ilkka Rinne" w:date="2021-10-27T14:58:00Z">
        <w:r>
          <w:rPr>
            <w:noProof/>
            <w:webHidden/>
          </w:rPr>
          <w:fldChar w:fldCharType="end"/>
        </w:r>
        <w:r w:rsidRPr="00A54A47">
          <w:rPr>
            <w:rStyle w:val="Lienhypertexte"/>
            <w:noProof/>
          </w:rPr>
          <w:fldChar w:fldCharType="end"/>
        </w:r>
      </w:ins>
    </w:p>
    <w:p w14:paraId="7A05D3F9" w14:textId="0AC84126" w:rsidR="008F1D12" w:rsidRDefault="008F1D12">
      <w:pPr>
        <w:pStyle w:val="TM2"/>
        <w:rPr>
          <w:ins w:id="355" w:author="Ilkka Rinne" w:date="2021-10-27T14:58:00Z"/>
          <w:rFonts w:asciiTheme="minorHAnsi" w:eastAsiaTheme="minorEastAsia" w:hAnsiTheme="minorHAnsi" w:cstheme="minorBidi"/>
          <w:b w:val="0"/>
          <w:noProof/>
          <w:sz w:val="24"/>
          <w:szCs w:val="24"/>
          <w:lang w:eastAsia="en-GB"/>
        </w:rPr>
      </w:pPr>
      <w:ins w:id="3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13.8</w:t>
        </w:r>
        <w:r>
          <w:rPr>
            <w:rFonts w:asciiTheme="minorHAnsi" w:eastAsiaTheme="minorEastAsia" w:hAnsiTheme="minorHAnsi" w:cstheme="minorBidi"/>
            <w:b w:val="0"/>
            <w:noProof/>
            <w:sz w:val="24"/>
            <w:szCs w:val="24"/>
            <w:lang w:eastAsia="en-GB"/>
          </w:rPr>
          <w:tab/>
        </w:r>
        <w:r w:rsidRPr="00A54A47">
          <w:rPr>
            <w:rStyle w:val="Lienhypertexte"/>
            <w:noProof/>
          </w:rPr>
          <w:t>SamplingProcedure</w:t>
        </w:r>
        <w:r>
          <w:rPr>
            <w:noProof/>
            <w:webHidden/>
          </w:rPr>
          <w:tab/>
        </w:r>
        <w:r>
          <w:rPr>
            <w:noProof/>
            <w:webHidden/>
          </w:rPr>
          <w:fldChar w:fldCharType="begin"/>
        </w:r>
        <w:r>
          <w:rPr>
            <w:noProof/>
            <w:webHidden/>
          </w:rPr>
          <w:instrText xml:space="preserve"> PAGEREF _Toc86239501 \h </w:instrText>
        </w:r>
      </w:ins>
      <w:r>
        <w:rPr>
          <w:noProof/>
          <w:webHidden/>
        </w:rPr>
      </w:r>
      <w:r>
        <w:rPr>
          <w:noProof/>
          <w:webHidden/>
        </w:rPr>
        <w:fldChar w:fldCharType="separate"/>
      </w:r>
      <w:ins w:id="357" w:author="Ilkka Rinne" w:date="2021-10-27T15:26:00Z">
        <w:r w:rsidR="00814BB2">
          <w:rPr>
            <w:noProof/>
            <w:webHidden/>
          </w:rPr>
          <w:t>106</w:t>
        </w:r>
      </w:ins>
      <w:ins w:id="358" w:author="Ilkka Rinne" w:date="2021-10-27T14:58:00Z">
        <w:r>
          <w:rPr>
            <w:noProof/>
            <w:webHidden/>
          </w:rPr>
          <w:fldChar w:fldCharType="end"/>
        </w:r>
        <w:r w:rsidRPr="00A54A47">
          <w:rPr>
            <w:rStyle w:val="Lienhypertexte"/>
            <w:noProof/>
          </w:rPr>
          <w:fldChar w:fldCharType="end"/>
        </w:r>
      </w:ins>
    </w:p>
    <w:p w14:paraId="4CA1F81C" w14:textId="7BD9805B" w:rsidR="008F1D12" w:rsidRDefault="008F1D12">
      <w:pPr>
        <w:pStyle w:val="TM2"/>
        <w:rPr>
          <w:ins w:id="359" w:author="Ilkka Rinne" w:date="2021-10-27T14:58:00Z"/>
          <w:rFonts w:asciiTheme="minorHAnsi" w:eastAsiaTheme="minorEastAsia" w:hAnsiTheme="minorHAnsi" w:cstheme="minorBidi"/>
          <w:b w:val="0"/>
          <w:noProof/>
          <w:sz w:val="24"/>
          <w:szCs w:val="24"/>
          <w:lang w:eastAsia="en-GB"/>
        </w:rPr>
      </w:pPr>
      <w:ins w:id="3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13.9</w:t>
        </w:r>
        <w:r>
          <w:rPr>
            <w:rFonts w:asciiTheme="minorHAnsi" w:eastAsiaTheme="minorEastAsia" w:hAnsiTheme="minorHAnsi" w:cstheme="minorBidi"/>
            <w:b w:val="0"/>
            <w:noProof/>
            <w:sz w:val="24"/>
            <w:szCs w:val="24"/>
            <w:lang w:eastAsia="en-GB"/>
          </w:rPr>
          <w:tab/>
        </w:r>
        <w:r w:rsidRPr="00A54A47">
          <w:rPr>
            <w:rStyle w:val="Lienhypertexte"/>
            <w:noProof/>
          </w:rPr>
          <w:t>PreparationProcedure</w:t>
        </w:r>
        <w:r>
          <w:rPr>
            <w:noProof/>
            <w:webHidden/>
          </w:rPr>
          <w:tab/>
        </w:r>
        <w:r>
          <w:rPr>
            <w:noProof/>
            <w:webHidden/>
          </w:rPr>
          <w:fldChar w:fldCharType="begin"/>
        </w:r>
        <w:r>
          <w:rPr>
            <w:noProof/>
            <w:webHidden/>
          </w:rPr>
          <w:instrText xml:space="preserve"> PAGEREF _Toc86239505 \h </w:instrText>
        </w:r>
      </w:ins>
      <w:r>
        <w:rPr>
          <w:noProof/>
          <w:webHidden/>
        </w:rPr>
      </w:r>
      <w:r>
        <w:rPr>
          <w:noProof/>
          <w:webHidden/>
        </w:rPr>
        <w:fldChar w:fldCharType="separate"/>
      </w:r>
      <w:ins w:id="361" w:author="Ilkka Rinne" w:date="2021-10-27T15:26:00Z">
        <w:r w:rsidR="00814BB2">
          <w:rPr>
            <w:noProof/>
            <w:webHidden/>
          </w:rPr>
          <w:t>107</w:t>
        </w:r>
      </w:ins>
      <w:ins w:id="362" w:author="Ilkka Rinne" w:date="2021-10-27T14:58:00Z">
        <w:r>
          <w:rPr>
            <w:noProof/>
            <w:webHidden/>
          </w:rPr>
          <w:fldChar w:fldCharType="end"/>
        </w:r>
        <w:r w:rsidRPr="00A54A47">
          <w:rPr>
            <w:rStyle w:val="Lienhypertexte"/>
            <w:noProof/>
          </w:rPr>
          <w:fldChar w:fldCharType="end"/>
        </w:r>
      </w:ins>
    </w:p>
    <w:p w14:paraId="7CB81F5D" w14:textId="3A2188BE" w:rsidR="008F1D12" w:rsidRDefault="008F1D12">
      <w:pPr>
        <w:pStyle w:val="TM2"/>
        <w:rPr>
          <w:ins w:id="363" w:author="Ilkka Rinne" w:date="2021-10-27T14:58:00Z"/>
          <w:rFonts w:asciiTheme="minorHAnsi" w:eastAsiaTheme="minorEastAsia" w:hAnsiTheme="minorHAnsi" w:cstheme="minorBidi"/>
          <w:b w:val="0"/>
          <w:noProof/>
          <w:sz w:val="24"/>
          <w:szCs w:val="24"/>
          <w:lang w:eastAsia="en-GB"/>
        </w:rPr>
      </w:pPr>
      <w:ins w:id="3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"_Toc86239509"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13.10</w:t>
        </w:r>
        <w:r>
          <w:rPr>
            <w:rFonts w:asciiTheme="minorHAnsi" w:eastAsiaTheme="minorEastAsia" w:hAnsiTheme="minorHAnsi" w:cstheme="minorBidi"/>
            <w:b w:val="0"/>
            <w:noProof/>
            <w:sz w:val="24"/>
            <w:szCs w:val="24"/>
            <w:lang w:eastAsia="en-GB"/>
          </w:rPr>
          <w:tab/>
        </w:r>
        <w:r w:rsidRPr="00A54A47">
          <w:rPr>
            <w:rStyle w:val="Lienhypertexte"/>
            <w:noProof/>
          </w:rPr>
          <w:t>PreparationStep</w:t>
        </w:r>
        <w:r>
          <w:rPr>
            <w:noProof/>
            <w:webHidden/>
          </w:rPr>
          <w:tab/>
        </w:r>
        <w:r>
          <w:rPr>
            <w:noProof/>
            <w:webHidden/>
          </w:rPr>
          <w:fldChar w:fldCharType="begin"/>
        </w:r>
        <w:r>
          <w:rPr>
            <w:noProof/>
            <w:webHidden/>
          </w:rPr>
          <w:instrText xml:space="preserve"> PAGEREF _Toc86239509 \h </w:instrText>
        </w:r>
      </w:ins>
      <w:r>
        <w:rPr>
          <w:noProof/>
          <w:webHidden/>
        </w:rPr>
      </w:r>
      <w:r>
        <w:rPr>
          <w:noProof/>
          <w:webHidden/>
        </w:rPr>
        <w:fldChar w:fldCharType="separate"/>
      </w:r>
      <w:ins w:id="365" w:author="Ilkka Rinne" w:date="2021-10-27T15:26:00Z">
        <w:r w:rsidR="00814BB2">
          <w:rPr>
            <w:noProof/>
            <w:webHidden/>
          </w:rPr>
          <w:t>107</w:t>
        </w:r>
      </w:ins>
      <w:ins w:id="366" w:author="Ilkka Rinne" w:date="2021-10-27T14:58:00Z">
        <w:r>
          <w:rPr>
            <w:noProof/>
            <w:webHidden/>
          </w:rPr>
          <w:fldChar w:fldCharType="end"/>
        </w:r>
        <w:r w:rsidRPr="00A54A47">
          <w:rPr>
            <w:rStyle w:val="Lienhypertexte"/>
            <w:noProof/>
          </w:rPr>
          <w:fldChar w:fldCharType="end"/>
        </w:r>
      </w:ins>
    </w:p>
    <w:p w14:paraId="3E9820C8" w14:textId="76A8BE05" w:rsidR="008F1D12" w:rsidRDefault="008F1D12">
      <w:pPr>
        <w:pStyle w:val="TM2"/>
        <w:rPr>
          <w:ins w:id="367" w:author="Ilkka Rinne" w:date="2021-10-27T14:58:00Z"/>
          <w:rFonts w:asciiTheme="minorHAnsi" w:eastAsiaTheme="minorEastAsia" w:hAnsiTheme="minorHAnsi" w:cstheme="minorBidi"/>
          <w:b w:val="0"/>
          <w:noProof/>
          <w:sz w:val="24"/>
          <w:szCs w:val="24"/>
          <w:lang w:eastAsia="en-GB"/>
        </w:rPr>
      </w:pPr>
      <w:ins w:id="3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13.11</w:t>
        </w:r>
        <w:r>
          <w:rPr>
            <w:rFonts w:asciiTheme="minorHAnsi" w:eastAsiaTheme="minorEastAsia" w:hAnsiTheme="minorHAnsi" w:cstheme="minorBidi"/>
            <w:b w:val="0"/>
            <w:noProof/>
            <w:sz w:val="24"/>
            <w:szCs w:val="24"/>
            <w:lang w:eastAsia="en-GB"/>
          </w:rPr>
          <w:tab/>
        </w:r>
        <w:r w:rsidRPr="00A54A47">
          <w:rPr>
            <w:rStyle w:val="Lienhypertexte"/>
            <w:noProof/>
          </w:rPr>
          <w:t>SampleCollection</w:t>
        </w:r>
        <w:r>
          <w:rPr>
            <w:noProof/>
            <w:webHidden/>
          </w:rPr>
          <w:tab/>
        </w:r>
        <w:r>
          <w:rPr>
            <w:noProof/>
            <w:webHidden/>
          </w:rPr>
          <w:fldChar w:fldCharType="begin"/>
        </w:r>
        <w:r>
          <w:rPr>
            <w:noProof/>
            <w:webHidden/>
          </w:rPr>
          <w:instrText xml:space="preserve"> PAGEREF _Toc86239514 \h </w:instrText>
        </w:r>
      </w:ins>
      <w:r>
        <w:rPr>
          <w:noProof/>
          <w:webHidden/>
        </w:rPr>
      </w:r>
      <w:r>
        <w:rPr>
          <w:noProof/>
          <w:webHidden/>
        </w:rPr>
        <w:fldChar w:fldCharType="separate"/>
      </w:r>
      <w:ins w:id="369" w:author="Ilkka Rinne" w:date="2021-10-27T15:26:00Z">
        <w:r w:rsidR="00814BB2">
          <w:rPr>
            <w:noProof/>
            <w:webHidden/>
          </w:rPr>
          <w:t>108</w:t>
        </w:r>
      </w:ins>
      <w:ins w:id="370" w:author="Ilkka Rinne" w:date="2021-10-27T14:58:00Z">
        <w:r>
          <w:rPr>
            <w:noProof/>
            <w:webHidden/>
          </w:rPr>
          <w:fldChar w:fldCharType="end"/>
        </w:r>
        <w:r w:rsidRPr="00A54A47">
          <w:rPr>
            <w:rStyle w:val="Lienhypertexte"/>
            <w:noProof/>
          </w:rPr>
          <w:fldChar w:fldCharType="end"/>
        </w:r>
      </w:ins>
    </w:p>
    <w:p w14:paraId="6D2E6501" w14:textId="76478DEA" w:rsidR="008F1D12" w:rsidRDefault="008F1D12">
      <w:pPr>
        <w:pStyle w:val="TM2"/>
        <w:rPr>
          <w:ins w:id="371" w:author="Ilkka Rinne" w:date="2021-10-27T14:58:00Z"/>
          <w:rFonts w:asciiTheme="minorHAnsi" w:eastAsiaTheme="minorEastAsia" w:hAnsiTheme="minorHAnsi" w:cstheme="minorBidi"/>
          <w:b w:val="0"/>
          <w:noProof/>
          <w:sz w:val="24"/>
          <w:szCs w:val="24"/>
          <w:lang w:eastAsia="en-GB"/>
        </w:rPr>
      </w:pPr>
      <w:ins w:id="3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13.12</w:t>
        </w:r>
        <w:r>
          <w:rPr>
            <w:rFonts w:asciiTheme="minorHAnsi" w:eastAsiaTheme="minorEastAsia" w:hAnsiTheme="minorHAnsi" w:cstheme="minorBidi"/>
            <w:b w:val="0"/>
            <w:noProof/>
            <w:sz w:val="24"/>
            <w:szCs w:val="24"/>
            <w:lang w:eastAsia="en-GB"/>
          </w:rPr>
          <w:tab/>
        </w:r>
        <w:r w:rsidRPr="00A54A47">
          <w:rPr>
            <w:rStyle w:val="Lienhypertexte"/>
            <w:noProof/>
          </w:rPr>
          <w:t>PhysicalDimension</w:t>
        </w:r>
        <w:r>
          <w:rPr>
            <w:noProof/>
            <w:webHidden/>
          </w:rPr>
          <w:tab/>
        </w:r>
        <w:r>
          <w:rPr>
            <w:noProof/>
            <w:webHidden/>
          </w:rPr>
          <w:fldChar w:fldCharType="begin"/>
        </w:r>
        <w:r>
          <w:rPr>
            <w:noProof/>
            <w:webHidden/>
          </w:rPr>
          <w:instrText xml:space="preserve"> PAGEREF _Toc86239515 \h </w:instrText>
        </w:r>
      </w:ins>
      <w:r>
        <w:rPr>
          <w:noProof/>
          <w:webHidden/>
        </w:rPr>
      </w:r>
      <w:r>
        <w:rPr>
          <w:noProof/>
          <w:webHidden/>
        </w:rPr>
        <w:fldChar w:fldCharType="separate"/>
      </w:r>
      <w:ins w:id="373" w:author="Ilkka Rinne" w:date="2021-10-27T15:26:00Z">
        <w:r w:rsidR="00814BB2">
          <w:rPr>
            <w:noProof/>
            <w:webHidden/>
          </w:rPr>
          <w:t>109</w:t>
        </w:r>
      </w:ins>
      <w:ins w:id="374" w:author="Ilkka Rinne" w:date="2021-10-27T14:58:00Z">
        <w:r>
          <w:rPr>
            <w:noProof/>
            <w:webHidden/>
          </w:rPr>
          <w:fldChar w:fldCharType="end"/>
        </w:r>
        <w:r w:rsidRPr="00A54A47">
          <w:rPr>
            <w:rStyle w:val="Lienhypertexte"/>
            <w:noProof/>
          </w:rPr>
          <w:fldChar w:fldCharType="end"/>
        </w:r>
      </w:ins>
    </w:p>
    <w:p w14:paraId="27E5DB17" w14:textId="7FC5890D" w:rsidR="008F1D12" w:rsidRDefault="008F1D12">
      <w:pPr>
        <w:pStyle w:val="TM2"/>
        <w:rPr>
          <w:ins w:id="375" w:author="Ilkka Rinne" w:date="2021-10-27T14:58:00Z"/>
          <w:rFonts w:asciiTheme="minorHAnsi" w:eastAsiaTheme="minorEastAsia" w:hAnsiTheme="minorHAnsi" w:cstheme="minorBidi"/>
          <w:b w:val="0"/>
          <w:noProof/>
          <w:sz w:val="24"/>
          <w:szCs w:val="24"/>
          <w:lang w:eastAsia="en-GB"/>
        </w:rPr>
      </w:pPr>
      <w:ins w:id="3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13.13</w:t>
        </w:r>
        <w:r>
          <w:rPr>
            <w:rFonts w:asciiTheme="minorHAnsi" w:eastAsiaTheme="minorEastAsia" w:hAnsiTheme="minorHAnsi" w:cstheme="minorBidi"/>
            <w:b w:val="0"/>
            <w:noProof/>
            <w:sz w:val="24"/>
            <w:szCs w:val="24"/>
            <w:lang w:eastAsia="en-GB"/>
          </w:rPr>
          <w:tab/>
        </w:r>
        <w:r w:rsidRPr="00A54A47">
          <w:rPr>
            <w:rStyle w:val="Lienhypertexte"/>
            <w:noProof/>
          </w:rPr>
          <w:t>NamedLocation</w:t>
        </w:r>
        <w:r>
          <w:rPr>
            <w:noProof/>
            <w:webHidden/>
          </w:rPr>
          <w:tab/>
        </w:r>
        <w:r>
          <w:rPr>
            <w:noProof/>
            <w:webHidden/>
          </w:rPr>
          <w:fldChar w:fldCharType="begin"/>
        </w:r>
        <w:r>
          <w:rPr>
            <w:noProof/>
            <w:webHidden/>
          </w:rPr>
          <w:instrText xml:space="preserve"> PAGEREF _Toc86239516 \h </w:instrText>
        </w:r>
      </w:ins>
      <w:r>
        <w:rPr>
          <w:noProof/>
          <w:webHidden/>
        </w:rPr>
      </w:r>
      <w:r>
        <w:rPr>
          <w:noProof/>
          <w:webHidden/>
        </w:rPr>
        <w:fldChar w:fldCharType="separate"/>
      </w:r>
      <w:ins w:id="377" w:author="Ilkka Rinne" w:date="2021-10-27T15:26:00Z">
        <w:r w:rsidR="00814BB2">
          <w:rPr>
            <w:noProof/>
            <w:webHidden/>
          </w:rPr>
          <w:t>110</w:t>
        </w:r>
      </w:ins>
      <w:ins w:id="378" w:author="Ilkka Rinne" w:date="2021-10-27T14:58:00Z">
        <w:r>
          <w:rPr>
            <w:noProof/>
            <w:webHidden/>
          </w:rPr>
          <w:fldChar w:fldCharType="end"/>
        </w:r>
        <w:r w:rsidRPr="00A54A47">
          <w:rPr>
            <w:rStyle w:val="Lienhypertexte"/>
            <w:noProof/>
          </w:rPr>
          <w:fldChar w:fldCharType="end"/>
        </w:r>
      </w:ins>
    </w:p>
    <w:p w14:paraId="3812C16C" w14:textId="067FF428" w:rsidR="008F1D12" w:rsidRDefault="008F1D12">
      <w:pPr>
        <w:pStyle w:val="TM2"/>
        <w:rPr>
          <w:ins w:id="379" w:author="Ilkka Rinne" w:date="2021-10-27T14:58:00Z"/>
          <w:rFonts w:asciiTheme="minorHAnsi" w:eastAsiaTheme="minorEastAsia" w:hAnsiTheme="minorHAnsi" w:cstheme="minorBidi"/>
          <w:b w:val="0"/>
          <w:noProof/>
          <w:sz w:val="24"/>
          <w:szCs w:val="24"/>
          <w:lang w:eastAsia="en-GB"/>
        </w:rPr>
      </w:pPr>
      <w:ins w:id="3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13.14</w:t>
        </w:r>
        <w:r>
          <w:rPr>
            <w:rFonts w:asciiTheme="minorHAnsi" w:eastAsiaTheme="minorEastAsia" w:hAnsiTheme="minorHAnsi" w:cstheme="minorBidi"/>
            <w:b w:val="0"/>
            <w:noProof/>
            <w:sz w:val="24"/>
            <w:szCs w:val="24"/>
            <w:lang w:eastAsia="en-GB"/>
          </w:rPr>
          <w:tab/>
        </w:r>
        <w:r w:rsidRPr="00A54A47">
          <w:rPr>
            <w:rStyle w:val="Lienhypertexte"/>
            <w:noProof/>
          </w:rPr>
          <w:t>StatisticalClassification</w:t>
        </w:r>
        <w:r>
          <w:rPr>
            <w:noProof/>
            <w:webHidden/>
          </w:rPr>
          <w:tab/>
        </w:r>
        <w:r>
          <w:rPr>
            <w:noProof/>
            <w:webHidden/>
          </w:rPr>
          <w:fldChar w:fldCharType="begin"/>
        </w:r>
        <w:r>
          <w:rPr>
            <w:noProof/>
            <w:webHidden/>
          </w:rPr>
          <w:instrText xml:space="preserve"> PAGEREF _Toc86239517 \h </w:instrText>
        </w:r>
      </w:ins>
      <w:r>
        <w:rPr>
          <w:noProof/>
          <w:webHidden/>
        </w:rPr>
      </w:r>
      <w:r>
        <w:rPr>
          <w:noProof/>
          <w:webHidden/>
        </w:rPr>
        <w:fldChar w:fldCharType="separate"/>
      </w:r>
      <w:ins w:id="381" w:author="Ilkka Rinne" w:date="2021-10-27T15:26:00Z">
        <w:r w:rsidR="00814BB2">
          <w:rPr>
            <w:noProof/>
            <w:webHidden/>
          </w:rPr>
          <w:t>112</w:t>
        </w:r>
      </w:ins>
      <w:ins w:id="382" w:author="Ilkka Rinne" w:date="2021-10-27T14:58:00Z">
        <w:r>
          <w:rPr>
            <w:noProof/>
            <w:webHidden/>
          </w:rPr>
          <w:fldChar w:fldCharType="end"/>
        </w:r>
        <w:r w:rsidRPr="00A54A47">
          <w:rPr>
            <w:rStyle w:val="Lienhypertexte"/>
            <w:noProof/>
          </w:rPr>
          <w:fldChar w:fldCharType="end"/>
        </w:r>
      </w:ins>
    </w:p>
    <w:p w14:paraId="42930B53" w14:textId="5514F9F1" w:rsidR="008F1D12" w:rsidRDefault="008F1D12">
      <w:pPr>
        <w:pStyle w:val="TM2"/>
        <w:rPr>
          <w:ins w:id="383" w:author="Ilkka Rinne" w:date="2021-10-27T14:58:00Z"/>
          <w:rFonts w:asciiTheme="minorHAnsi" w:eastAsiaTheme="minorEastAsia" w:hAnsiTheme="minorHAnsi" w:cstheme="minorBidi"/>
          <w:b w:val="0"/>
          <w:noProof/>
          <w:sz w:val="24"/>
          <w:szCs w:val="24"/>
          <w:lang w:eastAsia="en-GB"/>
        </w:rPr>
      </w:pPr>
      <w:ins w:id="3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13.15</w:t>
        </w:r>
        <w:r>
          <w:rPr>
            <w:rFonts w:asciiTheme="minorHAnsi" w:eastAsiaTheme="minorEastAsia" w:hAnsiTheme="minorHAnsi" w:cstheme="minorBidi"/>
            <w:b w:val="0"/>
            <w:noProof/>
            <w:sz w:val="24"/>
            <w:szCs w:val="24"/>
            <w:lang w:eastAsia="en-GB"/>
          </w:rPr>
          <w:tab/>
        </w:r>
        <w:r w:rsidRPr="00A54A47">
          <w:rPr>
            <w:rStyle w:val="Lienhypertexte"/>
            <w:noProof/>
          </w:rPr>
          <w:t>Codelists</w:t>
        </w:r>
        <w:r>
          <w:rPr>
            <w:noProof/>
            <w:webHidden/>
          </w:rPr>
          <w:tab/>
        </w:r>
        <w:r>
          <w:rPr>
            <w:noProof/>
            <w:webHidden/>
          </w:rPr>
          <w:fldChar w:fldCharType="begin"/>
        </w:r>
        <w:r>
          <w:rPr>
            <w:noProof/>
            <w:webHidden/>
          </w:rPr>
          <w:instrText xml:space="preserve"> PAGEREF _Toc86239518 \h </w:instrText>
        </w:r>
      </w:ins>
      <w:r>
        <w:rPr>
          <w:noProof/>
          <w:webHidden/>
        </w:rPr>
      </w:r>
      <w:r>
        <w:rPr>
          <w:noProof/>
          <w:webHidden/>
        </w:rPr>
        <w:fldChar w:fldCharType="separate"/>
      </w:r>
      <w:ins w:id="385" w:author="Ilkka Rinne" w:date="2021-10-27T15:26:00Z">
        <w:r w:rsidR="00814BB2">
          <w:rPr>
            <w:noProof/>
            <w:webHidden/>
          </w:rPr>
          <w:t>113</w:t>
        </w:r>
      </w:ins>
      <w:ins w:id="386" w:author="Ilkka Rinne" w:date="2021-10-27T14:58:00Z">
        <w:r>
          <w:rPr>
            <w:noProof/>
            <w:webHidden/>
          </w:rPr>
          <w:fldChar w:fldCharType="end"/>
        </w:r>
        <w:r w:rsidRPr="00A54A47">
          <w:rPr>
            <w:rStyle w:val="Lienhypertexte"/>
            <w:noProof/>
          </w:rPr>
          <w:fldChar w:fldCharType="end"/>
        </w:r>
      </w:ins>
    </w:p>
    <w:p w14:paraId="1E2646BF" w14:textId="50914D5D" w:rsidR="008F1D12" w:rsidRDefault="008F1D12">
      <w:pPr>
        <w:pStyle w:val="TM1"/>
        <w:rPr>
          <w:ins w:id="387" w:author="Ilkka Rinne" w:date="2021-10-27T14:58:00Z"/>
          <w:rFonts w:asciiTheme="minorHAnsi" w:eastAsiaTheme="minorEastAsia" w:hAnsiTheme="minorHAnsi" w:cstheme="minorBidi"/>
          <w:b w:val="0"/>
          <w:noProof/>
          <w:sz w:val="24"/>
          <w:szCs w:val="24"/>
          <w:lang w:eastAsia="en-GB"/>
        </w:rPr>
      </w:pPr>
      <w:ins w:id="3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"_Toc86239519"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A (normative)  Abstract Test Suite</w:t>
        </w:r>
        <w:r>
          <w:rPr>
            <w:noProof/>
            <w:webHidden/>
          </w:rPr>
          <w:tab/>
        </w:r>
        <w:r>
          <w:rPr>
            <w:noProof/>
            <w:webHidden/>
          </w:rPr>
          <w:fldChar w:fldCharType="begin"/>
        </w:r>
        <w:r>
          <w:rPr>
            <w:noProof/>
            <w:webHidden/>
          </w:rPr>
          <w:instrText xml:space="preserve"> PAGEREF _Toc86239519 \h </w:instrText>
        </w:r>
      </w:ins>
      <w:r>
        <w:rPr>
          <w:noProof/>
          <w:webHidden/>
        </w:rPr>
      </w:r>
      <w:r>
        <w:rPr>
          <w:noProof/>
          <w:webHidden/>
        </w:rPr>
        <w:fldChar w:fldCharType="separate"/>
      </w:r>
      <w:ins w:id="389" w:author="Ilkka Rinne" w:date="2021-10-27T15:26:00Z">
        <w:r w:rsidR="00814BB2">
          <w:rPr>
            <w:noProof/>
            <w:webHidden/>
          </w:rPr>
          <w:t>115</w:t>
        </w:r>
      </w:ins>
      <w:ins w:id="390" w:author="Ilkka Rinne" w:date="2021-10-27T14:58:00Z">
        <w:r>
          <w:rPr>
            <w:noProof/>
            <w:webHidden/>
          </w:rPr>
          <w:fldChar w:fldCharType="end"/>
        </w:r>
        <w:r w:rsidRPr="00A54A47">
          <w:rPr>
            <w:rStyle w:val="Lienhypertexte"/>
            <w:noProof/>
          </w:rPr>
          <w:fldChar w:fldCharType="end"/>
        </w:r>
      </w:ins>
    </w:p>
    <w:p w14:paraId="3D74CDD3" w14:textId="67625447" w:rsidR="008F1D12" w:rsidRDefault="008F1D12">
      <w:pPr>
        <w:pStyle w:val="TM1"/>
        <w:rPr>
          <w:ins w:id="391" w:author="Ilkka Rinne" w:date="2021-10-27T14:58:00Z"/>
          <w:rFonts w:asciiTheme="minorHAnsi" w:eastAsiaTheme="minorEastAsia" w:hAnsiTheme="minorHAnsi" w:cstheme="minorBidi"/>
          <w:b w:val="0"/>
          <w:noProof/>
          <w:sz w:val="24"/>
          <w:szCs w:val="24"/>
          <w:lang w:eastAsia="en-GB"/>
        </w:rPr>
      </w:pPr>
      <w:ins w:id="3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A.1</w:t>
        </w:r>
        <w:r>
          <w:rPr>
            <w:rFonts w:asciiTheme="minorHAnsi" w:eastAsiaTheme="minorEastAsia" w:hAnsiTheme="minorHAnsi" w:cstheme="minorBidi"/>
            <w:b w:val="0"/>
            <w:noProof/>
            <w:sz w:val="24"/>
            <w:szCs w:val="24"/>
            <w:lang w:eastAsia="en-GB"/>
          </w:rPr>
          <w:tab/>
        </w:r>
        <w:r w:rsidRPr="00A54A47">
          <w:rPr>
            <w:rStyle w:val="Lienhypertexte"/>
            <w:noProof/>
          </w:rPr>
          <w:t>Abstract tests for Conceptual Observation schema package</w:t>
        </w:r>
        <w:r>
          <w:rPr>
            <w:noProof/>
            <w:webHidden/>
          </w:rPr>
          <w:tab/>
        </w:r>
        <w:r>
          <w:rPr>
            <w:noProof/>
            <w:webHidden/>
          </w:rPr>
          <w:fldChar w:fldCharType="begin"/>
        </w:r>
        <w:r>
          <w:rPr>
            <w:noProof/>
            <w:webHidden/>
          </w:rPr>
          <w:instrText xml:space="preserve"> PAGEREF _Toc86239520 \h </w:instrText>
        </w:r>
      </w:ins>
      <w:r>
        <w:rPr>
          <w:noProof/>
          <w:webHidden/>
        </w:rPr>
      </w:r>
      <w:r>
        <w:rPr>
          <w:noProof/>
          <w:webHidden/>
        </w:rPr>
        <w:fldChar w:fldCharType="separate"/>
      </w:r>
      <w:ins w:id="393" w:author="Ilkka Rinne" w:date="2021-10-27T15:26:00Z">
        <w:r w:rsidR="00814BB2">
          <w:rPr>
            <w:noProof/>
            <w:webHidden/>
          </w:rPr>
          <w:t>115</w:t>
        </w:r>
      </w:ins>
      <w:ins w:id="394" w:author="Ilkka Rinne" w:date="2021-10-27T14:58:00Z">
        <w:r>
          <w:rPr>
            <w:noProof/>
            <w:webHidden/>
          </w:rPr>
          <w:fldChar w:fldCharType="end"/>
        </w:r>
        <w:r w:rsidRPr="00A54A47">
          <w:rPr>
            <w:rStyle w:val="Lienhypertexte"/>
            <w:noProof/>
          </w:rPr>
          <w:fldChar w:fldCharType="end"/>
        </w:r>
      </w:ins>
    </w:p>
    <w:p w14:paraId="4508F995" w14:textId="6555B1C1" w:rsidR="008F1D12" w:rsidRDefault="008F1D12">
      <w:pPr>
        <w:pStyle w:val="TM1"/>
        <w:rPr>
          <w:ins w:id="395" w:author="Ilkka Rinne" w:date="2021-10-27T14:58:00Z"/>
          <w:rFonts w:asciiTheme="minorHAnsi" w:eastAsiaTheme="minorEastAsia" w:hAnsiTheme="minorHAnsi" w:cstheme="minorBidi"/>
          <w:b w:val="0"/>
          <w:noProof/>
          <w:sz w:val="24"/>
          <w:szCs w:val="24"/>
          <w:lang w:eastAsia="en-GB"/>
        </w:rPr>
      </w:pPr>
      <w:ins w:id="3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A.2</w:t>
        </w:r>
        <w:r>
          <w:rPr>
            <w:rFonts w:asciiTheme="minorHAnsi" w:eastAsiaTheme="minorEastAsia" w:hAnsiTheme="minorHAnsi" w:cstheme="minorBidi"/>
            <w:b w:val="0"/>
            <w:noProof/>
            <w:sz w:val="24"/>
            <w:szCs w:val="24"/>
            <w:lang w:eastAsia="en-GB"/>
          </w:rPr>
          <w:tab/>
        </w:r>
        <w:r w:rsidRPr="00A54A47">
          <w:rPr>
            <w:rStyle w:val="Lienhypertexte"/>
            <w:noProof/>
          </w:rPr>
          <w:t>Abstract tests for Abstract Observation core package</w:t>
        </w:r>
        <w:r>
          <w:rPr>
            <w:noProof/>
            <w:webHidden/>
          </w:rPr>
          <w:tab/>
        </w:r>
        <w:r>
          <w:rPr>
            <w:noProof/>
            <w:webHidden/>
          </w:rPr>
          <w:fldChar w:fldCharType="begin"/>
        </w:r>
        <w:r>
          <w:rPr>
            <w:noProof/>
            <w:webHidden/>
          </w:rPr>
          <w:instrText xml:space="preserve"> PAGEREF _Toc86239521 \h </w:instrText>
        </w:r>
      </w:ins>
      <w:r>
        <w:rPr>
          <w:noProof/>
          <w:webHidden/>
        </w:rPr>
      </w:r>
      <w:r>
        <w:rPr>
          <w:noProof/>
          <w:webHidden/>
        </w:rPr>
        <w:fldChar w:fldCharType="separate"/>
      </w:r>
      <w:ins w:id="397" w:author="Ilkka Rinne" w:date="2021-10-27T15:26:00Z">
        <w:r w:rsidR="00814BB2">
          <w:rPr>
            <w:noProof/>
            <w:webHidden/>
          </w:rPr>
          <w:t>117</w:t>
        </w:r>
      </w:ins>
      <w:ins w:id="398" w:author="Ilkka Rinne" w:date="2021-10-27T14:58:00Z">
        <w:r>
          <w:rPr>
            <w:noProof/>
            <w:webHidden/>
          </w:rPr>
          <w:fldChar w:fldCharType="end"/>
        </w:r>
        <w:r w:rsidRPr="00A54A47">
          <w:rPr>
            <w:rStyle w:val="Lienhypertexte"/>
            <w:noProof/>
          </w:rPr>
          <w:fldChar w:fldCharType="end"/>
        </w:r>
      </w:ins>
    </w:p>
    <w:p w14:paraId="045BB27B" w14:textId="1395FE04" w:rsidR="008F1D12" w:rsidRDefault="008F1D12">
      <w:pPr>
        <w:pStyle w:val="TM1"/>
        <w:rPr>
          <w:ins w:id="399" w:author="Ilkka Rinne" w:date="2021-10-27T14:58:00Z"/>
          <w:rFonts w:asciiTheme="minorHAnsi" w:eastAsiaTheme="minorEastAsia" w:hAnsiTheme="minorHAnsi" w:cstheme="minorBidi"/>
          <w:b w:val="0"/>
          <w:noProof/>
          <w:sz w:val="24"/>
          <w:szCs w:val="24"/>
          <w:lang w:eastAsia="en-GB"/>
        </w:rPr>
      </w:pPr>
      <w:ins w:id="4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A.3</w:t>
        </w:r>
        <w:r>
          <w:rPr>
            <w:rFonts w:asciiTheme="minorHAnsi" w:eastAsiaTheme="minorEastAsia" w:hAnsiTheme="minorHAnsi" w:cstheme="minorBidi"/>
            <w:b w:val="0"/>
            <w:noProof/>
            <w:sz w:val="24"/>
            <w:szCs w:val="24"/>
            <w:lang w:eastAsia="en-GB"/>
          </w:rPr>
          <w:tab/>
        </w:r>
        <w:r w:rsidRPr="00A54A47">
          <w:rPr>
            <w:rStyle w:val="Lienhypertexte"/>
            <w:noProof/>
          </w:rPr>
          <w:t>Abstract tests for Basic Observations package</w:t>
        </w:r>
        <w:r>
          <w:rPr>
            <w:noProof/>
            <w:webHidden/>
          </w:rPr>
          <w:tab/>
        </w:r>
        <w:r>
          <w:rPr>
            <w:noProof/>
            <w:webHidden/>
          </w:rPr>
          <w:fldChar w:fldCharType="begin"/>
        </w:r>
        <w:r>
          <w:rPr>
            <w:noProof/>
            <w:webHidden/>
          </w:rPr>
          <w:instrText xml:space="preserve"> PAGEREF _Toc86239522 \h </w:instrText>
        </w:r>
      </w:ins>
      <w:r>
        <w:rPr>
          <w:noProof/>
          <w:webHidden/>
        </w:rPr>
      </w:r>
      <w:r>
        <w:rPr>
          <w:noProof/>
          <w:webHidden/>
        </w:rPr>
        <w:fldChar w:fldCharType="separate"/>
      </w:r>
      <w:ins w:id="401" w:author="Ilkka Rinne" w:date="2021-10-27T15:26:00Z">
        <w:r w:rsidR="00814BB2">
          <w:rPr>
            <w:noProof/>
            <w:webHidden/>
          </w:rPr>
          <w:t>119</w:t>
        </w:r>
      </w:ins>
      <w:ins w:id="402" w:author="Ilkka Rinne" w:date="2021-10-27T14:58:00Z">
        <w:r>
          <w:rPr>
            <w:noProof/>
            <w:webHidden/>
          </w:rPr>
          <w:fldChar w:fldCharType="end"/>
        </w:r>
        <w:r w:rsidRPr="00A54A47">
          <w:rPr>
            <w:rStyle w:val="Lienhypertexte"/>
            <w:noProof/>
          </w:rPr>
          <w:fldChar w:fldCharType="end"/>
        </w:r>
      </w:ins>
    </w:p>
    <w:p w14:paraId="4CDADAFF" w14:textId="0AA562F6" w:rsidR="008F1D12" w:rsidRDefault="008F1D12">
      <w:pPr>
        <w:pStyle w:val="TM1"/>
        <w:rPr>
          <w:ins w:id="403" w:author="Ilkka Rinne" w:date="2021-10-27T14:58:00Z"/>
          <w:rFonts w:asciiTheme="minorHAnsi" w:eastAsiaTheme="minorEastAsia" w:hAnsiTheme="minorHAnsi" w:cstheme="minorBidi"/>
          <w:b w:val="0"/>
          <w:noProof/>
          <w:sz w:val="24"/>
          <w:szCs w:val="24"/>
          <w:lang w:eastAsia="en-GB"/>
        </w:rPr>
      </w:pPr>
      <w:ins w:id="4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A.4</w:t>
        </w:r>
        <w:r>
          <w:rPr>
            <w:rFonts w:asciiTheme="minorHAnsi" w:eastAsiaTheme="minorEastAsia" w:hAnsiTheme="minorHAnsi" w:cstheme="minorBidi"/>
            <w:b w:val="0"/>
            <w:noProof/>
            <w:sz w:val="24"/>
            <w:szCs w:val="24"/>
            <w:lang w:eastAsia="en-GB"/>
          </w:rPr>
          <w:tab/>
        </w:r>
        <w:r w:rsidRPr="00A54A47">
          <w:rPr>
            <w:rStyle w:val="Lienhypertexte"/>
            <w:noProof/>
          </w:rPr>
          <w:t>Abstract tests for Conceptual Sample schema package</w:t>
        </w:r>
        <w:r>
          <w:rPr>
            <w:noProof/>
            <w:webHidden/>
          </w:rPr>
          <w:tab/>
        </w:r>
        <w:r>
          <w:rPr>
            <w:noProof/>
            <w:webHidden/>
          </w:rPr>
          <w:fldChar w:fldCharType="begin"/>
        </w:r>
        <w:r>
          <w:rPr>
            <w:noProof/>
            <w:webHidden/>
          </w:rPr>
          <w:instrText xml:space="preserve"> PAGEREF _Toc86239523 \h </w:instrText>
        </w:r>
      </w:ins>
      <w:r>
        <w:rPr>
          <w:noProof/>
          <w:webHidden/>
        </w:rPr>
      </w:r>
      <w:r>
        <w:rPr>
          <w:noProof/>
          <w:webHidden/>
        </w:rPr>
        <w:fldChar w:fldCharType="separate"/>
      </w:r>
      <w:ins w:id="405" w:author="Ilkka Rinne" w:date="2021-10-27T15:26:00Z">
        <w:r w:rsidR="00814BB2">
          <w:rPr>
            <w:noProof/>
            <w:webHidden/>
          </w:rPr>
          <w:t>122</w:t>
        </w:r>
      </w:ins>
      <w:ins w:id="406" w:author="Ilkka Rinne" w:date="2021-10-27T14:58:00Z">
        <w:r>
          <w:rPr>
            <w:noProof/>
            <w:webHidden/>
          </w:rPr>
          <w:fldChar w:fldCharType="end"/>
        </w:r>
        <w:r w:rsidRPr="00A54A47">
          <w:rPr>
            <w:rStyle w:val="Lienhypertexte"/>
            <w:noProof/>
          </w:rPr>
          <w:fldChar w:fldCharType="end"/>
        </w:r>
      </w:ins>
    </w:p>
    <w:p w14:paraId="031038F7" w14:textId="69750124" w:rsidR="008F1D12" w:rsidRDefault="008F1D12">
      <w:pPr>
        <w:pStyle w:val="TM1"/>
        <w:rPr>
          <w:ins w:id="407" w:author="Ilkka Rinne" w:date="2021-10-27T14:58:00Z"/>
          <w:rFonts w:asciiTheme="minorHAnsi" w:eastAsiaTheme="minorEastAsia" w:hAnsiTheme="minorHAnsi" w:cstheme="minorBidi"/>
          <w:b w:val="0"/>
          <w:noProof/>
          <w:sz w:val="24"/>
          <w:szCs w:val="24"/>
          <w:lang w:eastAsia="en-GB"/>
        </w:rPr>
      </w:pPr>
      <w:ins w:id="408" w:author="Ilkka Rinne" w:date="2021-10-27T14:58:00Z">
        <w:r w:rsidRPr="00A54A47">
          <w:rPr>
            <w:rStyle w:val="Lienhypertexte"/>
            <w:noProof/>
          </w:rPr>
          <w:lastRenderedPageBreak/>
          <w:fldChar w:fldCharType="begin"/>
        </w:r>
        <w:r w:rsidRPr="00A54A47">
          <w:rPr>
            <w:rStyle w:val="Lienhypertexte"/>
            <w:noProof/>
          </w:rPr>
          <w:instrText xml:space="preserve"> </w:instrText>
        </w:r>
        <w:r>
          <w:rPr>
            <w:noProof/>
          </w:rPr>
          <w:instrText>HYPERLINK \l "_Toc86239524"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A.5</w:t>
        </w:r>
        <w:r>
          <w:rPr>
            <w:rFonts w:asciiTheme="minorHAnsi" w:eastAsiaTheme="minorEastAsia" w:hAnsiTheme="minorHAnsi" w:cstheme="minorBidi"/>
            <w:b w:val="0"/>
            <w:noProof/>
            <w:sz w:val="24"/>
            <w:szCs w:val="24"/>
            <w:lang w:eastAsia="en-GB"/>
          </w:rPr>
          <w:tab/>
        </w:r>
        <w:r w:rsidRPr="00A54A47">
          <w:rPr>
            <w:rStyle w:val="Lienhypertexte"/>
            <w:noProof/>
          </w:rPr>
          <w:t>Abstract tests for Abstract Sample core package</w:t>
        </w:r>
        <w:r>
          <w:rPr>
            <w:noProof/>
            <w:webHidden/>
          </w:rPr>
          <w:tab/>
        </w:r>
        <w:r>
          <w:rPr>
            <w:noProof/>
            <w:webHidden/>
          </w:rPr>
          <w:fldChar w:fldCharType="begin"/>
        </w:r>
        <w:r>
          <w:rPr>
            <w:noProof/>
            <w:webHidden/>
          </w:rPr>
          <w:instrText xml:space="preserve"> PAGEREF _Toc86239524 \h </w:instrText>
        </w:r>
      </w:ins>
      <w:r>
        <w:rPr>
          <w:noProof/>
          <w:webHidden/>
        </w:rPr>
      </w:r>
      <w:r>
        <w:rPr>
          <w:noProof/>
          <w:webHidden/>
        </w:rPr>
        <w:fldChar w:fldCharType="separate"/>
      </w:r>
      <w:ins w:id="409" w:author="Ilkka Rinne" w:date="2021-10-27T15:26:00Z">
        <w:r w:rsidR="00814BB2">
          <w:rPr>
            <w:noProof/>
            <w:webHidden/>
          </w:rPr>
          <w:t>124</w:t>
        </w:r>
      </w:ins>
      <w:ins w:id="410" w:author="Ilkka Rinne" w:date="2021-10-27T14:58:00Z">
        <w:r>
          <w:rPr>
            <w:noProof/>
            <w:webHidden/>
          </w:rPr>
          <w:fldChar w:fldCharType="end"/>
        </w:r>
        <w:r w:rsidRPr="00A54A47">
          <w:rPr>
            <w:rStyle w:val="Lienhypertexte"/>
            <w:noProof/>
          </w:rPr>
          <w:fldChar w:fldCharType="end"/>
        </w:r>
      </w:ins>
    </w:p>
    <w:p w14:paraId="2066046B" w14:textId="16347A4D" w:rsidR="008F1D12" w:rsidRDefault="008F1D12">
      <w:pPr>
        <w:pStyle w:val="TM1"/>
        <w:rPr>
          <w:ins w:id="411" w:author="Ilkka Rinne" w:date="2021-10-27T14:58:00Z"/>
          <w:rFonts w:asciiTheme="minorHAnsi" w:eastAsiaTheme="minorEastAsia" w:hAnsiTheme="minorHAnsi" w:cstheme="minorBidi"/>
          <w:b w:val="0"/>
          <w:noProof/>
          <w:sz w:val="24"/>
          <w:szCs w:val="24"/>
          <w:lang w:eastAsia="en-GB"/>
        </w:rPr>
      </w:pPr>
      <w:ins w:id="4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A.6</w:t>
        </w:r>
        <w:r>
          <w:rPr>
            <w:rFonts w:asciiTheme="minorHAnsi" w:eastAsiaTheme="minorEastAsia" w:hAnsiTheme="minorHAnsi" w:cstheme="minorBidi"/>
            <w:b w:val="0"/>
            <w:noProof/>
            <w:sz w:val="24"/>
            <w:szCs w:val="24"/>
            <w:lang w:eastAsia="en-GB"/>
          </w:rPr>
          <w:tab/>
        </w:r>
        <w:r w:rsidRPr="00A54A47">
          <w:rPr>
            <w:rStyle w:val="Lienhypertexte"/>
            <w:noProof/>
          </w:rPr>
          <w:t>Abstract tests for Basic Samples package</w:t>
        </w:r>
        <w:r>
          <w:rPr>
            <w:noProof/>
            <w:webHidden/>
          </w:rPr>
          <w:tab/>
        </w:r>
        <w:r>
          <w:rPr>
            <w:noProof/>
            <w:webHidden/>
          </w:rPr>
          <w:fldChar w:fldCharType="begin"/>
        </w:r>
        <w:r>
          <w:rPr>
            <w:noProof/>
            <w:webHidden/>
          </w:rPr>
          <w:instrText xml:space="preserve"> PAGEREF _Toc86239525 \h </w:instrText>
        </w:r>
      </w:ins>
      <w:r>
        <w:rPr>
          <w:noProof/>
          <w:webHidden/>
        </w:rPr>
      </w:r>
      <w:r>
        <w:rPr>
          <w:noProof/>
          <w:webHidden/>
        </w:rPr>
        <w:fldChar w:fldCharType="separate"/>
      </w:r>
      <w:ins w:id="413" w:author="Ilkka Rinne" w:date="2021-10-27T15:26:00Z">
        <w:r w:rsidR="00814BB2">
          <w:rPr>
            <w:noProof/>
            <w:webHidden/>
          </w:rPr>
          <w:t>126</w:t>
        </w:r>
      </w:ins>
      <w:ins w:id="414" w:author="Ilkka Rinne" w:date="2021-10-27T14:58:00Z">
        <w:r>
          <w:rPr>
            <w:noProof/>
            <w:webHidden/>
          </w:rPr>
          <w:fldChar w:fldCharType="end"/>
        </w:r>
        <w:r w:rsidRPr="00A54A47">
          <w:rPr>
            <w:rStyle w:val="Lienhypertexte"/>
            <w:noProof/>
          </w:rPr>
          <w:fldChar w:fldCharType="end"/>
        </w:r>
      </w:ins>
    </w:p>
    <w:p w14:paraId="04C4488E" w14:textId="40DDEDD4" w:rsidR="008F1D12" w:rsidRDefault="008F1D12">
      <w:pPr>
        <w:pStyle w:val="TM1"/>
        <w:rPr>
          <w:ins w:id="415" w:author="Ilkka Rinne" w:date="2021-10-27T14:58:00Z"/>
          <w:rFonts w:asciiTheme="minorHAnsi" w:eastAsiaTheme="minorEastAsia" w:hAnsiTheme="minorHAnsi" w:cstheme="minorBidi"/>
          <w:b w:val="0"/>
          <w:noProof/>
          <w:sz w:val="24"/>
          <w:szCs w:val="24"/>
          <w:lang w:eastAsia="en-GB"/>
        </w:rPr>
      </w:pPr>
      <w:ins w:id="4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B (informative)  Common usage of OMS concepts</w:t>
        </w:r>
        <w:r>
          <w:rPr>
            <w:noProof/>
            <w:webHidden/>
          </w:rPr>
          <w:tab/>
        </w:r>
        <w:r>
          <w:rPr>
            <w:noProof/>
            <w:webHidden/>
          </w:rPr>
          <w:fldChar w:fldCharType="begin"/>
        </w:r>
        <w:r>
          <w:rPr>
            <w:noProof/>
            <w:webHidden/>
          </w:rPr>
          <w:instrText xml:space="preserve"> PAGEREF _Toc86239526 \h </w:instrText>
        </w:r>
      </w:ins>
      <w:r>
        <w:rPr>
          <w:noProof/>
          <w:webHidden/>
        </w:rPr>
      </w:r>
      <w:r>
        <w:rPr>
          <w:noProof/>
          <w:webHidden/>
        </w:rPr>
        <w:fldChar w:fldCharType="separate"/>
      </w:r>
      <w:ins w:id="417" w:author="Ilkka Rinne" w:date="2021-10-27T15:26:00Z">
        <w:r w:rsidR="00814BB2">
          <w:rPr>
            <w:noProof/>
            <w:webHidden/>
          </w:rPr>
          <w:t>130</w:t>
        </w:r>
      </w:ins>
      <w:ins w:id="418" w:author="Ilkka Rinne" w:date="2021-10-27T14:58:00Z">
        <w:r>
          <w:rPr>
            <w:noProof/>
            <w:webHidden/>
          </w:rPr>
          <w:fldChar w:fldCharType="end"/>
        </w:r>
        <w:r w:rsidRPr="00A54A47">
          <w:rPr>
            <w:rStyle w:val="Lienhypertexte"/>
            <w:noProof/>
          </w:rPr>
          <w:fldChar w:fldCharType="end"/>
        </w:r>
      </w:ins>
    </w:p>
    <w:p w14:paraId="7920253B" w14:textId="3051BDCA" w:rsidR="008F1D12" w:rsidRDefault="008F1D12">
      <w:pPr>
        <w:pStyle w:val="TM1"/>
        <w:rPr>
          <w:ins w:id="419" w:author="Ilkka Rinne" w:date="2021-10-27T14:58:00Z"/>
          <w:rFonts w:asciiTheme="minorHAnsi" w:eastAsiaTheme="minorEastAsia" w:hAnsiTheme="minorHAnsi" w:cstheme="minorBidi"/>
          <w:b w:val="0"/>
          <w:noProof/>
          <w:sz w:val="24"/>
          <w:szCs w:val="24"/>
          <w:lang w:eastAsia="en-GB"/>
        </w:rPr>
      </w:pPr>
      <w:ins w:id="42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B.1</w:t>
        </w:r>
        <w:r>
          <w:rPr>
            <w:rFonts w:asciiTheme="minorHAnsi" w:eastAsiaTheme="minorEastAsia" w:hAnsiTheme="minorHAnsi" w:cstheme="minorBidi"/>
            <w:b w:val="0"/>
            <w:noProof/>
            <w:sz w:val="24"/>
            <w:szCs w:val="24"/>
            <w:lang w:eastAsia="en-GB"/>
          </w:rPr>
          <w:tab/>
        </w:r>
        <w:r w:rsidRPr="00A54A47">
          <w:rPr>
            <w:rStyle w:val="Lienhypertexte"/>
            <w:noProof/>
          </w:rPr>
          <w:t>Introduction</w:t>
        </w:r>
        <w:r>
          <w:rPr>
            <w:noProof/>
            <w:webHidden/>
          </w:rPr>
          <w:tab/>
        </w:r>
        <w:r>
          <w:rPr>
            <w:noProof/>
            <w:webHidden/>
          </w:rPr>
          <w:fldChar w:fldCharType="begin"/>
        </w:r>
        <w:r>
          <w:rPr>
            <w:noProof/>
            <w:webHidden/>
          </w:rPr>
          <w:instrText xml:space="preserve"> PAGEREF _Toc86239527 \h </w:instrText>
        </w:r>
      </w:ins>
      <w:r>
        <w:rPr>
          <w:noProof/>
          <w:webHidden/>
        </w:rPr>
      </w:r>
      <w:r>
        <w:rPr>
          <w:noProof/>
          <w:webHidden/>
        </w:rPr>
        <w:fldChar w:fldCharType="separate"/>
      </w:r>
      <w:ins w:id="421" w:author="Ilkka Rinne" w:date="2021-10-27T15:26:00Z">
        <w:r w:rsidR="00814BB2">
          <w:rPr>
            <w:noProof/>
            <w:webHidden/>
          </w:rPr>
          <w:t>130</w:t>
        </w:r>
      </w:ins>
      <w:ins w:id="422" w:author="Ilkka Rinne" w:date="2021-10-27T14:58:00Z">
        <w:r>
          <w:rPr>
            <w:noProof/>
            <w:webHidden/>
          </w:rPr>
          <w:fldChar w:fldCharType="end"/>
        </w:r>
        <w:r w:rsidRPr="00A54A47">
          <w:rPr>
            <w:rStyle w:val="Lienhypertexte"/>
            <w:noProof/>
          </w:rPr>
          <w:fldChar w:fldCharType="end"/>
        </w:r>
      </w:ins>
    </w:p>
    <w:p w14:paraId="61414ABB" w14:textId="27757968" w:rsidR="008F1D12" w:rsidRDefault="008F1D12">
      <w:pPr>
        <w:pStyle w:val="TM1"/>
        <w:rPr>
          <w:ins w:id="423" w:author="Ilkka Rinne" w:date="2021-10-27T14:58:00Z"/>
          <w:rFonts w:asciiTheme="minorHAnsi" w:eastAsiaTheme="minorEastAsia" w:hAnsiTheme="minorHAnsi" w:cstheme="minorBidi"/>
          <w:b w:val="0"/>
          <w:noProof/>
          <w:sz w:val="24"/>
          <w:szCs w:val="24"/>
          <w:lang w:eastAsia="en-GB"/>
        </w:rPr>
      </w:pPr>
      <w:ins w:id="42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B.2</w:t>
        </w:r>
        <w:r>
          <w:rPr>
            <w:rFonts w:asciiTheme="minorHAnsi" w:eastAsiaTheme="minorEastAsia" w:hAnsiTheme="minorHAnsi" w:cstheme="minorBidi"/>
            <w:b w:val="0"/>
            <w:noProof/>
            <w:sz w:val="24"/>
            <w:szCs w:val="24"/>
            <w:lang w:eastAsia="en-GB"/>
          </w:rPr>
          <w:tab/>
        </w:r>
        <w:r w:rsidRPr="00A54A47">
          <w:rPr>
            <w:rStyle w:val="Lienhypertexte"/>
            <w:noProof/>
          </w:rPr>
          <w:t>Earth Observations (EO)</w:t>
        </w:r>
        <w:r>
          <w:rPr>
            <w:noProof/>
            <w:webHidden/>
          </w:rPr>
          <w:tab/>
        </w:r>
        <w:r>
          <w:rPr>
            <w:noProof/>
            <w:webHidden/>
          </w:rPr>
          <w:fldChar w:fldCharType="begin"/>
        </w:r>
        <w:r>
          <w:rPr>
            <w:noProof/>
            <w:webHidden/>
          </w:rPr>
          <w:instrText xml:space="preserve"> PAGEREF _Toc86239528 \h </w:instrText>
        </w:r>
      </w:ins>
      <w:r>
        <w:rPr>
          <w:noProof/>
          <w:webHidden/>
        </w:rPr>
      </w:r>
      <w:r>
        <w:rPr>
          <w:noProof/>
          <w:webHidden/>
        </w:rPr>
        <w:fldChar w:fldCharType="separate"/>
      </w:r>
      <w:ins w:id="425" w:author="Ilkka Rinne" w:date="2021-10-27T15:26:00Z">
        <w:r w:rsidR="00814BB2">
          <w:rPr>
            <w:noProof/>
            <w:webHidden/>
          </w:rPr>
          <w:t>130</w:t>
        </w:r>
      </w:ins>
      <w:ins w:id="426" w:author="Ilkka Rinne" w:date="2021-10-27T14:58:00Z">
        <w:r>
          <w:rPr>
            <w:noProof/>
            <w:webHidden/>
          </w:rPr>
          <w:fldChar w:fldCharType="end"/>
        </w:r>
        <w:r w:rsidRPr="00A54A47">
          <w:rPr>
            <w:rStyle w:val="Lienhypertexte"/>
            <w:noProof/>
          </w:rPr>
          <w:fldChar w:fldCharType="end"/>
        </w:r>
      </w:ins>
    </w:p>
    <w:p w14:paraId="20DCE358" w14:textId="23F23995" w:rsidR="008F1D12" w:rsidRDefault="008F1D12">
      <w:pPr>
        <w:pStyle w:val="TM1"/>
        <w:rPr>
          <w:ins w:id="427" w:author="Ilkka Rinne" w:date="2021-10-27T14:58:00Z"/>
          <w:rFonts w:asciiTheme="minorHAnsi" w:eastAsiaTheme="minorEastAsia" w:hAnsiTheme="minorHAnsi" w:cstheme="minorBidi"/>
          <w:b w:val="0"/>
          <w:noProof/>
          <w:sz w:val="24"/>
          <w:szCs w:val="24"/>
          <w:lang w:eastAsia="en-GB"/>
        </w:rPr>
      </w:pPr>
      <w:ins w:id="42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"_Toc86239529"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B.3</w:t>
        </w:r>
        <w:r>
          <w:rPr>
            <w:rFonts w:asciiTheme="minorHAnsi" w:eastAsiaTheme="minorEastAsia" w:hAnsiTheme="minorHAnsi" w:cstheme="minorBidi"/>
            <w:b w:val="0"/>
            <w:noProof/>
            <w:sz w:val="24"/>
            <w:szCs w:val="24"/>
            <w:lang w:eastAsia="en-GB"/>
          </w:rPr>
          <w:tab/>
        </w:r>
        <w:r w:rsidRPr="00A54A47">
          <w:rPr>
            <w:rStyle w:val="Lienhypertexte"/>
            <w:noProof/>
          </w:rPr>
          <w:t>Metrology</w:t>
        </w:r>
        <w:r>
          <w:rPr>
            <w:noProof/>
            <w:webHidden/>
          </w:rPr>
          <w:tab/>
        </w:r>
        <w:r>
          <w:rPr>
            <w:noProof/>
            <w:webHidden/>
          </w:rPr>
          <w:fldChar w:fldCharType="begin"/>
        </w:r>
        <w:r>
          <w:rPr>
            <w:noProof/>
            <w:webHidden/>
          </w:rPr>
          <w:instrText xml:space="preserve"> PAGEREF _Toc86239529 \h </w:instrText>
        </w:r>
      </w:ins>
      <w:r>
        <w:rPr>
          <w:noProof/>
          <w:webHidden/>
        </w:rPr>
      </w:r>
      <w:r>
        <w:rPr>
          <w:noProof/>
          <w:webHidden/>
        </w:rPr>
        <w:fldChar w:fldCharType="separate"/>
      </w:r>
      <w:ins w:id="429" w:author="Ilkka Rinne" w:date="2021-10-27T15:26:00Z">
        <w:r w:rsidR="00814BB2">
          <w:rPr>
            <w:noProof/>
            <w:webHidden/>
          </w:rPr>
          <w:t>131</w:t>
        </w:r>
      </w:ins>
      <w:ins w:id="430" w:author="Ilkka Rinne" w:date="2021-10-27T14:58:00Z">
        <w:r>
          <w:rPr>
            <w:noProof/>
            <w:webHidden/>
          </w:rPr>
          <w:fldChar w:fldCharType="end"/>
        </w:r>
        <w:r w:rsidRPr="00A54A47">
          <w:rPr>
            <w:rStyle w:val="Lienhypertexte"/>
            <w:noProof/>
          </w:rPr>
          <w:fldChar w:fldCharType="end"/>
        </w:r>
      </w:ins>
    </w:p>
    <w:p w14:paraId="550A60AA" w14:textId="3FB80622" w:rsidR="008F1D12" w:rsidRDefault="008F1D12">
      <w:pPr>
        <w:pStyle w:val="TM1"/>
        <w:rPr>
          <w:ins w:id="431" w:author="Ilkka Rinne" w:date="2021-10-27T14:58:00Z"/>
          <w:rFonts w:asciiTheme="minorHAnsi" w:eastAsiaTheme="minorEastAsia" w:hAnsiTheme="minorHAnsi" w:cstheme="minorBidi"/>
          <w:b w:val="0"/>
          <w:noProof/>
          <w:sz w:val="24"/>
          <w:szCs w:val="24"/>
          <w:lang w:eastAsia="en-GB"/>
        </w:rPr>
      </w:pPr>
      <w:ins w:id="43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B.4</w:t>
        </w:r>
        <w:r>
          <w:rPr>
            <w:rFonts w:asciiTheme="minorHAnsi" w:eastAsiaTheme="minorEastAsia" w:hAnsiTheme="minorHAnsi" w:cstheme="minorBidi"/>
            <w:b w:val="0"/>
            <w:noProof/>
            <w:sz w:val="24"/>
            <w:szCs w:val="24"/>
            <w:lang w:eastAsia="en-GB"/>
          </w:rPr>
          <w:tab/>
        </w:r>
        <w:r w:rsidRPr="00A54A47">
          <w:rPr>
            <w:rStyle w:val="Lienhypertexte"/>
            <w:noProof/>
          </w:rPr>
          <w:t>Earth science simulations</w:t>
        </w:r>
        <w:r>
          <w:rPr>
            <w:noProof/>
            <w:webHidden/>
          </w:rPr>
          <w:tab/>
        </w:r>
        <w:r>
          <w:rPr>
            <w:noProof/>
            <w:webHidden/>
          </w:rPr>
          <w:fldChar w:fldCharType="begin"/>
        </w:r>
        <w:r>
          <w:rPr>
            <w:noProof/>
            <w:webHidden/>
          </w:rPr>
          <w:instrText xml:space="preserve"> PAGEREF _Toc86239530 \h </w:instrText>
        </w:r>
      </w:ins>
      <w:r>
        <w:rPr>
          <w:noProof/>
          <w:webHidden/>
        </w:rPr>
      </w:r>
      <w:r>
        <w:rPr>
          <w:noProof/>
          <w:webHidden/>
        </w:rPr>
        <w:fldChar w:fldCharType="separate"/>
      </w:r>
      <w:ins w:id="433" w:author="Ilkka Rinne" w:date="2021-10-27T15:26:00Z">
        <w:r w:rsidR="00814BB2">
          <w:rPr>
            <w:noProof/>
            <w:webHidden/>
          </w:rPr>
          <w:t>131</w:t>
        </w:r>
      </w:ins>
      <w:ins w:id="434" w:author="Ilkka Rinne" w:date="2021-10-27T14:58:00Z">
        <w:r>
          <w:rPr>
            <w:noProof/>
            <w:webHidden/>
          </w:rPr>
          <w:fldChar w:fldCharType="end"/>
        </w:r>
        <w:r w:rsidRPr="00A54A47">
          <w:rPr>
            <w:rStyle w:val="Lienhypertexte"/>
            <w:noProof/>
          </w:rPr>
          <w:fldChar w:fldCharType="end"/>
        </w:r>
      </w:ins>
    </w:p>
    <w:p w14:paraId="0A2B2E5B" w14:textId="79613E9B" w:rsidR="008F1D12" w:rsidRDefault="008F1D12">
      <w:pPr>
        <w:pStyle w:val="TM1"/>
        <w:rPr>
          <w:ins w:id="435" w:author="Ilkka Rinne" w:date="2021-10-27T14:58:00Z"/>
          <w:rFonts w:asciiTheme="minorHAnsi" w:eastAsiaTheme="minorEastAsia" w:hAnsiTheme="minorHAnsi" w:cstheme="minorBidi"/>
          <w:b w:val="0"/>
          <w:noProof/>
          <w:sz w:val="24"/>
          <w:szCs w:val="24"/>
          <w:lang w:eastAsia="en-GB"/>
        </w:rPr>
      </w:pPr>
      <w:ins w:id="43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B.5</w:t>
        </w:r>
        <w:r>
          <w:rPr>
            <w:rFonts w:asciiTheme="minorHAnsi" w:eastAsiaTheme="minorEastAsia" w:hAnsiTheme="minorHAnsi" w:cstheme="minorBidi"/>
            <w:b w:val="0"/>
            <w:noProof/>
            <w:sz w:val="24"/>
            <w:szCs w:val="24"/>
            <w:lang w:eastAsia="en-GB"/>
          </w:rPr>
          <w:tab/>
        </w:r>
        <w:r w:rsidRPr="00A54A47">
          <w:rPr>
            <w:rStyle w:val="Lienhypertexte"/>
            <w:noProof/>
          </w:rPr>
          <w:t>Assay/Chemistry</w:t>
        </w:r>
        <w:r>
          <w:rPr>
            <w:noProof/>
            <w:webHidden/>
          </w:rPr>
          <w:tab/>
        </w:r>
        <w:r>
          <w:rPr>
            <w:noProof/>
            <w:webHidden/>
          </w:rPr>
          <w:fldChar w:fldCharType="begin"/>
        </w:r>
        <w:r>
          <w:rPr>
            <w:noProof/>
            <w:webHidden/>
          </w:rPr>
          <w:instrText xml:space="preserve"> PAGEREF _Toc86239531 \h </w:instrText>
        </w:r>
      </w:ins>
      <w:r>
        <w:rPr>
          <w:noProof/>
          <w:webHidden/>
        </w:rPr>
      </w:r>
      <w:r>
        <w:rPr>
          <w:noProof/>
          <w:webHidden/>
        </w:rPr>
        <w:fldChar w:fldCharType="separate"/>
      </w:r>
      <w:ins w:id="437" w:author="Ilkka Rinne" w:date="2021-10-27T15:26:00Z">
        <w:r w:rsidR="00814BB2">
          <w:rPr>
            <w:noProof/>
            <w:webHidden/>
          </w:rPr>
          <w:t>131</w:t>
        </w:r>
      </w:ins>
      <w:ins w:id="438" w:author="Ilkka Rinne" w:date="2021-10-27T14:58:00Z">
        <w:r>
          <w:rPr>
            <w:noProof/>
            <w:webHidden/>
          </w:rPr>
          <w:fldChar w:fldCharType="end"/>
        </w:r>
        <w:r w:rsidRPr="00A54A47">
          <w:rPr>
            <w:rStyle w:val="Lienhypertexte"/>
            <w:noProof/>
          </w:rPr>
          <w:fldChar w:fldCharType="end"/>
        </w:r>
      </w:ins>
    </w:p>
    <w:p w14:paraId="359E0F4F" w14:textId="31D175AA" w:rsidR="008F1D12" w:rsidRDefault="008F1D12">
      <w:pPr>
        <w:pStyle w:val="TM1"/>
        <w:rPr>
          <w:ins w:id="439" w:author="Ilkka Rinne" w:date="2021-10-27T14:58:00Z"/>
          <w:rFonts w:asciiTheme="minorHAnsi" w:eastAsiaTheme="minorEastAsia" w:hAnsiTheme="minorHAnsi" w:cstheme="minorBidi"/>
          <w:b w:val="0"/>
          <w:noProof/>
          <w:sz w:val="24"/>
          <w:szCs w:val="24"/>
          <w:lang w:eastAsia="en-GB"/>
        </w:rPr>
      </w:pPr>
      <w:ins w:id="44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B.6</w:t>
        </w:r>
        <w:r>
          <w:rPr>
            <w:rFonts w:asciiTheme="minorHAnsi" w:eastAsiaTheme="minorEastAsia" w:hAnsiTheme="minorHAnsi" w:cstheme="minorBidi"/>
            <w:b w:val="0"/>
            <w:noProof/>
            <w:sz w:val="24"/>
            <w:szCs w:val="24"/>
            <w:lang w:eastAsia="en-GB"/>
          </w:rPr>
          <w:tab/>
        </w:r>
        <w:r w:rsidRPr="00A54A47">
          <w:rPr>
            <w:rStyle w:val="Lienhypertexte"/>
            <w:noProof/>
          </w:rPr>
          <w:t>Geology field observations</w:t>
        </w:r>
        <w:r>
          <w:rPr>
            <w:noProof/>
            <w:webHidden/>
          </w:rPr>
          <w:tab/>
        </w:r>
        <w:r>
          <w:rPr>
            <w:noProof/>
            <w:webHidden/>
          </w:rPr>
          <w:fldChar w:fldCharType="begin"/>
        </w:r>
        <w:r>
          <w:rPr>
            <w:noProof/>
            <w:webHidden/>
          </w:rPr>
          <w:instrText xml:space="preserve"> PAGEREF _Toc86239532 \h </w:instrText>
        </w:r>
      </w:ins>
      <w:r>
        <w:rPr>
          <w:noProof/>
          <w:webHidden/>
        </w:rPr>
      </w:r>
      <w:r>
        <w:rPr>
          <w:noProof/>
          <w:webHidden/>
        </w:rPr>
        <w:fldChar w:fldCharType="separate"/>
      </w:r>
      <w:ins w:id="441" w:author="Ilkka Rinne" w:date="2021-10-27T15:26:00Z">
        <w:r w:rsidR="00814BB2">
          <w:rPr>
            <w:noProof/>
            <w:webHidden/>
          </w:rPr>
          <w:t>132</w:t>
        </w:r>
      </w:ins>
      <w:ins w:id="442" w:author="Ilkka Rinne" w:date="2021-10-27T14:58:00Z">
        <w:r>
          <w:rPr>
            <w:noProof/>
            <w:webHidden/>
          </w:rPr>
          <w:fldChar w:fldCharType="end"/>
        </w:r>
        <w:r w:rsidRPr="00A54A47">
          <w:rPr>
            <w:rStyle w:val="Lienhypertexte"/>
            <w:noProof/>
          </w:rPr>
          <w:fldChar w:fldCharType="end"/>
        </w:r>
      </w:ins>
    </w:p>
    <w:p w14:paraId="0BBE10A9" w14:textId="34D01C67" w:rsidR="008F1D12" w:rsidRDefault="008F1D12">
      <w:pPr>
        <w:pStyle w:val="TM1"/>
        <w:rPr>
          <w:ins w:id="443" w:author="Ilkka Rinne" w:date="2021-10-27T14:58:00Z"/>
          <w:rFonts w:asciiTheme="minorHAnsi" w:eastAsiaTheme="minorEastAsia" w:hAnsiTheme="minorHAnsi" w:cstheme="minorBidi"/>
          <w:b w:val="0"/>
          <w:noProof/>
          <w:sz w:val="24"/>
          <w:szCs w:val="24"/>
          <w:lang w:eastAsia="en-GB"/>
        </w:rPr>
      </w:pPr>
      <w:ins w:id="44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B.7</w:t>
        </w:r>
        <w:r>
          <w:rPr>
            <w:rFonts w:asciiTheme="minorHAnsi" w:eastAsiaTheme="minorEastAsia" w:hAnsiTheme="minorHAnsi" w:cstheme="minorBidi"/>
            <w:b w:val="0"/>
            <w:noProof/>
            <w:sz w:val="24"/>
            <w:szCs w:val="24"/>
            <w:lang w:eastAsia="en-GB"/>
          </w:rPr>
          <w:tab/>
        </w:r>
        <w:r w:rsidRPr="00A54A47">
          <w:rPr>
            <w:rStyle w:val="Lienhypertexte"/>
            <w:noProof/>
          </w:rPr>
          <w:t>Geotechnics observations</w:t>
        </w:r>
        <w:r>
          <w:rPr>
            <w:noProof/>
            <w:webHidden/>
          </w:rPr>
          <w:tab/>
        </w:r>
        <w:r>
          <w:rPr>
            <w:noProof/>
            <w:webHidden/>
          </w:rPr>
          <w:fldChar w:fldCharType="begin"/>
        </w:r>
        <w:r>
          <w:rPr>
            <w:noProof/>
            <w:webHidden/>
          </w:rPr>
          <w:instrText xml:space="preserve"> PAGEREF _Toc86239533 \h </w:instrText>
        </w:r>
      </w:ins>
      <w:r>
        <w:rPr>
          <w:noProof/>
          <w:webHidden/>
        </w:rPr>
      </w:r>
      <w:r>
        <w:rPr>
          <w:noProof/>
          <w:webHidden/>
        </w:rPr>
        <w:fldChar w:fldCharType="separate"/>
      </w:r>
      <w:ins w:id="445" w:author="Ilkka Rinne" w:date="2021-10-27T15:26:00Z">
        <w:r w:rsidR="00814BB2">
          <w:rPr>
            <w:noProof/>
            <w:webHidden/>
          </w:rPr>
          <w:t>133</w:t>
        </w:r>
      </w:ins>
      <w:ins w:id="446" w:author="Ilkka Rinne" w:date="2021-10-27T14:58:00Z">
        <w:r>
          <w:rPr>
            <w:noProof/>
            <w:webHidden/>
          </w:rPr>
          <w:fldChar w:fldCharType="end"/>
        </w:r>
        <w:r w:rsidRPr="00A54A47">
          <w:rPr>
            <w:rStyle w:val="Lienhypertexte"/>
            <w:noProof/>
          </w:rPr>
          <w:fldChar w:fldCharType="end"/>
        </w:r>
      </w:ins>
    </w:p>
    <w:p w14:paraId="1591D766" w14:textId="23378556" w:rsidR="008F1D12" w:rsidRDefault="008F1D12">
      <w:pPr>
        <w:pStyle w:val="TM1"/>
        <w:rPr>
          <w:ins w:id="447" w:author="Ilkka Rinne" w:date="2021-10-27T14:58:00Z"/>
          <w:rFonts w:asciiTheme="minorHAnsi" w:eastAsiaTheme="minorEastAsia" w:hAnsiTheme="minorHAnsi" w:cstheme="minorBidi"/>
          <w:b w:val="0"/>
          <w:noProof/>
          <w:sz w:val="24"/>
          <w:szCs w:val="24"/>
          <w:lang w:eastAsia="en-GB"/>
        </w:rPr>
      </w:pPr>
      <w:ins w:id="44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B.8</w:t>
        </w:r>
        <w:r>
          <w:rPr>
            <w:rFonts w:asciiTheme="minorHAnsi" w:eastAsiaTheme="minorEastAsia" w:hAnsiTheme="minorHAnsi" w:cstheme="minorBidi"/>
            <w:b w:val="0"/>
            <w:noProof/>
            <w:sz w:val="24"/>
            <w:szCs w:val="24"/>
            <w:lang w:eastAsia="en-GB"/>
          </w:rPr>
          <w:tab/>
        </w:r>
        <w:r w:rsidRPr="00A54A47">
          <w:rPr>
            <w:rStyle w:val="Lienhypertexte"/>
            <w:noProof/>
          </w:rPr>
          <w:t>Water quality observations</w:t>
        </w:r>
        <w:r>
          <w:rPr>
            <w:noProof/>
            <w:webHidden/>
          </w:rPr>
          <w:tab/>
        </w:r>
        <w:r>
          <w:rPr>
            <w:noProof/>
            <w:webHidden/>
          </w:rPr>
          <w:fldChar w:fldCharType="begin"/>
        </w:r>
        <w:r>
          <w:rPr>
            <w:noProof/>
            <w:webHidden/>
          </w:rPr>
          <w:instrText xml:space="preserve"> PAGEREF _Toc86239534 \h </w:instrText>
        </w:r>
      </w:ins>
      <w:r>
        <w:rPr>
          <w:noProof/>
          <w:webHidden/>
        </w:rPr>
      </w:r>
      <w:r>
        <w:rPr>
          <w:noProof/>
          <w:webHidden/>
        </w:rPr>
        <w:fldChar w:fldCharType="separate"/>
      </w:r>
      <w:ins w:id="449" w:author="Ilkka Rinne" w:date="2021-10-27T15:26:00Z">
        <w:r w:rsidR="00814BB2">
          <w:rPr>
            <w:noProof/>
            <w:webHidden/>
          </w:rPr>
          <w:t>134</w:t>
        </w:r>
      </w:ins>
      <w:ins w:id="450" w:author="Ilkka Rinne" w:date="2021-10-27T14:58:00Z">
        <w:r>
          <w:rPr>
            <w:noProof/>
            <w:webHidden/>
          </w:rPr>
          <w:fldChar w:fldCharType="end"/>
        </w:r>
        <w:r w:rsidRPr="00A54A47">
          <w:rPr>
            <w:rStyle w:val="Lienhypertexte"/>
            <w:noProof/>
          </w:rPr>
          <w:fldChar w:fldCharType="end"/>
        </w:r>
      </w:ins>
    </w:p>
    <w:p w14:paraId="170119C8" w14:textId="22E9FCB1" w:rsidR="008F1D12" w:rsidRDefault="008F1D12">
      <w:pPr>
        <w:pStyle w:val="TM1"/>
        <w:rPr>
          <w:ins w:id="451" w:author="Ilkka Rinne" w:date="2021-10-27T14:58:00Z"/>
          <w:rFonts w:asciiTheme="minorHAnsi" w:eastAsiaTheme="minorEastAsia" w:hAnsiTheme="minorHAnsi" w:cstheme="minorBidi"/>
          <w:b w:val="0"/>
          <w:noProof/>
          <w:sz w:val="24"/>
          <w:szCs w:val="24"/>
          <w:lang w:eastAsia="en-GB"/>
        </w:rPr>
      </w:pPr>
      <w:ins w:id="45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B.9</w:t>
        </w:r>
        <w:r>
          <w:rPr>
            <w:rFonts w:asciiTheme="minorHAnsi" w:eastAsiaTheme="minorEastAsia" w:hAnsiTheme="minorHAnsi" w:cstheme="minorBidi"/>
            <w:b w:val="0"/>
            <w:noProof/>
            <w:sz w:val="24"/>
            <w:szCs w:val="24"/>
            <w:lang w:eastAsia="en-GB"/>
          </w:rPr>
          <w:tab/>
        </w:r>
        <w:r w:rsidRPr="00A54A47">
          <w:rPr>
            <w:rStyle w:val="Lienhypertexte"/>
            <w:noProof/>
          </w:rPr>
          <w:t>Soil quality observations</w:t>
        </w:r>
        <w:r>
          <w:rPr>
            <w:noProof/>
            <w:webHidden/>
          </w:rPr>
          <w:tab/>
        </w:r>
        <w:r>
          <w:rPr>
            <w:noProof/>
            <w:webHidden/>
          </w:rPr>
          <w:fldChar w:fldCharType="begin"/>
        </w:r>
        <w:r>
          <w:rPr>
            <w:noProof/>
            <w:webHidden/>
          </w:rPr>
          <w:instrText xml:space="preserve"> PAGEREF _Toc86239535 \h </w:instrText>
        </w:r>
      </w:ins>
      <w:r>
        <w:rPr>
          <w:noProof/>
          <w:webHidden/>
        </w:rPr>
      </w:r>
      <w:r>
        <w:rPr>
          <w:noProof/>
          <w:webHidden/>
        </w:rPr>
        <w:fldChar w:fldCharType="separate"/>
      </w:r>
      <w:ins w:id="453" w:author="Ilkka Rinne" w:date="2021-10-27T15:26:00Z">
        <w:r w:rsidR="00814BB2">
          <w:rPr>
            <w:noProof/>
            <w:webHidden/>
          </w:rPr>
          <w:t>135</w:t>
        </w:r>
      </w:ins>
      <w:ins w:id="454" w:author="Ilkka Rinne" w:date="2021-10-27T14:58:00Z">
        <w:r>
          <w:rPr>
            <w:noProof/>
            <w:webHidden/>
          </w:rPr>
          <w:fldChar w:fldCharType="end"/>
        </w:r>
        <w:r w:rsidRPr="00A54A47">
          <w:rPr>
            <w:rStyle w:val="Lienhypertexte"/>
            <w:noProof/>
          </w:rPr>
          <w:fldChar w:fldCharType="end"/>
        </w:r>
      </w:ins>
    </w:p>
    <w:p w14:paraId="2046CA33" w14:textId="7C12A1E1" w:rsidR="008F1D12" w:rsidRDefault="008F1D12">
      <w:pPr>
        <w:pStyle w:val="TM1"/>
        <w:rPr>
          <w:ins w:id="455" w:author="Ilkka Rinne" w:date="2021-10-27T14:58:00Z"/>
          <w:rFonts w:asciiTheme="minorHAnsi" w:eastAsiaTheme="minorEastAsia" w:hAnsiTheme="minorHAnsi" w:cstheme="minorBidi"/>
          <w:b w:val="0"/>
          <w:noProof/>
          <w:sz w:val="24"/>
          <w:szCs w:val="24"/>
          <w:lang w:eastAsia="en-GB"/>
        </w:rPr>
      </w:pPr>
      <w:ins w:id="45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C (informative)  Changes in the Observation and Sample models between ISO 19156:2011, edition 1 and ISO 19156:2020, edition 2</w:t>
        </w:r>
        <w:r>
          <w:rPr>
            <w:noProof/>
            <w:webHidden/>
          </w:rPr>
          <w:tab/>
        </w:r>
        <w:r>
          <w:rPr>
            <w:noProof/>
            <w:webHidden/>
          </w:rPr>
          <w:fldChar w:fldCharType="begin"/>
        </w:r>
        <w:r>
          <w:rPr>
            <w:noProof/>
            <w:webHidden/>
          </w:rPr>
          <w:instrText xml:space="preserve"> PAGEREF _Toc86239536 \h </w:instrText>
        </w:r>
      </w:ins>
      <w:r>
        <w:rPr>
          <w:noProof/>
          <w:webHidden/>
        </w:rPr>
      </w:r>
      <w:r>
        <w:rPr>
          <w:noProof/>
          <w:webHidden/>
        </w:rPr>
        <w:fldChar w:fldCharType="separate"/>
      </w:r>
      <w:ins w:id="457" w:author="Ilkka Rinne" w:date="2021-10-27T15:26:00Z">
        <w:r w:rsidR="00814BB2">
          <w:rPr>
            <w:noProof/>
            <w:webHidden/>
          </w:rPr>
          <w:t>137</w:t>
        </w:r>
      </w:ins>
      <w:ins w:id="458" w:author="Ilkka Rinne" w:date="2021-10-27T14:58:00Z">
        <w:r>
          <w:rPr>
            <w:noProof/>
            <w:webHidden/>
          </w:rPr>
          <w:fldChar w:fldCharType="end"/>
        </w:r>
        <w:r w:rsidRPr="00A54A47">
          <w:rPr>
            <w:rStyle w:val="Lienhypertexte"/>
            <w:noProof/>
          </w:rPr>
          <w:fldChar w:fldCharType="end"/>
        </w:r>
      </w:ins>
    </w:p>
    <w:p w14:paraId="56C7D760" w14:textId="32445095" w:rsidR="008F1D12" w:rsidRDefault="008F1D12">
      <w:pPr>
        <w:pStyle w:val="TM1"/>
        <w:rPr>
          <w:ins w:id="459" w:author="Ilkka Rinne" w:date="2021-10-27T14:58:00Z"/>
          <w:rFonts w:asciiTheme="minorHAnsi" w:eastAsiaTheme="minorEastAsia" w:hAnsiTheme="minorHAnsi" w:cstheme="minorBidi"/>
          <w:b w:val="0"/>
          <w:noProof/>
          <w:sz w:val="24"/>
          <w:szCs w:val="24"/>
          <w:lang w:eastAsia="en-GB"/>
        </w:rPr>
      </w:pPr>
      <w:ins w:id="46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C.1</w:t>
        </w:r>
        <w:r>
          <w:rPr>
            <w:rFonts w:asciiTheme="minorHAnsi" w:eastAsiaTheme="minorEastAsia" w:hAnsiTheme="minorHAnsi" w:cstheme="minorBidi"/>
            <w:b w:val="0"/>
            <w:noProof/>
            <w:sz w:val="24"/>
            <w:szCs w:val="24"/>
            <w:lang w:eastAsia="en-GB"/>
          </w:rPr>
          <w:tab/>
        </w:r>
        <w:r w:rsidRPr="00A54A47">
          <w:rPr>
            <w:rStyle w:val="Lienhypertexte"/>
            <w:noProof/>
          </w:rPr>
          <w:t>Package and requirements class structure</w:t>
        </w:r>
        <w:r>
          <w:rPr>
            <w:noProof/>
            <w:webHidden/>
          </w:rPr>
          <w:tab/>
        </w:r>
        <w:r>
          <w:rPr>
            <w:noProof/>
            <w:webHidden/>
          </w:rPr>
          <w:fldChar w:fldCharType="begin"/>
        </w:r>
        <w:r>
          <w:rPr>
            <w:noProof/>
            <w:webHidden/>
          </w:rPr>
          <w:instrText xml:space="preserve"> PAGEREF _Toc86239537 \h </w:instrText>
        </w:r>
      </w:ins>
      <w:r>
        <w:rPr>
          <w:noProof/>
          <w:webHidden/>
        </w:rPr>
      </w:r>
      <w:r>
        <w:rPr>
          <w:noProof/>
          <w:webHidden/>
        </w:rPr>
        <w:fldChar w:fldCharType="separate"/>
      </w:r>
      <w:ins w:id="461" w:author="Ilkka Rinne" w:date="2021-10-27T15:26:00Z">
        <w:r w:rsidR="00814BB2">
          <w:rPr>
            <w:noProof/>
            <w:webHidden/>
          </w:rPr>
          <w:t>137</w:t>
        </w:r>
      </w:ins>
      <w:ins w:id="462" w:author="Ilkka Rinne" w:date="2021-10-27T14:58:00Z">
        <w:r>
          <w:rPr>
            <w:noProof/>
            <w:webHidden/>
          </w:rPr>
          <w:fldChar w:fldCharType="end"/>
        </w:r>
        <w:r w:rsidRPr="00A54A47">
          <w:rPr>
            <w:rStyle w:val="Lienhypertexte"/>
            <w:noProof/>
          </w:rPr>
          <w:fldChar w:fldCharType="end"/>
        </w:r>
      </w:ins>
    </w:p>
    <w:p w14:paraId="4B9E5757" w14:textId="42C24E26" w:rsidR="008F1D12" w:rsidRDefault="008F1D12">
      <w:pPr>
        <w:pStyle w:val="TM1"/>
        <w:rPr>
          <w:ins w:id="463" w:author="Ilkka Rinne" w:date="2021-10-27T14:58:00Z"/>
          <w:rFonts w:asciiTheme="minorHAnsi" w:eastAsiaTheme="minorEastAsia" w:hAnsiTheme="minorHAnsi" w:cstheme="minorBidi"/>
          <w:b w:val="0"/>
          <w:noProof/>
          <w:sz w:val="24"/>
          <w:szCs w:val="24"/>
          <w:lang w:eastAsia="en-GB"/>
        </w:rPr>
      </w:pPr>
      <w:ins w:id="46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C.2</w:t>
        </w:r>
        <w:r>
          <w:rPr>
            <w:rFonts w:asciiTheme="minorHAnsi" w:eastAsiaTheme="minorEastAsia" w:hAnsiTheme="minorHAnsi" w:cstheme="minorBidi"/>
            <w:b w:val="0"/>
            <w:noProof/>
            <w:sz w:val="24"/>
            <w:szCs w:val="24"/>
            <w:lang w:eastAsia="en-GB"/>
          </w:rPr>
          <w:tab/>
        </w:r>
        <w:r w:rsidRPr="00A54A47">
          <w:rPr>
            <w:rStyle w:val="Lienhypertexte"/>
            <w:noProof/>
          </w:rPr>
          <w:t>Interfaces in the conceptual schema packages</w:t>
        </w:r>
        <w:r>
          <w:rPr>
            <w:noProof/>
            <w:webHidden/>
          </w:rPr>
          <w:tab/>
        </w:r>
        <w:r>
          <w:rPr>
            <w:noProof/>
            <w:webHidden/>
          </w:rPr>
          <w:fldChar w:fldCharType="begin"/>
        </w:r>
        <w:r>
          <w:rPr>
            <w:noProof/>
            <w:webHidden/>
          </w:rPr>
          <w:instrText xml:space="preserve"> PAGEREF _Toc86239538 \h </w:instrText>
        </w:r>
      </w:ins>
      <w:r>
        <w:rPr>
          <w:noProof/>
          <w:webHidden/>
        </w:rPr>
      </w:r>
      <w:r>
        <w:rPr>
          <w:noProof/>
          <w:webHidden/>
        </w:rPr>
        <w:fldChar w:fldCharType="separate"/>
      </w:r>
      <w:ins w:id="465" w:author="Ilkka Rinne" w:date="2021-10-27T15:26:00Z">
        <w:r w:rsidR="00814BB2">
          <w:rPr>
            <w:noProof/>
            <w:webHidden/>
          </w:rPr>
          <w:t>138</w:t>
        </w:r>
      </w:ins>
      <w:ins w:id="466" w:author="Ilkka Rinne" w:date="2021-10-27T14:58:00Z">
        <w:r>
          <w:rPr>
            <w:noProof/>
            <w:webHidden/>
          </w:rPr>
          <w:fldChar w:fldCharType="end"/>
        </w:r>
        <w:r w:rsidRPr="00A54A47">
          <w:rPr>
            <w:rStyle w:val="Lienhypertexte"/>
            <w:noProof/>
          </w:rPr>
          <w:fldChar w:fldCharType="end"/>
        </w:r>
      </w:ins>
    </w:p>
    <w:p w14:paraId="148979CD" w14:textId="43C00790" w:rsidR="008F1D12" w:rsidRDefault="008F1D12">
      <w:pPr>
        <w:pStyle w:val="TM1"/>
        <w:rPr>
          <w:ins w:id="467" w:author="Ilkka Rinne" w:date="2021-10-27T14:58:00Z"/>
          <w:rFonts w:asciiTheme="minorHAnsi" w:eastAsiaTheme="minorEastAsia" w:hAnsiTheme="minorHAnsi" w:cstheme="minorBidi"/>
          <w:b w:val="0"/>
          <w:noProof/>
          <w:sz w:val="24"/>
          <w:szCs w:val="24"/>
          <w:lang w:eastAsia="en-GB"/>
        </w:rPr>
      </w:pPr>
      <w:ins w:id="46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"_Toc86239539"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C.3</w:t>
        </w:r>
        <w:r>
          <w:rPr>
            <w:rFonts w:asciiTheme="minorHAnsi" w:eastAsiaTheme="minorEastAsia" w:hAnsiTheme="minorHAnsi" w:cstheme="minorBidi"/>
            <w:b w:val="0"/>
            <w:noProof/>
            <w:sz w:val="24"/>
            <w:szCs w:val="24"/>
            <w:lang w:eastAsia="en-GB"/>
          </w:rPr>
          <w:tab/>
        </w:r>
        <w:r w:rsidRPr="00A54A47">
          <w:rPr>
            <w:rStyle w:val="Lienhypertexte"/>
            <w:noProof/>
          </w:rPr>
          <w:t>Realizations of the conceptual schemas as abstract and concrete feature type classes</w:t>
        </w:r>
        <w:r>
          <w:rPr>
            <w:noProof/>
            <w:webHidden/>
          </w:rPr>
          <w:tab/>
        </w:r>
        <w:r>
          <w:rPr>
            <w:noProof/>
            <w:webHidden/>
          </w:rPr>
          <w:fldChar w:fldCharType="begin"/>
        </w:r>
        <w:r>
          <w:rPr>
            <w:noProof/>
            <w:webHidden/>
          </w:rPr>
          <w:instrText xml:space="preserve"> PAGEREF _Toc86239539 \h </w:instrText>
        </w:r>
      </w:ins>
      <w:r>
        <w:rPr>
          <w:noProof/>
          <w:webHidden/>
        </w:rPr>
      </w:r>
      <w:r>
        <w:rPr>
          <w:noProof/>
          <w:webHidden/>
        </w:rPr>
        <w:fldChar w:fldCharType="separate"/>
      </w:r>
      <w:ins w:id="469" w:author="Ilkka Rinne" w:date="2021-10-27T15:26:00Z">
        <w:r w:rsidR="00814BB2">
          <w:rPr>
            <w:noProof/>
            <w:webHidden/>
          </w:rPr>
          <w:t>139</w:t>
        </w:r>
      </w:ins>
      <w:ins w:id="470" w:author="Ilkka Rinne" w:date="2021-10-27T14:58:00Z">
        <w:r>
          <w:rPr>
            <w:noProof/>
            <w:webHidden/>
          </w:rPr>
          <w:fldChar w:fldCharType="end"/>
        </w:r>
        <w:r w:rsidRPr="00A54A47">
          <w:rPr>
            <w:rStyle w:val="Lienhypertexte"/>
            <w:noProof/>
          </w:rPr>
          <w:fldChar w:fldCharType="end"/>
        </w:r>
      </w:ins>
    </w:p>
    <w:p w14:paraId="7912751A" w14:textId="4188CDF9" w:rsidR="008F1D12" w:rsidRDefault="008F1D12">
      <w:pPr>
        <w:pStyle w:val="TM1"/>
        <w:rPr>
          <w:ins w:id="471" w:author="Ilkka Rinne" w:date="2021-10-27T14:58:00Z"/>
          <w:rFonts w:asciiTheme="minorHAnsi" w:eastAsiaTheme="minorEastAsia" w:hAnsiTheme="minorHAnsi" w:cstheme="minorBidi"/>
          <w:b w:val="0"/>
          <w:noProof/>
          <w:sz w:val="24"/>
          <w:szCs w:val="24"/>
          <w:lang w:eastAsia="en-GB"/>
        </w:rPr>
      </w:pPr>
      <w:ins w:id="47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C.4</w:t>
        </w:r>
        <w:r>
          <w:rPr>
            <w:rFonts w:asciiTheme="minorHAnsi" w:eastAsiaTheme="minorEastAsia" w:hAnsiTheme="minorHAnsi" w:cstheme="minorBidi"/>
            <w:b w:val="0"/>
            <w:noProof/>
            <w:sz w:val="24"/>
            <w:szCs w:val="24"/>
            <w:lang w:eastAsia="en-GB"/>
          </w:rPr>
          <w:tab/>
        </w:r>
        <w:r w:rsidRPr="00A54A47">
          <w:rPr>
            <w:rStyle w:val="Lienhypertexte"/>
            <w:noProof/>
          </w:rPr>
          <w:t>Modelling of the Observation concept</w:t>
        </w:r>
        <w:r>
          <w:rPr>
            <w:noProof/>
            <w:webHidden/>
          </w:rPr>
          <w:tab/>
        </w:r>
        <w:r>
          <w:rPr>
            <w:noProof/>
            <w:webHidden/>
          </w:rPr>
          <w:fldChar w:fldCharType="begin"/>
        </w:r>
        <w:r>
          <w:rPr>
            <w:noProof/>
            <w:webHidden/>
          </w:rPr>
          <w:instrText xml:space="preserve"> PAGEREF _Toc86239540 \h </w:instrText>
        </w:r>
      </w:ins>
      <w:r>
        <w:rPr>
          <w:noProof/>
          <w:webHidden/>
        </w:rPr>
      </w:r>
      <w:r>
        <w:rPr>
          <w:noProof/>
          <w:webHidden/>
        </w:rPr>
        <w:fldChar w:fldCharType="separate"/>
      </w:r>
      <w:ins w:id="473" w:author="Ilkka Rinne" w:date="2021-10-27T15:26:00Z">
        <w:r w:rsidR="00814BB2">
          <w:rPr>
            <w:noProof/>
            <w:webHidden/>
          </w:rPr>
          <w:t>139</w:t>
        </w:r>
      </w:ins>
      <w:ins w:id="474" w:author="Ilkka Rinne" w:date="2021-10-27T14:58:00Z">
        <w:r>
          <w:rPr>
            <w:noProof/>
            <w:webHidden/>
          </w:rPr>
          <w:fldChar w:fldCharType="end"/>
        </w:r>
        <w:r w:rsidRPr="00A54A47">
          <w:rPr>
            <w:rStyle w:val="Lienhypertexte"/>
            <w:noProof/>
          </w:rPr>
          <w:fldChar w:fldCharType="end"/>
        </w:r>
      </w:ins>
    </w:p>
    <w:p w14:paraId="54235929" w14:textId="52C2E9A3" w:rsidR="008F1D12" w:rsidRDefault="008F1D12">
      <w:pPr>
        <w:pStyle w:val="TM1"/>
        <w:rPr>
          <w:ins w:id="475" w:author="Ilkka Rinne" w:date="2021-10-27T14:58:00Z"/>
          <w:rFonts w:asciiTheme="minorHAnsi" w:eastAsiaTheme="minorEastAsia" w:hAnsiTheme="minorHAnsi" w:cstheme="minorBidi"/>
          <w:b w:val="0"/>
          <w:noProof/>
          <w:sz w:val="24"/>
          <w:szCs w:val="24"/>
          <w:lang w:eastAsia="en-GB"/>
        </w:rPr>
      </w:pPr>
      <w:ins w:id="47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C.5</w:t>
        </w:r>
        <w:r>
          <w:rPr>
            <w:rFonts w:asciiTheme="minorHAnsi" w:eastAsiaTheme="minorEastAsia" w:hAnsiTheme="minorHAnsi" w:cstheme="minorBidi"/>
            <w:b w:val="0"/>
            <w:noProof/>
            <w:sz w:val="24"/>
            <w:szCs w:val="24"/>
            <w:lang w:eastAsia="en-GB"/>
          </w:rPr>
          <w:tab/>
        </w:r>
        <w:r w:rsidRPr="00A54A47">
          <w:rPr>
            <w:rStyle w:val="Lienhypertexte"/>
            <w:noProof/>
          </w:rPr>
          <w:t>Modelling of the Sample and Sampling concepts</w:t>
        </w:r>
        <w:r>
          <w:rPr>
            <w:noProof/>
            <w:webHidden/>
          </w:rPr>
          <w:tab/>
        </w:r>
        <w:r>
          <w:rPr>
            <w:noProof/>
            <w:webHidden/>
          </w:rPr>
          <w:fldChar w:fldCharType="begin"/>
        </w:r>
        <w:r>
          <w:rPr>
            <w:noProof/>
            <w:webHidden/>
          </w:rPr>
          <w:instrText xml:space="preserve"> PAGEREF _Toc86239541 \h </w:instrText>
        </w:r>
      </w:ins>
      <w:r>
        <w:rPr>
          <w:noProof/>
          <w:webHidden/>
        </w:rPr>
      </w:r>
      <w:r>
        <w:rPr>
          <w:noProof/>
          <w:webHidden/>
        </w:rPr>
        <w:fldChar w:fldCharType="separate"/>
      </w:r>
      <w:ins w:id="477" w:author="Ilkka Rinne" w:date="2021-10-27T15:26:00Z">
        <w:r w:rsidR="00814BB2">
          <w:rPr>
            <w:noProof/>
            <w:webHidden/>
          </w:rPr>
          <w:t>144</w:t>
        </w:r>
      </w:ins>
      <w:ins w:id="478" w:author="Ilkka Rinne" w:date="2021-10-27T14:58:00Z">
        <w:r>
          <w:rPr>
            <w:noProof/>
            <w:webHidden/>
          </w:rPr>
          <w:fldChar w:fldCharType="end"/>
        </w:r>
        <w:r w:rsidRPr="00A54A47">
          <w:rPr>
            <w:rStyle w:val="Lienhypertexte"/>
            <w:noProof/>
          </w:rPr>
          <w:fldChar w:fldCharType="end"/>
        </w:r>
      </w:ins>
    </w:p>
    <w:p w14:paraId="6B205754" w14:textId="3A56AE0F" w:rsidR="008F1D12" w:rsidRDefault="008F1D12">
      <w:pPr>
        <w:pStyle w:val="TM1"/>
        <w:rPr>
          <w:ins w:id="479" w:author="Ilkka Rinne" w:date="2021-10-27T14:58:00Z"/>
          <w:rFonts w:asciiTheme="minorHAnsi" w:eastAsiaTheme="minorEastAsia" w:hAnsiTheme="minorHAnsi" w:cstheme="minorBidi"/>
          <w:b w:val="0"/>
          <w:noProof/>
          <w:sz w:val="24"/>
          <w:szCs w:val="24"/>
          <w:lang w:eastAsia="en-GB"/>
        </w:rPr>
      </w:pPr>
      <w:ins w:id="48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"_Toc86239542"</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C.6</w:t>
        </w:r>
        <w:r>
          <w:rPr>
            <w:rFonts w:asciiTheme="minorHAnsi" w:eastAsiaTheme="minorEastAsia" w:hAnsiTheme="minorHAnsi" w:cstheme="minorBidi"/>
            <w:b w:val="0"/>
            <w:noProof/>
            <w:sz w:val="24"/>
            <w:szCs w:val="24"/>
            <w:lang w:eastAsia="en-GB"/>
          </w:rPr>
          <w:tab/>
        </w:r>
        <w:r w:rsidRPr="00A54A47">
          <w:rPr>
            <w:rStyle w:val="Lienhypertexte"/>
            <w:noProof/>
          </w:rPr>
          <w:t>Observation and Sample collections</w:t>
        </w:r>
        <w:r>
          <w:rPr>
            <w:noProof/>
            <w:webHidden/>
          </w:rPr>
          <w:tab/>
        </w:r>
        <w:r>
          <w:rPr>
            <w:noProof/>
            <w:webHidden/>
          </w:rPr>
          <w:fldChar w:fldCharType="begin"/>
        </w:r>
        <w:r>
          <w:rPr>
            <w:noProof/>
            <w:webHidden/>
          </w:rPr>
          <w:instrText xml:space="preserve"> PAGEREF _Toc86239542 \h </w:instrText>
        </w:r>
      </w:ins>
      <w:r>
        <w:rPr>
          <w:noProof/>
          <w:webHidden/>
        </w:rPr>
      </w:r>
      <w:r>
        <w:rPr>
          <w:noProof/>
          <w:webHidden/>
        </w:rPr>
        <w:fldChar w:fldCharType="separate"/>
      </w:r>
      <w:ins w:id="481" w:author="Ilkka Rinne" w:date="2021-10-27T15:26:00Z">
        <w:r w:rsidR="00814BB2">
          <w:rPr>
            <w:noProof/>
            <w:webHidden/>
          </w:rPr>
          <w:t>150</w:t>
        </w:r>
      </w:ins>
      <w:ins w:id="482" w:author="Ilkka Rinne" w:date="2021-10-27T14:58:00Z">
        <w:r>
          <w:rPr>
            <w:noProof/>
            <w:webHidden/>
          </w:rPr>
          <w:fldChar w:fldCharType="end"/>
        </w:r>
        <w:r w:rsidRPr="00A54A47">
          <w:rPr>
            <w:rStyle w:val="Lienhypertexte"/>
            <w:noProof/>
          </w:rPr>
          <w:fldChar w:fldCharType="end"/>
        </w:r>
      </w:ins>
    </w:p>
    <w:p w14:paraId="52C31EC3" w14:textId="48C39E9A" w:rsidR="008F1D12" w:rsidRDefault="008F1D12">
      <w:pPr>
        <w:pStyle w:val="TM1"/>
        <w:rPr>
          <w:ins w:id="483" w:author="Ilkka Rinne" w:date="2021-10-27T14:58:00Z"/>
          <w:rFonts w:asciiTheme="minorHAnsi" w:eastAsiaTheme="minorEastAsia" w:hAnsiTheme="minorHAnsi" w:cstheme="minorBidi"/>
          <w:b w:val="0"/>
          <w:noProof/>
          <w:sz w:val="24"/>
          <w:szCs w:val="24"/>
          <w:lang w:eastAsia="en-GB"/>
        </w:rPr>
      </w:pPr>
      <w:ins w:id="48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"_Toc86239543"</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C.7</w:t>
        </w:r>
        <w:r>
          <w:rPr>
            <w:rFonts w:asciiTheme="minorHAnsi" w:eastAsiaTheme="minorEastAsia" w:hAnsiTheme="minorHAnsi" w:cstheme="minorBidi"/>
            <w:b w:val="0"/>
            <w:noProof/>
            <w:sz w:val="24"/>
            <w:szCs w:val="24"/>
            <w:lang w:eastAsia="en-GB"/>
          </w:rPr>
          <w:tab/>
        </w:r>
        <w:r w:rsidRPr="00A54A47">
          <w:rPr>
            <w:rStyle w:val="Lienhypertexte"/>
            <w:noProof/>
          </w:rPr>
          <w:t>Hard-typing vs. soft typing and codelist use</w:t>
        </w:r>
        <w:r>
          <w:rPr>
            <w:noProof/>
            <w:webHidden/>
          </w:rPr>
          <w:tab/>
        </w:r>
        <w:r>
          <w:rPr>
            <w:noProof/>
            <w:webHidden/>
          </w:rPr>
          <w:fldChar w:fldCharType="begin"/>
        </w:r>
        <w:r>
          <w:rPr>
            <w:noProof/>
            <w:webHidden/>
          </w:rPr>
          <w:instrText xml:space="preserve"> PAGEREF _Toc86239543 \h </w:instrText>
        </w:r>
      </w:ins>
      <w:r>
        <w:rPr>
          <w:noProof/>
          <w:webHidden/>
        </w:rPr>
      </w:r>
      <w:r>
        <w:rPr>
          <w:noProof/>
          <w:webHidden/>
        </w:rPr>
        <w:fldChar w:fldCharType="separate"/>
      </w:r>
      <w:ins w:id="485" w:author="Ilkka Rinne" w:date="2021-10-27T15:26:00Z">
        <w:r w:rsidR="00814BB2">
          <w:rPr>
            <w:noProof/>
            <w:webHidden/>
          </w:rPr>
          <w:t>151</w:t>
        </w:r>
      </w:ins>
      <w:ins w:id="486" w:author="Ilkka Rinne" w:date="2021-10-27T14:58:00Z">
        <w:r>
          <w:rPr>
            <w:noProof/>
            <w:webHidden/>
          </w:rPr>
          <w:fldChar w:fldCharType="end"/>
        </w:r>
        <w:r w:rsidRPr="00A54A47">
          <w:rPr>
            <w:rStyle w:val="Lienhypertexte"/>
            <w:noProof/>
          </w:rPr>
          <w:fldChar w:fldCharType="end"/>
        </w:r>
      </w:ins>
    </w:p>
    <w:p w14:paraId="227FF263" w14:textId="3C35B119" w:rsidR="008F1D12" w:rsidRDefault="008F1D12">
      <w:pPr>
        <w:pStyle w:val="TM1"/>
        <w:rPr>
          <w:ins w:id="487" w:author="Ilkka Rinne" w:date="2021-10-27T14:58:00Z"/>
          <w:rFonts w:asciiTheme="minorHAnsi" w:eastAsiaTheme="minorEastAsia" w:hAnsiTheme="minorHAnsi" w:cstheme="minorBidi"/>
          <w:b w:val="0"/>
          <w:noProof/>
          <w:sz w:val="24"/>
          <w:szCs w:val="24"/>
          <w:lang w:eastAsia="en-GB"/>
        </w:rPr>
      </w:pPr>
      <w:ins w:id="48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"_Toc86239544"</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C.8</w:t>
        </w:r>
        <w:r>
          <w:rPr>
            <w:rFonts w:asciiTheme="minorHAnsi" w:eastAsiaTheme="minorEastAsia" w:hAnsiTheme="minorHAnsi" w:cstheme="minorBidi"/>
            <w:b w:val="0"/>
            <w:noProof/>
            <w:sz w:val="24"/>
            <w:szCs w:val="24"/>
            <w:lang w:eastAsia="en-GB"/>
          </w:rPr>
          <w:tab/>
        </w:r>
        <w:r w:rsidRPr="00A54A47">
          <w:rPr>
            <w:rStyle w:val="Lienhypertexte"/>
            <w:noProof/>
          </w:rPr>
          <w:t>Generic metadata associations</w:t>
        </w:r>
        <w:r>
          <w:rPr>
            <w:noProof/>
            <w:webHidden/>
          </w:rPr>
          <w:tab/>
        </w:r>
        <w:r>
          <w:rPr>
            <w:noProof/>
            <w:webHidden/>
          </w:rPr>
          <w:fldChar w:fldCharType="begin"/>
        </w:r>
        <w:r>
          <w:rPr>
            <w:noProof/>
            <w:webHidden/>
          </w:rPr>
          <w:instrText xml:space="preserve"> PAGEREF _Toc86239544 \h </w:instrText>
        </w:r>
      </w:ins>
      <w:r>
        <w:rPr>
          <w:noProof/>
          <w:webHidden/>
        </w:rPr>
      </w:r>
      <w:r>
        <w:rPr>
          <w:noProof/>
          <w:webHidden/>
        </w:rPr>
        <w:fldChar w:fldCharType="separate"/>
      </w:r>
      <w:ins w:id="489" w:author="Ilkka Rinne" w:date="2021-10-27T15:26:00Z">
        <w:r w:rsidR="00814BB2">
          <w:rPr>
            <w:noProof/>
            <w:webHidden/>
          </w:rPr>
          <w:t>154</w:t>
        </w:r>
      </w:ins>
      <w:ins w:id="490" w:author="Ilkka Rinne" w:date="2021-10-27T14:58:00Z">
        <w:r>
          <w:rPr>
            <w:noProof/>
            <w:webHidden/>
          </w:rPr>
          <w:fldChar w:fldCharType="end"/>
        </w:r>
        <w:r w:rsidRPr="00A54A47">
          <w:rPr>
            <w:rStyle w:val="Lienhypertexte"/>
            <w:noProof/>
          </w:rPr>
          <w:fldChar w:fldCharType="end"/>
        </w:r>
      </w:ins>
    </w:p>
    <w:p w14:paraId="218287C0" w14:textId="5CCAE0DE" w:rsidR="008F1D12" w:rsidRDefault="008F1D12">
      <w:pPr>
        <w:pStyle w:val="TM1"/>
        <w:rPr>
          <w:ins w:id="491" w:author="Ilkka Rinne" w:date="2021-10-27T14:58:00Z"/>
          <w:rFonts w:asciiTheme="minorHAnsi" w:eastAsiaTheme="minorEastAsia" w:hAnsiTheme="minorHAnsi" w:cstheme="minorBidi"/>
          <w:b w:val="0"/>
          <w:noProof/>
          <w:sz w:val="24"/>
          <w:szCs w:val="24"/>
          <w:lang w:eastAsia="en-GB"/>
        </w:rPr>
      </w:pPr>
      <w:ins w:id="49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"_Toc86239545"</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C.9</w:t>
        </w:r>
        <w:r>
          <w:rPr>
            <w:rFonts w:asciiTheme="minorHAnsi" w:eastAsiaTheme="minorEastAsia" w:hAnsiTheme="minorHAnsi" w:cstheme="minorBidi"/>
            <w:b w:val="0"/>
            <w:noProof/>
            <w:sz w:val="24"/>
            <w:szCs w:val="24"/>
            <w:lang w:eastAsia="en-GB"/>
          </w:rPr>
          <w:tab/>
        </w:r>
        <w:r w:rsidRPr="00A54A47">
          <w:rPr>
            <w:rStyle w:val="Lienhypertexte"/>
            <w:noProof/>
          </w:rPr>
          <w:t>Discarded concepts</w:t>
        </w:r>
        <w:r>
          <w:rPr>
            <w:noProof/>
            <w:webHidden/>
          </w:rPr>
          <w:tab/>
        </w:r>
        <w:r>
          <w:rPr>
            <w:noProof/>
            <w:webHidden/>
          </w:rPr>
          <w:fldChar w:fldCharType="begin"/>
        </w:r>
        <w:r>
          <w:rPr>
            <w:noProof/>
            <w:webHidden/>
          </w:rPr>
          <w:instrText xml:space="preserve"> PAGEREF _Toc86239545 \h </w:instrText>
        </w:r>
      </w:ins>
      <w:r>
        <w:rPr>
          <w:noProof/>
          <w:webHidden/>
        </w:rPr>
      </w:r>
      <w:r>
        <w:rPr>
          <w:noProof/>
          <w:webHidden/>
        </w:rPr>
        <w:fldChar w:fldCharType="separate"/>
      </w:r>
      <w:ins w:id="493" w:author="Ilkka Rinne" w:date="2021-10-27T15:26:00Z">
        <w:r w:rsidR="00814BB2">
          <w:rPr>
            <w:noProof/>
            <w:webHidden/>
          </w:rPr>
          <w:t>154</w:t>
        </w:r>
      </w:ins>
      <w:ins w:id="494" w:author="Ilkka Rinne" w:date="2021-10-27T14:58:00Z">
        <w:r>
          <w:rPr>
            <w:noProof/>
            <w:webHidden/>
          </w:rPr>
          <w:fldChar w:fldCharType="end"/>
        </w:r>
        <w:r w:rsidRPr="00A54A47">
          <w:rPr>
            <w:rStyle w:val="Lienhypertexte"/>
            <w:noProof/>
          </w:rPr>
          <w:fldChar w:fldCharType="end"/>
        </w:r>
      </w:ins>
    </w:p>
    <w:p w14:paraId="279E84AD" w14:textId="15B95630" w:rsidR="008F1D12" w:rsidRDefault="008F1D12">
      <w:pPr>
        <w:pStyle w:val="TM1"/>
        <w:rPr>
          <w:ins w:id="495" w:author="Ilkka Rinne" w:date="2021-10-27T14:58:00Z"/>
          <w:rFonts w:asciiTheme="minorHAnsi" w:eastAsiaTheme="minorEastAsia" w:hAnsiTheme="minorHAnsi" w:cstheme="minorBidi"/>
          <w:b w:val="0"/>
          <w:noProof/>
          <w:sz w:val="24"/>
          <w:szCs w:val="24"/>
          <w:lang w:eastAsia="en-GB"/>
        </w:rPr>
      </w:pPr>
      <w:ins w:id="49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"_Toc86239546"</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_Toc86239546 \h </w:instrText>
        </w:r>
      </w:ins>
      <w:r>
        <w:rPr>
          <w:noProof/>
          <w:webHidden/>
        </w:rPr>
      </w:r>
      <w:r>
        <w:rPr>
          <w:noProof/>
          <w:webHidden/>
        </w:rPr>
        <w:fldChar w:fldCharType="separate"/>
      </w:r>
      <w:ins w:id="497" w:author="Ilkka Rinne" w:date="2021-10-27T15:26:00Z">
        <w:r w:rsidR="00814BB2">
          <w:rPr>
            <w:noProof/>
            <w:webHidden/>
          </w:rPr>
          <w:t>156</w:t>
        </w:r>
      </w:ins>
      <w:ins w:id="498" w:author="Ilkka Rinne" w:date="2021-10-27T14:58:00Z">
        <w:r>
          <w:rPr>
            <w:noProof/>
            <w:webHidden/>
          </w:rPr>
          <w:fldChar w:fldCharType="end"/>
        </w:r>
        <w:r w:rsidRPr="00A54A47">
          <w:rPr>
            <w:rStyle w:val="Lienhypertexte"/>
            <w:noProof/>
          </w:rPr>
          <w:fldChar w:fldCharType="end"/>
        </w:r>
      </w:ins>
    </w:p>
    <w:p w14:paraId="0754B5F8" w14:textId="758B96EA" w:rsidR="008F1D12" w:rsidRDefault="008F1D12">
      <w:pPr>
        <w:pStyle w:val="TM1"/>
        <w:rPr>
          <w:ins w:id="499" w:author="Ilkka Rinne" w:date="2021-10-27T14:58:00Z"/>
          <w:rFonts w:asciiTheme="minorHAnsi" w:eastAsiaTheme="minorEastAsia" w:hAnsiTheme="minorHAnsi" w:cstheme="minorBidi"/>
          <w:b w:val="0"/>
          <w:noProof/>
          <w:sz w:val="24"/>
          <w:szCs w:val="24"/>
          <w:lang w:eastAsia="en-GB"/>
        </w:rPr>
      </w:pPr>
      <w:ins w:id="500"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"_Toc86239547"</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D.1</w:t>
        </w:r>
        <w:r>
          <w:rPr>
            <w:rFonts w:asciiTheme="minorHAnsi" w:eastAsiaTheme="minorEastAsia" w:hAnsiTheme="minorHAnsi" w:cstheme="minorBidi"/>
            <w:b w:val="0"/>
            <w:noProof/>
            <w:sz w:val="24"/>
            <w:szCs w:val="24"/>
            <w:lang w:eastAsia="en-GB"/>
          </w:rPr>
          <w:tab/>
        </w:r>
        <w:r w:rsidRPr="00A54A47">
          <w:rPr>
            <w:rStyle w:val="Lienhypertexte"/>
            <w:noProof/>
          </w:rPr>
          <w:t>Features, coverages and observations — Different views of information</w:t>
        </w:r>
        <w:r>
          <w:rPr>
            <w:noProof/>
            <w:webHidden/>
          </w:rPr>
          <w:tab/>
        </w:r>
        <w:r>
          <w:rPr>
            <w:noProof/>
            <w:webHidden/>
          </w:rPr>
          <w:fldChar w:fldCharType="begin"/>
        </w:r>
        <w:r>
          <w:rPr>
            <w:noProof/>
            <w:webHidden/>
          </w:rPr>
          <w:instrText xml:space="preserve"> PAGEREF _Toc86239547 \h </w:instrText>
        </w:r>
      </w:ins>
      <w:r>
        <w:rPr>
          <w:noProof/>
          <w:webHidden/>
        </w:rPr>
      </w:r>
      <w:r>
        <w:rPr>
          <w:noProof/>
          <w:webHidden/>
        </w:rPr>
        <w:fldChar w:fldCharType="separate"/>
      </w:r>
      <w:ins w:id="501" w:author="Ilkka Rinne" w:date="2021-10-27T15:26:00Z">
        <w:r w:rsidR="00814BB2">
          <w:rPr>
            <w:noProof/>
            <w:webHidden/>
          </w:rPr>
          <w:t>156</w:t>
        </w:r>
      </w:ins>
      <w:ins w:id="502" w:author="Ilkka Rinne" w:date="2021-10-27T14:58:00Z">
        <w:r>
          <w:rPr>
            <w:noProof/>
            <w:webHidden/>
          </w:rPr>
          <w:fldChar w:fldCharType="end"/>
        </w:r>
        <w:r w:rsidRPr="00A54A47">
          <w:rPr>
            <w:rStyle w:val="Lienhypertexte"/>
            <w:noProof/>
          </w:rPr>
          <w:fldChar w:fldCharType="end"/>
        </w:r>
      </w:ins>
    </w:p>
    <w:p w14:paraId="57D5ABC1" w14:textId="5E3A4C61" w:rsidR="008F1D12" w:rsidRDefault="008F1D12">
      <w:pPr>
        <w:pStyle w:val="TM1"/>
        <w:rPr>
          <w:ins w:id="503" w:author="Ilkka Rinne" w:date="2021-10-27T14:58:00Z"/>
          <w:rFonts w:asciiTheme="minorHAnsi" w:eastAsiaTheme="minorEastAsia" w:hAnsiTheme="minorHAnsi" w:cstheme="minorBidi"/>
          <w:b w:val="0"/>
          <w:noProof/>
          <w:sz w:val="24"/>
          <w:szCs w:val="24"/>
          <w:lang w:eastAsia="en-GB"/>
        </w:rPr>
      </w:pPr>
      <w:ins w:id="504"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"_Toc86239548"</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D.2</w:t>
        </w:r>
        <w:r>
          <w:rPr>
            <w:rFonts w:asciiTheme="minorHAnsi" w:eastAsiaTheme="minorEastAsia" w:hAnsiTheme="minorHAnsi" w:cstheme="minorBidi"/>
            <w:b w:val="0"/>
            <w:noProof/>
            <w:sz w:val="24"/>
            <w:szCs w:val="24"/>
            <w:lang w:eastAsia="en-GB"/>
          </w:rPr>
          <w:tab/>
        </w:r>
        <w:r w:rsidRPr="00A54A47">
          <w:rPr>
            <w:rStyle w:val="Lienhypertexte"/>
            <w:noProof/>
          </w:rPr>
          <w:t>Observation concerns</w:t>
        </w:r>
        <w:r>
          <w:rPr>
            <w:noProof/>
            <w:webHidden/>
          </w:rPr>
          <w:tab/>
        </w:r>
        <w:r>
          <w:rPr>
            <w:noProof/>
            <w:webHidden/>
          </w:rPr>
          <w:fldChar w:fldCharType="begin"/>
        </w:r>
        <w:r>
          <w:rPr>
            <w:noProof/>
            <w:webHidden/>
          </w:rPr>
          <w:instrText xml:space="preserve"> PAGEREF _Toc86239548 \h </w:instrText>
        </w:r>
      </w:ins>
      <w:r>
        <w:rPr>
          <w:noProof/>
          <w:webHidden/>
        </w:rPr>
      </w:r>
      <w:r>
        <w:rPr>
          <w:noProof/>
          <w:webHidden/>
        </w:rPr>
        <w:fldChar w:fldCharType="separate"/>
      </w:r>
      <w:ins w:id="505" w:author="Ilkka Rinne" w:date="2021-10-27T15:26:00Z">
        <w:r w:rsidR="00814BB2">
          <w:rPr>
            <w:noProof/>
            <w:webHidden/>
          </w:rPr>
          <w:t>158</w:t>
        </w:r>
      </w:ins>
      <w:ins w:id="506" w:author="Ilkka Rinne" w:date="2021-10-27T14:58:00Z">
        <w:r>
          <w:rPr>
            <w:noProof/>
            <w:webHidden/>
          </w:rPr>
          <w:fldChar w:fldCharType="end"/>
        </w:r>
        <w:r w:rsidRPr="00A54A47">
          <w:rPr>
            <w:rStyle w:val="Lienhypertexte"/>
            <w:noProof/>
          </w:rPr>
          <w:fldChar w:fldCharType="end"/>
        </w:r>
      </w:ins>
    </w:p>
    <w:p w14:paraId="3B2B01F3" w14:textId="41FD6CC0" w:rsidR="008F1D12" w:rsidRDefault="008F1D12">
      <w:pPr>
        <w:pStyle w:val="TM1"/>
        <w:rPr>
          <w:ins w:id="507" w:author="Ilkka Rinne" w:date="2021-10-27T14:58:00Z"/>
          <w:rFonts w:asciiTheme="minorHAnsi" w:eastAsiaTheme="minorEastAsia" w:hAnsiTheme="minorHAnsi" w:cstheme="minorBidi"/>
          <w:b w:val="0"/>
          <w:noProof/>
          <w:sz w:val="24"/>
          <w:szCs w:val="24"/>
          <w:lang w:eastAsia="en-GB"/>
        </w:rPr>
      </w:pPr>
      <w:ins w:id="508"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"_Toc86239549"</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D.3</w:t>
        </w:r>
        <w:r>
          <w:rPr>
            <w:rFonts w:asciiTheme="minorHAnsi" w:eastAsiaTheme="minorEastAsia" w:hAnsiTheme="minorHAnsi" w:cstheme="minorBidi"/>
            <w:b w:val="0"/>
            <w:noProof/>
            <w:sz w:val="24"/>
            <w:szCs w:val="24"/>
            <w:lang w:eastAsia="en-GB"/>
          </w:rPr>
          <w:tab/>
        </w:r>
        <w:r w:rsidRPr="00A54A47">
          <w:rPr>
            <w:rStyle w:val="Lienhypertexte"/>
            <w:noProof/>
          </w:rPr>
          <w:t>Sample, Sampling concerns</w:t>
        </w:r>
        <w:r>
          <w:rPr>
            <w:noProof/>
            <w:webHidden/>
          </w:rPr>
          <w:tab/>
        </w:r>
        <w:r>
          <w:rPr>
            <w:noProof/>
            <w:webHidden/>
          </w:rPr>
          <w:fldChar w:fldCharType="begin"/>
        </w:r>
        <w:r>
          <w:rPr>
            <w:noProof/>
            <w:webHidden/>
          </w:rPr>
          <w:instrText xml:space="preserve"> PAGEREF _Toc86239549 \h </w:instrText>
        </w:r>
      </w:ins>
      <w:r>
        <w:rPr>
          <w:noProof/>
          <w:webHidden/>
        </w:rPr>
      </w:r>
      <w:r>
        <w:rPr>
          <w:noProof/>
          <w:webHidden/>
        </w:rPr>
        <w:fldChar w:fldCharType="separate"/>
      </w:r>
      <w:ins w:id="509" w:author="Ilkka Rinne" w:date="2021-10-27T15:26:00Z">
        <w:r w:rsidR="00814BB2">
          <w:rPr>
            <w:noProof/>
            <w:webHidden/>
          </w:rPr>
          <w:t>160</w:t>
        </w:r>
      </w:ins>
      <w:ins w:id="510" w:author="Ilkka Rinne" w:date="2021-10-27T14:58:00Z">
        <w:r>
          <w:rPr>
            <w:noProof/>
            <w:webHidden/>
          </w:rPr>
          <w:fldChar w:fldCharType="end"/>
        </w:r>
        <w:r w:rsidRPr="00A54A47">
          <w:rPr>
            <w:rStyle w:val="Lienhypertexte"/>
            <w:noProof/>
          </w:rPr>
          <w:fldChar w:fldCharType="end"/>
        </w:r>
      </w:ins>
    </w:p>
    <w:p w14:paraId="7BF6A443" w14:textId="261BA44D" w:rsidR="008F1D12" w:rsidRDefault="008F1D12">
      <w:pPr>
        <w:pStyle w:val="TM1"/>
        <w:rPr>
          <w:ins w:id="511" w:author="Ilkka Rinne" w:date="2021-10-27T14:58:00Z"/>
          <w:rFonts w:asciiTheme="minorHAnsi" w:eastAsiaTheme="minorEastAsia" w:hAnsiTheme="minorHAnsi" w:cstheme="minorBidi"/>
          <w:b w:val="0"/>
          <w:noProof/>
          <w:sz w:val="24"/>
          <w:szCs w:val="24"/>
          <w:lang w:eastAsia="en-GB"/>
        </w:rPr>
      </w:pPr>
      <w:ins w:id="512"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"_Toc86239550"</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D.4</w:t>
        </w:r>
        <w:r>
          <w:rPr>
            <w:rFonts w:asciiTheme="minorHAnsi" w:eastAsiaTheme="minorEastAsia" w:hAnsiTheme="minorHAnsi" w:cstheme="minorBidi"/>
            <w:b w:val="0"/>
            <w:noProof/>
            <w:sz w:val="24"/>
            <w:szCs w:val="24"/>
            <w:lang w:eastAsia="en-GB"/>
          </w:rPr>
          <w:tab/>
        </w:r>
        <w:r w:rsidRPr="00A54A47">
          <w:rPr>
            <w:rStyle w:val="Lienhypertexte"/>
            <w:noProof/>
          </w:rPr>
          <w:t>Observations and Coverages</w:t>
        </w:r>
        <w:r>
          <w:rPr>
            <w:noProof/>
            <w:webHidden/>
          </w:rPr>
          <w:tab/>
        </w:r>
        <w:r>
          <w:rPr>
            <w:noProof/>
            <w:webHidden/>
          </w:rPr>
          <w:fldChar w:fldCharType="begin"/>
        </w:r>
        <w:r>
          <w:rPr>
            <w:noProof/>
            <w:webHidden/>
          </w:rPr>
          <w:instrText xml:space="preserve"> PAGEREF _Toc86239550 \h </w:instrText>
        </w:r>
      </w:ins>
      <w:r>
        <w:rPr>
          <w:noProof/>
          <w:webHidden/>
        </w:rPr>
      </w:r>
      <w:r>
        <w:rPr>
          <w:noProof/>
          <w:webHidden/>
        </w:rPr>
        <w:fldChar w:fldCharType="separate"/>
      </w:r>
      <w:ins w:id="513" w:author="Ilkka Rinne" w:date="2021-10-27T15:26:00Z">
        <w:r w:rsidR="00814BB2">
          <w:rPr>
            <w:noProof/>
            <w:webHidden/>
          </w:rPr>
          <w:t>162</w:t>
        </w:r>
      </w:ins>
      <w:ins w:id="514" w:author="Ilkka Rinne" w:date="2021-10-27T14:58:00Z">
        <w:r>
          <w:rPr>
            <w:noProof/>
            <w:webHidden/>
          </w:rPr>
          <w:fldChar w:fldCharType="end"/>
        </w:r>
        <w:r w:rsidRPr="00A54A47">
          <w:rPr>
            <w:rStyle w:val="Lienhypertexte"/>
            <w:noProof/>
          </w:rPr>
          <w:fldChar w:fldCharType="end"/>
        </w:r>
      </w:ins>
    </w:p>
    <w:p w14:paraId="40088824" w14:textId="3FD84B60" w:rsidR="008F1D12" w:rsidRDefault="008F1D12">
      <w:pPr>
        <w:pStyle w:val="TM1"/>
        <w:rPr>
          <w:ins w:id="515" w:author="Ilkka Rinne" w:date="2021-10-27T14:58:00Z"/>
          <w:rFonts w:asciiTheme="minorHAnsi" w:eastAsiaTheme="minorEastAsia" w:hAnsiTheme="minorHAnsi" w:cstheme="minorBidi"/>
          <w:b w:val="0"/>
          <w:noProof/>
          <w:sz w:val="24"/>
          <w:szCs w:val="24"/>
          <w:lang w:eastAsia="en-GB"/>
        </w:rPr>
      </w:pPr>
      <w:ins w:id="516" w:author="Ilkka Rinne" w:date="2021-10-27T14:58:00Z">
        <w:r w:rsidRPr="00A54A47">
          <w:rPr>
            <w:rStyle w:val="Lienhypertexte"/>
            <w:noProof/>
          </w:rPr>
          <w:fldChar w:fldCharType="begin"/>
        </w:r>
        <w:r w:rsidRPr="00A54A47">
          <w:rPr>
            <w:rStyle w:val="Lienhypertexte"/>
            <w:noProof/>
          </w:rPr>
          <w:instrText xml:space="preserve"> </w:instrText>
        </w:r>
        <w:r>
          <w:rPr>
            <w:noProof/>
          </w:rPr>
          <w:instrText>HYPERLINK \l "_Toc86239551"</w:instrText>
        </w:r>
        <w:r w:rsidRPr="00A54A47">
          <w:rPr>
            <w:rStyle w:val="Lienhypertexte"/>
            <w:noProof/>
          </w:rPr>
          <w:instrText xml:space="preserve"> </w:instrText>
        </w:r>
        <w:r w:rsidRPr="00A54A47">
          <w:rPr>
            <w:rStyle w:val="Lienhypertexte"/>
            <w:noProof/>
          </w:rPr>
          <w:fldChar w:fldCharType="separate"/>
        </w:r>
        <w:r w:rsidRPr="00A54A47">
          <w:rPr>
            <w:rStyle w:val="Lienhypertexte"/>
            <w:noProof/>
          </w:rPr>
          <w:t>Bibliography</w:t>
        </w:r>
        <w:r>
          <w:rPr>
            <w:noProof/>
            <w:webHidden/>
          </w:rPr>
          <w:tab/>
        </w:r>
        <w:r>
          <w:rPr>
            <w:noProof/>
            <w:webHidden/>
          </w:rPr>
          <w:fldChar w:fldCharType="begin"/>
        </w:r>
        <w:r>
          <w:rPr>
            <w:noProof/>
            <w:webHidden/>
          </w:rPr>
          <w:instrText xml:space="preserve"> PAGEREF _Toc86239551 \h </w:instrText>
        </w:r>
      </w:ins>
      <w:r>
        <w:rPr>
          <w:noProof/>
          <w:webHidden/>
        </w:rPr>
      </w:r>
      <w:r>
        <w:rPr>
          <w:noProof/>
          <w:webHidden/>
        </w:rPr>
        <w:fldChar w:fldCharType="separate"/>
      </w:r>
      <w:ins w:id="517" w:author="Ilkka Rinne" w:date="2021-10-27T15:26:00Z">
        <w:r w:rsidR="00814BB2">
          <w:rPr>
            <w:noProof/>
            <w:webHidden/>
          </w:rPr>
          <w:t>165</w:t>
        </w:r>
      </w:ins>
      <w:ins w:id="518" w:author="Ilkka Rinne" w:date="2021-10-27T14:58:00Z">
        <w:r>
          <w:rPr>
            <w:noProof/>
            <w:webHidden/>
          </w:rPr>
          <w:fldChar w:fldCharType="end"/>
        </w:r>
        <w:r w:rsidRPr="00A54A47">
          <w:rPr>
            <w:rStyle w:val="Lienhypertexte"/>
            <w:noProof/>
          </w:rPr>
          <w:fldChar w:fldCharType="end"/>
        </w:r>
      </w:ins>
    </w:p>
    <w:p w14:paraId="6BBC3A8F" w14:textId="225B92D7" w:rsidR="00FD7B7C" w:rsidDel="008F1D12" w:rsidRDefault="00FD7B7C">
      <w:pPr>
        <w:pStyle w:val="TM1"/>
        <w:rPr>
          <w:del w:id="519" w:author="Ilkka Rinne" w:date="2021-10-27T14:58:00Z"/>
          <w:rFonts w:asciiTheme="minorHAnsi" w:eastAsiaTheme="minorEastAsia" w:hAnsiTheme="minorHAnsi" w:cstheme="minorBidi"/>
          <w:b w:val="0"/>
          <w:noProof/>
          <w:sz w:val="24"/>
          <w:szCs w:val="24"/>
          <w:lang w:eastAsia="en-GB"/>
        </w:rPr>
      </w:pPr>
      <w:del w:id="520" w:author="Ilkka Rinne" w:date="2021-10-27T14:58:00Z">
        <w:r w:rsidRPr="008F1D12" w:rsidDel="008F1D12">
          <w:rPr>
            <w:rPrChange w:id="521" w:author="Ilkka Rinne" w:date="2021-10-27T14:58:00Z">
              <w:rPr>
                <w:rStyle w:val="Lienhypertexte"/>
                <w:noProof/>
              </w:rPr>
            </w:rPrChange>
          </w:rPr>
          <w:delText>Foreword</w:delText>
        </w:r>
        <w:r w:rsidDel="008F1D12">
          <w:rPr>
            <w:noProof/>
            <w:webHidden/>
          </w:rPr>
          <w:tab/>
          <w:delText>xi</w:delText>
        </w:r>
      </w:del>
    </w:p>
    <w:p w14:paraId="2F1F828D" w14:textId="1C9A8224" w:rsidR="00FD7B7C" w:rsidDel="008F1D12" w:rsidRDefault="00FD7B7C">
      <w:pPr>
        <w:pStyle w:val="TM1"/>
        <w:rPr>
          <w:del w:id="522" w:author="Ilkka Rinne" w:date="2021-10-27T14:58:00Z"/>
          <w:rFonts w:asciiTheme="minorHAnsi" w:eastAsiaTheme="minorEastAsia" w:hAnsiTheme="minorHAnsi" w:cstheme="minorBidi"/>
          <w:b w:val="0"/>
          <w:noProof/>
          <w:sz w:val="24"/>
          <w:szCs w:val="24"/>
          <w:lang w:eastAsia="en-GB"/>
        </w:rPr>
      </w:pPr>
      <w:del w:id="523" w:author="Ilkka Rinne" w:date="2021-10-27T14:58:00Z">
        <w:r w:rsidRPr="008F1D12" w:rsidDel="008F1D12">
          <w:rPr>
            <w:rPrChange w:id="524" w:author="Ilkka Rinne" w:date="2021-10-27T14:58:00Z">
              <w:rPr>
                <w:rStyle w:val="Lienhypertexte"/>
                <w:noProof/>
              </w:rPr>
            </w:rPrChange>
          </w:rPr>
          <w:delText>Introduction</w:delText>
        </w:r>
        <w:r w:rsidDel="008F1D12">
          <w:rPr>
            <w:noProof/>
            <w:webHidden/>
          </w:rPr>
          <w:tab/>
          <w:delText>xii</w:delText>
        </w:r>
      </w:del>
    </w:p>
    <w:p w14:paraId="66E025C6" w14:textId="596E9E1A" w:rsidR="00FD7B7C" w:rsidDel="008F1D12" w:rsidRDefault="00FD7B7C">
      <w:pPr>
        <w:pStyle w:val="TM1"/>
        <w:rPr>
          <w:del w:id="525" w:author="Ilkka Rinne" w:date="2021-10-27T14:58:00Z"/>
          <w:rFonts w:asciiTheme="minorHAnsi" w:eastAsiaTheme="minorEastAsia" w:hAnsiTheme="minorHAnsi" w:cstheme="minorBidi"/>
          <w:b w:val="0"/>
          <w:noProof/>
          <w:sz w:val="24"/>
          <w:szCs w:val="24"/>
          <w:lang w:eastAsia="en-GB"/>
        </w:rPr>
      </w:pPr>
      <w:del w:id="526" w:author="Ilkka Rinne" w:date="2021-10-27T14:58:00Z">
        <w:r w:rsidRPr="008F1D12" w:rsidDel="008F1D12">
          <w:rPr>
            <w:rPrChange w:id="527" w:author="Ilkka Rinne" w:date="2021-10-27T14:58:00Z">
              <w:rPr>
                <w:rStyle w:val="Lienhypertexte"/>
                <w:noProof/>
              </w:rPr>
            </w:rPrChange>
          </w:rPr>
          <w:delText>1</w:delText>
        </w:r>
        <w:r w:rsidDel="008F1D12">
          <w:rPr>
            <w:rFonts w:asciiTheme="minorHAnsi" w:eastAsiaTheme="minorEastAsia" w:hAnsiTheme="minorHAnsi" w:cstheme="minorBidi"/>
            <w:b w:val="0"/>
            <w:noProof/>
            <w:sz w:val="24"/>
            <w:szCs w:val="24"/>
            <w:lang w:eastAsia="en-GB"/>
          </w:rPr>
          <w:tab/>
        </w:r>
        <w:r w:rsidRPr="008F1D12" w:rsidDel="008F1D12">
          <w:rPr>
            <w:rPrChange w:id="528" w:author="Ilkka Rinne" w:date="2021-10-27T14:58:00Z">
              <w:rPr>
                <w:rStyle w:val="Lienhypertexte"/>
                <w:noProof/>
              </w:rPr>
            </w:rPrChange>
          </w:rPr>
          <w:delText>Scope</w:delText>
        </w:r>
        <w:r w:rsidDel="008F1D12">
          <w:rPr>
            <w:noProof/>
            <w:webHidden/>
          </w:rPr>
          <w:tab/>
          <w:delText>1</w:delText>
        </w:r>
      </w:del>
    </w:p>
    <w:p w14:paraId="401612DE" w14:textId="6C3DA6CD" w:rsidR="00FD7B7C" w:rsidDel="008F1D12" w:rsidRDefault="00FD7B7C">
      <w:pPr>
        <w:pStyle w:val="TM1"/>
        <w:rPr>
          <w:del w:id="529" w:author="Ilkka Rinne" w:date="2021-10-27T14:58:00Z"/>
          <w:rFonts w:asciiTheme="minorHAnsi" w:eastAsiaTheme="minorEastAsia" w:hAnsiTheme="minorHAnsi" w:cstheme="minorBidi"/>
          <w:b w:val="0"/>
          <w:noProof/>
          <w:sz w:val="24"/>
          <w:szCs w:val="24"/>
          <w:lang w:eastAsia="en-GB"/>
        </w:rPr>
      </w:pPr>
      <w:del w:id="530" w:author="Ilkka Rinne" w:date="2021-10-27T14:58:00Z">
        <w:r w:rsidRPr="008F1D12" w:rsidDel="008F1D12">
          <w:rPr>
            <w:rPrChange w:id="531" w:author="Ilkka Rinne" w:date="2021-10-27T14:58:00Z">
              <w:rPr>
                <w:rStyle w:val="Lienhypertexte"/>
                <w:noProof/>
              </w:rPr>
            </w:rPrChange>
          </w:rPr>
          <w:delText>2</w:delText>
        </w:r>
        <w:r w:rsidDel="008F1D12">
          <w:rPr>
            <w:rFonts w:asciiTheme="minorHAnsi" w:eastAsiaTheme="minorEastAsia" w:hAnsiTheme="minorHAnsi" w:cstheme="minorBidi"/>
            <w:b w:val="0"/>
            <w:noProof/>
            <w:sz w:val="24"/>
            <w:szCs w:val="24"/>
            <w:lang w:eastAsia="en-GB"/>
          </w:rPr>
          <w:tab/>
        </w:r>
        <w:r w:rsidRPr="008F1D12" w:rsidDel="008F1D12">
          <w:rPr>
            <w:rPrChange w:id="532" w:author="Ilkka Rinne" w:date="2021-10-27T14:58:00Z">
              <w:rPr>
                <w:rStyle w:val="Lienhypertexte"/>
                <w:noProof/>
              </w:rPr>
            </w:rPrChange>
          </w:rPr>
          <w:delText>Normative references</w:delText>
        </w:r>
        <w:r w:rsidDel="008F1D12">
          <w:rPr>
            <w:noProof/>
            <w:webHidden/>
          </w:rPr>
          <w:tab/>
          <w:delText>1</w:delText>
        </w:r>
      </w:del>
    </w:p>
    <w:p w14:paraId="29DEA4BE" w14:textId="7B4FE5A3" w:rsidR="00FD7B7C" w:rsidDel="008F1D12" w:rsidRDefault="00FD7B7C">
      <w:pPr>
        <w:pStyle w:val="TM1"/>
        <w:rPr>
          <w:del w:id="533" w:author="Ilkka Rinne" w:date="2021-10-27T14:58:00Z"/>
          <w:rFonts w:asciiTheme="minorHAnsi" w:eastAsiaTheme="minorEastAsia" w:hAnsiTheme="minorHAnsi" w:cstheme="minorBidi"/>
          <w:b w:val="0"/>
          <w:noProof/>
          <w:sz w:val="24"/>
          <w:szCs w:val="24"/>
          <w:lang w:eastAsia="en-GB"/>
        </w:rPr>
      </w:pPr>
      <w:del w:id="534" w:author="Ilkka Rinne" w:date="2021-10-27T14:58:00Z">
        <w:r w:rsidRPr="008F1D12" w:rsidDel="008F1D12">
          <w:rPr>
            <w:rPrChange w:id="535" w:author="Ilkka Rinne" w:date="2021-10-27T14:58:00Z">
              <w:rPr>
                <w:rStyle w:val="Lienhypertexte"/>
                <w:noProof/>
              </w:rPr>
            </w:rPrChange>
          </w:rPr>
          <w:delText>3</w:delText>
        </w:r>
        <w:r w:rsidDel="008F1D12">
          <w:rPr>
            <w:rFonts w:asciiTheme="minorHAnsi" w:eastAsiaTheme="minorEastAsia" w:hAnsiTheme="minorHAnsi" w:cstheme="minorBidi"/>
            <w:b w:val="0"/>
            <w:noProof/>
            <w:sz w:val="24"/>
            <w:szCs w:val="24"/>
            <w:lang w:eastAsia="en-GB"/>
          </w:rPr>
          <w:tab/>
        </w:r>
        <w:r w:rsidRPr="008F1D12" w:rsidDel="008F1D12">
          <w:rPr>
            <w:rPrChange w:id="536" w:author="Ilkka Rinne" w:date="2021-10-27T14:58:00Z">
              <w:rPr>
                <w:rStyle w:val="Lienhypertexte"/>
                <w:noProof/>
              </w:rPr>
            </w:rPrChange>
          </w:rPr>
          <w:delText>Terms and definitions</w:delText>
        </w:r>
        <w:r w:rsidDel="008F1D12">
          <w:rPr>
            <w:noProof/>
            <w:webHidden/>
          </w:rPr>
          <w:tab/>
          <w:delText>1</w:delText>
        </w:r>
      </w:del>
    </w:p>
    <w:p w14:paraId="5D62DB8C" w14:textId="7BE6AD21" w:rsidR="00FD7B7C" w:rsidDel="008F1D12" w:rsidRDefault="00FD7B7C">
      <w:pPr>
        <w:pStyle w:val="TM2"/>
        <w:rPr>
          <w:del w:id="537" w:author="Ilkka Rinne" w:date="2021-10-27T14:58:00Z"/>
          <w:rFonts w:asciiTheme="minorHAnsi" w:eastAsiaTheme="minorEastAsia" w:hAnsiTheme="minorHAnsi" w:cstheme="minorBidi"/>
          <w:b w:val="0"/>
          <w:noProof/>
          <w:sz w:val="24"/>
          <w:szCs w:val="24"/>
          <w:lang w:eastAsia="en-GB"/>
        </w:rPr>
      </w:pPr>
      <w:del w:id="538" w:author="Ilkka Rinne" w:date="2021-10-27T14:58:00Z">
        <w:r w:rsidRPr="008F1D12" w:rsidDel="008F1D12">
          <w:rPr>
            <w:rPrChange w:id="539" w:author="Ilkka Rinne" w:date="2021-10-27T14:58:00Z">
              <w:rPr>
                <w:rStyle w:val="Lienhypertexte"/>
                <w:noProof/>
              </w:rPr>
            </w:rPrChange>
          </w:rPr>
          <w:delText>3.1</w:delText>
        </w:r>
        <w:r w:rsidDel="008F1D12">
          <w:rPr>
            <w:rFonts w:asciiTheme="minorHAnsi" w:eastAsiaTheme="minorEastAsia" w:hAnsiTheme="minorHAnsi" w:cstheme="minorBidi"/>
            <w:b w:val="0"/>
            <w:noProof/>
            <w:sz w:val="24"/>
            <w:szCs w:val="24"/>
            <w:lang w:eastAsia="en-GB"/>
          </w:rPr>
          <w:tab/>
        </w:r>
        <w:r w:rsidRPr="008F1D12" w:rsidDel="008F1D12">
          <w:rPr>
            <w:rPrChange w:id="540" w:author="Ilkka Rinne" w:date="2021-10-27T14:58:00Z">
              <w:rPr>
                <w:rStyle w:val="Lienhypertexte"/>
                <w:noProof/>
              </w:rPr>
            </w:rPrChange>
          </w:rPr>
          <w:delText>External Terms and definitions</w:delText>
        </w:r>
        <w:r w:rsidDel="008F1D12">
          <w:rPr>
            <w:noProof/>
            <w:webHidden/>
          </w:rPr>
          <w:tab/>
          <w:delText>1</w:delText>
        </w:r>
      </w:del>
    </w:p>
    <w:p w14:paraId="348D717C" w14:textId="08312EEF" w:rsidR="00FD7B7C" w:rsidDel="008F1D12" w:rsidRDefault="00FD7B7C">
      <w:pPr>
        <w:pStyle w:val="TM2"/>
        <w:rPr>
          <w:del w:id="541" w:author="Ilkka Rinne" w:date="2021-10-27T14:58:00Z"/>
          <w:rFonts w:asciiTheme="minorHAnsi" w:eastAsiaTheme="minorEastAsia" w:hAnsiTheme="minorHAnsi" w:cstheme="minorBidi"/>
          <w:b w:val="0"/>
          <w:noProof/>
          <w:sz w:val="24"/>
          <w:szCs w:val="24"/>
          <w:lang w:eastAsia="en-GB"/>
        </w:rPr>
      </w:pPr>
      <w:del w:id="542" w:author="Ilkka Rinne" w:date="2021-10-27T14:58:00Z">
        <w:r w:rsidRPr="008F1D12" w:rsidDel="008F1D12">
          <w:rPr>
            <w:rPrChange w:id="543" w:author="Ilkka Rinne" w:date="2021-10-27T14:58:00Z">
              <w:rPr>
                <w:rStyle w:val="Lienhypertexte"/>
                <w:noProof/>
              </w:rPr>
            </w:rPrChange>
          </w:rPr>
          <w:delText>3.2</w:delText>
        </w:r>
        <w:r w:rsidDel="008F1D12">
          <w:rPr>
            <w:rFonts w:asciiTheme="minorHAnsi" w:eastAsiaTheme="minorEastAsia" w:hAnsiTheme="minorHAnsi" w:cstheme="minorBidi"/>
            <w:b w:val="0"/>
            <w:noProof/>
            <w:sz w:val="24"/>
            <w:szCs w:val="24"/>
            <w:lang w:eastAsia="en-GB"/>
          </w:rPr>
          <w:tab/>
        </w:r>
        <w:r w:rsidRPr="008F1D12" w:rsidDel="008F1D12">
          <w:rPr>
            <w:rPrChange w:id="544" w:author="Ilkka Rinne" w:date="2021-10-27T14:58:00Z">
              <w:rPr>
                <w:rStyle w:val="Lienhypertexte"/>
                <w:noProof/>
              </w:rPr>
            </w:rPrChange>
          </w:rPr>
          <w:delText>Internal Terms and definitions</w:delText>
        </w:r>
        <w:r w:rsidDel="008F1D12">
          <w:rPr>
            <w:noProof/>
            <w:webHidden/>
          </w:rPr>
          <w:tab/>
          <w:delText>5</w:delText>
        </w:r>
      </w:del>
    </w:p>
    <w:p w14:paraId="314783E8" w14:textId="368DC375" w:rsidR="00FD7B7C" w:rsidDel="008F1D12" w:rsidRDefault="00FD7B7C">
      <w:pPr>
        <w:pStyle w:val="TM1"/>
        <w:rPr>
          <w:del w:id="545" w:author="Ilkka Rinne" w:date="2021-10-27T14:58:00Z"/>
          <w:rFonts w:asciiTheme="minorHAnsi" w:eastAsiaTheme="minorEastAsia" w:hAnsiTheme="minorHAnsi" w:cstheme="minorBidi"/>
          <w:b w:val="0"/>
          <w:noProof/>
          <w:sz w:val="24"/>
          <w:szCs w:val="24"/>
          <w:lang w:eastAsia="en-GB"/>
        </w:rPr>
      </w:pPr>
      <w:del w:id="546" w:author="Ilkka Rinne" w:date="2021-10-27T14:58:00Z">
        <w:r w:rsidRPr="008F1D12" w:rsidDel="008F1D12">
          <w:rPr>
            <w:rPrChange w:id="547" w:author="Ilkka Rinne" w:date="2021-10-27T14:58:00Z">
              <w:rPr>
                <w:rStyle w:val="Lienhypertexte"/>
                <w:noProof/>
              </w:rPr>
            </w:rPrChange>
          </w:rPr>
          <w:delText>4</w:delText>
        </w:r>
        <w:r w:rsidDel="008F1D12">
          <w:rPr>
            <w:rFonts w:asciiTheme="minorHAnsi" w:eastAsiaTheme="minorEastAsia" w:hAnsiTheme="minorHAnsi" w:cstheme="minorBidi"/>
            <w:b w:val="0"/>
            <w:noProof/>
            <w:sz w:val="24"/>
            <w:szCs w:val="24"/>
            <w:lang w:eastAsia="en-GB"/>
          </w:rPr>
          <w:tab/>
        </w:r>
        <w:r w:rsidRPr="008F1D12" w:rsidDel="008F1D12">
          <w:rPr>
            <w:rPrChange w:id="548" w:author="Ilkka Rinne" w:date="2021-10-27T14:58:00Z">
              <w:rPr>
                <w:rStyle w:val="Lienhypertexte"/>
                <w:noProof/>
              </w:rPr>
            </w:rPrChange>
          </w:rPr>
          <w:delText>Conformance</w:delText>
        </w:r>
        <w:r w:rsidDel="008F1D12">
          <w:rPr>
            <w:noProof/>
            <w:webHidden/>
          </w:rPr>
          <w:tab/>
          <w:delText>7</w:delText>
        </w:r>
      </w:del>
    </w:p>
    <w:p w14:paraId="1F9C174D" w14:textId="37A0141E" w:rsidR="00FD7B7C" w:rsidDel="008F1D12" w:rsidRDefault="00FD7B7C">
      <w:pPr>
        <w:pStyle w:val="TM2"/>
        <w:rPr>
          <w:del w:id="549" w:author="Ilkka Rinne" w:date="2021-10-27T14:58:00Z"/>
          <w:rFonts w:asciiTheme="minorHAnsi" w:eastAsiaTheme="minorEastAsia" w:hAnsiTheme="minorHAnsi" w:cstheme="minorBidi"/>
          <w:b w:val="0"/>
          <w:noProof/>
          <w:sz w:val="24"/>
          <w:szCs w:val="24"/>
          <w:lang w:eastAsia="en-GB"/>
        </w:rPr>
      </w:pPr>
      <w:del w:id="550" w:author="Ilkka Rinne" w:date="2021-10-27T14:58:00Z">
        <w:r w:rsidRPr="008F1D12" w:rsidDel="008F1D12">
          <w:rPr>
            <w:rPrChange w:id="551" w:author="Ilkka Rinne" w:date="2021-10-27T14:58:00Z">
              <w:rPr>
                <w:rStyle w:val="Lienhypertexte"/>
                <w:noProof/>
              </w:rPr>
            </w:rPrChange>
          </w:rPr>
          <w:delText>4.1</w:delText>
        </w:r>
        <w:r w:rsidDel="008F1D12">
          <w:rPr>
            <w:rFonts w:asciiTheme="minorHAnsi" w:eastAsiaTheme="minorEastAsia" w:hAnsiTheme="minorHAnsi" w:cstheme="minorBidi"/>
            <w:b w:val="0"/>
            <w:noProof/>
            <w:sz w:val="24"/>
            <w:szCs w:val="24"/>
            <w:lang w:eastAsia="en-GB"/>
          </w:rPr>
          <w:tab/>
        </w:r>
        <w:r w:rsidRPr="008F1D12" w:rsidDel="008F1D12">
          <w:rPr>
            <w:rPrChange w:id="552" w:author="Ilkka Rinne" w:date="2021-10-27T14:58:00Z">
              <w:rPr>
                <w:rStyle w:val="Lienhypertexte"/>
                <w:noProof/>
              </w:rPr>
            </w:rPrChange>
          </w:rPr>
          <w:delText>Overview</w:delText>
        </w:r>
        <w:r w:rsidDel="008F1D12">
          <w:rPr>
            <w:noProof/>
            <w:webHidden/>
          </w:rPr>
          <w:tab/>
          <w:delText>7</w:delText>
        </w:r>
      </w:del>
    </w:p>
    <w:p w14:paraId="4236AB68" w14:textId="0846D2EC" w:rsidR="00FD7B7C" w:rsidDel="008F1D12" w:rsidRDefault="00FD7B7C">
      <w:pPr>
        <w:pStyle w:val="TM2"/>
        <w:rPr>
          <w:del w:id="553" w:author="Ilkka Rinne" w:date="2021-10-27T14:58:00Z"/>
          <w:rFonts w:asciiTheme="minorHAnsi" w:eastAsiaTheme="minorEastAsia" w:hAnsiTheme="minorHAnsi" w:cstheme="minorBidi"/>
          <w:b w:val="0"/>
          <w:noProof/>
          <w:sz w:val="24"/>
          <w:szCs w:val="24"/>
          <w:lang w:eastAsia="en-GB"/>
        </w:rPr>
      </w:pPr>
      <w:del w:id="554" w:author="Ilkka Rinne" w:date="2021-10-27T14:58:00Z">
        <w:r w:rsidRPr="008F1D12" w:rsidDel="008F1D12">
          <w:rPr>
            <w:rPrChange w:id="555" w:author="Ilkka Rinne" w:date="2021-10-27T14:58:00Z">
              <w:rPr>
                <w:rStyle w:val="Lienhypertexte"/>
                <w:noProof/>
              </w:rPr>
            </w:rPrChange>
          </w:rPr>
          <w:lastRenderedPageBreak/>
          <w:delText>4.2</w:delText>
        </w:r>
        <w:r w:rsidDel="008F1D12">
          <w:rPr>
            <w:rFonts w:asciiTheme="minorHAnsi" w:eastAsiaTheme="minorEastAsia" w:hAnsiTheme="minorHAnsi" w:cstheme="minorBidi"/>
            <w:b w:val="0"/>
            <w:noProof/>
            <w:sz w:val="24"/>
            <w:szCs w:val="24"/>
            <w:lang w:eastAsia="en-GB"/>
          </w:rPr>
          <w:tab/>
        </w:r>
        <w:r w:rsidRPr="008F1D12" w:rsidDel="008F1D12">
          <w:rPr>
            <w:rPrChange w:id="556" w:author="Ilkka Rinne" w:date="2021-10-27T14:58:00Z">
              <w:rPr>
                <w:rStyle w:val="Lienhypertexte"/>
                <w:noProof/>
              </w:rPr>
            </w:rPrChange>
          </w:rPr>
          <w:delText>Conformance classes related to models including Observations and Measurements</w:delText>
        </w:r>
        <w:r w:rsidDel="008F1D12">
          <w:rPr>
            <w:noProof/>
            <w:webHidden/>
          </w:rPr>
          <w:tab/>
          <w:delText>7</w:delText>
        </w:r>
      </w:del>
    </w:p>
    <w:p w14:paraId="465A84BB" w14:textId="7795D505" w:rsidR="00FD7B7C" w:rsidDel="008F1D12" w:rsidRDefault="00FD7B7C">
      <w:pPr>
        <w:pStyle w:val="TM1"/>
        <w:rPr>
          <w:del w:id="557" w:author="Ilkka Rinne" w:date="2021-10-27T14:58:00Z"/>
          <w:rFonts w:asciiTheme="minorHAnsi" w:eastAsiaTheme="minorEastAsia" w:hAnsiTheme="minorHAnsi" w:cstheme="minorBidi"/>
          <w:b w:val="0"/>
          <w:noProof/>
          <w:sz w:val="24"/>
          <w:szCs w:val="24"/>
          <w:lang w:eastAsia="en-GB"/>
        </w:rPr>
      </w:pPr>
      <w:del w:id="558" w:author="Ilkka Rinne" w:date="2021-10-27T14:58:00Z">
        <w:r w:rsidRPr="008F1D12" w:rsidDel="008F1D12">
          <w:rPr>
            <w:rPrChange w:id="559" w:author="Ilkka Rinne" w:date="2021-10-27T14:58:00Z">
              <w:rPr>
                <w:rStyle w:val="Lienhypertexte"/>
                <w:noProof/>
              </w:rPr>
            </w:rPrChange>
          </w:rPr>
          <w:delText>5</w:delText>
        </w:r>
        <w:r w:rsidDel="008F1D12">
          <w:rPr>
            <w:rFonts w:asciiTheme="minorHAnsi" w:eastAsiaTheme="minorEastAsia" w:hAnsiTheme="minorHAnsi" w:cstheme="minorBidi"/>
            <w:b w:val="0"/>
            <w:noProof/>
            <w:sz w:val="24"/>
            <w:szCs w:val="24"/>
            <w:lang w:eastAsia="en-GB"/>
          </w:rPr>
          <w:tab/>
        </w:r>
        <w:r w:rsidRPr="008F1D12" w:rsidDel="008F1D12">
          <w:rPr>
            <w:rPrChange w:id="560" w:author="Ilkka Rinne" w:date="2021-10-27T14:58:00Z">
              <w:rPr>
                <w:rStyle w:val="Lienhypertexte"/>
                <w:noProof/>
              </w:rPr>
            </w:rPrChange>
          </w:rPr>
          <w:delText>Document conventions</w:delText>
        </w:r>
        <w:r w:rsidDel="008F1D12">
          <w:rPr>
            <w:noProof/>
            <w:webHidden/>
          </w:rPr>
          <w:tab/>
          <w:delText>10</w:delText>
        </w:r>
      </w:del>
    </w:p>
    <w:p w14:paraId="19A2CC82" w14:textId="6CB52488" w:rsidR="00FD7B7C" w:rsidDel="008F1D12" w:rsidRDefault="00FD7B7C">
      <w:pPr>
        <w:pStyle w:val="TM2"/>
        <w:rPr>
          <w:del w:id="561" w:author="Ilkka Rinne" w:date="2021-10-27T14:58:00Z"/>
          <w:rFonts w:asciiTheme="minorHAnsi" w:eastAsiaTheme="minorEastAsia" w:hAnsiTheme="minorHAnsi" w:cstheme="minorBidi"/>
          <w:b w:val="0"/>
          <w:noProof/>
          <w:sz w:val="24"/>
          <w:szCs w:val="24"/>
          <w:lang w:eastAsia="en-GB"/>
        </w:rPr>
      </w:pPr>
      <w:del w:id="562" w:author="Ilkka Rinne" w:date="2021-10-27T14:58:00Z">
        <w:r w:rsidRPr="008F1D12" w:rsidDel="008F1D12">
          <w:rPr>
            <w:rPrChange w:id="563" w:author="Ilkka Rinne" w:date="2021-10-27T14:58:00Z">
              <w:rPr>
                <w:rStyle w:val="Lienhypertexte"/>
                <w:noProof/>
              </w:rPr>
            </w:rPrChange>
          </w:rPr>
          <w:delText>5.1</w:delText>
        </w:r>
        <w:r w:rsidDel="008F1D12">
          <w:rPr>
            <w:rFonts w:asciiTheme="minorHAnsi" w:eastAsiaTheme="minorEastAsia" w:hAnsiTheme="minorHAnsi" w:cstheme="minorBidi"/>
            <w:b w:val="0"/>
            <w:noProof/>
            <w:sz w:val="24"/>
            <w:szCs w:val="24"/>
            <w:lang w:eastAsia="en-GB"/>
          </w:rPr>
          <w:tab/>
        </w:r>
        <w:r w:rsidRPr="008F1D12" w:rsidDel="008F1D12">
          <w:rPr>
            <w:rPrChange w:id="564" w:author="Ilkka Rinne" w:date="2021-10-27T14:58:00Z">
              <w:rPr>
                <w:rStyle w:val="Lienhypertexte"/>
                <w:noProof/>
              </w:rPr>
            </w:rPrChange>
          </w:rPr>
          <w:delText>Abbreviated terms and acronyms</w:delText>
        </w:r>
        <w:r w:rsidDel="008F1D12">
          <w:rPr>
            <w:noProof/>
            <w:webHidden/>
          </w:rPr>
          <w:tab/>
          <w:delText>10</w:delText>
        </w:r>
      </w:del>
    </w:p>
    <w:p w14:paraId="158C5126" w14:textId="2C4A6E99" w:rsidR="00FD7B7C" w:rsidDel="008F1D12" w:rsidRDefault="00FD7B7C">
      <w:pPr>
        <w:pStyle w:val="TM2"/>
        <w:rPr>
          <w:del w:id="565" w:author="Ilkka Rinne" w:date="2021-10-27T14:58:00Z"/>
          <w:rFonts w:asciiTheme="minorHAnsi" w:eastAsiaTheme="minorEastAsia" w:hAnsiTheme="minorHAnsi" w:cstheme="minorBidi"/>
          <w:b w:val="0"/>
          <w:noProof/>
          <w:sz w:val="24"/>
          <w:szCs w:val="24"/>
          <w:lang w:eastAsia="en-GB"/>
        </w:rPr>
      </w:pPr>
      <w:del w:id="566" w:author="Ilkka Rinne" w:date="2021-10-27T14:58:00Z">
        <w:r w:rsidRPr="008F1D12" w:rsidDel="008F1D12">
          <w:rPr>
            <w:rPrChange w:id="567" w:author="Ilkka Rinne" w:date="2021-10-27T14:58:00Z">
              <w:rPr>
                <w:rStyle w:val="Lienhypertexte"/>
                <w:noProof/>
              </w:rPr>
            </w:rPrChange>
          </w:rPr>
          <w:delText>5.2</w:delText>
        </w:r>
        <w:r w:rsidDel="008F1D12">
          <w:rPr>
            <w:rFonts w:asciiTheme="minorHAnsi" w:eastAsiaTheme="minorEastAsia" w:hAnsiTheme="minorHAnsi" w:cstheme="minorBidi"/>
            <w:b w:val="0"/>
            <w:noProof/>
            <w:sz w:val="24"/>
            <w:szCs w:val="24"/>
            <w:lang w:eastAsia="en-GB"/>
          </w:rPr>
          <w:tab/>
        </w:r>
        <w:r w:rsidRPr="008F1D12" w:rsidDel="008F1D12">
          <w:rPr>
            <w:rPrChange w:id="568" w:author="Ilkka Rinne" w:date="2021-10-27T14:58:00Z">
              <w:rPr>
                <w:rStyle w:val="Lienhypertexte"/>
                <w:noProof/>
              </w:rPr>
            </w:rPrChange>
          </w:rPr>
          <w:delText>Schema language</w:delText>
        </w:r>
        <w:r w:rsidDel="008F1D12">
          <w:rPr>
            <w:noProof/>
            <w:webHidden/>
          </w:rPr>
          <w:tab/>
          <w:delText>11</w:delText>
        </w:r>
      </w:del>
    </w:p>
    <w:p w14:paraId="4311E1F1" w14:textId="3EF5AA19" w:rsidR="00FD7B7C" w:rsidDel="008F1D12" w:rsidRDefault="00FD7B7C">
      <w:pPr>
        <w:pStyle w:val="TM2"/>
        <w:rPr>
          <w:del w:id="569" w:author="Ilkka Rinne" w:date="2021-10-27T14:58:00Z"/>
          <w:rFonts w:asciiTheme="minorHAnsi" w:eastAsiaTheme="minorEastAsia" w:hAnsiTheme="minorHAnsi" w:cstheme="minorBidi"/>
          <w:b w:val="0"/>
          <w:noProof/>
          <w:sz w:val="24"/>
          <w:szCs w:val="24"/>
          <w:lang w:eastAsia="en-GB"/>
        </w:rPr>
      </w:pPr>
      <w:del w:id="570" w:author="Ilkka Rinne" w:date="2021-10-27T14:58:00Z">
        <w:r w:rsidRPr="008F1D12" w:rsidDel="008F1D12">
          <w:rPr>
            <w:rPrChange w:id="571" w:author="Ilkka Rinne" w:date="2021-10-27T14:58:00Z">
              <w:rPr>
                <w:rStyle w:val="Lienhypertexte"/>
                <w:noProof/>
              </w:rPr>
            </w:rPrChange>
          </w:rPr>
          <w:delText>5.3</w:delText>
        </w:r>
        <w:r w:rsidDel="008F1D12">
          <w:rPr>
            <w:rFonts w:asciiTheme="minorHAnsi" w:eastAsiaTheme="minorEastAsia" w:hAnsiTheme="minorHAnsi" w:cstheme="minorBidi"/>
            <w:b w:val="0"/>
            <w:noProof/>
            <w:sz w:val="24"/>
            <w:szCs w:val="24"/>
            <w:lang w:eastAsia="en-GB"/>
          </w:rPr>
          <w:tab/>
        </w:r>
        <w:r w:rsidRPr="008F1D12" w:rsidDel="008F1D12">
          <w:rPr>
            <w:rPrChange w:id="572" w:author="Ilkka Rinne" w:date="2021-10-27T14:58:00Z">
              <w:rPr>
                <w:rStyle w:val="Lienhypertexte"/>
                <w:noProof/>
              </w:rPr>
            </w:rPrChange>
          </w:rPr>
          <w:delText>Model element names</w:delText>
        </w:r>
        <w:r w:rsidDel="008F1D12">
          <w:rPr>
            <w:noProof/>
            <w:webHidden/>
          </w:rPr>
          <w:tab/>
          <w:delText>11</w:delText>
        </w:r>
      </w:del>
    </w:p>
    <w:p w14:paraId="2015AACD" w14:textId="2216B43A" w:rsidR="00FD7B7C" w:rsidDel="008F1D12" w:rsidRDefault="00FD7B7C">
      <w:pPr>
        <w:pStyle w:val="TM2"/>
        <w:rPr>
          <w:del w:id="573" w:author="Ilkka Rinne" w:date="2021-10-27T14:58:00Z"/>
          <w:rFonts w:asciiTheme="minorHAnsi" w:eastAsiaTheme="minorEastAsia" w:hAnsiTheme="minorHAnsi" w:cstheme="minorBidi"/>
          <w:b w:val="0"/>
          <w:noProof/>
          <w:sz w:val="24"/>
          <w:szCs w:val="24"/>
          <w:lang w:eastAsia="en-GB"/>
        </w:rPr>
      </w:pPr>
      <w:del w:id="574" w:author="Ilkka Rinne" w:date="2021-10-27T14:58:00Z">
        <w:r w:rsidRPr="008F1D12" w:rsidDel="008F1D12">
          <w:rPr>
            <w:rPrChange w:id="575" w:author="Ilkka Rinne" w:date="2021-10-27T14:58:00Z">
              <w:rPr>
                <w:rStyle w:val="Lienhypertexte"/>
                <w:noProof/>
              </w:rPr>
            </w:rPrChange>
          </w:rPr>
          <w:delText>5.4</w:delText>
        </w:r>
        <w:r w:rsidDel="008F1D12">
          <w:rPr>
            <w:rFonts w:asciiTheme="minorHAnsi" w:eastAsiaTheme="minorEastAsia" w:hAnsiTheme="minorHAnsi" w:cstheme="minorBidi"/>
            <w:b w:val="0"/>
            <w:noProof/>
            <w:sz w:val="24"/>
            <w:szCs w:val="24"/>
            <w:lang w:eastAsia="en-GB"/>
          </w:rPr>
          <w:tab/>
        </w:r>
        <w:r w:rsidRPr="008F1D12" w:rsidDel="008F1D12">
          <w:rPr>
            <w:rPrChange w:id="576" w:author="Ilkka Rinne" w:date="2021-10-27T14:58:00Z">
              <w:rPr>
                <w:rStyle w:val="Lienhypertexte"/>
                <w:noProof/>
              </w:rPr>
            </w:rPrChange>
          </w:rPr>
          <w:delText>Requirements and recommendations</w:delText>
        </w:r>
        <w:r w:rsidDel="008F1D12">
          <w:rPr>
            <w:noProof/>
            <w:webHidden/>
          </w:rPr>
          <w:tab/>
          <w:delText>11</w:delText>
        </w:r>
      </w:del>
    </w:p>
    <w:p w14:paraId="7A46428D" w14:textId="101DAB66" w:rsidR="00FD7B7C" w:rsidDel="008F1D12" w:rsidRDefault="00FD7B7C">
      <w:pPr>
        <w:pStyle w:val="TM2"/>
        <w:rPr>
          <w:del w:id="577" w:author="Ilkka Rinne" w:date="2021-10-27T14:58:00Z"/>
          <w:rFonts w:asciiTheme="minorHAnsi" w:eastAsiaTheme="minorEastAsia" w:hAnsiTheme="minorHAnsi" w:cstheme="minorBidi"/>
          <w:b w:val="0"/>
          <w:noProof/>
          <w:sz w:val="24"/>
          <w:szCs w:val="24"/>
          <w:lang w:eastAsia="en-GB"/>
        </w:rPr>
      </w:pPr>
      <w:del w:id="578" w:author="Ilkka Rinne" w:date="2021-10-27T14:58:00Z">
        <w:r w:rsidRPr="008F1D12" w:rsidDel="008F1D12">
          <w:rPr>
            <w:rPrChange w:id="579" w:author="Ilkka Rinne" w:date="2021-10-27T14:58:00Z">
              <w:rPr>
                <w:rStyle w:val="Lienhypertexte"/>
                <w:noProof/>
              </w:rPr>
            </w:rPrChange>
          </w:rPr>
          <w:delText>5.5</w:delText>
        </w:r>
        <w:r w:rsidDel="008F1D12">
          <w:rPr>
            <w:rFonts w:asciiTheme="minorHAnsi" w:eastAsiaTheme="minorEastAsia" w:hAnsiTheme="minorHAnsi" w:cstheme="minorBidi"/>
            <w:b w:val="0"/>
            <w:noProof/>
            <w:sz w:val="24"/>
            <w:szCs w:val="24"/>
            <w:lang w:eastAsia="en-GB"/>
          </w:rPr>
          <w:tab/>
        </w:r>
        <w:r w:rsidRPr="008F1D12" w:rsidDel="008F1D12">
          <w:rPr>
            <w:rPrChange w:id="580" w:author="Ilkka Rinne" w:date="2021-10-27T14:58:00Z">
              <w:rPr>
                <w:rStyle w:val="Lienhypertexte"/>
                <w:noProof/>
              </w:rPr>
            </w:rPrChange>
          </w:rPr>
          <w:delText>Requirements classes</w:delText>
        </w:r>
        <w:r w:rsidDel="008F1D12">
          <w:rPr>
            <w:noProof/>
            <w:webHidden/>
          </w:rPr>
          <w:tab/>
          <w:delText>12</w:delText>
        </w:r>
      </w:del>
    </w:p>
    <w:p w14:paraId="74741162" w14:textId="59A73444" w:rsidR="00FD7B7C" w:rsidDel="008F1D12" w:rsidRDefault="00FD7B7C">
      <w:pPr>
        <w:pStyle w:val="TM2"/>
        <w:rPr>
          <w:del w:id="581" w:author="Ilkka Rinne" w:date="2021-10-27T14:58:00Z"/>
          <w:rFonts w:asciiTheme="minorHAnsi" w:eastAsiaTheme="minorEastAsia" w:hAnsiTheme="minorHAnsi" w:cstheme="minorBidi"/>
          <w:b w:val="0"/>
          <w:noProof/>
          <w:sz w:val="24"/>
          <w:szCs w:val="24"/>
          <w:lang w:eastAsia="en-GB"/>
        </w:rPr>
      </w:pPr>
      <w:del w:id="582" w:author="Ilkka Rinne" w:date="2021-10-27T14:58:00Z">
        <w:r w:rsidRPr="008F1D12" w:rsidDel="008F1D12">
          <w:rPr>
            <w:rPrChange w:id="583" w:author="Ilkka Rinne" w:date="2021-10-27T14:58:00Z">
              <w:rPr>
                <w:rStyle w:val="Lienhypertexte"/>
                <w:noProof/>
              </w:rPr>
            </w:rPrChange>
          </w:rPr>
          <w:delText>5.6</w:delText>
        </w:r>
        <w:r w:rsidDel="008F1D12">
          <w:rPr>
            <w:rFonts w:asciiTheme="minorHAnsi" w:eastAsiaTheme="minorEastAsia" w:hAnsiTheme="minorHAnsi" w:cstheme="minorBidi"/>
            <w:b w:val="0"/>
            <w:noProof/>
            <w:sz w:val="24"/>
            <w:szCs w:val="24"/>
            <w:lang w:eastAsia="en-GB"/>
          </w:rPr>
          <w:tab/>
        </w:r>
        <w:r w:rsidRPr="008F1D12" w:rsidDel="008F1D12">
          <w:rPr>
            <w:rPrChange w:id="584" w:author="Ilkka Rinne" w:date="2021-10-27T14:58:00Z">
              <w:rPr>
                <w:rStyle w:val="Lienhypertexte"/>
                <w:noProof/>
              </w:rPr>
            </w:rPrChange>
          </w:rPr>
          <w:delText>Conformance classes</w:delText>
        </w:r>
        <w:r w:rsidDel="008F1D12">
          <w:rPr>
            <w:noProof/>
            <w:webHidden/>
          </w:rPr>
          <w:tab/>
          <w:delText>13</w:delText>
        </w:r>
      </w:del>
    </w:p>
    <w:p w14:paraId="23CBC7AD" w14:textId="29D70B70" w:rsidR="00FD7B7C" w:rsidDel="008F1D12" w:rsidRDefault="00FD7B7C">
      <w:pPr>
        <w:pStyle w:val="TM2"/>
        <w:rPr>
          <w:del w:id="585" w:author="Ilkka Rinne" w:date="2021-10-27T14:58:00Z"/>
          <w:rFonts w:asciiTheme="minorHAnsi" w:eastAsiaTheme="minorEastAsia" w:hAnsiTheme="minorHAnsi" w:cstheme="minorBidi"/>
          <w:b w:val="0"/>
          <w:noProof/>
          <w:sz w:val="24"/>
          <w:szCs w:val="24"/>
          <w:lang w:eastAsia="en-GB"/>
        </w:rPr>
      </w:pPr>
      <w:del w:id="586" w:author="Ilkka Rinne" w:date="2021-10-27T14:58:00Z">
        <w:r w:rsidRPr="008F1D12" w:rsidDel="008F1D12">
          <w:rPr>
            <w:rPrChange w:id="587" w:author="Ilkka Rinne" w:date="2021-10-27T14:58:00Z">
              <w:rPr>
                <w:rStyle w:val="Lienhypertexte"/>
                <w:noProof/>
              </w:rPr>
            </w:rPrChange>
          </w:rPr>
          <w:delText>5.7</w:delText>
        </w:r>
        <w:r w:rsidDel="008F1D12">
          <w:rPr>
            <w:rFonts w:asciiTheme="minorHAnsi" w:eastAsiaTheme="minorEastAsia" w:hAnsiTheme="minorHAnsi" w:cstheme="minorBidi"/>
            <w:b w:val="0"/>
            <w:noProof/>
            <w:sz w:val="24"/>
            <w:szCs w:val="24"/>
            <w:lang w:eastAsia="en-GB"/>
          </w:rPr>
          <w:tab/>
        </w:r>
        <w:r w:rsidRPr="008F1D12" w:rsidDel="008F1D12">
          <w:rPr>
            <w:rPrChange w:id="588" w:author="Ilkka Rinne" w:date="2021-10-27T14:58:00Z">
              <w:rPr>
                <w:rStyle w:val="Lienhypertexte"/>
                <w:noProof/>
              </w:rPr>
            </w:rPrChange>
          </w:rPr>
          <w:delText>Identifiers</w:delText>
        </w:r>
        <w:r w:rsidDel="008F1D12">
          <w:rPr>
            <w:noProof/>
            <w:webHidden/>
          </w:rPr>
          <w:tab/>
          <w:delText>14</w:delText>
        </w:r>
      </w:del>
    </w:p>
    <w:p w14:paraId="5BB8010D" w14:textId="34215B83" w:rsidR="00FD7B7C" w:rsidDel="008F1D12" w:rsidRDefault="00FD7B7C">
      <w:pPr>
        <w:pStyle w:val="TM1"/>
        <w:rPr>
          <w:del w:id="589" w:author="Ilkka Rinne" w:date="2021-10-27T14:58:00Z"/>
          <w:rFonts w:asciiTheme="minorHAnsi" w:eastAsiaTheme="minorEastAsia" w:hAnsiTheme="minorHAnsi" w:cstheme="minorBidi"/>
          <w:b w:val="0"/>
          <w:noProof/>
          <w:sz w:val="24"/>
          <w:szCs w:val="24"/>
          <w:lang w:eastAsia="en-GB"/>
        </w:rPr>
      </w:pPr>
      <w:del w:id="590" w:author="Ilkka Rinne" w:date="2021-10-27T14:58:00Z">
        <w:r w:rsidRPr="008F1D12" w:rsidDel="008F1D12">
          <w:rPr>
            <w:rPrChange w:id="591" w:author="Ilkka Rinne" w:date="2021-10-27T14:58:00Z">
              <w:rPr>
                <w:rStyle w:val="Lienhypertexte"/>
                <w:noProof/>
              </w:rPr>
            </w:rPrChange>
          </w:rPr>
          <w:delText>6</w:delText>
        </w:r>
        <w:r w:rsidDel="008F1D12">
          <w:rPr>
            <w:rFonts w:asciiTheme="minorHAnsi" w:eastAsiaTheme="minorEastAsia" w:hAnsiTheme="minorHAnsi" w:cstheme="minorBidi"/>
            <w:b w:val="0"/>
            <w:noProof/>
            <w:sz w:val="24"/>
            <w:szCs w:val="24"/>
            <w:lang w:eastAsia="en-GB"/>
          </w:rPr>
          <w:tab/>
        </w:r>
        <w:r w:rsidRPr="008F1D12" w:rsidDel="008F1D12">
          <w:rPr>
            <w:rPrChange w:id="592" w:author="Ilkka Rinne" w:date="2021-10-27T14:58:00Z">
              <w:rPr>
                <w:rStyle w:val="Lienhypertexte"/>
                <w:noProof/>
              </w:rPr>
            </w:rPrChange>
          </w:rPr>
          <w:delText>Packaging, requirements and dependencies</w:delText>
        </w:r>
        <w:r w:rsidDel="008F1D12">
          <w:rPr>
            <w:noProof/>
            <w:webHidden/>
          </w:rPr>
          <w:tab/>
          <w:delText>14</w:delText>
        </w:r>
      </w:del>
    </w:p>
    <w:p w14:paraId="3D0D3B52" w14:textId="6FD2DC9E" w:rsidR="00FD7B7C" w:rsidDel="008F1D12" w:rsidRDefault="00FD7B7C">
      <w:pPr>
        <w:pStyle w:val="TM2"/>
        <w:rPr>
          <w:del w:id="593" w:author="Ilkka Rinne" w:date="2021-10-27T14:58:00Z"/>
          <w:rFonts w:asciiTheme="minorHAnsi" w:eastAsiaTheme="minorEastAsia" w:hAnsiTheme="minorHAnsi" w:cstheme="minorBidi"/>
          <w:b w:val="0"/>
          <w:noProof/>
          <w:sz w:val="24"/>
          <w:szCs w:val="24"/>
          <w:lang w:eastAsia="en-GB"/>
        </w:rPr>
      </w:pPr>
      <w:del w:id="594" w:author="Ilkka Rinne" w:date="2021-10-27T14:58:00Z">
        <w:r w:rsidRPr="008F1D12" w:rsidDel="008F1D12">
          <w:rPr>
            <w:rPrChange w:id="595" w:author="Ilkka Rinne" w:date="2021-10-27T14:58:00Z">
              <w:rPr>
                <w:rStyle w:val="Lienhypertexte"/>
                <w:noProof/>
              </w:rPr>
            </w:rPrChange>
          </w:rPr>
          <w:delText>6.1</w:delText>
        </w:r>
        <w:r w:rsidDel="008F1D12">
          <w:rPr>
            <w:rFonts w:asciiTheme="minorHAnsi" w:eastAsiaTheme="minorEastAsia" w:hAnsiTheme="minorHAnsi" w:cstheme="minorBidi"/>
            <w:b w:val="0"/>
            <w:noProof/>
            <w:sz w:val="24"/>
            <w:szCs w:val="24"/>
            <w:lang w:eastAsia="en-GB"/>
          </w:rPr>
          <w:tab/>
        </w:r>
        <w:r w:rsidRPr="008F1D12" w:rsidDel="008F1D12">
          <w:rPr>
            <w:rPrChange w:id="596" w:author="Ilkka Rinne" w:date="2021-10-27T14:58:00Z">
              <w:rPr>
                <w:rStyle w:val="Lienhypertexte"/>
                <w:noProof/>
              </w:rPr>
            </w:rPrChange>
          </w:rPr>
          <w:delText>Requirements</w:delText>
        </w:r>
        <w:r w:rsidDel="008F1D12">
          <w:rPr>
            <w:noProof/>
            <w:webHidden/>
          </w:rPr>
          <w:tab/>
          <w:delText>14</w:delText>
        </w:r>
      </w:del>
    </w:p>
    <w:p w14:paraId="3FA98C56" w14:textId="0931AEA9" w:rsidR="00FD7B7C" w:rsidDel="008F1D12" w:rsidRDefault="00FD7B7C">
      <w:pPr>
        <w:pStyle w:val="TM2"/>
        <w:rPr>
          <w:del w:id="597" w:author="Ilkka Rinne" w:date="2021-10-27T14:58:00Z"/>
          <w:rFonts w:asciiTheme="minorHAnsi" w:eastAsiaTheme="minorEastAsia" w:hAnsiTheme="minorHAnsi" w:cstheme="minorBidi"/>
          <w:b w:val="0"/>
          <w:noProof/>
          <w:sz w:val="24"/>
          <w:szCs w:val="24"/>
          <w:lang w:eastAsia="en-GB"/>
        </w:rPr>
      </w:pPr>
      <w:del w:id="598" w:author="Ilkka Rinne" w:date="2021-10-27T14:58:00Z">
        <w:r w:rsidRPr="008F1D12" w:rsidDel="008F1D12">
          <w:rPr>
            <w:rPrChange w:id="599" w:author="Ilkka Rinne" w:date="2021-10-27T14:58:00Z">
              <w:rPr>
                <w:rStyle w:val="Lienhypertexte"/>
                <w:noProof/>
              </w:rPr>
            </w:rPrChange>
          </w:rPr>
          <w:delText>6.2</w:delText>
        </w:r>
        <w:r w:rsidDel="008F1D12">
          <w:rPr>
            <w:rFonts w:asciiTheme="minorHAnsi" w:eastAsiaTheme="minorEastAsia" w:hAnsiTheme="minorHAnsi" w:cstheme="minorBidi"/>
            <w:b w:val="0"/>
            <w:noProof/>
            <w:sz w:val="24"/>
            <w:szCs w:val="24"/>
            <w:lang w:eastAsia="en-GB"/>
          </w:rPr>
          <w:tab/>
        </w:r>
        <w:r w:rsidRPr="008F1D12" w:rsidDel="008F1D12">
          <w:rPr>
            <w:rPrChange w:id="600" w:author="Ilkka Rinne" w:date="2021-10-27T14:58:00Z">
              <w:rPr>
                <w:rStyle w:val="Lienhypertexte"/>
                <w:noProof/>
              </w:rPr>
            </w:rPrChange>
          </w:rPr>
          <w:delText>UML</w:delText>
        </w:r>
        <w:r w:rsidDel="008F1D12">
          <w:rPr>
            <w:noProof/>
            <w:webHidden/>
          </w:rPr>
          <w:tab/>
          <w:delText>16</w:delText>
        </w:r>
      </w:del>
    </w:p>
    <w:p w14:paraId="66798705" w14:textId="621653F7" w:rsidR="00FD7B7C" w:rsidDel="008F1D12" w:rsidRDefault="00FD7B7C">
      <w:pPr>
        <w:pStyle w:val="TM2"/>
        <w:rPr>
          <w:del w:id="601" w:author="Ilkka Rinne" w:date="2021-10-27T14:58:00Z"/>
          <w:rFonts w:asciiTheme="minorHAnsi" w:eastAsiaTheme="minorEastAsia" w:hAnsiTheme="minorHAnsi" w:cstheme="minorBidi"/>
          <w:b w:val="0"/>
          <w:noProof/>
          <w:sz w:val="24"/>
          <w:szCs w:val="24"/>
          <w:lang w:eastAsia="en-GB"/>
        </w:rPr>
      </w:pPr>
      <w:del w:id="602" w:author="Ilkka Rinne" w:date="2021-10-27T14:58:00Z">
        <w:r w:rsidRPr="008F1D12" w:rsidDel="008F1D12">
          <w:rPr>
            <w:rPrChange w:id="603" w:author="Ilkka Rinne" w:date="2021-10-27T14:58:00Z">
              <w:rPr>
                <w:rStyle w:val="Lienhypertexte"/>
                <w:noProof/>
              </w:rPr>
            </w:rPrChange>
          </w:rPr>
          <w:delText>6.3</w:delText>
        </w:r>
        <w:r w:rsidDel="008F1D12">
          <w:rPr>
            <w:rFonts w:asciiTheme="minorHAnsi" w:eastAsiaTheme="minorEastAsia" w:hAnsiTheme="minorHAnsi" w:cstheme="minorBidi"/>
            <w:b w:val="0"/>
            <w:noProof/>
            <w:sz w:val="24"/>
            <w:szCs w:val="24"/>
            <w:lang w:eastAsia="en-GB"/>
          </w:rPr>
          <w:tab/>
        </w:r>
        <w:r w:rsidRPr="008F1D12" w:rsidDel="008F1D12">
          <w:rPr>
            <w:rPrChange w:id="604" w:author="Ilkka Rinne" w:date="2021-10-27T14:58:00Z">
              <w:rPr>
                <w:rStyle w:val="Lienhypertexte"/>
                <w:noProof/>
              </w:rPr>
            </w:rPrChange>
          </w:rPr>
          <w:delText>Note on the use of Any</w:delText>
        </w:r>
        <w:r w:rsidDel="008F1D12">
          <w:rPr>
            <w:noProof/>
            <w:webHidden/>
          </w:rPr>
          <w:tab/>
          <w:delText>19</w:delText>
        </w:r>
      </w:del>
    </w:p>
    <w:p w14:paraId="5F3DCB77" w14:textId="1BE5A26D" w:rsidR="00FD7B7C" w:rsidDel="008F1D12" w:rsidRDefault="00FD7B7C">
      <w:pPr>
        <w:pStyle w:val="TM1"/>
        <w:rPr>
          <w:del w:id="605" w:author="Ilkka Rinne" w:date="2021-10-27T14:58:00Z"/>
          <w:rFonts w:asciiTheme="minorHAnsi" w:eastAsiaTheme="minorEastAsia" w:hAnsiTheme="minorHAnsi" w:cstheme="minorBidi"/>
          <w:b w:val="0"/>
          <w:noProof/>
          <w:sz w:val="24"/>
          <w:szCs w:val="24"/>
          <w:lang w:eastAsia="en-GB"/>
        </w:rPr>
      </w:pPr>
      <w:del w:id="606" w:author="Ilkka Rinne" w:date="2021-10-27T14:58:00Z">
        <w:r w:rsidRPr="008F1D12" w:rsidDel="008F1D12">
          <w:rPr>
            <w:rPrChange w:id="607" w:author="Ilkka Rinne" w:date="2021-10-27T14:58:00Z">
              <w:rPr>
                <w:rStyle w:val="Lienhypertexte"/>
                <w:noProof/>
              </w:rPr>
            </w:rPrChange>
          </w:rPr>
          <w:delText>7</w:delText>
        </w:r>
        <w:r w:rsidDel="008F1D12">
          <w:rPr>
            <w:rFonts w:asciiTheme="minorHAnsi" w:eastAsiaTheme="minorEastAsia" w:hAnsiTheme="minorHAnsi" w:cstheme="minorBidi"/>
            <w:b w:val="0"/>
            <w:noProof/>
            <w:sz w:val="24"/>
            <w:szCs w:val="24"/>
            <w:lang w:eastAsia="en-GB"/>
          </w:rPr>
          <w:tab/>
        </w:r>
        <w:r w:rsidRPr="008F1D12" w:rsidDel="008F1D12">
          <w:rPr>
            <w:rPrChange w:id="608" w:author="Ilkka Rinne" w:date="2021-10-27T14:58:00Z">
              <w:rPr>
                <w:rStyle w:val="Lienhypertexte"/>
                <w:noProof/>
              </w:rPr>
            </w:rPrChange>
          </w:rPr>
          <w:delText>Fundamental characteristics of observations and samples (informative)</w:delText>
        </w:r>
        <w:r w:rsidDel="008F1D12">
          <w:rPr>
            <w:noProof/>
            <w:webHidden/>
          </w:rPr>
          <w:tab/>
          <w:delText>20</w:delText>
        </w:r>
      </w:del>
    </w:p>
    <w:p w14:paraId="60B38FB6" w14:textId="6231C782" w:rsidR="00FD7B7C" w:rsidDel="008F1D12" w:rsidRDefault="00FD7B7C">
      <w:pPr>
        <w:pStyle w:val="TM2"/>
        <w:rPr>
          <w:del w:id="609" w:author="Ilkka Rinne" w:date="2021-10-27T14:58:00Z"/>
          <w:rFonts w:asciiTheme="minorHAnsi" w:eastAsiaTheme="minorEastAsia" w:hAnsiTheme="minorHAnsi" w:cstheme="minorBidi"/>
          <w:b w:val="0"/>
          <w:noProof/>
          <w:sz w:val="24"/>
          <w:szCs w:val="24"/>
          <w:lang w:eastAsia="en-GB"/>
        </w:rPr>
      </w:pPr>
      <w:del w:id="610" w:author="Ilkka Rinne" w:date="2021-10-27T14:58:00Z">
        <w:r w:rsidRPr="008F1D12" w:rsidDel="008F1D12">
          <w:rPr>
            <w:rPrChange w:id="611" w:author="Ilkka Rinne" w:date="2021-10-27T14:58:00Z">
              <w:rPr>
                <w:rStyle w:val="Lienhypertexte"/>
                <w:noProof/>
              </w:rPr>
            </w:rPrChange>
          </w:rPr>
          <w:delText>7.1</w:delText>
        </w:r>
        <w:r w:rsidDel="008F1D12">
          <w:rPr>
            <w:rFonts w:asciiTheme="minorHAnsi" w:eastAsiaTheme="minorEastAsia" w:hAnsiTheme="minorHAnsi" w:cstheme="minorBidi"/>
            <w:b w:val="0"/>
            <w:noProof/>
            <w:sz w:val="24"/>
            <w:szCs w:val="24"/>
            <w:lang w:eastAsia="en-GB"/>
          </w:rPr>
          <w:tab/>
        </w:r>
        <w:r w:rsidRPr="008F1D12" w:rsidDel="008F1D12">
          <w:rPr>
            <w:rPrChange w:id="612" w:author="Ilkka Rinne" w:date="2021-10-27T14:58:00Z">
              <w:rPr>
                <w:rStyle w:val="Lienhypertexte"/>
                <w:noProof/>
              </w:rPr>
            </w:rPrChange>
          </w:rPr>
          <w:delText>Observation schema</w:delText>
        </w:r>
        <w:r w:rsidDel="008F1D12">
          <w:rPr>
            <w:noProof/>
            <w:webHidden/>
          </w:rPr>
          <w:tab/>
          <w:delText>20</w:delText>
        </w:r>
      </w:del>
    </w:p>
    <w:p w14:paraId="639D2024" w14:textId="220D3B6F" w:rsidR="00FD7B7C" w:rsidDel="008F1D12" w:rsidRDefault="00FD7B7C">
      <w:pPr>
        <w:pStyle w:val="TM2"/>
        <w:rPr>
          <w:del w:id="613" w:author="Ilkka Rinne" w:date="2021-10-27T14:58:00Z"/>
          <w:rFonts w:asciiTheme="minorHAnsi" w:eastAsiaTheme="minorEastAsia" w:hAnsiTheme="minorHAnsi" w:cstheme="minorBidi"/>
          <w:b w:val="0"/>
          <w:noProof/>
          <w:sz w:val="24"/>
          <w:szCs w:val="24"/>
          <w:lang w:eastAsia="en-GB"/>
        </w:rPr>
      </w:pPr>
      <w:del w:id="614" w:author="Ilkka Rinne" w:date="2021-10-27T14:58:00Z">
        <w:r w:rsidRPr="008F1D12" w:rsidDel="008F1D12">
          <w:rPr>
            <w:rPrChange w:id="615" w:author="Ilkka Rinne" w:date="2021-10-27T14:58:00Z">
              <w:rPr>
                <w:rStyle w:val="Lienhypertexte"/>
                <w:noProof/>
              </w:rPr>
            </w:rPrChange>
          </w:rPr>
          <w:delText>7.2</w:delText>
        </w:r>
        <w:r w:rsidDel="008F1D12">
          <w:rPr>
            <w:rFonts w:asciiTheme="minorHAnsi" w:eastAsiaTheme="minorEastAsia" w:hAnsiTheme="minorHAnsi" w:cstheme="minorBidi"/>
            <w:b w:val="0"/>
            <w:noProof/>
            <w:sz w:val="24"/>
            <w:szCs w:val="24"/>
            <w:lang w:eastAsia="en-GB"/>
          </w:rPr>
          <w:tab/>
        </w:r>
        <w:r w:rsidRPr="008F1D12" w:rsidDel="008F1D12">
          <w:rPr>
            <w:rPrChange w:id="616" w:author="Ilkka Rinne" w:date="2021-10-27T14:58:00Z">
              <w:rPr>
                <w:rStyle w:val="Lienhypertexte"/>
                <w:noProof/>
              </w:rPr>
            </w:rPrChange>
          </w:rPr>
          <w:delText>Sample schema</w:delText>
        </w:r>
        <w:r w:rsidDel="008F1D12">
          <w:rPr>
            <w:noProof/>
            <w:webHidden/>
          </w:rPr>
          <w:tab/>
          <w:delText>22</w:delText>
        </w:r>
      </w:del>
    </w:p>
    <w:p w14:paraId="1DE6FBEB" w14:textId="2F799125" w:rsidR="00FD7B7C" w:rsidDel="008F1D12" w:rsidRDefault="00FD7B7C">
      <w:pPr>
        <w:pStyle w:val="TM2"/>
        <w:rPr>
          <w:del w:id="617" w:author="Ilkka Rinne" w:date="2021-10-27T14:58:00Z"/>
          <w:rFonts w:asciiTheme="minorHAnsi" w:eastAsiaTheme="minorEastAsia" w:hAnsiTheme="minorHAnsi" w:cstheme="minorBidi"/>
          <w:b w:val="0"/>
          <w:noProof/>
          <w:sz w:val="24"/>
          <w:szCs w:val="24"/>
          <w:lang w:eastAsia="en-GB"/>
        </w:rPr>
      </w:pPr>
      <w:del w:id="618" w:author="Ilkka Rinne" w:date="2021-10-27T14:58:00Z">
        <w:r w:rsidRPr="008F1D12" w:rsidDel="008F1D12">
          <w:rPr>
            <w:rPrChange w:id="619" w:author="Ilkka Rinne" w:date="2021-10-27T14:58:00Z">
              <w:rPr>
                <w:rStyle w:val="Lienhypertexte"/>
                <w:noProof/>
              </w:rPr>
            </w:rPrChange>
          </w:rPr>
          <w:delText>7.3</w:delText>
        </w:r>
        <w:r w:rsidDel="008F1D12">
          <w:rPr>
            <w:rFonts w:asciiTheme="minorHAnsi" w:eastAsiaTheme="minorEastAsia" w:hAnsiTheme="minorHAnsi" w:cstheme="minorBidi"/>
            <w:b w:val="0"/>
            <w:noProof/>
            <w:sz w:val="24"/>
            <w:szCs w:val="24"/>
            <w:lang w:eastAsia="en-GB"/>
          </w:rPr>
          <w:tab/>
        </w:r>
        <w:r w:rsidRPr="008F1D12" w:rsidDel="008F1D12">
          <w:rPr>
            <w:rPrChange w:id="620" w:author="Ilkka Rinne" w:date="2021-10-27T14:58:00Z">
              <w:rPr>
                <w:rStyle w:val="Lienhypertexte"/>
                <w:noProof/>
              </w:rPr>
            </w:rPrChange>
          </w:rPr>
          <w:delText>Alignment between Observation, Sample and domain models</w:delText>
        </w:r>
        <w:r w:rsidDel="008F1D12">
          <w:rPr>
            <w:noProof/>
            <w:webHidden/>
          </w:rPr>
          <w:tab/>
          <w:delText>25</w:delText>
        </w:r>
      </w:del>
    </w:p>
    <w:p w14:paraId="415B1CFE" w14:textId="2E169B17" w:rsidR="00FD7B7C" w:rsidDel="008F1D12" w:rsidRDefault="00FD7B7C">
      <w:pPr>
        <w:pStyle w:val="TM1"/>
        <w:rPr>
          <w:del w:id="621" w:author="Ilkka Rinne" w:date="2021-10-27T14:58:00Z"/>
          <w:rFonts w:asciiTheme="minorHAnsi" w:eastAsiaTheme="minorEastAsia" w:hAnsiTheme="minorHAnsi" w:cstheme="minorBidi"/>
          <w:b w:val="0"/>
          <w:noProof/>
          <w:sz w:val="24"/>
          <w:szCs w:val="24"/>
          <w:lang w:eastAsia="en-GB"/>
        </w:rPr>
      </w:pPr>
      <w:del w:id="622" w:author="Ilkka Rinne" w:date="2021-10-27T14:58:00Z">
        <w:r w:rsidRPr="008F1D12" w:rsidDel="008F1D12">
          <w:rPr>
            <w:rPrChange w:id="623" w:author="Ilkka Rinne" w:date="2021-10-27T14:58:00Z">
              <w:rPr>
                <w:rStyle w:val="Lienhypertexte"/>
                <w:noProof/>
              </w:rPr>
            </w:rPrChange>
          </w:rPr>
          <w:delText>8</w:delText>
        </w:r>
        <w:r w:rsidDel="008F1D12">
          <w:rPr>
            <w:rFonts w:asciiTheme="minorHAnsi" w:eastAsiaTheme="minorEastAsia" w:hAnsiTheme="minorHAnsi" w:cstheme="minorBidi"/>
            <w:b w:val="0"/>
            <w:noProof/>
            <w:sz w:val="24"/>
            <w:szCs w:val="24"/>
            <w:lang w:eastAsia="en-GB"/>
          </w:rPr>
          <w:tab/>
        </w:r>
        <w:r w:rsidRPr="008F1D12" w:rsidDel="008F1D12">
          <w:rPr>
            <w:rPrChange w:id="624" w:author="Ilkka Rinne" w:date="2021-10-27T14:58:00Z">
              <w:rPr>
                <w:rStyle w:val="Lienhypertexte"/>
                <w:noProof/>
              </w:rPr>
            </w:rPrChange>
          </w:rPr>
          <w:delText>Conceptual Observation schema</w:delText>
        </w:r>
        <w:r w:rsidDel="008F1D12">
          <w:rPr>
            <w:noProof/>
            <w:webHidden/>
          </w:rPr>
          <w:tab/>
          <w:delText>30</w:delText>
        </w:r>
      </w:del>
    </w:p>
    <w:p w14:paraId="5F742612" w14:textId="4BDF606A" w:rsidR="00FD7B7C" w:rsidDel="008F1D12" w:rsidRDefault="00FD7B7C">
      <w:pPr>
        <w:pStyle w:val="TM2"/>
        <w:rPr>
          <w:del w:id="625" w:author="Ilkka Rinne" w:date="2021-10-27T14:58:00Z"/>
          <w:rFonts w:asciiTheme="minorHAnsi" w:eastAsiaTheme="minorEastAsia" w:hAnsiTheme="minorHAnsi" w:cstheme="minorBidi"/>
          <w:b w:val="0"/>
          <w:noProof/>
          <w:sz w:val="24"/>
          <w:szCs w:val="24"/>
          <w:lang w:eastAsia="en-GB"/>
        </w:rPr>
      </w:pPr>
      <w:del w:id="626" w:author="Ilkka Rinne" w:date="2021-10-27T14:58:00Z">
        <w:r w:rsidRPr="008F1D12" w:rsidDel="008F1D12">
          <w:rPr>
            <w:rPrChange w:id="627" w:author="Ilkka Rinne" w:date="2021-10-27T14:58:00Z">
              <w:rPr>
                <w:rStyle w:val="Lienhypertexte"/>
                <w:noProof/>
              </w:rPr>
            </w:rPrChange>
          </w:rPr>
          <w:delText>8.1</w:delText>
        </w:r>
        <w:r w:rsidDel="008F1D12">
          <w:rPr>
            <w:rFonts w:asciiTheme="minorHAnsi" w:eastAsiaTheme="minorEastAsia" w:hAnsiTheme="minorHAnsi" w:cstheme="minorBidi"/>
            <w:b w:val="0"/>
            <w:noProof/>
            <w:sz w:val="24"/>
            <w:szCs w:val="24"/>
            <w:lang w:eastAsia="en-GB"/>
          </w:rPr>
          <w:tab/>
        </w:r>
        <w:r w:rsidRPr="008F1D12" w:rsidDel="008F1D12">
          <w:rPr>
            <w:rPrChange w:id="628" w:author="Ilkka Rinne" w:date="2021-10-27T14:58:00Z">
              <w:rPr>
                <w:rStyle w:val="Lienhypertexte"/>
                <w:noProof/>
              </w:rPr>
            </w:rPrChange>
          </w:rPr>
          <w:delText>General</w:delText>
        </w:r>
        <w:r w:rsidDel="008F1D12">
          <w:rPr>
            <w:noProof/>
            <w:webHidden/>
          </w:rPr>
          <w:tab/>
          <w:delText>30</w:delText>
        </w:r>
      </w:del>
    </w:p>
    <w:p w14:paraId="05E56CAA" w14:textId="7C5DAC55" w:rsidR="00FD7B7C" w:rsidDel="008F1D12" w:rsidRDefault="00FD7B7C">
      <w:pPr>
        <w:pStyle w:val="TM2"/>
        <w:rPr>
          <w:del w:id="629" w:author="Ilkka Rinne" w:date="2021-10-27T14:58:00Z"/>
          <w:rFonts w:asciiTheme="minorHAnsi" w:eastAsiaTheme="minorEastAsia" w:hAnsiTheme="minorHAnsi" w:cstheme="minorBidi"/>
          <w:b w:val="0"/>
          <w:noProof/>
          <w:sz w:val="24"/>
          <w:szCs w:val="24"/>
          <w:lang w:eastAsia="en-GB"/>
        </w:rPr>
      </w:pPr>
      <w:del w:id="630" w:author="Ilkka Rinne" w:date="2021-10-27T14:58:00Z">
        <w:r w:rsidRPr="008F1D12" w:rsidDel="008F1D12">
          <w:rPr>
            <w:rPrChange w:id="631" w:author="Ilkka Rinne" w:date="2021-10-27T14:58:00Z">
              <w:rPr>
                <w:rStyle w:val="Lienhypertexte"/>
                <w:noProof/>
              </w:rPr>
            </w:rPrChange>
          </w:rPr>
          <w:delText>8.2</w:delText>
        </w:r>
        <w:r w:rsidDel="008F1D12">
          <w:rPr>
            <w:rFonts w:asciiTheme="minorHAnsi" w:eastAsiaTheme="minorEastAsia" w:hAnsiTheme="minorHAnsi" w:cstheme="minorBidi"/>
            <w:b w:val="0"/>
            <w:noProof/>
            <w:sz w:val="24"/>
            <w:szCs w:val="24"/>
            <w:lang w:eastAsia="en-GB"/>
          </w:rPr>
          <w:tab/>
        </w:r>
        <w:r w:rsidRPr="008F1D12" w:rsidDel="008F1D12">
          <w:rPr>
            <w:rPrChange w:id="632" w:author="Ilkka Rinne" w:date="2021-10-27T14:58:00Z">
              <w:rPr>
                <w:rStyle w:val="Lienhypertexte"/>
                <w:noProof/>
              </w:rPr>
            </w:rPrChange>
          </w:rPr>
          <w:delText>Observation</w:delText>
        </w:r>
        <w:r w:rsidDel="008F1D12">
          <w:rPr>
            <w:noProof/>
            <w:webHidden/>
          </w:rPr>
          <w:tab/>
          <w:delText>34</w:delText>
        </w:r>
      </w:del>
    </w:p>
    <w:p w14:paraId="4D866D5B" w14:textId="4BFC823A" w:rsidR="00FD7B7C" w:rsidDel="008F1D12" w:rsidRDefault="00FD7B7C">
      <w:pPr>
        <w:pStyle w:val="TM2"/>
        <w:rPr>
          <w:del w:id="633" w:author="Ilkka Rinne" w:date="2021-10-27T14:58:00Z"/>
          <w:rFonts w:asciiTheme="minorHAnsi" w:eastAsiaTheme="minorEastAsia" w:hAnsiTheme="minorHAnsi" w:cstheme="minorBidi"/>
          <w:b w:val="0"/>
          <w:noProof/>
          <w:sz w:val="24"/>
          <w:szCs w:val="24"/>
          <w:lang w:eastAsia="en-GB"/>
        </w:rPr>
      </w:pPr>
      <w:del w:id="634" w:author="Ilkka Rinne" w:date="2021-10-27T14:58:00Z">
        <w:r w:rsidRPr="008F1D12" w:rsidDel="008F1D12">
          <w:rPr>
            <w:rPrChange w:id="635" w:author="Ilkka Rinne" w:date="2021-10-27T14:58:00Z">
              <w:rPr>
                <w:rStyle w:val="Lienhypertexte"/>
                <w:noProof/>
              </w:rPr>
            </w:rPrChange>
          </w:rPr>
          <w:delText>8.3</w:delText>
        </w:r>
        <w:r w:rsidDel="008F1D12">
          <w:rPr>
            <w:rFonts w:asciiTheme="minorHAnsi" w:eastAsiaTheme="minorEastAsia" w:hAnsiTheme="minorHAnsi" w:cstheme="minorBidi"/>
            <w:b w:val="0"/>
            <w:noProof/>
            <w:sz w:val="24"/>
            <w:szCs w:val="24"/>
            <w:lang w:eastAsia="en-GB"/>
          </w:rPr>
          <w:tab/>
        </w:r>
        <w:r w:rsidRPr="008F1D12" w:rsidDel="008F1D12">
          <w:rPr>
            <w:rPrChange w:id="636" w:author="Ilkka Rinne" w:date="2021-10-27T14:58:00Z">
              <w:rPr>
                <w:rStyle w:val="Lienhypertexte"/>
                <w:noProof/>
              </w:rPr>
            </w:rPrChange>
          </w:rPr>
          <w:delText>ObservableProperty</w:delText>
        </w:r>
        <w:r w:rsidDel="008F1D12">
          <w:rPr>
            <w:noProof/>
            <w:webHidden/>
          </w:rPr>
          <w:tab/>
          <w:delText>41</w:delText>
        </w:r>
      </w:del>
    </w:p>
    <w:p w14:paraId="391E0D5B" w14:textId="224A43A6" w:rsidR="00FD7B7C" w:rsidDel="008F1D12" w:rsidRDefault="00FD7B7C">
      <w:pPr>
        <w:pStyle w:val="TM2"/>
        <w:rPr>
          <w:del w:id="637" w:author="Ilkka Rinne" w:date="2021-10-27T14:58:00Z"/>
          <w:rFonts w:asciiTheme="minorHAnsi" w:eastAsiaTheme="minorEastAsia" w:hAnsiTheme="minorHAnsi" w:cstheme="minorBidi"/>
          <w:b w:val="0"/>
          <w:noProof/>
          <w:sz w:val="24"/>
          <w:szCs w:val="24"/>
          <w:lang w:eastAsia="en-GB"/>
        </w:rPr>
      </w:pPr>
      <w:del w:id="638" w:author="Ilkka Rinne" w:date="2021-10-27T14:58:00Z">
        <w:r w:rsidRPr="008F1D12" w:rsidDel="008F1D12">
          <w:rPr>
            <w:rPrChange w:id="639" w:author="Ilkka Rinne" w:date="2021-10-27T14:58:00Z">
              <w:rPr>
                <w:rStyle w:val="Lienhypertexte"/>
                <w:noProof/>
              </w:rPr>
            </w:rPrChange>
          </w:rPr>
          <w:delText>8.4</w:delText>
        </w:r>
        <w:r w:rsidDel="008F1D12">
          <w:rPr>
            <w:rFonts w:asciiTheme="minorHAnsi" w:eastAsiaTheme="minorEastAsia" w:hAnsiTheme="minorHAnsi" w:cstheme="minorBidi"/>
            <w:b w:val="0"/>
            <w:noProof/>
            <w:sz w:val="24"/>
            <w:szCs w:val="24"/>
            <w:lang w:eastAsia="en-GB"/>
          </w:rPr>
          <w:tab/>
        </w:r>
        <w:r w:rsidRPr="008F1D12" w:rsidDel="008F1D12">
          <w:rPr>
            <w:rPrChange w:id="640" w:author="Ilkka Rinne" w:date="2021-10-27T14:58:00Z">
              <w:rPr>
                <w:rStyle w:val="Lienhypertexte"/>
                <w:noProof/>
              </w:rPr>
            </w:rPrChange>
          </w:rPr>
          <w:delText>Procedure</w:delText>
        </w:r>
        <w:r w:rsidDel="008F1D12">
          <w:rPr>
            <w:noProof/>
            <w:webHidden/>
          </w:rPr>
          <w:tab/>
          <w:delText>42</w:delText>
        </w:r>
      </w:del>
    </w:p>
    <w:p w14:paraId="50F338F8" w14:textId="748FCD5C" w:rsidR="00FD7B7C" w:rsidDel="008F1D12" w:rsidRDefault="00FD7B7C">
      <w:pPr>
        <w:pStyle w:val="TM2"/>
        <w:rPr>
          <w:del w:id="641" w:author="Ilkka Rinne" w:date="2021-10-27T14:58:00Z"/>
          <w:rFonts w:asciiTheme="minorHAnsi" w:eastAsiaTheme="minorEastAsia" w:hAnsiTheme="minorHAnsi" w:cstheme="minorBidi"/>
          <w:b w:val="0"/>
          <w:noProof/>
          <w:sz w:val="24"/>
          <w:szCs w:val="24"/>
          <w:lang w:eastAsia="en-GB"/>
        </w:rPr>
      </w:pPr>
      <w:del w:id="642" w:author="Ilkka Rinne" w:date="2021-10-27T14:58:00Z">
        <w:r w:rsidRPr="008F1D12" w:rsidDel="008F1D12">
          <w:rPr>
            <w:rPrChange w:id="643" w:author="Ilkka Rinne" w:date="2021-10-27T14:58:00Z">
              <w:rPr>
                <w:rStyle w:val="Lienhypertexte"/>
                <w:noProof/>
              </w:rPr>
            </w:rPrChange>
          </w:rPr>
          <w:delText>8.5</w:delText>
        </w:r>
        <w:r w:rsidDel="008F1D12">
          <w:rPr>
            <w:rFonts w:asciiTheme="minorHAnsi" w:eastAsiaTheme="minorEastAsia" w:hAnsiTheme="minorHAnsi" w:cstheme="minorBidi"/>
            <w:b w:val="0"/>
            <w:noProof/>
            <w:sz w:val="24"/>
            <w:szCs w:val="24"/>
            <w:lang w:eastAsia="en-GB"/>
          </w:rPr>
          <w:tab/>
        </w:r>
        <w:r w:rsidRPr="008F1D12" w:rsidDel="008F1D12">
          <w:rPr>
            <w:rPrChange w:id="644" w:author="Ilkka Rinne" w:date="2021-10-27T14:58:00Z">
              <w:rPr>
                <w:rStyle w:val="Lienhypertexte"/>
                <w:noProof/>
              </w:rPr>
            </w:rPrChange>
          </w:rPr>
          <w:delText>ObservingProcedure</w:delText>
        </w:r>
        <w:r w:rsidDel="008F1D12">
          <w:rPr>
            <w:noProof/>
            <w:webHidden/>
          </w:rPr>
          <w:tab/>
          <w:delText>43</w:delText>
        </w:r>
      </w:del>
    </w:p>
    <w:p w14:paraId="1DDD64ED" w14:textId="1B7D46B3" w:rsidR="00FD7B7C" w:rsidDel="008F1D12" w:rsidRDefault="00FD7B7C">
      <w:pPr>
        <w:pStyle w:val="TM2"/>
        <w:rPr>
          <w:del w:id="645" w:author="Ilkka Rinne" w:date="2021-10-27T14:58:00Z"/>
          <w:rFonts w:asciiTheme="minorHAnsi" w:eastAsiaTheme="minorEastAsia" w:hAnsiTheme="minorHAnsi" w:cstheme="minorBidi"/>
          <w:b w:val="0"/>
          <w:noProof/>
          <w:sz w:val="24"/>
          <w:szCs w:val="24"/>
          <w:lang w:eastAsia="en-GB"/>
        </w:rPr>
      </w:pPr>
      <w:del w:id="646" w:author="Ilkka Rinne" w:date="2021-10-27T14:58:00Z">
        <w:r w:rsidRPr="008F1D12" w:rsidDel="008F1D12">
          <w:rPr>
            <w:rPrChange w:id="647" w:author="Ilkka Rinne" w:date="2021-10-27T14:58:00Z">
              <w:rPr>
                <w:rStyle w:val="Lienhypertexte"/>
                <w:noProof/>
              </w:rPr>
            </w:rPrChange>
          </w:rPr>
          <w:delText>8.6</w:delText>
        </w:r>
        <w:r w:rsidDel="008F1D12">
          <w:rPr>
            <w:rFonts w:asciiTheme="minorHAnsi" w:eastAsiaTheme="minorEastAsia" w:hAnsiTheme="minorHAnsi" w:cstheme="minorBidi"/>
            <w:b w:val="0"/>
            <w:noProof/>
            <w:sz w:val="24"/>
            <w:szCs w:val="24"/>
            <w:lang w:eastAsia="en-GB"/>
          </w:rPr>
          <w:tab/>
        </w:r>
        <w:r w:rsidRPr="008F1D12" w:rsidDel="008F1D12">
          <w:rPr>
            <w:rPrChange w:id="648" w:author="Ilkka Rinne" w:date="2021-10-27T14:58:00Z">
              <w:rPr>
                <w:rStyle w:val="Lienhypertexte"/>
                <w:noProof/>
              </w:rPr>
            </w:rPrChange>
          </w:rPr>
          <w:delText>Observer</w:delText>
        </w:r>
        <w:r w:rsidDel="008F1D12">
          <w:rPr>
            <w:noProof/>
            <w:webHidden/>
          </w:rPr>
          <w:tab/>
          <w:delText>45</w:delText>
        </w:r>
      </w:del>
    </w:p>
    <w:p w14:paraId="5175A1FA" w14:textId="2131F42F" w:rsidR="00FD7B7C" w:rsidDel="008F1D12" w:rsidRDefault="00FD7B7C">
      <w:pPr>
        <w:pStyle w:val="TM2"/>
        <w:rPr>
          <w:del w:id="649" w:author="Ilkka Rinne" w:date="2021-10-27T14:58:00Z"/>
          <w:rFonts w:asciiTheme="minorHAnsi" w:eastAsiaTheme="minorEastAsia" w:hAnsiTheme="minorHAnsi" w:cstheme="minorBidi"/>
          <w:b w:val="0"/>
          <w:noProof/>
          <w:sz w:val="24"/>
          <w:szCs w:val="24"/>
          <w:lang w:eastAsia="en-GB"/>
        </w:rPr>
      </w:pPr>
      <w:del w:id="650" w:author="Ilkka Rinne" w:date="2021-10-27T14:58:00Z">
        <w:r w:rsidRPr="008F1D12" w:rsidDel="008F1D12">
          <w:rPr>
            <w:rPrChange w:id="651" w:author="Ilkka Rinne" w:date="2021-10-27T14:58:00Z">
              <w:rPr>
                <w:rStyle w:val="Lienhypertexte"/>
                <w:noProof/>
              </w:rPr>
            </w:rPrChange>
          </w:rPr>
          <w:delText>8.7</w:delText>
        </w:r>
        <w:r w:rsidDel="008F1D12">
          <w:rPr>
            <w:rFonts w:asciiTheme="minorHAnsi" w:eastAsiaTheme="minorEastAsia" w:hAnsiTheme="minorHAnsi" w:cstheme="minorBidi"/>
            <w:b w:val="0"/>
            <w:noProof/>
            <w:sz w:val="24"/>
            <w:szCs w:val="24"/>
            <w:lang w:eastAsia="en-GB"/>
          </w:rPr>
          <w:tab/>
        </w:r>
        <w:r w:rsidRPr="008F1D12" w:rsidDel="008F1D12">
          <w:rPr>
            <w:rPrChange w:id="652" w:author="Ilkka Rinne" w:date="2021-10-27T14:58:00Z">
              <w:rPr>
                <w:rStyle w:val="Lienhypertexte"/>
                <w:noProof/>
              </w:rPr>
            </w:rPrChange>
          </w:rPr>
          <w:delText>Host</w:delText>
        </w:r>
        <w:r w:rsidDel="008F1D12">
          <w:rPr>
            <w:noProof/>
            <w:webHidden/>
          </w:rPr>
          <w:tab/>
          <w:delText>47</w:delText>
        </w:r>
      </w:del>
    </w:p>
    <w:p w14:paraId="28D3D168" w14:textId="369F06E1" w:rsidR="00FD7B7C" w:rsidDel="008F1D12" w:rsidRDefault="00FD7B7C">
      <w:pPr>
        <w:pStyle w:val="TM2"/>
        <w:rPr>
          <w:del w:id="653" w:author="Ilkka Rinne" w:date="2021-10-27T14:58:00Z"/>
          <w:rFonts w:asciiTheme="minorHAnsi" w:eastAsiaTheme="minorEastAsia" w:hAnsiTheme="minorHAnsi" w:cstheme="minorBidi"/>
          <w:b w:val="0"/>
          <w:noProof/>
          <w:sz w:val="24"/>
          <w:szCs w:val="24"/>
          <w:lang w:eastAsia="en-GB"/>
        </w:rPr>
      </w:pPr>
      <w:del w:id="654" w:author="Ilkka Rinne" w:date="2021-10-27T14:58:00Z">
        <w:r w:rsidRPr="008F1D12" w:rsidDel="008F1D12">
          <w:rPr>
            <w:rPrChange w:id="655" w:author="Ilkka Rinne" w:date="2021-10-27T14:58:00Z">
              <w:rPr>
                <w:rStyle w:val="Lienhypertexte"/>
                <w:noProof/>
              </w:rPr>
            </w:rPrChange>
          </w:rPr>
          <w:delText>8.8</w:delText>
        </w:r>
        <w:r w:rsidDel="008F1D12">
          <w:rPr>
            <w:rFonts w:asciiTheme="minorHAnsi" w:eastAsiaTheme="minorEastAsia" w:hAnsiTheme="minorHAnsi" w:cstheme="minorBidi"/>
            <w:b w:val="0"/>
            <w:noProof/>
            <w:sz w:val="24"/>
            <w:szCs w:val="24"/>
            <w:lang w:eastAsia="en-GB"/>
          </w:rPr>
          <w:tab/>
        </w:r>
        <w:r w:rsidRPr="008F1D12" w:rsidDel="008F1D12">
          <w:rPr>
            <w:rPrChange w:id="656" w:author="Ilkka Rinne" w:date="2021-10-27T14:58:00Z">
              <w:rPr>
                <w:rStyle w:val="Lienhypertexte"/>
                <w:noProof/>
              </w:rPr>
            </w:rPrChange>
          </w:rPr>
          <w:delText>Deployment</w:delText>
        </w:r>
        <w:r w:rsidDel="008F1D12">
          <w:rPr>
            <w:noProof/>
            <w:webHidden/>
          </w:rPr>
          <w:tab/>
          <w:delText>48</w:delText>
        </w:r>
      </w:del>
    </w:p>
    <w:p w14:paraId="61155799" w14:textId="43418D09" w:rsidR="00FD7B7C" w:rsidDel="008F1D12" w:rsidRDefault="00FD7B7C">
      <w:pPr>
        <w:pStyle w:val="TM1"/>
        <w:rPr>
          <w:del w:id="657" w:author="Ilkka Rinne" w:date="2021-10-27T14:58:00Z"/>
          <w:rFonts w:asciiTheme="minorHAnsi" w:eastAsiaTheme="minorEastAsia" w:hAnsiTheme="minorHAnsi" w:cstheme="minorBidi"/>
          <w:b w:val="0"/>
          <w:noProof/>
          <w:sz w:val="24"/>
          <w:szCs w:val="24"/>
          <w:lang w:eastAsia="en-GB"/>
        </w:rPr>
      </w:pPr>
      <w:del w:id="658" w:author="Ilkka Rinne" w:date="2021-10-27T14:58:00Z">
        <w:r w:rsidRPr="008F1D12" w:rsidDel="008F1D12">
          <w:rPr>
            <w:rPrChange w:id="659" w:author="Ilkka Rinne" w:date="2021-10-27T14:58:00Z">
              <w:rPr>
                <w:rStyle w:val="Lienhypertexte"/>
                <w:noProof/>
              </w:rPr>
            </w:rPrChange>
          </w:rPr>
          <w:delText>9</w:delText>
        </w:r>
        <w:r w:rsidDel="008F1D12">
          <w:rPr>
            <w:rFonts w:asciiTheme="minorHAnsi" w:eastAsiaTheme="minorEastAsia" w:hAnsiTheme="minorHAnsi" w:cstheme="minorBidi"/>
            <w:b w:val="0"/>
            <w:noProof/>
            <w:sz w:val="24"/>
            <w:szCs w:val="24"/>
            <w:lang w:eastAsia="en-GB"/>
          </w:rPr>
          <w:tab/>
        </w:r>
        <w:r w:rsidRPr="008F1D12" w:rsidDel="008F1D12">
          <w:rPr>
            <w:rPrChange w:id="660" w:author="Ilkka Rinne" w:date="2021-10-27T14:58:00Z">
              <w:rPr>
                <w:rStyle w:val="Lienhypertexte"/>
                <w:noProof/>
              </w:rPr>
            </w:rPrChange>
          </w:rPr>
          <w:delText>Abstract Observation Core</w:delText>
        </w:r>
        <w:r w:rsidDel="008F1D12">
          <w:rPr>
            <w:noProof/>
            <w:webHidden/>
          </w:rPr>
          <w:tab/>
          <w:delText>50</w:delText>
        </w:r>
      </w:del>
    </w:p>
    <w:p w14:paraId="0ACE7A1A" w14:textId="046A7068" w:rsidR="00FD7B7C" w:rsidDel="008F1D12" w:rsidRDefault="00FD7B7C">
      <w:pPr>
        <w:pStyle w:val="TM2"/>
        <w:rPr>
          <w:del w:id="661" w:author="Ilkka Rinne" w:date="2021-10-27T14:58:00Z"/>
          <w:rFonts w:asciiTheme="minorHAnsi" w:eastAsiaTheme="minorEastAsia" w:hAnsiTheme="minorHAnsi" w:cstheme="minorBidi"/>
          <w:b w:val="0"/>
          <w:noProof/>
          <w:sz w:val="24"/>
          <w:szCs w:val="24"/>
          <w:lang w:eastAsia="en-GB"/>
        </w:rPr>
      </w:pPr>
      <w:del w:id="662" w:author="Ilkka Rinne" w:date="2021-10-27T14:58:00Z">
        <w:r w:rsidRPr="008F1D12" w:rsidDel="008F1D12">
          <w:rPr>
            <w:rPrChange w:id="663" w:author="Ilkka Rinne" w:date="2021-10-27T14:58:00Z">
              <w:rPr>
                <w:rStyle w:val="Lienhypertexte"/>
                <w:noProof/>
              </w:rPr>
            </w:rPrChange>
          </w:rPr>
          <w:delText>9.1</w:delText>
        </w:r>
        <w:r w:rsidDel="008F1D12">
          <w:rPr>
            <w:rFonts w:asciiTheme="minorHAnsi" w:eastAsiaTheme="minorEastAsia" w:hAnsiTheme="minorHAnsi" w:cstheme="minorBidi"/>
            <w:b w:val="0"/>
            <w:noProof/>
            <w:sz w:val="24"/>
            <w:szCs w:val="24"/>
            <w:lang w:eastAsia="en-GB"/>
          </w:rPr>
          <w:tab/>
        </w:r>
        <w:r w:rsidRPr="008F1D12" w:rsidDel="008F1D12">
          <w:rPr>
            <w:rPrChange w:id="664" w:author="Ilkka Rinne" w:date="2021-10-27T14:58:00Z">
              <w:rPr>
                <w:rStyle w:val="Lienhypertexte"/>
                <w:noProof/>
              </w:rPr>
            </w:rPrChange>
          </w:rPr>
          <w:delText>General</w:delText>
        </w:r>
        <w:r w:rsidDel="008F1D12">
          <w:rPr>
            <w:noProof/>
            <w:webHidden/>
          </w:rPr>
          <w:tab/>
          <w:delText>50</w:delText>
        </w:r>
      </w:del>
    </w:p>
    <w:p w14:paraId="2E2EF20A" w14:textId="5074BAAC" w:rsidR="00FD7B7C" w:rsidDel="008F1D12" w:rsidRDefault="00FD7B7C">
      <w:pPr>
        <w:pStyle w:val="TM2"/>
        <w:rPr>
          <w:del w:id="665" w:author="Ilkka Rinne" w:date="2021-10-27T14:58:00Z"/>
          <w:rFonts w:asciiTheme="minorHAnsi" w:eastAsiaTheme="minorEastAsia" w:hAnsiTheme="minorHAnsi" w:cstheme="minorBidi"/>
          <w:b w:val="0"/>
          <w:noProof/>
          <w:sz w:val="24"/>
          <w:szCs w:val="24"/>
          <w:lang w:eastAsia="en-GB"/>
        </w:rPr>
      </w:pPr>
      <w:del w:id="666" w:author="Ilkka Rinne" w:date="2021-10-27T14:58:00Z">
        <w:r w:rsidRPr="008F1D12" w:rsidDel="008F1D12">
          <w:rPr>
            <w:rPrChange w:id="667" w:author="Ilkka Rinne" w:date="2021-10-27T14:58:00Z">
              <w:rPr>
                <w:rStyle w:val="Lienhypertexte"/>
                <w:noProof/>
              </w:rPr>
            </w:rPrChange>
          </w:rPr>
          <w:delText>9.2</w:delText>
        </w:r>
        <w:r w:rsidDel="008F1D12">
          <w:rPr>
            <w:rFonts w:asciiTheme="minorHAnsi" w:eastAsiaTheme="minorEastAsia" w:hAnsiTheme="minorHAnsi" w:cstheme="minorBidi"/>
            <w:b w:val="0"/>
            <w:noProof/>
            <w:sz w:val="24"/>
            <w:szCs w:val="24"/>
            <w:lang w:eastAsia="en-GB"/>
          </w:rPr>
          <w:tab/>
        </w:r>
        <w:r w:rsidRPr="008F1D12" w:rsidDel="008F1D12">
          <w:rPr>
            <w:rPrChange w:id="668" w:author="Ilkka Rinne" w:date="2021-10-27T14:58:00Z">
              <w:rPr>
                <w:rStyle w:val="Lienhypertexte"/>
                <w:noProof/>
              </w:rPr>
            </w:rPrChange>
          </w:rPr>
          <w:delText>AbstractObservationCharacteristics</w:delText>
        </w:r>
        <w:r w:rsidDel="008F1D12">
          <w:rPr>
            <w:noProof/>
            <w:webHidden/>
          </w:rPr>
          <w:tab/>
          <w:delText>52</w:delText>
        </w:r>
      </w:del>
    </w:p>
    <w:p w14:paraId="5A08451E" w14:textId="764CABFE" w:rsidR="00FD7B7C" w:rsidDel="008F1D12" w:rsidRDefault="00FD7B7C">
      <w:pPr>
        <w:pStyle w:val="TM2"/>
        <w:rPr>
          <w:del w:id="669" w:author="Ilkka Rinne" w:date="2021-10-27T14:58:00Z"/>
          <w:rFonts w:asciiTheme="minorHAnsi" w:eastAsiaTheme="minorEastAsia" w:hAnsiTheme="minorHAnsi" w:cstheme="minorBidi"/>
          <w:b w:val="0"/>
          <w:noProof/>
          <w:sz w:val="24"/>
          <w:szCs w:val="24"/>
          <w:lang w:eastAsia="en-GB"/>
        </w:rPr>
      </w:pPr>
      <w:del w:id="670" w:author="Ilkka Rinne" w:date="2021-10-27T14:58:00Z">
        <w:r w:rsidRPr="008F1D12" w:rsidDel="008F1D12">
          <w:rPr>
            <w:rPrChange w:id="671" w:author="Ilkka Rinne" w:date="2021-10-27T14:58:00Z">
              <w:rPr>
                <w:rStyle w:val="Lienhypertexte"/>
                <w:noProof/>
              </w:rPr>
            </w:rPrChange>
          </w:rPr>
          <w:delText>9.3</w:delText>
        </w:r>
        <w:r w:rsidDel="008F1D12">
          <w:rPr>
            <w:rFonts w:asciiTheme="minorHAnsi" w:eastAsiaTheme="minorEastAsia" w:hAnsiTheme="minorHAnsi" w:cstheme="minorBidi"/>
            <w:b w:val="0"/>
            <w:noProof/>
            <w:sz w:val="24"/>
            <w:szCs w:val="24"/>
            <w:lang w:eastAsia="en-GB"/>
          </w:rPr>
          <w:tab/>
        </w:r>
        <w:r w:rsidRPr="008F1D12" w:rsidDel="008F1D12">
          <w:rPr>
            <w:rPrChange w:id="672" w:author="Ilkka Rinne" w:date="2021-10-27T14:58:00Z">
              <w:rPr>
                <w:rStyle w:val="Lienhypertexte"/>
                <w:noProof/>
              </w:rPr>
            </w:rPrChange>
          </w:rPr>
          <w:delText>AbstractObservation</w:delText>
        </w:r>
        <w:r w:rsidDel="008F1D12">
          <w:rPr>
            <w:noProof/>
            <w:webHidden/>
          </w:rPr>
          <w:tab/>
          <w:delText>58</w:delText>
        </w:r>
      </w:del>
    </w:p>
    <w:p w14:paraId="0A5087CA" w14:textId="5A0C5E18" w:rsidR="00FD7B7C" w:rsidDel="008F1D12" w:rsidRDefault="00FD7B7C">
      <w:pPr>
        <w:pStyle w:val="TM2"/>
        <w:rPr>
          <w:del w:id="673" w:author="Ilkka Rinne" w:date="2021-10-27T14:58:00Z"/>
          <w:rFonts w:asciiTheme="minorHAnsi" w:eastAsiaTheme="minorEastAsia" w:hAnsiTheme="minorHAnsi" w:cstheme="minorBidi"/>
          <w:b w:val="0"/>
          <w:noProof/>
          <w:sz w:val="24"/>
          <w:szCs w:val="24"/>
          <w:lang w:eastAsia="en-GB"/>
        </w:rPr>
      </w:pPr>
      <w:del w:id="674" w:author="Ilkka Rinne" w:date="2021-10-27T14:58:00Z">
        <w:r w:rsidRPr="008F1D12" w:rsidDel="008F1D12">
          <w:rPr>
            <w:rPrChange w:id="675" w:author="Ilkka Rinne" w:date="2021-10-27T14:58:00Z">
              <w:rPr>
                <w:rStyle w:val="Lienhypertexte"/>
                <w:noProof/>
              </w:rPr>
            </w:rPrChange>
          </w:rPr>
          <w:delText>9.4</w:delText>
        </w:r>
        <w:r w:rsidDel="008F1D12">
          <w:rPr>
            <w:rFonts w:asciiTheme="minorHAnsi" w:eastAsiaTheme="minorEastAsia" w:hAnsiTheme="minorHAnsi" w:cstheme="minorBidi"/>
            <w:b w:val="0"/>
            <w:noProof/>
            <w:sz w:val="24"/>
            <w:szCs w:val="24"/>
            <w:lang w:eastAsia="en-GB"/>
          </w:rPr>
          <w:tab/>
        </w:r>
        <w:r w:rsidRPr="008F1D12" w:rsidDel="008F1D12">
          <w:rPr>
            <w:rPrChange w:id="676" w:author="Ilkka Rinne" w:date="2021-10-27T14:58:00Z">
              <w:rPr>
                <w:rStyle w:val="Lienhypertexte"/>
                <w:noProof/>
              </w:rPr>
            </w:rPrChange>
          </w:rPr>
          <w:delText>AbstractObservableProperty</w:delText>
        </w:r>
        <w:r w:rsidDel="008F1D12">
          <w:rPr>
            <w:noProof/>
            <w:webHidden/>
          </w:rPr>
          <w:tab/>
          <w:delText>61</w:delText>
        </w:r>
      </w:del>
    </w:p>
    <w:p w14:paraId="4E75F579" w14:textId="26708C52" w:rsidR="00FD7B7C" w:rsidDel="008F1D12" w:rsidRDefault="00FD7B7C">
      <w:pPr>
        <w:pStyle w:val="TM2"/>
        <w:rPr>
          <w:del w:id="677" w:author="Ilkka Rinne" w:date="2021-10-27T14:58:00Z"/>
          <w:rFonts w:asciiTheme="minorHAnsi" w:eastAsiaTheme="minorEastAsia" w:hAnsiTheme="minorHAnsi" w:cstheme="minorBidi"/>
          <w:b w:val="0"/>
          <w:noProof/>
          <w:sz w:val="24"/>
          <w:szCs w:val="24"/>
          <w:lang w:eastAsia="en-GB"/>
        </w:rPr>
      </w:pPr>
      <w:del w:id="678" w:author="Ilkka Rinne" w:date="2021-10-27T14:58:00Z">
        <w:r w:rsidRPr="008F1D12" w:rsidDel="008F1D12">
          <w:rPr>
            <w:rPrChange w:id="679" w:author="Ilkka Rinne" w:date="2021-10-27T14:58:00Z">
              <w:rPr>
                <w:rStyle w:val="Lienhypertexte"/>
                <w:noProof/>
              </w:rPr>
            </w:rPrChange>
          </w:rPr>
          <w:delText>9.5</w:delText>
        </w:r>
        <w:r w:rsidDel="008F1D12">
          <w:rPr>
            <w:rFonts w:asciiTheme="minorHAnsi" w:eastAsiaTheme="minorEastAsia" w:hAnsiTheme="minorHAnsi" w:cstheme="minorBidi"/>
            <w:b w:val="0"/>
            <w:noProof/>
            <w:sz w:val="24"/>
            <w:szCs w:val="24"/>
            <w:lang w:eastAsia="en-GB"/>
          </w:rPr>
          <w:tab/>
        </w:r>
        <w:r w:rsidRPr="008F1D12" w:rsidDel="008F1D12">
          <w:rPr>
            <w:rPrChange w:id="680" w:author="Ilkka Rinne" w:date="2021-10-27T14:58:00Z">
              <w:rPr>
                <w:rStyle w:val="Lienhypertexte"/>
                <w:noProof/>
              </w:rPr>
            </w:rPrChange>
          </w:rPr>
          <w:delText>AbstractObservingProcedure</w:delText>
        </w:r>
        <w:r w:rsidDel="008F1D12">
          <w:rPr>
            <w:noProof/>
            <w:webHidden/>
          </w:rPr>
          <w:tab/>
          <w:delText>62</w:delText>
        </w:r>
      </w:del>
    </w:p>
    <w:p w14:paraId="1E56F96D" w14:textId="3A98AF6A" w:rsidR="00FD7B7C" w:rsidDel="008F1D12" w:rsidRDefault="00FD7B7C">
      <w:pPr>
        <w:pStyle w:val="TM2"/>
        <w:rPr>
          <w:del w:id="681" w:author="Ilkka Rinne" w:date="2021-10-27T14:58:00Z"/>
          <w:rFonts w:asciiTheme="minorHAnsi" w:eastAsiaTheme="minorEastAsia" w:hAnsiTheme="minorHAnsi" w:cstheme="minorBidi"/>
          <w:b w:val="0"/>
          <w:noProof/>
          <w:sz w:val="24"/>
          <w:szCs w:val="24"/>
          <w:lang w:eastAsia="en-GB"/>
        </w:rPr>
      </w:pPr>
      <w:del w:id="682" w:author="Ilkka Rinne" w:date="2021-10-27T14:58:00Z">
        <w:r w:rsidRPr="008F1D12" w:rsidDel="008F1D12">
          <w:rPr>
            <w:rPrChange w:id="683" w:author="Ilkka Rinne" w:date="2021-10-27T14:58:00Z">
              <w:rPr>
                <w:rStyle w:val="Lienhypertexte"/>
                <w:noProof/>
              </w:rPr>
            </w:rPrChange>
          </w:rPr>
          <w:delText>9.6</w:delText>
        </w:r>
        <w:r w:rsidDel="008F1D12">
          <w:rPr>
            <w:rFonts w:asciiTheme="minorHAnsi" w:eastAsiaTheme="minorEastAsia" w:hAnsiTheme="minorHAnsi" w:cstheme="minorBidi"/>
            <w:b w:val="0"/>
            <w:noProof/>
            <w:sz w:val="24"/>
            <w:szCs w:val="24"/>
            <w:lang w:eastAsia="en-GB"/>
          </w:rPr>
          <w:tab/>
        </w:r>
        <w:r w:rsidRPr="008F1D12" w:rsidDel="008F1D12">
          <w:rPr>
            <w:rPrChange w:id="684" w:author="Ilkka Rinne" w:date="2021-10-27T14:58:00Z">
              <w:rPr>
                <w:rStyle w:val="Lienhypertexte"/>
                <w:noProof/>
              </w:rPr>
            </w:rPrChange>
          </w:rPr>
          <w:delText>AbstractObserver</w:delText>
        </w:r>
        <w:r w:rsidDel="008F1D12">
          <w:rPr>
            <w:noProof/>
            <w:webHidden/>
          </w:rPr>
          <w:tab/>
          <w:delText>63</w:delText>
        </w:r>
      </w:del>
    </w:p>
    <w:p w14:paraId="09AB959B" w14:textId="68F901BF" w:rsidR="00FD7B7C" w:rsidDel="008F1D12" w:rsidRDefault="00FD7B7C">
      <w:pPr>
        <w:pStyle w:val="TM2"/>
        <w:rPr>
          <w:del w:id="685" w:author="Ilkka Rinne" w:date="2021-10-27T14:58:00Z"/>
          <w:rFonts w:asciiTheme="minorHAnsi" w:eastAsiaTheme="minorEastAsia" w:hAnsiTheme="minorHAnsi" w:cstheme="minorBidi"/>
          <w:b w:val="0"/>
          <w:noProof/>
          <w:sz w:val="24"/>
          <w:szCs w:val="24"/>
          <w:lang w:eastAsia="en-GB"/>
        </w:rPr>
      </w:pPr>
      <w:del w:id="686" w:author="Ilkka Rinne" w:date="2021-10-27T14:58:00Z">
        <w:r w:rsidRPr="008F1D12" w:rsidDel="008F1D12">
          <w:rPr>
            <w:rPrChange w:id="687" w:author="Ilkka Rinne" w:date="2021-10-27T14:58:00Z">
              <w:rPr>
                <w:rStyle w:val="Lienhypertexte"/>
                <w:noProof/>
              </w:rPr>
            </w:rPrChange>
          </w:rPr>
          <w:delText>9.7</w:delText>
        </w:r>
        <w:r w:rsidDel="008F1D12">
          <w:rPr>
            <w:rFonts w:asciiTheme="minorHAnsi" w:eastAsiaTheme="minorEastAsia" w:hAnsiTheme="minorHAnsi" w:cstheme="minorBidi"/>
            <w:b w:val="0"/>
            <w:noProof/>
            <w:sz w:val="24"/>
            <w:szCs w:val="24"/>
            <w:lang w:eastAsia="en-GB"/>
          </w:rPr>
          <w:tab/>
        </w:r>
        <w:r w:rsidRPr="008F1D12" w:rsidDel="008F1D12">
          <w:rPr>
            <w:rPrChange w:id="688" w:author="Ilkka Rinne" w:date="2021-10-27T14:58:00Z">
              <w:rPr>
                <w:rStyle w:val="Lienhypertexte"/>
                <w:noProof/>
              </w:rPr>
            </w:rPrChange>
          </w:rPr>
          <w:delText>AbstractHost</w:delText>
        </w:r>
        <w:r w:rsidDel="008F1D12">
          <w:rPr>
            <w:noProof/>
            <w:webHidden/>
          </w:rPr>
          <w:tab/>
          <w:delText>64</w:delText>
        </w:r>
      </w:del>
    </w:p>
    <w:p w14:paraId="169707F8" w14:textId="4D626D4F" w:rsidR="00FD7B7C" w:rsidDel="008F1D12" w:rsidRDefault="00FD7B7C">
      <w:pPr>
        <w:pStyle w:val="TM2"/>
        <w:rPr>
          <w:del w:id="689" w:author="Ilkka Rinne" w:date="2021-10-27T14:58:00Z"/>
          <w:rFonts w:asciiTheme="minorHAnsi" w:eastAsiaTheme="minorEastAsia" w:hAnsiTheme="minorHAnsi" w:cstheme="minorBidi"/>
          <w:b w:val="0"/>
          <w:noProof/>
          <w:sz w:val="24"/>
          <w:szCs w:val="24"/>
          <w:lang w:eastAsia="en-GB"/>
        </w:rPr>
      </w:pPr>
      <w:del w:id="690" w:author="Ilkka Rinne" w:date="2021-10-27T14:58:00Z">
        <w:r w:rsidRPr="008F1D12" w:rsidDel="008F1D12">
          <w:rPr>
            <w:rPrChange w:id="691" w:author="Ilkka Rinne" w:date="2021-10-27T14:58:00Z">
              <w:rPr>
                <w:rStyle w:val="Lienhypertexte"/>
                <w:noProof/>
              </w:rPr>
            </w:rPrChange>
          </w:rPr>
          <w:delText>9.8</w:delText>
        </w:r>
        <w:r w:rsidDel="008F1D12">
          <w:rPr>
            <w:rFonts w:asciiTheme="minorHAnsi" w:eastAsiaTheme="minorEastAsia" w:hAnsiTheme="minorHAnsi" w:cstheme="minorBidi"/>
            <w:b w:val="0"/>
            <w:noProof/>
            <w:sz w:val="24"/>
            <w:szCs w:val="24"/>
            <w:lang w:eastAsia="en-GB"/>
          </w:rPr>
          <w:tab/>
        </w:r>
        <w:r w:rsidRPr="008F1D12" w:rsidDel="008F1D12">
          <w:rPr>
            <w:rPrChange w:id="692" w:author="Ilkka Rinne" w:date="2021-10-27T14:58:00Z">
              <w:rPr>
                <w:rStyle w:val="Lienhypertexte"/>
                <w:noProof/>
              </w:rPr>
            </w:rPrChange>
          </w:rPr>
          <w:delText>AbstractDeployment</w:delText>
        </w:r>
        <w:r w:rsidDel="008F1D12">
          <w:rPr>
            <w:noProof/>
            <w:webHidden/>
          </w:rPr>
          <w:tab/>
          <w:delText>65</w:delText>
        </w:r>
      </w:del>
    </w:p>
    <w:p w14:paraId="3B197276" w14:textId="10D519B8" w:rsidR="00FD7B7C" w:rsidDel="008F1D12" w:rsidRDefault="00FD7B7C">
      <w:pPr>
        <w:pStyle w:val="TM2"/>
        <w:rPr>
          <w:del w:id="693" w:author="Ilkka Rinne" w:date="2021-10-27T14:58:00Z"/>
          <w:rFonts w:asciiTheme="minorHAnsi" w:eastAsiaTheme="minorEastAsia" w:hAnsiTheme="minorHAnsi" w:cstheme="minorBidi"/>
          <w:b w:val="0"/>
          <w:noProof/>
          <w:sz w:val="24"/>
          <w:szCs w:val="24"/>
          <w:lang w:eastAsia="en-GB"/>
        </w:rPr>
      </w:pPr>
      <w:del w:id="694" w:author="Ilkka Rinne" w:date="2021-10-27T14:58:00Z">
        <w:r w:rsidRPr="008F1D12" w:rsidDel="008F1D12">
          <w:rPr>
            <w:rPrChange w:id="695" w:author="Ilkka Rinne" w:date="2021-10-27T14:58:00Z">
              <w:rPr>
                <w:rStyle w:val="Lienhypertexte"/>
                <w:noProof/>
              </w:rPr>
            </w:rPrChange>
          </w:rPr>
          <w:delText>9.9</w:delText>
        </w:r>
        <w:r w:rsidDel="008F1D12">
          <w:rPr>
            <w:rFonts w:asciiTheme="minorHAnsi" w:eastAsiaTheme="minorEastAsia" w:hAnsiTheme="minorHAnsi" w:cstheme="minorBidi"/>
            <w:b w:val="0"/>
            <w:noProof/>
            <w:sz w:val="24"/>
            <w:szCs w:val="24"/>
            <w:lang w:eastAsia="en-GB"/>
          </w:rPr>
          <w:tab/>
        </w:r>
        <w:r w:rsidRPr="008F1D12" w:rsidDel="008F1D12">
          <w:rPr>
            <w:rPrChange w:id="696" w:author="Ilkka Rinne" w:date="2021-10-27T14:58:00Z">
              <w:rPr>
                <w:rStyle w:val="Lienhypertexte"/>
                <w:noProof/>
              </w:rPr>
            </w:rPrChange>
          </w:rPr>
          <w:delText>NamedValue</w:delText>
        </w:r>
        <w:r w:rsidDel="008F1D12">
          <w:rPr>
            <w:noProof/>
            <w:webHidden/>
          </w:rPr>
          <w:tab/>
          <w:delText>67</w:delText>
        </w:r>
      </w:del>
    </w:p>
    <w:p w14:paraId="5A48E9A3" w14:textId="2DBB9A36" w:rsidR="00FD7B7C" w:rsidDel="008F1D12" w:rsidRDefault="00FD7B7C">
      <w:pPr>
        <w:pStyle w:val="TM1"/>
        <w:rPr>
          <w:del w:id="697" w:author="Ilkka Rinne" w:date="2021-10-27T14:58:00Z"/>
          <w:rFonts w:asciiTheme="minorHAnsi" w:eastAsiaTheme="minorEastAsia" w:hAnsiTheme="minorHAnsi" w:cstheme="minorBidi"/>
          <w:b w:val="0"/>
          <w:noProof/>
          <w:sz w:val="24"/>
          <w:szCs w:val="24"/>
          <w:lang w:eastAsia="en-GB"/>
        </w:rPr>
      </w:pPr>
      <w:del w:id="698" w:author="Ilkka Rinne" w:date="2021-10-27T14:58:00Z">
        <w:r w:rsidRPr="008F1D12" w:rsidDel="008F1D12">
          <w:rPr>
            <w:rPrChange w:id="699" w:author="Ilkka Rinne" w:date="2021-10-27T14:58:00Z">
              <w:rPr>
                <w:rStyle w:val="Lienhypertexte"/>
                <w:noProof/>
              </w:rPr>
            </w:rPrChange>
          </w:rPr>
          <w:delText>10</w:delText>
        </w:r>
        <w:r w:rsidDel="008F1D12">
          <w:rPr>
            <w:rFonts w:asciiTheme="minorHAnsi" w:eastAsiaTheme="minorEastAsia" w:hAnsiTheme="minorHAnsi" w:cstheme="minorBidi"/>
            <w:b w:val="0"/>
            <w:noProof/>
            <w:sz w:val="24"/>
            <w:szCs w:val="24"/>
            <w:lang w:eastAsia="en-GB"/>
          </w:rPr>
          <w:tab/>
        </w:r>
        <w:r w:rsidRPr="008F1D12" w:rsidDel="008F1D12">
          <w:rPr>
            <w:rPrChange w:id="700" w:author="Ilkka Rinne" w:date="2021-10-27T14:58:00Z">
              <w:rPr>
                <w:rStyle w:val="Lienhypertexte"/>
                <w:noProof/>
              </w:rPr>
            </w:rPrChange>
          </w:rPr>
          <w:delText>Basic Observations</w:delText>
        </w:r>
        <w:r w:rsidDel="008F1D12">
          <w:rPr>
            <w:noProof/>
            <w:webHidden/>
          </w:rPr>
          <w:tab/>
          <w:delText>68</w:delText>
        </w:r>
      </w:del>
    </w:p>
    <w:p w14:paraId="3A380B13" w14:textId="42CCBBA9" w:rsidR="00FD7B7C" w:rsidDel="008F1D12" w:rsidRDefault="00FD7B7C">
      <w:pPr>
        <w:pStyle w:val="TM2"/>
        <w:rPr>
          <w:del w:id="701" w:author="Ilkka Rinne" w:date="2021-10-27T14:58:00Z"/>
          <w:rFonts w:asciiTheme="minorHAnsi" w:eastAsiaTheme="minorEastAsia" w:hAnsiTheme="minorHAnsi" w:cstheme="minorBidi"/>
          <w:b w:val="0"/>
          <w:noProof/>
          <w:sz w:val="24"/>
          <w:szCs w:val="24"/>
          <w:lang w:eastAsia="en-GB"/>
        </w:rPr>
      </w:pPr>
      <w:del w:id="702" w:author="Ilkka Rinne" w:date="2021-10-27T14:58:00Z">
        <w:r w:rsidRPr="008F1D12" w:rsidDel="008F1D12">
          <w:rPr>
            <w:rPrChange w:id="703" w:author="Ilkka Rinne" w:date="2021-10-27T14:58:00Z">
              <w:rPr>
                <w:rStyle w:val="Lienhypertexte"/>
                <w:noProof/>
              </w:rPr>
            </w:rPrChange>
          </w:rPr>
          <w:delText>10.1</w:delText>
        </w:r>
        <w:r w:rsidDel="008F1D12">
          <w:rPr>
            <w:rFonts w:asciiTheme="minorHAnsi" w:eastAsiaTheme="minorEastAsia" w:hAnsiTheme="minorHAnsi" w:cstheme="minorBidi"/>
            <w:b w:val="0"/>
            <w:noProof/>
            <w:sz w:val="24"/>
            <w:szCs w:val="24"/>
            <w:lang w:eastAsia="en-GB"/>
          </w:rPr>
          <w:tab/>
        </w:r>
        <w:r w:rsidRPr="008F1D12" w:rsidDel="008F1D12">
          <w:rPr>
            <w:rPrChange w:id="704" w:author="Ilkka Rinne" w:date="2021-10-27T14:58:00Z">
              <w:rPr>
                <w:rStyle w:val="Lienhypertexte"/>
                <w:noProof/>
              </w:rPr>
            </w:rPrChange>
          </w:rPr>
          <w:delText>General</w:delText>
        </w:r>
        <w:r w:rsidDel="008F1D12">
          <w:rPr>
            <w:noProof/>
            <w:webHidden/>
          </w:rPr>
          <w:tab/>
          <w:delText>68</w:delText>
        </w:r>
      </w:del>
    </w:p>
    <w:p w14:paraId="130DB138" w14:textId="4C71F28F" w:rsidR="00FD7B7C" w:rsidDel="008F1D12" w:rsidRDefault="00FD7B7C">
      <w:pPr>
        <w:pStyle w:val="TM2"/>
        <w:rPr>
          <w:del w:id="705" w:author="Ilkka Rinne" w:date="2021-10-27T14:58:00Z"/>
          <w:rFonts w:asciiTheme="minorHAnsi" w:eastAsiaTheme="minorEastAsia" w:hAnsiTheme="minorHAnsi" w:cstheme="minorBidi"/>
          <w:b w:val="0"/>
          <w:noProof/>
          <w:sz w:val="24"/>
          <w:szCs w:val="24"/>
          <w:lang w:eastAsia="en-GB"/>
        </w:rPr>
      </w:pPr>
      <w:del w:id="706" w:author="Ilkka Rinne" w:date="2021-10-27T14:58:00Z">
        <w:r w:rsidRPr="008F1D12" w:rsidDel="008F1D12">
          <w:rPr>
            <w:rPrChange w:id="707" w:author="Ilkka Rinne" w:date="2021-10-27T14:58:00Z">
              <w:rPr>
                <w:rStyle w:val="Lienhypertexte"/>
                <w:noProof/>
              </w:rPr>
            </w:rPrChange>
          </w:rPr>
          <w:delText>10.2</w:delText>
        </w:r>
        <w:r w:rsidDel="008F1D12">
          <w:rPr>
            <w:rFonts w:asciiTheme="minorHAnsi" w:eastAsiaTheme="minorEastAsia" w:hAnsiTheme="minorHAnsi" w:cstheme="minorBidi"/>
            <w:b w:val="0"/>
            <w:noProof/>
            <w:sz w:val="24"/>
            <w:szCs w:val="24"/>
            <w:lang w:eastAsia="en-GB"/>
          </w:rPr>
          <w:tab/>
        </w:r>
        <w:r w:rsidRPr="008F1D12" w:rsidDel="008F1D12">
          <w:rPr>
            <w:rPrChange w:id="708" w:author="Ilkka Rinne" w:date="2021-10-27T14:58:00Z">
              <w:rPr>
                <w:rStyle w:val="Lienhypertexte"/>
                <w:noProof/>
              </w:rPr>
            </w:rPrChange>
          </w:rPr>
          <w:delText>Observation</w:delText>
        </w:r>
        <w:r w:rsidDel="008F1D12">
          <w:rPr>
            <w:noProof/>
            <w:webHidden/>
          </w:rPr>
          <w:tab/>
          <w:delText>71</w:delText>
        </w:r>
      </w:del>
    </w:p>
    <w:p w14:paraId="0F54789B" w14:textId="54306906" w:rsidR="00FD7B7C" w:rsidDel="008F1D12" w:rsidRDefault="00FD7B7C">
      <w:pPr>
        <w:pStyle w:val="TM2"/>
        <w:rPr>
          <w:del w:id="709" w:author="Ilkka Rinne" w:date="2021-10-27T14:58:00Z"/>
          <w:rFonts w:asciiTheme="minorHAnsi" w:eastAsiaTheme="minorEastAsia" w:hAnsiTheme="minorHAnsi" w:cstheme="minorBidi"/>
          <w:b w:val="0"/>
          <w:noProof/>
          <w:sz w:val="24"/>
          <w:szCs w:val="24"/>
          <w:lang w:eastAsia="en-GB"/>
        </w:rPr>
      </w:pPr>
      <w:del w:id="710" w:author="Ilkka Rinne" w:date="2021-10-27T14:58:00Z">
        <w:r w:rsidRPr="008F1D12" w:rsidDel="008F1D12">
          <w:rPr>
            <w:rPrChange w:id="711" w:author="Ilkka Rinne" w:date="2021-10-27T14:58:00Z">
              <w:rPr>
                <w:rStyle w:val="Lienhypertexte"/>
                <w:noProof/>
              </w:rPr>
            </w:rPrChange>
          </w:rPr>
          <w:delText>10.3</w:delText>
        </w:r>
        <w:r w:rsidDel="008F1D12">
          <w:rPr>
            <w:rFonts w:asciiTheme="minorHAnsi" w:eastAsiaTheme="minorEastAsia" w:hAnsiTheme="minorHAnsi" w:cstheme="minorBidi"/>
            <w:b w:val="0"/>
            <w:noProof/>
            <w:sz w:val="24"/>
            <w:szCs w:val="24"/>
            <w:lang w:eastAsia="en-GB"/>
          </w:rPr>
          <w:tab/>
        </w:r>
        <w:r w:rsidRPr="008F1D12" w:rsidDel="008F1D12">
          <w:rPr>
            <w:rPrChange w:id="712" w:author="Ilkka Rinne" w:date="2021-10-27T14:58:00Z">
              <w:rPr>
                <w:rStyle w:val="Lienhypertexte"/>
                <w:noProof/>
              </w:rPr>
            </w:rPrChange>
          </w:rPr>
          <w:delText>ObservationCharacteristics</w:delText>
        </w:r>
        <w:r w:rsidDel="008F1D12">
          <w:rPr>
            <w:noProof/>
            <w:webHidden/>
          </w:rPr>
          <w:tab/>
          <w:delText>72</w:delText>
        </w:r>
      </w:del>
    </w:p>
    <w:p w14:paraId="36A37BD2" w14:textId="7EB22B22" w:rsidR="00FD7B7C" w:rsidDel="008F1D12" w:rsidRDefault="00FD7B7C">
      <w:pPr>
        <w:pStyle w:val="TM2"/>
        <w:rPr>
          <w:del w:id="713" w:author="Ilkka Rinne" w:date="2021-10-27T14:58:00Z"/>
          <w:rFonts w:asciiTheme="minorHAnsi" w:eastAsiaTheme="minorEastAsia" w:hAnsiTheme="minorHAnsi" w:cstheme="minorBidi"/>
          <w:b w:val="0"/>
          <w:noProof/>
          <w:sz w:val="24"/>
          <w:szCs w:val="24"/>
          <w:lang w:eastAsia="en-GB"/>
        </w:rPr>
      </w:pPr>
      <w:del w:id="714" w:author="Ilkka Rinne" w:date="2021-10-27T14:58:00Z">
        <w:r w:rsidRPr="008F1D12" w:rsidDel="008F1D12">
          <w:rPr>
            <w:rPrChange w:id="715" w:author="Ilkka Rinne" w:date="2021-10-27T14:58:00Z">
              <w:rPr>
                <w:rStyle w:val="Lienhypertexte"/>
                <w:noProof/>
              </w:rPr>
            </w:rPrChange>
          </w:rPr>
          <w:delText>10.4</w:delText>
        </w:r>
        <w:r w:rsidDel="008F1D12">
          <w:rPr>
            <w:rFonts w:asciiTheme="minorHAnsi" w:eastAsiaTheme="minorEastAsia" w:hAnsiTheme="minorHAnsi" w:cstheme="minorBidi"/>
            <w:b w:val="0"/>
            <w:noProof/>
            <w:sz w:val="24"/>
            <w:szCs w:val="24"/>
            <w:lang w:eastAsia="en-GB"/>
          </w:rPr>
          <w:tab/>
        </w:r>
        <w:r w:rsidRPr="008F1D12" w:rsidDel="008F1D12">
          <w:rPr>
            <w:rPrChange w:id="716" w:author="Ilkka Rinne" w:date="2021-10-27T14:58:00Z">
              <w:rPr>
                <w:rStyle w:val="Lienhypertexte"/>
                <w:noProof/>
              </w:rPr>
            </w:rPrChange>
          </w:rPr>
          <w:delText>ObservationCollection</w:delText>
        </w:r>
        <w:r w:rsidDel="008F1D12">
          <w:rPr>
            <w:noProof/>
            <w:webHidden/>
          </w:rPr>
          <w:tab/>
          <w:delText>73</w:delText>
        </w:r>
      </w:del>
    </w:p>
    <w:p w14:paraId="38D1F2E4" w14:textId="58FF8A37" w:rsidR="00FD7B7C" w:rsidDel="008F1D12" w:rsidRDefault="00FD7B7C">
      <w:pPr>
        <w:pStyle w:val="TM2"/>
        <w:rPr>
          <w:del w:id="717" w:author="Ilkka Rinne" w:date="2021-10-27T14:58:00Z"/>
          <w:rFonts w:asciiTheme="minorHAnsi" w:eastAsiaTheme="minorEastAsia" w:hAnsiTheme="minorHAnsi" w:cstheme="minorBidi"/>
          <w:b w:val="0"/>
          <w:noProof/>
          <w:sz w:val="24"/>
          <w:szCs w:val="24"/>
          <w:lang w:eastAsia="en-GB"/>
        </w:rPr>
      </w:pPr>
      <w:del w:id="718" w:author="Ilkka Rinne" w:date="2021-10-27T14:58:00Z">
        <w:r w:rsidRPr="008F1D12" w:rsidDel="008F1D12">
          <w:rPr>
            <w:rPrChange w:id="719" w:author="Ilkka Rinne" w:date="2021-10-27T14:58:00Z">
              <w:rPr>
                <w:rStyle w:val="Lienhypertexte"/>
                <w:noProof/>
              </w:rPr>
            </w:rPrChange>
          </w:rPr>
          <w:delText>10.5</w:delText>
        </w:r>
        <w:r w:rsidDel="008F1D12">
          <w:rPr>
            <w:rFonts w:asciiTheme="minorHAnsi" w:eastAsiaTheme="minorEastAsia" w:hAnsiTheme="minorHAnsi" w:cstheme="minorBidi"/>
            <w:b w:val="0"/>
            <w:noProof/>
            <w:sz w:val="24"/>
            <w:szCs w:val="24"/>
            <w:lang w:eastAsia="en-GB"/>
          </w:rPr>
          <w:tab/>
        </w:r>
        <w:r w:rsidRPr="008F1D12" w:rsidDel="008F1D12">
          <w:rPr>
            <w:rPrChange w:id="720" w:author="Ilkka Rinne" w:date="2021-10-27T14:58:00Z">
              <w:rPr>
                <w:rStyle w:val="Lienhypertexte"/>
                <w:noProof/>
              </w:rPr>
            </w:rPrChange>
          </w:rPr>
          <w:delText>ObservingCapability</w:delText>
        </w:r>
        <w:r w:rsidDel="008F1D12">
          <w:rPr>
            <w:noProof/>
            <w:webHidden/>
          </w:rPr>
          <w:tab/>
          <w:delText>78</w:delText>
        </w:r>
      </w:del>
    </w:p>
    <w:p w14:paraId="695FF93B" w14:textId="370AB608" w:rsidR="00FD7B7C" w:rsidDel="008F1D12" w:rsidRDefault="00FD7B7C">
      <w:pPr>
        <w:pStyle w:val="TM2"/>
        <w:rPr>
          <w:del w:id="721" w:author="Ilkka Rinne" w:date="2021-10-27T14:58:00Z"/>
          <w:rFonts w:asciiTheme="minorHAnsi" w:eastAsiaTheme="minorEastAsia" w:hAnsiTheme="minorHAnsi" w:cstheme="minorBidi"/>
          <w:b w:val="0"/>
          <w:noProof/>
          <w:sz w:val="24"/>
          <w:szCs w:val="24"/>
          <w:lang w:eastAsia="en-GB"/>
        </w:rPr>
      </w:pPr>
      <w:del w:id="722" w:author="Ilkka Rinne" w:date="2021-10-27T14:58:00Z">
        <w:r w:rsidRPr="008F1D12" w:rsidDel="008F1D12">
          <w:rPr>
            <w:rPrChange w:id="723" w:author="Ilkka Rinne" w:date="2021-10-27T14:58:00Z">
              <w:rPr>
                <w:rStyle w:val="Lienhypertexte"/>
                <w:noProof/>
              </w:rPr>
            </w:rPrChange>
          </w:rPr>
          <w:delText>10.6</w:delText>
        </w:r>
        <w:r w:rsidDel="008F1D12">
          <w:rPr>
            <w:rFonts w:asciiTheme="minorHAnsi" w:eastAsiaTheme="minorEastAsia" w:hAnsiTheme="minorHAnsi" w:cstheme="minorBidi"/>
            <w:b w:val="0"/>
            <w:noProof/>
            <w:sz w:val="24"/>
            <w:szCs w:val="24"/>
            <w:lang w:eastAsia="en-GB"/>
          </w:rPr>
          <w:tab/>
        </w:r>
        <w:r w:rsidRPr="008F1D12" w:rsidDel="008F1D12">
          <w:rPr>
            <w:rPrChange w:id="724" w:author="Ilkka Rinne" w:date="2021-10-27T14:58:00Z">
              <w:rPr>
                <w:rStyle w:val="Lienhypertexte"/>
                <w:noProof/>
              </w:rPr>
            </w:rPrChange>
          </w:rPr>
          <w:delText>ObservableProperty</w:delText>
        </w:r>
        <w:r w:rsidDel="008F1D12">
          <w:rPr>
            <w:noProof/>
            <w:webHidden/>
          </w:rPr>
          <w:tab/>
          <w:delText>80</w:delText>
        </w:r>
      </w:del>
    </w:p>
    <w:p w14:paraId="21E9358F" w14:textId="357A65BE" w:rsidR="00FD7B7C" w:rsidDel="008F1D12" w:rsidRDefault="00FD7B7C">
      <w:pPr>
        <w:pStyle w:val="TM2"/>
        <w:rPr>
          <w:del w:id="725" w:author="Ilkka Rinne" w:date="2021-10-27T14:58:00Z"/>
          <w:rFonts w:asciiTheme="minorHAnsi" w:eastAsiaTheme="minorEastAsia" w:hAnsiTheme="minorHAnsi" w:cstheme="minorBidi"/>
          <w:b w:val="0"/>
          <w:noProof/>
          <w:sz w:val="24"/>
          <w:szCs w:val="24"/>
          <w:lang w:eastAsia="en-GB"/>
        </w:rPr>
      </w:pPr>
      <w:del w:id="726" w:author="Ilkka Rinne" w:date="2021-10-27T14:58:00Z">
        <w:r w:rsidRPr="008F1D12" w:rsidDel="008F1D12">
          <w:rPr>
            <w:rPrChange w:id="727" w:author="Ilkka Rinne" w:date="2021-10-27T14:58:00Z">
              <w:rPr>
                <w:rStyle w:val="Lienhypertexte"/>
                <w:noProof/>
              </w:rPr>
            </w:rPrChange>
          </w:rPr>
          <w:delText>10.7</w:delText>
        </w:r>
        <w:r w:rsidDel="008F1D12">
          <w:rPr>
            <w:rFonts w:asciiTheme="minorHAnsi" w:eastAsiaTheme="minorEastAsia" w:hAnsiTheme="minorHAnsi" w:cstheme="minorBidi"/>
            <w:b w:val="0"/>
            <w:noProof/>
            <w:sz w:val="24"/>
            <w:szCs w:val="24"/>
            <w:lang w:eastAsia="en-GB"/>
          </w:rPr>
          <w:tab/>
        </w:r>
        <w:r w:rsidRPr="008F1D12" w:rsidDel="008F1D12">
          <w:rPr>
            <w:rPrChange w:id="728" w:author="Ilkka Rinne" w:date="2021-10-27T14:58:00Z">
              <w:rPr>
                <w:rStyle w:val="Lienhypertexte"/>
                <w:noProof/>
              </w:rPr>
            </w:rPrChange>
          </w:rPr>
          <w:delText>ObservingProcedure</w:delText>
        </w:r>
        <w:r w:rsidDel="008F1D12">
          <w:rPr>
            <w:noProof/>
            <w:webHidden/>
          </w:rPr>
          <w:tab/>
          <w:delText>81</w:delText>
        </w:r>
      </w:del>
    </w:p>
    <w:p w14:paraId="0AB882B9" w14:textId="58F080E1" w:rsidR="00FD7B7C" w:rsidDel="008F1D12" w:rsidRDefault="00FD7B7C">
      <w:pPr>
        <w:pStyle w:val="TM2"/>
        <w:rPr>
          <w:del w:id="729" w:author="Ilkka Rinne" w:date="2021-10-27T14:58:00Z"/>
          <w:rFonts w:asciiTheme="minorHAnsi" w:eastAsiaTheme="minorEastAsia" w:hAnsiTheme="minorHAnsi" w:cstheme="minorBidi"/>
          <w:b w:val="0"/>
          <w:noProof/>
          <w:sz w:val="24"/>
          <w:szCs w:val="24"/>
          <w:lang w:eastAsia="en-GB"/>
        </w:rPr>
      </w:pPr>
      <w:del w:id="730" w:author="Ilkka Rinne" w:date="2021-10-27T14:58:00Z">
        <w:r w:rsidRPr="008F1D12" w:rsidDel="008F1D12">
          <w:rPr>
            <w:rPrChange w:id="731" w:author="Ilkka Rinne" w:date="2021-10-27T14:58:00Z">
              <w:rPr>
                <w:rStyle w:val="Lienhypertexte"/>
                <w:noProof/>
              </w:rPr>
            </w:rPrChange>
          </w:rPr>
          <w:delText>10.8</w:delText>
        </w:r>
        <w:r w:rsidDel="008F1D12">
          <w:rPr>
            <w:rFonts w:asciiTheme="minorHAnsi" w:eastAsiaTheme="minorEastAsia" w:hAnsiTheme="minorHAnsi" w:cstheme="minorBidi"/>
            <w:b w:val="0"/>
            <w:noProof/>
            <w:sz w:val="24"/>
            <w:szCs w:val="24"/>
            <w:lang w:eastAsia="en-GB"/>
          </w:rPr>
          <w:tab/>
        </w:r>
        <w:r w:rsidRPr="008F1D12" w:rsidDel="008F1D12">
          <w:rPr>
            <w:rPrChange w:id="732" w:author="Ilkka Rinne" w:date="2021-10-27T14:58:00Z">
              <w:rPr>
                <w:rStyle w:val="Lienhypertexte"/>
                <w:noProof/>
              </w:rPr>
            </w:rPrChange>
          </w:rPr>
          <w:delText>Observer</w:delText>
        </w:r>
        <w:r w:rsidDel="008F1D12">
          <w:rPr>
            <w:noProof/>
            <w:webHidden/>
          </w:rPr>
          <w:tab/>
          <w:delText>82</w:delText>
        </w:r>
      </w:del>
    </w:p>
    <w:p w14:paraId="637BA987" w14:textId="145B70EA" w:rsidR="00FD7B7C" w:rsidDel="008F1D12" w:rsidRDefault="00FD7B7C">
      <w:pPr>
        <w:pStyle w:val="TM2"/>
        <w:rPr>
          <w:del w:id="733" w:author="Ilkka Rinne" w:date="2021-10-27T14:58:00Z"/>
          <w:rFonts w:asciiTheme="minorHAnsi" w:eastAsiaTheme="minorEastAsia" w:hAnsiTheme="minorHAnsi" w:cstheme="minorBidi"/>
          <w:b w:val="0"/>
          <w:noProof/>
          <w:sz w:val="24"/>
          <w:szCs w:val="24"/>
          <w:lang w:eastAsia="en-GB"/>
        </w:rPr>
      </w:pPr>
      <w:del w:id="734" w:author="Ilkka Rinne" w:date="2021-10-27T14:58:00Z">
        <w:r w:rsidRPr="008F1D12" w:rsidDel="008F1D12">
          <w:rPr>
            <w:rPrChange w:id="735" w:author="Ilkka Rinne" w:date="2021-10-27T14:58:00Z">
              <w:rPr>
                <w:rStyle w:val="Lienhypertexte"/>
                <w:noProof/>
              </w:rPr>
            </w:rPrChange>
          </w:rPr>
          <w:delText>10.9</w:delText>
        </w:r>
        <w:r w:rsidDel="008F1D12">
          <w:rPr>
            <w:rFonts w:asciiTheme="minorHAnsi" w:eastAsiaTheme="minorEastAsia" w:hAnsiTheme="minorHAnsi" w:cstheme="minorBidi"/>
            <w:b w:val="0"/>
            <w:noProof/>
            <w:sz w:val="24"/>
            <w:szCs w:val="24"/>
            <w:lang w:eastAsia="en-GB"/>
          </w:rPr>
          <w:tab/>
        </w:r>
        <w:r w:rsidRPr="008F1D12" w:rsidDel="008F1D12">
          <w:rPr>
            <w:rPrChange w:id="736" w:author="Ilkka Rinne" w:date="2021-10-27T14:58:00Z">
              <w:rPr>
                <w:rStyle w:val="Lienhypertexte"/>
                <w:noProof/>
              </w:rPr>
            </w:rPrChange>
          </w:rPr>
          <w:delText>Host</w:delText>
        </w:r>
        <w:r w:rsidDel="008F1D12">
          <w:rPr>
            <w:noProof/>
            <w:webHidden/>
          </w:rPr>
          <w:tab/>
          <w:delText>84</w:delText>
        </w:r>
      </w:del>
    </w:p>
    <w:p w14:paraId="1A239456" w14:textId="47E9C9DE" w:rsidR="00FD7B7C" w:rsidDel="008F1D12" w:rsidRDefault="00FD7B7C">
      <w:pPr>
        <w:pStyle w:val="TM2"/>
        <w:rPr>
          <w:del w:id="737" w:author="Ilkka Rinne" w:date="2021-10-27T14:58:00Z"/>
          <w:rFonts w:asciiTheme="minorHAnsi" w:eastAsiaTheme="minorEastAsia" w:hAnsiTheme="minorHAnsi" w:cstheme="minorBidi"/>
          <w:b w:val="0"/>
          <w:noProof/>
          <w:sz w:val="24"/>
          <w:szCs w:val="24"/>
          <w:lang w:eastAsia="en-GB"/>
        </w:rPr>
      </w:pPr>
      <w:del w:id="738" w:author="Ilkka Rinne" w:date="2021-10-27T14:58:00Z">
        <w:r w:rsidRPr="008F1D12" w:rsidDel="008F1D12">
          <w:rPr>
            <w:rPrChange w:id="739" w:author="Ilkka Rinne" w:date="2021-10-27T14:58:00Z">
              <w:rPr>
                <w:rStyle w:val="Lienhypertexte"/>
                <w:noProof/>
              </w:rPr>
            </w:rPrChange>
          </w:rPr>
          <w:delText>10.10</w:delText>
        </w:r>
        <w:r w:rsidDel="008F1D12">
          <w:rPr>
            <w:rFonts w:asciiTheme="minorHAnsi" w:eastAsiaTheme="minorEastAsia" w:hAnsiTheme="minorHAnsi" w:cstheme="minorBidi"/>
            <w:b w:val="0"/>
            <w:noProof/>
            <w:sz w:val="24"/>
            <w:szCs w:val="24"/>
            <w:lang w:eastAsia="en-GB"/>
          </w:rPr>
          <w:tab/>
        </w:r>
        <w:r w:rsidRPr="008F1D12" w:rsidDel="008F1D12">
          <w:rPr>
            <w:rPrChange w:id="740" w:author="Ilkka Rinne" w:date="2021-10-27T14:58:00Z">
              <w:rPr>
                <w:rStyle w:val="Lienhypertexte"/>
                <w:noProof/>
              </w:rPr>
            </w:rPrChange>
          </w:rPr>
          <w:delText>Deployment</w:delText>
        </w:r>
        <w:r w:rsidDel="008F1D12">
          <w:rPr>
            <w:noProof/>
            <w:webHidden/>
          </w:rPr>
          <w:tab/>
          <w:delText>85</w:delText>
        </w:r>
      </w:del>
    </w:p>
    <w:p w14:paraId="61FE571F" w14:textId="47901AA2" w:rsidR="00FD7B7C" w:rsidDel="008F1D12" w:rsidRDefault="00FD7B7C">
      <w:pPr>
        <w:pStyle w:val="TM2"/>
        <w:rPr>
          <w:del w:id="741" w:author="Ilkka Rinne" w:date="2021-10-27T14:58:00Z"/>
          <w:rFonts w:asciiTheme="minorHAnsi" w:eastAsiaTheme="minorEastAsia" w:hAnsiTheme="minorHAnsi" w:cstheme="minorBidi"/>
          <w:b w:val="0"/>
          <w:noProof/>
          <w:sz w:val="24"/>
          <w:szCs w:val="24"/>
          <w:lang w:eastAsia="en-GB"/>
        </w:rPr>
      </w:pPr>
      <w:del w:id="742" w:author="Ilkka Rinne" w:date="2021-10-27T14:58:00Z">
        <w:r w:rsidRPr="008F1D12" w:rsidDel="008F1D12">
          <w:rPr>
            <w:rPrChange w:id="743" w:author="Ilkka Rinne" w:date="2021-10-27T14:58:00Z">
              <w:rPr>
                <w:rStyle w:val="Lienhypertexte"/>
                <w:noProof/>
              </w:rPr>
            </w:rPrChange>
          </w:rPr>
          <w:delText>10.11</w:delText>
        </w:r>
        <w:r w:rsidDel="008F1D12">
          <w:rPr>
            <w:rFonts w:asciiTheme="minorHAnsi" w:eastAsiaTheme="minorEastAsia" w:hAnsiTheme="minorHAnsi" w:cstheme="minorBidi"/>
            <w:b w:val="0"/>
            <w:noProof/>
            <w:sz w:val="24"/>
            <w:szCs w:val="24"/>
            <w:lang w:eastAsia="en-GB"/>
          </w:rPr>
          <w:tab/>
        </w:r>
        <w:r w:rsidRPr="008F1D12" w:rsidDel="008F1D12">
          <w:rPr>
            <w:rPrChange w:id="744" w:author="Ilkka Rinne" w:date="2021-10-27T14:58:00Z">
              <w:rPr>
                <w:rStyle w:val="Lienhypertexte"/>
                <w:noProof/>
              </w:rPr>
            </w:rPrChange>
          </w:rPr>
          <w:delText>GenericDomainFeature</w:delText>
        </w:r>
        <w:r w:rsidDel="008F1D12">
          <w:rPr>
            <w:noProof/>
            <w:webHidden/>
          </w:rPr>
          <w:tab/>
          <w:delText>86</w:delText>
        </w:r>
      </w:del>
    </w:p>
    <w:p w14:paraId="75611CB8" w14:textId="60E558B5" w:rsidR="00FD7B7C" w:rsidDel="008F1D12" w:rsidRDefault="00FD7B7C">
      <w:pPr>
        <w:pStyle w:val="TM2"/>
        <w:rPr>
          <w:del w:id="745" w:author="Ilkka Rinne" w:date="2021-10-27T14:58:00Z"/>
          <w:rFonts w:asciiTheme="minorHAnsi" w:eastAsiaTheme="minorEastAsia" w:hAnsiTheme="minorHAnsi" w:cstheme="minorBidi"/>
          <w:b w:val="0"/>
          <w:noProof/>
          <w:sz w:val="24"/>
          <w:szCs w:val="24"/>
          <w:lang w:eastAsia="en-GB"/>
        </w:rPr>
      </w:pPr>
      <w:del w:id="746" w:author="Ilkka Rinne" w:date="2021-10-27T14:58:00Z">
        <w:r w:rsidRPr="008F1D12" w:rsidDel="008F1D12">
          <w:rPr>
            <w:rPrChange w:id="747" w:author="Ilkka Rinne" w:date="2021-10-27T14:58:00Z">
              <w:rPr>
                <w:rStyle w:val="Lienhypertexte"/>
                <w:noProof/>
              </w:rPr>
            </w:rPrChange>
          </w:rPr>
          <w:delText>10.12</w:delText>
        </w:r>
        <w:r w:rsidDel="008F1D12">
          <w:rPr>
            <w:rFonts w:asciiTheme="minorHAnsi" w:eastAsiaTheme="minorEastAsia" w:hAnsiTheme="minorHAnsi" w:cstheme="minorBidi"/>
            <w:b w:val="0"/>
            <w:noProof/>
            <w:sz w:val="24"/>
            <w:szCs w:val="24"/>
            <w:lang w:eastAsia="en-GB"/>
          </w:rPr>
          <w:tab/>
        </w:r>
        <w:r w:rsidRPr="008F1D12" w:rsidDel="008F1D12">
          <w:rPr>
            <w:rPrChange w:id="748" w:author="Ilkka Rinne" w:date="2021-10-27T14:58:00Z">
              <w:rPr>
                <w:rStyle w:val="Lienhypertexte"/>
                <w:noProof/>
              </w:rPr>
            </w:rPrChange>
          </w:rPr>
          <w:delText>Codelists</w:delText>
        </w:r>
        <w:r w:rsidDel="008F1D12">
          <w:rPr>
            <w:noProof/>
            <w:webHidden/>
          </w:rPr>
          <w:tab/>
          <w:delText>87</w:delText>
        </w:r>
      </w:del>
    </w:p>
    <w:p w14:paraId="2997C498" w14:textId="2D8A7AA4" w:rsidR="00FD7B7C" w:rsidDel="008F1D12" w:rsidRDefault="00FD7B7C">
      <w:pPr>
        <w:pStyle w:val="TM1"/>
        <w:rPr>
          <w:del w:id="749" w:author="Ilkka Rinne" w:date="2021-10-27T14:58:00Z"/>
          <w:rFonts w:asciiTheme="minorHAnsi" w:eastAsiaTheme="minorEastAsia" w:hAnsiTheme="minorHAnsi" w:cstheme="minorBidi"/>
          <w:b w:val="0"/>
          <w:noProof/>
          <w:sz w:val="24"/>
          <w:szCs w:val="24"/>
          <w:lang w:eastAsia="en-GB"/>
        </w:rPr>
      </w:pPr>
      <w:del w:id="750" w:author="Ilkka Rinne" w:date="2021-10-27T14:58:00Z">
        <w:r w:rsidRPr="008F1D12" w:rsidDel="008F1D12">
          <w:rPr>
            <w:rPrChange w:id="751" w:author="Ilkka Rinne" w:date="2021-10-27T14:58:00Z">
              <w:rPr>
                <w:rStyle w:val="Lienhypertexte"/>
                <w:noProof/>
              </w:rPr>
            </w:rPrChange>
          </w:rPr>
          <w:delText>11</w:delText>
        </w:r>
        <w:r w:rsidDel="008F1D12">
          <w:rPr>
            <w:rFonts w:asciiTheme="minorHAnsi" w:eastAsiaTheme="minorEastAsia" w:hAnsiTheme="minorHAnsi" w:cstheme="minorBidi"/>
            <w:b w:val="0"/>
            <w:noProof/>
            <w:sz w:val="24"/>
            <w:szCs w:val="24"/>
            <w:lang w:eastAsia="en-GB"/>
          </w:rPr>
          <w:tab/>
        </w:r>
        <w:r w:rsidRPr="008F1D12" w:rsidDel="008F1D12">
          <w:rPr>
            <w:rPrChange w:id="752" w:author="Ilkka Rinne" w:date="2021-10-27T14:58:00Z">
              <w:rPr>
                <w:rStyle w:val="Lienhypertexte"/>
                <w:noProof/>
              </w:rPr>
            </w:rPrChange>
          </w:rPr>
          <w:delText>Conceptual Sample schema</w:delText>
        </w:r>
        <w:r w:rsidDel="008F1D12">
          <w:rPr>
            <w:noProof/>
            <w:webHidden/>
          </w:rPr>
          <w:tab/>
          <w:delText>88</w:delText>
        </w:r>
      </w:del>
    </w:p>
    <w:p w14:paraId="3E5DB789" w14:textId="1A9923CD" w:rsidR="00FD7B7C" w:rsidDel="008F1D12" w:rsidRDefault="00FD7B7C">
      <w:pPr>
        <w:pStyle w:val="TM2"/>
        <w:rPr>
          <w:del w:id="753" w:author="Ilkka Rinne" w:date="2021-10-27T14:58:00Z"/>
          <w:rFonts w:asciiTheme="minorHAnsi" w:eastAsiaTheme="minorEastAsia" w:hAnsiTheme="minorHAnsi" w:cstheme="minorBidi"/>
          <w:b w:val="0"/>
          <w:noProof/>
          <w:sz w:val="24"/>
          <w:szCs w:val="24"/>
          <w:lang w:eastAsia="en-GB"/>
        </w:rPr>
      </w:pPr>
      <w:del w:id="754" w:author="Ilkka Rinne" w:date="2021-10-27T14:58:00Z">
        <w:r w:rsidRPr="008F1D12" w:rsidDel="008F1D12">
          <w:rPr>
            <w:rPrChange w:id="755" w:author="Ilkka Rinne" w:date="2021-10-27T14:58:00Z">
              <w:rPr>
                <w:rStyle w:val="Lienhypertexte"/>
                <w:noProof/>
              </w:rPr>
            </w:rPrChange>
          </w:rPr>
          <w:delText>11.1</w:delText>
        </w:r>
        <w:r w:rsidDel="008F1D12">
          <w:rPr>
            <w:rFonts w:asciiTheme="minorHAnsi" w:eastAsiaTheme="minorEastAsia" w:hAnsiTheme="minorHAnsi" w:cstheme="minorBidi"/>
            <w:b w:val="0"/>
            <w:noProof/>
            <w:sz w:val="24"/>
            <w:szCs w:val="24"/>
            <w:lang w:eastAsia="en-GB"/>
          </w:rPr>
          <w:tab/>
        </w:r>
        <w:r w:rsidRPr="008F1D12" w:rsidDel="008F1D12">
          <w:rPr>
            <w:rPrChange w:id="756" w:author="Ilkka Rinne" w:date="2021-10-27T14:58:00Z">
              <w:rPr>
                <w:rStyle w:val="Lienhypertexte"/>
                <w:noProof/>
              </w:rPr>
            </w:rPrChange>
          </w:rPr>
          <w:delText>General</w:delText>
        </w:r>
        <w:r w:rsidDel="008F1D12">
          <w:rPr>
            <w:noProof/>
            <w:webHidden/>
          </w:rPr>
          <w:tab/>
          <w:delText>88</w:delText>
        </w:r>
      </w:del>
    </w:p>
    <w:p w14:paraId="2C56E514" w14:textId="55E5A0BF" w:rsidR="00FD7B7C" w:rsidDel="008F1D12" w:rsidRDefault="00FD7B7C">
      <w:pPr>
        <w:pStyle w:val="TM2"/>
        <w:rPr>
          <w:del w:id="757" w:author="Ilkka Rinne" w:date="2021-10-27T14:58:00Z"/>
          <w:rFonts w:asciiTheme="minorHAnsi" w:eastAsiaTheme="minorEastAsia" w:hAnsiTheme="minorHAnsi" w:cstheme="minorBidi"/>
          <w:b w:val="0"/>
          <w:noProof/>
          <w:sz w:val="24"/>
          <w:szCs w:val="24"/>
          <w:lang w:eastAsia="en-GB"/>
        </w:rPr>
      </w:pPr>
      <w:del w:id="758" w:author="Ilkka Rinne" w:date="2021-10-27T14:58:00Z">
        <w:r w:rsidRPr="008F1D12" w:rsidDel="008F1D12">
          <w:rPr>
            <w:rPrChange w:id="759" w:author="Ilkka Rinne" w:date="2021-10-27T14:58:00Z">
              <w:rPr>
                <w:rStyle w:val="Lienhypertexte"/>
                <w:noProof/>
              </w:rPr>
            </w:rPrChange>
          </w:rPr>
          <w:lastRenderedPageBreak/>
          <w:delText>11.2</w:delText>
        </w:r>
        <w:r w:rsidDel="008F1D12">
          <w:rPr>
            <w:rFonts w:asciiTheme="minorHAnsi" w:eastAsiaTheme="minorEastAsia" w:hAnsiTheme="minorHAnsi" w:cstheme="minorBidi"/>
            <w:b w:val="0"/>
            <w:noProof/>
            <w:sz w:val="24"/>
            <w:szCs w:val="24"/>
            <w:lang w:eastAsia="en-GB"/>
          </w:rPr>
          <w:tab/>
        </w:r>
        <w:r w:rsidRPr="008F1D12" w:rsidDel="008F1D12">
          <w:rPr>
            <w:rPrChange w:id="760" w:author="Ilkka Rinne" w:date="2021-10-27T14:58:00Z">
              <w:rPr>
                <w:rStyle w:val="Lienhypertexte"/>
                <w:noProof/>
              </w:rPr>
            </w:rPrChange>
          </w:rPr>
          <w:delText>Sample</w:delText>
        </w:r>
        <w:r w:rsidDel="008F1D12">
          <w:rPr>
            <w:noProof/>
            <w:webHidden/>
          </w:rPr>
          <w:tab/>
          <w:delText>90</w:delText>
        </w:r>
      </w:del>
    </w:p>
    <w:p w14:paraId="1C9EEFBB" w14:textId="5E590D7C" w:rsidR="00FD7B7C" w:rsidDel="008F1D12" w:rsidRDefault="00FD7B7C">
      <w:pPr>
        <w:pStyle w:val="TM2"/>
        <w:rPr>
          <w:del w:id="761" w:author="Ilkka Rinne" w:date="2021-10-27T14:58:00Z"/>
          <w:rFonts w:asciiTheme="minorHAnsi" w:eastAsiaTheme="minorEastAsia" w:hAnsiTheme="minorHAnsi" w:cstheme="minorBidi"/>
          <w:b w:val="0"/>
          <w:noProof/>
          <w:sz w:val="24"/>
          <w:szCs w:val="24"/>
          <w:lang w:eastAsia="en-GB"/>
        </w:rPr>
      </w:pPr>
      <w:del w:id="762" w:author="Ilkka Rinne" w:date="2021-10-27T14:58:00Z">
        <w:r w:rsidRPr="008F1D12" w:rsidDel="008F1D12">
          <w:rPr>
            <w:rPrChange w:id="763" w:author="Ilkka Rinne" w:date="2021-10-27T14:58:00Z">
              <w:rPr>
                <w:rStyle w:val="Lienhypertexte"/>
                <w:noProof/>
              </w:rPr>
            </w:rPrChange>
          </w:rPr>
          <w:delText>11.3</w:delText>
        </w:r>
        <w:r w:rsidDel="008F1D12">
          <w:rPr>
            <w:rFonts w:asciiTheme="minorHAnsi" w:eastAsiaTheme="minorEastAsia" w:hAnsiTheme="minorHAnsi" w:cstheme="minorBidi"/>
            <w:b w:val="0"/>
            <w:noProof/>
            <w:sz w:val="24"/>
            <w:szCs w:val="24"/>
            <w:lang w:eastAsia="en-GB"/>
          </w:rPr>
          <w:tab/>
        </w:r>
        <w:r w:rsidRPr="008F1D12" w:rsidDel="008F1D12">
          <w:rPr>
            <w:rPrChange w:id="764" w:author="Ilkka Rinne" w:date="2021-10-27T14:58:00Z">
              <w:rPr>
                <w:rStyle w:val="Lienhypertexte"/>
                <w:noProof/>
              </w:rPr>
            </w:rPrChange>
          </w:rPr>
          <w:delText>Sampling</w:delText>
        </w:r>
        <w:r w:rsidDel="008F1D12">
          <w:rPr>
            <w:noProof/>
            <w:webHidden/>
          </w:rPr>
          <w:tab/>
          <w:delText>93</w:delText>
        </w:r>
      </w:del>
    </w:p>
    <w:p w14:paraId="185FAD02" w14:textId="7008A147" w:rsidR="00FD7B7C" w:rsidDel="008F1D12" w:rsidRDefault="00FD7B7C">
      <w:pPr>
        <w:pStyle w:val="TM2"/>
        <w:rPr>
          <w:del w:id="765" w:author="Ilkka Rinne" w:date="2021-10-27T14:58:00Z"/>
          <w:rFonts w:asciiTheme="minorHAnsi" w:eastAsiaTheme="minorEastAsia" w:hAnsiTheme="minorHAnsi" w:cstheme="minorBidi"/>
          <w:b w:val="0"/>
          <w:noProof/>
          <w:sz w:val="24"/>
          <w:szCs w:val="24"/>
          <w:lang w:eastAsia="en-GB"/>
        </w:rPr>
      </w:pPr>
      <w:del w:id="766" w:author="Ilkka Rinne" w:date="2021-10-27T14:58:00Z">
        <w:r w:rsidRPr="008F1D12" w:rsidDel="008F1D12">
          <w:rPr>
            <w:rPrChange w:id="767" w:author="Ilkka Rinne" w:date="2021-10-27T14:58:00Z">
              <w:rPr>
                <w:rStyle w:val="Lienhypertexte"/>
                <w:noProof/>
              </w:rPr>
            </w:rPrChange>
          </w:rPr>
          <w:delText>11.4</w:delText>
        </w:r>
        <w:r w:rsidDel="008F1D12">
          <w:rPr>
            <w:rFonts w:asciiTheme="minorHAnsi" w:eastAsiaTheme="minorEastAsia" w:hAnsiTheme="minorHAnsi" w:cstheme="minorBidi"/>
            <w:b w:val="0"/>
            <w:noProof/>
            <w:sz w:val="24"/>
            <w:szCs w:val="24"/>
            <w:lang w:eastAsia="en-GB"/>
          </w:rPr>
          <w:tab/>
        </w:r>
        <w:r w:rsidRPr="008F1D12" w:rsidDel="008F1D12">
          <w:rPr>
            <w:rPrChange w:id="768" w:author="Ilkka Rinne" w:date="2021-10-27T14:58:00Z">
              <w:rPr>
                <w:rStyle w:val="Lienhypertexte"/>
                <w:noProof/>
              </w:rPr>
            </w:rPrChange>
          </w:rPr>
          <w:delText>Sampler</w:delText>
        </w:r>
        <w:r w:rsidDel="008F1D12">
          <w:rPr>
            <w:noProof/>
            <w:webHidden/>
          </w:rPr>
          <w:tab/>
          <w:delText>96</w:delText>
        </w:r>
      </w:del>
    </w:p>
    <w:p w14:paraId="297CD190" w14:textId="65FCA12B" w:rsidR="00FD7B7C" w:rsidDel="008F1D12" w:rsidRDefault="00FD7B7C">
      <w:pPr>
        <w:pStyle w:val="TM2"/>
        <w:rPr>
          <w:del w:id="769" w:author="Ilkka Rinne" w:date="2021-10-27T14:58:00Z"/>
          <w:rFonts w:asciiTheme="minorHAnsi" w:eastAsiaTheme="minorEastAsia" w:hAnsiTheme="minorHAnsi" w:cstheme="minorBidi"/>
          <w:b w:val="0"/>
          <w:noProof/>
          <w:sz w:val="24"/>
          <w:szCs w:val="24"/>
          <w:lang w:eastAsia="en-GB"/>
        </w:rPr>
      </w:pPr>
      <w:del w:id="770" w:author="Ilkka Rinne" w:date="2021-10-27T14:58:00Z">
        <w:r w:rsidRPr="008F1D12" w:rsidDel="008F1D12">
          <w:rPr>
            <w:rPrChange w:id="771" w:author="Ilkka Rinne" w:date="2021-10-27T14:58:00Z">
              <w:rPr>
                <w:rStyle w:val="Lienhypertexte"/>
                <w:noProof/>
              </w:rPr>
            </w:rPrChange>
          </w:rPr>
          <w:delText>11.5</w:delText>
        </w:r>
        <w:r w:rsidDel="008F1D12">
          <w:rPr>
            <w:rFonts w:asciiTheme="minorHAnsi" w:eastAsiaTheme="minorEastAsia" w:hAnsiTheme="minorHAnsi" w:cstheme="minorBidi"/>
            <w:b w:val="0"/>
            <w:noProof/>
            <w:sz w:val="24"/>
            <w:szCs w:val="24"/>
            <w:lang w:eastAsia="en-GB"/>
          </w:rPr>
          <w:tab/>
        </w:r>
        <w:r w:rsidRPr="008F1D12" w:rsidDel="008F1D12">
          <w:rPr>
            <w:rPrChange w:id="772" w:author="Ilkka Rinne" w:date="2021-10-27T14:58:00Z">
              <w:rPr>
                <w:rStyle w:val="Lienhypertexte"/>
                <w:noProof/>
              </w:rPr>
            </w:rPrChange>
          </w:rPr>
          <w:delText>PreparationStep</w:delText>
        </w:r>
        <w:r w:rsidDel="008F1D12">
          <w:rPr>
            <w:noProof/>
            <w:webHidden/>
          </w:rPr>
          <w:tab/>
          <w:delText>97</w:delText>
        </w:r>
      </w:del>
    </w:p>
    <w:p w14:paraId="34803EC1" w14:textId="296BB2D4" w:rsidR="00FD7B7C" w:rsidDel="008F1D12" w:rsidRDefault="00FD7B7C">
      <w:pPr>
        <w:pStyle w:val="TM2"/>
        <w:rPr>
          <w:del w:id="773" w:author="Ilkka Rinne" w:date="2021-10-27T14:58:00Z"/>
          <w:rFonts w:asciiTheme="minorHAnsi" w:eastAsiaTheme="minorEastAsia" w:hAnsiTheme="minorHAnsi" w:cstheme="minorBidi"/>
          <w:b w:val="0"/>
          <w:noProof/>
          <w:sz w:val="24"/>
          <w:szCs w:val="24"/>
          <w:lang w:eastAsia="en-GB"/>
        </w:rPr>
      </w:pPr>
      <w:del w:id="774" w:author="Ilkka Rinne" w:date="2021-10-27T14:58:00Z">
        <w:r w:rsidRPr="008F1D12" w:rsidDel="008F1D12">
          <w:rPr>
            <w:rPrChange w:id="775" w:author="Ilkka Rinne" w:date="2021-10-27T14:58:00Z">
              <w:rPr>
                <w:rStyle w:val="Lienhypertexte"/>
                <w:noProof/>
              </w:rPr>
            </w:rPrChange>
          </w:rPr>
          <w:delText>11.6</w:delText>
        </w:r>
        <w:r w:rsidDel="008F1D12">
          <w:rPr>
            <w:rFonts w:asciiTheme="minorHAnsi" w:eastAsiaTheme="minorEastAsia" w:hAnsiTheme="minorHAnsi" w:cstheme="minorBidi"/>
            <w:b w:val="0"/>
            <w:noProof/>
            <w:sz w:val="24"/>
            <w:szCs w:val="24"/>
            <w:lang w:eastAsia="en-GB"/>
          </w:rPr>
          <w:tab/>
        </w:r>
        <w:r w:rsidRPr="008F1D12" w:rsidDel="008F1D12">
          <w:rPr>
            <w:rPrChange w:id="776" w:author="Ilkka Rinne" w:date="2021-10-27T14:58:00Z">
              <w:rPr>
                <w:rStyle w:val="Lienhypertexte"/>
                <w:noProof/>
              </w:rPr>
            </w:rPrChange>
          </w:rPr>
          <w:delText>PreparationProcedure</w:delText>
        </w:r>
        <w:r w:rsidDel="008F1D12">
          <w:rPr>
            <w:noProof/>
            <w:webHidden/>
          </w:rPr>
          <w:tab/>
          <w:delText>99</w:delText>
        </w:r>
      </w:del>
    </w:p>
    <w:p w14:paraId="36F449DB" w14:textId="656C581A" w:rsidR="00FD7B7C" w:rsidDel="008F1D12" w:rsidRDefault="00FD7B7C">
      <w:pPr>
        <w:pStyle w:val="TM2"/>
        <w:rPr>
          <w:del w:id="777" w:author="Ilkka Rinne" w:date="2021-10-27T14:58:00Z"/>
          <w:rFonts w:asciiTheme="minorHAnsi" w:eastAsiaTheme="minorEastAsia" w:hAnsiTheme="minorHAnsi" w:cstheme="minorBidi"/>
          <w:b w:val="0"/>
          <w:noProof/>
          <w:sz w:val="24"/>
          <w:szCs w:val="24"/>
          <w:lang w:eastAsia="en-GB"/>
        </w:rPr>
      </w:pPr>
      <w:del w:id="778" w:author="Ilkka Rinne" w:date="2021-10-27T14:58:00Z">
        <w:r w:rsidRPr="008F1D12" w:rsidDel="008F1D12">
          <w:rPr>
            <w:rPrChange w:id="779" w:author="Ilkka Rinne" w:date="2021-10-27T14:58:00Z">
              <w:rPr>
                <w:rStyle w:val="Lienhypertexte"/>
                <w:noProof/>
              </w:rPr>
            </w:rPrChange>
          </w:rPr>
          <w:delText>11.7</w:delText>
        </w:r>
        <w:r w:rsidDel="008F1D12">
          <w:rPr>
            <w:rFonts w:asciiTheme="minorHAnsi" w:eastAsiaTheme="minorEastAsia" w:hAnsiTheme="minorHAnsi" w:cstheme="minorBidi"/>
            <w:b w:val="0"/>
            <w:noProof/>
            <w:sz w:val="24"/>
            <w:szCs w:val="24"/>
            <w:lang w:eastAsia="en-GB"/>
          </w:rPr>
          <w:tab/>
        </w:r>
        <w:r w:rsidRPr="008F1D12" w:rsidDel="008F1D12">
          <w:rPr>
            <w:rPrChange w:id="780" w:author="Ilkka Rinne" w:date="2021-10-27T14:58:00Z">
              <w:rPr>
                <w:rStyle w:val="Lienhypertexte"/>
                <w:noProof/>
              </w:rPr>
            </w:rPrChange>
          </w:rPr>
          <w:delText>SamplingProcedure</w:delText>
        </w:r>
        <w:r w:rsidDel="008F1D12">
          <w:rPr>
            <w:noProof/>
            <w:webHidden/>
          </w:rPr>
          <w:tab/>
          <w:delText>100</w:delText>
        </w:r>
      </w:del>
    </w:p>
    <w:p w14:paraId="54C224EF" w14:textId="77649402" w:rsidR="00FD7B7C" w:rsidDel="008F1D12" w:rsidRDefault="00FD7B7C">
      <w:pPr>
        <w:pStyle w:val="TM1"/>
        <w:rPr>
          <w:del w:id="781" w:author="Ilkka Rinne" w:date="2021-10-27T14:58:00Z"/>
          <w:rFonts w:asciiTheme="minorHAnsi" w:eastAsiaTheme="minorEastAsia" w:hAnsiTheme="minorHAnsi" w:cstheme="minorBidi"/>
          <w:b w:val="0"/>
          <w:noProof/>
          <w:sz w:val="24"/>
          <w:szCs w:val="24"/>
          <w:lang w:eastAsia="en-GB"/>
        </w:rPr>
      </w:pPr>
      <w:del w:id="782" w:author="Ilkka Rinne" w:date="2021-10-27T14:58:00Z">
        <w:r w:rsidRPr="008F1D12" w:rsidDel="008F1D12">
          <w:rPr>
            <w:rPrChange w:id="783" w:author="Ilkka Rinne" w:date="2021-10-27T14:58:00Z">
              <w:rPr>
                <w:rStyle w:val="Lienhypertexte"/>
                <w:noProof/>
              </w:rPr>
            </w:rPrChange>
          </w:rPr>
          <w:delText>12</w:delText>
        </w:r>
        <w:r w:rsidDel="008F1D12">
          <w:rPr>
            <w:rFonts w:asciiTheme="minorHAnsi" w:eastAsiaTheme="minorEastAsia" w:hAnsiTheme="minorHAnsi" w:cstheme="minorBidi"/>
            <w:b w:val="0"/>
            <w:noProof/>
            <w:sz w:val="24"/>
            <w:szCs w:val="24"/>
            <w:lang w:eastAsia="en-GB"/>
          </w:rPr>
          <w:tab/>
        </w:r>
        <w:r w:rsidRPr="008F1D12" w:rsidDel="008F1D12">
          <w:rPr>
            <w:rPrChange w:id="784" w:author="Ilkka Rinne" w:date="2021-10-27T14:58:00Z">
              <w:rPr>
                <w:rStyle w:val="Lienhypertexte"/>
                <w:noProof/>
              </w:rPr>
            </w:rPrChange>
          </w:rPr>
          <w:delText>Abstract Sample Core</w:delText>
        </w:r>
        <w:r w:rsidDel="008F1D12">
          <w:rPr>
            <w:noProof/>
            <w:webHidden/>
          </w:rPr>
          <w:tab/>
          <w:delText>101</w:delText>
        </w:r>
      </w:del>
    </w:p>
    <w:p w14:paraId="370FBE84" w14:textId="52AF2994" w:rsidR="00FD7B7C" w:rsidDel="008F1D12" w:rsidRDefault="00FD7B7C">
      <w:pPr>
        <w:pStyle w:val="TM2"/>
        <w:rPr>
          <w:del w:id="785" w:author="Ilkka Rinne" w:date="2021-10-27T14:58:00Z"/>
          <w:rFonts w:asciiTheme="minorHAnsi" w:eastAsiaTheme="minorEastAsia" w:hAnsiTheme="minorHAnsi" w:cstheme="minorBidi"/>
          <w:b w:val="0"/>
          <w:noProof/>
          <w:sz w:val="24"/>
          <w:szCs w:val="24"/>
          <w:lang w:eastAsia="en-GB"/>
        </w:rPr>
      </w:pPr>
      <w:del w:id="786" w:author="Ilkka Rinne" w:date="2021-10-27T14:58:00Z">
        <w:r w:rsidRPr="008F1D12" w:rsidDel="008F1D12">
          <w:rPr>
            <w:rPrChange w:id="787" w:author="Ilkka Rinne" w:date="2021-10-27T14:58:00Z">
              <w:rPr>
                <w:rStyle w:val="Lienhypertexte"/>
                <w:noProof/>
              </w:rPr>
            </w:rPrChange>
          </w:rPr>
          <w:delText>12.1</w:delText>
        </w:r>
        <w:r w:rsidDel="008F1D12">
          <w:rPr>
            <w:rFonts w:asciiTheme="minorHAnsi" w:eastAsiaTheme="minorEastAsia" w:hAnsiTheme="minorHAnsi" w:cstheme="minorBidi"/>
            <w:b w:val="0"/>
            <w:noProof/>
            <w:sz w:val="24"/>
            <w:szCs w:val="24"/>
            <w:lang w:eastAsia="en-GB"/>
          </w:rPr>
          <w:tab/>
        </w:r>
        <w:r w:rsidRPr="008F1D12" w:rsidDel="008F1D12">
          <w:rPr>
            <w:rPrChange w:id="788" w:author="Ilkka Rinne" w:date="2021-10-27T14:58:00Z">
              <w:rPr>
                <w:rStyle w:val="Lienhypertexte"/>
                <w:noProof/>
              </w:rPr>
            </w:rPrChange>
          </w:rPr>
          <w:delText>General</w:delText>
        </w:r>
        <w:r w:rsidDel="008F1D12">
          <w:rPr>
            <w:noProof/>
            <w:webHidden/>
          </w:rPr>
          <w:tab/>
          <w:delText>101</w:delText>
        </w:r>
      </w:del>
    </w:p>
    <w:p w14:paraId="720C91B0" w14:textId="43D0D5E2" w:rsidR="00FD7B7C" w:rsidDel="008F1D12" w:rsidRDefault="00FD7B7C">
      <w:pPr>
        <w:pStyle w:val="TM2"/>
        <w:rPr>
          <w:del w:id="789" w:author="Ilkka Rinne" w:date="2021-10-27T14:58:00Z"/>
          <w:rFonts w:asciiTheme="minorHAnsi" w:eastAsiaTheme="minorEastAsia" w:hAnsiTheme="minorHAnsi" w:cstheme="minorBidi"/>
          <w:b w:val="0"/>
          <w:noProof/>
          <w:sz w:val="24"/>
          <w:szCs w:val="24"/>
          <w:lang w:eastAsia="en-GB"/>
        </w:rPr>
      </w:pPr>
      <w:del w:id="790" w:author="Ilkka Rinne" w:date="2021-10-27T14:58:00Z">
        <w:r w:rsidRPr="008F1D12" w:rsidDel="008F1D12">
          <w:rPr>
            <w:rPrChange w:id="791" w:author="Ilkka Rinne" w:date="2021-10-27T14:58:00Z">
              <w:rPr>
                <w:rStyle w:val="Lienhypertexte"/>
                <w:noProof/>
              </w:rPr>
            </w:rPrChange>
          </w:rPr>
          <w:delText>12.2</w:delText>
        </w:r>
        <w:r w:rsidDel="008F1D12">
          <w:rPr>
            <w:rFonts w:asciiTheme="minorHAnsi" w:eastAsiaTheme="minorEastAsia" w:hAnsiTheme="minorHAnsi" w:cstheme="minorBidi"/>
            <w:b w:val="0"/>
            <w:noProof/>
            <w:sz w:val="24"/>
            <w:szCs w:val="24"/>
            <w:lang w:eastAsia="en-GB"/>
          </w:rPr>
          <w:tab/>
        </w:r>
        <w:r w:rsidRPr="008F1D12" w:rsidDel="008F1D12">
          <w:rPr>
            <w:rPrChange w:id="792" w:author="Ilkka Rinne" w:date="2021-10-27T14:58:00Z">
              <w:rPr>
                <w:rStyle w:val="Lienhypertexte"/>
                <w:noProof/>
              </w:rPr>
            </w:rPrChange>
          </w:rPr>
          <w:delText>AbstractSample</w:delText>
        </w:r>
        <w:r w:rsidDel="008F1D12">
          <w:rPr>
            <w:noProof/>
            <w:webHidden/>
          </w:rPr>
          <w:tab/>
          <w:delText>102</w:delText>
        </w:r>
      </w:del>
    </w:p>
    <w:p w14:paraId="673DEE91" w14:textId="6B25B50B" w:rsidR="00FD7B7C" w:rsidDel="008F1D12" w:rsidRDefault="00FD7B7C">
      <w:pPr>
        <w:pStyle w:val="TM2"/>
        <w:rPr>
          <w:del w:id="793" w:author="Ilkka Rinne" w:date="2021-10-27T14:58:00Z"/>
          <w:rFonts w:asciiTheme="minorHAnsi" w:eastAsiaTheme="minorEastAsia" w:hAnsiTheme="minorHAnsi" w:cstheme="minorBidi"/>
          <w:b w:val="0"/>
          <w:noProof/>
          <w:sz w:val="24"/>
          <w:szCs w:val="24"/>
          <w:lang w:eastAsia="en-GB"/>
        </w:rPr>
      </w:pPr>
      <w:del w:id="794" w:author="Ilkka Rinne" w:date="2021-10-27T14:58:00Z">
        <w:r w:rsidRPr="008F1D12" w:rsidDel="008F1D12">
          <w:rPr>
            <w:rPrChange w:id="795" w:author="Ilkka Rinne" w:date="2021-10-27T14:58:00Z">
              <w:rPr>
                <w:rStyle w:val="Lienhypertexte"/>
                <w:noProof/>
              </w:rPr>
            </w:rPrChange>
          </w:rPr>
          <w:delText>12.3</w:delText>
        </w:r>
        <w:r w:rsidDel="008F1D12">
          <w:rPr>
            <w:rFonts w:asciiTheme="minorHAnsi" w:eastAsiaTheme="minorEastAsia" w:hAnsiTheme="minorHAnsi" w:cstheme="minorBidi"/>
            <w:b w:val="0"/>
            <w:noProof/>
            <w:sz w:val="24"/>
            <w:szCs w:val="24"/>
            <w:lang w:eastAsia="en-GB"/>
          </w:rPr>
          <w:tab/>
        </w:r>
        <w:r w:rsidRPr="008F1D12" w:rsidDel="008F1D12">
          <w:rPr>
            <w:rPrChange w:id="796" w:author="Ilkka Rinne" w:date="2021-10-27T14:58:00Z">
              <w:rPr>
                <w:rStyle w:val="Lienhypertexte"/>
                <w:noProof/>
              </w:rPr>
            </w:rPrChange>
          </w:rPr>
          <w:delText>AbstractSampling</w:delText>
        </w:r>
        <w:r w:rsidDel="008F1D12">
          <w:rPr>
            <w:noProof/>
            <w:webHidden/>
          </w:rPr>
          <w:tab/>
          <w:delText>105</w:delText>
        </w:r>
      </w:del>
    </w:p>
    <w:p w14:paraId="4DF62497" w14:textId="3A135677" w:rsidR="00FD7B7C" w:rsidDel="008F1D12" w:rsidRDefault="00FD7B7C">
      <w:pPr>
        <w:pStyle w:val="TM2"/>
        <w:rPr>
          <w:del w:id="797" w:author="Ilkka Rinne" w:date="2021-10-27T14:58:00Z"/>
          <w:rFonts w:asciiTheme="minorHAnsi" w:eastAsiaTheme="minorEastAsia" w:hAnsiTheme="minorHAnsi" w:cstheme="minorBidi"/>
          <w:b w:val="0"/>
          <w:noProof/>
          <w:sz w:val="24"/>
          <w:szCs w:val="24"/>
          <w:lang w:eastAsia="en-GB"/>
        </w:rPr>
      </w:pPr>
      <w:del w:id="798" w:author="Ilkka Rinne" w:date="2021-10-27T14:58:00Z">
        <w:r w:rsidRPr="008F1D12" w:rsidDel="008F1D12">
          <w:rPr>
            <w:rPrChange w:id="799" w:author="Ilkka Rinne" w:date="2021-10-27T14:58:00Z">
              <w:rPr>
                <w:rStyle w:val="Lienhypertexte"/>
                <w:noProof/>
              </w:rPr>
            </w:rPrChange>
          </w:rPr>
          <w:delText>12.4</w:delText>
        </w:r>
        <w:r w:rsidDel="008F1D12">
          <w:rPr>
            <w:rFonts w:asciiTheme="minorHAnsi" w:eastAsiaTheme="minorEastAsia" w:hAnsiTheme="minorHAnsi" w:cstheme="minorBidi"/>
            <w:b w:val="0"/>
            <w:noProof/>
            <w:sz w:val="24"/>
            <w:szCs w:val="24"/>
            <w:lang w:eastAsia="en-GB"/>
          </w:rPr>
          <w:tab/>
        </w:r>
        <w:r w:rsidRPr="008F1D12" w:rsidDel="008F1D12">
          <w:rPr>
            <w:rPrChange w:id="800" w:author="Ilkka Rinne" w:date="2021-10-27T14:58:00Z">
              <w:rPr>
                <w:rStyle w:val="Lienhypertexte"/>
                <w:noProof/>
              </w:rPr>
            </w:rPrChange>
          </w:rPr>
          <w:delText>AbstractSampler</w:delText>
        </w:r>
        <w:r w:rsidDel="008F1D12">
          <w:rPr>
            <w:noProof/>
            <w:webHidden/>
          </w:rPr>
          <w:tab/>
          <w:delText>107</w:delText>
        </w:r>
      </w:del>
    </w:p>
    <w:p w14:paraId="76E68E9E" w14:textId="1B9B72AB" w:rsidR="00FD7B7C" w:rsidDel="008F1D12" w:rsidRDefault="00FD7B7C">
      <w:pPr>
        <w:pStyle w:val="TM2"/>
        <w:rPr>
          <w:del w:id="801" w:author="Ilkka Rinne" w:date="2021-10-27T14:58:00Z"/>
          <w:rFonts w:asciiTheme="minorHAnsi" w:eastAsiaTheme="minorEastAsia" w:hAnsiTheme="minorHAnsi" w:cstheme="minorBidi"/>
          <w:b w:val="0"/>
          <w:noProof/>
          <w:sz w:val="24"/>
          <w:szCs w:val="24"/>
          <w:lang w:eastAsia="en-GB"/>
        </w:rPr>
      </w:pPr>
      <w:del w:id="802" w:author="Ilkka Rinne" w:date="2021-10-27T14:58:00Z">
        <w:r w:rsidRPr="008F1D12" w:rsidDel="008F1D12">
          <w:rPr>
            <w:rPrChange w:id="803" w:author="Ilkka Rinne" w:date="2021-10-27T14:58:00Z">
              <w:rPr>
                <w:rStyle w:val="Lienhypertexte"/>
                <w:noProof/>
              </w:rPr>
            </w:rPrChange>
          </w:rPr>
          <w:delText>12.5</w:delText>
        </w:r>
        <w:r w:rsidDel="008F1D12">
          <w:rPr>
            <w:rFonts w:asciiTheme="minorHAnsi" w:eastAsiaTheme="minorEastAsia" w:hAnsiTheme="minorHAnsi" w:cstheme="minorBidi"/>
            <w:b w:val="0"/>
            <w:noProof/>
            <w:sz w:val="24"/>
            <w:szCs w:val="24"/>
            <w:lang w:eastAsia="en-GB"/>
          </w:rPr>
          <w:tab/>
        </w:r>
        <w:r w:rsidRPr="008F1D12" w:rsidDel="008F1D12">
          <w:rPr>
            <w:rPrChange w:id="804" w:author="Ilkka Rinne" w:date="2021-10-27T14:58:00Z">
              <w:rPr>
                <w:rStyle w:val="Lienhypertexte"/>
                <w:noProof/>
              </w:rPr>
            </w:rPrChange>
          </w:rPr>
          <w:delText>AbstractSamplingProcedure</w:delText>
        </w:r>
        <w:r w:rsidDel="008F1D12">
          <w:rPr>
            <w:noProof/>
            <w:webHidden/>
          </w:rPr>
          <w:tab/>
          <w:delText>109</w:delText>
        </w:r>
      </w:del>
    </w:p>
    <w:p w14:paraId="05FA3478" w14:textId="7FB2DF6E" w:rsidR="00FD7B7C" w:rsidDel="008F1D12" w:rsidRDefault="00FD7B7C">
      <w:pPr>
        <w:pStyle w:val="TM2"/>
        <w:rPr>
          <w:del w:id="805" w:author="Ilkka Rinne" w:date="2021-10-27T14:58:00Z"/>
          <w:rFonts w:asciiTheme="minorHAnsi" w:eastAsiaTheme="minorEastAsia" w:hAnsiTheme="minorHAnsi" w:cstheme="minorBidi"/>
          <w:b w:val="0"/>
          <w:noProof/>
          <w:sz w:val="24"/>
          <w:szCs w:val="24"/>
          <w:lang w:eastAsia="en-GB"/>
        </w:rPr>
      </w:pPr>
      <w:del w:id="806" w:author="Ilkka Rinne" w:date="2021-10-27T14:58:00Z">
        <w:r w:rsidRPr="008F1D12" w:rsidDel="008F1D12">
          <w:rPr>
            <w:rPrChange w:id="807" w:author="Ilkka Rinne" w:date="2021-10-27T14:58:00Z">
              <w:rPr>
                <w:rStyle w:val="Lienhypertexte"/>
                <w:noProof/>
              </w:rPr>
            </w:rPrChange>
          </w:rPr>
          <w:delText>12.6</w:delText>
        </w:r>
        <w:r w:rsidDel="008F1D12">
          <w:rPr>
            <w:rFonts w:asciiTheme="minorHAnsi" w:eastAsiaTheme="minorEastAsia" w:hAnsiTheme="minorHAnsi" w:cstheme="minorBidi"/>
            <w:b w:val="0"/>
            <w:noProof/>
            <w:sz w:val="24"/>
            <w:szCs w:val="24"/>
            <w:lang w:eastAsia="en-GB"/>
          </w:rPr>
          <w:tab/>
        </w:r>
        <w:r w:rsidRPr="008F1D12" w:rsidDel="008F1D12">
          <w:rPr>
            <w:rPrChange w:id="808" w:author="Ilkka Rinne" w:date="2021-10-27T14:58:00Z">
              <w:rPr>
                <w:rStyle w:val="Lienhypertexte"/>
                <w:noProof/>
              </w:rPr>
            </w:rPrChange>
          </w:rPr>
          <w:delText>AbstractPreparationProcedure</w:delText>
        </w:r>
        <w:r w:rsidDel="008F1D12">
          <w:rPr>
            <w:noProof/>
            <w:webHidden/>
          </w:rPr>
          <w:tab/>
          <w:delText>110</w:delText>
        </w:r>
      </w:del>
    </w:p>
    <w:p w14:paraId="6ABB96D0" w14:textId="3B399A22" w:rsidR="00FD7B7C" w:rsidDel="008F1D12" w:rsidRDefault="00FD7B7C">
      <w:pPr>
        <w:pStyle w:val="TM2"/>
        <w:rPr>
          <w:del w:id="809" w:author="Ilkka Rinne" w:date="2021-10-27T14:58:00Z"/>
          <w:rFonts w:asciiTheme="minorHAnsi" w:eastAsiaTheme="minorEastAsia" w:hAnsiTheme="minorHAnsi" w:cstheme="minorBidi"/>
          <w:b w:val="0"/>
          <w:noProof/>
          <w:sz w:val="24"/>
          <w:szCs w:val="24"/>
          <w:lang w:eastAsia="en-GB"/>
        </w:rPr>
      </w:pPr>
      <w:del w:id="810" w:author="Ilkka Rinne" w:date="2021-10-27T14:58:00Z">
        <w:r w:rsidRPr="008F1D12" w:rsidDel="008F1D12">
          <w:rPr>
            <w:rPrChange w:id="811" w:author="Ilkka Rinne" w:date="2021-10-27T14:58:00Z">
              <w:rPr>
                <w:rStyle w:val="Lienhypertexte"/>
                <w:noProof/>
              </w:rPr>
            </w:rPrChange>
          </w:rPr>
          <w:delText>12.7</w:delText>
        </w:r>
        <w:r w:rsidDel="008F1D12">
          <w:rPr>
            <w:rFonts w:asciiTheme="minorHAnsi" w:eastAsiaTheme="minorEastAsia" w:hAnsiTheme="minorHAnsi" w:cstheme="minorBidi"/>
            <w:b w:val="0"/>
            <w:noProof/>
            <w:sz w:val="24"/>
            <w:szCs w:val="24"/>
            <w:lang w:eastAsia="en-GB"/>
          </w:rPr>
          <w:tab/>
        </w:r>
        <w:r w:rsidRPr="008F1D12" w:rsidDel="008F1D12">
          <w:rPr>
            <w:rPrChange w:id="812" w:author="Ilkka Rinne" w:date="2021-10-27T14:58:00Z">
              <w:rPr>
                <w:rStyle w:val="Lienhypertexte"/>
                <w:noProof/>
              </w:rPr>
            </w:rPrChange>
          </w:rPr>
          <w:delText>AbstractPreparationStep</w:delText>
        </w:r>
        <w:r w:rsidDel="008F1D12">
          <w:rPr>
            <w:noProof/>
            <w:webHidden/>
          </w:rPr>
          <w:tab/>
          <w:delText>111</w:delText>
        </w:r>
      </w:del>
    </w:p>
    <w:p w14:paraId="3995A4BF" w14:textId="5A557772" w:rsidR="00FD7B7C" w:rsidDel="008F1D12" w:rsidRDefault="00FD7B7C">
      <w:pPr>
        <w:pStyle w:val="TM1"/>
        <w:rPr>
          <w:del w:id="813" w:author="Ilkka Rinne" w:date="2021-10-27T14:58:00Z"/>
          <w:rFonts w:asciiTheme="minorHAnsi" w:eastAsiaTheme="minorEastAsia" w:hAnsiTheme="minorHAnsi" w:cstheme="minorBidi"/>
          <w:b w:val="0"/>
          <w:noProof/>
          <w:sz w:val="24"/>
          <w:szCs w:val="24"/>
          <w:lang w:eastAsia="en-GB"/>
        </w:rPr>
      </w:pPr>
      <w:del w:id="814" w:author="Ilkka Rinne" w:date="2021-10-27T14:58:00Z">
        <w:r w:rsidRPr="008F1D12" w:rsidDel="008F1D12">
          <w:rPr>
            <w:rPrChange w:id="815" w:author="Ilkka Rinne" w:date="2021-10-27T14:58:00Z">
              <w:rPr>
                <w:rStyle w:val="Lienhypertexte"/>
                <w:noProof/>
              </w:rPr>
            </w:rPrChange>
          </w:rPr>
          <w:delText>13</w:delText>
        </w:r>
        <w:r w:rsidDel="008F1D12">
          <w:rPr>
            <w:rFonts w:asciiTheme="minorHAnsi" w:eastAsiaTheme="minorEastAsia" w:hAnsiTheme="minorHAnsi" w:cstheme="minorBidi"/>
            <w:b w:val="0"/>
            <w:noProof/>
            <w:sz w:val="24"/>
            <w:szCs w:val="24"/>
            <w:lang w:eastAsia="en-GB"/>
          </w:rPr>
          <w:tab/>
        </w:r>
        <w:r w:rsidRPr="008F1D12" w:rsidDel="008F1D12">
          <w:rPr>
            <w:rPrChange w:id="816" w:author="Ilkka Rinne" w:date="2021-10-27T14:58:00Z">
              <w:rPr>
                <w:rStyle w:val="Lienhypertexte"/>
                <w:noProof/>
              </w:rPr>
            </w:rPrChange>
          </w:rPr>
          <w:delText>Basic Samples</w:delText>
        </w:r>
        <w:r w:rsidDel="008F1D12">
          <w:rPr>
            <w:noProof/>
            <w:webHidden/>
          </w:rPr>
          <w:tab/>
          <w:delText>112</w:delText>
        </w:r>
      </w:del>
    </w:p>
    <w:p w14:paraId="3CDDFE8A" w14:textId="5FF9EB13" w:rsidR="00FD7B7C" w:rsidDel="008F1D12" w:rsidRDefault="00FD7B7C">
      <w:pPr>
        <w:pStyle w:val="TM2"/>
        <w:rPr>
          <w:del w:id="817" w:author="Ilkka Rinne" w:date="2021-10-27T14:58:00Z"/>
          <w:rFonts w:asciiTheme="minorHAnsi" w:eastAsiaTheme="minorEastAsia" w:hAnsiTheme="minorHAnsi" w:cstheme="minorBidi"/>
          <w:b w:val="0"/>
          <w:noProof/>
          <w:sz w:val="24"/>
          <w:szCs w:val="24"/>
          <w:lang w:eastAsia="en-GB"/>
        </w:rPr>
      </w:pPr>
      <w:del w:id="818" w:author="Ilkka Rinne" w:date="2021-10-27T14:58:00Z">
        <w:r w:rsidRPr="008F1D12" w:rsidDel="008F1D12">
          <w:rPr>
            <w:rPrChange w:id="819" w:author="Ilkka Rinne" w:date="2021-10-27T14:58:00Z">
              <w:rPr>
                <w:rStyle w:val="Lienhypertexte"/>
                <w:noProof/>
              </w:rPr>
            </w:rPrChange>
          </w:rPr>
          <w:delText>13.1</w:delText>
        </w:r>
        <w:r w:rsidDel="008F1D12">
          <w:rPr>
            <w:rFonts w:asciiTheme="minorHAnsi" w:eastAsiaTheme="minorEastAsia" w:hAnsiTheme="minorHAnsi" w:cstheme="minorBidi"/>
            <w:b w:val="0"/>
            <w:noProof/>
            <w:sz w:val="24"/>
            <w:szCs w:val="24"/>
            <w:lang w:eastAsia="en-GB"/>
          </w:rPr>
          <w:tab/>
        </w:r>
        <w:r w:rsidRPr="008F1D12" w:rsidDel="008F1D12">
          <w:rPr>
            <w:rPrChange w:id="820" w:author="Ilkka Rinne" w:date="2021-10-27T14:58:00Z">
              <w:rPr>
                <w:rStyle w:val="Lienhypertexte"/>
                <w:noProof/>
              </w:rPr>
            </w:rPrChange>
          </w:rPr>
          <w:delText>General</w:delText>
        </w:r>
        <w:r w:rsidDel="008F1D12">
          <w:rPr>
            <w:noProof/>
            <w:webHidden/>
          </w:rPr>
          <w:tab/>
          <w:delText>112</w:delText>
        </w:r>
      </w:del>
    </w:p>
    <w:p w14:paraId="2B7AD517" w14:textId="1FEBFA94" w:rsidR="00FD7B7C" w:rsidDel="008F1D12" w:rsidRDefault="00FD7B7C">
      <w:pPr>
        <w:pStyle w:val="TM2"/>
        <w:rPr>
          <w:del w:id="821" w:author="Ilkka Rinne" w:date="2021-10-27T14:58:00Z"/>
          <w:rFonts w:asciiTheme="minorHAnsi" w:eastAsiaTheme="minorEastAsia" w:hAnsiTheme="minorHAnsi" w:cstheme="minorBidi"/>
          <w:b w:val="0"/>
          <w:noProof/>
          <w:sz w:val="24"/>
          <w:szCs w:val="24"/>
          <w:lang w:eastAsia="en-GB"/>
        </w:rPr>
      </w:pPr>
      <w:del w:id="822" w:author="Ilkka Rinne" w:date="2021-10-27T14:58:00Z">
        <w:r w:rsidRPr="008F1D12" w:rsidDel="008F1D12">
          <w:rPr>
            <w:rPrChange w:id="823" w:author="Ilkka Rinne" w:date="2021-10-27T14:58:00Z">
              <w:rPr>
                <w:rStyle w:val="Lienhypertexte"/>
                <w:noProof/>
              </w:rPr>
            </w:rPrChange>
          </w:rPr>
          <w:delText>13.2</w:delText>
        </w:r>
        <w:r w:rsidDel="008F1D12">
          <w:rPr>
            <w:rFonts w:asciiTheme="minorHAnsi" w:eastAsiaTheme="minorEastAsia" w:hAnsiTheme="minorHAnsi" w:cstheme="minorBidi"/>
            <w:b w:val="0"/>
            <w:noProof/>
            <w:sz w:val="24"/>
            <w:szCs w:val="24"/>
            <w:lang w:eastAsia="en-GB"/>
          </w:rPr>
          <w:tab/>
        </w:r>
        <w:r w:rsidRPr="008F1D12" w:rsidDel="008F1D12">
          <w:rPr>
            <w:rPrChange w:id="824" w:author="Ilkka Rinne" w:date="2021-10-27T14:58:00Z">
              <w:rPr>
                <w:rStyle w:val="Lienhypertexte"/>
                <w:noProof/>
              </w:rPr>
            </w:rPrChange>
          </w:rPr>
          <w:delText>Sample</w:delText>
        </w:r>
        <w:r w:rsidDel="008F1D12">
          <w:rPr>
            <w:noProof/>
            <w:webHidden/>
          </w:rPr>
          <w:tab/>
          <w:delText>113</w:delText>
        </w:r>
      </w:del>
    </w:p>
    <w:p w14:paraId="224DAED8" w14:textId="4093CAC4" w:rsidR="00FD7B7C" w:rsidDel="008F1D12" w:rsidRDefault="00FD7B7C">
      <w:pPr>
        <w:pStyle w:val="TM2"/>
        <w:rPr>
          <w:del w:id="825" w:author="Ilkka Rinne" w:date="2021-10-27T14:58:00Z"/>
          <w:rFonts w:asciiTheme="minorHAnsi" w:eastAsiaTheme="minorEastAsia" w:hAnsiTheme="minorHAnsi" w:cstheme="minorBidi"/>
          <w:b w:val="0"/>
          <w:noProof/>
          <w:sz w:val="24"/>
          <w:szCs w:val="24"/>
          <w:lang w:eastAsia="en-GB"/>
        </w:rPr>
      </w:pPr>
      <w:del w:id="826" w:author="Ilkka Rinne" w:date="2021-10-27T14:58:00Z">
        <w:r w:rsidRPr="008F1D12" w:rsidDel="008F1D12">
          <w:rPr>
            <w:rPrChange w:id="827" w:author="Ilkka Rinne" w:date="2021-10-27T14:58:00Z">
              <w:rPr>
                <w:rStyle w:val="Lienhypertexte"/>
                <w:noProof/>
              </w:rPr>
            </w:rPrChange>
          </w:rPr>
          <w:delText>13.3</w:delText>
        </w:r>
        <w:r w:rsidDel="008F1D12">
          <w:rPr>
            <w:rFonts w:asciiTheme="minorHAnsi" w:eastAsiaTheme="minorEastAsia" w:hAnsiTheme="minorHAnsi" w:cstheme="minorBidi"/>
            <w:b w:val="0"/>
            <w:noProof/>
            <w:sz w:val="24"/>
            <w:szCs w:val="24"/>
            <w:lang w:eastAsia="en-GB"/>
          </w:rPr>
          <w:tab/>
        </w:r>
        <w:r w:rsidRPr="008F1D12" w:rsidDel="008F1D12">
          <w:rPr>
            <w:rPrChange w:id="828" w:author="Ilkka Rinne" w:date="2021-10-27T14:58:00Z">
              <w:rPr>
                <w:rStyle w:val="Lienhypertexte"/>
                <w:noProof/>
              </w:rPr>
            </w:rPrChange>
          </w:rPr>
          <w:delText>SpatialSample</w:delText>
        </w:r>
        <w:r w:rsidDel="008F1D12">
          <w:rPr>
            <w:noProof/>
            <w:webHidden/>
          </w:rPr>
          <w:tab/>
          <w:delText>115</w:delText>
        </w:r>
      </w:del>
    </w:p>
    <w:p w14:paraId="193965FE" w14:textId="7801CDA0" w:rsidR="00FD7B7C" w:rsidDel="008F1D12" w:rsidRDefault="00FD7B7C">
      <w:pPr>
        <w:pStyle w:val="TM2"/>
        <w:rPr>
          <w:del w:id="829" w:author="Ilkka Rinne" w:date="2021-10-27T14:58:00Z"/>
          <w:rFonts w:asciiTheme="minorHAnsi" w:eastAsiaTheme="minorEastAsia" w:hAnsiTheme="minorHAnsi" w:cstheme="minorBidi"/>
          <w:b w:val="0"/>
          <w:noProof/>
          <w:sz w:val="24"/>
          <w:szCs w:val="24"/>
          <w:lang w:eastAsia="en-GB"/>
        </w:rPr>
      </w:pPr>
      <w:del w:id="830" w:author="Ilkka Rinne" w:date="2021-10-27T14:58:00Z">
        <w:r w:rsidRPr="008F1D12" w:rsidDel="008F1D12">
          <w:rPr>
            <w:rPrChange w:id="831" w:author="Ilkka Rinne" w:date="2021-10-27T14:58:00Z">
              <w:rPr>
                <w:rStyle w:val="Lienhypertexte"/>
                <w:noProof/>
              </w:rPr>
            </w:rPrChange>
          </w:rPr>
          <w:delText>13.4</w:delText>
        </w:r>
        <w:r w:rsidDel="008F1D12">
          <w:rPr>
            <w:rFonts w:asciiTheme="minorHAnsi" w:eastAsiaTheme="minorEastAsia" w:hAnsiTheme="minorHAnsi" w:cstheme="minorBidi"/>
            <w:b w:val="0"/>
            <w:noProof/>
            <w:sz w:val="24"/>
            <w:szCs w:val="24"/>
            <w:lang w:eastAsia="en-GB"/>
          </w:rPr>
          <w:tab/>
        </w:r>
        <w:r w:rsidRPr="008F1D12" w:rsidDel="008F1D12">
          <w:rPr>
            <w:rPrChange w:id="832" w:author="Ilkka Rinne" w:date="2021-10-27T14:58:00Z">
              <w:rPr>
                <w:rStyle w:val="Lienhypertexte"/>
                <w:noProof/>
              </w:rPr>
            </w:rPrChange>
          </w:rPr>
          <w:delText>MaterialSample</w:delText>
        </w:r>
        <w:r w:rsidDel="008F1D12">
          <w:rPr>
            <w:noProof/>
            <w:webHidden/>
          </w:rPr>
          <w:tab/>
          <w:delText>117</w:delText>
        </w:r>
      </w:del>
    </w:p>
    <w:p w14:paraId="4A0A8CBA" w14:textId="0B949FE6" w:rsidR="00FD7B7C" w:rsidDel="008F1D12" w:rsidRDefault="00FD7B7C">
      <w:pPr>
        <w:pStyle w:val="TM2"/>
        <w:rPr>
          <w:del w:id="833" w:author="Ilkka Rinne" w:date="2021-10-27T14:58:00Z"/>
          <w:rFonts w:asciiTheme="minorHAnsi" w:eastAsiaTheme="minorEastAsia" w:hAnsiTheme="minorHAnsi" w:cstheme="minorBidi"/>
          <w:b w:val="0"/>
          <w:noProof/>
          <w:sz w:val="24"/>
          <w:szCs w:val="24"/>
          <w:lang w:eastAsia="en-GB"/>
        </w:rPr>
      </w:pPr>
      <w:del w:id="834" w:author="Ilkka Rinne" w:date="2021-10-27T14:58:00Z">
        <w:r w:rsidRPr="008F1D12" w:rsidDel="008F1D12">
          <w:rPr>
            <w:rPrChange w:id="835" w:author="Ilkka Rinne" w:date="2021-10-27T14:58:00Z">
              <w:rPr>
                <w:rStyle w:val="Lienhypertexte"/>
                <w:noProof/>
              </w:rPr>
            </w:rPrChange>
          </w:rPr>
          <w:delText>13.5</w:delText>
        </w:r>
        <w:r w:rsidDel="008F1D12">
          <w:rPr>
            <w:rFonts w:asciiTheme="minorHAnsi" w:eastAsiaTheme="minorEastAsia" w:hAnsiTheme="minorHAnsi" w:cstheme="minorBidi"/>
            <w:b w:val="0"/>
            <w:noProof/>
            <w:sz w:val="24"/>
            <w:szCs w:val="24"/>
            <w:lang w:eastAsia="en-GB"/>
          </w:rPr>
          <w:tab/>
        </w:r>
        <w:r w:rsidRPr="008F1D12" w:rsidDel="008F1D12">
          <w:rPr>
            <w:rPrChange w:id="836" w:author="Ilkka Rinne" w:date="2021-10-27T14:58:00Z">
              <w:rPr>
                <w:rStyle w:val="Lienhypertexte"/>
                <w:noProof/>
              </w:rPr>
            </w:rPrChange>
          </w:rPr>
          <w:delText>StatisticalSample</w:delText>
        </w:r>
        <w:r w:rsidDel="008F1D12">
          <w:rPr>
            <w:noProof/>
            <w:webHidden/>
          </w:rPr>
          <w:tab/>
          <w:delText>120</w:delText>
        </w:r>
      </w:del>
    </w:p>
    <w:p w14:paraId="11C5920A" w14:textId="637DE832" w:rsidR="00FD7B7C" w:rsidDel="008F1D12" w:rsidRDefault="00FD7B7C">
      <w:pPr>
        <w:pStyle w:val="TM2"/>
        <w:rPr>
          <w:del w:id="837" w:author="Ilkka Rinne" w:date="2021-10-27T14:58:00Z"/>
          <w:rFonts w:asciiTheme="minorHAnsi" w:eastAsiaTheme="minorEastAsia" w:hAnsiTheme="minorHAnsi" w:cstheme="minorBidi"/>
          <w:b w:val="0"/>
          <w:noProof/>
          <w:sz w:val="24"/>
          <w:szCs w:val="24"/>
          <w:lang w:eastAsia="en-GB"/>
        </w:rPr>
      </w:pPr>
      <w:del w:id="838" w:author="Ilkka Rinne" w:date="2021-10-27T14:58:00Z">
        <w:r w:rsidRPr="008F1D12" w:rsidDel="008F1D12">
          <w:rPr>
            <w:rPrChange w:id="839" w:author="Ilkka Rinne" w:date="2021-10-27T14:58:00Z">
              <w:rPr>
                <w:rStyle w:val="Lienhypertexte"/>
                <w:noProof/>
              </w:rPr>
            </w:rPrChange>
          </w:rPr>
          <w:delText>13.6</w:delText>
        </w:r>
        <w:r w:rsidDel="008F1D12">
          <w:rPr>
            <w:rFonts w:asciiTheme="minorHAnsi" w:eastAsiaTheme="minorEastAsia" w:hAnsiTheme="minorHAnsi" w:cstheme="minorBidi"/>
            <w:b w:val="0"/>
            <w:noProof/>
            <w:sz w:val="24"/>
            <w:szCs w:val="24"/>
            <w:lang w:eastAsia="en-GB"/>
          </w:rPr>
          <w:tab/>
        </w:r>
        <w:r w:rsidRPr="008F1D12" w:rsidDel="008F1D12">
          <w:rPr>
            <w:rPrChange w:id="840" w:author="Ilkka Rinne" w:date="2021-10-27T14:58:00Z">
              <w:rPr>
                <w:rStyle w:val="Lienhypertexte"/>
                <w:noProof/>
              </w:rPr>
            </w:rPrChange>
          </w:rPr>
          <w:delText>Sampling</w:delText>
        </w:r>
        <w:r w:rsidDel="008F1D12">
          <w:rPr>
            <w:noProof/>
            <w:webHidden/>
          </w:rPr>
          <w:tab/>
          <w:delText>121</w:delText>
        </w:r>
      </w:del>
    </w:p>
    <w:p w14:paraId="638054A2" w14:textId="6BCAFBAB" w:rsidR="00FD7B7C" w:rsidDel="008F1D12" w:rsidRDefault="00FD7B7C">
      <w:pPr>
        <w:pStyle w:val="TM2"/>
        <w:rPr>
          <w:del w:id="841" w:author="Ilkka Rinne" w:date="2021-10-27T14:58:00Z"/>
          <w:rFonts w:asciiTheme="minorHAnsi" w:eastAsiaTheme="minorEastAsia" w:hAnsiTheme="minorHAnsi" w:cstheme="minorBidi"/>
          <w:b w:val="0"/>
          <w:noProof/>
          <w:sz w:val="24"/>
          <w:szCs w:val="24"/>
          <w:lang w:eastAsia="en-GB"/>
        </w:rPr>
      </w:pPr>
      <w:del w:id="842" w:author="Ilkka Rinne" w:date="2021-10-27T14:58:00Z">
        <w:r w:rsidRPr="008F1D12" w:rsidDel="008F1D12">
          <w:rPr>
            <w:rPrChange w:id="843" w:author="Ilkka Rinne" w:date="2021-10-27T14:58:00Z">
              <w:rPr>
                <w:rStyle w:val="Lienhypertexte"/>
                <w:noProof/>
              </w:rPr>
            </w:rPrChange>
          </w:rPr>
          <w:delText>13.7</w:delText>
        </w:r>
        <w:r w:rsidDel="008F1D12">
          <w:rPr>
            <w:rFonts w:asciiTheme="minorHAnsi" w:eastAsiaTheme="minorEastAsia" w:hAnsiTheme="minorHAnsi" w:cstheme="minorBidi"/>
            <w:b w:val="0"/>
            <w:noProof/>
            <w:sz w:val="24"/>
            <w:szCs w:val="24"/>
            <w:lang w:eastAsia="en-GB"/>
          </w:rPr>
          <w:tab/>
        </w:r>
        <w:r w:rsidRPr="008F1D12" w:rsidDel="008F1D12">
          <w:rPr>
            <w:rPrChange w:id="844" w:author="Ilkka Rinne" w:date="2021-10-27T14:58:00Z">
              <w:rPr>
                <w:rStyle w:val="Lienhypertexte"/>
                <w:noProof/>
              </w:rPr>
            </w:rPrChange>
          </w:rPr>
          <w:delText>Sampler</w:delText>
        </w:r>
        <w:r w:rsidDel="008F1D12">
          <w:rPr>
            <w:noProof/>
            <w:webHidden/>
          </w:rPr>
          <w:tab/>
          <w:delText>122</w:delText>
        </w:r>
      </w:del>
    </w:p>
    <w:p w14:paraId="4D3BC43C" w14:textId="32E580DB" w:rsidR="00FD7B7C" w:rsidDel="008F1D12" w:rsidRDefault="00FD7B7C">
      <w:pPr>
        <w:pStyle w:val="TM2"/>
        <w:rPr>
          <w:del w:id="845" w:author="Ilkka Rinne" w:date="2021-10-27T14:58:00Z"/>
          <w:rFonts w:asciiTheme="minorHAnsi" w:eastAsiaTheme="minorEastAsia" w:hAnsiTheme="minorHAnsi" w:cstheme="minorBidi"/>
          <w:b w:val="0"/>
          <w:noProof/>
          <w:sz w:val="24"/>
          <w:szCs w:val="24"/>
          <w:lang w:eastAsia="en-GB"/>
        </w:rPr>
      </w:pPr>
      <w:del w:id="846" w:author="Ilkka Rinne" w:date="2021-10-27T14:58:00Z">
        <w:r w:rsidRPr="008F1D12" w:rsidDel="008F1D12">
          <w:rPr>
            <w:rPrChange w:id="847" w:author="Ilkka Rinne" w:date="2021-10-27T14:58:00Z">
              <w:rPr>
                <w:rStyle w:val="Lienhypertexte"/>
                <w:noProof/>
              </w:rPr>
            </w:rPrChange>
          </w:rPr>
          <w:delText>13.8</w:delText>
        </w:r>
        <w:r w:rsidDel="008F1D12">
          <w:rPr>
            <w:rFonts w:asciiTheme="minorHAnsi" w:eastAsiaTheme="minorEastAsia" w:hAnsiTheme="minorHAnsi" w:cstheme="minorBidi"/>
            <w:b w:val="0"/>
            <w:noProof/>
            <w:sz w:val="24"/>
            <w:szCs w:val="24"/>
            <w:lang w:eastAsia="en-GB"/>
          </w:rPr>
          <w:tab/>
        </w:r>
        <w:r w:rsidRPr="008F1D12" w:rsidDel="008F1D12">
          <w:rPr>
            <w:rPrChange w:id="848" w:author="Ilkka Rinne" w:date="2021-10-27T14:58:00Z">
              <w:rPr>
                <w:rStyle w:val="Lienhypertexte"/>
                <w:noProof/>
              </w:rPr>
            </w:rPrChange>
          </w:rPr>
          <w:delText>SampleCollection</w:delText>
        </w:r>
        <w:r w:rsidDel="008F1D12">
          <w:rPr>
            <w:noProof/>
            <w:webHidden/>
          </w:rPr>
          <w:tab/>
          <w:delText>124</w:delText>
        </w:r>
      </w:del>
    </w:p>
    <w:p w14:paraId="08E41588" w14:textId="67851E0D" w:rsidR="00FD7B7C" w:rsidDel="008F1D12" w:rsidRDefault="00FD7B7C">
      <w:pPr>
        <w:pStyle w:val="TM2"/>
        <w:rPr>
          <w:del w:id="849" w:author="Ilkka Rinne" w:date="2021-10-27T14:58:00Z"/>
          <w:rFonts w:asciiTheme="minorHAnsi" w:eastAsiaTheme="minorEastAsia" w:hAnsiTheme="minorHAnsi" w:cstheme="minorBidi"/>
          <w:b w:val="0"/>
          <w:noProof/>
          <w:sz w:val="24"/>
          <w:szCs w:val="24"/>
          <w:lang w:eastAsia="en-GB"/>
        </w:rPr>
      </w:pPr>
      <w:del w:id="850" w:author="Ilkka Rinne" w:date="2021-10-27T14:58:00Z">
        <w:r w:rsidRPr="008F1D12" w:rsidDel="008F1D12">
          <w:rPr>
            <w:rPrChange w:id="851" w:author="Ilkka Rinne" w:date="2021-10-27T14:58:00Z">
              <w:rPr>
                <w:rStyle w:val="Lienhypertexte"/>
                <w:noProof/>
              </w:rPr>
            </w:rPrChange>
          </w:rPr>
          <w:delText>13.9</w:delText>
        </w:r>
        <w:r w:rsidDel="008F1D12">
          <w:rPr>
            <w:rFonts w:asciiTheme="minorHAnsi" w:eastAsiaTheme="minorEastAsia" w:hAnsiTheme="minorHAnsi" w:cstheme="minorBidi"/>
            <w:b w:val="0"/>
            <w:noProof/>
            <w:sz w:val="24"/>
            <w:szCs w:val="24"/>
            <w:lang w:eastAsia="en-GB"/>
          </w:rPr>
          <w:tab/>
        </w:r>
        <w:r w:rsidRPr="008F1D12" w:rsidDel="008F1D12">
          <w:rPr>
            <w:rPrChange w:id="852" w:author="Ilkka Rinne" w:date="2021-10-27T14:58:00Z">
              <w:rPr>
                <w:rStyle w:val="Lienhypertexte"/>
                <w:noProof/>
              </w:rPr>
            </w:rPrChange>
          </w:rPr>
          <w:delText>PhysicalDimension</w:delText>
        </w:r>
        <w:r w:rsidDel="008F1D12">
          <w:rPr>
            <w:noProof/>
            <w:webHidden/>
          </w:rPr>
          <w:tab/>
          <w:delText>126</w:delText>
        </w:r>
      </w:del>
    </w:p>
    <w:p w14:paraId="311AACD1" w14:textId="070FEA0A" w:rsidR="00FD7B7C" w:rsidDel="008F1D12" w:rsidRDefault="00FD7B7C">
      <w:pPr>
        <w:pStyle w:val="TM2"/>
        <w:rPr>
          <w:del w:id="853" w:author="Ilkka Rinne" w:date="2021-10-27T14:58:00Z"/>
          <w:rFonts w:asciiTheme="minorHAnsi" w:eastAsiaTheme="minorEastAsia" w:hAnsiTheme="minorHAnsi" w:cstheme="minorBidi"/>
          <w:b w:val="0"/>
          <w:noProof/>
          <w:sz w:val="24"/>
          <w:szCs w:val="24"/>
          <w:lang w:eastAsia="en-GB"/>
        </w:rPr>
      </w:pPr>
      <w:del w:id="854" w:author="Ilkka Rinne" w:date="2021-10-27T14:58:00Z">
        <w:r w:rsidRPr="008F1D12" w:rsidDel="008F1D12">
          <w:rPr>
            <w:rPrChange w:id="855" w:author="Ilkka Rinne" w:date="2021-10-27T14:58:00Z">
              <w:rPr>
                <w:rStyle w:val="Lienhypertexte"/>
                <w:noProof/>
              </w:rPr>
            </w:rPrChange>
          </w:rPr>
          <w:delText>13.10</w:delText>
        </w:r>
        <w:r w:rsidDel="008F1D12">
          <w:rPr>
            <w:rFonts w:asciiTheme="minorHAnsi" w:eastAsiaTheme="minorEastAsia" w:hAnsiTheme="minorHAnsi" w:cstheme="minorBidi"/>
            <w:b w:val="0"/>
            <w:noProof/>
            <w:sz w:val="24"/>
            <w:szCs w:val="24"/>
            <w:lang w:eastAsia="en-GB"/>
          </w:rPr>
          <w:tab/>
        </w:r>
        <w:r w:rsidRPr="008F1D12" w:rsidDel="008F1D12">
          <w:rPr>
            <w:rPrChange w:id="856" w:author="Ilkka Rinne" w:date="2021-10-27T14:58:00Z">
              <w:rPr>
                <w:rStyle w:val="Lienhypertexte"/>
                <w:noProof/>
              </w:rPr>
            </w:rPrChange>
          </w:rPr>
          <w:delText>NamedLocation</w:delText>
        </w:r>
        <w:r w:rsidDel="008F1D12">
          <w:rPr>
            <w:noProof/>
            <w:webHidden/>
          </w:rPr>
          <w:tab/>
          <w:delText>127</w:delText>
        </w:r>
      </w:del>
    </w:p>
    <w:p w14:paraId="6764A06B" w14:textId="47D471AC" w:rsidR="00FD7B7C" w:rsidDel="008F1D12" w:rsidRDefault="00FD7B7C">
      <w:pPr>
        <w:pStyle w:val="TM2"/>
        <w:rPr>
          <w:del w:id="857" w:author="Ilkka Rinne" w:date="2021-10-27T14:58:00Z"/>
          <w:rFonts w:asciiTheme="minorHAnsi" w:eastAsiaTheme="minorEastAsia" w:hAnsiTheme="minorHAnsi" w:cstheme="minorBidi"/>
          <w:b w:val="0"/>
          <w:noProof/>
          <w:sz w:val="24"/>
          <w:szCs w:val="24"/>
          <w:lang w:eastAsia="en-GB"/>
        </w:rPr>
      </w:pPr>
      <w:del w:id="858" w:author="Ilkka Rinne" w:date="2021-10-27T14:58:00Z">
        <w:r w:rsidRPr="008F1D12" w:rsidDel="008F1D12">
          <w:rPr>
            <w:rPrChange w:id="859" w:author="Ilkka Rinne" w:date="2021-10-27T14:58:00Z">
              <w:rPr>
                <w:rStyle w:val="Lienhypertexte"/>
                <w:noProof/>
              </w:rPr>
            </w:rPrChange>
          </w:rPr>
          <w:delText>13.11</w:delText>
        </w:r>
        <w:r w:rsidDel="008F1D12">
          <w:rPr>
            <w:rFonts w:asciiTheme="minorHAnsi" w:eastAsiaTheme="minorEastAsia" w:hAnsiTheme="minorHAnsi" w:cstheme="minorBidi"/>
            <w:b w:val="0"/>
            <w:noProof/>
            <w:sz w:val="24"/>
            <w:szCs w:val="24"/>
            <w:lang w:eastAsia="en-GB"/>
          </w:rPr>
          <w:tab/>
        </w:r>
        <w:r w:rsidRPr="008F1D12" w:rsidDel="008F1D12">
          <w:rPr>
            <w:rPrChange w:id="860" w:author="Ilkka Rinne" w:date="2021-10-27T14:58:00Z">
              <w:rPr>
                <w:rStyle w:val="Lienhypertexte"/>
                <w:noProof/>
              </w:rPr>
            </w:rPrChange>
          </w:rPr>
          <w:delText>StatisticalClassification</w:delText>
        </w:r>
        <w:r w:rsidDel="008F1D12">
          <w:rPr>
            <w:noProof/>
            <w:webHidden/>
          </w:rPr>
          <w:tab/>
          <w:delText>129</w:delText>
        </w:r>
      </w:del>
    </w:p>
    <w:p w14:paraId="1A6B288D" w14:textId="7B99C6F3" w:rsidR="00FD7B7C" w:rsidDel="008F1D12" w:rsidRDefault="00FD7B7C">
      <w:pPr>
        <w:pStyle w:val="TM1"/>
        <w:rPr>
          <w:del w:id="861" w:author="Ilkka Rinne" w:date="2021-10-27T14:58:00Z"/>
          <w:rFonts w:asciiTheme="minorHAnsi" w:eastAsiaTheme="minorEastAsia" w:hAnsiTheme="minorHAnsi" w:cstheme="minorBidi"/>
          <w:b w:val="0"/>
          <w:noProof/>
          <w:sz w:val="24"/>
          <w:szCs w:val="24"/>
          <w:lang w:eastAsia="en-GB"/>
        </w:rPr>
      </w:pPr>
      <w:del w:id="862" w:author="Ilkka Rinne" w:date="2021-10-27T14:58:00Z">
        <w:r w:rsidRPr="008F1D12" w:rsidDel="008F1D12">
          <w:rPr>
            <w:rPrChange w:id="863" w:author="Ilkka Rinne" w:date="2021-10-27T14:58:00Z">
              <w:rPr>
                <w:rStyle w:val="Lienhypertexte"/>
                <w:noProof/>
              </w:rPr>
            </w:rPrChange>
          </w:rPr>
          <w:delText>Annex A (normative)  Abstract Test Suite</w:delText>
        </w:r>
        <w:r w:rsidDel="008F1D12">
          <w:rPr>
            <w:noProof/>
            <w:webHidden/>
          </w:rPr>
          <w:tab/>
          <w:delText>131</w:delText>
        </w:r>
      </w:del>
    </w:p>
    <w:p w14:paraId="1BFF707B" w14:textId="24BC4847" w:rsidR="00FD7B7C" w:rsidDel="008F1D12" w:rsidRDefault="00FD7B7C">
      <w:pPr>
        <w:pStyle w:val="TM1"/>
        <w:rPr>
          <w:del w:id="864" w:author="Ilkka Rinne" w:date="2021-10-27T14:58:00Z"/>
          <w:rFonts w:asciiTheme="minorHAnsi" w:eastAsiaTheme="minorEastAsia" w:hAnsiTheme="minorHAnsi" w:cstheme="minorBidi"/>
          <w:b w:val="0"/>
          <w:noProof/>
          <w:sz w:val="24"/>
          <w:szCs w:val="24"/>
          <w:lang w:eastAsia="en-GB"/>
        </w:rPr>
      </w:pPr>
      <w:del w:id="865" w:author="Ilkka Rinne" w:date="2021-10-27T14:58:00Z">
        <w:r w:rsidRPr="008F1D12" w:rsidDel="008F1D12">
          <w:rPr>
            <w:rPrChange w:id="866" w:author="Ilkka Rinne" w:date="2021-10-27T14:58:00Z">
              <w:rPr>
                <w:rStyle w:val="Lienhypertexte"/>
                <w:noProof/>
              </w:rPr>
            </w:rPrChange>
          </w:rPr>
          <w:delText>A.1</w:delText>
        </w:r>
        <w:r w:rsidDel="008F1D12">
          <w:rPr>
            <w:rFonts w:asciiTheme="minorHAnsi" w:eastAsiaTheme="minorEastAsia" w:hAnsiTheme="minorHAnsi" w:cstheme="minorBidi"/>
            <w:b w:val="0"/>
            <w:noProof/>
            <w:sz w:val="24"/>
            <w:szCs w:val="24"/>
            <w:lang w:eastAsia="en-GB"/>
          </w:rPr>
          <w:tab/>
        </w:r>
        <w:r w:rsidRPr="008F1D12" w:rsidDel="008F1D12">
          <w:rPr>
            <w:rPrChange w:id="867" w:author="Ilkka Rinne" w:date="2021-10-27T14:58:00Z">
              <w:rPr>
                <w:rStyle w:val="Lienhypertexte"/>
                <w:noProof/>
              </w:rPr>
            </w:rPrChange>
          </w:rPr>
          <w:delText>Abstract tests for Conceptual Observation schema package</w:delText>
        </w:r>
        <w:r w:rsidDel="008F1D12">
          <w:rPr>
            <w:noProof/>
            <w:webHidden/>
          </w:rPr>
          <w:tab/>
          <w:delText>131</w:delText>
        </w:r>
      </w:del>
    </w:p>
    <w:p w14:paraId="318AEE8F" w14:textId="1E7975FF" w:rsidR="00FD7B7C" w:rsidDel="008F1D12" w:rsidRDefault="00FD7B7C">
      <w:pPr>
        <w:pStyle w:val="TM1"/>
        <w:rPr>
          <w:del w:id="868" w:author="Ilkka Rinne" w:date="2021-10-27T14:58:00Z"/>
          <w:rFonts w:asciiTheme="minorHAnsi" w:eastAsiaTheme="minorEastAsia" w:hAnsiTheme="minorHAnsi" w:cstheme="minorBidi"/>
          <w:b w:val="0"/>
          <w:noProof/>
          <w:sz w:val="24"/>
          <w:szCs w:val="24"/>
          <w:lang w:eastAsia="en-GB"/>
        </w:rPr>
      </w:pPr>
      <w:del w:id="869" w:author="Ilkka Rinne" w:date="2021-10-27T14:58:00Z">
        <w:r w:rsidRPr="008F1D12" w:rsidDel="008F1D12">
          <w:rPr>
            <w:rPrChange w:id="870" w:author="Ilkka Rinne" w:date="2021-10-27T14:58:00Z">
              <w:rPr>
                <w:rStyle w:val="Lienhypertexte"/>
                <w:noProof/>
              </w:rPr>
            </w:rPrChange>
          </w:rPr>
          <w:delText>A.2</w:delText>
        </w:r>
        <w:r w:rsidDel="008F1D12">
          <w:rPr>
            <w:rFonts w:asciiTheme="minorHAnsi" w:eastAsiaTheme="minorEastAsia" w:hAnsiTheme="minorHAnsi" w:cstheme="minorBidi"/>
            <w:b w:val="0"/>
            <w:noProof/>
            <w:sz w:val="24"/>
            <w:szCs w:val="24"/>
            <w:lang w:eastAsia="en-GB"/>
          </w:rPr>
          <w:tab/>
        </w:r>
        <w:r w:rsidRPr="008F1D12" w:rsidDel="008F1D12">
          <w:rPr>
            <w:rPrChange w:id="871" w:author="Ilkka Rinne" w:date="2021-10-27T14:58:00Z">
              <w:rPr>
                <w:rStyle w:val="Lienhypertexte"/>
                <w:noProof/>
              </w:rPr>
            </w:rPrChange>
          </w:rPr>
          <w:delText>Abstract tests for Abstract Observation core package</w:delText>
        </w:r>
        <w:r w:rsidDel="008F1D12">
          <w:rPr>
            <w:noProof/>
            <w:webHidden/>
          </w:rPr>
          <w:tab/>
          <w:delText>133</w:delText>
        </w:r>
      </w:del>
    </w:p>
    <w:p w14:paraId="39EEAF8D" w14:textId="34C25A50" w:rsidR="00FD7B7C" w:rsidDel="008F1D12" w:rsidRDefault="00FD7B7C">
      <w:pPr>
        <w:pStyle w:val="TM1"/>
        <w:rPr>
          <w:del w:id="872" w:author="Ilkka Rinne" w:date="2021-10-27T14:58:00Z"/>
          <w:rFonts w:asciiTheme="minorHAnsi" w:eastAsiaTheme="minorEastAsia" w:hAnsiTheme="minorHAnsi" w:cstheme="minorBidi"/>
          <w:b w:val="0"/>
          <w:noProof/>
          <w:sz w:val="24"/>
          <w:szCs w:val="24"/>
          <w:lang w:eastAsia="en-GB"/>
        </w:rPr>
      </w:pPr>
      <w:del w:id="873" w:author="Ilkka Rinne" w:date="2021-10-27T14:58:00Z">
        <w:r w:rsidRPr="008F1D12" w:rsidDel="008F1D12">
          <w:rPr>
            <w:rPrChange w:id="874" w:author="Ilkka Rinne" w:date="2021-10-27T14:58:00Z">
              <w:rPr>
                <w:rStyle w:val="Lienhypertexte"/>
                <w:noProof/>
              </w:rPr>
            </w:rPrChange>
          </w:rPr>
          <w:delText>A.3</w:delText>
        </w:r>
        <w:r w:rsidDel="008F1D12">
          <w:rPr>
            <w:rFonts w:asciiTheme="minorHAnsi" w:eastAsiaTheme="minorEastAsia" w:hAnsiTheme="minorHAnsi" w:cstheme="minorBidi"/>
            <w:b w:val="0"/>
            <w:noProof/>
            <w:sz w:val="24"/>
            <w:szCs w:val="24"/>
            <w:lang w:eastAsia="en-GB"/>
          </w:rPr>
          <w:tab/>
        </w:r>
        <w:r w:rsidRPr="008F1D12" w:rsidDel="008F1D12">
          <w:rPr>
            <w:rPrChange w:id="875" w:author="Ilkka Rinne" w:date="2021-10-27T14:58:00Z">
              <w:rPr>
                <w:rStyle w:val="Lienhypertexte"/>
                <w:noProof/>
              </w:rPr>
            </w:rPrChange>
          </w:rPr>
          <w:delText>Abstract tests for Basic Observations package</w:delText>
        </w:r>
        <w:r w:rsidDel="008F1D12">
          <w:rPr>
            <w:noProof/>
            <w:webHidden/>
          </w:rPr>
          <w:tab/>
          <w:delText>135</w:delText>
        </w:r>
      </w:del>
    </w:p>
    <w:p w14:paraId="14D198A1" w14:textId="2E0048FD" w:rsidR="00FD7B7C" w:rsidDel="008F1D12" w:rsidRDefault="00FD7B7C">
      <w:pPr>
        <w:pStyle w:val="TM1"/>
        <w:rPr>
          <w:del w:id="876" w:author="Ilkka Rinne" w:date="2021-10-27T14:58:00Z"/>
          <w:rFonts w:asciiTheme="minorHAnsi" w:eastAsiaTheme="minorEastAsia" w:hAnsiTheme="minorHAnsi" w:cstheme="minorBidi"/>
          <w:b w:val="0"/>
          <w:noProof/>
          <w:sz w:val="24"/>
          <w:szCs w:val="24"/>
          <w:lang w:eastAsia="en-GB"/>
        </w:rPr>
      </w:pPr>
      <w:del w:id="877" w:author="Ilkka Rinne" w:date="2021-10-27T14:58:00Z">
        <w:r w:rsidRPr="008F1D12" w:rsidDel="008F1D12">
          <w:rPr>
            <w:rPrChange w:id="878" w:author="Ilkka Rinne" w:date="2021-10-27T14:58:00Z">
              <w:rPr>
                <w:rStyle w:val="Lienhypertexte"/>
                <w:noProof/>
              </w:rPr>
            </w:rPrChange>
          </w:rPr>
          <w:delText>A.4</w:delText>
        </w:r>
        <w:r w:rsidDel="008F1D12">
          <w:rPr>
            <w:rFonts w:asciiTheme="minorHAnsi" w:eastAsiaTheme="minorEastAsia" w:hAnsiTheme="minorHAnsi" w:cstheme="minorBidi"/>
            <w:b w:val="0"/>
            <w:noProof/>
            <w:sz w:val="24"/>
            <w:szCs w:val="24"/>
            <w:lang w:eastAsia="en-GB"/>
          </w:rPr>
          <w:tab/>
        </w:r>
        <w:r w:rsidRPr="008F1D12" w:rsidDel="008F1D12">
          <w:rPr>
            <w:rPrChange w:id="879" w:author="Ilkka Rinne" w:date="2021-10-27T14:58:00Z">
              <w:rPr>
                <w:rStyle w:val="Lienhypertexte"/>
                <w:noProof/>
              </w:rPr>
            </w:rPrChange>
          </w:rPr>
          <w:delText>Abstract tests for Conceptual Sample schema package</w:delText>
        </w:r>
        <w:r w:rsidDel="008F1D12">
          <w:rPr>
            <w:noProof/>
            <w:webHidden/>
          </w:rPr>
          <w:tab/>
          <w:delText>138</w:delText>
        </w:r>
      </w:del>
    </w:p>
    <w:p w14:paraId="47D91B40" w14:textId="7346352A" w:rsidR="00FD7B7C" w:rsidDel="008F1D12" w:rsidRDefault="00FD7B7C">
      <w:pPr>
        <w:pStyle w:val="TM1"/>
        <w:rPr>
          <w:del w:id="880" w:author="Ilkka Rinne" w:date="2021-10-27T14:58:00Z"/>
          <w:rFonts w:asciiTheme="minorHAnsi" w:eastAsiaTheme="minorEastAsia" w:hAnsiTheme="minorHAnsi" w:cstheme="minorBidi"/>
          <w:b w:val="0"/>
          <w:noProof/>
          <w:sz w:val="24"/>
          <w:szCs w:val="24"/>
          <w:lang w:eastAsia="en-GB"/>
        </w:rPr>
      </w:pPr>
      <w:del w:id="881" w:author="Ilkka Rinne" w:date="2021-10-27T14:58:00Z">
        <w:r w:rsidRPr="008F1D12" w:rsidDel="008F1D12">
          <w:rPr>
            <w:rPrChange w:id="882" w:author="Ilkka Rinne" w:date="2021-10-27T14:58:00Z">
              <w:rPr>
                <w:rStyle w:val="Lienhypertexte"/>
                <w:noProof/>
              </w:rPr>
            </w:rPrChange>
          </w:rPr>
          <w:delText>A.5</w:delText>
        </w:r>
        <w:r w:rsidDel="008F1D12">
          <w:rPr>
            <w:rFonts w:asciiTheme="minorHAnsi" w:eastAsiaTheme="minorEastAsia" w:hAnsiTheme="minorHAnsi" w:cstheme="minorBidi"/>
            <w:b w:val="0"/>
            <w:noProof/>
            <w:sz w:val="24"/>
            <w:szCs w:val="24"/>
            <w:lang w:eastAsia="en-GB"/>
          </w:rPr>
          <w:tab/>
        </w:r>
        <w:r w:rsidRPr="008F1D12" w:rsidDel="008F1D12">
          <w:rPr>
            <w:rPrChange w:id="883" w:author="Ilkka Rinne" w:date="2021-10-27T14:58:00Z">
              <w:rPr>
                <w:rStyle w:val="Lienhypertexte"/>
                <w:noProof/>
              </w:rPr>
            </w:rPrChange>
          </w:rPr>
          <w:delText>Abstract tests for Abstract Sample core package</w:delText>
        </w:r>
        <w:r w:rsidDel="008F1D12">
          <w:rPr>
            <w:noProof/>
            <w:webHidden/>
          </w:rPr>
          <w:tab/>
          <w:delText>140</w:delText>
        </w:r>
      </w:del>
    </w:p>
    <w:p w14:paraId="6EF73A04" w14:textId="47A31B9A" w:rsidR="00FD7B7C" w:rsidDel="008F1D12" w:rsidRDefault="00FD7B7C">
      <w:pPr>
        <w:pStyle w:val="TM1"/>
        <w:rPr>
          <w:del w:id="884" w:author="Ilkka Rinne" w:date="2021-10-27T14:58:00Z"/>
          <w:rFonts w:asciiTheme="minorHAnsi" w:eastAsiaTheme="minorEastAsia" w:hAnsiTheme="minorHAnsi" w:cstheme="minorBidi"/>
          <w:b w:val="0"/>
          <w:noProof/>
          <w:sz w:val="24"/>
          <w:szCs w:val="24"/>
          <w:lang w:eastAsia="en-GB"/>
        </w:rPr>
      </w:pPr>
      <w:del w:id="885" w:author="Ilkka Rinne" w:date="2021-10-27T14:58:00Z">
        <w:r w:rsidRPr="008F1D12" w:rsidDel="008F1D12">
          <w:rPr>
            <w:rPrChange w:id="886" w:author="Ilkka Rinne" w:date="2021-10-27T14:58:00Z">
              <w:rPr>
                <w:rStyle w:val="Lienhypertexte"/>
                <w:noProof/>
              </w:rPr>
            </w:rPrChange>
          </w:rPr>
          <w:delText>A.6</w:delText>
        </w:r>
        <w:r w:rsidDel="008F1D12">
          <w:rPr>
            <w:rFonts w:asciiTheme="minorHAnsi" w:eastAsiaTheme="minorEastAsia" w:hAnsiTheme="minorHAnsi" w:cstheme="minorBidi"/>
            <w:b w:val="0"/>
            <w:noProof/>
            <w:sz w:val="24"/>
            <w:szCs w:val="24"/>
            <w:lang w:eastAsia="en-GB"/>
          </w:rPr>
          <w:tab/>
        </w:r>
        <w:r w:rsidRPr="008F1D12" w:rsidDel="008F1D12">
          <w:rPr>
            <w:rPrChange w:id="887" w:author="Ilkka Rinne" w:date="2021-10-27T14:58:00Z">
              <w:rPr>
                <w:rStyle w:val="Lienhypertexte"/>
                <w:noProof/>
              </w:rPr>
            </w:rPrChange>
          </w:rPr>
          <w:delText>Abstract tests for Basic Samples package</w:delText>
        </w:r>
        <w:r w:rsidDel="008F1D12">
          <w:rPr>
            <w:noProof/>
            <w:webHidden/>
          </w:rPr>
          <w:tab/>
          <w:delText>142</w:delText>
        </w:r>
      </w:del>
    </w:p>
    <w:p w14:paraId="1D79AE81" w14:textId="0B29125A" w:rsidR="00FD7B7C" w:rsidDel="008F1D12" w:rsidRDefault="00FD7B7C">
      <w:pPr>
        <w:pStyle w:val="TM1"/>
        <w:rPr>
          <w:del w:id="888" w:author="Ilkka Rinne" w:date="2021-10-27T14:58:00Z"/>
          <w:rFonts w:asciiTheme="minorHAnsi" w:eastAsiaTheme="minorEastAsia" w:hAnsiTheme="minorHAnsi" w:cstheme="minorBidi"/>
          <w:b w:val="0"/>
          <w:noProof/>
          <w:sz w:val="24"/>
          <w:szCs w:val="24"/>
          <w:lang w:eastAsia="en-GB"/>
        </w:rPr>
      </w:pPr>
      <w:del w:id="889" w:author="Ilkka Rinne" w:date="2021-10-27T14:58:00Z">
        <w:r w:rsidRPr="008F1D12" w:rsidDel="008F1D12">
          <w:rPr>
            <w:rPrChange w:id="890" w:author="Ilkka Rinne" w:date="2021-10-27T14:58:00Z">
              <w:rPr>
                <w:rStyle w:val="Lienhypertexte"/>
                <w:noProof/>
              </w:rPr>
            </w:rPrChange>
          </w:rPr>
          <w:delText>Annex B (informative)  Common usage of O&amp;M concepts</w:delText>
        </w:r>
        <w:r w:rsidDel="008F1D12">
          <w:rPr>
            <w:noProof/>
            <w:webHidden/>
          </w:rPr>
          <w:tab/>
          <w:delText>146</w:delText>
        </w:r>
      </w:del>
    </w:p>
    <w:p w14:paraId="602858DD" w14:textId="33C1915D" w:rsidR="00FD7B7C" w:rsidDel="008F1D12" w:rsidRDefault="00FD7B7C">
      <w:pPr>
        <w:pStyle w:val="TM1"/>
        <w:rPr>
          <w:del w:id="891" w:author="Ilkka Rinne" w:date="2021-10-27T14:58:00Z"/>
          <w:rFonts w:asciiTheme="minorHAnsi" w:eastAsiaTheme="minorEastAsia" w:hAnsiTheme="minorHAnsi" w:cstheme="minorBidi"/>
          <w:b w:val="0"/>
          <w:noProof/>
          <w:sz w:val="24"/>
          <w:szCs w:val="24"/>
          <w:lang w:eastAsia="en-GB"/>
        </w:rPr>
      </w:pPr>
      <w:del w:id="892" w:author="Ilkka Rinne" w:date="2021-10-27T14:58:00Z">
        <w:r w:rsidRPr="008F1D12" w:rsidDel="008F1D12">
          <w:rPr>
            <w:rPrChange w:id="893" w:author="Ilkka Rinne" w:date="2021-10-27T14:58:00Z">
              <w:rPr>
                <w:rStyle w:val="Lienhypertexte"/>
                <w:noProof/>
              </w:rPr>
            </w:rPrChange>
          </w:rPr>
          <w:delText>B.1</w:delText>
        </w:r>
        <w:r w:rsidDel="008F1D12">
          <w:rPr>
            <w:rFonts w:asciiTheme="minorHAnsi" w:eastAsiaTheme="minorEastAsia" w:hAnsiTheme="minorHAnsi" w:cstheme="minorBidi"/>
            <w:b w:val="0"/>
            <w:noProof/>
            <w:sz w:val="24"/>
            <w:szCs w:val="24"/>
            <w:lang w:eastAsia="en-GB"/>
          </w:rPr>
          <w:tab/>
        </w:r>
        <w:r w:rsidRPr="008F1D12" w:rsidDel="008F1D12">
          <w:rPr>
            <w:rPrChange w:id="894" w:author="Ilkka Rinne" w:date="2021-10-27T14:58:00Z">
              <w:rPr>
                <w:rStyle w:val="Lienhypertexte"/>
                <w:noProof/>
              </w:rPr>
            </w:rPrChange>
          </w:rPr>
          <w:delText>Introduction</w:delText>
        </w:r>
        <w:r w:rsidDel="008F1D12">
          <w:rPr>
            <w:noProof/>
            <w:webHidden/>
          </w:rPr>
          <w:tab/>
          <w:delText>146</w:delText>
        </w:r>
      </w:del>
    </w:p>
    <w:p w14:paraId="06E5F380" w14:textId="6CC973CC" w:rsidR="00FD7B7C" w:rsidDel="008F1D12" w:rsidRDefault="00FD7B7C">
      <w:pPr>
        <w:pStyle w:val="TM1"/>
        <w:rPr>
          <w:del w:id="895" w:author="Ilkka Rinne" w:date="2021-10-27T14:58:00Z"/>
          <w:rFonts w:asciiTheme="minorHAnsi" w:eastAsiaTheme="minorEastAsia" w:hAnsiTheme="minorHAnsi" w:cstheme="minorBidi"/>
          <w:b w:val="0"/>
          <w:noProof/>
          <w:sz w:val="24"/>
          <w:szCs w:val="24"/>
          <w:lang w:eastAsia="en-GB"/>
        </w:rPr>
      </w:pPr>
      <w:del w:id="896" w:author="Ilkka Rinne" w:date="2021-10-27T14:58:00Z">
        <w:r w:rsidRPr="008F1D12" w:rsidDel="008F1D12">
          <w:rPr>
            <w:rPrChange w:id="897" w:author="Ilkka Rinne" w:date="2021-10-27T14:58:00Z">
              <w:rPr>
                <w:rStyle w:val="Lienhypertexte"/>
                <w:noProof/>
              </w:rPr>
            </w:rPrChange>
          </w:rPr>
          <w:delText>B.2</w:delText>
        </w:r>
        <w:r w:rsidDel="008F1D12">
          <w:rPr>
            <w:rFonts w:asciiTheme="minorHAnsi" w:eastAsiaTheme="minorEastAsia" w:hAnsiTheme="minorHAnsi" w:cstheme="minorBidi"/>
            <w:b w:val="0"/>
            <w:noProof/>
            <w:sz w:val="24"/>
            <w:szCs w:val="24"/>
            <w:lang w:eastAsia="en-GB"/>
          </w:rPr>
          <w:tab/>
        </w:r>
        <w:r w:rsidRPr="008F1D12" w:rsidDel="008F1D12">
          <w:rPr>
            <w:rPrChange w:id="898" w:author="Ilkka Rinne" w:date="2021-10-27T14:58:00Z">
              <w:rPr>
                <w:rStyle w:val="Lienhypertexte"/>
                <w:noProof/>
              </w:rPr>
            </w:rPrChange>
          </w:rPr>
          <w:delText>Earth Observations (EO)</w:delText>
        </w:r>
        <w:r w:rsidDel="008F1D12">
          <w:rPr>
            <w:noProof/>
            <w:webHidden/>
          </w:rPr>
          <w:tab/>
          <w:delText>146</w:delText>
        </w:r>
      </w:del>
    </w:p>
    <w:p w14:paraId="3EBB277A" w14:textId="2FD6682B" w:rsidR="00FD7B7C" w:rsidDel="008F1D12" w:rsidRDefault="00FD7B7C">
      <w:pPr>
        <w:pStyle w:val="TM1"/>
        <w:rPr>
          <w:del w:id="899" w:author="Ilkka Rinne" w:date="2021-10-27T14:58:00Z"/>
          <w:rFonts w:asciiTheme="minorHAnsi" w:eastAsiaTheme="minorEastAsia" w:hAnsiTheme="minorHAnsi" w:cstheme="minorBidi"/>
          <w:b w:val="0"/>
          <w:noProof/>
          <w:sz w:val="24"/>
          <w:szCs w:val="24"/>
          <w:lang w:eastAsia="en-GB"/>
        </w:rPr>
      </w:pPr>
      <w:del w:id="900" w:author="Ilkka Rinne" w:date="2021-10-27T14:58:00Z">
        <w:r w:rsidRPr="008F1D12" w:rsidDel="008F1D12">
          <w:rPr>
            <w:rPrChange w:id="901" w:author="Ilkka Rinne" w:date="2021-10-27T14:58:00Z">
              <w:rPr>
                <w:rStyle w:val="Lienhypertexte"/>
                <w:noProof/>
              </w:rPr>
            </w:rPrChange>
          </w:rPr>
          <w:delText>B.3</w:delText>
        </w:r>
        <w:r w:rsidDel="008F1D12">
          <w:rPr>
            <w:rFonts w:asciiTheme="minorHAnsi" w:eastAsiaTheme="minorEastAsia" w:hAnsiTheme="minorHAnsi" w:cstheme="minorBidi"/>
            <w:b w:val="0"/>
            <w:noProof/>
            <w:sz w:val="24"/>
            <w:szCs w:val="24"/>
            <w:lang w:eastAsia="en-GB"/>
          </w:rPr>
          <w:tab/>
        </w:r>
        <w:r w:rsidRPr="008F1D12" w:rsidDel="008F1D12">
          <w:rPr>
            <w:rPrChange w:id="902" w:author="Ilkka Rinne" w:date="2021-10-27T14:58:00Z">
              <w:rPr>
                <w:rStyle w:val="Lienhypertexte"/>
                <w:noProof/>
              </w:rPr>
            </w:rPrChange>
          </w:rPr>
          <w:delText>Metrology</w:delText>
        </w:r>
        <w:r w:rsidDel="008F1D12">
          <w:rPr>
            <w:noProof/>
            <w:webHidden/>
          </w:rPr>
          <w:tab/>
          <w:delText>147</w:delText>
        </w:r>
      </w:del>
    </w:p>
    <w:p w14:paraId="2CE65315" w14:textId="384CC332" w:rsidR="00FD7B7C" w:rsidDel="008F1D12" w:rsidRDefault="00FD7B7C">
      <w:pPr>
        <w:pStyle w:val="TM1"/>
        <w:rPr>
          <w:del w:id="903" w:author="Ilkka Rinne" w:date="2021-10-27T14:58:00Z"/>
          <w:rFonts w:asciiTheme="minorHAnsi" w:eastAsiaTheme="minorEastAsia" w:hAnsiTheme="minorHAnsi" w:cstheme="minorBidi"/>
          <w:b w:val="0"/>
          <w:noProof/>
          <w:sz w:val="24"/>
          <w:szCs w:val="24"/>
          <w:lang w:eastAsia="en-GB"/>
        </w:rPr>
      </w:pPr>
      <w:del w:id="904" w:author="Ilkka Rinne" w:date="2021-10-27T14:58:00Z">
        <w:r w:rsidRPr="008F1D12" w:rsidDel="008F1D12">
          <w:rPr>
            <w:rPrChange w:id="905" w:author="Ilkka Rinne" w:date="2021-10-27T14:58:00Z">
              <w:rPr>
                <w:rStyle w:val="Lienhypertexte"/>
                <w:noProof/>
              </w:rPr>
            </w:rPrChange>
          </w:rPr>
          <w:delText>B.4</w:delText>
        </w:r>
        <w:r w:rsidDel="008F1D12">
          <w:rPr>
            <w:rFonts w:asciiTheme="minorHAnsi" w:eastAsiaTheme="minorEastAsia" w:hAnsiTheme="minorHAnsi" w:cstheme="minorBidi"/>
            <w:b w:val="0"/>
            <w:noProof/>
            <w:sz w:val="24"/>
            <w:szCs w:val="24"/>
            <w:lang w:eastAsia="en-GB"/>
          </w:rPr>
          <w:tab/>
        </w:r>
        <w:r w:rsidRPr="008F1D12" w:rsidDel="008F1D12">
          <w:rPr>
            <w:rPrChange w:id="906" w:author="Ilkka Rinne" w:date="2021-10-27T14:58:00Z">
              <w:rPr>
                <w:rStyle w:val="Lienhypertexte"/>
                <w:noProof/>
              </w:rPr>
            </w:rPrChange>
          </w:rPr>
          <w:delText>Earth science simulations</w:delText>
        </w:r>
        <w:r w:rsidDel="008F1D12">
          <w:rPr>
            <w:noProof/>
            <w:webHidden/>
          </w:rPr>
          <w:tab/>
          <w:delText>147</w:delText>
        </w:r>
      </w:del>
    </w:p>
    <w:p w14:paraId="1B0E055A" w14:textId="2F3DE434" w:rsidR="00FD7B7C" w:rsidDel="008F1D12" w:rsidRDefault="00FD7B7C">
      <w:pPr>
        <w:pStyle w:val="TM1"/>
        <w:rPr>
          <w:del w:id="907" w:author="Ilkka Rinne" w:date="2021-10-27T14:58:00Z"/>
          <w:rFonts w:asciiTheme="minorHAnsi" w:eastAsiaTheme="minorEastAsia" w:hAnsiTheme="minorHAnsi" w:cstheme="minorBidi"/>
          <w:b w:val="0"/>
          <w:noProof/>
          <w:sz w:val="24"/>
          <w:szCs w:val="24"/>
          <w:lang w:eastAsia="en-GB"/>
        </w:rPr>
      </w:pPr>
      <w:del w:id="908" w:author="Ilkka Rinne" w:date="2021-10-27T14:58:00Z">
        <w:r w:rsidRPr="008F1D12" w:rsidDel="008F1D12">
          <w:rPr>
            <w:rPrChange w:id="909" w:author="Ilkka Rinne" w:date="2021-10-27T14:58:00Z">
              <w:rPr>
                <w:rStyle w:val="Lienhypertexte"/>
                <w:noProof/>
              </w:rPr>
            </w:rPrChange>
          </w:rPr>
          <w:delText>B.5</w:delText>
        </w:r>
        <w:r w:rsidDel="008F1D12">
          <w:rPr>
            <w:rFonts w:asciiTheme="minorHAnsi" w:eastAsiaTheme="minorEastAsia" w:hAnsiTheme="minorHAnsi" w:cstheme="minorBidi"/>
            <w:b w:val="0"/>
            <w:noProof/>
            <w:sz w:val="24"/>
            <w:szCs w:val="24"/>
            <w:lang w:eastAsia="en-GB"/>
          </w:rPr>
          <w:tab/>
        </w:r>
        <w:r w:rsidRPr="008F1D12" w:rsidDel="008F1D12">
          <w:rPr>
            <w:rPrChange w:id="910" w:author="Ilkka Rinne" w:date="2021-10-27T14:58:00Z">
              <w:rPr>
                <w:rStyle w:val="Lienhypertexte"/>
                <w:noProof/>
              </w:rPr>
            </w:rPrChange>
          </w:rPr>
          <w:delText>Assay/Chemistry</w:delText>
        </w:r>
        <w:r w:rsidDel="008F1D12">
          <w:rPr>
            <w:noProof/>
            <w:webHidden/>
          </w:rPr>
          <w:tab/>
          <w:delText>147</w:delText>
        </w:r>
      </w:del>
    </w:p>
    <w:p w14:paraId="03F0146E" w14:textId="07F5B7F6" w:rsidR="00FD7B7C" w:rsidDel="008F1D12" w:rsidRDefault="00FD7B7C">
      <w:pPr>
        <w:pStyle w:val="TM1"/>
        <w:rPr>
          <w:del w:id="911" w:author="Ilkka Rinne" w:date="2021-10-27T14:58:00Z"/>
          <w:rFonts w:asciiTheme="minorHAnsi" w:eastAsiaTheme="minorEastAsia" w:hAnsiTheme="minorHAnsi" w:cstheme="minorBidi"/>
          <w:b w:val="0"/>
          <w:noProof/>
          <w:sz w:val="24"/>
          <w:szCs w:val="24"/>
          <w:lang w:eastAsia="en-GB"/>
        </w:rPr>
      </w:pPr>
      <w:del w:id="912" w:author="Ilkka Rinne" w:date="2021-10-27T14:58:00Z">
        <w:r w:rsidRPr="008F1D12" w:rsidDel="008F1D12">
          <w:rPr>
            <w:rPrChange w:id="913" w:author="Ilkka Rinne" w:date="2021-10-27T14:58:00Z">
              <w:rPr>
                <w:rStyle w:val="Lienhypertexte"/>
                <w:noProof/>
              </w:rPr>
            </w:rPrChange>
          </w:rPr>
          <w:delText>B.6</w:delText>
        </w:r>
        <w:r w:rsidDel="008F1D12">
          <w:rPr>
            <w:rFonts w:asciiTheme="minorHAnsi" w:eastAsiaTheme="minorEastAsia" w:hAnsiTheme="minorHAnsi" w:cstheme="minorBidi"/>
            <w:b w:val="0"/>
            <w:noProof/>
            <w:sz w:val="24"/>
            <w:szCs w:val="24"/>
            <w:lang w:eastAsia="en-GB"/>
          </w:rPr>
          <w:tab/>
        </w:r>
        <w:r w:rsidRPr="008F1D12" w:rsidDel="008F1D12">
          <w:rPr>
            <w:rPrChange w:id="914" w:author="Ilkka Rinne" w:date="2021-10-27T14:58:00Z">
              <w:rPr>
                <w:rStyle w:val="Lienhypertexte"/>
                <w:noProof/>
              </w:rPr>
            </w:rPrChange>
          </w:rPr>
          <w:delText>Geology field observations</w:delText>
        </w:r>
        <w:r w:rsidDel="008F1D12">
          <w:rPr>
            <w:noProof/>
            <w:webHidden/>
          </w:rPr>
          <w:tab/>
          <w:delText>148</w:delText>
        </w:r>
      </w:del>
    </w:p>
    <w:p w14:paraId="2C4C856C" w14:textId="2F949A79" w:rsidR="00FD7B7C" w:rsidDel="008F1D12" w:rsidRDefault="00FD7B7C">
      <w:pPr>
        <w:pStyle w:val="TM1"/>
        <w:rPr>
          <w:del w:id="915" w:author="Ilkka Rinne" w:date="2021-10-27T14:58:00Z"/>
          <w:rFonts w:asciiTheme="minorHAnsi" w:eastAsiaTheme="minorEastAsia" w:hAnsiTheme="minorHAnsi" w:cstheme="minorBidi"/>
          <w:b w:val="0"/>
          <w:noProof/>
          <w:sz w:val="24"/>
          <w:szCs w:val="24"/>
          <w:lang w:eastAsia="en-GB"/>
        </w:rPr>
      </w:pPr>
      <w:del w:id="916" w:author="Ilkka Rinne" w:date="2021-10-27T14:58:00Z">
        <w:r w:rsidRPr="008F1D12" w:rsidDel="008F1D12">
          <w:rPr>
            <w:rPrChange w:id="917" w:author="Ilkka Rinne" w:date="2021-10-27T14:58:00Z">
              <w:rPr>
                <w:rStyle w:val="Lienhypertexte"/>
                <w:noProof/>
              </w:rPr>
            </w:rPrChange>
          </w:rPr>
          <w:delText>B.7</w:delText>
        </w:r>
        <w:r w:rsidDel="008F1D12">
          <w:rPr>
            <w:rFonts w:asciiTheme="minorHAnsi" w:eastAsiaTheme="minorEastAsia" w:hAnsiTheme="minorHAnsi" w:cstheme="minorBidi"/>
            <w:b w:val="0"/>
            <w:noProof/>
            <w:sz w:val="24"/>
            <w:szCs w:val="24"/>
            <w:lang w:eastAsia="en-GB"/>
          </w:rPr>
          <w:tab/>
        </w:r>
        <w:r w:rsidRPr="008F1D12" w:rsidDel="008F1D12">
          <w:rPr>
            <w:rPrChange w:id="918" w:author="Ilkka Rinne" w:date="2021-10-27T14:58:00Z">
              <w:rPr>
                <w:rStyle w:val="Lienhypertexte"/>
                <w:noProof/>
              </w:rPr>
            </w:rPrChange>
          </w:rPr>
          <w:delText>Geotechnics observations</w:delText>
        </w:r>
        <w:r w:rsidDel="008F1D12">
          <w:rPr>
            <w:noProof/>
            <w:webHidden/>
          </w:rPr>
          <w:tab/>
          <w:delText>149</w:delText>
        </w:r>
      </w:del>
    </w:p>
    <w:p w14:paraId="0EA74253" w14:textId="061C7639" w:rsidR="00FD7B7C" w:rsidDel="008F1D12" w:rsidRDefault="00FD7B7C">
      <w:pPr>
        <w:pStyle w:val="TM1"/>
        <w:rPr>
          <w:del w:id="919" w:author="Ilkka Rinne" w:date="2021-10-27T14:58:00Z"/>
          <w:rFonts w:asciiTheme="minorHAnsi" w:eastAsiaTheme="minorEastAsia" w:hAnsiTheme="minorHAnsi" w:cstheme="minorBidi"/>
          <w:b w:val="0"/>
          <w:noProof/>
          <w:sz w:val="24"/>
          <w:szCs w:val="24"/>
          <w:lang w:eastAsia="en-GB"/>
        </w:rPr>
      </w:pPr>
      <w:del w:id="920" w:author="Ilkka Rinne" w:date="2021-10-27T14:58:00Z">
        <w:r w:rsidRPr="008F1D12" w:rsidDel="008F1D12">
          <w:rPr>
            <w:rPrChange w:id="921" w:author="Ilkka Rinne" w:date="2021-10-27T14:58:00Z">
              <w:rPr>
                <w:rStyle w:val="Lienhypertexte"/>
                <w:noProof/>
              </w:rPr>
            </w:rPrChange>
          </w:rPr>
          <w:delText>B.8</w:delText>
        </w:r>
        <w:r w:rsidDel="008F1D12">
          <w:rPr>
            <w:rFonts w:asciiTheme="minorHAnsi" w:eastAsiaTheme="minorEastAsia" w:hAnsiTheme="minorHAnsi" w:cstheme="minorBidi"/>
            <w:b w:val="0"/>
            <w:noProof/>
            <w:sz w:val="24"/>
            <w:szCs w:val="24"/>
            <w:lang w:eastAsia="en-GB"/>
          </w:rPr>
          <w:tab/>
        </w:r>
        <w:r w:rsidRPr="008F1D12" w:rsidDel="008F1D12">
          <w:rPr>
            <w:rPrChange w:id="922" w:author="Ilkka Rinne" w:date="2021-10-27T14:58:00Z">
              <w:rPr>
                <w:rStyle w:val="Lienhypertexte"/>
                <w:noProof/>
              </w:rPr>
            </w:rPrChange>
          </w:rPr>
          <w:delText>Water quality observations</w:delText>
        </w:r>
        <w:r w:rsidDel="008F1D12">
          <w:rPr>
            <w:noProof/>
            <w:webHidden/>
          </w:rPr>
          <w:tab/>
          <w:delText>150</w:delText>
        </w:r>
      </w:del>
    </w:p>
    <w:p w14:paraId="41A82592" w14:textId="05DE207C" w:rsidR="00FD7B7C" w:rsidDel="008F1D12" w:rsidRDefault="00FD7B7C">
      <w:pPr>
        <w:pStyle w:val="TM1"/>
        <w:rPr>
          <w:del w:id="923" w:author="Ilkka Rinne" w:date="2021-10-27T14:58:00Z"/>
          <w:rFonts w:asciiTheme="minorHAnsi" w:eastAsiaTheme="minorEastAsia" w:hAnsiTheme="minorHAnsi" w:cstheme="minorBidi"/>
          <w:b w:val="0"/>
          <w:noProof/>
          <w:sz w:val="24"/>
          <w:szCs w:val="24"/>
          <w:lang w:eastAsia="en-GB"/>
        </w:rPr>
      </w:pPr>
      <w:del w:id="924" w:author="Ilkka Rinne" w:date="2021-10-27T14:58:00Z">
        <w:r w:rsidRPr="008F1D12" w:rsidDel="008F1D12">
          <w:rPr>
            <w:rPrChange w:id="925" w:author="Ilkka Rinne" w:date="2021-10-27T14:58:00Z">
              <w:rPr>
                <w:rStyle w:val="Lienhypertexte"/>
                <w:noProof/>
              </w:rPr>
            </w:rPrChange>
          </w:rPr>
          <w:delText>B.9</w:delText>
        </w:r>
        <w:r w:rsidDel="008F1D12">
          <w:rPr>
            <w:rFonts w:asciiTheme="minorHAnsi" w:eastAsiaTheme="minorEastAsia" w:hAnsiTheme="minorHAnsi" w:cstheme="minorBidi"/>
            <w:b w:val="0"/>
            <w:noProof/>
            <w:sz w:val="24"/>
            <w:szCs w:val="24"/>
            <w:lang w:eastAsia="en-GB"/>
          </w:rPr>
          <w:tab/>
        </w:r>
        <w:r w:rsidRPr="008F1D12" w:rsidDel="008F1D12">
          <w:rPr>
            <w:rPrChange w:id="926" w:author="Ilkka Rinne" w:date="2021-10-27T14:58:00Z">
              <w:rPr>
                <w:rStyle w:val="Lienhypertexte"/>
                <w:noProof/>
              </w:rPr>
            </w:rPrChange>
          </w:rPr>
          <w:delText>Soil quality observations</w:delText>
        </w:r>
        <w:r w:rsidDel="008F1D12">
          <w:rPr>
            <w:noProof/>
            <w:webHidden/>
          </w:rPr>
          <w:tab/>
          <w:delText>151</w:delText>
        </w:r>
      </w:del>
    </w:p>
    <w:p w14:paraId="6AB62D73" w14:textId="7569A3B8" w:rsidR="00FD7B7C" w:rsidDel="008F1D12" w:rsidRDefault="00FD7B7C">
      <w:pPr>
        <w:pStyle w:val="TM1"/>
        <w:rPr>
          <w:del w:id="927" w:author="Ilkka Rinne" w:date="2021-10-27T14:58:00Z"/>
          <w:rFonts w:asciiTheme="minorHAnsi" w:eastAsiaTheme="minorEastAsia" w:hAnsiTheme="minorHAnsi" w:cstheme="minorBidi"/>
          <w:b w:val="0"/>
          <w:noProof/>
          <w:sz w:val="24"/>
          <w:szCs w:val="24"/>
          <w:lang w:eastAsia="en-GB"/>
        </w:rPr>
      </w:pPr>
      <w:del w:id="928" w:author="Ilkka Rinne" w:date="2021-10-27T14:58:00Z">
        <w:r w:rsidRPr="008F1D12" w:rsidDel="008F1D12">
          <w:rPr>
            <w:rPrChange w:id="929" w:author="Ilkka Rinne" w:date="2021-10-27T14:58:00Z">
              <w:rPr>
                <w:rStyle w:val="Lienhypertexte"/>
                <w:noProof/>
              </w:rPr>
            </w:rPrChange>
          </w:rPr>
          <w:delText>Annex C (informative)  Changes in the Observation, Sampling and Specimen models between O&amp;M v2.0 and OM&amp;S v3.0</w:delText>
        </w:r>
        <w:r w:rsidDel="008F1D12">
          <w:rPr>
            <w:noProof/>
            <w:webHidden/>
          </w:rPr>
          <w:tab/>
          <w:delText>153</w:delText>
        </w:r>
      </w:del>
    </w:p>
    <w:p w14:paraId="69FA85B1" w14:textId="3931A040" w:rsidR="00FD7B7C" w:rsidDel="008F1D12" w:rsidRDefault="00FD7B7C">
      <w:pPr>
        <w:pStyle w:val="TM1"/>
        <w:rPr>
          <w:del w:id="930" w:author="Ilkka Rinne" w:date="2021-10-27T14:58:00Z"/>
          <w:rFonts w:asciiTheme="minorHAnsi" w:eastAsiaTheme="minorEastAsia" w:hAnsiTheme="minorHAnsi" w:cstheme="minorBidi"/>
          <w:b w:val="0"/>
          <w:noProof/>
          <w:sz w:val="24"/>
          <w:szCs w:val="24"/>
          <w:lang w:eastAsia="en-GB"/>
        </w:rPr>
      </w:pPr>
      <w:del w:id="931" w:author="Ilkka Rinne" w:date="2021-10-27T14:58:00Z">
        <w:r w:rsidRPr="008F1D12" w:rsidDel="008F1D12">
          <w:rPr>
            <w:rPrChange w:id="932" w:author="Ilkka Rinne" w:date="2021-10-27T14:58:00Z">
              <w:rPr>
                <w:rStyle w:val="Lienhypertexte"/>
                <w:noProof/>
              </w:rPr>
            </w:rPrChange>
          </w:rPr>
          <w:lastRenderedPageBreak/>
          <w:delText>C.1</w:delText>
        </w:r>
        <w:r w:rsidDel="008F1D12">
          <w:rPr>
            <w:rFonts w:asciiTheme="minorHAnsi" w:eastAsiaTheme="minorEastAsia" w:hAnsiTheme="minorHAnsi" w:cstheme="minorBidi"/>
            <w:b w:val="0"/>
            <w:noProof/>
            <w:sz w:val="24"/>
            <w:szCs w:val="24"/>
            <w:lang w:eastAsia="en-GB"/>
          </w:rPr>
          <w:tab/>
        </w:r>
        <w:r w:rsidRPr="008F1D12" w:rsidDel="008F1D12">
          <w:rPr>
            <w:rPrChange w:id="933" w:author="Ilkka Rinne" w:date="2021-10-27T14:58:00Z">
              <w:rPr>
                <w:rStyle w:val="Lienhypertexte"/>
                <w:noProof/>
              </w:rPr>
            </w:rPrChange>
          </w:rPr>
          <w:delText>Package and requirements class structure</w:delText>
        </w:r>
        <w:r w:rsidDel="008F1D12">
          <w:rPr>
            <w:noProof/>
            <w:webHidden/>
          </w:rPr>
          <w:tab/>
          <w:delText>153</w:delText>
        </w:r>
      </w:del>
    </w:p>
    <w:p w14:paraId="4AE7CD3D" w14:textId="3DBB96BC" w:rsidR="00FD7B7C" w:rsidDel="008F1D12" w:rsidRDefault="00FD7B7C">
      <w:pPr>
        <w:pStyle w:val="TM1"/>
        <w:rPr>
          <w:del w:id="934" w:author="Ilkka Rinne" w:date="2021-10-27T14:58:00Z"/>
          <w:rFonts w:asciiTheme="minorHAnsi" w:eastAsiaTheme="minorEastAsia" w:hAnsiTheme="minorHAnsi" w:cstheme="minorBidi"/>
          <w:b w:val="0"/>
          <w:noProof/>
          <w:sz w:val="24"/>
          <w:szCs w:val="24"/>
          <w:lang w:eastAsia="en-GB"/>
        </w:rPr>
      </w:pPr>
      <w:del w:id="935" w:author="Ilkka Rinne" w:date="2021-10-27T14:58:00Z">
        <w:r w:rsidRPr="008F1D12" w:rsidDel="008F1D12">
          <w:rPr>
            <w:rPrChange w:id="936" w:author="Ilkka Rinne" w:date="2021-10-27T14:58:00Z">
              <w:rPr>
                <w:rStyle w:val="Lienhypertexte"/>
                <w:noProof/>
              </w:rPr>
            </w:rPrChange>
          </w:rPr>
          <w:delText>C.2</w:delText>
        </w:r>
        <w:r w:rsidDel="008F1D12">
          <w:rPr>
            <w:rFonts w:asciiTheme="minorHAnsi" w:eastAsiaTheme="minorEastAsia" w:hAnsiTheme="minorHAnsi" w:cstheme="minorBidi"/>
            <w:b w:val="0"/>
            <w:noProof/>
            <w:sz w:val="24"/>
            <w:szCs w:val="24"/>
            <w:lang w:eastAsia="en-GB"/>
          </w:rPr>
          <w:tab/>
        </w:r>
        <w:r w:rsidRPr="008F1D12" w:rsidDel="008F1D12">
          <w:rPr>
            <w:rPrChange w:id="937" w:author="Ilkka Rinne" w:date="2021-10-27T14:58:00Z">
              <w:rPr>
                <w:rStyle w:val="Lienhypertexte"/>
                <w:noProof/>
              </w:rPr>
            </w:rPrChange>
          </w:rPr>
          <w:delText>Interfaces in the conceptual schema packages</w:delText>
        </w:r>
        <w:r w:rsidDel="008F1D12">
          <w:rPr>
            <w:noProof/>
            <w:webHidden/>
          </w:rPr>
          <w:tab/>
          <w:delText>154</w:delText>
        </w:r>
      </w:del>
    </w:p>
    <w:p w14:paraId="39B97341" w14:textId="006755B0" w:rsidR="00FD7B7C" w:rsidDel="008F1D12" w:rsidRDefault="00FD7B7C">
      <w:pPr>
        <w:pStyle w:val="TM1"/>
        <w:rPr>
          <w:del w:id="938" w:author="Ilkka Rinne" w:date="2021-10-27T14:58:00Z"/>
          <w:rFonts w:asciiTheme="minorHAnsi" w:eastAsiaTheme="minorEastAsia" w:hAnsiTheme="minorHAnsi" w:cstheme="minorBidi"/>
          <w:b w:val="0"/>
          <w:noProof/>
          <w:sz w:val="24"/>
          <w:szCs w:val="24"/>
          <w:lang w:eastAsia="en-GB"/>
        </w:rPr>
      </w:pPr>
      <w:del w:id="939" w:author="Ilkka Rinne" w:date="2021-10-27T14:58:00Z">
        <w:r w:rsidRPr="008F1D12" w:rsidDel="008F1D12">
          <w:rPr>
            <w:rPrChange w:id="940" w:author="Ilkka Rinne" w:date="2021-10-27T14:58:00Z">
              <w:rPr>
                <w:rStyle w:val="Lienhypertexte"/>
                <w:noProof/>
              </w:rPr>
            </w:rPrChange>
          </w:rPr>
          <w:delText>C.3</w:delText>
        </w:r>
        <w:r w:rsidDel="008F1D12">
          <w:rPr>
            <w:rFonts w:asciiTheme="minorHAnsi" w:eastAsiaTheme="minorEastAsia" w:hAnsiTheme="minorHAnsi" w:cstheme="minorBidi"/>
            <w:b w:val="0"/>
            <w:noProof/>
            <w:sz w:val="24"/>
            <w:szCs w:val="24"/>
            <w:lang w:eastAsia="en-GB"/>
          </w:rPr>
          <w:tab/>
        </w:r>
        <w:r w:rsidRPr="008F1D12" w:rsidDel="008F1D12">
          <w:rPr>
            <w:rPrChange w:id="941" w:author="Ilkka Rinne" w:date="2021-10-27T14:58:00Z">
              <w:rPr>
                <w:rStyle w:val="Lienhypertexte"/>
                <w:noProof/>
              </w:rPr>
            </w:rPrChange>
          </w:rPr>
          <w:delText>Realizations of the conceptual schemas as abstract and concrete feature type classes</w:delText>
        </w:r>
        <w:r w:rsidDel="008F1D12">
          <w:rPr>
            <w:noProof/>
            <w:webHidden/>
          </w:rPr>
          <w:tab/>
          <w:delText>155</w:delText>
        </w:r>
      </w:del>
    </w:p>
    <w:p w14:paraId="1A875324" w14:textId="73BA4B7A" w:rsidR="00FD7B7C" w:rsidDel="008F1D12" w:rsidRDefault="00FD7B7C">
      <w:pPr>
        <w:pStyle w:val="TM1"/>
        <w:rPr>
          <w:del w:id="942" w:author="Ilkka Rinne" w:date="2021-10-27T14:58:00Z"/>
          <w:rFonts w:asciiTheme="minorHAnsi" w:eastAsiaTheme="minorEastAsia" w:hAnsiTheme="minorHAnsi" w:cstheme="minorBidi"/>
          <w:b w:val="0"/>
          <w:noProof/>
          <w:sz w:val="24"/>
          <w:szCs w:val="24"/>
          <w:lang w:eastAsia="en-GB"/>
        </w:rPr>
      </w:pPr>
      <w:del w:id="943" w:author="Ilkka Rinne" w:date="2021-10-27T14:58:00Z">
        <w:r w:rsidRPr="008F1D12" w:rsidDel="008F1D12">
          <w:rPr>
            <w:rPrChange w:id="944" w:author="Ilkka Rinne" w:date="2021-10-27T14:58:00Z">
              <w:rPr>
                <w:rStyle w:val="Lienhypertexte"/>
                <w:noProof/>
              </w:rPr>
            </w:rPrChange>
          </w:rPr>
          <w:delText>C.4</w:delText>
        </w:r>
        <w:r w:rsidDel="008F1D12">
          <w:rPr>
            <w:rFonts w:asciiTheme="minorHAnsi" w:eastAsiaTheme="minorEastAsia" w:hAnsiTheme="minorHAnsi" w:cstheme="minorBidi"/>
            <w:b w:val="0"/>
            <w:noProof/>
            <w:sz w:val="24"/>
            <w:szCs w:val="24"/>
            <w:lang w:eastAsia="en-GB"/>
          </w:rPr>
          <w:tab/>
        </w:r>
        <w:r w:rsidRPr="008F1D12" w:rsidDel="008F1D12">
          <w:rPr>
            <w:rPrChange w:id="945" w:author="Ilkka Rinne" w:date="2021-10-27T14:58:00Z">
              <w:rPr>
                <w:rStyle w:val="Lienhypertexte"/>
                <w:noProof/>
              </w:rPr>
            </w:rPrChange>
          </w:rPr>
          <w:delText>Modelling of the Observation concept</w:delText>
        </w:r>
        <w:r w:rsidDel="008F1D12">
          <w:rPr>
            <w:noProof/>
            <w:webHidden/>
          </w:rPr>
          <w:tab/>
          <w:delText>155</w:delText>
        </w:r>
      </w:del>
    </w:p>
    <w:p w14:paraId="548D4D57" w14:textId="3997D5FC" w:rsidR="00FD7B7C" w:rsidDel="008F1D12" w:rsidRDefault="00FD7B7C">
      <w:pPr>
        <w:pStyle w:val="TM1"/>
        <w:rPr>
          <w:del w:id="946" w:author="Ilkka Rinne" w:date="2021-10-27T14:58:00Z"/>
          <w:rFonts w:asciiTheme="minorHAnsi" w:eastAsiaTheme="minorEastAsia" w:hAnsiTheme="minorHAnsi" w:cstheme="minorBidi"/>
          <w:b w:val="0"/>
          <w:noProof/>
          <w:sz w:val="24"/>
          <w:szCs w:val="24"/>
          <w:lang w:eastAsia="en-GB"/>
        </w:rPr>
      </w:pPr>
      <w:del w:id="947" w:author="Ilkka Rinne" w:date="2021-10-27T14:58:00Z">
        <w:r w:rsidRPr="008F1D12" w:rsidDel="008F1D12">
          <w:rPr>
            <w:rPrChange w:id="948" w:author="Ilkka Rinne" w:date="2021-10-27T14:58:00Z">
              <w:rPr>
                <w:rStyle w:val="Lienhypertexte"/>
                <w:noProof/>
              </w:rPr>
            </w:rPrChange>
          </w:rPr>
          <w:delText>C.5</w:delText>
        </w:r>
        <w:r w:rsidDel="008F1D12">
          <w:rPr>
            <w:rFonts w:asciiTheme="minorHAnsi" w:eastAsiaTheme="minorEastAsia" w:hAnsiTheme="minorHAnsi" w:cstheme="minorBidi"/>
            <w:b w:val="0"/>
            <w:noProof/>
            <w:sz w:val="24"/>
            <w:szCs w:val="24"/>
            <w:lang w:eastAsia="en-GB"/>
          </w:rPr>
          <w:tab/>
        </w:r>
        <w:r w:rsidRPr="008F1D12" w:rsidDel="008F1D12">
          <w:rPr>
            <w:rPrChange w:id="949" w:author="Ilkka Rinne" w:date="2021-10-27T14:58:00Z">
              <w:rPr>
                <w:rStyle w:val="Lienhypertexte"/>
                <w:noProof/>
              </w:rPr>
            </w:rPrChange>
          </w:rPr>
          <w:delText>Modelling of the Sample and Sampling concepts</w:delText>
        </w:r>
        <w:r w:rsidDel="008F1D12">
          <w:rPr>
            <w:noProof/>
            <w:webHidden/>
          </w:rPr>
          <w:tab/>
          <w:delText>158</w:delText>
        </w:r>
      </w:del>
    </w:p>
    <w:p w14:paraId="4BDCE476" w14:textId="087BA7BB" w:rsidR="00FD7B7C" w:rsidDel="008F1D12" w:rsidRDefault="00FD7B7C">
      <w:pPr>
        <w:pStyle w:val="TM1"/>
        <w:rPr>
          <w:del w:id="950" w:author="Ilkka Rinne" w:date="2021-10-27T14:58:00Z"/>
          <w:rFonts w:asciiTheme="minorHAnsi" w:eastAsiaTheme="minorEastAsia" w:hAnsiTheme="minorHAnsi" w:cstheme="minorBidi"/>
          <w:b w:val="0"/>
          <w:noProof/>
          <w:sz w:val="24"/>
          <w:szCs w:val="24"/>
          <w:lang w:eastAsia="en-GB"/>
        </w:rPr>
      </w:pPr>
      <w:del w:id="951" w:author="Ilkka Rinne" w:date="2021-10-27T14:58:00Z">
        <w:r w:rsidRPr="008F1D12" w:rsidDel="008F1D12">
          <w:rPr>
            <w:rPrChange w:id="952" w:author="Ilkka Rinne" w:date="2021-10-27T14:58:00Z">
              <w:rPr>
                <w:rStyle w:val="Lienhypertexte"/>
                <w:noProof/>
              </w:rPr>
            </w:rPrChange>
          </w:rPr>
          <w:delText>C.6</w:delText>
        </w:r>
        <w:r w:rsidDel="008F1D12">
          <w:rPr>
            <w:rFonts w:asciiTheme="minorHAnsi" w:eastAsiaTheme="minorEastAsia" w:hAnsiTheme="minorHAnsi" w:cstheme="minorBidi"/>
            <w:b w:val="0"/>
            <w:noProof/>
            <w:sz w:val="24"/>
            <w:szCs w:val="24"/>
            <w:lang w:eastAsia="en-GB"/>
          </w:rPr>
          <w:tab/>
        </w:r>
        <w:r w:rsidRPr="008F1D12" w:rsidDel="008F1D12">
          <w:rPr>
            <w:rPrChange w:id="953" w:author="Ilkka Rinne" w:date="2021-10-27T14:58:00Z">
              <w:rPr>
                <w:rStyle w:val="Lienhypertexte"/>
                <w:noProof/>
              </w:rPr>
            </w:rPrChange>
          </w:rPr>
          <w:delText>Observation and Sample collections</w:delText>
        </w:r>
        <w:r w:rsidDel="008F1D12">
          <w:rPr>
            <w:noProof/>
            <w:webHidden/>
          </w:rPr>
          <w:tab/>
          <w:delText>162</w:delText>
        </w:r>
      </w:del>
    </w:p>
    <w:p w14:paraId="7435653F" w14:textId="7EC4AFA8" w:rsidR="00FD7B7C" w:rsidDel="008F1D12" w:rsidRDefault="00FD7B7C">
      <w:pPr>
        <w:pStyle w:val="TM1"/>
        <w:rPr>
          <w:del w:id="954" w:author="Ilkka Rinne" w:date="2021-10-27T14:58:00Z"/>
          <w:rFonts w:asciiTheme="minorHAnsi" w:eastAsiaTheme="minorEastAsia" w:hAnsiTheme="minorHAnsi" w:cstheme="minorBidi"/>
          <w:b w:val="0"/>
          <w:noProof/>
          <w:sz w:val="24"/>
          <w:szCs w:val="24"/>
          <w:lang w:eastAsia="en-GB"/>
        </w:rPr>
      </w:pPr>
      <w:del w:id="955" w:author="Ilkka Rinne" w:date="2021-10-27T14:58:00Z">
        <w:r w:rsidRPr="008F1D12" w:rsidDel="008F1D12">
          <w:rPr>
            <w:rPrChange w:id="956" w:author="Ilkka Rinne" w:date="2021-10-27T14:58:00Z">
              <w:rPr>
                <w:rStyle w:val="Lienhypertexte"/>
                <w:noProof/>
              </w:rPr>
            </w:rPrChange>
          </w:rPr>
          <w:delText>C.7</w:delText>
        </w:r>
        <w:r w:rsidDel="008F1D12">
          <w:rPr>
            <w:rFonts w:asciiTheme="minorHAnsi" w:eastAsiaTheme="minorEastAsia" w:hAnsiTheme="minorHAnsi" w:cstheme="minorBidi"/>
            <w:b w:val="0"/>
            <w:noProof/>
            <w:sz w:val="24"/>
            <w:szCs w:val="24"/>
            <w:lang w:eastAsia="en-GB"/>
          </w:rPr>
          <w:tab/>
        </w:r>
        <w:r w:rsidRPr="008F1D12" w:rsidDel="008F1D12">
          <w:rPr>
            <w:rPrChange w:id="957" w:author="Ilkka Rinne" w:date="2021-10-27T14:58:00Z">
              <w:rPr>
                <w:rStyle w:val="Lienhypertexte"/>
                <w:noProof/>
              </w:rPr>
            </w:rPrChange>
          </w:rPr>
          <w:delText>Hard-typing vs. soft typing and codelist use</w:delText>
        </w:r>
        <w:r w:rsidDel="008F1D12">
          <w:rPr>
            <w:noProof/>
            <w:webHidden/>
          </w:rPr>
          <w:tab/>
          <w:delText>162</w:delText>
        </w:r>
      </w:del>
    </w:p>
    <w:p w14:paraId="3F7A0EAF" w14:textId="0AE1C5DE" w:rsidR="00FD7B7C" w:rsidDel="008F1D12" w:rsidRDefault="00FD7B7C">
      <w:pPr>
        <w:pStyle w:val="TM1"/>
        <w:rPr>
          <w:del w:id="958" w:author="Ilkka Rinne" w:date="2021-10-27T14:58:00Z"/>
          <w:rFonts w:asciiTheme="minorHAnsi" w:eastAsiaTheme="minorEastAsia" w:hAnsiTheme="minorHAnsi" w:cstheme="minorBidi"/>
          <w:b w:val="0"/>
          <w:noProof/>
          <w:sz w:val="24"/>
          <w:szCs w:val="24"/>
          <w:lang w:eastAsia="en-GB"/>
        </w:rPr>
      </w:pPr>
      <w:del w:id="959" w:author="Ilkka Rinne" w:date="2021-10-27T14:58:00Z">
        <w:r w:rsidRPr="008F1D12" w:rsidDel="008F1D12">
          <w:rPr>
            <w:rPrChange w:id="960" w:author="Ilkka Rinne" w:date="2021-10-27T14:58:00Z">
              <w:rPr>
                <w:rStyle w:val="Lienhypertexte"/>
                <w:noProof/>
              </w:rPr>
            </w:rPrChange>
          </w:rPr>
          <w:delText>C.8</w:delText>
        </w:r>
        <w:r w:rsidDel="008F1D12">
          <w:rPr>
            <w:rFonts w:asciiTheme="minorHAnsi" w:eastAsiaTheme="minorEastAsia" w:hAnsiTheme="minorHAnsi" w:cstheme="minorBidi"/>
            <w:b w:val="0"/>
            <w:noProof/>
            <w:sz w:val="24"/>
            <w:szCs w:val="24"/>
            <w:lang w:eastAsia="en-GB"/>
          </w:rPr>
          <w:tab/>
        </w:r>
        <w:r w:rsidRPr="008F1D12" w:rsidDel="008F1D12">
          <w:rPr>
            <w:rPrChange w:id="961" w:author="Ilkka Rinne" w:date="2021-10-27T14:58:00Z">
              <w:rPr>
                <w:rStyle w:val="Lienhypertexte"/>
                <w:noProof/>
              </w:rPr>
            </w:rPrChange>
          </w:rPr>
          <w:delText>Generic metadata associations</w:delText>
        </w:r>
        <w:r w:rsidDel="008F1D12">
          <w:rPr>
            <w:noProof/>
            <w:webHidden/>
          </w:rPr>
          <w:tab/>
          <w:delText>163</w:delText>
        </w:r>
      </w:del>
    </w:p>
    <w:p w14:paraId="48921F86" w14:textId="3D3BF7DE" w:rsidR="00FD7B7C" w:rsidDel="008F1D12" w:rsidRDefault="00FD7B7C">
      <w:pPr>
        <w:pStyle w:val="TM1"/>
        <w:rPr>
          <w:del w:id="962" w:author="Ilkka Rinne" w:date="2021-10-27T14:58:00Z"/>
          <w:rFonts w:asciiTheme="minorHAnsi" w:eastAsiaTheme="minorEastAsia" w:hAnsiTheme="minorHAnsi" w:cstheme="minorBidi"/>
          <w:b w:val="0"/>
          <w:noProof/>
          <w:sz w:val="24"/>
          <w:szCs w:val="24"/>
          <w:lang w:eastAsia="en-GB"/>
        </w:rPr>
      </w:pPr>
      <w:del w:id="963" w:author="Ilkka Rinne" w:date="2021-10-27T14:58:00Z">
        <w:r w:rsidRPr="008F1D12" w:rsidDel="008F1D12">
          <w:rPr>
            <w:rPrChange w:id="964" w:author="Ilkka Rinne" w:date="2021-10-27T14:58:00Z">
              <w:rPr>
                <w:rStyle w:val="Lienhypertexte"/>
                <w:noProof/>
              </w:rPr>
            </w:rPrChange>
          </w:rPr>
          <w:delText>C.9</w:delText>
        </w:r>
        <w:r w:rsidDel="008F1D12">
          <w:rPr>
            <w:rFonts w:asciiTheme="minorHAnsi" w:eastAsiaTheme="minorEastAsia" w:hAnsiTheme="minorHAnsi" w:cstheme="minorBidi"/>
            <w:b w:val="0"/>
            <w:noProof/>
            <w:sz w:val="24"/>
            <w:szCs w:val="24"/>
            <w:lang w:eastAsia="en-GB"/>
          </w:rPr>
          <w:tab/>
        </w:r>
        <w:r w:rsidRPr="008F1D12" w:rsidDel="008F1D12">
          <w:rPr>
            <w:rPrChange w:id="965" w:author="Ilkka Rinne" w:date="2021-10-27T14:58:00Z">
              <w:rPr>
                <w:rStyle w:val="Lienhypertexte"/>
                <w:noProof/>
              </w:rPr>
            </w:rPrChange>
          </w:rPr>
          <w:delText>Discarded concepts</w:delText>
        </w:r>
        <w:r w:rsidDel="008F1D12">
          <w:rPr>
            <w:noProof/>
            <w:webHidden/>
          </w:rPr>
          <w:tab/>
          <w:delText>164</w:delText>
        </w:r>
      </w:del>
    </w:p>
    <w:p w14:paraId="28D02A41" w14:textId="59ADA260" w:rsidR="00FD7B7C" w:rsidDel="008F1D12" w:rsidRDefault="00FD7B7C">
      <w:pPr>
        <w:pStyle w:val="TM1"/>
        <w:rPr>
          <w:del w:id="966" w:author="Ilkka Rinne" w:date="2021-10-27T14:58:00Z"/>
          <w:rFonts w:asciiTheme="minorHAnsi" w:eastAsiaTheme="minorEastAsia" w:hAnsiTheme="minorHAnsi" w:cstheme="minorBidi"/>
          <w:b w:val="0"/>
          <w:noProof/>
          <w:sz w:val="24"/>
          <w:szCs w:val="24"/>
          <w:lang w:eastAsia="en-GB"/>
        </w:rPr>
      </w:pPr>
      <w:del w:id="967" w:author="Ilkka Rinne" w:date="2021-10-27T14:58:00Z">
        <w:r w:rsidRPr="008F1D12" w:rsidDel="008F1D12">
          <w:rPr>
            <w:rPrChange w:id="968" w:author="Ilkka Rinne" w:date="2021-10-27T14:58:00Z">
              <w:rPr>
                <w:rStyle w:val="Lienhypertexte"/>
                <w:noProof/>
              </w:rPr>
            </w:rPrChange>
          </w:rPr>
          <w:delText>Annex D (informative)  Best practices in use of the Observation and Sampling models</w:delText>
        </w:r>
        <w:r w:rsidDel="008F1D12">
          <w:rPr>
            <w:noProof/>
            <w:webHidden/>
          </w:rPr>
          <w:tab/>
          <w:delText>165</w:delText>
        </w:r>
      </w:del>
    </w:p>
    <w:p w14:paraId="54F1B988" w14:textId="5556067B" w:rsidR="00FD7B7C" w:rsidDel="008F1D12" w:rsidRDefault="00FD7B7C">
      <w:pPr>
        <w:pStyle w:val="TM1"/>
        <w:rPr>
          <w:del w:id="969" w:author="Ilkka Rinne" w:date="2021-10-27T14:58:00Z"/>
          <w:rFonts w:asciiTheme="minorHAnsi" w:eastAsiaTheme="minorEastAsia" w:hAnsiTheme="minorHAnsi" w:cstheme="minorBidi"/>
          <w:b w:val="0"/>
          <w:noProof/>
          <w:sz w:val="24"/>
          <w:szCs w:val="24"/>
          <w:lang w:eastAsia="en-GB"/>
        </w:rPr>
      </w:pPr>
      <w:del w:id="970" w:author="Ilkka Rinne" w:date="2021-10-27T14:58:00Z">
        <w:r w:rsidRPr="008F1D12" w:rsidDel="008F1D12">
          <w:rPr>
            <w:rPrChange w:id="971" w:author="Ilkka Rinne" w:date="2021-10-27T14:58:00Z">
              <w:rPr>
                <w:rStyle w:val="Lienhypertexte"/>
                <w:noProof/>
              </w:rPr>
            </w:rPrChange>
          </w:rPr>
          <w:delText>D.1</w:delText>
        </w:r>
        <w:r w:rsidDel="008F1D12">
          <w:rPr>
            <w:rFonts w:asciiTheme="minorHAnsi" w:eastAsiaTheme="minorEastAsia" w:hAnsiTheme="minorHAnsi" w:cstheme="minorBidi"/>
            <w:b w:val="0"/>
            <w:noProof/>
            <w:sz w:val="24"/>
            <w:szCs w:val="24"/>
            <w:lang w:eastAsia="en-GB"/>
          </w:rPr>
          <w:tab/>
        </w:r>
        <w:r w:rsidRPr="008F1D12" w:rsidDel="008F1D12">
          <w:rPr>
            <w:rPrChange w:id="972" w:author="Ilkka Rinne" w:date="2021-10-27T14:58:00Z">
              <w:rPr>
                <w:rStyle w:val="Lienhypertexte"/>
                <w:noProof/>
              </w:rPr>
            </w:rPrChange>
          </w:rPr>
          <w:delText>Features, coverages and observations — Different views of information</w:delText>
        </w:r>
        <w:r w:rsidDel="008F1D12">
          <w:rPr>
            <w:noProof/>
            <w:webHidden/>
          </w:rPr>
          <w:tab/>
          <w:delText>165</w:delText>
        </w:r>
      </w:del>
    </w:p>
    <w:p w14:paraId="58677FE7" w14:textId="72D1E796" w:rsidR="00FD7B7C" w:rsidDel="008F1D12" w:rsidRDefault="00FD7B7C">
      <w:pPr>
        <w:pStyle w:val="TM1"/>
        <w:rPr>
          <w:del w:id="973" w:author="Ilkka Rinne" w:date="2021-10-27T14:58:00Z"/>
          <w:rFonts w:asciiTheme="minorHAnsi" w:eastAsiaTheme="minorEastAsia" w:hAnsiTheme="minorHAnsi" w:cstheme="minorBidi"/>
          <w:b w:val="0"/>
          <w:noProof/>
          <w:sz w:val="24"/>
          <w:szCs w:val="24"/>
          <w:lang w:eastAsia="en-GB"/>
        </w:rPr>
      </w:pPr>
      <w:del w:id="974" w:author="Ilkka Rinne" w:date="2021-10-27T14:58:00Z">
        <w:r w:rsidRPr="008F1D12" w:rsidDel="008F1D12">
          <w:rPr>
            <w:rPrChange w:id="975" w:author="Ilkka Rinne" w:date="2021-10-27T14:58:00Z">
              <w:rPr>
                <w:rStyle w:val="Lienhypertexte"/>
                <w:noProof/>
              </w:rPr>
            </w:rPrChange>
          </w:rPr>
          <w:delText>D.2</w:delText>
        </w:r>
        <w:r w:rsidDel="008F1D12">
          <w:rPr>
            <w:rFonts w:asciiTheme="minorHAnsi" w:eastAsiaTheme="minorEastAsia" w:hAnsiTheme="minorHAnsi" w:cstheme="minorBidi"/>
            <w:b w:val="0"/>
            <w:noProof/>
            <w:sz w:val="24"/>
            <w:szCs w:val="24"/>
            <w:lang w:eastAsia="en-GB"/>
          </w:rPr>
          <w:tab/>
        </w:r>
        <w:r w:rsidRPr="008F1D12" w:rsidDel="008F1D12">
          <w:rPr>
            <w:rPrChange w:id="976" w:author="Ilkka Rinne" w:date="2021-10-27T14:58:00Z">
              <w:rPr>
                <w:rStyle w:val="Lienhypertexte"/>
                <w:noProof/>
              </w:rPr>
            </w:rPrChange>
          </w:rPr>
          <w:delText>Observation concerns</w:delText>
        </w:r>
        <w:r w:rsidDel="008F1D12">
          <w:rPr>
            <w:noProof/>
            <w:webHidden/>
          </w:rPr>
          <w:tab/>
          <w:delText>167</w:delText>
        </w:r>
      </w:del>
    </w:p>
    <w:p w14:paraId="15A2B788" w14:textId="62D7BD98" w:rsidR="00FD7B7C" w:rsidDel="008F1D12" w:rsidRDefault="00FD7B7C">
      <w:pPr>
        <w:pStyle w:val="TM1"/>
        <w:rPr>
          <w:del w:id="977" w:author="Ilkka Rinne" w:date="2021-10-27T14:58:00Z"/>
          <w:rFonts w:asciiTheme="minorHAnsi" w:eastAsiaTheme="minorEastAsia" w:hAnsiTheme="minorHAnsi" w:cstheme="minorBidi"/>
          <w:b w:val="0"/>
          <w:noProof/>
          <w:sz w:val="24"/>
          <w:szCs w:val="24"/>
          <w:lang w:eastAsia="en-GB"/>
        </w:rPr>
      </w:pPr>
      <w:del w:id="978" w:author="Ilkka Rinne" w:date="2021-10-27T14:58:00Z">
        <w:r w:rsidRPr="008F1D12" w:rsidDel="008F1D12">
          <w:rPr>
            <w:rPrChange w:id="979" w:author="Ilkka Rinne" w:date="2021-10-27T14:58:00Z">
              <w:rPr>
                <w:rStyle w:val="Lienhypertexte"/>
                <w:noProof/>
              </w:rPr>
            </w:rPrChange>
          </w:rPr>
          <w:delText>D.3</w:delText>
        </w:r>
        <w:r w:rsidDel="008F1D12">
          <w:rPr>
            <w:rFonts w:asciiTheme="minorHAnsi" w:eastAsiaTheme="minorEastAsia" w:hAnsiTheme="minorHAnsi" w:cstheme="minorBidi"/>
            <w:b w:val="0"/>
            <w:noProof/>
            <w:sz w:val="24"/>
            <w:szCs w:val="24"/>
            <w:lang w:eastAsia="en-GB"/>
          </w:rPr>
          <w:tab/>
        </w:r>
        <w:r w:rsidRPr="008F1D12" w:rsidDel="008F1D12">
          <w:rPr>
            <w:rPrChange w:id="980" w:author="Ilkka Rinne" w:date="2021-10-27T14:58:00Z">
              <w:rPr>
                <w:rStyle w:val="Lienhypertexte"/>
                <w:noProof/>
              </w:rPr>
            </w:rPrChange>
          </w:rPr>
          <w:delText>Sample, Sampling concerns</w:delText>
        </w:r>
        <w:r w:rsidDel="008F1D12">
          <w:rPr>
            <w:noProof/>
            <w:webHidden/>
          </w:rPr>
          <w:tab/>
          <w:delText>169</w:delText>
        </w:r>
      </w:del>
    </w:p>
    <w:p w14:paraId="1E67A47D" w14:textId="26A30ACD" w:rsidR="00FD7B7C" w:rsidDel="008F1D12" w:rsidRDefault="00FD7B7C">
      <w:pPr>
        <w:pStyle w:val="TM1"/>
        <w:rPr>
          <w:del w:id="981" w:author="Ilkka Rinne" w:date="2021-10-27T14:58:00Z"/>
          <w:rFonts w:asciiTheme="minorHAnsi" w:eastAsiaTheme="minorEastAsia" w:hAnsiTheme="minorHAnsi" w:cstheme="minorBidi"/>
          <w:b w:val="0"/>
          <w:noProof/>
          <w:sz w:val="24"/>
          <w:szCs w:val="24"/>
          <w:lang w:eastAsia="en-GB"/>
        </w:rPr>
      </w:pPr>
      <w:del w:id="982" w:author="Ilkka Rinne" w:date="2021-10-27T14:58:00Z">
        <w:r w:rsidRPr="008F1D12" w:rsidDel="008F1D12">
          <w:rPr>
            <w:rPrChange w:id="983" w:author="Ilkka Rinne" w:date="2021-10-27T14:58:00Z">
              <w:rPr>
                <w:rStyle w:val="Lienhypertexte"/>
                <w:noProof/>
              </w:rPr>
            </w:rPrChange>
          </w:rPr>
          <w:delText>D.4</w:delText>
        </w:r>
        <w:r w:rsidDel="008F1D12">
          <w:rPr>
            <w:rFonts w:asciiTheme="minorHAnsi" w:eastAsiaTheme="minorEastAsia" w:hAnsiTheme="minorHAnsi" w:cstheme="minorBidi"/>
            <w:b w:val="0"/>
            <w:noProof/>
            <w:sz w:val="24"/>
            <w:szCs w:val="24"/>
            <w:lang w:eastAsia="en-GB"/>
          </w:rPr>
          <w:tab/>
        </w:r>
        <w:r w:rsidRPr="008F1D12" w:rsidDel="008F1D12">
          <w:rPr>
            <w:rPrChange w:id="984" w:author="Ilkka Rinne" w:date="2021-10-27T14:58:00Z">
              <w:rPr>
                <w:rStyle w:val="Lienhypertexte"/>
                <w:noProof/>
              </w:rPr>
            </w:rPrChange>
          </w:rPr>
          <w:delText>Observations and Coverages</w:delText>
        </w:r>
        <w:r w:rsidDel="008F1D12">
          <w:rPr>
            <w:noProof/>
            <w:webHidden/>
          </w:rPr>
          <w:tab/>
          <w:delText>171</w:delText>
        </w:r>
      </w:del>
    </w:p>
    <w:p w14:paraId="091E1F36" w14:textId="55C1EDD0" w:rsidR="00FD7B7C" w:rsidDel="008F1D12" w:rsidRDefault="00FD7B7C">
      <w:pPr>
        <w:pStyle w:val="TM1"/>
        <w:rPr>
          <w:del w:id="985" w:author="Ilkka Rinne" w:date="2021-10-27T14:58:00Z"/>
          <w:rFonts w:asciiTheme="minorHAnsi" w:eastAsiaTheme="minorEastAsia" w:hAnsiTheme="minorHAnsi" w:cstheme="minorBidi"/>
          <w:b w:val="0"/>
          <w:noProof/>
          <w:sz w:val="24"/>
          <w:szCs w:val="24"/>
          <w:lang w:eastAsia="en-GB"/>
        </w:rPr>
      </w:pPr>
      <w:del w:id="986" w:author="Ilkka Rinne" w:date="2021-10-27T14:58:00Z">
        <w:r w:rsidRPr="008F1D12" w:rsidDel="008F1D12">
          <w:rPr>
            <w:rPrChange w:id="987" w:author="Ilkka Rinne" w:date="2021-10-27T14:58:00Z">
              <w:rPr>
                <w:rStyle w:val="Lienhypertexte"/>
                <w:noProof/>
              </w:rPr>
            </w:rPrChange>
          </w:rPr>
          <w:delText>Bibliography</w:delText>
        </w:r>
        <w:r w:rsidDel="008F1D12">
          <w:rPr>
            <w:noProof/>
            <w:webHidden/>
          </w:rPr>
          <w:tab/>
          <w:delText>174</w:delText>
        </w:r>
      </w:del>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988" w:name="_Toc353342667"/>
      <w:bookmarkStart w:id="989" w:name="_Toc86239146"/>
      <w:r w:rsidRPr="00F02BC7">
        <w:lastRenderedPageBreak/>
        <w:t>Foreword</w:t>
      </w:r>
      <w:bookmarkEnd w:id="988"/>
      <w:bookmarkEnd w:id="989"/>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5A48B320"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320CB2AF"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2C2FB82B"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990" w:author="Katharina Schleidt" w:date="2021-07-02T19:13:00Z">
        <w:r w:rsidR="00175203" w:rsidDel="005D62C6">
          <w:delText>important reuse</w:delText>
        </w:r>
        <w:r w:rsidR="000C11E2" w:rsidDel="005D62C6">
          <w:delText xml:space="preserve"> </w:delText>
        </w:r>
      </w:del>
      <w:ins w:id="991" w:author="Katharina Schleidt" w:date="2021-07-02T19:13:00Z">
        <w:r w:rsidR="005D62C6">
          <w:t xml:space="preserve">integral nature </w:t>
        </w:r>
      </w:ins>
      <w:r w:rsidR="000C11E2">
        <w:t>of the Sample</w:t>
      </w:r>
      <w:r w:rsidR="00175203">
        <w:t xml:space="preserve"> model</w:t>
      </w:r>
      <w:ins w:id="992" w:author="Katharina Schleidt" w:date="2021-07-02T19:13:00Z">
        <w:r w:rsidR="005D62C6">
          <w:t>,</w:t>
        </w:r>
      </w:ins>
      <w:r w:rsidR="00175203">
        <w:t xml:space="preserve"> is has been decided to </w:t>
      </w:r>
      <w:del w:id="993" w:author="Katharina Schleidt" w:date="2021-07-02T19:13:00Z">
        <w:r w:rsidR="00175203" w:rsidDel="005D62C6">
          <w:delText xml:space="preserve">also make </w:delText>
        </w:r>
      </w:del>
      <w:ins w:id="994" w:author="Katharina Schleidt" w:date="2021-07-02T19:13:00Z">
        <w:r w:rsidR="005D62C6">
          <w:t xml:space="preserve">include </w:t>
        </w:r>
      </w:ins>
      <w:r w:rsidR="00175203">
        <w:t xml:space="preserve">that term </w:t>
      </w:r>
      <w:del w:id="995"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DB9263C"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996" w:name="_Toc353342668"/>
      <w:bookmarkStart w:id="997" w:name="_Toc86239147"/>
      <w:r w:rsidRPr="00F02BC7">
        <w:lastRenderedPageBreak/>
        <w:t>Introduction</w:t>
      </w:r>
      <w:bookmarkEnd w:id="996"/>
      <w:bookmarkEnd w:id="997"/>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998"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0A71726B"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999" w:author="Katharina Schleidt" w:date="2021-07-05T13:53:00Z">
        <w:r w:rsidR="0058722D">
          <w:t xml:space="preserve">the </w:t>
        </w:r>
      </w:ins>
      <w:r w:rsidRPr="00F02BC7">
        <w:t>OGC SensorThings API</w:t>
      </w:r>
      <w:ins w:id="1000" w:author="Grellet Sylvain" w:date="2021-10-21T15:50:00Z">
        <w:r w:rsidR="00772955">
          <w:t xml:space="preserve"> </w:t>
        </w:r>
      </w:ins>
      <w:ins w:id="1001" w:author="Grellet Sylvain" w:date="2021-10-21T15:51:00Z">
        <w:r w:rsidR="00772955">
          <w:fldChar w:fldCharType="begin"/>
        </w:r>
        <w:r w:rsidR="00772955">
          <w:instrText xml:space="preserve"> REF _Ref52486101 \r \h </w:instrText>
        </w:r>
      </w:ins>
      <w:r w:rsidR="00772955">
        <w:fldChar w:fldCharType="separate"/>
      </w:r>
      <w:ins w:id="1002" w:author="Ilkka Rinne" w:date="2021-10-27T15:26:00Z">
        <w:r w:rsidR="00814BB2">
          <w:t>[12]</w:t>
        </w:r>
      </w:ins>
      <w:ins w:id="1003" w:author="Grellet Sylvain" w:date="2021-10-21T15:51:00Z">
        <w:r w:rsidR="00772955">
          <w:fldChar w:fldCharType="end"/>
        </w:r>
      </w:ins>
      <w:r w:rsidRPr="00F02BC7">
        <w:t xml:space="preserve"> and </w:t>
      </w:r>
      <w:ins w:id="1004" w:author="Katharina Schleidt" w:date="2021-07-05T13:53:00Z">
        <w:r w:rsidR="0058722D">
          <w:t xml:space="preserve">the </w:t>
        </w:r>
      </w:ins>
      <w:r w:rsidRPr="00F02BC7">
        <w:t>W3C/OGC Semantic Sensor Network Ontology</w:t>
      </w:r>
      <w:ins w:id="1005"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1006" w:author="Ilkka Rinne" w:date="2021-10-27T15:26:00Z">
        <w:r w:rsidR="00814BB2">
          <w:t>[18]</w:t>
        </w:r>
      </w:ins>
      <w:ins w:id="1007" w:author="Grellet Sylvain" w:date="2021-10-21T15:51:00Z">
        <w:r w:rsidR="00772955">
          <w:fldChar w:fldCharType="end"/>
        </w:r>
      </w:ins>
      <w:r w:rsidRPr="00F02BC7">
        <w:t xml:space="preserve">. This new version of the Observations and Measurements Standard </w:t>
      </w:r>
      <w:r w:rsidR="00175203">
        <w:t>(now named “</w:t>
      </w:r>
      <w:r w:rsidR="00175203" w:rsidRPr="00175203">
        <w:t xml:space="preserve">Observations, </w:t>
      </w:r>
      <w:del w:id="1008" w:author="Katharina Schleidt" w:date="2021-07-05T19:42:00Z">
        <w:r w:rsidR="00175203" w:rsidRPr="00175203" w:rsidDel="00116C6C">
          <w:delText xml:space="preserve">measurements </w:delText>
        </w:r>
      </w:del>
      <w:ins w:id="1009" w:author="Katharina Schleidt" w:date="2021-07-05T19:42:00Z">
        <w:r w:rsidR="00116C6C">
          <w:t>M</w:t>
        </w:r>
        <w:r w:rsidR="00116C6C" w:rsidRPr="00175203">
          <w:t xml:space="preserve">easurements </w:t>
        </w:r>
      </w:ins>
      <w:r w:rsidR="00175203" w:rsidRPr="00175203">
        <w:t xml:space="preserve">and </w:t>
      </w:r>
      <w:del w:id="1010" w:author="Katharina Schleidt" w:date="2021-07-05T19:42:00Z">
        <w:r w:rsidR="00175203" w:rsidRPr="00175203" w:rsidDel="00116C6C">
          <w:delText>samples</w:delText>
        </w:r>
      </w:del>
      <w:ins w:id="1011" w:author="Katharina Schleidt" w:date="2021-07-05T19:42:00Z">
        <w:r w:rsidR="00116C6C">
          <w:t>S</w:t>
        </w:r>
        <w:r w:rsidR="00116C6C" w:rsidRPr="00175203">
          <w:t>amples</w:t>
        </w:r>
      </w:ins>
      <w:r w:rsidR="00175203">
        <w:t>”</w:t>
      </w:r>
      <w:ins w:id="1012" w:author="Katharina Schleidt" w:date="2021-07-05T13:53:00Z">
        <w:r w:rsidR="0058722D">
          <w:t>, OMS for short</w:t>
        </w:r>
      </w:ins>
      <w:r w:rsidR="00175203">
        <w:t xml:space="preserve">) </w:t>
      </w:r>
      <w:r w:rsidRPr="00F02BC7">
        <w:t>is informed by these recent developments</w:t>
      </w:r>
      <w:ins w:id="1013" w:author="Katharina Schleidt" w:date="2021-07-05T13:54:00Z">
        <w:r w:rsidR="0058722D">
          <w:t>. The focus of this revision</w:t>
        </w:r>
        <w:r w:rsidR="0058722D" w:rsidRPr="00F02BC7">
          <w:t xml:space="preserve"> </w:t>
        </w:r>
      </w:ins>
      <w:del w:id="1014"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3A6FB8DA"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814BB2">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1015"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1016"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1017" w:author="Katharina Schleidt" w:date="2021-07-05T19:42:00Z">
        <w:r w:rsidR="00A212C5" w:rsidDel="00116C6C">
          <w:rPr>
            <w:color w:val="auto"/>
            <w:szCs w:val="32"/>
          </w:rPr>
          <w:delText>samples</w:delText>
        </w:r>
      </w:del>
      <w:ins w:id="1018"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1019" w:name="_Toc353342669"/>
      <w:bookmarkStart w:id="1020" w:name="_Toc86239148"/>
      <w:r w:rsidRPr="00F02BC7">
        <w:t>Scope</w:t>
      </w:r>
      <w:bookmarkEnd w:id="1019"/>
      <w:bookmarkEnd w:id="102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1021"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1022" w:name="_Toc353342670"/>
      <w:bookmarkStart w:id="1023" w:name="_Toc86239149"/>
      <w:r w:rsidRPr="00F02BC7">
        <w:t>Normative references</w:t>
      </w:r>
      <w:bookmarkEnd w:id="1022"/>
      <w:bookmarkEnd w:id="1023"/>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1024" w:name="_Toc72768819"/>
      <w:bookmarkStart w:id="1025" w:name="_Toc72768820"/>
      <w:bookmarkStart w:id="1026" w:name="_Toc72768821"/>
      <w:bookmarkStart w:id="1027" w:name="_Toc72768822"/>
      <w:bookmarkStart w:id="1028" w:name="_Toc72768823"/>
      <w:bookmarkStart w:id="1029" w:name="_Toc72768824"/>
      <w:bookmarkStart w:id="1030" w:name="_Toc72768825"/>
      <w:bookmarkStart w:id="1031" w:name="_Toc72768826"/>
      <w:bookmarkStart w:id="1032" w:name="_Toc72768827"/>
      <w:bookmarkStart w:id="1033" w:name="_Toc72768828"/>
      <w:bookmarkStart w:id="1034" w:name="_Toc86239150"/>
      <w:bookmarkEnd w:id="1024"/>
      <w:bookmarkEnd w:id="1025"/>
      <w:bookmarkEnd w:id="1026"/>
      <w:bookmarkEnd w:id="1027"/>
      <w:bookmarkEnd w:id="1028"/>
      <w:bookmarkEnd w:id="1029"/>
      <w:bookmarkEnd w:id="1030"/>
      <w:bookmarkEnd w:id="1031"/>
      <w:bookmarkEnd w:id="1032"/>
      <w:bookmarkEnd w:id="1033"/>
      <w:r w:rsidRPr="00F02BC7">
        <w:t>Terms and definitions</w:t>
      </w:r>
      <w:bookmarkEnd w:id="1034"/>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183D5978"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049DFF6E"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45E8EF4D" w:rsidR="00E602F0" w:rsidRPr="00F02BC7" w:rsidDel="009F4EF1" w:rsidRDefault="00E602F0" w:rsidP="00E602F0">
      <w:pPr>
        <w:pStyle w:val="Titre2"/>
        <w:rPr>
          <w:del w:id="1035" w:author="Katharina Schleidt" w:date="2021-10-27T12:16:00Z"/>
        </w:rPr>
      </w:pPr>
      <w:del w:id="1036" w:author="Katharina Schleidt" w:date="2021-10-27T12:16:00Z">
        <w:r w:rsidDel="009F4EF1">
          <w:delText xml:space="preserve">External </w:delText>
        </w:r>
        <w:r w:rsidRPr="00F02BC7" w:rsidDel="009F4EF1">
          <w:delText xml:space="preserve">Terms and definitions </w:delText>
        </w:r>
      </w:del>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4F774B0B" w:rsidR="00F02BC7" w:rsidRDefault="00D43E04" w:rsidP="00E602F0">
      <w:pPr>
        <w:pStyle w:val="TermNum"/>
      </w:pPr>
      <w:del w:id="1037" w:author="Katharina Schleidt" w:date="2021-10-27T12:16:00Z">
        <w:r w:rsidDel="009F4EF1">
          <w:delText>3</w:delText>
        </w:r>
        <w:r w:rsidR="00E602F0" w:rsidDel="009F4EF1">
          <w:delText>.1</w:delText>
        </w:r>
        <w:r w:rsidR="00F02BC7" w:rsidDel="009F4EF1">
          <w:delText>.</w:delText>
        </w:r>
      </w:del>
      <w:ins w:id="1038" w:author="Katharina Schleidt" w:date="2021-10-27T12:16:00Z">
        <w:r w:rsidR="009F4EF1">
          <w:t>3.</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047488A0" w:rsidR="00F02BC7" w:rsidRDefault="00D43E04">
      <w:pPr>
        <w:pStyle w:val="TermNum"/>
      </w:pPr>
      <w:del w:id="1039" w:author="Katharina Schleidt" w:date="2021-10-27T12:16:00Z">
        <w:r w:rsidDel="009F4EF1">
          <w:delText>3</w:delText>
        </w:r>
        <w:r w:rsidR="00E602F0" w:rsidDel="009F4EF1">
          <w:delText>.1</w:delText>
        </w:r>
        <w:r w:rsidR="00F02BC7" w:rsidDel="009F4EF1">
          <w:delText>.</w:delText>
        </w:r>
      </w:del>
      <w:ins w:id="1040" w:author="Katharina Schleidt" w:date="2021-10-27T12:16:00Z">
        <w:r w:rsidR="009F4EF1">
          <w:t>3.</w:t>
        </w:r>
      </w:ins>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038DD257" w:rsidR="00F02BC7" w:rsidRDefault="00D43E04">
      <w:pPr>
        <w:pStyle w:val="TermNum"/>
      </w:pPr>
      <w:del w:id="1041" w:author="Katharina Schleidt" w:date="2021-10-27T12:16:00Z">
        <w:r w:rsidDel="009F4EF1">
          <w:delText>3</w:delText>
        </w:r>
        <w:r w:rsidR="00E602F0" w:rsidDel="009F4EF1">
          <w:delText>.1</w:delText>
        </w:r>
        <w:r w:rsidR="00F02BC7" w:rsidDel="009F4EF1">
          <w:delText>.</w:delText>
        </w:r>
      </w:del>
      <w:ins w:id="1042" w:author="Katharina Schleidt" w:date="2021-10-27T12:16:00Z">
        <w:r w:rsidR="009F4EF1">
          <w:t>3.</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24F6E91D" w:rsidR="00F02BC7" w:rsidRDefault="00D43E04">
      <w:pPr>
        <w:pStyle w:val="TermNum"/>
      </w:pPr>
      <w:del w:id="1043" w:author="Katharina Schleidt" w:date="2021-10-27T12:16:00Z">
        <w:r w:rsidDel="009F4EF1">
          <w:delText>3</w:delText>
        </w:r>
        <w:r w:rsidR="00E602F0" w:rsidDel="009F4EF1">
          <w:delText>.1</w:delText>
        </w:r>
        <w:r w:rsidR="00F02BC7" w:rsidDel="009F4EF1">
          <w:delText>.</w:delText>
        </w:r>
      </w:del>
      <w:ins w:id="1044" w:author="Katharina Schleidt" w:date="2021-10-27T12:16:00Z">
        <w:r w:rsidR="009F4EF1">
          <w:t>3.</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4884D5BA" w:rsidR="00F02BC7" w:rsidRDefault="00D43E04">
      <w:pPr>
        <w:pStyle w:val="TermNum"/>
      </w:pPr>
      <w:del w:id="1045" w:author="Katharina Schleidt" w:date="2021-10-27T12:16:00Z">
        <w:r w:rsidDel="009F4EF1">
          <w:delText>3</w:delText>
        </w:r>
        <w:r w:rsidR="00E602F0" w:rsidDel="009F4EF1">
          <w:delText>.1</w:delText>
        </w:r>
        <w:r w:rsidR="00F02BC7" w:rsidDel="009F4EF1">
          <w:delText>.</w:delText>
        </w:r>
      </w:del>
      <w:ins w:id="1046" w:author="Katharina Schleidt" w:date="2021-10-27T12:16:00Z">
        <w:r w:rsidR="009F4EF1">
          <w:t>3.</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7B86AB5A" w:rsidR="00F02BC7" w:rsidRDefault="00D43E04">
      <w:pPr>
        <w:pStyle w:val="TermNum"/>
      </w:pPr>
      <w:del w:id="1047" w:author="Katharina Schleidt" w:date="2021-10-27T12:16:00Z">
        <w:r w:rsidDel="009F4EF1">
          <w:delText>3</w:delText>
        </w:r>
        <w:r w:rsidR="00E602F0" w:rsidDel="009F4EF1">
          <w:delText>.1</w:delText>
        </w:r>
        <w:r w:rsidR="00F02BC7" w:rsidDel="009F4EF1">
          <w:delText>.</w:delText>
        </w:r>
      </w:del>
      <w:ins w:id="1048" w:author="Katharina Schleidt" w:date="2021-10-27T12:16:00Z">
        <w:r w:rsidR="009F4EF1">
          <w:t>3.</w:t>
        </w:r>
      </w:ins>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pPr>
        <w:pStyle w:val="TermNum"/>
        <w:pPrChange w:id="1049" w:author="Katharina Schleidt" w:date="2021-10-27T11:46:00Z">
          <w:pPr>
            <w:pStyle w:val="Definition"/>
          </w:pPr>
        </w:pPrChange>
      </w:pPr>
    </w:p>
    <w:p w14:paraId="5193F6B8" w14:textId="086DB211" w:rsidR="00F02BC7" w:rsidRDefault="00D43E04">
      <w:pPr>
        <w:pStyle w:val="TermNum"/>
      </w:pPr>
      <w:del w:id="1050" w:author="Katharina Schleidt" w:date="2021-10-27T12:16:00Z">
        <w:r w:rsidDel="009F4EF1">
          <w:lastRenderedPageBreak/>
          <w:delText>3</w:delText>
        </w:r>
        <w:r w:rsidR="00E602F0" w:rsidDel="009F4EF1">
          <w:delText>.1</w:delText>
        </w:r>
        <w:r w:rsidR="00F02BC7" w:rsidDel="009F4EF1">
          <w:delText>.</w:delText>
        </w:r>
      </w:del>
      <w:ins w:id="1051" w:author="Katharina Schleidt" w:date="2021-10-27T12:16:00Z">
        <w:r w:rsidR="009F4EF1">
          <w:t>3.</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1052" w:author="Katharina Schleidt" w:date="2021-10-27T11:46:00Z"/>
        </w:rPr>
      </w:pPr>
    </w:p>
    <w:p w14:paraId="2D6B79C3" w14:textId="48D9C2CB" w:rsidR="00C17554" w:rsidRDefault="009F4EF1" w:rsidP="00C17554">
      <w:pPr>
        <w:pStyle w:val="TermNum"/>
        <w:rPr>
          <w:ins w:id="1053" w:author="Katharina Schleidt" w:date="2021-10-27T11:46:00Z"/>
        </w:rPr>
      </w:pPr>
      <w:ins w:id="1054" w:author="Katharina Schleidt" w:date="2021-10-27T12:16:00Z">
        <w:r>
          <w:t>3.</w:t>
        </w:r>
      </w:ins>
      <w:ins w:id="1055" w:author="Katharina Schleidt" w:date="2021-10-27T11:48:00Z">
        <w:r w:rsidR="00CC2EE6">
          <w:t>8</w:t>
        </w:r>
      </w:ins>
    </w:p>
    <w:p w14:paraId="0F2AE870" w14:textId="77777777" w:rsidR="00C17554" w:rsidRDefault="00C17554" w:rsidP="00C17554">
      <w:pPr>
        <w:pStyle w:val="TermNum"/>
        <w:rPr>
          <w:ins w:id="1056" w:author="Katharina Schleidt" w:date="2021-10-27T11:46:00Z"/>
        </w:rPr>
      </w:pPr>
      <w:ins w:id="1057" w:author="Katharina Schleidt" w:date="2021-10-27T11:46:00Z">
        <w:r w:rsidRPr="004420BE">
          <w:t xml:space="preserve">Feature-of-interest </w:t>
        </w:r>
      </w:ins>
    </w:p>
    <w:p w14:paraId="7C23C5CF" w14:textId="0A69DBF5" w:rsidR="00C17554" w:rsidRPr="00F902C0" w:rsidRDefault="00C17554" w:rsidP="00C17554">
      <w:pPr>
        <w:pStyle w:val="Terms"/>
        <w:rPr>
          <w:ins w:id="1058" w:author="Katharina Schleidt" w:date="2021-10-27T11:46:00Z"/>
          <w:b w:val="0"/>
          <w:bCs/>
        </w:rPr>
      </w:pPr>
      <w:ins w:id="1059" w:author="Katharina Schleidt" w:date="2021-10-27T11:46:00Z">
        <w:r w:rsidRPr="005B21D1">
          <w:rPr>
            <w:b w:val="0"/>
            <w:bCs/>
          </w:rPr>
          <w:t>subject of the observation.</w:t>
        </w:r>
      </w:ins>
    </w:p>
    <w:p w14:paraId="03688E17" w14:textId="77777777" w:rsidR="00C17554" w:rsidRPr="00D27584" w:rsidRDefault="00C17554" w:rsidP="00C17554">
      <w:pPr>
        <w:pStyle w:val="Terms"/>
        <w:rPr>
          <w:ins w:id="1060" w:author="Katharina Schleidt" w:date="2021-10-27T11:46:00Z"/>
        </w:rPr>
      </w:pPr>
    </w:p>
    <w:p w14:paraId="5E80EB25" w14:textId="11F13FBD" w:rsidR="00C17554" w:rsidRPr="00C17554" w:rsidDel="00C17554" w:rsidRDefault="00C17554">
      <w:pPr>
        <w:pStyle w:val="Definition"/>
        <w:rPr>
          <w:del w:id="1061" w:author="Katharina Schleidt" w:date="2021-10-27T11:46:00Z"/>
        </w:rPr>
        <w:pPrChange w:id="1062" w:author="Katharina Schleidt" w:date="2021-10-27T11:46:00Z">
          <w:pPr>
            <w:pStyle w:val="Terms"/>
          </w:pPr>
        </w:pPrChange>
      </w:pPr>
    </w:p>
    <w:p w14:paraId="0558FB7B" w14:textId="01A853A3" w:rsidR="00F02BC7" w:rsidRDefault="00D43E04">
      <w:pPr>
        <w:pStyle w:val="TermNum"/>
      </w:pPr>
      <w:del w:id="1063" w:author="Katharina Schleidt" w:date="2021-10-27T12:16:00Z">
        <w:r w:rsidDel="009F4EF1">
          <w:lastRenderedPageBreak/>
          <w:delText>3</w:delText>
        </w:r>
        <w:r w:rsidR="00E602F0" w:rsidDel="009F4EF1">
          <w:delText>.1</w:delText>
        </w:r>
        <w:r w:rsidR="00F02BC7" w:rsidDel="009F4EF1">
          <w:delText>.</w:delText>
        </w:r>
      </w:del>
      <w:ins w:id="1064" w:author="Katharina Schleidt" w:date="2021-10-27T12:16:00Z">
        <w:r w:rsidR="009F4EF1">
          <w:t>3.</w:t>
        </w:r>
      </w:ins>
      <w:ins w:id="1065" w:author="Katharina Schleidt" w:date="2021-10-27T11:48:00Z">
        <w:r w:rsidR="00CC2EE6">
          <w:t>9</w:t>
        </w:r>
      </w:ins>
      <w:del w:id="1066"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1BF6E5BA" w:rsidR="00F02BC7" w:rsidRDefault="00D43E04">
      <w:pPr>
        <w:pStyle w:val="TermNum"/>
      </w:pPr>
      <w:del w:id="1067" w:author="Katharina Schleidt" w:date="2021-10-27T12:17:00Z">
        <w:r w:rsidDel="009F4EF1">
          <w:delText>3</w:delText>
        </w:r>
        <w:r w:rsidR="00E602F0" w:rsidDel="009F4EF1">
          <w:delText>.1</w:delText>
        </w:r>
        <w:r w:rsidR="00F02BC7" w:rsidDel="009F4EF1">
          <w:delText>.</w:delText>
        </w:r>
      </w:del>
      <w:ins w:id="1068" w:author="Katharina Schleidt" w:date="2021-10-27T12:17:00Z">
        <w:r w:rsidR="009F4EF1">
          <w:t>3.</w:t>
        </w:r>
      </w:ins>
      <w:ins w:id="1069" w:author="Katharina Schleidt" w:date="2021-10-27T11:48:00Z">
        <w:r w:rsidR="00CC2EE6">
          <w:t>10</w:t>
        </w:r>
      </w:ins>
      <w:del w:id="1070"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481112A8" w:rsidR="00F02BC7" w:rsidRDefault="00D43E04">
      <w:pPr>
        <w:pStyle w:val="TermNum"/>
      </w:pPr>
      <w:del w:id="1071" w:author="Katharina Schleidt" w:date="2021-10-27T12:17:00Z">
        <w:r w:rsidDel="009F4EF1">
          <w:delText>3</w:delText>
        </w:r>
        <w:r w:rsidR="004420BE" w:rsidDel="009F4EF1">
          <w:delText>.1</w:delText>
        </w:r>
        <w:r w:rsidR="00F02BC7" w:rsidDel="009F4EF1">
          <w:delText>.</w:delText>
        </w:r>
      </w:del>
      <w:ins w:id="1072" w:author="Katharina Schleidt" w:date="2021-10-27T12:17:00Z">
        <w:r w:rsidR="009F4EF1">
          <w:t>3.</w:t>
        </w:r>
      </w:ins>
      <w:r w:rsidR="00F02BC7">
        <w:t>1</w:t>
      </w:r>
      <w:del w:id="1073" w:author="Katharina Schleidt" w:date="2021-10-27T11:48:00Z">
        <w:r w:rsidR="00F02BC7" w:rsidDel="00CC2EE6">
          <w:delText>0</w:delText>
        </w:r>
      </w:del>
      <w:ins w:id="1074"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01280E65" w:rsidR="00F02BC7" w:rsidRDefault="00D43E04">
      <w:pPr>
        <w:pStyle w:val="TermNum"/>
      </w:pPr>
      <w:del w:id="1075" w:author="Katharina Schleidt" w:date="2021-10-27T12:17:00Z">
        <w:r w:rsidDel="009F4EF1">
          <w:delText>3</w:delText>
        </w:r>
        <w:r w:rsidR="004420BE" w:rsidDel="009F4EF1">
          <w:delText>.1</w:delText>
        </w:r>
        <w:r w:rsidR="00F02BC7" w:rsidDel="009F4EF1">
          <w:delText>.</w:delText>
        </w:r>
      </w:del>
      <w:ins w:id="1076" w:author="Katharina Schleidt" w:date="2021-10-27T12:17:00Z">
        <w:r w:rsidR="009F4EF1">
          <w:t>3.</w:t>
        </w:r>
      </w:ins>
      <w:r w:rsidR="00F02BC7">
        <w:t>1</w:t>
      </w:r>
      <w:del w:id="1077" w:author="Katharina Schleidt" w:date="2021-10-27T11:48:00Z">
        <w:r w:rsidR="00F02BC7" w:rsidDel="00CC2EE6">
          <w:delText>1</w:delText>
        </w:r>
      </w:del>
      <w:ins w:id="1078"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79"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80" w:author="Katharina Schleidt" w:date="2021-10-27T11:45:00Z"/>
        </w:rPr>
      </w:pPr>
    </w:p>
    <w:p w14:paraId="7C5CFB78" w14:textId="5C1363D3" w:rsidR="00C17554" w:rsidRDefault="009F4EF1" w:rsidP="00C17554">
      <w:pPr>
        <w:pStyle w:val="TermNum"/>
        <w:rPr>
          <w:ins w:id="1081" w:author="Katharina Schleidt" w:date="2021-10-27T11:45:00Z"/>
        </w:rPr>
      </w:pPr>
      <w:ins w:id="1082" w:author="Katharina Schleidt" w:date="2021-10-27T12:17:00Z">
        <w:r>
          <w:t>3.</w:t>
        </w:r>
      </w:ins>
      <w:ins w:id="1083" w:author="Katharina Schleidt" w:date="2021-10-27T11:45:00Z">
        <w:r w:rsidR="00C17554">
          <w:t>1</w:t>
        </w:r>
      </w:ins>
      <w:ins w:id="1084" w:author="Katharina Schleidt" w:date="2021-10-27T11:48:00Z">
        <w:r w:rsidR="00CC2EE6">
          <w:t>3</w:t>
        </w:r>
      </w:ins>
    </w:p>
    <w:p w14:paraId="16282BA0" w14:textId="77777777" w:rsidR="00C17554" w:rsidRDefault="00C17554" w:rsidP="00C17554">
      <w:pPr>
        <w:pStyle w:val="TermNum"/>
        <w:rPr>
          <w:ins w:id="1085" w:author="Katharina Schleidt" w:date="2021-10-27T11:45:00Z"/>
        </w:rPr>
      </w:pPr>
      <w:ins w:id="1086" w:author="Katharina Schleidt" w:date="2021-10-27T11:45:00Z">
        <w:r w:rsidRPr="004420BE">
          <w:t xml:space="preserve">Observation </w:t>
        </w:r>
      </w:ins>
    </w:p>
    <w:p w14:paraId="1E1E4483" w14:textId="1A280924" w:rsidR="00C17554" w:rsidRPr="007E6763" w:rsidRDefault="00C17554" w:rsidP="00C17554">
      <w:pPr>
        <w:pStyle w:val="Terms"/>
        <w:rPr>
          <w:ins w:id="1087" w:author="Katharina Schleidt" w:date="2021-10-27T11:45:00Z"/>
          <w:b w:val="0"/>
          <w:bCs/>
        </w:rPr>
      </w:pPr>
      <w:ins w:id="1088" w:author="Katharina Schleidt" w:date="2021-10-27T11:45:00Z">
        <w:r w:rsidRPr="007E6763">
          <w:rPr>
            <w:b w:val="0"/>
            <w:bCs/>
            <w:rPrChange w:id="1089" w:author="Katharina Schleidt" w:date="2021-10-27T12:23:00Z">
              <w:rPr>
                <w:b w:val="0"/>
                <w:bCs/>
                <w:sz w:val="20"/>
                <w:szCs w:val="20"/>
              </w:rPr>
            </w:rPrChange>
          </w:rPr>
          <w:t>act carried out by an observer to determine the value of an observable property of an object (feature-of-interest) by using a procedure; the value is provided as the result.</w:t>
        </w:r>
      </w:ins>
    </w:p>
    <w:p w14:paraId="0A370F97" w14:textId="77777777" w:rsidR="00C17554" w:rsidRPr="007E6763" w:rsidRDefault="00C17554" w:rsidP="00C17554">
      <w:pPr>
        <w:pStyle w:val="Terms"/>
        <w:rPr>
          <w:ins w:id="1090" w:author="Katharina Schleidt" w:date="2021-10-27T11:45:00Z"/>
        </w:rPr>
      </w:pPr>
    </w:p>
    <w:p w14:paraId="7D5DB798" w14:textId="01D3A64D" w:rsidR="00C17554" w:rsidRDefault="009F4EF1" w:rsidP="00C17554">
      <w:pPr>
        <w:pStyle w:val="TermNum"/>
        <w:rPr>
          <w:ins w:id="1091" w:author="Katharina Schleidt" w:date="2021-10-27T11:45:00Z"/>
        </w:rPr>
      </w:pPr>
      <w:ins w:id="1092" w:author="Katharina Schleidt" w:date="2021-10-27T12:17:00Z">
        <w:r>
          <w:t>3.</w:t>
        </w:r>
      </w:ins>
      <w:ins w:id="1093" w:author="Katharina Schleidt" w:date="2021-10-27T11:48:00Z">
        <w:r w:rsidR="00CC2EE6">
          <w:t>14</w:t>
        </w:r>
      </w:ins>
    </w:p>
    <w:p w14:paraId="0F5934B6" w14:textId="77777777" w:rsidR="00C17554" w:rsidRDefault="00C17554" w:rsidP="00C17554">
      <w:pPr>
        <w:pStyle w:val="TermNum"/>
        <w:rPr>
          <w:ins w:id="1094" w:author="Katharina Schleidt" w:date="2021-10-27T11:45:00Z"/>
        </w:rPr>
      </w:pPr>
      <w:ins w:id="1095" w:author="Katharina Schleidt" w:date="2021-10-27T11:45:00Z">
        <w:r w:rsidRPr="004420BE">
          <w:t xml:space="preserve">Observer </w:t>
        </w:r>
      </w:ins>
    </w:p>
    <w:p w14:paraId="6C47F292" w14:textId="57ADBF31" w:rsidR="00C17554" w:rsidRPr="007E6763" w:rsidRDefault="00C17554" w:rsidP="00C17554">
      <w:pPr>
        <w:pStyle w:val="Terms"/>
        <w:rPr>
          <w:ins w:id="1096" w:author="Katharina Schleidt" w:date="2021-10-27T11:45:00Z"/>
          <w:b w:val="0"/>
          <w:bCs/>
          <w:rPrChange w:id="1097" w:author="Katharina Schleidt" w:date="2021-10-27T12:23:00Z">
            <w:rPr>
              <w:ins w:id="1098" w:author="Katharina Schleidt" w:date="2021-10-27T11:45:00Z"/>
              <w:b w:val="0"/>
              <w:bCs/>
              <w:sz w:val="20"/>
              <w:szCs w:val="20"/>
            </w:rPr>
          </w:rPrChange>
        </w:rPr>
      </w:pPr>
      <w:ins w:id="1099" w:author="Katharina Schleidt" w:date="2021-10-27T11:45:00Z">
        <w:r w:rsidRPr="007E6763">
          <w:rPr>
            <w:b w:val="0"/>
            <w:bCs/>
            <w:rPrChange w:id="1100" w:author="Katharina Schleidt" w:date="2021-10-27T12:23:00Z">
              <w:rPr>
                <w:b w:val="0"/>
                <w:bCs/>
                <w:sz w:val="20"/>
                <w:szCs w:val="20"/>
              </w:rPr>
            </w:rPrChange>
          </w:rPr>
          <w:t>identifiable entity that can generate observations pertaining to an observable property by implementing a procedure.</w:t>
        </w:r>
      </w:ins>
    </w:p>
    <w:p w14:paraId="1F31BDAF" w14:textId="77777777" w:rsidR="00C17554" w:rsidRPr="007E6763" w:rsidRDefault="00C17554">
      <w:pPr>
        <w:pStyle w:val="Terms"/>
        <w:rPr>
          <w:ins w:id="1101" w:author="Katharina Schleidt" w:date="2021-10-27T11:45:00Z"/>
          <w:bCs/>
          <w:rPrChange w:id="1102" w:author="Katharina Schleidt" w:date="2021-10-27T12:23:00Z">
            <w:rPr>
              <w:ins w:id="1103" w:author="Katharina Schleidt" w:date="2021-10-27T11:45:00Z"/>
              <w:sz w:val="20"/>
              <w:szCs w:val="20"/>
            </w:rPr>
          </w:rPrChange>
        </w:rPr>
        <w:pPrChange w:id="1104" w:author="Katharina Schleidt" w:date="2021-10-27T11:45:00Z">
          <w:pPr>
            <w:pStyle w:val="Definition"/>
          </w:pPr>
        </w:pPrChange>
      </w:pPr>
    </w:p>
    <w:p w14:paraId="524692C1" w14:textId="77777777" w:rsidR="00C17554" w:rsidRPr="007E6763" w:rsidRDefault="00C17554">
      <w:pPr>
        <w:pStyle w:val="Terms"/>
        <w:rPr>
          <w:ins w:id="1105" w:author="Katharina Schleidt" w:date="2021-10-27T11:45:00Z"/>
          <w:b w:val="0"/>
          <w:bCs/>
          <w:rPrChange w:id="1106" w:author="Katharina Schleidt" w:date="2021-10-27T12:23:00Z">
            <w:rPr>
              <w:ins w:id="1107" w:author="Katharina Schleidt" w:date="2021-10-27T11:45:00Z"/>
              <w:b/>
              <w:sz w:val="20"/>
              <w:szCs w:val="20"/>
            </w:rPr>
          </w:rPrChange>
        </w:rPr>
        <w:pPrChange w:id="1108" w:author="Katharina Schleidt" w:date="2021-10-27T11:45:00Z">
          <w:pPr>
            <w:pStyle w:val="Definition"/>
          </w:pPr>
        </w:pPrChange>
      </w:pPr>
      <w:ins w:id="1109" w:author="Katharina Schleidt" w:date="2021-10-27T11:45:00Z">
        <w:r w:rsidRPr="007E6763">
          <w:rPr>
            <w:b w:val="0"/>
            <w:bCs/>
            <w:rPrChange w:id="1110" w:author="Katharina Schleidt" w:date="2021-10-27T12:23:00Z">
              <w:rPr>
                <w:b/>
                <w:sz w:val="20"/>
                <w:szCs w:val="20"/>
              </w:rPr>
            </w:rPrChange>
          </w:rPr>
          <w:t>NOTE: An observer is an instance of a sensor, instrument, implementation of an algorithm or a being such as a person.</w:t>
        </w:r>
      </w:ins>
    </w:p>
    <w:p w14:paraId="7878C815" w14:textId="77777777" w:rsidR="00C17554" w:rsidRPr="007E6763" w:rsidRDefault="00C17554" w:rsidP="00C17554">
      <w:pPr>
        <w:pStyle w:val="Terms"/>
        <w:rPr>
          <w:ins w:id="1111" w:author="Katharina Schleidt" w:date="2021-10-27T11:45:00Z"/>
        </w:rPr>
      </w:pPr>
    </w:p>
    <w:p w14:paraId="4CA0C2E4" w14:textId="658B27F1" w:rsidR="00C17554" w:rsidRDefault="009F4EF1" w:rsidP="00C17554">
      <w:pPr>
        <w:pStyle w:val="TermNum"/>
        <w:rPr>
          <w:ins w:id="1112" w:author="Katharina Schleidt" w:date="2021-10-27T11:45:00Z"/>
        </w:rPr>
      </w:pPr>
      <w:ins w:id="1113" w:author="Katharina Schleidt" w:date="2021-10-27T12:17:00Z">
        <w:r>
          <w:t>3.</w:t>
        </w:r>
      </w:ins>
      <w:ins w:id="1114" w:author="Katharina Schleidt" w:date="2021-10-27T11:48:00Z">
        <w:r w:rsidR="00CC2EE6">
          <w:t>15</w:t>
        </w:r>
      </w:ins>
    </w:p>
    <w:p w14:paraId="4E618902" w14:textId="77777777" w:rsidR="00C17554" w:rsidRDefault="00C17554" w:rsidP="00C17554">
      <w:pPr>
        <w:pStyle w:val="TermNum"/>
        <w:rPr>
          <w:ins w:id="1115" w:author="Katharina Schleidt" w:date="2021-10-27T11:45:00Z"/>
        </w:rPr>
      </w:pPr>
      <w:ins w:id="1116" w:author="Katharina Schleidt" w:date="2021-10-27T11:45:00Z">
        <w:r w:rsidRPr="004420BE">
          <w:t xml:space="preserve">Procedure </w:t>
        </w:r>
      </w:ins>
    </w:p>
    <w:p w14:paraId="0ED1E5F3" w14:textId="6A251D85" w:rsidR="00C17554" w:rsidRPr="007E6763" w:rsidRDefault="00C17554" w:rsidP="00C17554">
      <w:pPr>
        <w:pStyle w:val="Terms"/>
        <w:rPr>
          <w:ins w:id="1117" w:author="Katharina Schleidt" w:date="2021-10-27T11:45:00Z"/>
          <w:b w:val="0"/>
          <w:bCs/>
        </w:rPr>
      </w:pPr>
      <w:ins w:id="1118" w:author="Katharina Schleidt" w:date="2021-10-27T11:45:00Z">
        <w:r w:rsidRPr="007E6763">
          <w:rPr>
            <w:b w:val="0"/>
            <w:bCs/>
            <w:rPrChange w:id="1119" w:author="Katharina Schleidt" w:date="2021-10-27T12:23:00Z">
              <w:rPr>
                <w:b w:val="0"/>
                <w:bCs/>
                <w:sz w:val="20"/>
                <w:szCs w:val="20"/>
              </w:rPr>
            </w:rPrChange>
          </w:rPr>
          <w:t>description of steps performed.</w:t>
        </w:r>
      </w:ins>
    </w:p>
    <w:p w14:paraId="206084D8" w14:textId="77777777" w:rsidR="00C17554" w:rsidRPr="007E6763" w:rsidRDefault="00C17554">
      <w:pPr>
        <w:pStyle w:val="Terms"/>
        <w:pPrChange w:id="1120" w:author="Katharina Schleidt" w:date="2021-10-27T11:44:00Z">
          <w:pPr>
            <w:pStyle w:val="TermNum"/>
          </w:pPr>
        </w:pPrChange>
      </w:pPr>
    </w:p>
    <w:p w14:paraId="6E8443DD" w14:textId="77777777" w:rsidR="00F02BC7" w:rsidRPr="007E6763" w:rsidRDefault="00F02BC7">
      <w:pPr>
        <w:pStyle w:val="TermNum"/>
      </w:pPr>
    </w:p>
    <w:p w14:paraId="632C73B0" w14:textId="3C601231" w:rsidR="00F02BC7" w:rsidRDefault="00D43E04">
      <w:pPr>
        <w:pStyle w:val="TermNum"/>
      </w:pPr>
      <w:del w:id="1121" w:author="Katharina Schleidt" w:date="2021-10-27T12:17:00Z">
        <w:r w:rsidDel="009F4EF1">
          <w:delText>3</w:delText>
        </w:r>
        <w:r w:rsidR="004420BE" w:rsidDel="009F4EF1">
          <w:delText>.1</w:delText>
        </w:r>
        <w:r w:rsidR="00F02BC7" w:rsidDel="009F4EF1">
          <w:delText>.</w:delText>
        </w:r>
      </w:del>
      <w:ins w:id="1122" w:author="Katharina Schleidt" w:date="2021-10-27T12:17:00Z">
        <w:r w:rsidR="009F4EF1">
          <w:t>3.</w:t>
        </w:r>
      </w:ins>
      <w:del w:id="1123" w:author="Katharina Schleidt" w:date="2021-10-27T11:48:00Z">
        <w:r w:rsidR="00F02BC7" w:rsidDel="00CC2EE6">
          <w:delText>12</w:delText>
        </w:r>
      </w:del>
      <w:ins w:id="1124" w:author="Katharina Schleidt" w:date="2021-10-27T11:48:00Z">
        <w:r w:rsidR="00CC2EE6">
          <w:t>16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4C16CC3C" w:rsidR="00F02BC7" w:rsidRDefault="00D43E04">
      <w:pPr>
        <w:pStyle w:val="TermNum"/>
      </w:pPr>
      <w:del w:id="1125" w:author="Katharina Schleidt" w:date="2021-10-27T12:17:00Z">
        <w:r w:rsidDel="009F4EF1">
          <w:delText>3</w:delText>
        </w:r>
        <w:r w:rsidR="004420BE" w:rsidDel="009F4EF1">
          <w:delText>.1</w:delText>
        </w:r>
        <w:r w:rsidR="00F02BC7" w:rsidDel="009F4EF1">
          <w:delText>.</w:delText>
        </w:r>
      </w:del>
      <w:ins w:id="1126" w:author="Katharina Schleidt" w:date="2021-10-27T12:17:00Z">
        <w:r w:rsidR="009F4EF1">
          <w:t>3.</w:t>
        </w:r>
      </w:ins>
      <w:del w:id="1127" w:author="Katharina Schleidt" w:date="2021-10-27T11:49:00Z">
        <w:r w:rsidR="00F02BC7" w:rsidDel="00CC2EE6">
          <w:delText>13</w:delText>
        </w:r>
      </w:del>
      <w:ins w:id="1128" w:author="Katharina Schleidt" w:date="2021-10-27T11:49:00Z">
        <w:r w:rsidR="00CC2EE6">
          <w:t>17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129" w:author="Katharina Schleidt" w:date="2021-10-27T11:47:00Z"/>
          <w:b w:val="0"/>
          <w:bCs/>
        </w:rPr>
      </w:pPr>
    </w:p>
    <w:p w14:paraId="530FF185" w14:textId="5068B121" w:rsidR="00C17554" w:rsidRDefault="009F4EF1" w:rsidP="00C17554">
      <w:pPr>
        <w:pStyle w:val="TermNum"/>
        <w:rPr>
          <w:ins w:id="1130" w:author="Katharina Schleidt" w:date="2021-10-27T11:47:00Z"/>
        </w:rPr>
      </w:pPr>
      <w:ins w:id="1131" w:author="Katharina Schleidt" w:date="2021-10-27T12:17:00Z">
        <w:r>
          <w:t>3.</w:t>
        </w:r>
      </w:ins>
      <w:ins w:id="1132" w:author="Katharina Schleidt" w:date="2021-10-27T11:49:00Z">
        <w:r w:rsidR="00CC2EE6">
          <w:t>18</w:t>
        </w:r>
      </w:ins>
    </w:p>
    <w:p w14:paraId="25B15588" w14:textId="77777777" w:rsidR="00C17554" w:rsidRDefault="00C17554" w:rsidP="00C17554">
      <w:pPr>
        <w:pStyle w:val="TermNum"/>
        <w:rPr>
          <w:ins w:id="1133" w:author="Katharina Schleidt" w:date="2021-10-27T11:47:00Z"/>
        </w:rPr>
      </w:pPr>
      <w:ins w:id="1134" w:author="Katharina Schleidt" w:date="2021-10-27T11:47:00Z">
        <w:r w:rsidRPr="004420BE">
          <w:t xml:space="preserve">Proximate feature-of-interest </w:t>
        </w:r>
      </w:ins>
    </w:p>
    <w:p w14:paraId="1F2B108F" w14:textId="05A9A90E" w:rsidR="00C17554" w:rsidRDefault="00C17554" w:rsidP="00C17554">
      <w:pPr>
        <w:pStyle w:val="TermNum"/>
        <w:rPr>
          <w:ins w:id="1135" w:author="Katharina Schleidt" w:date="2021-10-27T11:47:00Z"/>
          <w:b w:val="0"/>
          <w:bCs/>
        </w:rPr>
      </w:pPr>
      <w:ins w:id="1136" w:author="Katharina Schleidt" w:date="2021-10-27T11:47:00Z">
        <w:r w:rsidRPr="00F902C0">
          <w:rPr>
            <w:b w:val="0"/>
            <w:bCs/>
          </w:rPr>
          <w:t>entity that is directly of interest in the act of observing.</w:t>
        </w:r>
      </w:ins>
    </w:p>
    <w:p w14:paraId="522702BC" w14:textId="77777777" w:rsidR="00C17554" w:rsidRPr="005B21D1" w:rsidRDefault="00C17554" w:rsidP="00C17554">
      <w:pPr>
        <w:pStyle w:val="Terms"/>
        <w:rPr>
          <w:ins w:id="1137" w:author="Katharina Schleidt" w:date="2021-10-27T11:47:00Z"/>
        </w:rPr>
      </w:pPr>
    </w:p>
    <w:p w14:paraId="3DA0B665" w14:textId="77777777" w:rsidR="00C17554" w:rsidRPr="005B21D1" w:rsidRDefault="00C17554" w:rsidP="00C17554">
      <w:pPr>
        <w:pStyle w:val="Terms"/>
        <w:rPr>
          <w:ins w:id="1138" w:author="Katharina Schleidt" w:date="2021-10-27T11:47:00Z"/>
          <w:b w:val="0"/>
          <w:bCs/>
        </w:rPr>
      </w:pPr>
      <w:ins w:id="1139"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140" w:author="Katharina Schleidt" w:date="2021-10-27T11:47:00Z"/>
        </w:rPr>
      </w:pPr>
    </w:p>
    <w:p w14:paraId="46069024" w14:textId="2D8E134D" w:rsidR="00C17554" w:rsidRPr="00C17554" w:rsidDel="00C17554" w:rsidRDefault="00C17554">
      <w:pPr>
        <w:pStyle w:val="Terms"/>
        <w:rPr>
          <w:del w:id="1141" w:author="Katharina Schleidt" w:date="2021-10-27T11:47:00Z"/>
          <w:rPrChange w:id="1142" w:author="Katharina Schleidt" w:date="2021-10-27T11:47:00Z">
            <w:rPr>
              <w:del w:id="1143" w:author="Katharina Schleidt" w:date="2021-10-27T11:47:00Z"/>
              <w:b w:val="0"/>
              <w:bCs/>
            </w:rPr>
          </w:rPrChange>
        </w:rPr>
        <w:pPrChange w:id="1144" w:author="Katharina Schleidt" w:date="2021-10-27T11:47:00Z">
          <w:pPr>
            <w:pStyle w:val="TermNum"/>
          </w:pPr>
        </w:pPrChange>
      </w:pPr>
    </w:p>
    <w:p w14:paraId="7E849F11" w14:textId="1AE4C6CE" w:rsidR="00F02BC7" w:rsidRDefault="00D43E04">
      <w:pPr>
        <w:pStyle w:val="TermNum"/>
      </w:pPr>
      <w:del w:id="1145" w:author="Katharina Schleidt" w:date="2021-10-27T12:17:00Z">
        <w:r w:rsidDel="009F4EF1">
          <w:delText>3</w:delText>
        </w:r>
        <w:r w:rsidR="004420BE" w:rsidDel="009F4EF1">
          <w:delText>.1</w:delText>
        </w:r>
        <w:r w:rsidR="00F02BC7" w:rsidDel="009F4EF1">
          <w:delText>.</w:delText>
        </w:r>
      </w:del>
      <w:ins w:id="1146" w:author="Katharina Schleidt" w:date="2021-10-27T12:17:00Z">
        <w:r w:rsidR="009F4EF1">
          <w:t>3.</w:t>
        </w:r>
      </w:ins>
      <w:r w:rsidR="00F02BC7">
        <w:t>1</w:t>
      </w:r>
      <w:del w:id="1147" w:author="Katharina Schleidt" w:date="2021-10-27T11:49:00Z">
        <w:r w:rsidR="00F02BC7" w:rsidDel="00CC2EE6">
          <w:delText>4</w:delText>
        </w:r>
      </w:del>
      <w:ins w:id="1148"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149" w:author="Katharina Schleidt" w:date="2021-10-27T11:45:00Z"/>
        </w:rPr>
      </w:pPr>
    </w:p>
    <w:p w14:paraId="3BC898C0" w14:textId="0E86B5E3" w:rsidR="00C17554" w:rsidRDefault="009F4EF1" w:rsidP="00C17554">
      <w:pPr>
        <w:pStyle w:val="TermNum"/>
        <w:rPr>
          <w:ins w:id="1150" w:author="Katharina Schleidt" w:date="2021-10-27T11:46:00Z"/>
        </w:rPr>
      </w:pPr>
      <w:ins w:id="1151" w:author="Katharina Schleidt" w:date="2021-10-27T12:17:00Z">
        <w:r>
          <w:t>3.</w:t>
        </w:r>
      </w:ins>
      <w:ins w:id="1152" w:author="Katharina Schleidt" w:date="2021-10-27T11:49:00Z">
        <w:r w:rsidR="00CC2EE6">
          <w:t>20</w:t>
        </w:r>
      </w:ins>
    </w:p>
    <w:p w14:paraId="1998E35B" w14:textId="77777777" w:rsidR="00C17554" w:rsidRDefault="00C17554" w:rsidP="00C17554">
      <w:pPr>
        <w:pStyle w:val="TermNum"/>
        <w:rPr>
          <w:ins w:id="1153" w:author="Katharina Schleidt" w:date="2021-10-27T11:46:00Z"/>
        </w:rPr>
      </w:pPr>
      <w:ins w:id="1154" w:author="Katharina Schleidt" w:date="2021-10-27T11:46:00Z">
        <w:r w:rsidRPr="004420BE">
          <w:t xml:space="preserve">Sample </w:t>
        </w:r>
      </w:ins>
    </w:p>
    <w:p w14:paraId="1956D93A" w14:textId="58C723D9" w:rsidR="00C17554" w:rsidRPr="007E6763" w:rsidRDefault="00C17554" w:rsidP="00C17554">
      <w:pPr>
        <w:pStyle w:val="Terms"/>
        <w:rPr>
          <w:ins w:id="1155" w:author="Katharina Schleidt" w:date="2021-10-27T11:46:00Z"/>
          <w:b w:val="0"/>
          <w:bCs/>
        </w:rPr>
      </w:pPr>
      <w:ins w:id="1156" w:author="Katharina Schleidt" w:date="2021-10-27T11:46:00Z">
        <w:r w:rsidRPr="007E6763">
          <w:rPr>
            <w:b w:val="0"/>
            <w:bCs/>
            <w:rPrChange w:id="1157" w:author="Katharina Schleidt" w:date="2021-10-27T12:24:00Z">
              <w:rPr>
                <w:b w:val="0"/>
                <w:bCs/>
                <w:sz w:val="20"/>
                <w:szCs w:val="20"/>
              </w:rPr>
            </w:rPrChange>
          </w:rPr>
          <w:t>object that is representative of a concept, real-world object or phenomenon.</w:t>
        </w:r>
      </w:ins>
    </w:p>
    <w:p w14:paraId="33D83E45" w14:textId="77777777" w:rsidR="00C17554" w:rsidRPr="007E6763" w:rsidRDefault="00C17554" w:rsidP="00C17554">
      <w:pPr>
        <w:pStyle w:val="Terms"/>
        <w:rPr>
          <w:ins w:id="1158" w:author="Katharina Schleidt" w:date="2021-10-27T11:46:00Z"/>
        </w:rPr>
      </w:pPr>
    </w:p>
    <w:p w14:paraId="09D99963" w14:textId="613C6FA9" w:rsidR="00C17554" w:rsidRDefault="009F4EF1" w:rsidP="00C17554">
      <w:pPr>
        <w:pStyle w:val="TermNum"/>
        <w:rPr>
          <w:ins w:id="1159" w:author="Katharina Schleidt" w:date="2021-10-27T11:46:00Z"/>
        </w:rPr>
      </w:pPr>
      <w:ins w:id="1160" w:author="Katharina Schleidt" w:date="2021-10-27T12:17:00Z">
        <w:r>
          <w:t>3.</w:t>
        </w:r>
      </w:ins>
      <w:ins w:id="1161" w:author="Katharina Schleidt" w:date="2021-10-27T11:49:00Z">
        <w:r w:rsidR="00CC2EE6">
          <w:t>21</w:t>
        </w:r>
      </w:ins>
    </w:p>
    <w:p w14:paraId="7BDE26E7" w14:textId="77777777" w:rsidR="00C17554" w:rsidRDefault="00C17554" w:rsidP="00C17554">
      <w:pPr>
        <w:pStyle w:val="TermNum"/>
        <w:rPr>
          <w:ins w:id="1162" w:author="Katharina Schleidt" w:date="2021-10-27T11:46:00Z"/>
        </w:rPr>
      </w:pPr>
      <w:ins w:id="1163" w:author="Katharina Schleidt" w:date="2021-10-27T11:46:00Z">
        <w:r w:rsidRPr="004420BE">
          <w:t xml:space="preserve">Sampler </w:t>
        </w:r>
      </w:ins>
    </w:p>
    <w:p w14:paraId="1487781D" w14:textId="05CF288D" w:rsidR="00C17554" w:rsidRPr="007E6763" w:rsidRDefault="00C17554" w:rsidP="00C17554">
      <w:pPr>
        <w:pStyle w:val="Terms"/>
        <w:rPr>
          <w:ins w:id="1164" w:author="Katharina Schleidt" w:date="2021-10-27T11:46:00Z"/>
          <w:b w:val="0"/>
          <w:bCs/>
        </w:rPr>
      </w:pPr>
      <w:ins w:id="1165" w:author="Katharina Schleidt" w:date="2021-10-27T11:46:00Z">
        <w:r w:rsidRPr="007E6763">
          <w:rPr>
            <w:b w:val="0"/>
            <w:bCs/>
            <w:rPrChange w:id="1166" w:author="Katharina Schleidt" w:date="2021-10-27T12:24:00Z">
              <w:rPr>
                <w:b w:val="0"/>
                <w:bCs/>
                <w:sz w:val="20"/>
                <w:szCs w:val="20"/>
              </w:rPr>
            </w:rPrChange>
          </w:rPr>
          <w:t>device or entity (including humans) that is used by, or implements, a sampling procedure to create or transform one or more sample(s).</w:t>
        </w:r>
      </w:ins>
    </w:p>
    <w:p w14:paraId="293C20FA" w14:textId="77777777" w:rsidR="00C17554" w:rsidRPr="007E6763" w:rsidRDefault="00C17554">
      <w:pPr>
        <w:pStyle w:val="Terms"/>
        <w:pPrChange w:id="1167" w:author="Katharina Schleidt" w:date="2021-10-27T11:45:00Z">
          <w:pPr>
            <w:pStyle w:val="TermNum"/>
          </w:pPr>
        </w:pPrChange>
      </w:pPr>
    </w:p>
    <w:p w14:paraId="2E2B384D" w14:textId="6C69B40D" w:rsidR="00F902C0" w:rsidRDefault="00F902C0" w:rsidP="00F902C0">
      <w:pPr>
        <w:pStyle w:val="TermNum"/>
      </w:pPr>
      <w:del w:id="1168" w:author="Katharina Schleidt" w:date="2021-10-27T12:17:00Z">
        <w:r w:rsidDel="009F4EF1">
          <w:delText>3.1.</w:delText>
        </w:r>
      </w:del>
      <w:ins w:id="1169" w:author="Katharina Schleidt" w:date="2021-10-27T12:17:00Z">
        <w:r w:rsidR="009F4EF1">
          <w:t>3.</w:t>
        </w:r>
      </w:ins>
      <w:del w:id="1170" w:author="Katharina Schleidt" w:date="2021-10-27T11:49:00Z">
        <w:r w:rsidDel="00CC2EE6">
          <w:delText>15</w:delText>
        </w:r>
      </w:del>
      <w:ins w:id="1171"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172" w:author="Katharina Schleidt" w:date="2021-10-27T11:47:00Z"/>
        </w:rPr>
      </w:pPr>
    </w:p>
    <w:p w14:paraId="146D62ED" w14:textId="7547D920" w:rsidR="00C17554" w:rsidRDefault="009F4EF1" w:rsidP="00C17554">
      <w:pPr>
        <w:pStyle w:val="TermNum"/>
        <w:rPr>
          <w:ins w:id="1173" w:author="Katharina Schleidt" w:date="2021-10-27T11:47:00Z"/>
        </w:rPr>
      </w:pPr>
      <w:ins w:id="1174" w:author="Katharina Schleidt" w:date="2021-10-27T12:17:00Z">
        <w:r>
          <w:t>3.</w:t>
        </w:r>
      </w:ins>
      <w:ins w:id="1175" w:author="Katharina Schleidt" w:date="2021-10-27T11:49:00Z">
        <w:r w:rsidR="00CC2EE6">
          <w:t>23</w:t>
        </w:r>
      </w:ins>
    </w:p>
    <w:p w14:paraId="4378E1C2" w14:textId="77777777" w:rsidR="00C17554" w:rsidRDefault="00C17554" w:rsidP="00C17554">
      <w:pPr>
        <w:pStyle w:val="TermNum"/>
        <w:rPr>
          <w:ins w:id="1176" w:author="Katharina Schleidt" w:date="2021-10-27T11:47:00Z"/>
        </w:rPr>
      </w:pPr>
      <w:ins w:id="1177" w:author="Katharina Schleidt" w:date="2021-10-27T11:47:00Z">
        <w:r w:rsidRPr="004420BE">
          <w:t xml:space="preserve">Ultimate feature-of-interest </w:t>
        </w:r>
      </w:ins>
    </w:p>
    <w:p w14:paraId="0F79AA25" w14:textId="05A04397" w:rsidR="00C17554" w:rsidRDefault="00C17554" w:rsidP="00C17554">
      <w:pPr>
        <w:pStyle w:val="TermNum"/>
        <w:rPr>
          <w:ins w:id="1178" w:author="Katharina Schleidt" w:date="2021-10-27T11:47:00Z"/>
          <w:b w:val="0"/>
          <w:bCs/>
        </w:rPr>
      </w:pPr>
      <w:ins w:id="1179" w:author="Katharina Schleidt" w:date="2021-10-27T11:47:00Z">
        <w:r w:rsidRPr="00F902C0">
          <w:rPr>
            <w:b w:val="0"/>
            <w:bCs/>
          </w:rPr>
          <w:t>entity that is ultimately of interest in the act of observing.</w:t>
        </w:r>
      </w:ins>
    </w:p>
    <w:p w14:paraId="4980F8AD" w14:textId="77777777" w:rsidR="00C17554" w:rsidRPr="005B21D1" w:rsidRDefault="00C17554" w:rsidP="00C17554">
      <w:pPr>
        <w:pStyle w:val="Terms"/>
        <w:rPr>
          <w:ins w:id="1180" w:author="Katharina Schleidt" w:date="2021-10-27T11:47:00Z"/>
        </w:rPr>
      </w:pPr>
    </w:p>
    <w:p w14:paraId="73D0D744" w14:textId="77777777" w:rsidR="00C17554" w:rsidRPr="00D27584" w:rsidRDefault="00C17554" w:rsidP="00C17554">
      <w:pPr>
        <w:pStyle w:val="Terms"/>
        <w:rPr>
          <w:ins w:id="1181" w:author="Katharina Schleidt" w:date="2021-10-27T11:47:00Z"/>
          <w:b w:val="0"/>
          <w:bCs/>
        </w:rPr>
      </w:pPr>
      <w:ins w:id="1182"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pPr>
        <w:pStyle w:val="Terms"/>
        <w:pPrChange w:id="1183" w:author="Katharina Schleidt" w:date="2021-10-27T11:47:00Z">
          <w:pPr>
            <w:pStyle w:val="TermNum"/>
          </w:pPr>
        </w:pPrChange>
      </w:pPr>
    </w:p>
    <w:p w14:paraId="04352D23" w14:textId="1C3898A1" w:rsidR="00AB64D8" w:rsidRDefault="00AB64D8" w:rsidP="00AB64D8">
      <w:pPr>
        <w:pStyle w:val="TermNum"/>
      </w:pPr>
      <w:del w:id="1184" w:author="Katharina Schleidt" w:date="2021-10-27T12:17:00Z">
        <w:r w:rsidDel="009F4EF1">
          <w:delText>3.1.</w:delText>
        </w:r>
      </w:del>
      <w:ins w:id="1185" w:author="Katharina Schleidt" w:date="2021-10-27T12:17:00Z">
        <w:r w:rsidR="009F4EF1">
          <w:t>3.</w:t>
        </w:r>
      </w:ins>
      <w:del w:id="1186" w:author="Katharina Schleidt" w:date="2021-10-27T11:49:00Z">
        <w:r w:rsidDel="00CC2EE6">
          <w:delText>16</w:delText>
        </w:r>
      </w:del>
      <w:ins w:id="1187"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2FF39DAD" w:rsidR="00F02BC7" w:rsidRDefault="00D43E04">
      <w:pPr>
        <w:pStyle w:val="TermNum"/>
      </w:pPr>
      <w:del w:id="1188" w:author="Katharina Schleidt" w:date="2021-10-27T12:17:00Z">
        <w:r w:rsidDel="009F4EF1">
          <w:delText>3</w:delText>
        </w:r>
        <w:r w:rsidR="004420BE" w:rsidDel="009F4EF1">
          <w:delText>.1</w:delText>
        </w:r>
        <w:r w:rsidR="00F02BC7" w:rsidDel="009F4EF1">
          <w:delText>.</w:delText>
        </w:r>
      </w:del>
      <w:ins w:id="1189" w:author="Katharina Schleidt" w:date="2021-10-27T12:17:00Z">
        <w:r w:rsidR="009F4EF1">
          <w:t>3.</w:t>
        </w:r>
      </w:ins>
      <w:del w:id="1190" w:author="Katharina Schleidt" w:date="2021-10-27T11:49:00Z">
        <w:r w:rsidR="00F02BC7" w:rsidDel="00CC2EE6">
          <w:delText>1</w:delText>
        </w:r>
        <w:r w:rsidR="00F902C0" w:rsidDel="00CC2EE6">
          <w:delText>6</w:delText>
        </w:r>
      </w:del>
      <w:ins w:id="1191"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Titre2"/>
        <w:rPr>
          <w:del w:id="1192" w:author="Katharina Schleidt" w:date="2021-10-27T11:50:00Z"/>
        </w:rPr>
      </w:pPr>
      <w:bookmarkStart w:id="1193" w:name="_Toc72768831"/>
      <w:bookmarkStart w:id="1194" w:name="_Toc72768832"/>
      <w:bookmarkStart w:id="1195" w:name="_Toc72768833"/>
      <w:bookmarkStart w:id="1196" w:name="_Toc72768834"/>
      <w:bookmarkStart w:id="1197" w:name="_Toc72768835"/>
      <w:bookmarkStart w:id="1198" w:name="_Toc72768836"/>
      <w:bookmarkStart w:id="1199" w:name="_Toc72768837"/>
      <w:bookmarkStart w:id="1200" w:name="_Toc72768838"/>
      <w:bookmarkStart w:id="1201" w:name="_Toc72768839"/>
      <w:bookmarkStart w:id="1202" w:name="_Toc72768840"/>
      <w:bookmarkStart w:id="1203" w:name="_Toc72768841"/>
      <w:bookmarkStart w:id="1204" w:name="_Toc72768842"/>
      <w:bookmarkStart w:id="1205" w:name="_Toc72768843"/>
      <w:bookmarkStart w:id="1206" w:name="_Toc72768844"/>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del w:id="1207" w:author="Katharina Schleidt" w:date="2021-10-27T11:50:00Z">
        <w:r w:rsidDel="00CC2EE6">
          <w:delText xml:space="preserve">Internal </w:delText>
        </w:r>
        <w:r w:rsidRPr="00F02BC7" w:rsidDel="00CC2EE6">
          <w:delText xml:space="preserve">Terms and definitions </w:delText>
        </w:r>
      </w:del>
    </w:p>
    <w:p w14:paraId="7E85B52D" w14:textId="7EA518D3" w:rsidR="004420BE" w:rsidDel="00CC2EE6" w:rsidRDefault="004420BE" w:rsidP="004420BE">
      <w:pPr>
        <w:pStyle w:val="TermNum"/>
        <w:rPr>
          <w:del w:id="1208" w:author="Katharina Schleidt" w:date="2021-10-27T11:50:00Z"/>
        </w:rPr>
      </w:pPr>
      <w:bookmarkStart w:id="1209" w:name="_Hlk86227474"/>
      <w:del w:id="1210" w:author="Katharina Schleidt" w:date="2021-10-27T11:50:00Z">
        <w:r w:rsidDel="00CC2EE6">
          <w:delText>3.2.1</w:delText>
        </w:r>
      </w:del>
    </w:p>
    <w:p w14:paraId="0751E9E7" w14:textId="5193FF4F" w:rsidR="004420BE" w:rsidDel="00CC2EE6" w:rsidRDefault="004420BE" w:rsidP="004420BE">
      <w:pPr>
        <w:pStyle w:val="TermNum"/>
        <w:rPr>
          <w:del w:id="1211" w:author="Katharina Schleidt" w:date="2021-10-27T11:50:00Z"/>
        </w:rPr>
      </w:pPr>
      <w:del w:id="1212"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1213" w:author="Katharina Schleidt" w:date="2021-10-27T11:50:00Z"/>
          <w:b w:val="0"/>
          <w:bCs/>
        </w:rPr>
      </w:pPr>
      <w:del w:id="1214"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121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1216"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1217" w:author="Katharina Schleidt" w:date="2021-10-27T11:50:00Z"/>
        </w:rPr>
      </w:pPr>
    </w:p>
    <w:p w14:paraId="65DAEDCD" w14:textId="7BE7BA84" w:rsidR="004420BE" w:rsidDel="00CC2EE6" w:rsidRDefault="004420BE" w:rsidP="004420BE">
      <w:pPr>
        <w:pStyle w:val="TermNum"/>
        <w:rPr>
          <w:del w:id="1218" w:author="Katharina Schleidt" w:date="2021-10-27T11:50:00Z"/>
        </w:rPr>
      </w:pPr>
      <w:del w:id="1219" w:author="Katharina Schleidt" w:date="2021-10-27T11:50:00Z">
        <w:r w:rsidDel="00CC2EE6">
          <w:delText>3.2.2</w:delText>
        </w:r>
      </w:del>
    </w:p>
    <w:p w14:paraId="5E75B5EF" w14:textId="73A7280A" w:rsidR="004420BE" w:rsidDel="00CC2EE6" w:rsidRDefault="004420BE" w:rsidP="004420BE">
      <w:pPr>
        <w:pStyle w:val="TermNum"/>
        <w:rPr>
          <w:del w:id="1220" w:author="Katharina Schleidt" w:date="2021-10-27T11:50:00Z"/>
        </w:rPr>
      </w:pPr>
      <w:del w:id="1221"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1222" w:author="Katharina Schleidt" w:date="2021-10-27T11:50:00Z"/>
          <w:b w:val="0"/>
          <w:bCs/>
          <w:sz w:val="20"/>
          <w:szCs w:val="20"/>
        </w:rPr>
      </w:pPr>
      <w:del w:id="1223"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1224" w:author="Katharina Schleidt" w:date="2021-10-27T11:50:00Z"/>
          <w:sz w:val="20"/>
          <w:szCs w:val="20"/>
          <w:rPrChange w:id="1225" w:author="Katharina Schleidt" w:date="2021-10-27T11:43:00Z">
            <w:rPr>
              <w:del w:id="1226" w:author="Katharina Schleidt" w:date="2021-10-27T11:50:00Z"/>
            </w:rPr>
          </w:rPrChange>
        </w:rPr>
      </w:pPr>
    </w:p>
    <w:p w14:paraId="6C021301" w14:textId="24FF4FD8" w:rsidR="00F902C0" w:rsidRPr="00C17554" w:rsidDel="00CC2EE6" w:rsidRDefault="00D11429" w:rsidP="005B21D1">
      <w:pPr>
        <w:pStyle w:val="Definition"/>
        <w:rPr>
          <w:del w:id="1227" w:author="Katharina Schleidt" w:date="2021-10-27T11:50:00Z"/>
          <w:b/>
          <w:sz w:val="20"/>
          <w:szCs w:val="20"/>
          <w:rPrChange w:id="1228" w:author="Katharina Schleidt" w:date="2021-10-27T11:43:00Z">
            <w:rPr>
              <w:del w:id="1229" w:author="Katharina Schleidt" w:date="2021-10-27T11:50:00Z"/>
              <w:b/>
            </w:rPr>
          </w:rPrChange>
        </w:rPr>
      </w:pPr>
      <w:del w:id="1230" w:author="Katharina Schleidt" w:date="2021-10-27T11:50:00Z">
        <w:r w:rsidRPr="00C17554" w:rsidDel="00CC2EE6">
          <w:rPr>
            <w:sz w:val="20"/>
            <w:szCs w:val="20"/>
            <w:rPrChange w:id="1231" w:author="Katharina Schleidt" w:date="2021-10-27T11:43:00Z">
              <w:rPr/>
            </w:rPrChange>
          </w:rPr>
          <w:delText>NOTE</w:delText>
        </w:r>
        <w:r w:rsidR="00F902C0" w:rsidRPr="00C17554" w:rsidDel="00CC2EE6">
          <w:rPr>
            <w:sz w:val="20"/>
            <w:szCs w:val="20"/>
            <w:rPrChange w:id="1232" w:author="Katharina Schleidt" w:date="2021-10-27T11:43:00Z">
              <w:rPr/>
            </w:rPrChange>
          </w:rPr>
          <w:delText xml:space="preserve">: </w:delText>
        </w:r>
      </w:del>
      <w:del w:id="1233" w:author="Katharina Schleidt" w:date="2021-10-10T18:36:00Z">
        <w:r w:rsidR="00F902C0" w:rsidRPr="00C17554" w:rsidDel="00466170">
          <w:rPr>
            <w:sz w:val="20"/>
            <w:szCs w:val="20"/>
            <w:rPrChange w:id="1234"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1235" w:author="Katharina Schleidt" w:date="2021-10-27T11:50:00Z"/>
        </w:rPr>
      </w:pPr>
    </w:p>
    <w:p w14:paraId="13EC22CD" w14:textId="750EFF52" w:rsidR="004420BE" w:rsidDel="00CC2EE6" w:rsidRDefault="004420BE" w:rsidP="004420BE">
      <w:pPr>
        <w:pStyle w:val="TermNum"/>
        <w:rPr>
          <w:del w:id="1236" w:author="Katharina Schleidt" w:date="2021-10-27T11:50:00Z"/>
        </w:rPr>
      </w:pPr>
      <w:del w:id="1237" w:author="Katharina Schleidt" w:date="2021-10-27T11:50:00Z">
        <w:r w:rsidDel="00CC2EE6">
          <w:delText>3.2.3</w:delText>
        </w:r>
      </w:del>
    </w:p>
    <w:p w14:paraId="64FFD9E1" w14:textId="6C172DEC" w:rsidR="004420BE" w:rsidDel="00CC2EE6" w:rsidRDefault="004420BE" w:rsidP="004420BE">
      <w:pPr>
        <w:pStyle w:val="TermNum"/>
        <w:rPr>
          <w:del w:id="1238" w:author="Katharina Schleidt" w:date="2021-10-27T11:50:00Z"/>
        </w:rPr>
      </w:pPr>
      <w:del w:id="1239"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1240" w:author="Katharina Schleidt" w:date="2021-10-27T11:50:00Z"/>
          <w:b w:val="0"/>
          <w:bCs/>
        </w:rPr>
      </w:pPr>
      <w:del w:id="1241"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1242" w:author="Katharina Schleidt" w:date="2021-10-27T11:50:00Z"/>
        </w:rPr>
      </w:pPr>
    </w:p>
    <w:p w14:paraId="1FD57B59" w14:textId="3FF91482" w:rsidR="004420BE" w:rsidDel="00CC2EE6" w:rsidRDefault="004420BE" w:rsidP="004420BE">
      <w:pPr>
        <w:pStyle w:val="TermNum"/>
        <w:rPr>
          <w:del w:id="1243" w:author="Katharina Schleidt" w:date="2021-10-27T11:50:00Z"/>
        </w:rPr>
      </w:pPr>
      <w:del w:id="1244"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1245" w:author="Katharina Schleidt" w:date="2021-10-27T11:50:00Z"/>
        </w:rPr>
      </w:pPr>
      <w:del w:id="1246"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1247" w:author="Katharina Schleidt" w:date="2021-10-27T11:50:00Z"/>
          <w:b w:val="0"/>
          <w:bCs/>
        </w:rPr>
      </w:pPr>
      <w:del w:id="1248"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1249" w:author="Katharina Schleidt" w:date="2021-10-27T11:50:00Z"/>
        </w:rPr>
      </w:pPr>
    </w:p>
    <w:p w14:paraId="055EEBFF" w14:textId="6ED1EA9F" w:rsidR="004420BE" w:rsidDel="00CC2EE6" w:rsidRDefault="004420BE" w:rsidP="004420BE">
      <w:pPr>
        <w:pStyle w:val="TermNum"/>
        <w:rPr>
          <w:del w:id="1250" w:author="Katharina Schleidt" w:date="2021-10-27T11:50:00Z"/>
        </w:rPr>
      </w:pPr>
      <w:del w:id="1251"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1252" w:author="Katharina Schleidt" w:date="2021-10-27T11:50:00Z"/>
        </w:rPr>
      </w:pPr>
      <w:del w:id="1253"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1254" w:author="Katharina Schleidt" w:date="2021-10-27T11:50:00Z"/>
          <w:b w:val="0"/>
          <w:bCs/>
        </w:rPr>
      </w:pPr>
      <w:del w:id="1255"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1256" w:author="Katharina Schleidt" w:date="2021-10-27T11:50:00Z"/>
        </w:rPr>
      </w:pPr>
    </w:p>
    <w:p w14:paraId="4B8A0EC5" w14:textId="617D8740" w:rsidR="004420BE" w:rsidDel="00CC2EE6" w:rsidRDefault="004420BE" w:rsidP="004420BE">
      <w:pPr>
        <w:pStyle w:val="TermNum"/>
        <w:rPr>
          <w:del w:id="1257" w:author="Katharina Schleidt" w:date="2021-10-27T11:50:00Z"/>
        </w:rPr>
      </w:pPr>
      <w:del w:id="1258"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1259" w:author="Katharina Schleidt" w:date="2021-10-27T11:50:00Z"/>
        </w:rPr>
      </w:pPr>
      <w:del w:id="1260"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1261" w:author="Katharina Schleidt" w:date="2021-10-27T11:50:00Z"/>
          <w:b w:val="0"/>
          <w:bCs/>
        </w:rPr>
      </w:pPr>
      <w:del w:id="1262"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1263" w:author="Katharina Schleidt" w:date="2021-10-27T11:50:00Z"/>
        </w:rPr>
      </w:pPr>
    </w:p>
    <w:p w14:paraId="77C6BEA1" w14:textId="2EB49313" w:rsidR="004420BE" w:rsidDel="00CC2EE6" w:rsidRDefault="004420BE" w:rsidP="004420BE">
      <w:pPr>
        <w:pStyle w:val="TermNum"/>
        <w:rPr>
          <w:del w:id="1264" w:author="Katharina Schleidt" w:date="2021-10-27T11:50:00Z"/>
        </w:rPr>
      </w:pPr>
      <w:del w:id="1265"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1266" w:author="Katharina Schleidt" w:date="2021-10-27T11:50:00Z"/>
        </w:rPr>
      </w:pPr>
      <w:del w:id="1267"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1268" w:author="Katharina Schleidt" w:date="2021-10-27T11:50:00Z"/>
          <w:b w:val="0"/>
          <w:bCs/>
        </w:rPr>
      </w:pPr>
      <w:del w:id="1269"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1270" w:author="Katharina Schleidt" w:date="2021-10-27T11:50:00Z"/>
        </w:rPr>
      </w:pPr>
    </w:p>
    <w:p w14:paraId="30976CC4" w14:textId="4D1C2F65" w:rsidR="00F902C0" w:rsidRPr="005B21D1" w:rsidDel="00CC2EE6" w:rsidRDefault="00F902C0" w:rsidP="00F902C0">
      <w:pPr>
        <w:pStyle w:val="Terms"/>
        <w:rPr>
          <w:del w:id="1271" w:author="Katharina Schleidt" w:date="2021-10-27T11:50:00Z"/>
          <w:b w:val="0"/>
          <w:bCs/>
        </w:rPr>
      </w:pPr>
      <w:del w:id="1272"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1273" w:author="Katharina Schleidt" w:date="2021-10-27T11:50:00Z"/>
        </w:rPr>
      </w:pPr>
    </w:p>
    <w:p w14:paraId="5BE54703" w14:textId="6C12A9A4" w:rsidR="004420BE" w:rsidDel="00CC2EE6" w:rsidRDefault="004420BE" w:rsidP="004420BE">
      <w:pPr>
        <w:pStyle w:val="TermNum"/>
        <w:rPr>
          <w:del w:id="1274" w:author="Katharina Schleidt" w:date="2021-10-27T11:50:00Z"/>
        </w:rPr>
      </w:pPr>
      <w:del w:id="1275"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1276" w:author="Katharina Schleidt" w:date="2021-10-27T11:50:00Z"/>
        </w:rPr>
      </w:pPr>
      <w:del w:id="1277"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1278" w:author="Katharina Schleidt" w:date="2021-10-27T11:50:00Z"/>
          <w:b w:val="0"/>
          <w:bCs/>
        </w:rPr>
      </w:pPr>
      <w:del w:id="1279"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1280" w:author="Katharina Schleidt" w:date="2021-10-27T11:50:00Z"/>
        </w:rPr>
      </w:pPr>
    </w:p>
    <w:p w14:paraId="33C53BB8" w14:textId="26BC0BDF" w:rsidR="00F902C0" w:rsidRPr="00D27584" w:rsidDel="00CC2EE6" w:rsidRDefault="00F902C0" w:rsidP="00F902C0">
      <w:pPr>
        <w:pStyle w:val="Terms"/>
        <w:rPr>
          <w:del w:id="1281" w:author="Katharina Schleidt" w:date="2021-10-27T11:50:00Z"/>
          <w:b w:val="0"/>
          <w:bCs/>
        </w:rPr>
      </w:pPr>
      <w:del w:id="1282"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1283" w:author="Katharina Schleidt" w:date="2021-10-27T11:50:00Z"/>
        </w:rPr>
      </w:pPr>
    </w:p>
    <w:bookmarkEnd w:id="1209"/>
    <w:p w14:paraId="53CA2CF2" w14:textId="4CC43DC8" w:rsidR="00CE109A" w:rsidRPr="00CE109A" w:rsidRDefault="00CE109A">
      <w:pPr>
        <w:tabs>
          <w:tab w:val="clear" w:pos="403"/>
        </w:tabs>
        <w:spacing w:after="0" w:line="240" w:lineRule="auto"/>
        <w:jc w:val="left"/>
        <w:rPr>
          <w:b/>
        </w:rPr>
      </w:pPr>
      <w:r>
        <w:br w:type="page"/>
      </w:r>
    </w:p>
    <w:p w14:paraId="5857F384" w14:textId="79CC3F14" w:rsidR="009F2BE1" w:rsidDel="009F4EF1" w:rsidRDefault="009F2BE1" w:rsidP="001A33D0">
      <w:pPr>
        <w:pStyle w:val="Titre1"/>
        <w:numPr>
          <w:ilvl w:val="0"/>
          <w:numId w:val="1"/>
        </w:numPr>
        <w:tabs>
          <w:tab w:val="clear" w:pos="432"/>
        </w:tabs>
        <w:ind w:left="0" w:firstLine="0"/>
        <w:rPr>
          <w:del w:id="1284" w:author="Katharina Schleidt" w:date="2021-10-27T12:19:00Z"/>
        </w:rPr>
      </w:pPr>
      <w:commentRangeStart w:id="1285"/>
      <w:del w:id="1286" w:author="Katharina Schleidt" w:date="2021-10-27T12:19:00Z">
        <w:r w:rsidDel="009F4EF1">
          <w:lastRenderedPageBreak/>
          <w:delText>Conformance</w:delText>
        </w:r>
        <w:commentRangeEnd w:id="1285"/>
        <w:r w:rsidR="009940F8" w:rsidDel="009F4EF1">
          <w:rPr>
            <w:rStyle w:val="Marquedecommentaire"/>
            <w:rFonts w:eastAsia="Calibri"/>
            <w:b w:val="0"/>
            <w:lang w:eastAsia="en-US"/>
          </w:rPr>
          <w:commentReference w:id="1285"/>
        </w:r>
        <w:bookmarkStart w:id="1287" w:name="_Toc86239151"/>
        <w:bookmarkEnd w:id="1287"/>
      </w:del>
    </w:p>
    <w:p w14:paraId="252F3B6A" w14:textId="503EBF8F" w:rsidR="009F2BE1" w:rsidDel="009F4EF1" w:rsidRDefault="009F2BE1" w:rsidP="009F2BE1">
      <w:pPr>
        <w:pStyle w:val="Titre2"/>
        <w:rPr>
          <w:del w:id="1288" w:author="Katharina Schleidt" w:date="2021-10-27T12:19:00Z"/>
        </w:rPr>
      </w:pPr>
      <w:del w:id="1289" w:author="Katharina Schleidt" w:date="2021-10-27T12:19:00Z">
        <w:r w:rsidDel="009F4EF1">
          <w:delText>Overview</w:delText>
        </w:r>
        <w:bookmarkStart w:id="1290" w:name="_Toc86239152"/>
        <w:bookmarkEnd w:id="1290"/>
      </w:del>
    </w:p>
    <w:p w14:paraId="19E5BC18" w14:textId="4080B194" w:rsidR="009F2BE1" w:rsidDel="009F4EF1" w:rsidRDefault="009F2BE1" w:rsidP="009F2BE1">
      <w:pPr>
        <w:rPr>
          <w:del w:id="1291" w:author="Katharina Schleidt" w:date="2021-10-27T12:19:00Z"/>
          <w:lang w:eastAsia="ja-JP"/>
        </w:rPr>
      </w:pPr>
      <w:del w:id="1292" w:author="Katharina Schleidt" w:date="2021-10-27T12:19:00Z">
        <w:r w:rsidDel="009F4EF1">
          <w:rPr>
            <w:lang w:eastAsia="ja-JP"/>
          </w:rPr>
          <w:delText xml:space="preserve">Clauses 7 to 13 of this International Standard use the Unified Modeling Language (UML) to present conceptual schemas for describing Observations. These schemas define conceptual classes that </w:delText>
        </w:r>
        <w:bookmarkStart w:id="1293" w:name="_Toc86239153"/>
        <w:bookmarkEnd w:id="1293"/>
      </w:del>
    </w:p>
    <w:p w14:paraId="1D6D9B92" w14:textId="5DC290F5" w:rsidR="009F2BE1" w:rsidDel="009F4EF1" w:rsidRDefault="009F2BE1" w:rsidP="009F2BE1">
      <w:pPr>
        <w:rPr>
          <w:del w:id="1294" w:author="Katharina Schleidt" w:date="2021-10-27T12:19:00Z"/>
          <w:lang w:eastAsia="ja-JP"/>
        </w:rPr>
      </w:pPr>
      <w:del w:id="1295" w:author="Katharina Schleidt" w:date="2021-10-27T12:19:00Z">
        <w:r w:rsidDel="009F4EF1">
          <w:rPr>
            <w:lang w:eastAsia="ja-JP"/>
          </w:rPr>
          <w:delText>a)</w:delText>
        </w:r>
        <w:r w:rsidDel="009F4EF1">
          <w:rPr>
            <w:lang w:eastAsia="ja-JP"/>
          </w:rPr>
          <w:tab/>
          <w:delText xml:space="preserve">may be considered to comprise a cross-domain application schema, or </w:delText>
        </w:r>
        <w:bookmarkStart w:id="1296" w:name="_Toc86239154"/>
        <w:bookmarkEnd w:id="1296"/>
      </w:del>
    </w:p>
    <w:p w14:paraId="10F5E205" w14:textId="0BD216ED" w:rsidR="009F2BE1" w:rsidDel="009F4EF1" w:rsidRDefault="009F2BE1" w:rsidP="009F2BE1">
      <w:pPr>
        <w:rPr>
          <w:del w:id="1297" w:author="Katharina Schleidt" w:date="2021-10-27T12:19:00Z"/>
          <w:lang w:eastAsia="ja-JP"/>
        </w:rPr>
      </w:pPr>
      <w:del w:id="1298" w:author="Katharina Schleidt" w:date="2021-10-27T12:19:00Z">
        <w:r w:rsidDel="009F4EF1">
          <w:rPr>
            <w:lang w:eastAsia="ja-JP"/>
          </w:rPr>
          <w:delText>b)</w:delText>
        </w:r>
        <w:r w:rsidDel="009F4EF1">
          <w:rPr>
            <w:lang w:eastAsia="ja-JP"/>
          </w:rPr>
          <w:tab/>
          <w:delText>may be used in application schemas, profiles and implementation specifications.</w:delText>
        </w:r>
        <w:bookmarkStart w:id="1299" w:name="_Toc86239155"/>
        <w:bookmarkEnd w:id="1299"/>
      </w:del>
    </w:p>
    <w:p w14:paraId="43EC9336" w14:textId="2775D3FF" w:rsidR="009F2BE1" w:rsidDel="009F4EF1" w:rsidRDefault="009F2BE1" w:rsidP="009F2BE1">
      <w:pPr>
        <w:rPr>
          <w:del w:id="1300" w:author="Katharina Schleidt" w:date="2021-10-27T12:19:00Z"/>
          <w:lang w:eastAsia="ja-JP"/>
        </w:rPr>
      </w:pPr>
      <w:del w:id="1301" w:author="Katharina Schleidt" w:date="2021-10-27T12:19:00Z">
        <w:r w:rsidDel="009F4EF1">
          <w:rPr>
            <w:lang w:eastAsia="ja-JP"/>
          </w:rPr>
          <w:delTex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delText>
        </w:r>
        <w:bookmarkStart w:id="1302" w:name="_Toc86239156"/>
        <w:bookmarkEnd w:id="1302"/>
      </w:del>
    </w:p>
    <w:p w14:paraId="65D85DB3" w14:textId="2E0BCA6E" w:rsidR="009F2BE1" w:rsidDel="009F4EF1" w:rsidRDefault="009F2BE1" w:rsidP="009F2BE1">
      <w:pPr>
        <w:rPr>
          <w:del w:id="1303" w:author="Katharina Schleidt" w:date="2021-10-27T12:19:00Z"/>
          <w:lang w:eastAsia="ja-JP"/>
        </w:rPr>
      </w:pPr>
      <w:del w:id="1304" w:author="Katharina Schleidt" w:date="2021-10-27T12:19:00Z">
        <w:r w:rsidDel="009F4EF1">
          <w:rPr>
            <w:lang w:eastAsia="ja-JP"/>
          </w:rPr>
          <w:delText>The UML model in this International Standard defines conceptual classes</w:delText>
        </w:r>
      </w:del>
      <w:del w:id="1305" w:author="Katharina Schleidt" w:date="2021-07-05T13:57:00Z">
        <w:r w:rsidDel="0058722D">
          <w:rPr>
            <w:lang w:eastAsia="ja-JP"/>
          </w:rPr>
          <w:delText xml:space="preserve">; various </w:delText>
        </w:r>
      </w:del>
      <w:del w:id="1306" w:author="Katharina Schleidt" w:date="2021-10-27T12:19:00Z">
        <w:r w:rsidDel="009F4EF1">
          <w:rPr>
            <w:lang w:eastAsia="ja-JP"/>
          </w:rPr>
          <w:delText>software systems define implementation classes or data structures. All of these reference the same information content. The same name may be used in implementations as in the model, so that types defined in the UML model may be used directly in application schemas.</w:delText>
        </w:r>
        <w:bookmarkStart w:id="1307" w:name="_Toc86239157"/>
        <w:bookmarkEnd w:id="1307"/>
      </w:del>
    </w:p>
    <w:p w14:paraId="219BB3F9" w14:textId="5E066579" w:rsidR="009F2BE1" w:rsidRPr="009F2BE1" w:rsidDel="009F4EF1" w:rsidRDefault="009F2BE1" w:rsidP="009F2BE1">
      <w:pPr>
        <w:rPr>
          <w:del w:id="1308" w:author="Katharina Schleidt" w:date="2021-10-27T12:19:00Z"/>
          <w:lang w:eastAsia="ja-JP"/>
        </w:rPr>
      </w:pPr>
      <w:del w:id="1309" w:author="Katharina Schleidt" w:date="2021-10-27T12:19:00Z">
        <w:r w:rsidDel="009F4EF1">
          <w:rPr>
            <w:lang w:eastAsia="ja-JP"/>
          </w:rPr>
          <w:delText>Annex A defines a set of conformance tests that will support applications whose requirements range from the minimum necessary to define data structures to full object implementation.</w:delText>
        </w:r>
        <w:bookmarkStart w:id="1310" w:name="_Toc86239158"/>
        <w:bookmarkEnd w:id="1310"/>
      </w:del>
    </w:p>
    <w:p w14:paraId="2FF0732A" w14:textId="44CF0964" w:rsidR="009F2BE1" w:rsidDel="009F4EF1" w:rsidRDefault="009F2BE1" w:rsidP="00020E72">
      <w:pPr>
        <w:pStyle w:val="Titre2"/>
        <w:rPr>
          <w:del w:id="1311" w:author="Katharina Schleidt" w:date="2021-10-27T12:19:00Z"/>
        </w:rPr>
      </w:pPr>
      <w:del w:id="1312" w:author="Katharina Schleidt" w:date="2021-10-27T12:19:00Z">
        <w:r w:rsidRPr="009F2BE1" w:rsidDel="009F4EF1">
          <w:delText xml:space="preserve">Conformance classes related to </w:delText>
        </w:r>
        <w:r w:rsidDel="009F4EF1">
          <w:delText>m</w:delText>
        </w:r>
        <w:r w:rsidRPr="009F2BE1" w:rsidDel="009F4EF1">
          <w:delText xml:space="preserve">odels including </w:delText>
        </w:r>
        <w:r w:rsidR="00020E72" w:rsidRPr="00020E72" w:rsidDel="009F4EF1">
          <w:delText xml:space="preserve">Observations, </w:delText>
        </w:r>
      </w:del>
      <w:del w:id="1313" w:author="Katharina Schleidt" w:date="2021-07-05T19:42:00Z">
        <w:r w:rsidR="00020E72" w:rsidRPr="00020E72" w:rsidDel="00116C6C">
          <w:delText xml:space="preserve">measurements </w:delText>
        </w:r>
      </w:del>
      <w:del w:id="1314" w:author="Katharina Schleidt" w:date="2021-10-27T12:19:00Z">
        <w:r w:rsidR="00020E72" w:rsidRPr="00020E72" w:rsidDel="009F4EF1">
          <w:delText xml:space="preserve">and </w:delText>
        </w:r>
      </w:del>
      <w:del w:id="1315" w:author="Katharina Schleidt" w:date="2021-07-05T19:42:00Z">
        <w:r w:rsidR="00020E72" w:rsidRPr="00020E72" w:rsidDel="00116C6C">
          <w:delText>samples</w:delText>
        </w:r>
      </w:del>
      <w:bookmarkStart w:id="1316" w:name="_Toc86239159"/>
      <w:bookmarkEnd w:id="1316"/>
    </w:p>
    <w:p w14:paraId="76166BDC" w14:textId="04769AF3" w:rsidR="009F2BE1" w:rsidDel="009F4EF1" w:rsidRDefault="009F2BE1" w:rsidP="009F2BE1">
      <w:pPr>
        <w:rPr>
          <w:del w:id="1317" w:author="Katharina Schleidt" w:date="2021-10-27T12:19:00Z"/>
          <w:lang w:eastAsia="ja-JP"/>
        </w:rPr>
      </w:pPr>
      <w:del w:id="1318" w:author="Katharina Schleidt" w:date="2021-10-27T12:19:00Z">
        <w:r w:rsidDel="009F4EF1">
          <w:rPr>
            <w:lang w:eastAsia="ja-JP"/>
          </w:rPr>
          <w:delText xml:space="preserve">The conformance rules for Models in general are described </w:delText>
        </w:r>
        <w:r w:rsidRPr="000F4699" w:rsidDel="009F4EF1">
          <w:rPr>
            <w:lang w:eastAsia="ja-JP"/>
          </w:rPr>
          <w:delText>in ISO 19109:2015</w:delText>
        </w:r>
        <w:r w:rsidDel="009F4EF1">
          <w:rPr>
            <w:lang w:eastAsia="ja-JP"/>
          </w:rPr>
          <w:delText xml:space="preserve">. Application Schemas also claiming conformance to this International Standard shall also conform to the rules specified in Clauses 7 to 13 and pass all relevant test cases of the Abstract Test Suite in </w:delText>
        </w:r>
        <w:r w:rsidRPr="000F4699" w:rsidDel="009F4EF1">
          <w:rPr>
            <w:lang w:eastAsia="ja-JP"/>
          </w:rPr>
          <w:delText>Annex A</w:delText>
        </w:r>
        <w:r w:rsidDel="009F4EF1">
          <w:rPr>
            <w:lang w:eastAsia="ja-JP"/>
          </w:rPr>
          <w:delText>.</w:delText>
        </w:r>
        <w:bookmarkStart w:id="1319" w:name="_Toc86239160"/>
        <w:bookmarkEnd w:id="1319"/>
      </w:del>
    </w:p>
    <w:p w14:paraId="11FE4CD3" w14:textId="2F33ABD9" w:rsidR="009F2BE1" w:rsidDel="009F4EF1" w:rsidRDefault="009F2BE1" w:rsidP="009F2BE1">
      <w:pPr>
        <w:rPr>
          <w:del w:id="1320" w:author="Katharina Schleidt" w:date="2021-10-27T12:19:00Z"/>
          <w:lang w:eastAsia="ja-JP"/>
        </w:rPr>
      </w:pPr>
      <w:del w:id="1321" w:author="Katharina Schleidt" w:date="2021-10-27T12:19:00Z">
        <w:r w:rsidDel="009F4EF1">
          <w:rPr>
            <w:lang w:eastAsia="ja-JP"/>
          </w:rPr>
          <w:delText xml:space="preserve">Depending on the characteristics of </w:delText>
        </w:r>
        <w:r w:rsidR="00D5670B" w:rsidDel="009F4EF1">
          <w:rPr>
            <w:lang w:eastAsia="ja-JP"/>
          </w:rPr>
          <w:delText>the implementing model application</w:delText>
        </w:r>
        <w:r w:rsidDel="009F4EF1">
          <w:rPr>
            <w:lang w:eastAsia="ja-JP"/>
          </w:rPr>
          <w:delText xml:space="preserve">, </w:delText>
        </w:r>
        <w:r w:rsidR="00D5670B" w:rsidDel="009F4EF1">
          <w:rPr>
            <w:lang w:eastAsia="ja-JP"/>
          </w:rPr>
          <w:delText>schema or profile,</w:delText>
        </w:r>
        <w:r w:rsidDel="009F4EF1">
          <w:rPr>
            <w:lang w:eastAsia="ja-JP"/>
          </w:rPr>
          <w:delText xml:space="preserve"> </w:delText>
        </w:r>
        <w:r w:rsidR="00D5670B" w:rsidDel="009F4EF1">
          <w:rPr>
            <w:lang w:eastAsia="ja-JP"/>
          </w:rPr>
          <w:delText xml:space="preserve">one or more of the </w:delText>
        </w:r>
        <w:r w:rsidR="00AF32F1" w:rsidDel="009F4EF1">
          <w:rPr>
            <w:lang w:eastAsia="ja-JP"/>
          </w:rPr>
          <w:delText xml:space="preserve">declared </w:delText>
        </w:r>
        <w:r w:rsidDel="009F4EF1">
          <w:rPr>
            <w:lang w:eastAsia="ja-JP"/>
          </w:rPr>
          <w:delText xml:space="preserve">conformance classes </w:delText>
        </w:r>
        <w:r w:rsidR="00D5670B" w:rsidDel="009F4EF1">
          <w:rPr>
            <w:lang w:eastAsia="ja-JP"/>
          </w:rPr>
          <w:delText xml:space="preserve">can be chosen for </w:delText>
        </w:r>
        <w:r w:rsidR="00AF32F1" w:rsidDel="009F4EF1">
          <w:rPr>
            <w:lang w:eastAsia="ja-JP"/>
          </w:rPr>
          <w:delText xml:space="preserve">fine-grained </w:delText>
        </w:r>
        <w:r w:rsidR="00020E72" w:rsidRPr="00020E72" w:rsidDel="009F4EF1">
          <w:rPr>
            <w:lang w:eastAsia="ja-JP"/>
          </w:rPr>
          <w:delText xml:space="preserve">Observations, </w:delText>
        </w:r>
      </w:del>
      <w:del w:id="1322" w:author="Katharina Schleidt" w:date="2021-07-05T13:57:00Z">
        <w:r w:rsidR="00020E72" w:rsidRPr="00020E72" w:rsidDel="0058722D">
          <w:rPr>
            <w:lang w:eastAsia="ja-JP"/>
          </w:rPr>
          <w:delText xml:space="preserve">measurements </w:delText>
        </w:r>
      </w:del>
      <w:del w:id="1323" w:author="Katharina Schleidt" w:date="2021-10-27T12:19:00Z">
        <w:r w:rsidR="00020E72" w:rsidRPr="00020E72" w:rsidDel="009F4EF1">
          <w:rPr>
            <w:lang w:eastAsia="ja-JP"/>
          </w:rPr>
          <w:delText xml:space="preserve">and </w:delText>
        </w:r>
      </w:del>
      <w:del w:id="1324" w:author="Katharina Schleidt" w:date="2021-07-05T13:57:00Z">
        <w:r w:rsidR="00020E72" w:rsidRPr="00020E72" w:rsidDel="0058722D">
          <w:rPr>
            <w:lang w:eastAsia="ja-JP"/>
          </w:rPr>
          <w:delText>samples</w:delText>
        </w:r>
        <w:r w:rsidR="00020E72" w:rsidDel="0058722D">
          <w:rPr>
            <w:lang w:eastAsia="ja-JP"/>
          </w:rPr>
          <w:delText xml:space="preserve"> </w:delText>
        </w:r>
      </w:del>
      <w:del w:id="1325" w:author="Katharina Schleidt" w:date="2021-10-27T12:19:00Z">
        <w:r w:rsidR="00D5670B" w:rsidDel="009F4EF1">
          <w:rPr>
            <w:lang w:eastAsia="ja-JP"/>
          </w:rPr>
          <w:delText>conformance</w:delText>
        </w:r>
        <w:r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_Ref53002413 \h </w:delInstrText>
        </w:r>
        <w:r w:rsidR="00D471BA" w:rsidDel="009F4EF1">
          <w:rPr>
            <w:lang w:eastAsia="ja-JP"/>
          </w:rPr>
        </w:r>
        <w:r w:rsidR="00D471BA" w:rsidDel="009F4EF1">
          <w:rPr>
            <w:lang w:eastAsia="ja-JP"/>
          </w:rPr>
          <w:fldChar w:fldCharType="separate"/>
        </w:r>
        <w:r w:rsidR="00821F18" w:rsidRPr="00740AD6" w:rsidDel="009F4EF1">
          <w:rPr>
            <w:b/>
            <w:bCs/>
            <w:sz w:val="20"/>
            <w:szCs w:val="20"/>
          </w:rPr>
          <w:delText xml:space="preserve">Table  </w:delText>
        </w:r>
        <w:r w:rsidR="00821F18" w:rsidDel="009F4EF1">
          <w:rPr>
            <w:b/>
            <w:bCs/>
            <w:noProof/>
            <w:sz w:val="20"/>
            <w:szCs w:val="20"/>
          </w:rPr>
          <w:delText>1</w:delText>
        </w:r>
        <w:r w:rsidR="00D471BA" w:rsidDel="009F4EF1">
          <w:rPr>
            <w:lang w:eastAsia="ja-JP"/>
          </w:rPr>
          <w:fldChar w:fldCharType="end"/>
        </w:r>
        <w:r w:rsidR="00D5670B" w:rsidDel="009F4EF1">
          <w:rPr>
            <w:lang w:eastAsia="ja-JP"/>
          </w:rPr>
          <w:delText>,</w:delText>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_Ref52472075 \h </w:delInstrText>
        </w:r>
        <w:r w:rsidR="00D471BA" w:rsidDel="009F4EF1">
          <w:rPr>
            <w:lang w:eastAsia="ja-JP"/>
          </w:rPr>
        </w:r>
        <w:r w:rsidR="00D471BA" w:rsidDel="009F4EF1">
          <w:rPr>
            <w:lang w:eastAsia="ja-JP"/>
          </w:rPr>
          <w:fldChar w:fldCharType="separate"/>
        </w:r>
        <w:r w:rsidR="00821F18" w:rsidRPr="0087292F" w:rsidDel="009F4EF1">
          <w:rPr>
            <w:b/>
            <w:bCs/>
            <w:sz w:val="20"/>
            <w:szCs w:val="20"/>
          </w:rPr>
          <w:delText xml:space="preserve">Table </w:delText>
        </w:r>
        <w:r w:rsidR="00821F18" w:rsidDel="009F4EF1">
          <w:rPr>
            <w:b/>
            <w:bCs/>
            <w:noProof/>
            <w:sz w:val="20"/>
            <w:szCs w:val="20"/>
          </w:rPr>
          <w:delText>2</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_Ref52472084 \h </w:delInstrText>
        </w:r>
        <w:r w:rsidR="00D471BA" w:rsidDel="009F4EF1">
          <w:rPr>
            <w:lang w:eastAsia="ja-JP"/>
          </w:rPr>
        </w:r>
        <w:r w:rsidR="00D471BA" w:rsidDel="009F4EF1">
          <w:rPr>
            <w:lang w:eastAsia="ja-JP"/>
          </w:rPr>
          <w:fldChar w:fldCharType="separate"/>
        </w:r>
        <w:r w:rsidR="00821F18" w:rsidRPr="001A72C4" w:rsidDel="009F4EF1">
          <w:rPr>
            <w:b/>
            <w:bCs/>
            <w:sz w:val="20"/>
            <w:szCs w:val="20"/>
          </w:rPr>
          <w:delText xml:space="preserve">Table </w:delText>
        </w:r>
        <w:r w:rsidR="00821F18" w:rsidDel="009F4EF1">
          <w:rPr>
            <w:b/>
            <w:bCs/>
            <w:noProof/>
            <w:sz w:val="20"/>
            <w:szCs w:val="20"/>
          </w:rPr>
          <w:delText>3</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_Ref52472091 \h </w:delInstrText>
        </w:r>
        <w:r w:rsidR="00D471BA" w:rsidDel="009F4EF1">
          <w:rPr>
            <w:lang w:eastAsia="ja-JP"/>
          </w:rPr>
        </w:r>
        <w:r w:rsidR="00D471BA" w:rsidDel="009F4EF1">
          <w:rPr>
            <w:lang w:eastAsia="ja-JP"/>
          </w:rPr>
          <w:fldChar w:fldCharType="separate"/>
        </w:r>
        <w:r w:rsidR="00821F18" w:rsidRPr="00A5522C" w:rsidDel="009F4EF1">
          <w:rPr>
            <w:b/>
            <w:bCs/>
            <w:sz w:val="20"/>
            <w:szCs w:val="20"/>
          </w:rPr>
          <w:delText xml:space="preserve">Table </w:delText>
        </w:r>
        <w:r w:rsidR="00821F18" w:rsidDel="009F4EF1">
          <w:rPr>
            <w:b/>
            <w:bCs/>
            <w:noProof/>
            <w:sz w:val="20"/>
            <w:szCs w:val="20"/>
          </w:rPr>
          <w:delText>4</w:delText>
        </w:r>
        <w:r w:rsidR="00D471BA" w:rsidDel="009F4EF1">
          <w:rPr>
            <w:lang w:eastAsia="ja-JP"/>
          </w:rPr>
          <w:fldChar w:fldCharType="end"/>
        </w:r>
        <w:r w:rsidR="00D471BA" w:rsidDel="009F4EF1">
          <w:rPr>
            <w:lang w:eastAsia="ja-JP"/>
          </w:rPr>
          <w:delText xml:space="preserve">, </w:delText>
        </w:r>
        <w:r w:rsidR="00D471BA" w:rsidDel="009F4EF1">
          <w:rPr>
            <w:lang w:eastAsia="ja-JP"/>
          </w:rPr>
          <w:fldChar w:fldCharType="begin"/>
        </w:r>
        <w:r w:rsidR="00D471BA" w:rsidDel="009F4EF1">
          <w:rPr>
            <w:lang w:eastAsia="ja-JP"/>
          </w:rPr>
          <w:delInstrText xml:space="preserve"> REF _Ref52472114 \h </w:delInstrText>
        </w:r>
        <w:r w:rsidR="00D471BA" w:rsidDel="009F4EF1">
          <w:rPr>
            <w:lang w:eastAsia="ja-JP"/>
          </w:rPr>
        </w:r>
        <w:r w:rsidR="00D471BA" w:rsidDel="009F4EF1">
          <w:rPr>
            <w:lang w:eastAsia="ja-JP"/>
          </w:rPr>
          <w:fldChar w:fldCharType="separate"/>
        </w:r>
        <w:r w:rsidR="00821F18" w:rsidRPr="009B3BAC" w:rsidDel="009F4EF1">
          <w:rPr>
            <w:b/>
            <w:bCs/>
            <w:sz w:val="20"/>
            <w:szCs w:val="20"/>
          </w:rPr>
          <w:delText xml:space="preserve">Table </w:delText>
        </w:r>
        <w:r w:rsidR="00821F18" w:rsidDel="009F4EF1">
          <w:rPr>
            <w:b/>
            <w:bCs/>
            <w:noProof/>
            <w:sz w:val="20"/>
            <w:szCs w:val="20"/>
          </w:rPr>
          <w:delText>5</w:delText>
        </w:r>
        <w:r w:rsidR="00D471BA" w:rsidDel="009F4EF1">
          <w:rPr>
            <w:lang w:eastAsia="ja-JP"/>
          </w:rPr>
          <w:fldChar w:fldCharType="end"/>
        </w:r>
        <w:r w:rsidR="00D471BA" w:rsidDel="009F4EF1">
          <w:rPr>
            <w:lang w:eastAsia="ja-JP"/>
          </w:rPr>
          <w:delText xml:space="preserve">, and </w:delText>
        </w:r>
        <w:r w:rsidR="00D471BA" w:rsidDel="009F4EF1">
          <w:rPr>
            <w:lang w:eastAsia="ja-JP"/>
          </w:rPr>
          <w:fldChar w:fldCharType="begin"/>
        </w:r>
        <w:r w:rsidR="00D471BA" w:rsidDel="009F4EF1">
          <w:rPr>
            <w:lang w:eastAsia="ja-JP"/>
          </w:rPr>
          <w:delInstrText xml:space="preserve"> REF _Ref52472123 \h </w:delInstrText>
        </w:r>
        <w:r w:rsidR="00D471BA" w:rsidDel="009F4EF1">
          <w:rPr>
            <w:lang w:eastAsia="ja-JP"/>
          </w:rPr>
        </w:r>
        <w:r w:rsidR="00D471BA" w:rsidDel="009F4EF1">
          <w:rPr>
            <w:lang w:eastAsia="ja-JP"/>
          </w:rPr>
          <w:fldChar w:fldCharType="separate"/>
        </w:r>
        <w:r w:rsidR="00821F18" w:rsidRPr="00FD5E24" w:rsidDel="009F4EF1">
          <w:rPr>
            <w:b/>
            <w:bCs/>
            <w:sz w:val="20"/>
            <w:szCs w:val="20"/>
          </w:rPr>
          <w:delText xml:space="preserve">Table </w:delText>
        </w:r>
        <w:r w:rsidR="00821F18" w:rsidDel="009F4EF1">
          <w:rPr>
            <w:b/>
            <w:bCs/>
            <w:noProof/>
            <w:sz w:val="20"/>
            <w:szCs w:val="20"/>
          </w:rPr>
          <w:delText>6</w:delText>
        </w:r>
        <w:r w:rsidR="00D471BA" w:rsidDel="009F4EF1">
          <w:rPr>
            <w:lang w:eastAsia="ja-JP"/>
          </w:rPr>
          <w:fldChar w:fldCharType="end"/>
        </w:r>
        <w:r w:rsidR="00D471BA" w:rsidDel="009F4EF1">
          <w:rPr>
            <w:lang w:eastAsia="ja-JP"/>
          </w:rPr>
          <w:delText xml:space="preserve"> </w:delText>
        </w:r>
        <w:r w:rsidR="00D5670B" w:rsidDel="009F4EF1">
          <w:rPr>
            <w:lang w:eastAsia="ja-JP"/>
          </w:rPr>
          <w:delText xml:space="preserve">list all of these </w:delText>
        </w:r>
        <w:r w:rsidDel="009F4EF1">
          <w:rPr>
            <w:lang w:eastAsia="ja-JP"/>
          </w:rPr>
          <w:delText>the classes</w:delText>
        </w:r>
        <w:r w:rsidR="00D5670B" w:rsidDel="009F4EF1">
          <w:rPr>
            <w:lang w:eastAsia="ja-JP"/>
          </w:rPr>
          <w:delText xml:space="preserve"> by package, their </w:delText>
        </w:r>
        <w:r w:rsidR="00DE6899" w:rsidDel="009F4EF1">
          <w:rPr>
            <w:lang w:eastAsia="ja-JP"/>
          </w:rPr>
          <w:delText xml:space="preserve">relative </w:delText>
        </w:r>
        <w:r w:rsidR="00D5670B" w:rsidDel="009F4EF1">
          <w:rPr>
            <w:lang w:eastAsia="ja-JP"/>
          </w:rPr>
          <w:delText>identifiers</w:delText>
        </w:r>
        <w:r w:rsidDel="009F4EF1">
          <w:rPr>
            <w:lang w:eastAsia="ja-JP"/>
          </w:rPr>
          <w:delText xml:space="preserve"> and the corresponding subclause</w:delText>
        </w:r>
        <w:r w:rsidR="00D5670B" w:rsidDel="009F4EF1">
          <w:rPr>
            <w:lang w:eastAsia="ja-JP"/>
          </w:rPr>
          <w:delText>s</w:delText>
        </w:r>
        <w:r w:rsidDel="009F4EF1">
          <w:rPr>
            <w:lang w:eastAsia="ja-JP"/>
          </w:rPr>
          <w:delText xml:space="preserve"> of the Abstract Test Suite.</w:delText>
        </w:r>
        <w:r w:rsidR="00DE6899" w:rsidDel="009F4EF1">
          <w:rPr>
            <w:lang w:eastAsia="ja-JP"/>
          </w:rPr>
          <w:delText xml:space="preserve"> The full URIs of the conformance classes is formed by prefixing the relative URI path as described in Clause </w:delText>
        </w:r>
        <w:r w:rsidR="00DE6899" w:rsidDel="009F4EF1">
          <w:rPr>
            <w:lang w:eastAsia="ja-JP"/>
          </w:rPr>
          <w:fldChar w:fldCharType="begin"/>
        </w:r>
        <w:r w:rsidR="00DE6899" w:rsidDel="009F4EF1">
          <w:rPr>
            <w:lang w:eastAsia="ja-JP"/>
          </w:rPr>
          <w:delInstrText xml:space="preserve"> REF _Ref52472430 \r \h </w:delInstrText>
        </w:r>
        <w:r w:rsidR="00DE6899" w:rsidDel="009F4EF1">
          <w:rPr>
            <w:lang w:eastAsia="ja-JP"/>
          </w:rPr>
        </w:r>
        <w:r w:rsidR="00DE6899" w:rsidDel="009F4EF1">
          <w:rPr>
            <w:lang w:eastAsia="ja-JP"/>
          </w:rPr>
          <w:fldChar w:fldCharType="separate"/>
        </w:r>
        <w:r w:rsidR="00821F18" w:rsidDel="009F4EF1">
          <w:rPr>
            <w:lang w:eastAsia="ja-JP"/>
          </w:rPr>
          <w:delText>5.7</w:delText>
        </w:r>
        <w:r w:rsidR="00DE6899" w:rsidDel="009F4EF1">
          <w:rPr>
            <w:lang w:eastAsia="ja-JP"/>
          </w:rPr>
          <w:fldChar w:fldCharType="end"/>
        </w:r>
        <w:r w:rsidR="00DE6899" w:rsidDel="009F4EF1">
          <w:rPr>
            <w:lang w:eastAsia="ja-JP"/>
          </w:rPr>
          <w:delText xml:space="preserve">. </w:delText>
        </w:r>
        <w:bookmarkStart w:id="1326" w:name="_Toc86239161"/>
        <w:bookmarkEnd w:id="1326"/>
      </w:del>
    </w:p>
    <w:p w14:paraId="6BA135F2" w14:textId="5E82C6F4" w:rsidR="00740AD6" w:rsidRPr="00740AD6" w:rsidDel="009F4EF1" w:rsidRDefault="00740AD6" w:rsidP="00740AD6">
      <w:pPr>
        <w:jc w:val="center"/>
        <w:rPr>
          <w:del w:id="1327" w:author="Katharina Schleidt" w:date="2021-10-27T12:19:00Z"/>
          <w:b/>
          <w:bCs/>
          <w:sz w:val="20"/>
          <w:szCs w:val="20"/>
        </w:rPr>
      </w:pPr>
      <w:bookmarkStart w:id="1328" w:name="_Ref52471713"/>
      <w:bookmarkStart w:id="1329" w:name="_Ref53002413"/>
      <w:del w:id="1330" w:author="Katharina Schleidt" w:date="2021-10-27T12:19:00Z">
        <w:r w:rsidRPr="00740AD6" w:rsidDel="009F4EF1">
          <w:rPr>
            <w:b/>
            <w:bCs/>
            <w:sz w:val="20"/>
            <w:szCs w:val="20"/>
          </w:rPr>
          <w:delText xml:space="preserve">Table </w:delText>
        </w:r>
        <w:bookmarkEnd w:id="1328"/>
        <w:r w:rsidRPr="00740AD6" w:rsidDel="009F4EF1">
          <w:rPr>
            <w:b/>
            <w:bCs/>
            <w:sz w:val="20"/>
            <w:szCs w:val="20"/>
          </w:rPr>
          <w:delText xml:space="preserv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1</w:delText>
        </w:r>
        <w:r w:rsidR="00D471BA" w:rsidDel="009F4EF1">
          <w:rPr>
            <w:b/>
            <w:bCs/>
            <w:sz w:val="20"/>
            <w:szCs w:val="20"/>
          </w:rPr>
          <w:fldChar w:fldCharType="end"/>
        </w:r>
        <w:bookmarkEnd w:id="1329"/>
        <w:r w:rsidR="00D471BA" w:rsidDel="009F4EF1">
          <w:rPr>
            <w:b/>
            <w:bCs/>
            <w:sz w:val="20"/>
            <w:szCs w:val="20"/>
          </w:rPr>
          <w:delText xml:space="preserve"> </w:delText>
        </w:r>
        <w:r w:rsidRPr="00740AD6" w:rsidDel="009F4EF1">
          <w:rPr>
            <w:b/>
            <w:bCs/>
            <w:sz w:val="20"/>
            <w:szCs w:val="20"/>
          </w:rPr>
          <w:delText>— Conceptual Observation schema conformance classes</w:delText>
        </w:r>
        <w:bookmarkStart w:id="1331" w:name="_Toc86239162"/>
        <w:bookmarkEnd w:id="1331"/>
      </w:del>
    </w:p>
    <w:tbl>
      <w:tblPr>
        <w:tblStyle w:val="Grilledutableau"/>
        <w:tblW w:w="0" w:type="auto"/>
        <w:tblLook w:val="04A0" w:firstRow="1" w:lastRow="0" w:firstColumn="1" w:lastColumn="0" w:noHBand="0" w:noVBand="1"/>
      </w:tblPr>
      <w:tblGrid>
        <w:gridCol w:w="3229"/>
        <w:gridCol w:w="3359"/>
        <w:gridCol w:w="3153"/>
      </w:tblGrid>
      <w:tr w:rsidR="00740AD6" w:rsidRPr="00740AD6" w:rsidDel="009F4EF1" w14:paraId="1D1E94BF" w14:textId="0A639F59" w:rsidTr="00345B12">
        <w:trPr>
          <w:del w:id="1332" w:author="Katharina Schleidt" w:date="2021-10-27T12:19:00Z"/>
        </w:trPr>
        <w:tc>
          <w:tcPr>
            <w:tcW w:w="3229" w:type="dxa"/>
          </w:tcPr>
          <w:p w14:paraId="29198798" w14:textId="4F399ADE" w:rsidR="00740AD6" w:rsidRPr="00740AD6" w:rsidDel="009F4EF1" w:rsidRDefault="00740AD6" w:rsidP="00345B12">
            <w:pPr>
              <w:jc w:val="left"/>
              <w:rPr>
                <w:del w:id="1333" w:author="Katharina Schleidt" w:date="2021-10-27T12:19:00Z"/>
                <w:b/>
                <w:bCs/>
                <w:sz w:val="20"/>
                <w:szCs w:val="20"/>
              </w:rPr>
            </w:pPr>
            <w:del w:id="1334" w:author="Katharina Schleidt" w:date="2021-10-27T12:19:00Z">
              <w:r w:rsidRPr="00740AD6" w:rsidDel="009F4EF1">
                <w:rPr>
                  <w:b/>
                  <w:bCs/>
                  <w:sz w:val="20"/>
                  <w:szCs w:val="20"/>
                </w:rPr>
                <w:delText>Conformance class</w:delText>
              </w:r>
              <w:bookmarkStart w:id="1335" w:name="_Toc86239163"/>
              <w:bookmarkEnd w:id="1335"/>
            </w:del>
          </w:p>
        </w:tc>
        <w:tc>
          <w:tcPr>
            <w:tcW w:w="3359" w:type="dxa"/>
          </w:tcPr>
          <w:p w14:paraId="5373AB4F" w14:textId="771A7C3B" w:rsidR="00740AD6" w:rsidRPr="00740AD6" w:rsidDel="009F4EF1" w:rsidRDefault="00740AD6" w:rsidP="00345B12">
            <w:pPr>
              <w:jc w:val="left"/>
              <w:rPr>
                <w:del w:id="1336" w:author="Katharina Schleidt" w:date="2021-10-27T12:19:00Z"/>
                <w:b/>
                <w:bCs/>
                <w:sz w:val="20"/>
                <w:szCs w:val="20"/>
              </w:rPr>
            </w:pPr>
            <w:del w:id="1337" w:author="Katharina Schleidt" w:date="2021-10-27T12:19:00Z">
              <w:r w:rsidRPr="00740AD6" w:rsidDel="009F4EF1">
                <w:rPr>
                  <w:b/>
                  <w:bCs/>
                  <w:sz w:val="20"/>
                  <w:szCs w:val="20"/>
                </w:rPr>
                <w:delText>Identifier</w:delText>
              </w:r>
              <w:bookmarkStart w:id="1338" w:name="_Toc86239164"/>
              <w:bookmarkEnd w:id="1338"/>
            </w:del>
          </w:p>
        </w:tc>
        <w:tc>
          <w:tcPr>
            <w:tcW w:w="3153" w:type="dxa"/>
          </w:tcPr>
          <w:p w14:paraId="177FCE6B" w14:textId="43A0C99F" w:rsidR="00740AD6" w:rsidRPr="00740AD6" w:rsidDel="009F4EF1" w:rsidRDefault="00740AD6" w:rsidP="00345B12">
            <w:pPr>
              <w:jc w:val="left"/>
              <w:rPr>
                <w:del w:id="1339" w:author="Katharina Schleidt" w:date="2021-10-27T12:19:00Z"/>
                <w:b/>
                <w:bCs/>
                <w:sz w:val="20"/>
                <w:szCs w:val="20"/>
              </w:rPr>
            </w:pPr>
            <w:del w:id="1340" w:author="Katharina Schleidt" w:date="2021-10-27T12:19:00Z">
              <w:r w:rsidRPr="00740AD6" w:rsidDel="009F4EF1">
                <w:rPr>
                  <w:b/>
                  <w:bCs/>
                  <w:sz w:val="20"/>
                  <w:szCs w:val="20"/>
                </w:rPr>
                <w:delText>Annex A clause</w:delText>
              </w:r>
              <w:bookmarkStart w:id="1341" w:name="_Toc86239165"/>
              <w:bookmarkEnd w:id="1341"/>
            </w:del>
          </w:p>
        </w:tc>
        <w:bookmarkStart w:id="1342" w:name="_Toc86239166"/>
        <w:bookmarkEnd w:id="1342"/>
      </w:tr>
      <w:tr w:rsidR="00740AD6" w:rsidRPr="00740AD6" w:rsidDel="009F4EF1" w14:paraId="56E6842A" w14:textId="7024BD51" w:rsidTr="00345B12">
        <w:trPr>
          <w:del w:id="1343" w:author="Katharina Schleidt" w:date="2021-10-27T12:19:00Z"/>
        </w:trPr>
        <w:tc>
          <w:tcPr>
            <w:tcW w:w="3229" w:type="dxa"/>
          </w:tcPr>
          <w:p w14:paraId="393D2DDE" w14:textId="0AF98480" w:rsidR="00740AD6" w:rsidRPr="00740AD6" w:rsidDel="009F4EF1" w:rsidRDefault="00740AD6" w:rsidP="00345B12">
            <w:pPr>
              <w:jc w:val="left"/>
              <w:rPr>
                <w:del w:id="1344" w:author="Katharina Schleidt" w:date="2021-10-27T12:19:00Z"/>
                <w:sz w:val="20"/>
                <w:szCs w:val="20"/>
              </w:rPr>
            </w:pPr>
            <w:del w:id="1345" w:author="Katharina Schleidt" w:date="2021-10-27T12:19:00Z">
              <w:r w:rsidDel="009F4EF1">
                <w:rPr>
                  <w:sz w:val="20"/>
                  <w:szCs w:val="20"/>
                </w:rPr>
                <w:delText>Conceptual Observation schema</w:delText>
              </w:r>
              <w:r w:rsidRPr="00740AD6" w:rsidDel="009F4EF1">
                <w:rPr>
                  <w:sz w:val="20"/>
                  <w:szCs w:val="20"/>
                </w:rPr>
                <w:delText xml:space="preserve"> package</w:delText>
              </w:r>
              <w:bookmarkStart w:id="1346" w:name="_Toc86239167"/>
              <w:bookmarkEnd w:id="1346"/>
            </w:del>
          </w:p>
        </w:tc>
        <w:tc>
          <w:tcPr>
            <w:tcW w:w="3359" w:type="dxa"/>
          </w:tcPr>
          <w:p w14:paraId="7B156640" w14:textId="22D9B197" w:rsidR="00740AD6" w:rsidRPr="00740AD6" w:rsidDel="009F4EF1" w:rsidRDefault="00740AD6" w:rsidP="00345B12">
            <w:pPr>
              <w:jc w:val="left"/>
              <w:rPr>
                <w:del w:id="1347" w:author="Katharina Schleidt" w:date="2021-10-27T12:19:00Z"/>
                <w:sz w:val="20"/>
                <w:szCs w:val="20"/>
              </w:rPr>
            </w:pPr>
            <w:del w:id="1348" w:author="Katharina Schleidt" w:date="2021-10-27T12:19:00Z">
              <w:r w:rsidRPr="00740AD6" w:rsidDel="009F4EF1">
                <w:rPr>
                  <w:sz w:val="20"/>
                  <w:szCs w:val="20"/>
                </w:rPr>
                <w:delText>/conf/</w:delText>
              </w:r>
              <w:r w:rsidR="005C46DD" w:rsidDel="009F4EF1">
                <w:rPr>
                  <w:sz w:val="20"/>
                  <w:szCs w:val="20"/>
                </w:rPr>
                <w:delText>obs-cpt</w:delText>
              </w:r>
              <w:bookmarkStart w:id="1349" w:name="_Toc86239168"/>
              <w:bookmarkEnd w:id="1349"/>
            </w:del>
          </w:p>
        </w:tc>
        <w:tc>
          <w:tcPr>
            <w:tcW w:w="3153" w:type="dxa"/>
          </w:tcPr>
          <w:p w14:paraId="7F00A5D3" w14:textId="47645BDB" w:rsidR="00740AD6" w:rsidRPr="00740AD6" w:rsidDel="009F4EF1" w:rsidRDefault="00740AD6" w:rsidP="00345B12">
            <w:pPr>
              <w:jc w:val="left"/>
              <w:rPr>
                <w:del w:id="1350" w:author="Katharina Schleidt" w:date="2021-10-27T12:19:00Z"/>
                <w:sz w:val="20"/>
                <w:szCs w:val="20"/>
              </w:rPr>
            </w:pPr>
            <w:del w:id="1351"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.1</w:delText>
              </w:r>
              <w:bookmarkStart w:id="1352" w:name="_Toc86239169"/>
              <w:bookmarkEnd w:id="1352"/>
            </w:del>
          </w:p>
        </w:tc>
        <w:bookmarkStart w:id="1353" w:name="_Toc86239170"/>
        <w:bookmarkEnd w:id="1353"/>
      </w:tr>
      <w:tr w:rsidR="00740AD6" w:rsidRPr="00740AD6" w:rsidDel="009F4EF1" w14:paraId="4099F021" w14:textId="4140E9E6" w:rsidTr="00345B12">
        <w:trPr>
          <w:del w:id="1354" w:author="Katharina Schleidt" w:date="2021-10-27T12:19:00Z"/>
        </w:trPr>
        <w:tc>
          <w:tcPr>
            <w:tcW w:w="3229" w:type="dxa"/>
          </w:tcPr>
          <w:p w14:paraId="64692A7A" w14:textId="2339A75F" w:rsidR="00740AD6" w:rsidRPr="00740AD6" w:rsidDel="009F4EF1" w:rsidRDefault="009204AF" w:rsidP="00345B12">
            <w:pPr>
              <w:jc w:val="left"/>
              <w:rPr>
                <w:del w:id="1355" w:author="Katharina Schleidt" w:date="2021-10-27T12:19:00Z"/>
                <w:sz w:val="20"/>
                <w:szCs w:val="20"/>
              </w:rPr>
            </w:pPr>
            <w:del w:id="1356" w:author="Katharina Schleidt" w:date="2021-10-27T12:19:00Z">
              <w:r w:rsidDel="009F4EF1">
                <w:rPr>
                  <w:sz w:val="20"/>
                  <w:szCs w:val="20"/>
                </w:rPr>
                <w:delText xml:space="preserve">Conceptual Observation </w:delText>
              </w:r>
              <w:r w:rsidR="00740AD6" w:rsidRPr="00740AD6" w:rsidDel="009F4EF1">
                <w:rPr>
                  <w:sz w:val="20"/>
                  <w:szCs w:val="20"/>
                </w:rPr>
                <w:delText>- Deployment</w:delText>
              </w:r>
              <w:bookmarkStart w:id="1357" w:name="_Toc86239171"/>
              <w:bookmarkEnd w:id="1357"/>
            </w:del>
          </w:p>
        </w:tc>
        <w:tc>
          <w:tcPr>
            <w:tcW w:w="3359" w:type="dxa"/>
          </w:tcPr>
          <w:p w14:paraId="318F87C0" w14:textId="27A8A4A0" w:rsidR="00740AD6" w:rsidRPr="00740AD6" w:rsidDel="009F4EF1" w:rsidRDefault="00740AD6" w:rsidP="00345B12">
            <w:pPr>
              <w:jc w:val="left"/>
              <w:rPr>
                <w:del w:id="1358" w:author="Katharina Schleidt" w:date="2021-10-27T12:19:00Z"/>
                <w:sz w:val="20"/>
                <w:szCs w:val="20"/>
              </w:rPr>
            </w:pPr>
            <w:del w:id="1359" w:author="Katharina Schleidt" w:date="2021-10-27T12:19:00Z">
              <w:r w:rsidRPr="00740AD6" w:rsidDel="009F4EF1">
                <w:rPr>
                  <w:sz w:val="20"/>
                  <w:szCs w:val="20"/>
                </w:rPr>
                <w:delText>/conf/</w:delText>
              </w:r>
              <w:r w:rsidR="009204AF" w:rsidDel="009F4EF1">
                <w:rPr>
                  <w:sz w:val="20"/>
                  <w:szCs w:val="20"/>
                </w:rPr>
                <w:delText>obs</w:delText>
              </w:r>
              <w:r w:rsidR="00A94DDF" w:rsidDel="009F4EF1">
                <w:rPr>
                  <w:sz w:val="20"/>
                  <w:szCs w:val="20"/>
                </w:rPr>
                <w:delText>-cpt</w:delText>
              </w:r>
              <w:r w:rsidRPr="00740AD6" w:rsidDel="009F4EF1">
                <w:rPr>
                  <w:sz w:val="20"/>
                  <w:szCs w:val="20"/>
                </w:rPr>
                <w:delText>/Deployment</w:delText>
              </w:r>
              <w:bookmarkStart w:id="1360" w:name="_Toc86239172"/>
              <w:bookmarkEnd w:id="1360"/>
            </w:del>
          </w:p>
        </w:tc>
        <w:tc>
          <w:tcPr>
            <w:tcW w:w="3153" w:type="dxa"/>
          </w:tcPr>
          <w:p w14:paraId="6A57AD22" w14:textId="2788AC26" w:rsidR="00740AD6" w:rsidRPr="00740AD6" w:rsidDel="009F4EF1" w:rsidRDefault="00740AD6" w:rsidP="00345B12">
            <w:pPr>
              <w:jc w:val="left"/>
              <w:rPr>
                <w:del w:id="1361" w:author="Katharina Schleidt" w:date="2021-10-27T12:19:00Z"/>
                <w:sz w:val="20"/>
                <w:szCs w:val="20"/>
              </w:rPr>
            </w:pPr>
            <w:del w:id="1362"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.2</w:delText>
              </w:r>
              <w:bookmarkStart w:id="1363" w:name="_Toc86239173"/>
              <w:bookmarkEnd w:id="1363"/>
            </w:del>
          </w:p>
        </w:tc>
        <w:bookmarkStart w:id="1364" w:name="_Toc86239174"/>
        <w:bookmarkEnd w:id="1364"/>
      </w:tr>
      <w:tr w:rsidR="00740AD6" w:rsidRPr="00740AD6" w:rsidDel="009F4EF1" w14:paraId="1908695C" w14:textId="20CA326A" w:rsidTr="00345B12">
        <w:trPr>
          <w:del w:id="1365" w:author="Katharina Schleidt" w:date="2021-10-27T12:19:00Z"/>
        </w:trPr>
        <w:tc>
          <w:tcPr>
            <w:tcW w:w="3229" w:type="dxa"/>
          </w:tcPr>
          <w:p w14:paraId="6C9E08B6" w14:textId="7E7127D4" w:rsidR="00740AD6" w:rsidRPr="00740AD6" w:rsidDel="009F4EF1" w:rsidRDefault="009204AF" w:rsidP="00345B12">
            <w:pPr>
              <w:jc w:val="left"/>
              <w:rPr>
                <w:del w:id="1366" w:author="Katharina Schleidt" w:date="2021-10-27T12:19:00Z"/>
                <w:sz w:val="20"/>
                <w:szCs w:val="20"/>
              </w:rPr>
            </w:pPr>
            <w:del w:id="1367" w:author="Katharina Schleidt" w:date="2021-10-27T12:19:00Z">
              <w:r w:rsidRPr="009204AF" w:rsidDel="009F4EF1">
                <w:rPr>
                  <w:sz w:val="20"/>
                  <w:szCs w:val="20"/>
                </w:rPr>
                <w:delText>Conceptual Observation - Host</w:delText>
              </w:r>
              <w:bookmarkStart w:id="1368" w:name="_Toc86239175"/>
              <w:bookmarkEnd w:id="1368"/>
            </w:del>
          </w:p>
        </w:tc>
        <w:tc>
          <w:tcPr>
            <w:tcW w:w="3359" w:type="dxa"/>
          </w:tcPr>
          <w:p w14:paraId="05C12F73" w14:textId="0830F1FE" w:rsidR="00740AD6" w:rsidRPr="00740AD6" w:rsidDel="009F4EF1" w:rsidRDefault="009204AF" w:rsidP="00345B12">
            <w:pPr>
              <w:jc w:val="left"/>
              <w:rPr>
                <w:del w:id="1369" w:author="Katharina Schleidt" w:date="2021-10-27T12:19:00Z"/>
                <w:sz w:val="20"/>
                <w:szCs w:val="20"/>
              </w:rPr>
            </w:pPr>
            <w:del w:id="1370" w:author="Katharina Schleidt" w:date="2021-10-27T12:19:00Z">
              <w:r w:rsidRPr="009204AF" w:rsidDel="009F4EF1">
                <w:rPr>
                  <w:sz w:val="20"/>
                  <w:szCs w:val="20"/>
                </w:rPr>
                <w:delText>/conf/obs-cpt/Host</w:delText>
              </w:r>
              <w:bookmarkStart w:id="1371" w:name="_Toc86239176"/>
              <w:bookmarkEnd w:id="1371"/>
            </w:del>
          </w:p>
        </w:tc>
        <w:tc>
          <w:tcPr>
            <w:tcW w:w="3153" w:type="dxa"/>
          </w:tcPr>
          <w:p w14:paraId="5F45EFAB" w14:textId="385144D3" w:rsidR="00740AD6" w:rsidRPr="00740AD6" w:rsidDel="009F4EF1" w:rsidRDefault="00740AD6" w:rsidP="00345B12">
            <w:pPr>
              <w:jc w:val="left"/>
              <w:rPr>
                <w:del w:id="1372" w:author="Katharina Schleidt" w:date="2021-10-27T12:19:00Z"/>
                <w:sz w:val="20"/>
                <w:szCs w:val="20"/>
              </w:rPr>
            </w:pPr>
            <w:del w:id="1373"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.3</w:delText>
              </w:r>
              <w:bookmarkStart w:id="1374" w:name="_Toc86239177"/>
              <w:bookmarkEnd w:id="1374"/>
            </w:del>
          </w:p>
        </w:tc>
        <w:bookmarkStart w:id="1375" w:name="_Toc86239178"/>
        <w:bookmarkEnd w:id="1375"/>
      </w:tr>
      <w:tr w:rsidR="00740AD6" w:rsidRPr="00740AD6" w:rsidDel="009F4EF1" w14:paraId="60F0F662" w14:textId="4D739C00" w:rsidTr="00345B12">
        <w:trPr>
          <w:del w:id="1376" w:author="Katharina Schleidt" w:date="2021-10-27T12:19:00Z"/>
        </w:trPr>
        <w:tc>
          <w:tcPr>
            <w:tcW w:w="3229" w:type="dxa"/>
          </w:tcPr>
          <w:p w14:paraId="72BEBA06" w14:textId="07272F2B" w:rsidR="00740AD6" w:rsidRPr="00740AD6" w:rsidDel="009F4EF1" w:rsidRDefault="009204AF" w:rsidP="00345B12">
            <w:pPr>
              <w:jc w:val="left"/>
              <w:rPr>
                <w:del w:id="1377" w:author="Katharina Schleidt" w:date="2021-10-27T12:19:00Z"/>
                <w:sz w:val="20"/>
                <w:szCs w:val="20"/>
              </w:rPr>
            </w:pPr>
            <w:del w:id="1378" w:author="Katharina Schleidt" w:date="2021-10-27T12:19:00Z">
              <w:r w:rsidRPr="009204AF" w:rsidDel="009F4EF1">
                <w:rPr>
                  <w:sz w:val="20"/>
                  <w:szCs w:val="20"/>
                </w:rPr>
                <w:delText>Conceptual Observation - ObservableProperty</w:delText>
              </w:r>
              <w:bookmarkStart w:id="1379" w:name="_Toc86239179"/>
              <w:bookmarkEnd w:id="1379"/>
            </w:del>
          </w:p>
        </w:tc>
        <w:tc>
          <w:tcPr>
            <w:tcW w:w="3359" w:type="dxa"/>
          </w:tcPr>
          <w:p w14:paraId="19F35C96" w14:textId="44665343" w:rsidR="00740AD6" w:rsidRPr="00740AD6" w:rsidDel="009F4EF1" w:rsidRDefault="009204AF" w:rsidP="00345B12">
            <w:pPr>
              <w:jc w:val="left"/>
              <w:rPr>
                <w:del w:id="1380" w:author="Katharina Schleidt" w:date="2021-10-27T12:19:00Z"/>
                <w:sz w:val="20"/>
                <w:szCs w:val="20"/>
              </w:rPr>
            </w:pPr>
            <w:del w:id="1381" w:author="Katharina Schleidt" w:date="2021-10-27T12:19:00Z">
              <w:r w:rsidRPr="009204AF" w:rsidDel="009F4EF1">
                <w:rPr>
                  <w:sz w:val="20"/>
                  <w:szCs w:val="20"/>
                </w:rPr>
                <w:delText>/conf/obs-cpt/ObservableProperty</w:delText>
              </w:r>
              <w:bookmarkStart w:id="1382" w:name="_Toc86239180"/>
              <w:bookmarkEnd w:id="1382"/>
            </w:del>
          </w:p>
        </w:tc>
        <w:tc>
          <w:tcPr>
            <w:tcW w:w="3153" w:type="dxa"/>
          </w:tcPr>
          <w:p w14:paraId="2833A941" w14:textId="21FEF7C2" w:rsidR="00740AD6" w:rsidRPr="00740AD6" w:rsidDel="009F4EF1" w:rsidRDefault="00740AD6" w:rsidP="00345B12">
            <w:pPr>
              <w:jc w:val="left"/>
              <w:rPr>
                <w:del w:id="1383" w:author="Katharina Schleidt" w:date="2021-10-27T12:19:00Z"/>
                <w:sz w:val="20"/>
                <w:szCs w:val="20"/>
              </w:rPr>
            </w:pPr>
            <w:del w:id="1384"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.4</w:delText>
              </w:r>
              <w:bookmarkStart w:id="1385" w:name="_Toc86239181"/>
              <w:bookmarkEnd w:id="1385"/>
            </w:del>
          </w:p>
        </w:tc>
        <w:bookmarkStart w:id="1386" w:name="_Toc86239182"/>
        <w:bookmarkEnd w:id="1386"/>
      </w:tr>
      <w:tr w:rsidR="00740AD6" w:rsidRPr="00740AD6" w:rsidDel="009F4EF1" w14:paraId="4A40F083" w14:textId="3A848371" w:rsidTr="00345B12">
        <w:trPr>
          <w:del w:id="1387" w:author="Katharina Schleidt" w:date="2021-10-27T12:19:00Z"/>
        </w:trPr>
        <w:tc>
          <w:tcPr>
            <w:tcW w:w="3229" w:type="dxa"/>
          </w:tcPr>
          <w:p w14:paraId="1728EA4A" w14:textId="671042FB" w:rsidR="00740AD6" w:rsidRPr="00740AD6" w:rsidDel="009F4EF1" w:rsidRDefault="009204AF" w:rsidP="00345B12">
            <w:pPr>
              <w:jc w:val="left"/>
              <w:rPr>
                <w:del w:id="1388" w:author="Katharina Schleidt" w:date="2021-10-27T12:19:00Z"/>
                <w:sz w:val="20"/>
                <w:szCs w:val="20"/>
              </w:rPr>
            </w:pPr>
            <w:del w:id="1389" w:author="Katharina Schleidt" w:date="2021-10-27T12:19:00Z">
              <w:r w:rsidRPr="009204AF" w:rsidDel="009F4EF1">
                <w:rPr>
                  <w:sz w:val="20"/>
                  <w:szCs w:val="20"/>
                </w:rPr>
                <w:delText>Conceptual Observation - Observation</w:delText>
              </w:r>
              <w:bookmarkStart w:id="1390" w:name="_Toc86239183"/>
              <w:bookmarkEnd w:id="1390"/>
            </w:del>
          </w:p>
        </w:tc>
        <w:tc>
          <w:tcPr>
            <w:tcW w:w="3359" w:type="dxa"/>
          </w:tcPr>
          <w:p w14:paraId="17B0E6D0" w14:textId="25D2761C" w:rsidR="00740AD6" w:rsidRPr="00740AD6" w:rsidDel="009F4EF1" w:rsidRDefault="009204AF" w:rsidP="00345B12">
            <w:pPr>
              <w:jc w:val="left"/>
              <w:rPr>
                <w:del w:id="1391" w:author="Katharina Schleidt" w:date="2021-10-27T12:19:00Z"/>
                <w:sz w:val="20"/>
                <w:szCs w:val="20"/>
              </w:rPr>
            </w:pPr>
            <w:del w:id="1392" w:author="Katharina Schleidt" w:date="2021-10-27T12:19:00Z">
              <w:r w:rsidRPr="009204AF" w:rsidDel="009F4EF1">
                <w:rPr>
                  <w:sz w:val="20"/>
                  <w:szCs w:val="20"/>
                </w:rPr>
                <w:delText>/conf/obs-cpt/Observation</w:delText>
              </w:r>
              <w:bookmarkStart w:id="1393" w:name="_Toc86239184"/>
              <w:bookmarkEnd w:id="1393"/>
            </w:del>
          </w:p>
        </w:tc>
        <w:tc>
          <w:tcPr>
            <w:tcW w:w="3153" w:type="dxa"/>
          </w:tcPr>
          <w:p w14:paraId="78936970" w14:textId="5450CAE5" w:rsidR="00740AD6" w:rsidRPr="00740AD6" w:rsidDel="009F4EF1" w:rsidRDefault="00740AD6" w:rsidP="00345B12">
            <w:pPr>
              <w:jc w:val="left"/>
              <w:rPr>
                <w:del w:id="1394" w:author="Katharina Schleidt" w:date="2021-10-27T12:19:00Z"/>
                <w:sz w:val="20"/>
                <w:szCs w:val="20"/>
              </w:rPr>
            </w:pPr>
            <w:del w:id="1395"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.5</w:delText>
              </w:r>
              <w:bookmarkStart w:id="1396" w:name="_Toc86239185"/>
              <w:bookmarkEnd w:id="1396"/>
            </w:del>
          </w:p>
        </w:tc>
        <w:bookmarkStart w:id="1397" w:name="_Toc86239186"/>
        <w:bookmarkEnd w:id="1397"/>
      </w:tr>
      <w:tr w:rsidR="00740AD6" w:rsidRPr="00740AD6" w:rsidDel="009F4EF1" w14:paraId="5C235428" w14:textId="1D41DBAA" w:rsidTr="00345B12">
        <w:trPr>
          <w:del w:id="1398" w:author="Katharina Schleidt" w:date="2021-10-27T12:19:00Z"/>
        </w:trPr>
        <w:tc>
          <w:tcPr>
            <w:tcW w:w="3229" w:type="dxa"/>
          </w:tcPr>
          <w:p w14:paraId="3857B120" w14:textId="61C93E26" w:rsidR="00740AD6" w:rsidRPr="00740AD6" w:rsidDel="009F4EF1" w:rsidRDefault="009204AF" w:rsidP="00345B12">
            <w:pPr>
              <w:jc w:val="left"/>
              <w:rPr>
                <w:del w:id="1399" w:author="Katharina Schleidt" w:date="2021-10-27T12:19:00Z"/>
                <w:sz w:val="20"/>
                <w:szCs w:val="20"/>
              </w:rPr>
            </w:pPr>
            <w:del w:id="1400" w:author="Katharina Schleidt" w:date="2021-10-27T12:19:00Z">
              <w:r w:rsidRPr="009204AF" w:rsidDel="009F4EF1">
                <w:rPr>
                  <w:sz w:val="20"/>
                  <w:szCs w:val="20"/>
                </w:rPr>
                <w:lastRenderedPageBreak/>
                <w:delText>Conceptual Observation - Observer</w:delText>
              </w:r>
              <w:bookmarkStart w:id="1401" w:name="_Toc86239187"/>
              <w:bookmarkEnd w:id="1401"/>
            </w:del>
          </w:p>
        </w:tc>
        <w:tc>
          <w:tcPr>
            <w:tcW w:w="3359" w:type="dxa"/>
          </w:tcPr>
          <w:p w14:paraId="1732E2CF" w14:textId="4FDDFAFF" w:rsidR="00740AD6" w:rsidRPr="00740AD6" w:rsidDel="009F4EF1" w:rsidRDefault="009204AF" w:rsidP="00345B12">
            <w:pPr>
              <w:jc w:val="left"/>
              <w:rPr>
                <w:del w:id="1402" w:author="Katharina Schleidt" w:date="2021-10-27T12:19:00Z"/>
                <w:sz w:val="20"/>
                <w:szCs w:val="20"/>
              </w:rPr>
            </w:pPr>
            <w:del w:id="1403" w:author="Katharina Schleidt" w:date="2021-10-27T12:19:00Z">
              <w:r w:rsidRPr="009204AF" w:rsidDel="009F4EF1">
                <w:rPr>
                  <w:sz w:val="20"/>
                  <w:szCs w:val="20"/>
                </w:rPr>
                <w:delText>/conf/obs-cpt/Observer</w:delText>
              </w:r>
              <w:bookmarkStart w:id="1404" w:name="_Toc86239188"/>
              <w:bookmarkEnd w:id="1404"/>
            </w:del>
          </w:p>
        </w:tc>
        <w:tc>
          <w:tcPr>
            <w:tcW w:w="3153" w:type="dxa"/>
          </w:tcPr>
          <w:p w14:paraId="1633CBEF" w14:textId="188ABB58" w:rsidR="00740AD6" w:rsidRPr="00740AD6" w:rsidDel="009F4EF1" w:rsidRDefault="00740AD6" w:rsidP="00345B12">
            <w:pPr>
              <w:jc w:val="left"/>
              <w:rPr>
                <w:del w:id="1405" w:author="Katharina Schleidt" w:date="2021-10-27T12:19:00Z"/>
                <w:sz w:val="20"/>
                <w:szCs w:val="20"/>
              </w:rPr>
            </w:pPr>
            <w:del w:id="1406"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.6</w:delText>
              </w:r>
              <w:bookmarkStart w:id="1407" w:name="_Toc86239189"/>
              <w:bookmarkEnd w:id="1407"/>
            </w:del>
          </w:p>
        </w:tc>
        <w:bookmarkStart w:id="1408" w:name="_Toc86239190"/>
        <w:bookmarkEnd w:id="1408"/>
      </w:tr>
      <w:tr w:rsidR="00740AD6" w:rsidRPr="00740AD6" w:rsidDel="009F4EF1" w14:paraId="24AF8596" w14:textId="38A304C5" w:rsidTr="00345B12">
        <w:trPr>
          <w:del w:id="1409" w:author="Katharina Schleidt" w:date="2021-10-27T12:19:00Z"/>
        </w:trPr>
        <w:tc>
          <w:tcPr>
            <w:tcW w:w="3229" w:type="dxa"/>
          </w:tcPr>
          <w:p w14:paraId="5260758C" w14:textId="1FC3D2EF" w:rsidR="00740AD6" w:rsidRPr="00740AD6" w:rsidDel="009F4EF1" w:rsidRDefault="009204AF" w:rsidP="00345B12">
            <w:pPr>
              <w:jc w:val="left"/>
              <w:rPr>
                <w:del w:id="1410" w:author="Katharina Schleidt" w:date="2021-10-27T12:19:00Z"/>
                <w:sz w:val="20"/>
                <w:szCs w:val="20"/>
              </w:rPr>
            </w:pPr>
            <w:del w:id="1411" w:author="Katharina Schleidt" w:date="2021-10-27T12:19:00Z">
              <w:r w:rsidRPr="009204AF" w:rsidDel="009F4EF1">
                <w:rPr>
                  <w:sz w:val="20"/>
                  <w:szCs w:val="20"/>
                </w:rPr>
                <w:delText>Conceptual Observation - ObservingProcedure</w:delText>
              </w:r>
              <w:bookmarkStart w:id="1412" w:name="_Toc86239191"/>
              <w:bookmarkEnd w:id="1412"/>
            </w:del>
          </w:p>
        </w:tc>
        <w:tc>
          <w:tcPr>
            <w:tcW w:w="3359" w:type="dxa"/>
          </w:tcPr>
          <w:p w14:paraId="598A4EBB" w14:textId="11E81E56" w:rsidR="00740AD6" w:rsidRPr="00740AD6" w:rsidDel="009F4EF1" w:rsidRDefault="009204AF" w:rsidP="00345B12">
            <w:pPr>
              <w:jc w:val="left"/>
              <w:rPr>
                <w:del w:id="1413" w:author="Katharina Schleidt" w:date="2021-10-27T12:19:00Z"/>
                <w:sz w:val="20"/>
                <w:szCs w:val="20"/>
              </w:rPr>
            </w:pPr>
            <w:del w:id="1414" w:author="Katharina Schleidt" w:date="2021-10-27T12:19:00Z">
              <w:r w:rsidRPr="009204AF" w:rsidDel="009F4EF1">
                <w:rPr>
                  <w:sz w:val="20"/>
                  <w:szCs w:val="20"/>
                </w:rPr>
                <w:delText>/conf/obs-cpt/ObservingProcedure</w:delText>
              </w:r>
              <w:bookmarkStart w:id="1415" w:name="_Toc86239192"/>
              <w:bookmarkEnd w:id="1415"/>
            </w:del>
          </w:p>
        </w:tc>
        <w:tc>
          <w:tcPr>
            <w:tcW w:w="3153" w:type="dxa"/>
          </w:tcPr>
          <w:p w14:paraId="29FB31BA" w14:textId="5BD94117" w:rsidR="00740AD6" w:rsidRPr="00740AD6" w:rsidDel="009F4EF1" w:rsidRDefault="00740AD6" w:rsidP="00345B12">
            <w:pPr>
              <w:jc w:val="left"/>
              <w:rPr>
                <w:del w:id="1416" w:author="Katharina Schleidt" w:date="2021-10-27T12:19:00Z"/>
                <w:sz w:val="20"/>
                <w:szCs w:val="20"/>
              </w:rPr>
            </w:pPr>
            <w:del w:id="1417"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.7</w:delText>
              </w:r>
              <w:bookmarkStart w:id="1418" w:name="_Toc86239193"/>
              <w:bookmarkEnd w:id="1418"/>
            </w:del>
          </w:p>
        </w:tc>
        <w:bookmarkStart w:id="1419" w:name="_Toc86239194"/>
        <w:bookmarkEnd w:id="1419"/>
      </w:tr>
      <w:tr w:rsidR="00740AD6" w:rsidRPr="00740AD6" w:rsidDel="009F4EF1" w14:paraId="4371C81A" w14:textId="215A9FF0" w:rsidTr="00345B12">
        <w:trPr>
          <w:del w:id="1420" w:author="Katharina Schleidt" w:date="2021-10-27T12:19:00Z"/>
        </w:trPr>
        <w:tc>
          <w:tcPr>
            <w:tcW w:w="3229" w:type="dxa"/>
          </w:tcPr>
          <w:p w14:paraId="7CA49D3C" w14:textId="0F6DC6E6" w:rsidR="00740AD6" w:rsidRPr="00740AD6" w:rsidDel="009F4EF1" w:rsidRDefault="009204AF" w:rsidP="00345B12">
            <w:pPr>
              <w:jc w:val="left"/>
              <w:rPr>
                <w:del w:id="1421" w:author="Katharina Schleidt" w:date="2021-10-27T12:19:00Z"/>
                <w:sz w:val="20"/>
                <w:szCs w:val="20"/>
              </w:rPr>
            </w:pPr>
            <w:del w:id="1422" w:author="Katharina Schleidt" w:date="2021-10-27T12:19:00Z">
              <w:r w:rsidRPr="009204AF" w:rsidDel="009F4EF1">
                <w:rPr>
                  <w:sz w:val="20"/>
                  <w:szCs w:val="20"/>
                </w:rPr>
                <w:delText>Conceptual Observation - Procedure</w:delText>
              </w:r>
              <w:bookmarkStart w:id="1423" w:name="_Toc86239195"/>
              <w:bookmarkEnd w:id="1423"/>
            </w:del>
          </w:p>
        </w:tc>
        <w:tc>
          <w:tcPr>
            <w:tcW w:w="3359" w:type="dxa"/>
          </w:tcPr>
          <w:p w14:paraId="52310D84" w14:textId="5F9D664F" w:rsidR="00740AD6" w:rsidRPr="00740AD6" w:rsidDel="009F4EF1" w:rsidRDefault="009204AF" w:rsidP="00345B12">
            <w:pPr>
              <w:jc w:val="left"/>
              <w:rPr>
                <w:del w:id="1424" w:author="Katharina Schleidt" w:date="2021-10-27T12:19:00Z"/>
                <w:sz w:val="20"/>
                <w:szCs w:val="20"/>
              </w:rPr>
            </w:pPr>
            <w:del w:id="1425" w:author="Katharina Schleidt" w:date="2021-10-27T12:19:00Z">
              <w:r w:rsidRPr="009204AF" w:rsidDel="009F4EF1">
                <w:rPr>
                  <w:sz w:val="20"/>
                  <w:szCs w:val="20"/>
                </w:rPr>
                <w:delText>/conf/obs-cpt/Procedure</w:delText>
              </w:r>
              <w:bookmarkStart w:id="1426" w:name="_Toc86239196"/>
              <w:bookmarkEnd w:id="1426"/>
            </w:del>
          </w:p>
        </w:tc>
        <w:tc>
          <w:tcPr>
            <w:tcW w:w="3153" w:type="dxa"/>
          </w:tcPr>
          <w:p w14:paraId="3EE07192" w14:textId="0F433BD2" w:rsidR="00740AD6" w:rsidRPr="00740AD6" w:rsidDel="009F4EF1" w:rsidRDefault="00740AD6" w:rsidP="00345B12">
            <w:pPr>
              <w:jc w:val="left"/>
              <w:rPr>
                <w:del w:id="1427" w:author="Katharina Schleidt" w:date="2021-10-27T12:19:00Z"/>
                <w:sz w:val="20"/>
                <w:szCs w:val="20"/>
              </w:rPr>
            </w:pPr>
            <w:del w:id="1428" w:author="Katharina Schleidt" w:date="2021-10-27T12:19:00Z">
              <w:r w:rsidRPr="00740AD6" w:rsidDel="009F4EF1">
                <w:rPr>
                  <w:sz w:val="20"/>
                  <w:szCs w:val="20"/>
                </w:rPr>
                <w:delText>A.</w:delText>
              </w:r>
              <w:r w:rsidR="0087292F" w:rsidDel="009F4EF1">
                <w:rPr>
                  <w:sz w:val="20"/>
                  <w:szCs w:val="20"/>
                </w:rPr>
                <w:delText>1</w:delText>
              </w:r>
              <w:r w:rsidRPr="00740AD6" w:rsidDel="009F4EF1">
                <w:rPr>
                  <w:sz w:val="20"/>
                  <w:szCs w:val="20"/>
                </w:rPr>
                <w:delText>.8</w:delText>
              </w:r>
              <w:bookmarkStart w:id="1429" w:name="_Toc86239197"/>
              <w:bookmarkEnd w:id="1429"/>
            </w:del>
          </w:p>
        </w:tc>
        <w:bookmarkStart w:id="1430" w:name="_Toc86239198"/>
        <w:bookmarkEnd w:id="1430"/>
      </w:tr>
    </w:tbl>
    <w:p w14:paraId="46FB1320" w14:textId="2CB679F4" w:rsidR="00740AD6" w:rsidDel="009F4EF1" w:rsidRDefault="00740AD6" w:rsidP="009F2BE1">
      <w:pPr>
        <w:rPr>
          <w:del w:id="1431" w:author="Katharina Schleidt" w:date="2021-10-27T12:19:00Z"/>
          <w:lang w:eastAsia="ja-JP"/>
        </w:rPr>
      </w:pPr>
      <w:bookmarkStart w:id="1432" w:name="_Toc86239199"/>
      <w:bookmarkEnd w:id="1432"/>
    </w:p>
    <w:p w14:paraId="2A6E4499" w14:textId="0A6BB385" w:rsidR="0087292F" w:rsidRPr="0092150B" w:rsidDel="009F4EF1" w:rsidRDefault="0087292F" w:rsidP="0087292F">
      <w:pPr>
        <w:jc w:val="center"/>
        <w:rPr>
          <w:del w:id="1433" w:author="Katharina Schleidt" w:date="2021-10-27T12:19:00Z"/>
          <w:b/>
          <w:bCs/>
          <w:sz w:val="20"/>
          <w:szCs w:val="20"/>
          <w:lang w:val="en-US"/>
          <w:rPrChange w:id="1434" w:author="Grellet Sylvain" w:date="2021-10-27T15:48:00Z">
            <w:rPr>
              <w:del w:id="1435" w:author="Katharina Schleidt" w:date="2021-10-27T12:19:00Z"/>
              <w:b/>
              <w:bCs/>
              <w:sz w:val="20"/>
              <w:szCs w:val="20"/>
              <w:lang w:val="fr-FR"/>
            </w:rPr>
          </w:rPrChange>
        </w:rPr>
      </w:pPr>
      <w:bookmarkStart w:id="1436" w:name="_Ref52472075"/>
      <w:del w:id="1437" w:author="Katharina Schleidt" w:date="2021-10-27T12:19:00Z">
        <w:r w:rsidRPr="0092150B" w:rsidDel="009F4EF1">
          <w:rPr>
            <w:b/>
            <w:bCs/>
            <w:sz w:val="20"/>
            <w:szCs w:val="20"/>
            <w:lang w:val="en-US"/>
            <w:rPrChange w:id="1438" w:author="Grellet Sylvain" w:date="2021-10-27T15:48:00Z">
              <w:rPr>
                <w:b/>
                <w:bCs/>
                <w:sz w:val="20"/>
                <w:szCs w:val="20"/>
                <w:lang w:val="fr-FR"/>
              </w:rPr>
            </w:rPrChange>
          </w:rPr>
          <w:delText xml:space="preserve">Table </w:delText>
        </w:r>
        <w:r w:rsidR="00D471BA" w:rsidDel="009F4EF1">
          <w:rPr>
            <w:b/>
            <w:bCs/>
            <w:sz w:val="20"/>
            <w:szCs w:val="20"/>
          </w:rPr>
          <w:fldChar w:fldCharType="begin"/>
        </w:r>
        <w:r w:rsidR="00D471BA" w:rsidRPr="0092150B" w:rsidDel="009F4EF1">
          <w:rPr>
            <w:b/>
            <w:bCs/>
            <w:sz w:val="20"/>
            <w:szCs w:val="20"/>
            <w:lang w:val="en-US"/>
            <w:rPrChange w:id="1439" w:author="Grellet Sylvain" w:date="2021-10-27T15:48:00Z">
              <w:rPr>
                <w:b/>
                <w:bCs/>
                <w:sz w:val="20"/>
                <w:szCs w:val="20"/>
                <w:lang w:val="fr-FR"/>
              </w:rPr>
            </w:rPrChange>
          </w:rPr>
          <w:delInstrText xml:space="preserve"> SEQ Table \* ARABIC </w:delInstrText>
        </w:r>
        <w:r w:rsidR="00D471BA" w:rsidDel="009F4EF1">
          <w:rPr>
            <w:b/>
            <w:bCs/>
            <w:sz w:val="20"/>
            <w:szCs w:val="20"/>
          </w:rPr>
          <w:fldChar w:fldCharType="separate"/>
        </w:r>
        <w:r w:rsidR="00821F18" w:rsidRPr="0092150B" w:rsidDel="009F4EF1">
          <w:rPr>
            <w:b/>
            <w:bCs/>
            <w:noProof/>
            <w:sz w:val="20"/>
            <w:szCs w:val="20"/>
            <w:lang w:val="en-US"/>
            <w:rPrChange w:id="1440" w:author="Grellet Sylvain" w:date="2021-10-27T15:48:00Z">
              <w:rPr>
                <w:b/>
                <w:bCs/>
                <w:noProof/>
                <w:sz w:val="20"/>
                <w:szCs w:val="20"/>
                <w:lang w:val="fr-FR"/>
              </w:rPr>
            </w:rPrChange>
          </w:rPr>
          <w:delText>2</w:delText>
        </w:r>
        <w:r w:rsidR="00D471BA" w:rsidDel="009F4EF1">
          <w:rPr>
            <w:b/>
            <w:bCs/>
            <w:sz w:val="20"/>
            <w:szCs w:val="20"/>
          </w:rPr>
          <w:fldChar w:fldCharType="end"/>
        </w:r>
        <w:bookmarkEnd w:id="1436"/>
        <w:r w:rsidRPr="0092150B" w:rsidDel="009F4EF1">
          <w:rPr>
            <w:b/>
            <w:bCs/>
            <w:sz w:val="20"/>
            <w:szCs w:val="20"/>
            <w:lang w:val="en-US"/>
            <w:rPrChange w:id="1441" w:author="Grellet Sylvain" w:date="2021-10-27T15:48:00Z">
              <w:rPr>
                <w:b/>
                <w:bCs/>
                <w:sz w:val="20"/>
                <w:szCs w:val="20"/>
                <w:lang w:val="fr-FR"/>
              </w:rPr>
            </w:rPrChange>
          </w:rPr>
          <w:delText xml:space="preserve"> — Abstract Observation core conformance classes</w:delText>
        </w:r>
        <w:bookmarkStart w:id="1442" w:name="_Toc86239200"/>
        <w:bookmarkEnd w:id="1442"/>
      </w:del>
    </w:p>
    <w:tbl>
      <w:tblPr>
        <w:tblStyle w:val="Grilledutableau"/>
        <w:tblW w:w="0" w:type="auto"/>
        <w:tblLook w:val="04A0" w:firstRow="1" w:lastRow="0" w:firstColumn="1" w:lastColumn="0" w:noHBand="0" w:noVBand="1"/>
      </w:tblPr>
      <w:tblGrid>
        <w:gridCol w:w="3715"/>
        <w:gridCol w:w="3735"/>
        <w:gridCol w:w="2291"/>
      </w:tblGrid>
      <w:tr w:rsidR="0087292F" w:rsidRPr="00740AD6" w:rsidDel="009F4EF1" w14:paraId="0C89A2A6" w14:textId="171DE13B" w:rsidTr="00B519FE">
        <w:trPr>
          <w:del w:id="1443" w:author="Katharina Schleidt" w:date="2021-10-27T12:19:00Z"/>
        </w:trPr>
        <w:tc>
          <w:tcPr>
            <w:tcW w:w="3715" w:type="dxa"/>
          </w:tcPr>
          <w:p w14:paraId="3108CE06" w14:textId="0B439533" w:rsidR="0087292F" w:rsidRPr="00740AD6" w:rsidDel="009F4EF1" w:rsidRDefault="0087292F" w:rsidP="00345B12">
            <w:pPr>
              <w:jc w:val="left"/>
              <w:rPr>
                <w:del w:id="1444" w:author="Katharina Schleidt" w:date="2021-10-27T12:19:00Z"/>
                <w:b/>
                <w:bCs/>
                <w:sz w:val="20"/>
                <w:szCs w:val="20"/>
              </w:rPr>
            </w:pPr>
            <w:del w:id="1445" w:author="Katharina Schleidt" w:date="2021-10-27T12:19:00Z">
              <w:r w:rsidRPr="00740AD6" w:rsidDel="009F4EF1">
                <w:rPr>
                  <w:b/>
                  <w:bCs/>
                  <w:sz w:val="20"/>
                  <w:szCs w:val="20"/>
                </w:rPr>
                <w:delText>Conformance class</w:delText>
              </w:r>
              <w:bookmarkStart w:id="1446" w:name="_Toc86239201"/>
              <w:bookmarkEnd w:id="1446"/>
            </w:del>
          </w:p>
        </w:tc>
        <w:tc>
          <w:tcPr>
            <w:tcW w:w="3735" w:type="dxa"/>
          </w:tcPr>
          <w:p w14:paraId="39D47CC5" w14:textId="5F1BE6D3" w:rsidR="0087292F" w:rsidRPr="00740AD6" w:rsidDel="009F4EF1" w:rsidRDefault="0087292F" w:rsidP="00345B12">
            <w:pPr>
              <w:jc w:val="left"/>
              <w:rPr>
                <w:del w:id="1447" w:author="Katharina Schleidt" w:date="2021-10-27T12:19:00Z"/>
                <w:b/>
                <w:bCs/>
                <w:sz w:val="20"/>
                <w:szCs w:val="20"/>
              </w:rPr>
            </w:pPr>
            <w:del w:id="1448" w:author="Katharina Schleidt" w:date="2021-10-27T12:19:00Z">
              <w:r w:rsidRPr="00740AD6" w:rsidDel="009F4EF1">
                <w:rPr>
                  <w:b/>
                  <w:bCs/>
                  <w:sz w:val="20"/>
                  <w:szCs w:val="20"/>
                </w:rPr>
                <w:delText>Identifier</w:delText>
              </w:r>
              <w:bookmarkStart w:id="1449" w:name="_Toc86239202"/>
              <w:bookmarkEnd w:id="1449"/>
            </w:del>
          </w:p>
        </w:tc>
        <w:tc>
          <w:tcPr>
            <w:tcW w:w="2291" w:type="dxa"/>
          </w:tcPr>
          <w:p w14:paraId="27C35B13" w14:textId="78956A59" w:rsidR="0087292F" w:rsidRPr="00740AD6" w:rsidDel="009F4EF1" w:rsidRDefault="0087292F" w:rsidP="00345B12">
            <w:pPr>
              <w:jc w:val="left"/>
              <w:rPr>
                <w:del w:id="1450" w:author="Katharina Schleidt" w:date="2021-10-27T12:19:00Z"/>
                <w:b/>
                <w:bCs/>
                <w:sz w:val="20"/>
                <w:szCs w:val="20"/>
              </w:rPr>
            </w:pPr>
            <w:del w:id="1451" w:author="Katharina Schleidt" w:date="2021-10-27T12:19:00Z">
              <w:r w:rsidRPr="00740AD6" w:rsidDel="009F4EF1">
                <w:rPr>
                  <w:b/>
                  <w:bCs/>
                  <w:sz w:val="20"/>
                  <w:szCs w:val="20"/>
                </w:rPr>
                <w:delText>Annex A clause</w:delText>
              </w:r>
              <w:bookmarkStart w:id="1452" w:name="_Toc86239203"/>
              <w:bookmarkEnd w:id="1452"/>
            </w:del>
          </w:p>
        </w:tc>
        <w:bookmarkStart w:id="1453" w:name="_Toc86239204"/>
        <w:bookmarkEnd w:id="1453"/>
      </w:tr>
      <w:tr w:rsidR="0087292F" w:rsidRPr="00740AD6" w:rsidDel="009F4EF1" w14:paraId="71C1CAAE" w14:textId="3B5F8812" w:rsidTr="00B519FE">
        <w:trPr>
          <w:del w:id="1454" w:author="Katharina Schleidt" w:date="2021-10-27T12:19:00Z"/>
        </w:trPr>
        <w:tc>
          <w:tcPr>
            <w:tcW w:w="3715" w:type="dxa"/>
          </w:tcPr>
          <w:p w14:paraId="17317D5E" w14:textId="6CB33FD6" w:rsidR="0087292F" w:rsidRPr="00740AD6" w:rsidDel="009F4EF1" w:rsidRDefault="00B519FE" w:rsidP="00345B12">
            <w:pPr>
              <w:jc w:val="left"/>
              <w:rPr>
                <w:del w:id="1455" w:author="Katharina Schleidt" w:date="2021-10-27T12:19:00Z"/>
                <w:sz w:val="20"/>
                <w:szCs w:val="20"/>
              </w:rPr>
            </w:pPr>
            <w:del w:id="1456" w:author="Katharina Schleidt" w:date="2021-10-27T12:19:00Z">
              <w:r w:rsidRPr="00B519FE" w:rsidDel="009F4EF1">
                <w:rPr>
                  <w:sz w:val="20"/>
                  <w:szCs w:val="20"/>
                </w:rPr>
                <w:delText>Abstract Observation core package</w:delText>
              </w:r>
              <w:bookmarkStart w:id="1457" w:name="_Toc86239205"/>
              <w:bookmarkEnd w:id="1457"/>
            </w:del>
          </w:p>
        </w:tc>
        <w:tc>
          <w:tcPr>
            <w:tcW w:w="3735" w:type="dxa"/>
          </w:tcPr>
          <w:p w14:paraId="60A3486D" w14:textId="6D453298" w:rsidR="0087292F" w:rsidRPr="00740AD6" w:rsidDel="009F4EF1" w:rsidRDefault="0087292F" w:rsidP="00345B12">
            <w:pPr>
              <w:jc w:val="left"/>
              <w:rPr>
                <w:del w:id="1458" w:author="Katharina Schleidt" w:date="2021-10-27T12:19:00Z"/>
                <w:sz w:val="20"/>
                <w:szCs w:val="20"/>
              </w:rPr>
            </w:pPr>
            <w:del w:id="1459" w:author="Katharina Schleidt" w:date="2021-10-27T12:19:00Z">
              <w:r w:rsidRPr="00740AD6" w:rsidDel="009F4EF1">
                <w:rPr>
                  <w:sz w:val="20"/>
                  <w:szCs w:val="20"/>
                </w:rPr>
                <w:delText>/conf/obs-</w:delText>
              </w:r>
              <w:r w:rsidR="00B519FE" w:rsidDel="009F4EF1">
                <w:rPr>
                  <w:sz w:val="20"/>
                  <w:szCs w:val="20"/>
                </w:rPr>
                <w:delText>core</w:delText>
              </w:r>
              <w:bookmarkStart w:id="1460" w:name="_Toc86239206"/>
              <w:bookmarkEnd w:id="1460"/>
            </w:del>
          </w:p>
        </w:tc>
        <w:tc>
          <w:tcPr>
            <w:tcW w:w="2291" w:type="dxa"/>
          </w:tcPr>
          <w:p w14:paraId="731E7029" w14:textId="291590C4" w:rsidR="0087292F" w:rsidRPr="00740AD6" w:rsidDel="009F4EF1" w:rsidRDefault="0087292F" w:rsidP="00345B12">
            <w:pPr>
              <w:jc w:val="left"/>
              <w:rPr>
                <w:del w:id="1461" w:author="Katharina Schleidt" w:date="2021-10-27T12:19:00Z"/>
                <w:sz w:val="20"/>
                <w:szCs w:val="20"/>
              </w:rPr>
            </w:pPr>
            <w:del w:id="1462"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.1</w:delText>
              </w:r>
              <w:bookmarkStart w:id="1463" w:name="_Toc86239207"/>
              <w:bookmarkEnd w:id="1463"/>
            </w:del>
          </w:p>
        </w:tc>
        <w:bookmarkStart w:id="1464" w:name="_Toc86239208"/>
        <w:bookmarkEnd w:id="1464"/>
      </w:tr>
      <w:tr w:rsidR="0087292F" w:rsidRPr="00740AD6" w:rsidDel="009F4EF1" w14:paraId="58E1D0B5" w14:textId="3EF4139B" w:rsidTr="00B519FE">
        <w:trPr>
          <w:del w:id="1465" w:author="Katharina Schleidt" w:date="2021-10-27T12:19:00Z"/>
        </w:trPr>
        <w:tc>
          <w:tcPr>
            <w:tcW w:w="3715" w:type="dxa"/>
          </w:tcPr>
          <w:p w14:paraId="328963BB" w14:textId="58A5E4EE" w:rsidR="0087292F" w:rsidRPr="00740AD6" w:rsidDel="009F4EF1" w:rsidRDefault="00B519FE" w:rsidP="00345B12">
            <w:pPr>
              <w:jc w:val="left"/>
              <w:rPr>
                <w:del w:id="1466" w:author="Katharina Schleidt" w:date="2021-10-27T12:19:00Z"/>
                <w:sz w:val="20"/>
                <w:szCs w:val="20"/>
              </w:rPr>
            </w:pPr>
            <w:del w:id="1467" w:author="Katharina Schleidt" w:date="2021-10-27T12:19:00Z">
              <w:r w:rsidRPr="00B519FE" w:rsidDel="009F4EF1">
                <w:rPr>
                  <w:sz w:val="20"/>
                  <w:szCs w:val="20"/>
                </w:rPr>
                <w:delText>Abstract Observation core - AbstractDeployment</w:delText>
              </w:r>
              <w:bookmarkStart w:id="1468" w:name="_Toc86239209"/>
              <w:bookmarkEnd w:id="1468"/>
            </w:del>
          </w:p>
        </w:tc>
        <w:tc>
          <w:tcPr>
            <w:tcW w:w="3735" w:type="dxa"/>
          </w:tcPr>
          <w:p w14:paraId="5BC3D3C6" w14:textId="622BADE1" w:rsidR="0087292F" w:rsidRPr="00740AD6" w:rsidDel="009F4EF1" w:rsidRDefault="00B519FE" w:rsidP="00345B12">
            <w:pPr>
              <w:jc w:val="left"/>
              <w:rPr>
                <w:del w:id="1469" w:author="Katharina Schleidt" w:date="2021-10-27T12:19:00Z"/>
                <w:sz w:val="20"/>
                <w:szCs w:val="20"/>
              </w:rPr>
            </w:pPr>
            <w:del w:id="1470" w:author="Katharina Schleidt" w:date="2021-10-27T12:19:00Z">
              <w:r w:rsidRPr="00B519FE" w:rsidDel="009F4EF1">
                <w:rPr>
                  <w:sz w:val="20"/>
                  <w:szCs w:val="20"/>
                </w:rPr>
                <w:delText>/conf/obs-core/AbstractDeployment</w:delText>
              </w:r>
              <w:bookmarkStart w:id="1471" w:name="_Toc86239210"/>
              <w:bookmarkEnd w:id="1471"/>
            </w:del>
          </w:p>
        </w:tc>
        <w:tc>
          <w:tcPr>
            <w:tcW w:w="2291" w:type="dxa"/>
          </w:tcPr>
          <w:p w14:paraId="02A040C7" w14:textId="24753161" w:rsidR="0087292F" w:rsidRPr="00740AD6" w:rsidDel="009F4EF1" w:rsidRDefault="0087292F" w:rsidP="00345B12">
            <w:pPr>
              <w:jc w:val="left"/>
              <w:rPr>
                <w:del w:id="1472" w:author="Katharina Schleidt" w:date="2021-10-27T12:19:00Z"/>
                <w:sz w:val="20"/>
                <w:szCs w:val="20"/>
              </w:rPr>
            </w:pPr>
            <w:del w:id="1473"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.2</w:delText>
              </w:r>
              <w:bookmarkStart w:id="1474" w:name="_Toc86239211"/>
              <w:bookmarkEnd w:id="1474"/>
            </w:del>
          </w:p>
        </w:tc>
        <w:bookmarkStart w:id="1475" w:name="_Toc86239212"/>
        <w:bookmarkEnd w:id="1475"/>
      </w:tr>
      <w:tr w:rsidR="0087292F" w:rsidRPr="00740AD6" w:rsidDel="009F4EF1" w14:paraId="2084D7D7" w14:textId="360537E8" w:rsidTr="00B519FE">
        <w:trPr>
          <w:del w:id="1476" w:author="Katharina Schleidt" w:date="2021-10-27T12:19:00Z"/>
        </w:trPr>
        <w:tc>
          <w:tcPr>
            <w:tcW w:w="3715" w:type="dxa"/>
          </w:tcPr>
          <w:p w14:paraId="6A10955B" w14:textId="1D73E221" w:rsidR="0087292F" w:rsidRPr="00740AD6" w:rsidDel="009F4EF1" w:rsidRDefault="00B519FE" w:rsidP="00345B12">
            <w:pPr>
              <w:jc w:val="left"/>
              <w:rPr>
                <w:del w:id="1477" w:author="Katharina Schleidt" w:date="2021-10-27T12:19:00Z"/>
                <w:sz w:val="20"/>
                <w:szCs w:val="20"/>
              </w:rPr>
            </w:pPr>
            <w:del w:id="1478" w:author="Katharina Schleidt" w:date="2021-10-27T12:19:00Z">
              <w:r w:rsidRPr="00B519FE" w:rsidDel="009F4EF1">
                <w:rPr>
                  <w:sz w:val="20"/>
                  <w:szCs w:val="20"/>
                </w:rPr>
                <w:delText>Abstract Observation core - AbstractHost</w:delText>
              </w:r>
              <w:bookmarkStart w:id="1479" w:name="_Toc86239213"/>
              <w:bookmarkEnd w:id="1479"/>
            </w:del>
          </w:p>
        </w:tc>
        <w:tc>
          <w:tcPr>
            <w:tcW w:w="3735" w:type="dxa"/>
          </w:tcPr>
          <w:p w14:paraId="193EC098" w14:textId="5AC7EACE" w:rsidR="0087292F" w:rsidRPr="00740AD6" w:rsidDel="009F4EF1" w:rsidRDefault="00B519FE" w:rsidP="00345B12">
            <w:pPr>
              <w:jc w:val="left"/>
              <w:rPr>
                <w:del w:id="1480" w:author="Katharina Schleidt" w:date="2021-10-27T12:19:00Z"/>
                <w:sz w:val="20"/>
                <w:szCs w:val="20"/>
              </w:rPr>
            </w:pPr>
            <w:del w:id="1481" w:author="Katharina Schleidt" w:date="2021-10-27T12:19:00Z">
              <w:r w:rsidRPr="00B519FE" w:rsidDel="009F4EF1">
                <w:rPr>
                  <w:sz w:val="20"/>
                  <w:szCs w:val="20"/>
                </w:rPr>
                <w:delText>/conf/obs-core/AbstractHost</w:delText>
              </w:r>
              <w:bookmarkStart w:id="1482" w:name="_Toc86239214"/>
              <w:bookmarkEnd w:id="1482"/>
            </w:del>
          </w:p>
        </w:tc>
        <w:tc>
          <w:tcPr>
            <w:tcW w:w="2291" w:type="dxa"/>
          </w:tcPr>
          <w:p w14:paraId="176F365A" w14:textId="45ADC256" w:rsidR="0087292F" w:rsidRPr="00740AD6" w:rsidDel="009F4EF1" w:rsidRDefault="0087292F" w:rsidP="00345B12">
            <w:pPr>
              <w:jc w:val="left"/>
              <w:rPr>
                <w:del w:id="1483" w:author="Katharina Schleidt" w:date="2021-10-27T12:19:00Z"/>
                <w:sz w:val="20"/>
                <w:szCs w:val="20"/>
              </w:rPr>
            </w:pPr>
            <w:del w:id="1484"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.3</w:delText>
              </w:r>
              <w:bookmarkStart w:id="1485" w:name="_Toc86239215"/>
              <w:bookmarkEnd w:id="1485"/>
            </w:del>
          </w:p>
        </w:tc>
        <w:bookmarkStart w:id="1486" w:name="_Toc86239216"/>
        <w:bookmarkEnd w:id="1486"/>
      </w:tr>
      <w:tr w:rsidR="0087292F" w:rsidRPr="00740AD6" w:rsidDel="009F4EF1" w14:paraId="6E40DB38" w14:textId="2B10CD2D" w:rsidTr="00B519FE">
        <w:trPr>
          <w:del w:id="1487" w:author="Katharina Schleidt" w:date="2021-10-27T12:19:00Z"/>
        </w:trPr>
        <w:tc>
          <w:tcPr>
            <w:tcW w:w="3715" w:type="dxa"/>
          </w:tcPr>
          <w:p w14:paraId="23590EFA" w14:textId="7DE6293D" w:rsidR="0087292F" w:rsidRPr="00740AD6" w:rsidDel="009F4EF1" w:rsidRDefault="00B519FE" w:rsidP="00345B12">
            <w:pPr>
              <w:jc w:val="left"/>
              <w:rPr>
                <w:del w:id="1488" w:author="Katharina Schleidt" w:date="2021-10-27T12:19:00Z"/>
                <w:sz w:val="20"/>
                <w:szCs w:val="20"/>
              </w:rPr>
            </w:pPr>
            <w:del w:id="1489" w:author="Katharina Schleidt" w:date="2021-10-27T12:19:00Z">
              <w:r w:rsidRPr="00B519FE" w:rsidDel="009F4EF1">
                <w:rPr>
                  <w:sz w:val="20"/>
                  <w:szCs w:val="20"/>
                </w:rPr>
                <w:delText>Abstract Observation core - AbstractObservableProperty</w:delText>
              </w:r>
              <w:bookmarkStart w:id="1490" w:name="_Toc86239217"/>
              <w:bookmarkEnd w:id="1490"/>
            </w:del>
          </w:p>
        </w:tc>
        <w:tc>
          <w:tcPr>
            <w:tcW w:w="3735" w:type="dxa"/>
          </w:tcPr>
          <w:p w14:paraId="2AA04551" w14:textId="18060BB5" w:rsidR="0087292F" w:rsidRPr="00740AD6" w:rsidDel="009F4EF1" w:rsidRDefault="00B519FE" w:rsidP="00345B12">
            <w:pPr>
              <w:jc w:val="left"/>
              <w:rPr>
                <w:del w:id="1491" w:author="Katharina Schleidt" w:date="2021-10-27T12:19:00Z"/>
                <w:sz w:val="20"/>
                <w:szCs w:val="20"/>
              </w:rPr>
            </w:pPr>
            <w:del w:id="1492" w:author="Katharina Schleidt" w:date="2021-10-27T12:19:00Z">
              <w:r w:rsidRPr="00B519FE" w:rsidDel="009F4EF1">
                <w:rPr>
                  <w:sz w:val="20"/>
                  <w:szCs w:val="20"/>
                </w:rPr>
                <w:delText>/conf/obs-core/AbstractObservableProperty</w:delText>
              </w:r>
              <w:bookmarkStart w:id="1493" w:name="_Toc86239218"/>
              <w:bookmarkEnd w:id="1493"/>
            </w:del>
          </w:p>
        </w:tc>
        <w:tc>
          <w:tcPr>
            <w:tcW w:w="2291" w:type="dxa"/>
          </w:tcPr>
          <w:p w14:paraId="61900C9D" w14:textId="16A74BBA" w:rsidR="0087292F" w:rsidRPr="00740AD6" w:rsidDel="009F4EF1" w:rsidRDefault="0087292F" w:rsidP="00345B12">
            <w:pPr>
              <w:jc w:val="left"/>
              <w:rPr>
                <w:del w:id="1494" w:author="Katharina Schleidt" w:date="2021-10-27T12:19:00Z"/>
                <w:sz w:val="20"/>
                <w:szCs w:val="20"/>
              </w:rPr>
            </w:pPr>
            <w:del w:id="1495"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.4</w:delText>
              </w:r>
              <w:bookmarkStart w:id="1496" w:name="_Toc86239219"/>
              <w:bookmarkEnd w:id="1496"/>
            </w:del>
          </w:p>
        </w:tc>
        <w:bookmarkStart w:id="1497" w:name="_Toc86239220"/>
        <w:bookmarkEnd w:id="1497"/>
      </w:tr>
      <w:tr w:rsidR="0087292F" w:rsidRPr="00740AD6" w:rsidDel="009F4EF1" w14:paraId="25E7C40F" w14:textId="52C3F994" w:rsidTr="00B519FE">
        <w:trPr>
          <w:del w:id="1498" w:author="Katharina Schleidt" w:date="2021-10-27T12:19:00Z"/>
        </w:trPr>
        <w:tc>
          <w:tcPr>
            <w:tcW w:w="3715" w:type="dxa"/>
          </w:tcPr>
          <w:p w14:paraId="4926DAAB" w14:textId="042F7168" w:rsidR="0087292F" w:rsidRPr="00740AD6" w:rsidDel="009F4EF1" w:rsidRDefault="00B519FE" w:rsidP="00345B12">
            <w:pPr>
              <w:jc w:val="left"/>
              <w:rPr>
                <w:del w:id="1499" w:author="Katharina Schleidt" w:date="2021-10-27T12:19:00Z"/>
                <w:sz w:val="20"/>
                <w:szCs w:val="20"/>
              </w:rPr>
            </w:pPr>
            <w:del w:id="1500" w:author="Katharina Schleidt" w:date="2021-10-27T12:19:00Z">
              <w:r w:rsidRPr="00B519FE" w:rsidDel="009F4EF1">
                <w:rPr>
                  <w:sz w:val="20"/>
                  <w:szCs w:val="20"/>
                </w:rPr>
                <w:delText>Abstract Observation core - AbstractObservation</w:delText>
              </w:r>
              <w:bookmarkStart w:id="1501" w:name="_Toc86239221"/>
              <w:bookmarkEnd w:id="1501"/>
            </w:del>
          </w:p>
        </w:tc>
        <w:tc>
          <w:tcPr>
            <w:tcW w:w="3735" w:type="dxa"/>
          </w:tcPr>
          <w:p w14:paraId="729FBE8A" w14:textId="463BEF83" w:rsidR="0087292F" w:rsidRPr="00740AD6" w:rsidDel="009F4EF1" w:rsidRDefault="00B519FE" w:rsidP="00345B12">
            <w:pPr>
              <w:jc w:val="left"/>
              <w:rPr>
                <w:del w:id="1502" w:author="Katharina Schleidt" w:date="2021-10-27T12:19:00Z"/>
                <w:sz w:val="20"/>
                <w:szCs w:val="20"/>
              </w:rPr>
            </w:pPr>
            <w:del w:id="1503" w:author="Katharina Schleidt" w:date="2021-10-27T12:19:00Z">
              <w:r w:rsidRPr="00B519FE" w:rsidDel="009F4EF1">
                <w:rPr>
                  <w:sz w:val="20"/>
                  <w:szCs w:val="20"/>
                </w:rPr>
                <w:delText>/conf/obs-core/AbstractObservation</w:delText>
              </w:r>
              <w:bookmarkStart w:id="1504" w:name="_Toc86239222"/>
              <w:bookmarkEnd w:id="1504"/>
            </w:del>
          </w:p>
        </w:tc>
        <w:tc>
          <w:tcPr>
            <w:tcW w:w="2291" w:type="dxa"/>
          </w:tcPr>
          <w:p w14:paraId="755DADF7" w14:textId="7F6EA52F" w:rsidR="0087292F" w:rsidRPr="00740AD6" w:rsidDel="009F4EF1" w:rsidRDefault="0087292F" w:rsidP="00345B12">
            <w:pPr>
              <w:jc w:val="left"/>
              <w:rPr>
                <w:del w:id="1505" w:author="Katharina Schleidt" w:date="2021-10-27T12:19:00Z"/>
                <w:sz w:val="20"/>
                <w:szCs w:val="20"/>
              </w:rPr>
            </w:pPr>
            <w:del w:id="1506"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.5</w:delText>
              </w:r>
              <w:bookmarkStart w:id="1507" w:name="_Toc86239223"/>
              <w:bookmarkEnd w:id="1507"/>
            </w:del>
          </w:p>
        </w:tc>
        <w:bookmarkStart w:id="1508" w:name="_Toc86239224"/>
        <w:bookmarkEnd w:id="1508"/>
      </w:tr>
      <w:tr w:rsidR="0087292F" w:rsidRPr="00740AD6" w:rsidDel="009F4EF1" w14:paraId="4498D884" w14:textId="09E94896" w:rsidTr="00B519FE">
        <w:trPr>
          <w:del w:id="1509" w:author="Katharina Schleidt" w:date="2021-10-27T12:19:00Z"/>
        </w:trPr>
        <w:tc>
          <w:tcPr>
            <w:tcW w:w="3715" w:type="dxa"/>
          </w:tcPr>
          <w:p w14:paraId="47593982" w14:textId="1D0B076E" w:rsidR="0087292F" w:rsidRPr="00740AD6" w:rsidDel="009F4EF1" w:rsidRDefault="00B519FE" w:rsidP="00345B12">
            <w:pPr>
              <w:jc w:val="left"/>
              <w:rPr>
                <w:del w:id="1510" w:author="Katharina Schleidt" w:date="2021-10-27T12:19:00Z"/>
                <w:sz w:val="20"/>
                <w:szCs w:val="20"/>
              </w:rPr>
            </w:pPr>
            <w:del w:id="1511" w:author="Katharina Schleidt" w:date="2021-10-27T12:19:00Z">
              <w:r w:rsidRPr="00B519FE" w:rsidDel="009F4EF1">
                <w:rPr>
                  <w:sz w:val="20"/>
                  <w:szCs w:val="20"/>
                </w:rPr>
                <w:delText>Abstract Observation core - AbstractObservationCharacteristics</w:delText>
              </w:r>
              <w:bookmarkStart w:id="1512" w:name="_Toc86239225"/>
              <w:bookmarkEnd w:id="1512"/>
            </w:del>
          </w:p>
        </w:tc>
        <w:tc>
          <w:tcPr>
            <w:tcW w:w="3735" w:type="dxa"/>
          </w:tcPr>
          <w:p w14:paraId="450003B2" w14:textId="41921579" w:rsidR="0087292F" w:rsidRPr="00740AD6" w:rsidDel="009F4EF1" w:rsidRDefault="00B519FE" w:rsidP="00345B12">
            <w:pPr>
              <w:jc w:val="left"/>
              <w:rPr>
                <w:del w:id="1513" w:author="Katharina Schleidt" w:date="2021-10-27T12:19:00Z"/>
                <w:sz w:val="20"/>
                <w:szCs w:val="20"/>
              </w:rPr>
            </w:pPr>
            <w:del w:id="1514" w:author="Katharina Schleidt" w:date="2021-10-27T12:19:00Z">
              <w:r w:rsidRPr="00B519FE" w:rsidDel="009F4EF1">
                <w:rPr>
                  <w:sz w:val="20"/>
                  <w:szCs w:val="20"/>
                </w:rPr>
                <w:delText>/conf/obs-core/AbstractObservationCharacteristics</w:delText>
              </w:r>
              <w:bookmarkStart w:id="1515" w:name="_Toc86239226"/>
              <w:bookmarkEnd w:id="1515"/>
            </w:del>
          </w:p>
        </w:tc>
        <w:tc>
          <w:tcPr>
            <w:tcW w:w="2291" w:type="dxa"/>
          </w:tcPr>
          <w:p w14:paraId="2C9AAAD8" w14:textId="61A8203A" w:rsidR="0087292F" w:rsidRPr="00740AD6" w:rsidDel="009F4EF1" w:rsidRDefault="0087292F" w:rsidP="00345B12">
            <w:pPr>
              <w:jc w:val="left"/>
              <w:rPr>
                <w:del w:id="1516" w:author="Katharina Schleidt" w:date="2021-10-27T12:19:00Z"/>
                <w:sz w:val="20"/>
                <w:szCs w:val="20"/>
              </w:rPr>
            </w:pPr>
            <w:del w:id="1517"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.6</w:delText>
              </w:r>
              <w:bookmarkStart w:id="1518" w:name="_Toc86239227"/>
              <w:bookmarkEnd w:id="1518"/>
            </w:del>
          </w:p>
        </w:tc>
        <w:bookmarkStart w:id="1519" w:name="_Toc86239228"/>
        <w:bookmarkEnd w:id="1519"/>
      </w:tr>
      <w:tr w:rsidR="0087292F" w:rsidRPr="00740AD6" w:rsidDel="009F4EF1" w14:paraId="59F306C7" w14:textId="5CD44CDB" w:rsidTr="00B519FE">
        <w:trPr>
          <w:del w:id="1520" w:author="Katharina Schleidt" w:date="2021-10-27T12:19:00Z"/>
        </w:trPr>
        <w:tc>
          <w:tcPr>
            <w:tcW w:w="3715" w:type="dxa"/>
          </w:tcPr>
          <w:p w14:paraId="36B714B3" w14:textId="68580F84" w:rsidR="0087292F" w:rsidRPr="00740AD6" w:rsidDel="009F4EF1" w:rsidRDefault="00B519FE" w:rsidP="00345B12">
            <w:pPr>
              <w:jc w:val="left"/>
              <w:rPr>
                <w:del w:id="1521" w:author="Katharina Schleidt" w:date="2021-10-27T12:19:00Z"/>
                <w:sz w:val="20"/>
                <w:szCs w:val="20"/>
              </w:rPr>
            </w:pPr>
            <w:del w:id="1522" w:author="Katharina Schleidt" w:date="2021-10-27T12:19:00Z">
              <w:r w:rsidRPr="00B519FE" w:rsidDel="009F4EF1">
                <w:rPr>
                  <w:sz w:val="20"/>
                  <w:szCs w:val="20"/>
                </w:rPr>
                <w:delText>Abstract Observation core - AbstractObserver</w:delText>
              </w:r>
              <w:bookmarkStart w:id="1523" w:name="_Toc86239229"/>
              <w:bookmarkEnd w:id="1523"/>
            </w:del>
          </w:p>
        </w:tc>
        <w:tc>
          <w:tcPr>
            <w:tcW w:w="3735" w:type="dxa"/>
          </w:tcPr>
          <w:p w14:paraId="28A1DB37" w14:textId="72613C0A" w:rsidR="0087292F" w:rsidRPr="00740AD6" w:rsidDel="009F4EF1" w:rsidRDefault="00B519FE" w:rsidP="00345B12">
            <w:pPr>
              <w:jc w:val="left"/>
              <w:rPr>
                <w:del w:id="1524" w:author="Katharina Schleidt" w:date="2021-10-27T12:19:00Z"/>
                <w:sz w:val="20"/>
                <w:szCs w:val="20"/>
              </w:rPr>
            </w:pPr>
            <w:del w:id="1525" w:author="Katharina Schleidt" w:date="2021-10-27T12:19:00Z">
              <w:r w:rsidRPr="00B519FE" w:rsidDel="009F4EF1">
                <w:rPr>
                  <w:sz w:val="20"/>
                  <w:szCs w:val="20"/>
                </w:rPr>
                <w:delText>/conf/obs-core/AbstractObserver</w:delText>
              </w:r>
              <w:bookmarkStart w:id="1526" w:name="_Toc86239230"/>
              <w:bookmarkEnd w:id="1526"/>
            </w:del>
          </w:p>
        </w:tc>
        <w:tc>
          <w:tcPr>
            <w:tcW w:w="2291" w:type="dxa"/>
          </w:tcPr>
          <w:p w14:paraId="64638BB2" w14:textId="1424A4D5" w:rsidR="0087292F" w:rsidRPr="00740AD6" w:rsidDel="009F4EF1" w:rsidRDefault="0087292F" w:rsidP="00345B12">
            <w:pPr>
              <w:jc w:val="left"/>
              <w:rPr>
                <w:del w:id="1527" w:author="Katharina Schleidt" w:date="2021-10-27T12:19:00Z"/>
                <w:sz w:val="20"/>
                <w:szCs w:val="20"/>
              </w:rPr>
            </w:pPr>
            <w:del w:id="1528"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.7</w:delText>
              </w:r>
              <w:bookmarkStart w:id="1529" w:name="_Toc86239231"/>
              <w:bookmarkEnd w:id="1529"/>
            </w:del>
          </w:p>
        </w:tc>
        <w:bookmarkStart w:id="1530" w:name="_Toc86239232"/>
        <w:bookmarkEnd w:id="1530"/>
      </w:tr>
      <w:tr w:rsidR="0087292F" w:rsidRPr="00740AD6" w:rsidDel="009F4EF1" w14:paraId="50410149" w14:textId="5D816838" w:rsidTr="00B519FE">
        <w:trPr>
          <w:del w:id="1531" w:author="Katharina Schleidt" w:date="2021-10-27T12:19:00Z"/>
        </w:trPr>
        <w:tc>
          <w:tcPr>
            <w:tcW w:w="3715" w:type="dxa"/>
          </w:tcPr>
          <w:p w14:paraId="5B57D556" w14:textId="15DE924C" w:rsidR="0087292F" w:rsidRPr="00740AD6" w:rsidDel="009F4EF1" w:rsidRDefault="00B519FE" w:rsidP="00345B12">
            <w:pPr>
              <w:jc w:val="left"/>
              <w:rPr>
                <w:del w:id="1532" w:author="Katharina Schleidt" w:date="2021-10-27T12:19:00Z"/>
                <w:sz w:val="20"/>
                <w:szCs w:val="20"/>
              </w:rPr>
            </w:pPr>
            <w:del w:id="1533" w:author="Katharina Schleidt" w:date="2021-10-27T12:19:00Z">
              <w:r w:rsidRPr="00B519FE" w:rsidDel="009F4EF1">
                <w:rPr>
                  <w:sz w:val="20"/>
                  <w:szCs w:val="20"/>
                </w:rPr>
                <w:delText>Abstract Observation core - AbstractObservingProcedure</w:delText>
              </w:r>
              <w:bookmarkStart w:id="1534" w:name="_Toc86239233"/>
              <w:bookmarkEnd w:id="1534"/>
            </w:del>
          </w:p>
        </w:tc>
        <w:tc>
          <w:tcPr>
            <w:tcW w:w="3735" w:type="dxa"/>
          </w:tcPr>
          <w:p w14:paraId="53A0244D" w14:textId="746E5C03" w:rsidR="0087292F" w:rsidRPr="00740AD6" w:rsidDel="009F4EF1" w:rsidRDefault="00B519FE" w:rsidP="00345B12">
            <w:pPr>
              <w:jc w:val="left"/>
              <w:rPr>
                <w:del w:id="1535" w:author="Katharina Schleidt" w:date="2021-10-27T12:19:00Z"/>
                <w:sz w:val="20"/>
                <w:szCs w:val="20"/>
              </w:rPr>
            </w:pPr>
            <w:del w:id="1536" w:author="Katharina Schleidt" w:date="2021-10-27T12:19:00Z">
              <w:r w:rsidRPr="00B519FE" w:rsidDel="009F4EF1">
                <w:rPr>
                  <w:sz w:val="20"/>
                  <w:szCs w:val="20"/>
                </w:rPr>
                <w:delText>/conf/obs-core/AbstractObservingProcedure</w:delText>
              </w:r>
              <w:bookmarkStart w:id="1537" w:name="_Toc86239234"/>
              <w:bookmarkEnd w:id="1537"/>
            </w:del>
          </w:p>
        </w:tc>
        <w:tc>
          <w:tcPr>
            <w:tcW w:w="2291" w:type="dxa"/>
          </w:tcPr>
          <w:p w14:paraId="419D7291" w14:textId="21268322" w:rsidR="0087292F" w:rsidRPr="00740AD6" w:rsidDel="009F4EF1" w:rsidRDefault="0087292F" w:rsidP="00345B12">
            <w:pPr>
              <w:jc w:val="left"/>
              <w:rPr>
                <w:del w:id="1538" w:author="Katharina Schleidt" w:date="2021-10-27T12:19:00Z"/>
                <w:sz w:val="20"/>
                <w:szCs w:val="20"/>
              </w:rPr>
            </w:pPr>
            <w:del w:id="1539"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.8</w:delText>
              </w:r>
              <w:bookmarkStart w:id="1540" w:name="_Toc86239235"/>
              <w:bookmarkEnd w:id="1540"/>
            </w:del>
          </w:p>
        </w:tc>
        <w:bookmarkStart w:id="1541" w:name="_Toc86239236"/>
        <w:bookmarkEnd w:id="1541"/>
      </w:tr>
      <w:tr w:rsidR="0087292F" w:rsidRPr="00740AD6" w:rsidDel="009F4EF1" w14:paraId="338A551E" w14:textId="47D7F81A" w:rsidTr="00B519FE">
        <w:trPr>
          <w:del w:id="1542" w:author="Katharina Schleidt" w:date="2021-10-27T12:19:00Z"/>
        </w:trPr>
        <w:tc>
          <w:tcPr>
            <w:tcW w:w="3715" w:type="dxa"/>
          </w:tcPr>
          <w:p w14:paraId="68DB3AD6" w14:textId="111C5858" w:rsidR="0087292F" w:rsidRPr="00740AD6" w:rsidDel="009F4EF1" w:rsidRDefault="00B519FE" w:rsidP="00345B12">
            <w:pPr>
              <w:jc w:val="left"/>
              <w:rPr>
                <w:del w:id="1543" w:author="Katharina Schleidt" w:date="2021-10-27T12:19:00Z"/>
                <w:sz w:val="20"/>
                <w:szCs w:val="20"/>
              </w:rPr>
            </w:pPr>
            <w:del w:id="1544" w:author="Katharina Schleidt" w:date="2021-10-27T12:19:00Z">
              <w:r w:rsidRPr="00B519FE" w:rsidDel="009F4EF1">
                <w:rPr>
                  <w:sz w:val="20"/>
                  <w:szCs w:val="20"/>
                </w:rPr>
                <w:delText>Abstract Observation core - NamedValue</w:delText>
              </w:r>
              <w:bookmarkStart w:id="1545" w:name="_Toc86239237"/>
              <w:bookmarkEnd w:id="1545"/>
            </w:del>
          </w:p>
        </w:tc>
        <w:tc>
          <w:tcPr>
            <w:tcW w:w="3735" w:type="dxa"/>
          </w:tcPr>
          <w:p w14:paraId="3D6D2478" w14:textId="4F92F489" w:rsidR="0087292F" w:rsidRPr="00740AD6" w:rsidDel="009F4EF1" w:rsidRDefault="00B519FE" w:rsidP="00345B12">
            <w:pPr>
              <w:jc w:val="left"/>
              <w:rPr>
                <w:del w:id="1546" w:author="Katharina Schleidt" w:date="2021-10-27T12:19:00Z"/>
                <w:sz w:val="20"/>
                <w:szCs w:val="20"/>
              </w:rPr>
            </w:pPr>
            <w:del w:id="1547" w:author="Katharina Schleidt" w:date="2021-10-27T12:19:00Z">
              <w:r w:rsidRPr="00B519FE" w:rsidDel="009F4EF1">
                <w:rPr>
                  <w:sz w:val="20"/>
                  <w:szCs w:val="20"/>
                </w:rPr>
                <w:delText>/conf/obs-core/NamedValue</w:delText>
              </w:r>
              <w:bookmarkStart w:id="1548" w:name="_Toc86239238"/>
              <w:bookmarkEnd w:id="1548"/>
            </w:del>
          </w:p>
        </w:tc>
        <w:tc>
          <w:tcPr>
            <w:tcW w:w="2291" w:type="dxa"/>
          </w:tcPr>
          <w:p w14:paraId="1F1CEBAF" w14:textId="50E6F87F" w:rsidR="0087292F" w:rsidRPr="00740AD6" w:rsidDel="009F4EF1" w:rsidRDefault="0087292F" w:rsidP="00345B12">
            <w:pPr>
              <w:jc w:val="left"/>
              <w:rPr>
                <w:del w:id="1549" w:author="Katharina Schleidt" w:date="2021-10-27T12:19:00Z"/>
                <w:sz w:val="20"/>
                <w:szCs w:val="20"/>
              </w:rPr>
            </w:pPr>
            <w:del w:id="1550" w:author="Katharina Schleidt" w:date="2021-10-27T12:19:00Z">
              <w:r w:rsidRPr="00740AD6" w:rsidDel="009F4EF1">
                <w:rPr>
                  <w:sz w:val="20"/>
                  <w:szCs w:val="20"/>
                </w:rPr>
                <w:delText>A.</w:delText>
              </w:r>
              <w:r w:rsidR="00B519FE" w:rsidDel="009F4EF1">
                <w:rPr>
                  <w:sz w:val="20"/>
                  <w:szCs w:val="20"/>
                </w:rPr>
                <w:delText>2</w:delText>
              </w:r>
              <w:r w:rsidRPr="00740AD6" w:rsidDel="009F4EF1">
                <w:rPr>
                  <w:sz w:val="20"/>
                  <w:szCs w:val="20"/>
                </w:rPr>
                <w:delText>.9</w:delText>
              </w:r>
              <w:bookmarkStart w:id="1551" w:name="_Toc86239239"/>
              <w:bookmarkEnd w:id="1551"/>
            </w:del>
          </w:p>
        </w:tc>
        <w:bookmarkStart w:id="1552" w:name="_Toc86239240"/>
        <w:bookmarkEnd w:id="1552"/>
      </w:tr>
    </w:tbl>
    <w:p w14:paraId="14E1AF25" w14:textId="4355E0BA" w:rsidR="0087292F" w:rsidDel="009F4EF1" w:rsidRDefault="0087292F" w:rsidP="009F2BE1">
      <w:pPr>
        <w:rPr>
          <w:del w:id="1553" w:author="Katharina Schleidt" w:date="2021-10-27T12:19:00Z"/>
          <w:lang w:eastAsia="ja-JP"/>
        </w:rPr>
      </w:pPr>
      <w:bookmarkStart w:id="1554" w:name="_Toc86239241"/>
      <w:bookmarkEnd w:id="1554"/>
    </w:p>
    <w:p w14:paraId="5DEAA95C" w14:textId="0FCD660C" w:rsidR="000F4699" w:rsidRPr="000F4699" w:rsidDel="009F4EF1" w:rsidRDefault="000F4699" w:rsidP="000F4699">
      <w:pPr>
        <w:jc w:val="center"/>
        <w:rPr>
          <w:del w:id="1555" w:author="Katharina Schleidt" w:date="2021-10-27T12:19:00Z"/>
          <w:b/>
          <w:bCs/>
          <w:sz w:val="20"/>
          <w:szCs w:val="20"/>
        </w:rPr>
      </w:pPr>
      <w:bookmarkStart w:id="1556" w:name="_Ref52472084"/>
      <w:del w:id="1557" w:author="Katharina Schleidt" w:date="2021-10-27T12:19:00Z">
        <w:r w:rsidRPr="001A72C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3</w:delText>
        </w:r>
        <w:r w:rsidR="00D471BA" w:rsidDel="009F4EF1">
          <w:rPr>
            <w:b/>
            <w:bCs/>
            <w:sz w:val="20"/>
            <w:szCs w:val="20"/>
          </w:rPr>
          <w:fldChar w:fldCharType="end"/>
        </w:r>
        <w:bookmarkEnd w:id="1556"/>
        <w:r w:rsidRPr="001A72C4" w:rsidDel="009F4EF1">
          <w:rPr>
            <w:b/>
            <w:bCs/>
            <w:sz w:val="20"/>
            <w:szCs w:val="20"/>
          </w:rPr>
          <w:delText xml:space="preserve"> — </w:delText>
        </w:r>
        <w:r w:rsidR="00995B20" w:rsidRPr="001A72C4" w:rsidDel="009F4EF1">
          <w:rPr>
            <w:b/>
            <w:bCs/>
            <w:sz w:val="20"/>
            <w:szCs w:val="20"/>
          </w:rPr>
          <w:delText xml:space="preserve">Basic </w:delText>
        </w:r>
        <w:r w:rsidRPr="001A72C4" w:rsidDel="009F4EF1">
          <w:rPr>
            <w:b/>
            <w:bCs/>
            <w:sz w:val="20"/>
            <w:szCs w:val="20"/>
          </w:rPr>
          <w:delText>Observations conformance classes</w:delText>
        </w:r>
        <w:r w:rsidRPr="000F4699" w:rsidDel="009F4EF1">
          <w:rPr>
            <w:b/>
            <w:bCs/>
            <w:sz w:val="20"/>
            <w:szCs w:val="20"/>
          </w:rPr>
          <w:delText xml:space="preserve"> </w:delText>
        </w:r>
        <w:bookmarkStart w:id="1558" w:name="_Toc86239242"/>
        <w:bookmarkEnd w:id="1558"/>
      </w:del>
    </w:p>
    <w:tbl>
      <w:tblPr>
        <w:tblStyle w:val="Grilledutableau"/>
        <w:tblW w:w="0" w:type="auto"/>
        <w:tblLook w:val="04A0" w:firstRow="1" w:lastRow="0" w:firstColumn="1" w:lastColumn="0" w:noHBand="0" w:noVBand="1"/>
      </w:tblPr>
      <w:tblGrid>
        <w:gridCol w:w="3229"/>
        <w:gridCol w:w="3359"/>
        <w:gridCol w:w="3153"/>
      </w:tblGrid>
      <w:tr w:rsidR="00351E51" w:rsidRPr="00740AD6" w:rsidDel="009F4EF1" w14:paraId="39556BC1" w14:textId="5596AD23" w:rsidTr="00740AD6">
        <w:trPr>
          <w:del w:id="1559" w:author="Katharina Schleidt" w:date="2021-10-27T12:19:00Z"/>
        </w:trPr>
        <w:tc>
          <w:tcPr>
            <w:tcW w:w="3229" w:type="dxa"/>
          </w:tcPr>
          <w:p w14:paraId="15D869EF" w14:textId="3B572E01" w:rsidR="00351E51" w:rsidRPr="00740AD6" w:rsidDel="009F4EF1" w:rsidRDefault="00351E51" w:rsidP="00740AD6">
            <w:pPr>
              <w:jc w:val="left"/>
              <w:rPr>
                <w:del w:id="1560" w:author="Katharina Schleidt" w:date="2021-10-27T12:19:00Z"/>
                <w:b/>
                <w:bCs/>
                <w:sz w:val="20"/>
                <w:szCs w:val="20"/>
              </w:rPr>
            </w:pPr>
            <w:del w:id="1561" w:author="Katharina Schleidt" w:date="2021-10-27T12:19:00Z">
              <w:r w:rsidRPr="00740AD6" w:rsidDel="009F4EF1">
                <w:rPr>
                  <w:b/>
                  <w:bCs/>
                  <w:sz w:val="20"/>
                  <w:szCs w:val="20"/>
                </w:rPr>
                <w:delText>Conformance class</w:delText>
              </w:r>
              <w:bookmarkStart w:id="1562" w:name="_Toc86239243"/>
              <w:bookmarkEnd w:id="1562"/>
            </w:del>
          </w:p>
        </w:tc>
        <w:tc>
          <w:tcPr>
            <w:tcW w:w="3359" w:type="dxa"/>
          </w:tcPr>
          <w:p w14:paraId="2A64AD1F" w14:textId="20E69535" w:rsidR="00351E51" w:rsidRPr="00740AD6" w:rsidDel="009F4EF1" w:rsidRDefault="009B0326" w:rsidP="00740AD6">
            <w:pPr>
              <w:jc w:val="left"/>
              <w:rPr>
                <w:del w:id="1563" w:author="Katharina Schleidt" w:date="2021-10-27T12:19:00Z"/>
                <w:b/>
                <w:bCs/>
                <w:sz w:val="20"/>
                <w:szCs w:val="20"/>
              </w:rPr>
            </w:pPr>
            <w:del w:id="1564" w:author="Katharina Schleidt" w:date="2021-10-27T12:19:00Z">
              <w:r w:rsidRPr="00740AD6" w:rsidDel="009F4EF1">
                <w:rPr>
                  <w:b/>
                  <w:bCs/>
                  <w:sz w:val="20"/>
                  <w:szCs w:val="20"/>
                </w:rPr>
                <w:delText>Identifier</w:delText>
              </w:r>
              <w:bookmarkStart w:id="1565" w:name="_Toc86239244"/>
              <w:bookmarkEnd w:id="1565"/>
            </w:del>
          </w:p>
        </w:tc>
        <w:tc>
          <w:tcPr>
            <w:tcW w:w="3153" w:type="dxa"/>
          </w:tcPr>
          <w:p w14:paraId="73525A0C" w14:textId="3EB8E0D9" w:rsidR="00351E51" w:rsidRPr="00740AD6" w:rsidDel="009F4EF1" w:rsidRDefault="009B0326" w:rsidP="00740AD6">
            <w:pPr>
              <w:jc w:val="left"/>
              <w:rPr>
                <w:del w:id="1566" w:author="Katharina Schleidt" w:date="2021-10-27T12:19:00Z"/>
                <w:b/>
                <w:bCs/>
                <w:sz w:val="20"/>
                <w:szCs w:val="20"/>
              </w:rPr>
            </w:pPr>
            <w:del w:id="1567" w:author="Katharina Schleidt" w:date="2021-10-27T12:19:00Z">
              <w:r w:rsidRPr="00740AD6" w:rsidDel="009F4EF1">
                <w:rPr>
                  <w:b/>
                  <w:bCs/>
                  <w:sz w:val="20"/>
                  <w:szCs w:val="20"/>
                </w:rPr>
                <w:delText>Annex A clause</w:delText>
              </w:r>
              <w:bookmarkStart w:id="1568" w:name="_Toc86239245"/>
              <w:bookmarkEnd w:id="1568"/>
            </w:del>
          </w:p>
        </w:tc>
        <w:bookmarkStart w:id="1569" w:name="_Toc86239246"/>
        <w:bookmarkEnd w:id="1569"/>
      </w:tr>
      <w:tr w:rsidR="00351E51" w:rsidRPr="00740AD6" w:rsidDel="009F4EF1" w14:paraId="6F5968A4" w14:textId="18173F67" w:rsidTr="00740AD6">
        <w:trPr>
          <w:del w:id="1570" w:author="Katharina Schleidt" w:date="2021-10-27T12:19:00Z"/>
        </w:trPr>
        <w:tc>
          <w:tcPr>
            <w:tcW w:w="3229" w:type="dxa"/>
          </w:tcPr>
          <w:p w14:paraId="1D13AC73" w14:textId="25EC7382" w:rsidR="00351E51" w:rsidRPr="00740AD6" w:rsidDel="009F4EF1" w:rsidRDefault="005D1FAA" w:rsidP="00740AD6">
            <w:pPr>
              <w:jc w:val="left"/>
              <w:rPr>
                <w:del w:id="1571" w:author="Katharina Schleidt" w:date="2021-10-27T12:19:00Z"/>
                <w:sz w:val="20"/>
                <w:szCs w:val="20"/>
              </w:rPr>
            </w:pPr>
            <w:del w:id="1572" w:author="Katharina Schleidt" w:date="2021-10-27T12:19:00Z">
              <w:r w:rsidRPr="00740AD6" w:rsidDel="009F4EF1">
                <w:rPr>
                  <w:sz w:val="20"/>
                  <w:szCs w:val="20"/>
                </w:rPr>
                <w:delText>Basic Observations package</w:delText>
              </w:r>
              <w:bookmarkStart w:id="1573" w:name="_Toc86239247"/>
              <w:bookmarkEnd w:id="1573"/>
            </w:del>
          </w:p>
        </w:tc>
        <w:tc>
          <w:tcPr>
            <w:tcW w:w="3359" w:type="dxa"/>
          </w:tcPr>
          <w:p w14:paraId="16CB6962" w14:textId="639850C6" w:rsidR="00351E51" w:rsidRPr="00740AD6" w:rsidDel="009F4EF1" w:rsidRDefault="005D1FAA" w:rsidP="00740AD6">
            <w:pPr>
              <w:jc w:val="left"/>
              <w:rPr>
                <w:del w:id="1574" w:author="Katharina Schleidt" w:date="2021-10-27T12:19:00Z"/>
                <w:sz w:val="20"/>
                <w:szCs w:val="20"/>
              </w:rPr>
            </w:pPr>
            <w:del w:id="1575" w:author="Katharina Schleidt" w:date="2021-10-27T12:19:00Z">
              <w:r w:rsidRPr="00740AD6" w:rsidDel="009F4EF1">
                <w:rPr>
                  <w:sz w:val="20"/>
                  <w:szCs w:val="20"/>
                </w:rPr>
                <w:delText>/conf/obs-basic</w:delText>
              </w:r>
              <w:bookmarkStart w:id="1576" w:name="_Toc86239248"/>
              <w:bookmarkEnd w:id="1576"/>
            </w:del>
          </w:p>
        </w:tc>
        <w:tc>
          <w:tcPr>
            <w:tcW w:w="3153" w:type="dxa"/>
          </w:tcPr>
          <w:p w14:paraId="14969185" w14:textId="20DEA2C6" w:rsidR="00351E51" w:rsidRPr="00740AD6" w:rsidDel="009F4EF1" w:rsidRDefault="00FA549D" w:rsidP="00740AD6">
            <w:pPr>
              <w:jc w:val="left"/>
              <w:rPr>
                <w:del w:id="1577" w:author="Katharina Schleidt" w:date="2021-10-27T12:19:00Z"/>
                <w:sz w:val="20"/>
                <w:szCs w:val="20"/>
              </w:rPr>
            </w:pPr>
            <w:del w:id="1578" w:author="Katharina Schleidt" w:date="2021-10-27T12:19:00Z">
              <w:r w:rsidRPr="00740AD6" w:rsidDel="009F4EF1">
                <w:rPr>
                  <w:sz w:val="20"/>
                  <w:szCs w:val="20"/>
                </w:rPr>
                <w:delText>A.3.1</w:delText>
              </w:r>
              <w:bookmarkStart w:id="1579" w:name="_Toc86239249"/>
              <w:bookmarkEnd w:id="1579"/>
            </w:del>
          </w:p>
        </w:tc>
        <w:bookmarkStart w:id="1580" w:name="_Toc86239250"/>
        <w:bookmarkEnd w:id="1580"/>
      </w:tr>
      <w:tr w:rsidR="00FA549D" w:rsidRPr="00740AD6" w:rsidDel="009F4EF1" w14:paraId="1AD9F7A0" w14:textId="57456EA8" w:rsidTr="00740AD6">
        <w:trPr>
          <w:del w:id="1581" w:author="Katharina Schleidt" w:date="2021-10-27T12:19:00Z"/>
        </w:trPr>
        <w:tc>
          <w:tcPr>
            <w:tcW w:w="3229" w:type="dxa"/>
          </w:tcPr>
          <w:p w14:paraId="541046CD" w14:textId="2C0BAADB" w:rsidR="00FA549D" w:rsidRPr="00740AD6" w:rsidDel="009F4EF1" w:rsidRDefault="00FA549D" w:rsidP="00740AD6">
            <w:pPr>
              <w:jc w:val="left"/>
              <w:rPr>
                <w:del w:id="1582" w:author="Katharina Schleidt" w:date="2021-10-27T12:19:00Z"/>
                <w:sz w:val="20"/>
                <w:szCs w:val="20"/>
              </w:rPr>
            </w:pPr>
            <w:del w:id="1583" w:author="Katharina Schleidt" w:date="2021-10-27T12:19:00Z">
              <w:r w:rsidRPr="00740AD6" w:rsidDel="009F4EF1">
                <w:rPr>
                  <w:sz w:val="20"/>
                  <w:szCs w:val="20"/>
                </w:rPr>
                <w:delText>Basic Observations - Deployment</w:delText>
              </w:r>
              <w:bookmarkStart w:id="1584" w:name="_Toc86239251"/>
              <w:bookmarkEnd w:id="1584"/>
            </w:del>
          </w:p>
        </w:tc>
        <w:tc>
          <w:tcPr>
            <w:tcW w:w="3359" w:type="dxa"/>
          </w:tcPr>
          <w:p w14:paraId="0F78FD9E" w14:textId="45A962CD" w:rsidR="00FA549D" w:rsidRPr="00740AD6" w:rsidDel="009F4EF1" w:rsidRDefault="00FA549D" w:rsidP="00740AD6">
            <w:pPr>
              <w:jc w:val="left"/>
              <w:rPr>
                <w:del w:id="1585" w:author="Katharina Schleidt" w:date="2021-10-27T12:19:00Z"/>
                <w:sz w:val="20"/>
                <w:szCs w:val="20"/>
              </w:rPr>
            </w:pPr>
            <w:del w:id="1586" w:author="Katharina Schleidt" w:date="2021-10-27T12:19:00Z">
              <w:r w:rsidRPr="00740AD6" w:rsidDel="009F4EF1">
                <w:rPr>
                  <w:sz w:val="20"/>
                  <w:szCs w:val="20"/>
                </w:rPr>
                <w:delText>/conf/obs-basic/Deployment</w:delText>
              </w:r>
              <w:bookmarkStart w:id="1587" w:name="_Toc86239252"/>
              <w:bookmarkEnd w:id="1587"/>
            </w:del>
          </w:p>
        </w:tc>
        <w:tc>
          <w:tcPr>
            <w:tcW w:w="3153" w:type="dxa"/>
          </w:tcPr>
          <w:p w14:paraId="2FA65364" w14:textId="4F7504C9" w:rsidR="00FA549D" w:rsidRPr="00740AD6" w:rsidDel="009F4EF1" w:rsidRDefault="00FA549D" w:rsidP="00740AD6">
            <w:pPr>
              <w:jc w:val="left"/>
              <w:rPr>
                <w:del w:id="1588" w:author="Katharina Schleidt" w:date="2021-10-27T12:19:00Z"/>
                <w:sz w:val="20"/>
                <w:szCs w:val="20"/>
              </w:rPr>
            </w:pPr>
            <w:del w:id="1589" w:author="Katharina Schleidt" w:date="2021-10-27T12:19:00Z">
              <w:r w:rsidRPr="00740AD6" w:rsidDel="009F4EF1">
                <w:rPr>
                  <w:sz w:val="20"/>
                  <w:szCs w:val="20"/>
                </w:rPr>
                <w:delText>A.3.2</w:delText>
              </w:r>
              <w:bookmarkStart w:id="1590" w:name="_Toc86239253"/>
              <w:bookmarkEnd w:id="1590"/>
            </w:del>
          </w:p>
        </w:tc>
        <w:bookmarkStart w:id="1591" w:name="_Toc86239254"/>
        <w:bookmarkEnd w:id="1591"/>
      </w:tr>
      <w:tr w:rsidR="00FA549D" w:rsidRPr="00740AD6" w:rsidDel="009F4EF1" w14:paraId="198A0A80" w14:textId="22B2359C" w:rsidTr="00740AD6">
        <w:trPr>
          <w:del w:id="1592" w:author="Katharina Schleidt" w:date="2021-10-27T12:19:00Z"/>
        </w:trPr>
        <w:tc>
          <w:tcPr>
            <w:tcW w:w="3229" w:type="dxa"/>
          </w:tcPr>
          <w:p w14:paraId="36FD75DD" w14:textId="77735EFB" w:rsidR="00FA549D" w:rsidRPr="00740AD6" w:rsidDel="009F4EF1" w:rsidRDefault="00FA549D" w:rsidP="00740AD6">
            <w:pPr>
              <w:jc w:val="left"/>
              <w:rPr>
                <w:del w:id="1593" w:author="Katharina Schleidt" w:date="2021-10-27T12:19:00Z"/>
                <w:sz w:val="20"/>
                <w:szCs w:val="20"/>
              </w:rPr>
            </w:pPr>
            <w:del w:id="1594" w:author="Katharina Schleidt" w:date="2021-10-27T12:19:00Z">
              <w:r w:rsidRPr="00740AD6" w:rsidDel="009F4EF1">
                <w:rPr>
                  <w:sz w:val="20"/>
                  <w:szCs w:val="20"/>
                </w:rPr>
                <w:delText>Basic Observations - GenericDomainFeature</w:delText>
              </w:r>
              <w:bookmarkStart w:id="1595" w:name="_Toc86239255"/>
              <w:bookmarkEnd w:id="1595"/>
            </w:del>
          </w:p>
        </w:tc>
        <w:tc>
          <w:tcPr>
            <w:tcW w:w="3359" w:type="dxa"/>
          </w:tcPr>
          <w:p w14:paraId="349F76BA" w14:textId="1762E32A" w:rsidR="00FA549D" w:rsidRPr="00740AD6" w:rsidDel="009F4EF1" w:rsidRDefault="00FA549D" w:rsidP="00740AD6">
            <w:pPr>
              <w:jc w:val="left"/>
              <w:rPr>
                <w:del w:id="1596" w:author="Katharina Schleidt" w:date="2021-10-27T12:19:00Z"/>
                <w:sz w:val="20"/>
                <w:szCs w:val="20"/>
              </w:rPr>
            </w:pPr>
            <w:del w:id="1597" w:author="Katharina Schleidt" w:date="2021-10-27T12:19:00Z">
              <w:r w:rsidRPr="00740AD6" w:rsidDel="009F4EF1">
                <w:rPr>
                  <w:sz w:val="20"/>
                  <w:szCs w:val="20"/>
                </w:rPr>
                <w:delText>/conf/obs-basic/GenericDomainFeature</w:delText>
              </w:r>
              <w:bookmarkStart w:id="1598" w:name="_Toc86239256"/>
              <w:bookmarkEnd w:id="1598"/>
            </w:del>
          </w:p>
        </w:tc>
        <w:tc>
          <w:tcPr>
            <w:tcW w:w="3153" w:type="dxa"/>
          </w:tcPr>
          <w:p w14:paraId="649A966F" w14:textId="024B6D71" w:rsidR="00FA549D" w:rsidRPr="00740AD6" w:rsidDel="009F4EF1" w:rsidRDefault="00FA549D" w:rsidP="00740AD6">
            <w:pPr>
              <w:jc w:val="left"/>
              <w:rPr>
                <w:del w:id="1599" w:author="Katharina Schleidt" w:date="2021-10-27T12:19:00Z"/>
                <w:sz w:val="20"/>
                <w:szCs w:val="20"/>
              </w:rPr>
            </w:pPr>
            <w:del w:id="1600" w:author="Katharina Schleidt" w:date="2021-10-27T12:19:00Z">
              <w:r w:rsidRPr="00740AD6" w:rsidDel="009F4EF1">
                <w:rPr>
                  <w:sz w:val="20"/>
                  <w:szCs w:val="20"/>
                </w:rPr>
                <w:delText>A.3.3</w:delText>
              </w:r>
              <w:bookmarkStart w:id="1601" w:name="_Toc86239257"/>
              <w:bookmarkEnd w:id="1601"/>
            </w:del>
          </w:p>
        </w:tc>
        <w:bookmarkStart w:id="1602" w:name="_Toc86239258"/>
        <w:bookmarkEnd w:id="1602"/>
      </w:tr>
      <w:tr w:rsidR="00FA549D" w:rsidRPr="00740AD6" w:rsidDel="009F4EF1" w14:paraId="6CD7D76D" w14:textId="3E3997D5" w:rsidTr="00740AD6">
        <w:trPr>
          <w:del w:id="1603" w:author="Katharina Schleidt" w:date="2021-10-27T12:19:00Z"/>
        </w:trPr>
        <w:tc>
          <w:tcPr>
            <w:tcW w:w="3229" w:type="dxa"/>
          </w:tcPr>
          <w:p w14:paraId="5FC192BC" w14:textId="2EB65E83" w:rsidR="00FA549D" w:rsidRPr="00740AD6" w:rsidDel="009F4EF1" w:rsidRDefault="00FA549D" w:rsidP="00740AD6">
            <w:pPr>
              <w:jc w:val="left"/>
              <w:rPr>
                <w:del w:id="1604" w:author="Katharina Schleidt" w:date="2021-10-27T12:19:00Z"/>
                <w:sz w:val="20"/>
                <w:szCs w:val="20"/>
              </w:rPr>
            </w:pPr>
            <w:del w:id="1605" w:author="Katharina Schleidt" w:date="2021-10-27T12:19:00Z">
              <w:r w:rsidRPr="00740AD6" w:rsidDel="009F4EF1">
                <w:rPr>
                  <w:sz w:val="20"/>
                  <w:szCs w:val="20"/>
                </w:rPr>
                <w:delText>Basic Observations - Host</w:delText>
              </w:r>
              <w:bookmarkStart w:id="1606" w:name="_Toc86239259"/>
              <w:bookmarkEnd w:id="1606"/>
            </w:del>
          </w:p>
        </w:tc>
        <w:tc>
          <w:tcPr>
            <w:tcW w:w="3359" w:type="dxa"/>
          </w:tcPr>
          <w:p w14:paraId="20272604" w14:textId="38F8BF32" w:rsidR="00FA549D" w:rsidRPr="00740AD6" w:rsidDel="009F4EF1" w:rsidRDefault="00FA549D" w:rsidP="00740AD6">
            <w:pPr>
              <w:jc w:val="left"/>
              <w:rPr>
                <w:del w:id="1607" w:author="Katharina Schleidt" w:date="2021-10-27T12:19:00Z"/>
                <w:sz w:val="20"/>
                <w:szCs w:val="20"/>
              </w:rPr>
            </w:pPr>
            <w:del w:id="1608" w:author="Katharina Schleidt" w:date="2021-10-27T12:19:00Z">
              <w:r w:rsidRPr="00740AD6" w:rsidDel="009F4EF1">
                <w:rPr>
                  <w:sz w:val="20"/>
                  <w:szCs w:val="20"/>
                </w:rPr>
                <w:delText>/conf/obs-basic/Host</w:delText>
              </w:r>
              <w:bookmarkStart w:id="1609" w:name="_Toc86239260"/>
              <w:bookmarkEnd w:id="1609"/>
            </w:del>
          </w:p>
        </w:tc>
        <w:tc>
          <w:tcPr>
            <w:tcW w:w="3153" w:type="dxa"/>
          </w:tcPr>
          <w:p w14:paraId="18EA3AA0" w14:textId="58368282" w:rsidR="00FA549D" w:rsidRPr="00740AD6" w:rsidDel="009F4EF1" w:rsidRDefault="00FA549D" w:rsidP="00740AD6">
            <w:pPr>
              <w:jc w:val="left"/>
              <w:rPr>
                <w:del w:id="1610" w:author="Katharina Schleidt" w:date="2021-10-27T12:19:00Z"/>
                <w:sz w:val="20"/>
                <w:szCs w:val="20"/>
              </w:rPr>
            </w:pPr>
            <w:del w:id="1611" w:author="Katharina Schleidt" w:date="2021-10-27T12:19:00Z">
              <w:r w:rsidRPr="00740AD6" w:rsidDel="009F4EF1">
                <w:rPr>
                  <w:sz w:val="20"/>
                  <w:szCs w:val="20"/>
                </w:rPr>
                <w:delText>A.3.4</w:delText>
              </w:r>
              <w:bookmarkStart w:id="1612" w:name="_Toc86239261"/>
              <w:bookmarkEnd w:id="1612"/>
            </w:del>
          </w:p>
        </w:tc>
        <w:bookmarkStart w:id="1613" w:name="_Toc86239262"/>
        <w:bookmarkEnd w:id="1613"/>
      </w:tr>
      <w:tr w:rsidR="00FA549D" w:rsidRPr="00740AD6" w:rsidDel="009F4EF1" w14:paraId="369A38C4" w14:textId="0F521C77" w:rsidTr="00740AD6">
        <w:trPr>
          <w:del w:id="1614" w:author="Katharina Schleidt" w:date="2021-10-27T12:19:00Z"/>
        </w:trPr>
        <w:tc>
          <w:tcPr>
            <w:tcW w:w="3229" w:type="dxa"/>
          </w:tcPr>
          <w:p w14:paraId="2F705F7E" w14:textId="2882D36E" w:rsidR="00FA549D" w:rsidRPr="00740AD6" w:rsidDel="009F4EF1" w:rsidRDefault="00FA549D" w:rsidP="00740AD6">
            <w:pPr>
              <w:jc w:val="left"/>
              <w:rPr>
                <w:del w:id="1615" w:author="Katharina Schleidt" w:date="2021-10-27T12:19:00Z"/>
                <w:sz w:val="20"/>
                <w:szCs w:val="20"/>
              </w:rPr>
            </w:pPr>
            <w:del w:id="1616" w:author="Katharina Schleidt" w:date="2021-10-27T12:19:00Z">
              <w:r w:rsidRPr="00740AD6" w:rsidDel="009F4EF1">
                <w:rPr>
                  <w:sz w:val="20"/>
                  <w:szCs w:val="20"/>
                </w:rPr>
                <w:delText>Basic Observations - ObservableProperty</w:delText>
              </w:r>
              <w:bookmarkStart w:id="1617" w:name="_Toc86239263"/>
              <w:bookmarkEnd w:id="1617"/>
            </w:del>
          </w:p>
        </w:tc>
        <w:tc>
          <w:tcPr>
            <w:tcW w:w="3359" w:type="dxa"/>
          </w:tcPr>
          <w:p w14:paraId="050C3806" w14:textId="630077CB" w:rsidR="00FA549D" w:rsidRPr="00740AD6" w:rsidDel="009F4EF1" w:rsidRDefault="00FA549D" w:rsidP="00740AD6">
            <w:pPr>
              <w:jc w:val="left"/>
              <w:rPr>
                <w:del w:id="1618" w:author="Katharina Schleidt" w:date="2021-10-27T12:19:00Z"/>
                <w:sz w:val="20"/>
                <w:szCs w:val="20"/>
              </w:rPr>
            </w:pPr>
            <w:del w:id="1619" w:author="Katharina Schleidt" w:date="2021-10-27T12:19:00Z">
              <w:r w:rsidRPr="00740AD6" w:rsidDel="009F4EF1">
                <w:rPr>
                  <w:sz w:val="20"/>
                  <w:szCs w:val="20"/>
                </w:rPr>
                <w:delText>/conf/obs-basic/ObservableProperty</w:delText>
              </w:r>
              <w:bookmarkStart w:id="1620" w:name="_Toc86239264"/>
              <w:bookmarkEnd w:id="1620"/>
            </w:del>
          </w:p>
        </w:tc>
        <w:tc>
          <w:tcPr>
            <w:tcW w:w="3153" w:type="dxa"/>
          </w:tcPr>
          <w:p w14:paraId="40CDEA17" w14:textId="477930CE" w:rsidR="00FA549D" w:rsidRPr="00740AD6" w:rsidDel="009F4EF1" w:rsidRDefault="00FA549D" w:rsidP="00740AD6">
            <w:pPr>
              <w:jc w:val="left"/>
              <w:rPr>
                <w:del w:id="1621" w:author="Katharina Schleidt" w:date="2021-10-27T12:19:00Z"/>
                <w:sz w:val="20"/>
                <w:szCs w:val="20"/>
              </w:rPr>
            </w:pPr>
            <w:del w:id="1622" w:author="Katharina Schleidt" w:date="2021-10-27T12:19:00Z">
              <w:r w:rsidRPr="00740AD6" w:rsidDel="009F4EF1">
                <w:rPr>
                  <w:sz w:val="20"/>
                  <w:szCs w:val="20"/>
                </w:rPr>
                <w:delText>A.3.5</w:delText>
              </w:r>
              <w:bookmarkStart w:id="1623" w:name="_Toc86239265"/>
              <w:bookmarkEnd w:id="1623"/>
            </w:del>
          </w:p>
        </w:tc>
        <w:bookmarkStart w:id="1624" w:name="_Toc86239266"/>
        <w:bookmarkEnd w:id="1624"/>
      </w:tr>
      <w:tr w:rsidR="00FA549D" w:rsidRPr="00740AD6" w:rsidDel="009F4EF1" w14:paraId="7153A7FC" w14:textId="36BFCC22" w:rsidTr="00740AD6">
        <w:trPr>
          <w:del w:id="1625" w:author="Katharina Schleidt" w:date="2021-10-27T12:19:00Z"/>
        </w:trPr>
        <w:tc>
          <w:tcPr>
            <w:tcW w:w="3229" w:type="dxa"/>
          </w:tcPr>
          <w:p w14:paraId="55808AD2" w14:textId="089BC988" w:rsidR="00FA549D" w:rsidRPr="00740AD6" w:rsidDel="009F4EF1" w:rsidRDefault="00FA549D" w:rsidP="00740AD6">
            <w:pPr>
              <w:jc w:val="left"/>
              <w:rPr>
                <w:del w:id="1626" w:author="Katharina Schleidt" w:date="2021-10-27T12:19:00Z"/>
                <w:sz w:val="20"/>
                <w:szCs w:val="20"/>
              </w:rPr>
            </w:pPr>
            <w:del w:id="1627" w:author="Katharina Schleidt" w:date="2021-10-27T12:19:00Z">
              <w:r w:rsidRPr="00740AD6" w:rsidDel="009F4EF1">
                <w:rPr>
                  <w:sz w:val="20"/>
                  <w:szCs w:val="20"/>
                </w:rPr>
                <w:lastRenderedPageBreak/>
                <w:delText>Basic Observations - Observation</w:delText>
              </w:r>
              <w:bookmarkStart w:id="1628" w:name="_Toc86239267"/>
              <w:bookmarkEnd w:id="1628"/>
            </w:del>
          </w:p>
        </w:tc>
        <w:tc>
          <w:tcPr>
            <w:tcW w:w="3359" w:type="dxa"/>
          </w:tcPr>
          <w:p w14:paraId="3F5A8F67" w14:textId="1C7BFDCB" w:rsidR="00FA549D" w:rsidRPr="00740AD6" w:rsidDel="009F4EF1" w:rsidRDefault="00FA549D" w:rsidP="00740AD6">
            <w:pPr>
              <w:jc w:val="left"/>
              <w:rPr>
                <w:del w:id="1629" w:author="Katharina Schleidt" w:date="2021-10-27T12:19:00Z"/>
                <w:sz w:val="20"/>
                <w:szCs w:val="20"/>
              </w:rPr>
            </w:pPr>
            <w:del w:id="1630" w:author="Katharina Schleidt" w:date="2021-10-27T12:19:00Z">
              <w:r w:rsidRPr="00740AD6" w:rsidDel="009F4EF1">
                <w:rPr>
                  <w:sz w:val="20"/>
                  <w:szCs w:val="20"/>
                </w:rPr>
                <w:delText>/conf/obs-basic/Observation</w:delText>
              </w:r>
              <w:bookmarkStart w:id="1631" w:name="_Toc86239268"/>
              <w:bookmarkEnd w:id="1631"/>
            </w:del>
          </w:p>
        </w:tc>
        <w:tc>
          <w:tcPr>
            <w:tcW w:w="3153" w:type="dxa"/>
          </w:tcPr>
          <w:p w14:paraId="103C3897" w14:textId="0B9037F8" w:rsidR="00FA549D" w:rsidRPr="00740AD6" w:rsidDel="009F4EF1" w:rsidRDefault="00FA549D" w:rsidP="00740AD6">
            <w:pPr>
              <w:jc w:val="left"/>
              <w:rPr>
                <w:del w:id="1632" w:author="Katharina Schleidt" w:date="2021-10-27T12:19:00Z"/>
                <w:sz w:val="20"/>
                <w:szCs w:val="20"/>
              </w:rPr>
            </w:pPr>
            <w:del w:id="1633" w:author="Katharina Schleidt" w:date="2021-10-27T12:19:00Z">
              <w:r w:rsidRPr="00740AD6" w:rsidDel="009F4EF1">
                <w:rPr>
                  <w:sz w:val="20"/>
                  <w:szCs w:val="20"/>
                </w:rPr>
                <w:delText>A.3.6</w:delText>
              </w:r>
              <w:bookmarkStart w:id="1634" w:name="_Toc86239269"/>
              <w:bookmarkEnd w:id="1634"/>
            </w:del>
          </w:p>
        </w:tc>
        <w:bookmarkStart w:id="1635" w:name="_Toc86239270"/>
        <w:bookmarkEnd w:id="1635"/>
      </w:tr>
      <w:tr w:rsidR="00FA549D" w:rsidRPr="00740AD6" w:rsidDel="009F4EF1" w14:paraId="7CA967B0" w14:textId="6D85894C" w:rsidTr="00740AD6">
        <w:trPr>
          <w:del w:id="1636" w:author="Katharina Schleidt" w:date="2021-10-27T12:19:00Z"/>
        </w:trPr>
        <w:tc>
          <w:tcPr>
            <w:tcW w:w="3229" w:type="dxa"/>
          </w:tcPr>
          <w:p w14:paraId="3160520E" w14:textId="629EB7A8" w:rsidR="00FA549D" w:rsidRPr="00740AD6" w:rsidDel="009F4EF1" w:rsidRDefault="00FA549D" w:rsidP="00740AD6">
            <w:pPr>
              <w:jc w:val="left"/>
              <w:rPr>
                <w:del w:id="1637" w:author="Katharina Schleidt" w:date="2021-10-27T12:19:00Z"/>
                <w:sz w:val="20"/>
                <w:szCs w:val="20"/>
              </w:rPr>
            </w:pPr>
            <w:del w:id="1638" w:author="Katharina Schleidt" w:date="2021-10-27T12:19:00Z">
              <w:r w:rsidRPr="00740AD6" w:rsidDel="009F4EF1">
                <w:rPr>
                  <w:sz w:val="20"/>
                  <w:szCs w:val="20"/>
                </w:rPr>
                <w:delText>Basic Observations - ObservationCharacteristics</w:delText>
              </w:r>
              <w:bookmarkStart w:id="1639" w:name="_Toc86239271"/>
              <w:bookmarkEnd w:id="1639"/>
            </w:del>
          </w:p>
        </w:tc>
        <w:tc>
          <w:tcPr>
            <w:tcW w:w="3359" w:type="dxa"/>
          </w:tcPr>
          <w:p w14:paraId="57389EF4" w14:textId="420E1483" w:rsidR="00FA549D" w:rsidRPr="00740AD6" w:rsidDel="009F4EF1" w:rsidRDefault="00FA549D" w:rsidP="00740AD6">
            <w:pPr>
              <w:jc w:val="left"/>
              <w:rPr>
                <w:del w:id="1640" w:author="Katharina Schleidt" w:date="2021-10-27T12:19:00Z"/>
                <w:sz w:val="20"/>
                <w:szCs w:val="20"/>
              </w:rPr>
            </w:pPr>
            <w:del w:id="1641" w:author="Katharina Schleidt" w:date="2021-10-27T12:19:00Z">
              <w:r w:rsidRPr="00740AD6" w:rsidDel="009F4EF1">
                <w:rPr>
                  <w:sz w:val="20"/>
                  <w:szCs w:val="20"/>
                </w:rPr>
                <w:delText>/conf/obs-basic/ObservationCharacteristics</w:delText>
              </w:r>
              <w:bookmarkStart w:id="1642" w:name="_Toc86239272"/>
              <w:bookmarkEnd w:id="1642"/>
            </w:del>
          </w:p>
        </w:tc>
        <w:tc>
          <w:tcPr>
            <w:tcW w:w="3153" w:type="dxa"/>
          </w:tcPr>
          <w:p w14:paraId="3236D580" w14:textId="743D44CE" w:rsidR="00FA549D" w:rsidRPr="00740AD6" w:rsidDel="009F4EF1" w:rsidRDefault="00FA549D" w:rsidP="00740AD6">
            <w:pPr>
              <w:jc w:val="left"/>
              <w:rPr>
                <w:del w:id="1643" w:author="Katharina Schleidt" w:date="2021-10-27T12:19:00Z"/>
                <w:sz w:val="20"/>
                <w:szCs w:val="20"/>
              </w:rPr>
            </w:pPr>
            <w:del w:id="1644" w:author="Katharina Schleidt" w:date="2021-10-27T12:19:00Z">
              <w:r w:rsidRPr="00740AD6" w:rsidDel="009F4EF1">
                <w:rPr>
                  <w:sz w:val="20"/>
                  <w:szCs w:val="20"/>
                </w:rPr>
                <w:delText>A.3.7</w:delText>
              </w:r>
              <w:bookmarkStart w:id="1645" w:name="_Toc86239273"/>
              <w:bookmarkEnd w:id="1645"/>
            </w:del>
          </w:p>
        </w:tc>
        <w:bookmarkStart w:id="1646" w:name="_Toc86239274"/>
        <w:bookmarkEnd w:id="1646"/>
      </w:tr>
      <w:tr w:rsidR="00FA549D" w:rsidRPr="00740AD6" w:rsidDel="009F4EF1" w14:paraId="7C92CD9B" w14:textId="3E8E6913" w:rsidTr="00740AD6">
        <w:trPr>
          <w:del w:id="1647" w:author="Katharina Schleidt" w:date="2021-10-27T12:19:00Z"/>
        </w:trPr>
        <w:tc>
          <w:tcPr>
            <w:tcW w:w="3229" w:type="dxa"/>
          </w:tcPr>
          <w:p w14:paraId="09FBC320" w14:textId="57FA7BE2" w:rsidR="00FA549D" w:rsidRPr="00740AD6" w:rsidDel="009F4EF1" w:rsidRDefault="00FA549D" w:rsidP="00740AD6">
            <w:pPr>
              <w:jc w:val="left"/>
              <w:rPr>
                <w:del w:id="1648" w:author="Katharina Schleidt" w:date="2021-10-27T12:19:00Z"/>
                <w:sz w:val="20"/>
                <w:szCs w:val="20"/>
              </w:rPr>
            </w:pPr>
            <w:del w:id="1649" w:author="Katharina Schleidt" w:date="2021-10-27T12:19:00Z">
              <w:r w:rsidRPr="00740AD6" w:rsidDel="009F4EF1">
                <w:rPr>
                  <w:sz w:val="20"/>
                  <w:szCs w:val="20"/>
                </w:rPr>
                <w:delText>Basic Observations - ObservationCollection</w:delText>
              </w:r>
              <w:bookmarkStart w:id="1650" w:name="_Toc86239275"/>
              <w:bookmarkEnd w:id="1650"/>
            </w:del>
          </w:p>
        </w:tc>
        <w:tc>
          <w:tcPr>
            <w:tcW w:w="3359" w:type="dxa"/>
          </w:tcPr>
          <w:p w14:paraId="1A796397" w14:textId="1ACB9B00" w:rsidR="00FA549D" w:rsidRPr="00740AD6" w:rsidDel="009F4EF1" w:rsidRDefault="00FA549D" w:rsidP="00740AD6">
            <w:pPr>
              <w:jc w:val="left"/>
              <w:rPr>
                <w:del w:id="1651" w:author="Katharina Schleidt" w:date="2021-10-27T12:19:00Z"/>
                <w:sz w:val="20"/>
                <w:szCs w:val="20"/>
              </w:rPr>
            </w:pPr>
            <w:del w:id="1652" w:author="Katharina Schleidt" w:date="2021-10-27T12:19:00Z">
              <w:r w:rsidRPr="00740AD6" w:rsidDel="009F4EF1">
                <w:rPr>
                  <w:sz w:val="20"/>
                  <w:szCs w:val="20"/>
                </w:rPr>
                <w:delText>/conf/obs-basic/ObservationCollection</w:delText>
              </w:r>
              <w:bookmarkStart w:id="1653" w:name="_Toc86239276"/>
              <w:bookmarkEnd w:id="1653"/>
            </w:del>
          </w:p>
        </w:tc>
        <w:tc>
          <w:tcPr>
            <w:tcW w:w="3153" w:type="dxa"/>
          </w:tcPr>
          <w:p w14:paraId="3DEE5DD7" w14:textId="52CA8648" w:rsidR="00FA549D" w:rsidRPr="00740AD6" w:rsidDel="009F4EF1" w:rsidRDefault="00FA549D" w:rsidP="00740AD6">
            <w:pPr>
              <w:jc w:val="left"/>
              <w:rPr>
                <w:del w:id="1654" w:author="Katharina Schleidt" w:date="2021-10-27T12:19:00Z"/>
                <w:sz w:val="20"/>
                <w:szCs w:val="20"/>
              </w:rPr>
            </w:pPr>
            <w:del w:id="1655" w:author="Katharina Schleidt" w:date="2021-10-27T12:19:00Z">
              <w:r w:rsidRPr="00740AD6" w:rsidDel="009F4EF1">
                <w:rPr>
                  <w:sz w:val="20"/>
                  <w:szCs w:val="20"/>
                </w:rPr>
                <w:delText>A.3.8</w:delText>
              </w:r>
              <w:bookmarkStart w:id="1656" w:name="_Toc86239277"/>
              <w:bookmarkEnd w:id="1656"/>
            </w:del>
          </w:p>
        </w:tc>
        <w:bookmarkStart w:id="1657" w:name="_Toc86239278"/>
        <w:bookmarkEnd w:id="1657"/>
      </w:tr>
      <w:tr w:rsidR="00FA549D" w:rsidRPr="00740AD6" w:rsidDel="009F4EF1" w14:paraId="55BAACBC" w14:textId="12E77C03" w:rsidTr="00740AD6">
        <w:trPr>
          <w:del w:id="1658" w:author="Katharina Schleidt" w:date="2021-10-27T12:19:00Z"/>
        </w:trPr>
        <w:tc>
          <w:tcPr>
            <w:tcW w:w="3229" w:type="dxa"/>
          </w:tcPr>
          <w:p w14:paraId="26E69E9C" w14:textId="5B149769" w:rsidR="00FA549D" w:rsidRPr="00740AD6" w:rsidDel="009F4EF1" w:rsidRDefault="00FA549D" w:rsidP="00740AD6">
            <w:pPr>
              <w:jc w:val="left"/>
              <w:rPr>
                <w:del w:id="1659" w:author="Katharina Schleidt" w:date="2021-10-27T12:19:00Z"/>
                <w:sz w:val="20"/>
                <w:szCs w:val="20"/>
              </w:rPr>
            </w:pPr>
            <w:del w:id="1660" w:author="Katharina Schleidt" w:date="2021-10-27T12:19:00Z">
              <w:r w:rsidRPr="00740AD6" w:rsidDel="009F4EF1">
                <w:rPr>
                  <w:sz w:val="20"/>
                  <w:szCs w:val="20"/>
                </w:rPr>
                <w:delText>Basic Observations - Observer</w:delText>
              </w:r>
              <w:bookmarkStart w:id="1661" w:name="_Toc86239279"/>
              <w:bookmarkEnd w:id="1661"/>
            </w:del>
          </w:p>
        </w:tc>
        <w:tc>
          <w:tcPr>
            <w:tcW w:w="3359" w:type="dxa"/>
          </w:tcPr>
          <w:p w14:paraId="785F7E57" w14:textId="1668D668" w:rsidR="00FA549D" w:rsidRPr="00740AD6" w:rsidDel="009F4EF1" w:rsidRDefault="00FA549D" w:rsidP="00740AD6">
            <w:pPr>
              <w:jc w:val="left"/>
              <w:rPr>
                <w:del w:id="1662" w:author="Katharina Schleidt" w:date="2021-10-27T12:19:00Z"/>
                <w:sz w:val="20"/>
                <w:szCs w:val="20"/>
              </w:rPr>
            </w:pPr>
            <w:del w:id="1663" w:author="Katharina Schleidt" w:date="2021-10-27T12:19:00Z">
              <w:r w:rsidRPr="00740AD6" w:rsidDel="009F4EF1">
                <w:rPr>
                  <w:sz w:val="20"/>
                  <w:szCs w:val="20"/>
                </w:rPr>
                <w:delText>/conf/obs-basic/Observer</w:delText>
              </w:r>
              <w:bookmarkStart w:id="1664" w:name="_Toc86239280"/>
              <w:bookmarkEnd w:id="1664"/>
            </w:del>
          </w:p>
        </w:tc>
        <w:tc>
          <w:tcPr>
            <w:tcW w:w="3153" w:type="dxa"/>
          </w:tcPr>
          <w:p w14:paraId="027ECE3D" w14:textId="5016B9EC" w:rsidR="00FA549D" w:rsidRPr="00740AD6" w:rsidDel="009F4EF1" w:rsidRDefault="00FA549D" w:rsidP="00740AD6">
            <w:pPr>
              <w:jc w:val="left"/>
              <w:rPr>
                <w:del w:id="1665" w:author="Katharina Schleidt" w:date="2021-10-27T12:19:00Z"/>
                <w:sz w:val="20"/>
                <w:szCs w:val="20"/>
              </w:rPr>
            </w:pPr>
            <w:del w:id="1666" w:author="Katharina Schleidt" w:date="2021-10-27T12:19:00Z">
              <w:r w:rsidRPr="00740AD6" w:rsidDel="009F4EF1">
                <w:rPr>
                  <w:sz w:val="20"/>
                  <w:szCs w:val="20"/>
                </w:rPr>
                <w:delText>A.3.9</w:delText>
              </w:r>
              <w:bookmarkStart w:id="1667" w:name="_Toc86239281"/>
              <w:bookmarkEnd w:id="1667"/>
            </w:del>
          </w:p>
        </w:tc>
        <w:bookmarkStart w:id="1668" w:name="_Toc86239282"/>
        <w:bookmarkEnd w:id="1668"/>
      </w:tr>
      <w:tr w:rsidR="00FA549D" w:rsidRPr="00740AD6" w:rsidDel="009F4EF1" w14:paraId="765F89C6" w14:textId="0C8A98A1" w:rsidTr="00740AD6">
        <w:trPr>
          <w:del w:id="1669" w:author="Katharina Schleidt" w:date="2021-10-27T12:19:00Z"/>
        </w:trPr>
        <w:tc>
          <w:tcPr>
            <w:tcW w:w="3229" w:type="dxa"/>
          </w:tcPr>
          <w:p w14:paraId="75819970" w14:textId="260788C5" w:rsidR="00FA549D" w:rsidRPr="00740AD6" w:rsidDel="009F4EF1" w:rsidRDefault="00FA549D" w:rsidP="00740AD6">
            <w:pPr>
              <w:jc w:val="left"/>
              <w:rPr>
                <w:del w:id="1670" w:author="Katharina Schleidt" w:date="2021-10-27T12:19:00Z"/>
                <w:sz w:val="20"/>
                <w:szCs w:val="20"/>
              </w:rPr>
            </w:pPr>
            <w:del w:id="1671" w:author="Katharina Schleidt" w:date="2021-10-27T12:19:00Z">
              <w:r w:rsidRPr="00740AD6" w:rsidDel="009F4EF1">
                <w:rPr>
                  <w:sz w:val="20"/>
                  <w:szCs w:val="20"/>
                </w:rPr>
                <w:delText>Basic Observations - ObservingCapability</w:delText>
              </w:r>
              <w:bookmarkStart w:id="1672" w:name="_Toc86239283"/>
              <w:bookmarkEnd w:id="1672"/>
            </w:del>
          </w:p>
        </w:tc>
        <w:tc>
          <w:tcPr>
            <w:tcW w:w="3359" w:type="dxa"/>
          </w:tcPr>
          <w:p w14:paraId="07E8592C" w14:textId="254065B9" w:rsidR="00FA549D" w:rsidRPr="00740AD6" w:rsidDel="009F4EF1" w:rsidRDefault="00FA549D" w:rsidP="00740AD6">
            <w:pPr>
              <w:jc w:val="left"/>
              <w:rPr>
                <w:del w:id="1673" w:author="Katharina Schleidt" w:date="2021-10-27T12:19:00Z"/>
                <w:sz w:val="20"/>
                <w:szCs w:val="20"/>
              </w:rPr>
            </w:pPr>
            <w:del w:id="1674" w:author="Katharina Schleidt" w:date="2021-10-27T12:19:00Z">
              <w:r w:rsidRPr="00740AD6" w:rsidDel="009F4EF1">
                <w:rPr>
                  <w:sz w:val="20"/>
                  <w:szCs w:val="20"/>
                </w:rPr>
                <w:delText>/conf/obs-basic/ObservingCapability</w:delText>
              </w:r>
              <w:bookmarkStart w:id="1675" w:name="_Toc86239284"/>
              <w:bookmarkEnd w:id="1675"/>
            </w:del>
          </w:p>
        </w:tc>
        <w:tc>
          <w:tcPr>
            <w:tcW w:w="3153" w:type="dxa"/>
          </w:tcPr>
          <w:p w14:paraId="77B1ADA5" w14:textId="23B5B26C" w:rsidR="00FA549D" w:rsidRPr="00740AD6" w:rsidDel="009F4EF1" w:rsidRDefault="00FA549D" w:rsidP="00740AD6">
            <w:pPr>
              <w:jc w:val="left"/>
              <w:rPr>
                <w:del w:id="1676" w:author="Katharina Schleidt" w:date="2021-10-27T12:19:00Z"/>
                <w:sz w:val="20"/>
                <w:szCs w:val="20"/>
              </w:rPr>
            </w:pPr>
            <w:del w:id="1677" w:author="Katharina Schleidt" w:date="2021-10-27T12:19:00Z">
              <w:r w:rsidRPr="00740AD6" w:rsidDel="009F4EF1">
                <w:rPr>
                  <w:sz w:val="20"/>
                  <w:szCs w:val="20"/>
                </w:rPr>
                <w:delText>A.3.10</w:delText>
              </w:r>
              <w:bookmarkStart w:id="1678" w:name="_Toc86239285"/>
              <w:bookmarkEnd w:id="1678"/>
            </w:del>
          </w:p>
        </w:tc>
        <w:bookmarkStart w:id="1679" w:name="_Toc86239286"/>
        <w:bookmarkEnd w:id="1679"/>
      </w:tr>
      <w:tr w:rsidR="00FA549D" w:rsidRPr="00740AD6" w:rsidDel="009F4EF1" w14:paraId="6005343A" w14:textId="31058241" w:rsidTr="00740AD6">
        <w:trPr>
          <w:del w:id="1680" w:author="Katharina Schleidt" w:date="2021-10-27T12:19:00Z"/>
        </w:trPr>
        <w:tc>
          <w:tcPr>
            <w:tcW w:w="3229" w:type="dxa"/>
          </w:tcPr>
          <w:p w14:paraId="4A35746E" w14:textId="00052A64" w:rsidR="00FA549D" w:rsidRPr="00740AD6" w:rsidDel="009F4EF1" w:rsidRDefault="00FA549D" w:rsidP="00740AD6">
            <w:pPr>
              <w:jc w:val="left"/>
              <w:rPr>
                <w:del w:id="1681" w:author="Katharina Schleidt" w:date="2021-10-27T12:19:00Z"/>
                <w:sz w:val="20"/>
                <w:szCs w:val="20"/>
              </w:rPr>
            </w:pPr>
            <w:del w:id="1682" w:author="Katharina Schleidt" w:date="2021-10-27T12:19:00Z">
              <w:r w:rsidRPr="00740AD6" w:rsidDel="009F4EF1">
                <w:rPr>
                  <w:sz w:val="20"/>
                  <w:szCs w:val="20"/>
                </w:rPr>
                <w:delText>Basic Observations - ObservingProcedure</w:delText>
              </w:r>
              <w:bookmarkStart w:id="1683" w:name="_Toc86239287"/>
              <w:bookmarkEnd w:id="1683"/>
            </w:del>
          </w:p>
        </w:tc>
        <w:tc>
          <w:tcPr>
            <w:tcW w:w="3359" w:type="dxa"/>
          </w:tcPr>
          <w:p w14:paraId="7FC07168" w14:textId="0A2D7D7C" w:rsidR="00FA549D" w:rsidRPr="00740AD6" w:rsidDel="009F4EF1" w:rsidRDefault="00FA549D" w:rsidP="00740AD6">
            <w:pPr>
              <w:jc w:val="left"/>
              <w:rPr>
                <w:del w:id="1684" w:author="Katharina Schleidt" w:date="2021-10-27T12:19:00Z"/>
                <w:sz w:val="20"/>
                <w:szCs w:val="20"/>
              </w:rPr>
            </w:pPr>
            <w:del w:id="1685" w:author="Katharina Schleidt" w:date="2021-10-27T12:19:00Z">
              <w:r w:rsidRPr="00740AD6" w:rsidDel="009F4EF1">
                <w:rPr>
                  <w:sz w:val="20"/>
                  <w:szCs w:val="20"/>
                </w:rPr>
                <w:delText>/conf/obs-basic/ObservingProcedure</w:delText>
              </w:r>
              <w:bookmarkStart w:id="1686" w:name="_Toc86239288"/>
              <w:bookmarkEnd w:id="1686"/>
            </w:del>
          </w:p>
        </w:tc>
        <w:tc>
          <w:tcPr>
            <w:tcW w:w="3153" w:type="dxa"/>
          </w:tcPr>
          <w:p w14:paraId="14CB8DA2" w14:textId="7358CEE1" w:rsidR="00FA549D" w:rsidRPr="00740AD6" w:rsidDel="009F4EF1" w:rsidRDefault="00FA549D" w:rsidP="00740AD6">
            <w:pPr>
              <w:jc w:val="left"/>
              <w:rPr>
                <w:del w:id="1687" w:author="Katharina Schleidt" w:date="2021-10-27T12:19:00Z"/>
                <w:sz w:val="20"/>
                <w:szCs w:val="20"/>
              </w:rPr>
            </w:pPr>
            <w:del w:id="1688" w:author="Katharina Schleidt" w:date="2021-10-27T12:19:00Z">
              <w:r w:rsidRPr="00740AD6" w:rsidDel="009F4EF1">
                <w:rPr>
                  <w:sz w:val="20"/>
                  <w:szCs w:val="20"/>
                </w:rPr>
                <w:delText>A.3.11</w:delText>
              </w:r>
              <w:bookmarkStart w:id="1689" w:name="_Toc86239289"/>
              <w:bookmarkEnd w:id="1689"/>
            </w:del>
          </w:p>
        </w:tc>
        <w:bookmarkStart w:id="1690" w:name="_Toc86239290"/>
        <w:bookmarkEnd w:id="1690"/>
      </w:tr>
    </w:tbl>
    <w:p w14:paraId="5E0F68B7" w14:textId="3B62BC79" w:rsidR="00351E51" w:rsidDel="009F4EF1" w:rsidRDefault="00351E51" w:rsidP="009F2BE1">
      <w:pPr>
        <w:rPr>
          <w:del w:id="1691" w:author="Katharina Schleidt" w:date="2021-10-27T12:19:00Z"/>
          <w:lang w:eastAsia="ja-JP"/>
        </w:rPr>
      </w:pPr>
      <w:bookmarkStart w:id="1692" w:name="_Toc86239291"/>
      <w:bookmarkEnd w:id="1692"/>
    </w:p>
    <w:p w14:paraId="13387CE7" w14:textId="7FE5BD11" w:rsidR="00A5522C" w:rsidRPr="00A5522C" w:rsidDel="009F4EF1" w:rsidRDefault="00A5522C" w:rsidP="00A5522C">
      <w:pPr>
        <w:jc w:val="center"/>
        <w:rPr>
          <w:del w:id="1693" w:author="Katharina Schleidt" w:date="2021-10-27T12:19:00Z"/>
          <w:b/>
          <w:bCs/>
          <w:sz w:val="20"/>
          <w:szCs w:val="20"/>
        </w:rPr>
      </w:pPr>
      <w:bookmarkStart w:id="1694" w:name="_Ref52472091"/>
      <w:del w:id="1695" w:author="Katharina Schleidt" w:date="2021-10-27T12:19:00Z">
        <w:r w:rsidRPr="00A5522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4</w:delText>
        </w:r>
        <w:r w:rsidR="00D471BA" w:rsidDel="009F4EF1">
          <w:rPr>
            <w:b/>
            <w:bCs/>
            <w:sz w:val="20"/>
            <w:szCs w:val="20"/>
          </w:rPr>
          <w:fldChar w:fldCharType="end"/>
        </w:r>
        <w:bookmarkEnd w:id="1694"/>
        <w:r w:rsidRPr="00A5522C" w:rsidDel="009F4EF1">
          <w:rPr>
            <w:b/>
            <w:bCs/>
            <w:sz w:val="20"/>
            <w:szCs w:val="20"/>
          </w:rPr>
          <w:delText xml:space="preserve"> — Conceptual Sample schema conformance classes</w:delText>
        </w:r>
        <w:bookmarkStart w:id="1696" w:name="_Toc86239292"/>
        <w:bookmarkEnd w:id="1696"/>
      </w:del>
    </w:p>
    <w:tbl>
      <w:tblPr>
        <w:tblStyle w:val="Grilledutableau"/>
        <w:tblW w:w="0" w:type="auto"/>
        <w:tblLook w:val="04A0" w:firstRow="1" w:lastRow="0" w:firstColumn="1" w:lastColumn="0" w:noHBand="0" w:noVBand="1"/>
      </w:tblPr>
      <w:tblGrid>
        <w:gridCol w:w="3229"/>
        <w:gridCol w:w="3359"/>
        <w:gridCol w:w="3153"/>
      </w:tblGrid>
      <w:tr w:rsidR="00A5522C" w:rsidRPr="00740AD6" w:rsidDel="009F4EF1" w14:paraId="61F08A43" w14:textId="74E92C8D" w:rsidTr="00345B12">
        <w:trPr>
          <w:del w:id="1697" w:author="Katharina Schleidt" w:date="2021-10-27T12:19:00Z"/>
        </w:trPr>
        <w:tc>
          <w:tcPr>
            <w:tcW w:w="3229" w:type="dxa"/>
          </w:tcPr>
          <w:p w14:paraId="6A73984F" w14:textId="46C1BB06" w:rsidR="00A5522C" w:rsidRPr="00740AD6" w:rsidDel="009F4EF1" w:rsidRDefault="00A5522C" w:rsidP="00345B12">
            <w:pPr>
              <w:jc w:val="left"/>
              <w:rPr>
                <w:del w:id="1698" w:author="Katharina Schleidt" w:date="2021-10-27T12:19:00Z"/>
                <w:b/>
                <w:bCs/>
                <w:sz w:val="20"/>
                <w:szCs w:val="20"/>
              </w:rPr>
            </w:pPr>
            <w:del w:id="1699" w:author="Katharina Schleidt" w:date="2021-10-27T12:19:00Z">
              <w:r w:rsidRPr="00740AD6" w:rsidDel="009F4EF1">
                <w:rPr>
                  <w:b/>
                  <w:bCs/>
                  <w:sz w:val="20"/>
                  <w:szCs w:val="20"/>
                </w:rPr>
                <w:delText>Conformance class</w:delText>
              </w:r>
              <w:bookmarkStart w:id="1700" w:name="_Toc86239293"/>
              <w:bookmarkEnd w:id="1700"/>
            </w:del>
          </w:p>
        </w:tc>
        <w:tc>
          <w:tcPr>
            <w:tcW w:w="3359" w:type="dxa"/>
          </w:tcPr>
          <w:p w14:paraId="6FA704B5" w14:textId="136F47B9" w:rsidR="00A5522C" w:rsidRPr="00740AD6" w:rsidDel="009F4EF1" w:rsidRDefault="00A5522C" w:rsidP="00345B12">
            <w:pPr>
              <w:jc w:val="left"/>
              <w:rPr>
                <w:del w:id="1701" w:author="Katharina Schleidt" w:date="2021-10-27T12:19:00Z"/>
                <w:b/>
                <w:bCs/>
                <w:sz w:val="20"/>
                <w:szCs w:val="20"/>
              </w:rPr>
            </w:pPr>
            <w:del w:id="1702" w:author="Katharina Schleidt" w:date="2021-10-27T12:19:00Z">
              <w:r w:rsidRPr="00740AD6" w:rsidDel="009F4EF1">
                <w:rPr>
                  <w:b/>
                  <w:bCs/>
                  <w:sz w:val="20"/>
                  <w:szCs w:val="20"/>
                </w:rPr>
                <w:delText>Identifier</w:delText>
              </w:r>
              <w:bookmarkStart w:id="1703" w:name="_Toc86239294"/>
              <w:bookmarkEnd w:id="1703"/>
            </w:del>
          </w:p>
        </w:tc>
        <w:tc>
          <w:tcPr>
            <w:tcW w:w="3153" w:type="dxa"/>
          </w:tcPr>
          <w:p w14:paraId="756C972D" w14:textId="5F87B9A1" w:rsidR="00A5522C" w:rsidRPr="00740AD6" w:rsidDel="009F4EF1" w:rsidRDefault="00A5522C" w:rsidP="00345B12">
            <w:pPr>
              <w:jc w:val="left"/>
              <w:rPr>
                <w:del w:id="1704" w:author="Katharina Schleidt" w:date="2021-10-27T12:19:00Z"/>
                <w:b/>
                <w:bCs/>
                <w:sz w:val="20"/>
                <w:szCs w:val="20"/>
              </w:rPr>
            </w:pPr>
            <w:del w:id="1705" w:author="Katharina Schleidt" w:date="2021-10-27T12:19:00Z">
              <w:r w:rsidRPr="00740AD6" w:rsidDel="009F4EF1">
                <w:rPr>
                  <w:b/>
                  <w:bCs/>
                  <w:sz w:val="20"/>
                  <w:szCs w:val="20"/>
                </w:rPr>
                <w:delText>Annex A clause</w:delText>
              </w:r>
              <w:bookmarkStart w:id="1706" w:name="_Toc86239295"/>
              <w:bookmarkEnd w:id="1706"/>
            </w:del>
          </w:p>
        </w:tc>
        <w:bookmarkStart w:id="1707" w:name="_Toc86239296"/>
        <w:bookmarkEnd w:id="1707"/>
      </w:tr>
      <w:tr w:rsidR="00A5522C" w:rsidRPr="00740AD6" w:rsidDel="009F4EF1" w14:paraId="4ECA16BD" w14:textId="0FFB701A" w:rsidTr="00345B12">
        <w:trPr>
          <w:del w:id="1708" w:author="Katharina Schleidt" w:date="2021-10-27T12:19:00Z"/>
        </w:trPr>
        <w:tc>
          <w:tcPr>
            <w:tcW w:w="3229" w:type="dxa"/>
          </w:tcPr>
          <w:p w14:paraId="63F5225A" w14:textId="4C5A6BF2" w:rsidR="00A5522C" w:rsidRPr="00740AD6" w:rsidDel="009F4EF1" w:rsidRDefault="006C1E19" w:rsidP="00345B12">
            <w:pPr>
              <w:jc w:val="left"/>
              <w:rPr>
                <w:del w:id="1709" w:author="Katharina Schleidt" w:date="2021-10-27T12:19:00Z"/>
                <w:sz w:val="20"/>
                <w:szCs w:val="20"/>
              </w:rPr>
            </w:pPr>
            <w:del w:id="1710" w:author="Katharina Schleidt" w:date="2021-10-27T12:19:00Z">
              <w:r w:rsidRPr="006C1E19" w:rsidDel="009F4EF1">
                <w:rPr>
                  <w:sz w:val="20"/>
                  <w:szCs w:val="20"/>
                </w:rPr>
                <w:delText>Conceptual Sample schema package</w:delText>
              </w:r>
              <w:bookmarkStart w:id="1711" w:name="_Toc86239297"/>
              <w:bookmarkEnd w:id="1711"/>
            </w:del>
          </w:p>
        </w:tc>
        <w:tc>
          <w:tcPr>
            <w:tcW w:w="3359" w:type="dxa"/>
          </w:tcPr>
          <w:p w14:paraId="4E33B3C1" w14:textId="52460783" w:rsidR="00A5522C" w:rsidRPr="00740AD6" w:rsidDel="009F4EF1" w:rsidRDefault="006C1E19" w:rsidP="00345B12">
            <w:pPr>
              <w:jc w:val="left"/>
              <w:rPr>
                <w:del w:id="1712" w:author="Katharina Schleidt" w:date="2021-10-27T12:19:00Z"/>
                <w:sz w:val="20"/>
                <w:szCs w:val="20"/>
              </w:rPr>
            </w:pPr>
            <w:del w:id="1713" w:author="Katharina Schleidt" w:date="2021-10-27T12:19:00Z">
              <w:r w:rsidRPr="006C1E19" w:rsidDel="009F4EF1">
                <w:rPr>
                  <w:sz w:val="20"/>
                  <w:szCs w:val="20"/>
                </w:rPr>
                <w:delText>/conf/sam-cpt</w:delText>
              </w:r>
              <w:bookmarkStart w:id="1714" w:name="_Toc86239298"/>
              <w:bookmarkEnd w:id="1714"/>
            </w:del>
          </w:p>
        </w:tc>
        <w:tc>
          <w:tcPr>
            <w:tcW w:w="3153" w:type="dxa"/>
          </w:tcPr>
          <w:p w14:paraId="3083E3E2" w14:textId="4A7BF1E3" w:rsidR="00A5522C" w:rsidRPr="00740AD6" w:rsidDel="009F4EF1" w:rsidRDefault="00A5522C" w:rsidP="00345B12">
            <w:pPr>
              <w:jc w:val="left"/>
              <w:rPr>
                <w:del w:id="1715" w:author="Katharina Schleidt" w:date="2021-10-27T12:19:00Z"/>
                <w:sz w:val="20"/>
                <w:szCs w:val="20"/>
              </w:rPr>
            </w:pPr>
            <w:del w:id="1716"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.1</w:delText>
              </w:r>
              <w:bookmarkStart w:id="1717" w:name="_Toc86239299"/>
              <w:bookmarkEnd w:id="1717"/>
            </w:del>
          </w:p>
        </w:tc>
        <w:bookmarkStart w:id="1718" w:name="_Toc86239300"/>
        <w:bookmarkEnd w:id="1718"/>
      </w:tr>
      <w:tr w:rsidR="00A5522C" w:rsidRPr="00740AD6" w:rsidDel="009F4EF1" w14:paraId="5DF7DC44" w14:textId="1F29DB35" w:rsidTr="00345B12">
        <w:trPr>
          <w:del w:id="1719" w:author="Katharina Schleidt" w:date="2021-10-27T12:19:00Z"/>
        </w:trPr>
        <w:tc>
          <w:tcPr>
            <w:tcW w:w="3229" w:type="dxa"/>
          </w:tcPr>
          <w:p w14:paraId="39D72EFF" w14:textId="7E495119" w:rsidR="00A5522C" w:rsidRPr="00740AD6" w:rsidDel="009F4EF1" w:rsidRDefault="006C1E19" w:rsidP="00345B12">
            <w:pPr>
              <w:jc w:val="left"/>
              <w:rPr>
                <w:del w:id="1720" w:author="Katharina Schleidt" w:date="2021-10-27T12:19:00Z"/>
                <w:sz w:val="20"/>
                <w:szCs w:val="20"/>
              </w:rPr>
            </w:pPr>
            <w:del w:id="1721" w:author="Katharina Schleidt" w:date="2021-10-27T12:19:00Z">
              <w:r w:rsidRPr="006C1E19" w:rsidDel="009F4EF1">
                <w:rPr>
                  <w:sz w:val="20"/>
                  <w:szCs w:val="20"/>
                </w:rPr>
                <w:delText>Conceptual Sample - PreparationProcedure</w:delText>
              </w:r>
              <w:bookmarkStart w:id="1722" w:name="_Toc86239301"/>
              <w:bookmarkEnd w:id="1722"/>
            </w:del>
          </w:p>
        </w:tc>
        <w:tc>
          <w:tcPr>
            <w:tcW w:w="3359" w:type="dxa"/>
          </w:tcPr>
          <w:p w14:paraId="0F32BA6A" w14:textId="22804E4E" w:rsidR="00A5522C" w:rsidRPr="00740AD6" w:rsidDel="009F4EF1" w:rsidRDefault="006C1E19" w:rsidP="00345B12">
            <w:pPr>
              <w:jc w:val="left"/>
              <w:rPr>
                <w:del w:id="1723" w:author="Katharina Schleidt" w:date="2021-10-27T12:19:00Z"/>
                <w:sz w:val="20"/>
                <w:szCs w:val="20"/>
              </w:rPr>
            </w:pPr>
            <w:del w:id="1724" w:author="Katharina Schleidt" w:date="2021-10-27T12:19:00Z">
              <w:r w:rsidRPr="006C1E19" w:rsidDel="009F4EF1">
                <w:rPr>
                  <w:sz w:val="20"/>
                  <w:szCs w:val="20"/>
                </w:rPr>
                <w:delText>/conf/sam-cpt/PreparationProcedure</w:delText>
              </w:r>
              <w:bookmarkStart w:id="1725" w:name="_Toc86239302"/>
              <w:bookmarkEnd w:id="1725"/>
            </w:del>
          </w:p>
        </w:tc>
        <w:tc>
          <w:tcPr>
            <w:tcW w:w="3153" w:type="dxa"/>
          </w:tcPr>
          <w:p w14:paraId="28263CD1" w14:textId="3605FF8F" w:rsidR="00A5522C" w:rsidRPr="00740AD6" w:rsidDel="009F4EF1" w:rsidRDefault="00A5522C" w:rsidP="00345B12">
            <w:pPr>
              <w:jc w:val="left"/>
              <w:rPr>
                <w:del w:id="1726" w:author="Katharina Schleidt" w:date="2021-10-27T12:19:00Z"/>
                <w:sz w:val="20"/>
                <w:szCs w:val="20"/>
              </w:rPr>
            </w:pPr>
            <w:del w:id="1727"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.2</w:delText>
              </w:r>
              <w:bookmarkStart w:id="1728" w:name="_Toc86239303"/>
              <w:bookmarkEnd w:id="1728"/>
            </w:del>
          </w:p>
        </w:tc>
        <w:bookmarkStart w:id="1729" w:name="_Toc86239304"/>
        <w:bookmarkEnd w:id="1729"/>
      </w:tr>
      <w:tr w:rsidR="00A5522C" w:rsidRPr="00740AD6" w:rsidDel="009F4EF1" w14:paraId="5660B14A" w14:textId="55369DCB" w:rsidTr="00345B12">
        <w:trPr>
          <w:del w:id="1730" w:author="Katharina Schleidt" w:date="2021-10-27T12:19:00Z"/>
        </w:trPr>
        <w:tc>
          <w:tcPr>
            <w:tcW w:w="3229" w:type="dxa"/>
          </w:tcPr>
          <w:p w14:paraId="08C9FB57" w14:textId="4594FE38" w:rsidR="00A5522C" w:rsidRPr="00740AD6" w:rsidDel="009F4EF1" w:rsidRDefault="006C1E19" w:rsidP="00345B12">
            <w:pPr>
              <w:jc w:val="left"/>
              <w:rPr>
                <w:del w:id="1731" w:author="Katharina Schleidt" w:date="2021-10-27T12:19:00Z"/>
                <w:sz w:val="20"/>
                <w:szCs w:val="20"/>
              </w:rPr>
            </w:pPr>
            <w:del w:id="1732" w:author="Katharina Schleidt" w:date="2021-10-27T12:19:00Z">
              <w:r w:rsidRPr="006C1E19" w:rsidDel="009F4EF1">
                <w:rPr>
                  <w:sz w:val="20"/>
                  <w:szCs w:val="20"/>
                </w:rPr>
                <w:delText>Conceptual Sample - PreparationStep</w:delText>
              </w:r>
              <w:bookmarkStart w:id="1733" w:name="_Toc86239305"/>
              <w:bookmarkEnd w:id="1733"/>
            </w:del>
          </w:p>
        </w:tc>
        <w:tc>
          <w:tcPr>
            <w:tcW w:w="3359" w:type="dxa"/>
          </w:tcPr>
          <w:p w14:paraId="47BBFBE4" w14:textId="3A9546DD" w:rsidR="00A5522C" w:rsidRPr="00740AD6" w:rsidDel="009F4EF1" w:rsidRDefault="006C1E19" w:rsidP="00345B12">
            <w:pPr>
              <w:jc w:val="left"/>
              <w:rPr>
                <w:del w:id="1734" w:author="Katharina Schleidt" w:date="2021-10-27T12:19:00Z"/>
                <w:sz w:val="20"/>
                <w:szCs w:val="20"/>
              </w:rPr>
            </w:pPr>
            <w:del w:id="1735" w:author="Katharina Schleidt" w:date="2021-10-27T12:19:00Z">
              <w:r w:rsidRPr="006C1E19" w:rsidDel="009F4EF1">
                <w:rPr>
                  <w:sz w:val="20"/>
                  <w:szCs w:val="20"/>
                </w:rPr>
                <w:delText>/conf/sam-cpt/PreparationStep</w:delText>
              </w:r>
              <w:bookmarkStart w:id="1736" w:name="_Toc86239306"/>
              <w:bookmarkEnd w:id="1736"/>
            </w:del>
          </w:p>
        </w:tc>
        <w:tc>
          <w:tcPr>
            <w:tcW w:w="3153" w:type="dxa"/>
          </w:tcPr>
          <w:p w14:paraId="11BB3804" w14:textId="338D77B8" w:rsidR="00A5522C" w:rsidRPr="00740AD6" w:rsidDel="009F4EF1" w:rsidRDefault="00A5522C" w:rsidP="00345B12">
            <w:pPr>
              <w:jc w:val="left"/>
              <w:rPr>
                <w:del w:id="1737" w:author="Katharina Schleidt" w:date="2021-10-27T12:19:00Z"/>
                <w:sz w:val="20"/>
                <w:szCs w:val="20"/>
              </w:rPr>
            </w:pPr>
            <w:del w:id="1738"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.3</w:delText>
              </w:r>
              <w:bookmarkStart w:id="1739" w:name="_Toc86239307"/>
              <w:bookmarkEnd w:id="1739"/>
            </w:del>
          </w:p>
        </w:tc>
        <w:bookmarkStart w:id="1740" w:name="_Toc86239308"/>
        <w:bookmarkEnd w:id="1740"/>
      </w:tr>
      <w:tr w:rsidR="00A5522C" w:rsidRPr="00740AD6" w:rsidDel="009F4EF1" w14:paraId="320186E3" w14:textId="23ACC422" w:rsidTr="00345B12">
        <w:trPr>
          <w:del w:id="1741" w:author="Katharina Schleidt" w:date="2021-10-27T12:19:00Z"/>
        </w:trPr>
        <w:tc>
          <w:tcPr>
            <w:tcW w:w="3229" w:type="dxa"/>
          </w:tcPr>
          <w:p w14:paraId="567E5ACB" w14:textId="41CCCEB5" w:rsidR="00A5522C" w:rsidRPr="00740AD6" w:rsidDel="009F4EF1" w:rsidRDefault="006C1E19" w:rsidP="00345B12">
            <w:pPr>
              <w:jc w:val="left"/>
              <w:rPr>
                <w:del w:id="1742" w:author="Katharina Schleidt" w:date="2021-10-27T12:19:00Z"/>
                <w:sz w:val="20"/>
                <w:szCs w:val="20"/>
              </w:rPr>
            </w:pPr>
            <w:del w:id="1743" w:author="Katharina Schleidt" w:date="2021-10-27T12:19:00Z">
              <w:r w:rsidRPr="006C1E19" w:rsidDel="009F4EF1">
                <w:rPr>
                  <w:sz w:val="20"/>
                  <w:szCs w:val="20"/>
                </w:rPr>
                <w:delText>Conceptual Sample - Sample</w:delText>
              </w:r>
              <w:bookmarkStart w:id="1744" w:name="_Toc86239309"/>
              <w:bookmarkEnd w:id="1744"/>
            </w:del>
          </w:p>
        </w:tc>
        <w:tc>
          <w:tcPr>
            <w:tcW w:w="3359" w:type="dxa"/>
          </w:tcPr>
          <w:p w14:paraId="486E01B3" w14:textId="79DB90DC" w:rsidR="00A5522C" w:rsidRPr="00740AD6" w:rsidDel="009F4EF1" w:rsidRDefault="006C1E19" w:rsidP="00345B12">
            <w:pPr>
              <w:jc w:val="left"/>
              <w:rPr>
                <w:del w:id="1745" w:author="Katharina Schleidt" w:date="2021-10-27T12:19:00Z"/>
                <w:sz w:val="20"/>
                <w:szCs w:val="20"/>
              </w:rPr>
            </w:pPr>
            <w:del w:id="1746" w:author="Katharina Schleidt" w:date="2021-10-27T12:19:00Z">
              <w:r w:rsidRPr="006C1E19" w:rsidDel="009F4EF1">
                <w:rPr>
                  <w:sz w:val="20"/>
                  <w:szCs w:val="20"/>
                </w:rPr>
                <w:delText>/conf/sam-cpt/Sample</w:delText>
              </w:r>
              <w:bookmarkStart w:id="1747" w:name="_Toc86239310"/>
              <w:bookmarkEnd w:id="1747"/>
            </w:del>
          </w:p>
        </w:tc>
        <w:tc>
          <w:tcPr>
            <w:tcW w:w="3153" w:type="dxa"/>
          </w:tcPr>
          <w:p w14:paraId="3F4415B5" w14:textId="6C6617D2" w:rsidR="00A5522C" w:rsidRPr="00740AD6" w:rsidDel="009F4EF1" w:rsidRDefault="00A5522C" w:rsidP="00345B12">
            <w:pPr>
              <w:jc w:val="left"/>
              <w:rPr>
                <w:del w:id="1748" w:author="Katharina Schleidt" w:date="2021-10-27T12:19:00Z"/>
                <w:sz w:val="20"/>
                <w:szCs w:val="20"/>
              </w:rPr>
            </w:pPr>
            <w:del w:id="1749"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.4</w:delText>
              </w:r>
              <w:bookmarkStart w:id="1750" w:name="_Toc86239311"/>
              <w:bookmarkEnd w:id="1750"/>
            </w:del>
          </w:p>
        </w:tc>
        <w:bookmarkStart w:id="1751" w:name="_Toc86239312"/>
        <w:bookmarkEnd w:id="1751"/>
      </w:tr>
      <w:tr w:rsidR="00A5522C" w:rsidRPr="00740AD6" w:rsidDel="009F4EF1" w14:paraId="289F2A7D" w14:textId="59C4BF6F" w:rsidTr="00345B12">
        <w:trPr>
          <w:del w:id="1752" w:author="Katharina Schleidt" w:date="2021-10-27T12:19:00Z"/>
        </w:trPr>
        <w:tc>
          <w:tcPr>
            <w:tcW w:w="3229" w:type="dxa"/>
          </w:tcPr>
          <w:p w14:paraId="7FA08CE6" w14:textId="634F94F5" w:rsidR="00A5522C" w:rsidRPr="00740AD6" w:rsidDel="009F4EF1" w:rsidRDefault="006C1E19" w:rsidP="00345B12">
            <w:pPr>
              <w:jc w:val="left"/>
              <w:rPr>
                <w:del w:id="1753" w:author="Katharina Schleidt" w:date="2021-10-27T12:19:00Z"/>
                <w:sz w:val="20"/>
                <w:szCs w:val="20"/>
              </w:rPr>
            </w:pPr>
            <w:del w:id="1754" w:author="Katharina Schleidt" w:date="2021-10-27T12:19:00Z">
              <w:r w:rsidRPr="006C1E19" w:rsidDel="009F4EF1">
                <w:rPr>
                  <w:sz w:val="20"/>
                  <w:szCs w:val="20"/>
                </w:rPr>
                <w:delText>Conceptual Sample - Sampler</w:delText>
              </w:r>
              <w:bookmarkStart w:id="1755" w:name="_Toc86239313"/>
              <w:bookmarkEnd w:id="1755"/>
            </w:del>
          </w:p>
        </w:tc>
        <w:tc>
          <w:tcPr>
            <w:tcW w:w="3359" w:type="dxa"/>
          </w:tcPr>
          <w:p w14:paraId="4D4A5CF9" w14:textId="0010D455" w:rsidR="00A5522C" w:rsidRPr="00740AD6" w:rsidDel="009F4EF1" w:rsidRDefault="006C1E19" w:rsidP="00345B12">
            <w:pPr>
              <w:jc w:val="left"/>
              <w:rPr>
                <w:del w:id="1756" w:author="Katharina Schleidt" w:date="2021-10-27T12:19:00Z"/>
                <w:sz w:val="20"/>
                <w:szCs w:val="20"/>
              </w:rPr>
            </w:pPr>
            <w:del w:id="1757" w:author="Katharina Schleidt" w:date="2021-10-27T12:19:00Z">
              <w:r w:rsidRPr="006C1E19" w:rsidDel="009F4EF1">
                <w:rPr>
                  <w:sz w:val="20"/>
                  <w:szCs w:val="20"/>
                </w:rPr>
                <w:delText>/conf/sam-cpt/Sampler</w:delText>
              </w:r>
              <w:bookmarkStart w:id="1758" w:name="_Toc86239314"/>
              <w:bookmarkEnd w:id="1758"/>
            </w:del>
          </w:p>
        </w:tc>
        <w:tc>
          <w:tcPr>
            <w:tcW w:w="3153" w:type="dxa"/>
          </w:tcPr>
          <w:p w14:paraId="38DD9B64" w14:textId="0EC2946C" w:rsidR="00A5522C" w:rsidRPr="00740AD6" w:rsidDel="009F4EF1" w:rsidRDefault="00A5522C" w:rsidP="00345B12">
            <w:pPr>
              <w:jc w:val="left"/>
              <w:rPr>
                <w:del w:id="1759" w:author="Katharina Schleidt" w:date="2021-10-27T12:19:00Z"/>
                <w:sz w:val="20"/>
                <w:szCs w:val="20"/>
              </w:rPr>
            </w:pPr>
            <w:del w:id="1760"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.5</w:delText>
              </w:r>
              <w:bookmarkStart w:id="1761" w:name="_Toc86239315"/>
              <w:bookmarkEnd w:id="1761"/>
            </w:del>
          </w:p>
        </w:tc>
        <w:bookmarkStart w:id="1762" w:name="_Toc86239316"/>
        <w:bookmarkEnd w:id="1762"/>
      </w:tr>
      <w:tr w:rsidR="00A5522C" w:rsidRPr="00740AD6" w:rsidDel="009F4EF1" w14:paraId="6BB1AF00" w14:textId="32DC2096" w:rsidTr="00345B12">
        <w:trPr>
          <w:del w:id="1763" w:author="Katharina Schleidt" w:date="2021-10-27T12:19:00Z"/>
        </w:trPr>
        <w:tc>
          <w:tcPr>
            <w:tcW w:w="3229" w:type="dxa"/>
          </w:tcPr>
          <w:p w14:paraId="7D2DCB1B" w14:textId="16DE4FB2" w:rsidR="00A5522C" w:rsidRPr="00740AD6" w:rsidDel="009F4EF1" w:rsidRDefault="006C1E19" w:rsidP="00345B12">
            <w:pPr>
              <w:jc w:val="left"/>
              <w:rPr>
                <w:del w:id="1764" w:author="Katharina Schleidt" w:date="2021-10-27T12:19:00Z"/>
                <w:sz w:val="20"/>
                <w:szCs w:val="20"/>
              </w:rPr>
            </w:pPr>
            <w:del w:id="1765" w:author="Katharina Schleidt" w:date="2021-10-27T12:19:00Z">
              <w:r w:rsidRPr="006C1E19" w:rsidDel="009F4EF1">
                <w:rPr>
                  <w:sz w:val="20"/>
                  <w:szCs w:val="20"/>
                </w:rPr>
                <w:delText>Conceptual Sample - Sampling</w:delText>
              </w:r>
              <w:bookmarkStart w:id="1766" w:name="_Toc86239317"/>
              <w:bookmarkEnd w:id="1766"/>
            </w:del>
          </w:p>
        </w:tc>
        <w:tc>
          <w:tcPr>
            <w:tcW w:w="3359" w:type="dxa"/>
          </w:tcPr>
          <w:p w14:paraId="60D5D8DF" w14:textId="560C22EC" w:rsidR="00A5522C" w:rsidRPr="00740AD6" w:rsidDel="009F4EF1" w:rsidRDefault="006C1E19" w:rsidP="00345B12">
            <w:pPr>
              <w:jc w:val="left"/>
              <w:rPr>
                <w:del w:id="1767" w:author="Katharina Schleidt" w:date="2021-10-27T12:19:00Z"/>
                <w:sz w:val="20"/>
                <w:szCs w:val="20"/>
              </w:rPr>
            </w:pPr>
            <w:del w:id="1768" w:author="Katharina Schleidt" w:date="2021-10-27T12:19:00Z">
              <w:r w:rsidRPr="006C1E19" w:rsidDel="009F4EF1">
                <w:rPr>
                  <w:sz w:val="20"/>
                  <w:szCs w:val="20"/>
                </w:rPr>
                <w:delText>/conf/sam-cpt/Sampling</w:delText>
              </w:r>
              <w:bookmarkStart w:id="1769" w:name="_Toc86239318"/>
              <w:bookmarkEnd w:id="1769"/>
            </w:del>
          </w:p>
        </w:tc>
        <w:tc>
          <w:tcPr>
            <w:tcW w:w="3153" w:type="dxa"/>
          </w:tcPr>
          <w:p w14:paraId="06EDCBD7" w14:textId="7ECDA912" w:rsidR="00A5522C" w:rsidRPr="00740AD6" w:rsidDel="009F4EF1" w:rsidRDefault="00A5522C" w:rsidP="00345B12">
            <w:pPr>
              <w:jc w:val="left"/>
              <w:rPr>
                <w:del w:id="1770" w:author="Katharina Schleidt" w:date="2021-10-27T12:19:00Z"/>
                <w:sz w:val="20"/>
                <w:szCs w:val="20"/>
              </w:rPr>
            </w:pPr>
            <w:del w:id="1771"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.6</w:delText>
              </w:r>
              <w:bookmarkStart w:id="1772" w:name="_Toc86239319"/>
              <w:bookmarkEnd w:id="1772"/>
            </w:del>
          </w:p>
        </w:tc>
        <w:bookmarkStart w:id="1773" w:name="_Toc86239320"/>
        <w:bookmarkEnd w:id="1773"/>
      </w:tr>
      <w:tr w:rsidR="00A5522C" w:rsidRPr="00740AD6" w:rsidDel="009F4EF1" w14:paraId="127A9202" w14:textId="7652328C" w:rsidTr="00345B12">
        <w:trPr>
          <w:del w:id="1774" w:author="Katharina Schleidt" w:date="2021-10-27T12:19:00Z"/>
        </w:trPr>
        <w:tc>
          <w:tcPr>
            <w:tcW w:w="3229" w:type="dxa"/>
          </w:tcPr>
          <w:p w14:paraId="1A93802C" w14:textId="03642607" w:rsidR="00A5522C" w:rsidRPr="00740AD6" w:rsidDel="009F4EF1" w:rsidRDefault="006C1E19" w:rsidP="00345B12">
            <w:pPr>
              <w:jc w:val="left"/>
              <w:rPr>
                <w:del w:id="1775" w:author="Katharina Schleidt" w:date="2021-10-27T12:19:00Z"/>
                <w:sz w:val="20"/>
                <w:szCs w:val="20"/>
              </w:rPr>
            </w:pPr>
            <w:del w:id="1776" w:author="Katharina Schleidt" w:date="2021-10-27T12:19:00Z">
              <w:r w:rsidRPr="006C1E19" w:rsidDel="009F4EF1">
                <w:rPr>
                  <w:sz w:val="20"/>
                  <w:szCs w:val="20"/>
                </w:rPr>
                <w:delText>Conceptual Sample - SamplingProcedure</w:delText>
              </w:r>
              <w:bookmarkStart w:id="1777" w:name="_Toc86239321"/>
              <w:bookmarkEnd w:id="1777"/>
            </w:del>
          </w:p>
        </w:tc>
        <w:tc>
          <w:tcPr>
            <w:tcW w:w="3359" w:type="dxa"/>
          </w:tcPr>
          <w:p w14:paraId="27A8E47D" w14:textId="6BC0B88F" w:rsidR="00A5522C" w:rsidRPr="00740AD6" w:rsidDel="009F4EF1" w:rsidRDefault="006C1E19" w:rsidP="00345B12">
            <w:pPr>
              <w:jc w:val="left"/>
              <w:rPr>
                <w:del w:id="1778" w:author="Katharina Schleidt" w:date="2021-10-27T12:19:00Z"/>
                <w:sz w:val="20"/>
                <w:szCs w:val="20"/>
              </w:rPr>
            </w:pPr>
            <w:del w:id="1779" w:author="Katharina Schleidt" w:date="2021-10-27T12:19:00Z">
              <w:r w:rsidRPr="006C1E19" w:rsidDel="009F4EF1">
                <w:rPr>
                  <w:sz w:val="20"/>
                  <w:szCs w:val="20"/>
                </w:rPr>
                <w:delText>/conf/sam-cpt/SamplingProcedure</w:delText>
              </w:r>
              <w:bookmarkStart w:id="1780" w:name="_Toc86239322"/>
              <w:bookmarkEnd w:id="1780"/>
            </w:del>
          </w:p>
        </w:tc>
        <w:tc>
          <w:tcPr>
            <w:tcW w:w="3153" w:type="dxa"/>
          </w:tcPr>
          <w:p w14:paraId="15525459" w14:textId="55B405DF" w:rsidR="00A5522C" w:rsidRPr="00740AD6" w:rsidDel="009F4EF1" w:rsidRDefault="00A5522C" w:rsidP="00345B12">
            <w:pPr>
              <w:jc w:val="left"/>
              <w:rPr>
                <w:del w:id="1781" w:author="Katharina Schleidt" w:date="2021-10-27T12:19:00Z"/>
                <w:sz w:val="20"/>
                <w:szCs w:val="20"/>
              </w:rPr>
            </w:pPr>
            <w:del w:id="1782" w:author="Katharina Schleidt" w:date="2021-10-27T12:19:00Z">
              <w:r w:rsidRPr="00740AD6" w:rsidDel="009F4EF1">
                <w:rPr>
                  <w:sz w:val="20"/>
                  <w:szCs w:val="20"/>
                </w:rPr>
                <w:delText>A.</w:delText>
              </w:r>
              <w:r w:rsidR="006C1E19" w:rsidDel="009F4EF1">
                <w:rPr>
                  <w:sz w:val="20"/>
                  <w:szCs w:val="20"/>
                </w:rPr>
                <w:delText>4</w:delText>
              </w:r>
              <w:r w:rsidRPr="00740AD6" w:rsidDel="009F4EF1">
                <w:rPr>
                  <w:sz w:val="20"/>
                  <w:szCs w:val="20"/>
                </w:rPr>
                <w:delText>.7</w:delText>
              </w:r>
              <w:bookmarkStart w:id="1783" w:name="_Toc86239323"/>
              <w:bookmarkEnd w:id="1783"/>
            </w:del>
          </w:p>
        </w:tc>
        <w:bookmarkStart w:id="1784" w:name="_Toc86239324"/>
        <w:bookmarkEnd w:id="1784"/>
      </w:tr>
    </w:tbl>
    <w:p w14:paraId="1DAF5599" w14:textId="4A6A0C56" w:rsidR="00A5522C" w:rsidDel="009F4EF1" w:rsidRDefault="00A5522C" w:rsidP="009F2BE1">
      <w:pPr>
        <w:rPr>
          <w:del w:id="1785" w:author="Katharina Schleidt" w:date="2021-10-27T12:19:00Z"/>
          <w:lang w:eastAsia="ja-JP"/>
        </w:rPr>
      </w:pPr>
      <w:bookmarkStart w:id="1786" w:name="_Toc86239325"/>
      <w:bookmarkEnd w:id="1786"/>
    </w:p>
    <w:p w14:paraId="772FECF3" w14:textId="48D12CC7" w:rsidR="009B3BAC" w:rsidRPr="009B3BAC" w:rsidDel="009F4EF1" w:rsidRDefault="009B3BAC" w:rsidP="009B3BAC">
      <w:pPr>
        <w:jc w:val="center"/>
        <w:rPr>
          <w:del w:id="1787" w:author="Katharina Schleidt" w:date="2021-10-27T12:19:00Z"/>
          <w:b/>
          <w:bCs/>
          <w:sz w:val="20"/>
          <w:szCs w:val="20"/>
        </w:rPr>
      </w:pPr>
      <w:bookmarkStart w:id="1788" w:name="_Ref52472114"/>
      <w:del w:id="1789" w:author="Katharina Schleidt" w:date="2021-10-27T12:19:00Z">
        <w:r w:rsidRPr="009B3BAC"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5</w:delText>
        </w:r>
        <w:r w:rsidR="00D471BA" w:rsidDel="009F4EF1">
          <w:rPr>
            <w:b/>
            <w:bCs/>
            <w:sz w:val="20"/>
            <w:szCs w:val="20"/>
          </w:rPr>
          <w:fldChar w:fldCharType="end"/>
        </w:r>
        <w:bookmarkEnd w:id="1788"/>
        <w:r w:rsidRPr="009B3BAC" w:rsidDel="009F4EF1">
          <w:rPr>
            <w:b/>
            <w:bCs/>
            <w:sz w:val="20"/>
            <w:szCs w:val="20"/>
          </w:rPr>
          <w:delText xml:space="preserve"> – Abstract Sample core conformance classes</w:delText>
        </w:r>
        <w:bookmarkStart w:id="1790" w:name="_Toc86239326"/>
        <w:bookmarkEnd w:id="1790"/>
      </w:del>
    </w:p>
    <w:tbl>
      <w:tblPr>
        <w:tblStyle w:val="Grilledutableau"/>
        <w:tblW w:w="0" w:type="auto"/>
        <w:tblLook w:val="04A0" w:firstRow="1" w:lastRow="0" w:firstColumn="1" w:lastColumn="0" w:noHBand="0" w:noVBand="1"/>
      </w:tblPr>
      <w:tblGrid>
        <w:gridCol w:w="3229"/>
        <w:gridCol w:w="3359"/>
        <w:gridCol w:w="3153"/>
      </w:tblGrid>
      <w:tr w:rsidR="009B3BAC" w:rsidRPr="00740AD6" w:rsidDel="009F4EF1" w14:paraId="70055158" w14:textId="012665BB" w:rsidTr="00345B12">
        <w:trPr>
          <w:del w:id="1791" w:author="Katharina Schleidt" w:date="2021-10-27T12:19:00Z"/>
        </w:trPr>
        <w:tc>
          <w:tcPr>
            <w:tcW w:w="3229" w:type="dxa"/>
          </w:tcPr>
          <w:p w14:paraId="63BA2D50" w14:textId="3BE35CC2" w:rsidR="009B3BAC" w:rsidRPr="00740AD6" w:rsidDel="009F4EF1" w:rsidRDefault="009B3BAC" w:rsidP="00345B12">
            <w:pPr>
              <w:jc w:val="left"/>
              <w:rPr>
                <w:del w:id="1792" w:author="Katharina Schleidt" w:date="2021-10-27T12:19:00Z"/>
                <w:b/>
                <w:bCs/>
                <w:sz w:val="20"/>
                <w:szCs w:val="20"/>
              </w:rPr>
            </w:pPr>
            <w:del w:id="1793" w:author="Katharina Schleidt" w:date="2021-10-27T12:19:00Z">
              <w:r w:rsidRPr="00740AD6" w:rsidDel="009F4EF1">
                <w:rPr>
                  <w:b/>
                  <w:bCs/>
                  <w:sz w:val="20"/>
                  <w:szCs w:val="20"/>
                </w:rPr>
                <w:delText>Conformance class</w:delText>
              </w:r>
              <w:bookmarkStart w:id="1794" w:name="_Toc86239327"/>
              <w:bookmarkEnd w:id="1794"/>
            </w:del>
          </w:p>
        </w:tc>
        <w:tc>
          <w:tcPr>
            <w:tcW w:w="3359" w:type="dxa"/>
          </w:tcPr>
          <w:p w14:paraId="786943C1" w14:textId="363E136F" w:rsidR="009B3BAC" w:rsidRPr="00740AD6" w:rsidDel="009F4EF1" w:rsidRDefault="009B3BAC" w:rsidP="00345B12">
            <w:pPr>
              <w:jc w:val="left"/>
              <w:rPr>
                <w:del w:id="1795" w:author="Katharina Schleidt" w:date="2021-10-27T12:19:00Z"/>
                <w:b/>
                <w:bCs/>
                <w:sz w:val="20"/>
                <w:szCs w:val="20"/>
              </w:rPr>
            </w:pPr>
            <w:del w:id="1796" w:author="Katharina Schleidt" w:date="2021-10-27T12:19:00Z">
              <w:r w:rsidRPr="00740AD6" w:rsidDel="009F4EF1">
                <w:rPr>
                  <w:b/>
                  <w:bCs/>
                  <w:sz w:val="20"/>
                  <w:szCs w:val="20"/>
                </w:rPr>
                <w:delText>Identifier</w:delText>
              </w:r>
              <w:bookmarkStart w:id="1797" w:name="_Toc86239328"/>
              <w:bookmarkEnd w:id="1797"/>
            </w:del>
          </w:p>
        </w:tc>
        <w:tc>
          <w:tcPr>
            <w:tcW w:w="3153" w:type="dxa"/>
          </w:tcPr>
          <w:p w14:paraId="79594051" w14:textId="2285C6C0" w:rsidR="009B3BAC" w:rsidRPr="00740AD6" w:rsidDel="009F4EF1" w:rsidRDefault="009B3BAC" w:rsidP="00345B12">
            <w:pPr>
              <w:jc w:val="left"/>
              <w:rPr>
                <w:del w:id="1798" w:author="Katharina Schleidt" w:date="2021-10-27T12:19:00Z"/>
                <w:b/>
                <w:bCs/>
                <w:sz w:val="20"/>
                <w:szCs w:val="20"/>
              </w:rPr>
            </w:pPr>
            <w:del w:id="1799" w:author="Katharina Schleidt" w:date="2021-10-27T12:19:00Z">
              <w:r w:rsidRPr="00740AD6" w:rsidDel="009F4EF1">
                <w:rPr>
                  <w:b/>
                  <w:bCs/>
                  <w:sz w:val="20"/>
                  <w:szCs w:val="20"/>
                </w:rPr>
                <w:delText>Annex A clause</w:delText>
              </w:r>
              <w:bookmarkStart w:id="1800" w:name="_Toc86239329"/>
              <w:bookmarkEnd w:id="1800"/>
            </w:del>
          </w:p>
        </w:tc>
        <w:bookmarkStart w:id="1801" w:name="_Toc86239330"/>
        <w:bookmarkEnd w:id="1801"/>
      </w:tr>
      <w:tr w:rsidR="009B3BAC" w:rsidRPr="00740AD6" w:rsidDel="009F4EF1" w14:paraId="3CB5E033" w14:textId="15AE5A53" w:rsidTr="00345B12">
        <w:trPr>
          <w:del w:id="1802" w:author="Katharina Schleidt" w:date="2021-10-27T12:19:00Z"/>
        </w:trPr>
        <w:tc>
          <w:tcPr>
            <w:tcW w:w="3229" w:type="dxa"/>
          </w:tcPr>
          <w:p w14:paraId="170E88CB" w14:textId="1FF7259A" w:rsidR="009B3BAC" w:rsidRPr="00740AD6" w:rsidDel="009F4EF1" w:rsidRDefault="002A61E5" w:rsidP="00345B12">
            <w:pPr>
              <w:jc w:val="left"/>
              <w:rPr>
                <w:del w:id="1803" w:author="Katharina Schleidt" w:date="2021-10-27T12:19:00Z"/>
                <w:sz w:val="20"/>
                <w:szCs w:val="20"/>
              </w:rPr>
            </w:pPr>
            <w:del w:id="1804" w:author="Katharina Schleidt" w:date="2021-10-27T12:19:00Z">
              <w:r w:rsidRPr="002A61E5" w:rsidDel="009F4EF1">
                <w:rPr>
                  <w:sz w:val="20"/>
                  <w:szCs w:val="20"/>
                </w:rPr>
                <w:delText>Abstract Sample core package</w:delText>
              </w:r>
              <w:bookmarkStart w:id="1805" w:name="_Toc86239331"/>
              <w:bookmarkEnd w:id="1805"/>
            </w:del>
          </w:p>
        </w:tc>
        <w:tc>
          <w:tcPr>
            <w:tcW w:w="3359" w:type="dxa"/>
          </w:tcPr>
          <w:p w14:paraId="23A295E9" w14:textId="759DE3E1" w:rsidR="009B3BAC" w:rsidRPr="00740AD6" w:rsidDel="009F4EF1" w:rsidRDefault="002A61E5" w:rsidP="00345B12">
            <w:pPr>
              <w:jc w:val="left"/>
              <w:rPr>
                <w:del w:id="1806" w:author="Katharina Schleidt" w:date="2021-10-27T12:19:00Z"/>
                <w:sz w:val="20"/>
                <w:szCs w:val="20"/>
              </w:rPr>
            </w:pPr>
            <w:del w:id="1807" w:author="Katharina Schleidt" w:date="2021-10-27T12:19:00Z">
              <w:r w:rsidRPr="002A61E5" w:rsidDel="009F4EF1">
                <w:rPr>
                  <w:sz w:val="20"/>
                  <w:szCs w:val="20"/>
                </w:rPr>
                <w:delText>/conf/sam-core</w:delText>
              </w:r>
              <w:bookmarkStart w:id="1808" w:name="_Toc86239332"/>
              <w:bookmarkEnd w:id="1808"/>
            </w:del>
          </w:p>
        </w:tc>
        <w:tc>
          <w:tcPr>
            <w:tcW w:w="3153" w:type="dxa"/>
          </w:tcPr>
          <w:p w14:paraId="2F5DCE08" w14:textId="43971285" w:rsidR="009B3BAC" w:rsidRPr="00740AD6" w:rsidDel="009F4EF1" w:rsidRDefault="009B3BAC" w:rsidP="00345B12">
            <w:pPr>
              <w:jc w:val="left"/>
              <w:rPr>
                <w:del w:id="1809" w:author="Katharina Schleidt" w:date="2021-10-27T12:19:00Z"/>
                <w:sz w:val="20"/>
                <w:szCs w:val="20"/>
              </w:rPr>
            </w:pPr>
            <w:del w:id="1810" w:author="Katharina Schleidt" w:date="2021-10-27T12:19:00Z">
              <w:r w:rsidRPr="00740AD6" w:rsidDel="009F4EF1">
                <w:rPr>
                  <w:sz w:val="20"/>
                  <w:szCs w:val="20"/>
                </w:rPr>
                <w:delText>A.</w:delText>
              </w:r>
              <w:r w:rsidR="002A61E5" w:rsidDel="009F4EF1">
                <w:rPr>
                  <w:sz w:val="20"/>
                  <w:szCs w:val="20"/>
                </w:rPr>
                <w:delText>5</w:delText>
              </w:r>
              <w:r w:rsidRPr="00740AD6" w:rsidDel="009F4EF1">
                <w:rPr>
                  <w:sz w:val="20"/>
                  <w:szCs w:val="20"/>
                </w:rPr>
                <w:delText>.1</w:delText>
              </w:r>
              <w:bookmarkStart w:id="1811" w:name="_Toc86239333"/>
              <w:bookmarkEnd w:id="1811"/>
            </w:del>
          </w:p>
        </w:tc>
        <w:bookmarkStart w:id="1812" w:name="_Toc86239334"/>
        <w:bookmarkEnd w:id="1812"/>
      </w:tr>
      <w:tr w:rsidR="009B3BAC" w:rsidRPr="00740AD6" w:rsidDel="009F4EF1" w14:paraId="1D10AB17" w14:textId="17524208" w:rsidTr="00345B12">
        <w:trPr>
          <w:del w:id="1813" w:author="Katharina Schleidt" w:date="2021-10-27T12:19:00Z"/>
        </w:trPr>
        <w:tc>
          <w:tcPr>
            <w:tcW w:w="3229" w:type="dxa"/>
          </w:tcPr>
          <w:p w14:paraId="2866CF75" w14:textId="162DAC5E" w:rsidR="009B3BAC" w:rsidRPr="00740AD6" w:rsidDel="009F4EF1" w:rsidRDefault="00264063" w:rsidP="00345B12">
            <w:pPr>
              <w:jc w:val="left"/>
              <w:rPr>
                <w:del w:id="1814" w:author="Katharina Schleidt" w:date="2021-10-27T12:19:00Z"/>
                <w:sz w:val="20"/>
                <w:szCs w:val="20"/>
              </w:rPr>
            </w:pPr>
            <w:del w:id="1815" w:author="Katharina Schleidt" w:date="2021-10-27T12:19:00Z">
              <w:r w:rsidRPr="00264063" w:rsidDel="009F4EF1">
                <w:rPr>
                  <w:sz w:val="20"/>
                  <w:szCs w:val="20"/>
                </w:rPr>
                <w:delText>Abstract Sample core - AbstractPreparationProcedure</w:delText>
              </w:r>
              <w:bookmarkStart w:id="1816" w:name="_Toc86239335"/>
              <w:bookmarkEnd w:id="1816"/>
            </w:del>
          </w:p>
        </w:tc>
        <w:tc>
          <w:tcPr>
            <w:tcW w:w="3359" w:type="dxa"/>
          </w:tcPr>
          <w:p w14:paraId="0B31878F" w14:textId="622F2C93" w:rsidR="009B3BAC" w:rsidRPr="00740AD6" w:rsidDel="009F4EF1" w:rsidRDefault="00264063" w:rsidP="00345B12">
            <w:pPr>
              <w:jc w:val="left"/>
              <w:rPr>
                <w:del w:id="1817" w:author="Katharina Schleidt" w:date="2021-10-27T12:19:00Z"/>
                <w:sz w:val="20"/>
                <w:szCs w:val="20"/>
              </w:rPr>
            </w:pPr>
            <w:del w:id="1818" w:author="Katharina Schleidt" w:date="2021-10-27T12:19:00Z">
              <w:r w:rsidRPr="00264063" w:rsidDel="009F4EF1">
                <w:rPr>
                  <w:sz w:val="20"/>
                  <w:szCs w:val="20"/>
                </w:rPr>
                <w:delText>/conf/sam-core/AbstractPreparationProcedure</w:delText>
              </w:r>
              <w:bookmarkStart w:id="1819" w:name="_Toc86239336"/>
              <w:bookmarkEnd w:id="1819"/>
            </w:del>
          </w:p>
        </w:tc>
        <w:tc>
          <w:tcPr>
            <w:tcW w:w="3153" w:type="dxa"/>
          </w:tcPr>
          <w:p w14:paraId="062A3A71" w14:textId="6D74078B" w:rsidR="009B3BAC" w:rsidRPr="00740AD6" w:rsidDel="009F4EF1" w:rsidRDefault="009B3BAC" w:rsidP="00345B12">
            <w:pPr>
              <w:jc w:val="left"/>
              <w:rPr>
                <w:del w:id="1820" w:author="Katharina Schleidt" w:date="2021-10-27T12:19:00Z"/>
                <w:sz w:val="20"/>
                <w:szCs w:val="20"/>
              </w:rPr>
            </w:pPr>
            <w:del w:id="1821"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.2</w:delText>
              </w:r>
              <w:bookmarkStart w:id="1822" w:name="_Toc86239337"/>
              <w:bookmarkEnd w:id="1822"/>
            </w:del>
          </w:p>
        </w:tc>
        <w:bookmarkStart w:id="1823" w:name="_Toc86239338"/>
        <w:bookmarkEnd w:id="1823"/>
      </w:tr>
      <w:tr w:rsidR="009B3BAC" w:rsidRPr="00740AD6" w:rsidDel="009F4EF1" w14:paraId="4CD0016B" w14:textId="3503C465" w:rsidTr="00345B12">
        <w:trPr>
          <w:del w:id="1824" w:author="Katharina Schleidt" w:date="2021-10-27T12:19:00Z"/>
        </w:trPr>
        <w:tc>
          <w:tcPr>
            <w:tcW w:w="3229" w:type="dxa"/>
          </w:tcPr>
          <w:p w14:paraId="23804103" w14:textId="46CCEA96" w:rsidR="009B3BAC" w:rsidRPr="00740AD6" w:rsidDel="009F4EF1" w:rsidRDefault="00264063" w:rsidP="00345B12">
            <w:pPr>
              <w:jc w:val="left"/>
              <w:rPr>
                <w:del w:id="1825" w:author="Katharina Schleidt" w:date="2021-10-27T12:19:00Z"/>
                <w:sz w:val="20"/>
                <w:szCs w:val="20"/>
              </w:rPr>
            </w:pPr>
            <w:del w:id="1826" w:author="Katharina Schleidt" w:date="2021-10-27T12:19:00Z">
              <w:r w:rsidRPr="00264063" w:rsidDel="009F4EF1">
                <w:rPr>
                  <w:sz w:val="20"/>
                  <w:szCs w:val="20"/>
                </w:rPr>
                <w:delText>Abstract Sample core - AbstractPreparationStep</w:delText>
              </w:r>
              <w:bookmarkStart w:id="1827" w:name="_Toc86239339"/>
              <w:bookmarkEnd w:id="1827"/>
            </w:del>
          </w:p>
        </w:tc>
        <w:tc>
          <w:tcPr>
            <w:tcW w:w="3359" w:type="dxa"/>
          </w:tcPr>
          <w:p w14:paraId="0A4AD7A6" w14:textId="29749EEB" w:rsidR="009B3BAC" w:rsidRPr="00740AD6" w:rsidDel="009F4EF1" w:rsidRDefault="00264063" w:rsidP="00345B12">
            <w:pPr>
              <w:jc w:val="left"/>
              <w:rPr>
                <w:del w:id="1828" w:author="Katharina Schleidt" w:date="2021-10-27T12:19:00Z"/>
                <w:sz w:val="20"/>
                <w:szCs w:val="20"/>
              </w:rPr>
            </w:pPr>
            <w:del w:id="1829" w:author="Katharina Schleidt" w:date="2021-10-27T12:19:00Z">
              <w:r w:rsidRPr="00264063" w:rsidDel="009F4EF1">
                <w:rPr>
                  <w:sz w:val="20"/>
                  <w:szCs w:val="20"/>
                </w:rPr>
                <w:delText>/conf/sam-core/AbstractPreparationStep</w:delText>
              </w:r>
              <w:bookmarkStart w:id="1830" w:name="_Toc86239340"/>
              <w:bookmarkEnd w:id="1830"/>
            </w:del>
          </w:p>
        </w:tc>
        <w:tc>
          <w:tcPr>
            <w:tcW w:w="3153" w:type="dxa"/>
          </w:tcPr>
          <w:p w14:paraId="743FC0AF" w14:textId="2734F0BA" w:rsidR="009B3BAC" w:rsidRPr="00740AD6" w:rsidDel="009F4EF1" w:rsidRDefault="009B3BAC" w:rsidP="00345B12">
            <w:pPr>
              <w:jc w:val="left"/>
              <w:rPr>
                <w:del w:id="1831" w:author="Katharina Schleidt" w:date="2021-10-27T12:19:00Z"/>
                <w:sz w:val="20"/>
                <w:szCs w:val="20"/>
              </w:rPr>
            </w:pPr>
            <w:del w:id="1832"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.3</w:delText>
              </w:r>
              <w:bookmarkStart w:id="1833" w:name="_Toc86239341"/>
              <w:bookmarkEnd w:id="1833"/>
            </w:del>
          </w:p>
        </w:tc>
        <w:bookmarkStart w:id="1834" w:name="_Toc86239342"/>
        <w:bookmarkEnd w:id="1834"/>
      </w:tr>
      <w:tr w:rsidR="009B3BAC" w:rsidRPr="00740AD6" w:rsidDel="009F4EF1" w14:paraId="6F606B00" w14:textId="23D3B21F" w:rsidTr="00345B12">
        <w:trPr>
          <w:del w:id="1835" w:author="Katharina Schleidt" w:date="2021-10-27T12:19:00Z"/>
        </w:trPr>
        <w:tc>
          <w:tcPr>
            <w:tcW w:w="3229" w:type="dxa"/>
          </w:tcPr>
          <w:p w14:paraId="62D34BD9" w14:textId="3FAFFF54" w:rsidR="009B3BAC" w:rsidRPr="00740AD6" w:rsidDel="009F4EF1" w:rsidRDefault="00264063" w:rsidP="00345B12">
            <w:pPr>
              <w:jc w:val="left"/>
              <w:rPr>
                <w:del w:id="1836" w:author="Katharina Schleidt" w:date="2021-10-27T12:19:00Z"/>
                <w:sz w:val="20"/>
                <w:szCs w:val="20"/>
              </w:rPr>
            </w:pPr>
            <w:del w:id="1837" w:author="Katharina Schleidt" w:date="2021-10-27T12:19:00Z">
              <w:r w:rsidRPr="00264063" w:rsidDel="009F4EF1">
                <w:rPr>
                  <w:sz w:val="20"/>
                  <w:szCs w:val="20"/>
                </w:rPr>
                <w:delText>Abstract Sample core - AbstractSample</w:delText>
              </w:r>
              <w:bookmarkStart w:id="1838" w:name="_Toc86239343"/>
              <w:bookmarkEnd w:id="1838"/>
            </w:del>
          </w:p>
        </w:tc>
        <w:tc>
          <w:tcPr>
            <w:tcW w:w="3359" w:type="dxa"/>
          </w:tcPr>
          <w:p w14:paraId="5F11A5D6" w14:textId="6AB26401" w:rsidR="009B3BAC" w:rsidRPr="00740AD6" w:rsidDel="009F4EF1" w:rsidRDefault="00264063" w:rsidP="00345B12">
            <w:pPr>
              <w:jc w:val="left"/>
              <w:rPr>
                <w:del w:id="1839" w:author="Katharina Schleidt" w:date="2021-10-27T12:19:00Z"/>
                <w:sz w:val="20"/>
                <w:szCs w:val="20"/>
              </w:rPr>
            </w:pPr>
            <w:del w:id="1840" w:author="Katharina Schleidt" w:date="2021-10-27T12:19:00Z">
              <w:r w:rsidRPr="00264063" w:rsidDel="009F4EF1">
                <w:rPr>
                  <w:sz w:val="20"/>
                  <w:szCs w:val="20"/>
                </w:rPr>
                <w:delText>/conf/sam-core/AbstractSample</w:delText>
              </w:r>
              <w:bookmarkStart w:id="1841" w:name="_Toc86239344"/>
              <w:bookmarkEnd w:id="1841"/>
            </w:del>
          </w:p>
        </w:tc>
        <w:tc>
          <w:tcPr>
            <w:tcW w:w="3153" w:type="dxa"/>
          </w:tcPr>
          <w:p w14:paraId="4313F30F" w14:textId="3414FA51" w:rsidR="009B3BAC" w:rsidRPr="00740AD6" w:rsidDel="009F4EF1" w:rsidRDefault="009B3BAC" w:rsidP="00345B12">
            <w:pPr>
              <w:jc w:val="left"/>
              <w:rPr>
                <w:del w:id="1842" w:author="Katharina Schleidt" w:date="2021-10-27T12:19:00Z"/>
                <w:sz w:val="20"/>
                <w:szCs w:val="20"/>
              </w:rPr>
            </w:pPr>
            <w:del w:id="1843"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.4</w:delText>
              </w:r>
              <w:bookmarkStart w:id="1844" w:name="_Toc86239345"/>
              <w:bookmarkEnd w:id="1844"/>
            </w:del>
          </w:p>
        </w:tc>
        <w:bookmarkStart w:id="1845" w:name="_Toc86239346"/>
        <w:bookmarkEnd w:id="1845"/>
      </w:tr>
      <w:tr w:rsidR="009B3BAC" w:rsidRPr="00740AD6" w:rsidDel="009F4EF1" w14:paraId="151F68C6" w14:textId="74D58425" w:rsidTr="00345B12">
        <w:trPr>
          <w:del w:id="1846" w:author="Katharina Schleidt" w:date="2021-10-27T12:19:00Z"/>
        </w:trPr>
        <w:tc>
          <w:tcPr>
            <w:tcW w:w="3229" w:type="dxa"/>
          </w:tcPr>
          <w:p w14:paraId="60F5D60F" w14:textId="3DE495CC" w:rsidR="009B3BAC" w:rsidRPr="00740AD6" w:rsidDel="009F4EF1" w:rsidRDefault="00264063" w:rsidP="00345B12">
            <w:pPr>
              <w:jc w:val="left"/>
              <w:rPr>
                <w:del w:id="1847" w:author="Katharina Schleidt" w:date="2021-10-27T12:19:00Z"/>
                <w:sz w:val="20"/>
                <w:szCs w:val="20"/>
              </w:rPr>
            </w:pPr>
            <w:del w:id="1848" w:author="Katharina Schleidt" w:date="2021-10-27T12:19:00Z">
              <w:r w:rsidRPr="00264063" w:rsidDel="009F4EF1">
                <w:rPr>
                  <w:sz w:val="20"/>
                  <w:szCs w:val="20"/>
                </w:rPr>
                <w:lastRenderedPageBreak/>
                <w:delText>Abstract Sample core - AbstractSampler</w:delText>
              </w:r>
              <w:bookmarkStart w:id="1849" w:name="_Toc86239347"/>
              <w:bookmarkEnd w:id="1849"/>
            </w:del>
          </w:p>
        </w:tc>
        <w:tc>
          <w:tcPr>
            <w:tcW w:w="3359" w:type="dxa"/>
          </w:tcPr>
          <w:p w14:paraId="5221EF6A" w14:textId="70BD9EAC" w:rsidR="009B3BAC" w:rsidRPr="00740AD6" w:rsidDel="009F4EF1" w:rsidRDefault="00264063" w:rsidP="00345B12">
            <w:pPr>
              <w:jc w:val="left"/>
              <w:rPr>
                <w:del w:id="1850" w:author="Katharina Schleidt" w:date="2021-10-27T12:19:00Z"/>
                <w:sz w:val="20"/>
                <w:szCs w:val="20"/>
              </w:rPr>
            </w:pPr>
            <w:del w:id="1851" w:author="Katharina Schleidt" w:date="2021-10-27T12:19:00Z">
              <w:r w:rsidRPr="00264063" w:rsidDel="009F4EF1">
                <w:rPr>
                  <w:sz w:val="20"/>
                  <w:szCs w:val="20"/>
                </w:rPr>
                <w:delText>/conf/sam-core/AbstractSampler</w:delText>
              </w:r>
              <w:bookmarkStart w:id="1852" w:name="_Toc86239348"/>
              <w:bookmarkEnd w:id="1852"/>
            </w:del>
          </w:p>
        </w:tc>
        <w:tc>
          <w:tcPr>
            <w:tcW w:w="3153" w:type="dxa"/>
          </w:tcPr>
          <w:p w14:paraId="7AEA99E9" w14:textId="60E2B8B9" w:rsidR="009B3BAC" w:rsidRPr="00740AD6" w:rsidDel="009F4EF1" w:rsidRDefault="009B3BAC" w:rsidP="00345B12">
            <w:pPr>
              <w:jc w:val="left"/>
              <w:rPr>
                <w:del w:id="1853" w:author="Katharina Schleidt" w:date="2021-10-27T12:19:00Z"/>
                <w:sz w:val="20"/>
                <w:szCs w:val="20"/>
              </w:rPr>
            </w:pPr>
            <w:del w:id="1854" w:author="Katharina Schleidt" w:date="2021-10-27T12:19:00Z">
              <w:r w:rsidRPr="00740AD6" w:rsidDel="009F4EF1">
                <w:rPr>
                  <w:sz w:val="20"/>
                  <w:szCs w:val="20"/>
                </w:rPr>
                <w:delText>A.</w:delText>
              </w:r>
              <w:r w:rsidR="00264063" w:rsidDel="009F4EF1">
                <w:rPr>
                  <w:sz w:val="20"/>
                  <w:szCs w:val="20"/>
                </w:rPr>
                <w:delText>5</w:delText>
              </w:r>
              <w:r w:rsidRPr="00740AD6" w:rsidDel="009F4EF1">
                <w:rPr>
                  <w:sz w:val="20"/>
                  <w:szCs w:val="20"/>
                </w:rPr>
                <w:delText>.5</w:delText>
              </w:r>
              <w:bookmarkStart w:id="1855" w:name="_Toc86239349"/>
              <w:bookmarkEnd w:id="1855"/>
            </w:del>
          </w:p>
        </w:tc>
        <w:bookmarkStart w:id="1856" w:name="_Toc86239350"/>
        <w:bookmarkEnd w:id="1856"/>
      </w:tr>
      <w:tr w:rsidR="009B3BAC" w:rsidRPr="00740AD6" w:rsidDel="009F4EF1" w14:paraId="54EAF027" w14:textId="7D28CD85" w:rsidTr="00345B12">
        <w:trPr>
          <w:del w:id="1857" w:author="Katharina Schleidt" w:date="2021-10-27T12:19:00Z"/>
        </w:trPr>
        <w:tc>
          <w:tcPr>
            <w:tcW w:w="3229" w:type="dxa"/>
          </w:tcPr>
          <w:p w14:paraId="71032169" w14:textId="098606BF" w:rsidR="009B3BAC" w:rsidRPr="00740AD6" w:rsidDel="009F4EF1" w:rsidRDefault="006A786D" w:rsidP="00345B12">
            <w:pPr>
              <w:jc w:val="left"/>
              <w:rPr>
                <w:del w:id="1858" w:author="Katharina Schleidt" w:date="2021-10-27T12:19:00Z"/>
                <w:sz w:val="20"/>
                <w:szCs w:val="20"/>
              </w:rPr>
            </w:pPr>
            <w:del w:id="1859" w:author="Katharina Schleidt" w:date="2021-10-27T12:19:00Z">
              <w:r w:rsidRPr="006A786D" w:rsidDel="009F4EF1">
                <w:rPr>
                  <w:sz w:val="20"/>
                  <w:szCs w:val="20"/>
                </w:rPr>
                <w:delText>Abstract Sample core - AbstractSampling</w:delText>
              </w:r>
              <w:bookmarkStart w:id="1860" w:name="_Toc86239351"/>
              <w:bookmarkEnd w:id="1860"/>
            </w:del>
          </w:p>
        </w:tc>
        <w:tc>
          <w:tcPr>
            <w:tcW w:w="3359" w:type="dxa"/>
          </w:tcPr>
          <w:p w14:paraId="20259CCD" w14:textId="02E2C601" w:rsidR="009B3BAC" w:rsidRPr="00740AD6" w:rsidDel="009F4EF1" w:rsidRDefault="006A786D" w:rsidP="00345B12">
            <w:pPr>
              <w:jc w:val="left"/>
              <w:rPr>
                <w:del w:id="1861" w:author="Katharina Schleidt" w:date="2021-10-27T12:19:00Z"/>
                <w:sz w:val="20"/>
                <w:szCs w:val="20"/>
              </w:rPr>
            </w:pPr>
            <w:del w:id="1862" w:author="Katharina Schleidt" w:date="2021-10-27T12:19:00Z">
              <w:r w:rsidRPr="006A786D" w:rsidDel="009F4EF1">
                <w:rPr>
                  <w:sz w:val="20"/>
                  <w:szCs w:val="20"/>
                </w:rPr>
                <w:delText>/conf/sam-core/AbstractSampling</w:delText>
              </w:r>
              <w:bookmarkStart w:id="1863" w:name="_Toc86239352"/>
              <w:bookmarkEnd w:id="1863"/>
            </w:del>
          </w:p>
        </w:tc>
        <w:tc>
          <w:tcPr>
            <w:tcW w:w="3153" w:type="dxa"/>
          </w:tcPr>
          <w:p w14:paraId="5DFD2E6D" w14:textId="092575E7" w:rsidR="009B3BAC" w:rsidRPr="00740AD6" w:rsidDel="009F4EF1" w:rsidRDefault="009B3BAC" w:rsidP="00345B12">
            <w:pPr>
              <w:jc w:val="left"/>
              <w:rPr>
                <w:del w:id="1864" w:author="Katharina Schleidt" w:date="2021-10-27T12:19:00Z"/>
                <w:sz w:val="20"/>
                <w:szCs w:val="20"/>
              </w:rPr>
            </w:pPr>
            <w:del w:id="1865" w:author="Katharina Schleidt" w:date="2021-10-27T12:19:00Z">
              <w:r w:rsidRPr="00740AD6" w:rsidDel="009F4EF1">
                <w:rPr>
                  <w:sz w:val="20"/>
                  <w:szCs w:val="20"/>
                </w:rPr>
                <w:delText>A.</w:delText>
              </w:r>
              <w:r w:rsidR="006A786D" w:rsidDel="009F4EF1">
                <w:rPr>
                  <w:sz w:val="20"/>
                  <w:szCs w:val="20"/>
                </w:rPr>
                <w:delText>5</w:delText>
              </w:r>
              <w:r w:rsidRPr="00740AD6" w:rsidDel="009F4EF1">
                <w:rPr>
                  <w:sz w:val="20"/>
                  <w:szCs w:val="20"/>
                </w:rPr>
                <w:delText>.6</w:delText>
              </w:r>
              <w:bookmarkStart w:id="1866" w:name="_Toc86239353"/>
              <w:bookmarkEnd w:id="1866"/>
            </w:del>
          </w:p>
        </w:tc>
        <w:bookmarkStart w:id="1867" w:name="_Toc86239354"/>
        <w:bookmarkEnd w:id="1867"/>
      </w:tr>
      <w:tr w:rsidR="009B3BAC" w:rsidRPr="00740AD6" w:rsidDel="009F4EF1" w14:paraId="1041FCE8" w14:textId="07B62C25" w:rsidTr="00345B12">
        <w:trPr>
          <w:del w:id="1868" w:author="Katharina Schleidt" w:date="2021-10-27T12:19:00Z"/>
        </w:trPr>
        <w:tc>
          <w:tcPr>
            <w:tcW w:w="3229" w:type="dxa"/>
          </w:tcPr>
          <w:p w14:paraId="540BD8DD" w14:textId="7B39C243" w:rsidR="009B3BAC" w:rsidRPr="00740AD6" w:rsidDel="009F4EF1" w:rsidRDefault="00BC3B29" w:rsidP="00345B12">
            <w:pPr>
              <w:jc w:val="left"/>
              <w:rPr>
                <w:del w:id="1869" w:author="Katharina Schleidt" w:date="2021-10-27T12:19:00Z"/>
                <w:sz w:val="20"/>
                <w:szCs w:val="20"/>
              </w:rPr>
            </w:pPr>
            <w:del w:id="1870" w:author="Katharina Schleidt" w:date="2021-10-27T12:19:00Z">
              <w:r w:rsidRPr="00BC3B29" w:rsidDel="009F4EF1">
                <w:rPr>
                  <w:sz w:val="20"/>
                  <w:szCs w:val="20"/>
                </w:rPr>
                <w:delText>Abstract Sample core - AbstractSamplingProcedure</w:delText>
              </w:r>
              <w:bookmarkStart w:id="1871" w:name="_Toc86239355"/>
              <w:bookmarkEnd w:id="1871"/>
            </w:del>
          </w:p>
        </w:tc>
        <w:tc>
          <w:tcPr>
            <w:tcW w:w="3359" w:type="dxa"/>
          </w:tcPr>
          <w:p w14:paraId="658B882D" w14:textId="7DA43BDD" w:rsidR="009B3BAC" w:rsidRPr="00740AD6" w:rsidDel="009F4EF1" w:rsidRDefault="00BC3B29" w:rsidP="00345B12">
            <w:pPr>
              <w:jc w:val="left"/>
              <w:rPr>
                <w:del w:id="1872" w:author="Katharina Schleidt" w:date="2021-10-27T12:19:00Z"/>
                <w:sz w:val="20"/>
                <w:szCs w:val="20"/>
              </w:rPr>
            </w:pPr>
            <w:del w:id="1873" w:author="Katharina Schleidt" w:date="2021-10-27T12:19:00Z">
              <w:r w:rsidRPr="00BC3B29" w:rsidDel="009F4EF1">
                <w:rPr>
                  <w:sz w:val="20"/>
                  <w:szCs w:val="20"/>
                </w:rPr>
                <w:delText>/conf/sam-core/AbstractSamplingProcedure</w:delText>
              </w:r>
              <w:bookmarkStart w:id="1874" w:name="_Toc86239356"/>
              <w:bookmarkEnd w:id="1874"/>
            </w:del>
          </w:p>
        </w:tc>
        <w:tc>
          <w:tcPr>
            <w:tcW w:w="3153" w:type="dxa"/>
          </w:tcPr>
          <w:p w14:paraId="34F403C9" w14:textId="03845B7B" w:rsidR="009B3BAC" w:rsidRPr="00740AD6" w:rsidDel="009F4EF1" w:rsidRDefault="009B3BAC" w:rsidP="00345B12">
            <w:pPr>
              <w:jc w:val="left"/>
              <w:rPr>
                <w:del w:id="1875" w:author="Katharina Schleidt" w:date="2021-10-27T12:19:00Z"/>
                <w:sz w:val="20"/>
                <w:szCs w:val="20"/>
              </w:rPr>
            </w:pPr>
            <w:del w:id="1876" w:author="Katharina Schleidt" w:date="2021-10-27T12:19:00Z">
              <w:r w:rsidRPr="00740AD6" w:rsidDel="009F4EF1">
                <w:rPr>
                  <w:sz w:val="20"/>
                  <w:szCs w:val="20"/>
                </w:rPr>
                <w:delText>A.</w:delText>
              </w:r>
              <w:r w:rsidR="00BC3B29" w:rsidDel="009F4EF1">
                <w:rPr>
                  <w:sz w:val="20"/>
                  <w:szCs w:val="20"/>
                </w:rPr>
                <w:delText>5</w:delText>
              </w:r>
              <w:r w:rsidRPr="00740AD6" w:rsidDel="009F4EF1">
                <w:rPr>
                  <w:sz w:val="20"/>
                  <w:szCs w:val="20"/>
                </w:rPr>
                <w:delText>.7</w:delText>
              </w:r>
              <w:bookmarkStart w:id="1877" w:name="_Toc86239357"/>
              <w:bookmarkEnd w:id="1877"/>
            </w:del>
          </w:p>
        </w:tc>
        <w:bookmarkStart w:id="1878" w:name="_Toc86239358"/>
        <w:bookmarkEnd w:id="1878"/>
      </w:tr>
    </w:tbl>
    <w:p w14:paraId="66AA2DFB" w14:textId="72C82C3A" w:rsidR="009B3BAC" w:rsidDel="009F4EF1" w:rsidRDefault="009B3BAC" w:rsidP="009F2BE1">
      <w:pPr>
        <w:rPr>
          <w:del w:id="1879" w:author="Katharina Schleidt" w:date="2021-10-27T12:19:00Z"/>
          <w:lang w:eastAsia="ja-JP"/>
        </w:rPr>
      </w:pPr>
      <w:bookmarkStart w:id="1880" w:name="_Toc86239359"/>
      <w:bookmarkEnd w:id="1880"/>
    </w:p>
    <w:p w14:paraId="048FD077" w14:textId="58CBDA2B" w:rsidR="00FD5E24" w:rsidRPr="00FD5E24" w:rsidDel="009F4EF1" w:rsidRDefault="00FD5E24" w:rsidP="00FD5E24">
      <w:pPr>
        <w:jc w:val="center"/>
        <w:rPr>
          <w:del w:id="1881" w:author="Katharina Schleidt" w:date="2021-10-27T12:19:00Z"/>
          <w:b/>
          <w:bCs/>
          <w:sz w:val="20"/>
          <w:szCs w:val="20"/>
        </w:rPr>
      </w:pPr>
      <w:bookmarkStart w:id="1882" w:name="_Ref52472123"/>
      <w:del w:id="1883" w:author="Katharina Schleidt" w:date="2021-10-27T12:19:00Z">
        <w:r w:rsidRPr="00FD5E24" w:rsidDel="009F4EF1">
          <w:rPr>
            <w:b/>
            <w:bCs/>
            <w:sz w:val="20"/>
            <w:szCs w:val="20"/>
          </w:rPr>
          <w:delText xml:space="preserve">Table </w:delText>
        </w:r>
        <w:r w:rsidR="00D471BA" w:rsidDel="009F4EF1">
          <w:rPr>
            <w:b/>
            <w:bCs/>
            <w:sz w:val="20"/>
            <w:szCs w:val="20"/>
          </w:rPr>
          <w:fldChar w:fldCharType="begin"/>
        </w:r>
        <w:r w:rsidR="00D471BA" w:rsidDel="009F4EF1">
          <w:rPr>
            <w:b/>
            <w:bCs/>
            <w:sz w:val="20"/>
            <w:szCs w:val="20"/>
          </w:rPr>
          <w:delInstrText xml:space="preserve"> SEQ Table \* ARABIC </w:delInstrText>
        </w:r>
        <w:r w:rsidR="00D471BA" w:rsidDel="009F4EF1">
          <w:rPr>
            <w:b/>
            <w:bCs/>
            <w:sz w:val="20"/>
            <w:szCs w:val="20"/>
          </w:rPr>
          <w:fldChar w:fldCharType="separate"/>
        </w:r>
        <w:r w:rsidR="00821F18" w:rsidDel="009F4EF1">
          <w:rPr>
            <w:b/>
            <w:bCs/>
            <w:noProof/>
            <w:sz w:val="20"/>
            <w:szCs w:val="20"/>
          </w:rPr>
          <w:delText>6</w:delText>
        </w:r>
        <w:r w:rsidR="00D471BA" w:rsidDel="009F4EF1">
          <w:rPr>
            <w:b/>
            <w:bCs/>
            <w:sz w:val="20"/>
            <w:szCs w:val="20"/>
          </w:rPr>
          <w:fldChar w:fldCharType="end"/>
        </w:r>
        <w:bookmarkEnd w:id="1882"/>
        <w:r w:rsidRPr="00FD5E24" w:rsidDel="009F4EF1">
          <w:rPr>
            <w:b/>
            <w:bCs/>
            <w:sz w:val="20"/>
            <w:szCs w:val="20"/>
          </w:rPr>
          <w:delText xml:space="preserve"> — Basic Samples conformance classes</w:delText>
        </w:r>
        <w:bookmarkStart w:id="1884" w:name="_Toc86239360"/>
        <w:bookmarkEnd w:id="1884"/>
      </w:del>
    </w:p>
    <w:tbl>
      <w:tblPr>
        <w:tblStyle w:val="Grilledutableau"/>
        <w:tblW w:w="0" w:type="auto"/>
        <w:tblLook w:val="04A0" w:firstRow="1" w:lastRow="0" w:firstColumn="1" w:lastColumn="0" w:noHBand="0" w:noVBand="1"/>
      </w:tblPr>
      <w:tblGrid>
        <w:gridCol w:w="3229"/>
        <w:gridCol w:w="3359"/>
        <w:gridCol w:w="3153"/>
      </w:tblGrid>
      <w:tr w:rsidR="00FD5E24" w:rsidRPr="00740AD6" w:rsidDel="009F4EF1" w14:paraId="59D35289" w14:textId="1DE85B6F" w:rsidTr="00345B12">
        <w:trPr>
          <w:del w:id="1885" w:author="Katharina Schleidt" w:date="2021-10-27T12:19:00Z"/>
        </w:trPr>
        <w:tc>
          <w:tcPr>
            <w:tcW w:w="3229" w:type="dxa"/>
          </w:tcPr>
          <w:p w14:paraId="21DCCF92" w14:textId="2FF1BF1F" w:rsidR="00FD5E24" w:rsidRPr="00740AD6" w:rsidDel="009F4EF1" w:rsidRDefault="00FD5E24" w:rsidP="00345B12">
            <w:pPr>
              <w:jc w:val="left"/>
              <w:rPr>
                <w:del w:id="1886" w:author="Katharina Schleidt" w:date="2021-10-27T12:19:00Z"/>
                <w:b/>
                <w:bCs/>
                <w:sz w:val="20"/>
                <w:szCs w:val="20"/>
              </w:rPr>
            </w:pPr>
            <w:del w:id="1887" w:author="Katharina Schleidt" w:date="2021-10-27T12:19:00Z">
              <w:r w:rsidRPr="00740AD6" w:rsidDel="009F4EF1">
                <w:rPr>
                  <w:b/>
                  <w:bCs/>
                  <w:sz w:val="20"/>
                  <w:szCs w:val="20"/>
                </w:rPr>
                <w:delText>Conformance class</w:delText>
              </w:r>
              <w:bookmarkStart w:id="1888" w:name="_Toc86239361"/>
              <w:bookmarkEnd w:id="1888"/>
            </w:del>
          </w:p>
        </w:tc>
        <w:tc>
          <w:tcPr>
            <w:tcW w:w="3359" w:type="dxa"/>
          </w:tcPr>
          <w:p w14:paraId="2F13D1C8" w14:textId="27ADA16A" w:rsidR="00FD5E24" w:rsidRPr="00740AD6" w:rsidDel="009F4EF1" w:rsidRDefault="00FD5E24" w:rsidP="00345B12">
            <w:pPr>
              <w:jc w:val="left"/>
              <w:rPr>
                <w:del w:id="1889" w:author="Katharina Schleidt" w:date="2021-10-27T12:19:00Z"/>
                <w:b/>
                <w:bCs/>
                <w:sz w:val="20"/>
                <w:szCs w:val="20"/>
              </w:rPr>
            </w:pPr>
            <w:del w:id="1890" w:author="Katharina Schleidt" w:date="2021-10-27T12:19:00Z">
              <w:r w:rsidRPr="00740AD6" w:rsidDel="009F4EF1">
                <w:rPr>
                  <w:b/>
                  <w:bCs/>
                  <w:sz w:val="20"/>
                  <w:szCs w:val="20"/>
                </w:rPr>
                <w:delText>Identifier</w:delText>
              </w:r>
              <w:bookmarkStart w:id="1891" w:name="_Toc86239362"/>
              <w:bookmarkEnd w:id="1891"/>
            </w:del>
          </w:p>
        </w:tc>
        <w:tc>
          <w:tcPr>
            <w:tcW w:w="3153" w:type="dxa"/>
          </w:tcPr>
          <w:p w14:paraId="2663B2E9" w14:textId="2BE57C90" w:rsidR="00FD5E24" w:rsidRPr="00740AD6" w:rsidDel="009F4EF1" w:rsidRDefault="00FD5E24" w:rsidP="00345B12">
            <w:pPr>
              <w:jc w:val="left"/>
              <w:rPr>
                <w:del w:id="1892" w:author="Katharina Schleidt" w:date="2021-10-27T12:19:00Z"/>
                <w:b/>
                <w:bCs/>
                <w:sz w:val="20"/>
                <w:szCs w:val="20"/>
              </w:rPr>
            </w:pPr>
            <w:del w:id="1893" w:author="Katharina Schleidt" w:date="2021-10-27T12:19:00Z">
              <w:r w:rsidRPr="00740AD6" w:rsidDel="009F4EF1">
                <w:rPr>
                  <w:b/>
                  <w:bCs/>
                  <w:sz w:val="20"/>
                  <w:szCs w:val="20"/>
                </w:rPr>
                <w:delText>Annex A clause</w:delText>
              </w:r>
              <w:bookmarkStart w:id="1894" w:name="_Toc86239363"/>
              <w:bookmarkEnd w:id="1894"/>
            </w:del>
          </w:p>
        </w:tc>
        <w:bookmarkStart w:id="1895" w:name="_Toc86239364"/>
        <w:bookmarkEnd w:id="1895"/>
      </w:tr>
      <w:tr w:rsidR="00FD5E24" w:rsidRPr="00740AD6" w:rsidDel="009F4EF1" w14:paraId="0C8B994D" w14:textId="6D71B728" w:rsidTr="00345B12">
        <w:trPr>
          <w:del w:id="1896" w:author="Katharina Schleidt" w:date="2021-10-27T12:19:00Z"/>
        </w:trPr>
        <w:tc>
          <w:tcPr>
            <w:tcW w:w="3229" w:type="dxa"/>
          </w:tcPr>
          <w:p w14:paraId="1B122CF6" w14:textId="3CDEA953" w:rsidR="00FD5E24" w:rsidRPr="00740AD6" w:rsidDel="009F4EF1" w:rsidRDefault="00475740" w:rsidP="00B60127">
            <w:pPr>
              <w:jc w:val="left"/>
              <w:rPr>
                <w:del w:id="1897" w:author="Katharina Schleidt" w:date="2021-10-27T12:19:00Z"/>
                <w:sz w:val="20"/>
                <w:szCs w:val="20"/>
              </w:rPr>
            </w:pPr>
            <w:del w:id="1898" w:author="Katharina Schleidt" w:date="2021-10-27T12:19:00Z">
              <w:r w:rsidRPr="00475740" w:rsidDel="009F4EF1">
                <w:rPr>
                  <w:sz w:val="20"/>
                  <w:szCs w:val="20"/>
                </w:rPr>
                <w:delText>Basic Samples package</w:delText>
              </w:r>
              <w:bookmarkStart w:id="1899" w:name="_Toc86239365"/>
              <w:bookmarkEnd w:id="1899"/>
            </w:del>
          </w:p>
        </w:tc>
        <w:tc>
          <w:tcPr>
            <w:tcW w:w="3359" w:type="dxa"/>
          </w:tcPr>
          <w:p w14:paraId="23538F05" w14:textId="770FAC1E" w:rsidR="00FD5E24" w:rsidRPr="00740AD6" w:rsidDel="009F4EF1" w:rsidRDefault="00475740" w:rsidP="00B60127">
            <w:pPr>
              <w:jc w:val="left"/>
              <w:rPr>
                <w:del w:id="1900" w:author="Katharina Schleidt" w:date="2021-10-27T12:19:00Z"/>
                <w:sz w:val="20"/>
                <w:szCs w:val="20"/>
              </w:rPr>
            </w:pPr>
            <w:del w:id="1901" w:author="Katharina Schleidt" w:date="2021-10-27T12:19:00Z">
              <w:r w:rsidRPr="00475740" w:rsidDel="009F4EF1">
                <w:rPr>
                  <w:sz w:val="20"/>
                  <w:szCs w:val="20"/>
                </w:rPr>
                <w:delText>/conf/sam-basic</w:delText>
              </w:r>
              <w:bookmarkStart w:id="1902" w:name="_Toc86239366"/>
              <w:bookmarkEnd w:id="1902"/>
            </w:del>
          </w:p>
        </w:tc>
        <w:tc>
          <w:tcPr>
            <w:tcW w:w="3153" w:type="dxa"/>
          </w:tcPr>
          <w:p w14:paraId="57A26864" w14:textId="46C422A4" w:rsidR="00FD5E24" w:rsidRPr="00740AD6" w:rsidDel="009F4EF1" w:rsidRDefault="00FD5E24" w:rsidP="00B60127">
            <w:pPr>
              <w:jc w:val="left"/>
              <w:rPr>
                <w:del w:id="1903" w:author="Katharina Schleidt" w:date="2021-10-27T12:19:00Z"/>
                <w:sz w:val="20"/>
                <w:szCs w:val="20"/>
              </w:rPr>
            </w:pPr>
            <w:del w:id="1904" w:author="Katharina Schleidt" w:date="2021-10-27T12:19:00Z">
              <w:r w:rsidRPr="00740AD6" w:rsidDel="009F4EF1">
                <w:rPr>
                  <w:sz w:val="20"/>
                  <w:szCs w:val="20"/>
                </w:rPr>
                <w:delText>A.</w:delText>
              </w:r>
              <w:r w:rsidR="00475740" w:rsidDel="009F4EF1">
                <w:rPr>
                  <w:sz w:val="20"/>
                  <w:szCs w:val="20"/>
                </w:rPr>
                <w:delText>6</w:delText>
              </w:r>
              <w:r w:rsidRPr="00740AD6" w:rsidDel="009F4EF1">
                <w:rPr>
                  <w:sz w:val="20"/>
                  <w:szCs w:val="20"/>
                </w:rPr>
                <w:delText>.1</w:delText>
              </w:r>
              <w:bookmarkStart w:id="1905" w:name="_Toc86239367"/>
              <w:bookmarkEnd w:id="1905"/>
            </w:del>
          </w:p>
        </w:tc>
        <w:bookmarkStart w:id="1906" w:name="_Toc86239368"/>
        <w:bookmarkEnd w:id="1906"/>
      </w:tr>
      <w:tr w:rsidR="00FD5E24" w:rsidRPr="00740AD6" w:rsidDel="009F4EF1" w14:paraId="3EFD0DD2" w14:textId="0E4D6D0E" w:rsidTr="00345B12">
        <w:trPr>
          <w:del w:id="1907" w:author="Katharina Schleidt" w:date="2021-10-27T12:19:00Z"/>
        </w:trPr>
        <w:tc>
          <w:tcPr>
            <w:tcW w:w="3229" w:type="dxa"/>
          </w:tcPr>
          <w:p w14:paraId="6284D1B3" w14:textId="2A895CB0" w:rsidR="00FD5E24" w:rsidRPr="00740AD6" w:rsidDel="009F4EF1" w:rsidRDefault="009A483C" w:rsidP="00B60127">
            <w:pPr>
              <w:jc w:val="left"/>
              <w:rPr>
                <w:del w:id="1908" w:author="Katharina Schleidt" w:date="2021-10-27T12:19:00Z"/>
                <w:sz w:val="20"/>
                <w:szCs w:val="20"/>
              </w:rPr>
            </w:pPr>
            <w:del w:id="1909" w:author="Katharina Schleidt" w:date="2021-10-27T12:19:00Z">
              <w:r w:rsidRPr="009A483C" w:rsidDel="009F4EF1">
                <w:rPr>
                  <w:sz w:val="20"/>
                  <w:szCs w:val="20"/>
                </w:rPr>
                <w:delText>Basic Samples - MaterialSample</w:delText>
              </w:r>
              <w:bookmarkStart w:id="1910" w:name="_Toc86239369"/>
              <w:bookmarkEnd w:id="1910"/>
            </w:del>
          </w:p>
        </w:tc>
        <w:tc>
          <w:tcPr>
            <w:tcW w:w="3359" w:type="dxa"/>
          </w:tcPr>
          <w:p w14:paraId="1C6D98BF" w14:textId="3C4404DF" w:rsidR="00FD5E24" w:rsidRPr="00740AD6" w:rsidDel="009F4EF1" w:rsidRDefault="009A483C" w:rsidP="00B60127">
            <w:pPr>
              <w:jc w:val="left"/>
              <w:rPr>
                <w:del w:id="1911" w:author="Katharina Schleidt" w:date="2021-10-27T12:19:00Z"/>
                <w:sz w:val="20"/>
                <w:szCs w:val="20"/>
              </w:rPr>
            </w:pPr>
            <w:del w:id="1912" w:author="Katharina Schleidt" w:date="2021-10-27T12:19:00Z">
              <w:r w:rsidRPr="009A483C" w:rsidDel="009F4EF1">
                <w:rPr>
                  <w:sz w:val="20"/>
                  <w:szCs w:val="20"/>
                </w:rPr>
                <w:delText>/conf/sam-basic/MaterialSample</w:delText>
              </w:r>
              <w:bookmarkStart w:id="1913" w:name="_Toc86239370"/>
              <w:bookmarkEnd w:id="1913"/>
            </w:del>
          </w:p>
        </w:tc>
        <w:tc>
          <w:tcPr>
            <w:tcW w:w="3153" w:type="dxa"/>
          </w:tcPr>
          <w:p w14:paraId="33898D43" w14:textId="63B0BCF2" w:rsidR="00FD5E24" w:rsidRPr="00740AD6" w:rsidDel="009F4EF1" w:rsidRDefault="00FD5E24" w:rsidP="00B60127">
            <w:pPr>
              <w:jc w:val="left"/>
              <w:rPr>
                <w:del w:id="1914" w:author="Katharina Schleidt" w:date="2021-10-27T12:19:00Z"/>
                <w:sz w:val="20"/>
                <w:szCs w:val="20"/>
              </w:rPr>
            </w:pPr>
            <w:del w:id="1915"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.2</w:delText>
              </w:r>
              <w:bookmarkStart w:id="1916" w:name="_Toc86239371"/>
              <w:bookmarkEnd w:id="1916"/>
            </w:del>
          </w:p>
        </w:tc>
        <w:bookmarkStart w:id="1917" w:name="_Toc86239372"/>
        <w:bookmarkEnd w:id="1917"/>
      </w:tr>
      <w:tr w:rsidR="00FD5E24" w:rsidRPr="00740AD6" w:rsidDel="009F4EF1" w14:paraId="21AA2C9C" w14:textId="1F87B4D6" w:rsidTr="00345B12">
        <w:trPr>
          <w:del w:id="1918" w:author="Katharina Schleidt" w:date="2021-10-27T12:19:00Z"/>
        </w:trPr>
        <w:tc>
          <w:tcPr>
            <w:tcW w:w="3229" w:type="dxa"/>
          </w:tcPr>
          <w:p w14:paraId="0D07F9E6" w14:textId="57C94599" w:rsidR="00FD5E24" w:rsidRPr="00740AD6" w:rsidDel="009F4EF1" w:rsidRDefault="00B60127" w:rsidP="00B60127">
            <w:pPr>
              <w:jc w:val="left"/>
              <w:rPr>
                <w:del w:id="1919" w:author="Katharina Schleidt" w:date="2021-10-27T12:19:00Z"/>
                <w:sz w:val="20"/>
                <w:szCs w:val="20"/>
              </w:rPr>
            </w:pPr>
            <w:del w:id="1920" w:author="Katharina Schleidt" w:date="2021-10-27T12:19:00Z">
              <w:r w:rsidRPr="00B60127" w:rsidDel="009F4EF1">
                <w:rPr>
                  <w:sz w:val="20"/>
                  <w:szCs w:val="20"/>
                </w:rPr>
                <w:delText>Basic Samples - NamedLocation</w:delText>
              </w:r>
              <w:bookmarkStart w:id="1921" w:name="_Toc86239373"/>
              <w:bookmarkEnd w:id="1921"/>
            </w:del>
          </w:p>
        </w:tc>
        <w:tc>
          <w:tcPr>
            <w:tcW w:w="3359" w:type="dxa"/>
          </w:tcPr>
          <w:p w14:paraId="060AA069" w14:textId="47595080" w:rsidR="00FD5E24" w:rsidRPr="00740AD6" w:rsidDel="009F4EF1" w:rsidRDefault="00B60127" w:rsidP="00B60127">
            <w:pPr>
              <w:jc w:val="left"/>
              <w:rPr>
                <w:del w:id="1922" w:author="Katharina Schleidt" w:date="2021-10-27T12:19:00Z"/>
                <w:sz w:val="20"/>
                <w:szCs w:val="20"/>
              </w:rPr>
            </w:pPr>
            <w:del w:id="1923" w:author="Katharina Schleidt" w:date="2021-10-27T12:19:00Z">
              <w:r w:rsidRPr="00B60127" w:rsidDel="009F4EF1">
                <w:rPr>
                  <w:sz w:val="20"/>
                  <w:szCs w:val="20"/>
                </w:rPr>
                <w:delText>/conf/sam-basic/NamedLocation</w:delText>
              </w:r>
              <w:bookmarkStart w:id="1924" w:name="_Toc86239374"/>
              <w:bookmarkEnd w:id="1924"/>
            </w:del>
          </w:p>
        </w:tc>
        <w:tc>
          <w:tcPr>
            <w:tcW w:w="3153" w:type="dxa"/>
          </w:tcPr>
          <w:p w14:paraId="60B883EE" w14:textId="11059DE9" w:rsidR="00FD5E24" w:rsidRPr="00740AD6" w:rsidDel="009F4EF1" w:rsidRDefault="00FD5E24" w:rsidP="00B60127">
            <w:pPr>
              <w:jc w:val="left"/>
              <w:rPr>
                <w:del w:id="1925" w:author="Katharina Schleidt" w:date="2021-10-27T12:19:00Z"/>
                <w:sz w:val="20"/>
                <w:szCs w:val="20"/>
              </w:rPr>
            </w:pPr>
            <w:del w:id="1926"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.3</w:delText>
              </w:r>
              <w:bookmarkStart w:id="1927" w:name="_Toc86239375"/>
              <w:bookmarkEnd w:id="1927"/>
            </w:del>
          </w:p>
        </w:tc>
        <w:bookmarkStart w:id="1928" w:name="_Toc86239376"/>
        <w:bookmarkEnd w:id="1928"/>
      </w:tr>
      <w:tr w:rsidR="00FD5E24" w:rsidRPr="00740AD6" w:rsidDel="009F4EF1" w14:paraId="5072E9CC" w14:textId="3A8E106C" w:rsidTr="00345B12">
        <w:trPr>
          <w:del w:id="1929" w:author="Katharina Schleidt" w:date="2021-10-27T12:19:00Z"/>
        </w:trPr>
        <w:tc>
          <w:tcPr>
            <w:tcW w:w="3229" w:type="dxa"/>
          </w:tcPr>
          <w:p w14:paraId="187E2CC6" w14:textId="5D2F5934" w:rsidR="00FD5E24" w:rsidRPr="00740AD6" w:rsidDel="009F4EF1" w:rsidRDefault="00B60127" w:rsidP="00B60127">
            <w:pPr>
              <w:jc w:val="left"/>
              <w:rPr>
                <w:del w:id="1930" w:author="Katharina Schleidt" w:date="2021-10-27T12:19:00Z"/>
                <w:sz w:val="20"/>
                <w:szCs w:val="20"/>
              </w:rPr>
            </w:pPr>
            <w:del w:id="1931" w:author="Katharina Schleidt" w:date="2021-10-27T12:19:00Z">
              <w:r w:rsidRPr="00B60127" w:rsidDel="009F4EF1">
                <w:rPr>
                  <w:sz w:val="20"/>
                  <w:szCs w:val="20"/>
                </w:rPr>
                <w:delText>Basic Samples - PhysicalDimension</w:delText>
              </w:r>
              <w:bookmarkStart w:id="1932" w:name="_Toc86239377"/>
              <w:bookmarkEnd w:id="1932"/>
            </w:del>
          </w:p>
        </w:tc>
        <w:tc>
          <w:tcPr>
            <w:tcW w:w="3359" w:type="dxa"/>
          </w:tcPr>
          <w:p w14:paraId="3B886213" w14:textId="0AAB2C89" w:rsidR="00FD5E24" w:rsidRPr="00740AD6" w:rsidDel="009F4EF1" w:rsidRDefault="00B60127" w:rsidP="00B60127">
            <w:pPr>
              <w:jc w:val="left"/>
              <w:rPr>
                <w:del w:id="1933" w:author="Katharina Schleidt" w:date="2021-10-27T12:19:00Z"/>
                <w:sz w:val="20"/>
                <w:szCs w:val="20"/>
              </w:rPr>
            </w:pPr>
            <w:del w:id="1934" w:author="Katharina Schleidt" w:date="2021-10-27T12:19:00Z">
              <w:r w:rsidRPr="00B60127" w:rsidDel="009F4EF1">
                <w:rPr>
                  <w:sz w:val="20"/>
                  <w:szCs w:val="20"/>
                </w:rPr>
                <w:delText>/conf/sam-basic/PhysicalDimension</w:delText>
              </w:r>
              <w:bookmarkStart w:id="1935" w:name="_Toc86239378"/>
              <w:bookmarkEnd w:id="1935"/>
            </w:del>
          </w:p>
        </w:tc>
        <w:tc>
          <w:tcPr>
            <w:tcW w:w="3153" w:type="dxa"/>
          </w:tcPr>
          <w:p w14:paraId="7A274AF1" w14:textId="0324EC68" w:rsidR="00FD5E24" w:rsidRPr="00740AD6" w:rsidDel="009F4EF1" w:rsidRDefault="00FD5E24" w:rsidP="00B60127">
            <w:pPr>
              <w:jc w:val="left"/>
              <w:rPr>
                <w:del w:id="1936" w:author="Katharina Schleidt" w:date="2021-10-27T12:19:00Z"/>
                <w:sz w:val="20"/>
                <w:szCs w:val="20"/>
              </w:rPr>
            </w:pPr>
            <w:del w:id="1937"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.4</w:delText>
              </w:r>
              <w:bookmarkStart w:id="1938" w:name="_Toc86239379"/>
              <w:bookmarkEnd w:id="1938"/>
            </w:del>
          </w:p>
        </w:tc>
        <w:bookmarkStart w:id="1939" w:name="_Toc86239380"/>
        <w:bookmarkEnd w:id="1939"/>
      </w:tr>
      <w:tr w:rsidR="00FD5E24" w:rsidRPr="00740AD6" w:rsidDel="009F4EF1" w14:paraId="743FE38D" w14:textId="506B27C1" w:rsidTr="00345B12">
        <w:trPr>
          <w:del w:id="1940" w:author="Katharina Schleidt" w:date="2021-10-27T12:19:00Z"/>
        </w:trPr>
        <w:tc>
          <w:tcPr>
            <w:tcW w:w="3229" w:type="dxa"/>
          </w:tcPr>
          <w:p w14:paraId="638026D3" w14:textId="0E722069" w:rsidR="00FD5E24" w:rsidRPr="00740AD6" w:rsidDel="009F4EF1" w:rsidRDefault="00B60127" w:rsidP="00B60127">
            <w:pPr>
              <w:jc w:val="left"/>
              <w:rPr>
                <w:del w:id="1941" w:author="Katharina Schleidt" w:date="2021-10-27T12:19:00Z"/>
                <w:sz w:val="20"/>
                <w:szCs w:val="20"/>
              </w:rPr>
            </w:pPr>
            <w:del w:id="1942" w:author="Katharina Schleidt" w:date="2021-10-27T12:19:00Z">
              <w:r w:rsidRPr="00B60127" w:rsidDel="009F4EF1">
                <w:rPr>
                  <w:sz w:val="20"/>
                  <w:szCs w:val="20"/>
                </w:rPr>
                <w:delText>Basic Samples - Sample</w:delText>
              </w:r>
              <w:bookmarkStart w:id="1943" w:name="_Toc86239381"/>
              <w:bookmarkEnd w:id="1943"/>
            </w:del>
          </w:p>
        </w:tc>
        <w:tc>
          <w:tcPr>
            <w:tcW w:w="3359" w:type="dxa"/>
          </w:tcPr>
          <w:p w14:paraId="465E6630" w14:textId="39DED44E" w:rsidR="00FD5E24" w:rsidRPr="00740AD6" w:rsidDel="009F4EF1" w:rsidRDefault="00B60127" w:rsidP="00B60127">
            <w:pPr>
              <w:jc w:val="left"/>
              <w:rPr>
                <w:del w:id="1944" w:author="Katharina Schleidt" w:date="2021-10-27T12:19:00Z"/>
                <w:sz w:val="20"/>
                <w:szCs w:val="20"/>
              </w:rPr>
            </w:pPr>
            <w:del w:id="1945" w:author="Katharina Schleidt" w:date="2021-10-27T12:19:00Z">
              <w:r w:rsidRPr="00B60127" w:rsidDel="009F4EF1">
                <w:rPr>
                  <w:sz w:val="20"/>
                  <w:szCs w:val="20"/>
                </w:rPr>
                <w:delText>/conf/sam-basic/Sample</w:delText>
              </w:r>
              <w:bookmarkStart w:id="1946" w:name="_Toc86239382"/>
              <w:bookmarkEnd w:id="1946"/>
            </w:del>
          </w:p>
        </w:tc>
        <w:tc>
          <w:tcPr>
            <w:tcW w:w="3153" w:type="dxa"/>
          </w:tcPr>
          <w:p w14:paraId="2E830ABE" w14:textId="53BB3849" w:rsidR="00FD5E24" w:rsidRPr="00740AD6" w:rsidDel="009F4EF1" w:rsidRDefault="00FD5E24" w:rsidP="00B60127">
            <w:pPr>
              <w:jc w:val="left"/>
              <w:rPr>
                <w:del w:id="1947" w:author="Katharina Schleidt" w:date="2021-10-27T12:19:00Z"/>
                <w:sz w:val="20"/>
                <w:szCs w:val="20"/>
              </w:rPr>
            </w:pPr>
            <w:del w:id="1948"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.5</w:delText>
              </w:r>
              <w:bookmarkStart w:id="1949" w:name="_Toc86239383"/>
              <w:bookmarkEnd w:id="1949"/>
            </w:del>
          </w:p>
        </w:tc>
        <w:bookmarkStart w:id="1950" w:name="_Toc86239384"/>
        <w:bookmarkEnd w:id="1950"/>
      </w:tr>
      <w:tr w:rsidR="00FD5E24" w:rsidRPr="00740AD6" w:rsidDel="009F4EF1" w14:paraId="795435C6" w14:textId="5F9A3DD3" w:rsidTr="00345B12">
        <w:trPr>
          <w:del w:id="1951" w:author="Katharina Schleidt" w:date="2021-10-27T12:19:00Z"/>
        </w:trPr>
        <w:tc>
          <w:tcPr>
            <w:tcW w:w="3229" w:type="dxa"/>
          </w:tcPr>
          <w:p w14:paraId="520991D5" w14:textId="04C23B3D" w:rsidR="00FD5E24" w:rsidRPr="00740AD6" w:rsidDel="009F4EF1" w:rsidRDefault="00B60127" w:rsidP="00B60127">
            <w:pPr>
              <w:jc w:val="left"/>
              <w:rPr>
                <w:del w:id="1952" w:author="Katharina Schleidt" w:date="2021-10-27T12:19:00Z"/>
                <w:sz w:val="20"/>
                <w:szCs w:val="20"/>
              </w:rPr>
            </w:pPr>
            <w:del w:id="1953" w:author="Katharina Schleidt" w:date="2021-10-27T12:19:00Z">
              <w:r w:rsidRPr="00B60127" w:rsidDel="009F4EF1">
                <w:rPr>
                  <w:sz w:val="20"/>
                  <w:szCs w:val="20"/>
                </w:rPr>
                <w:delText>Basic Samples - SampleCollection</w:delText>
              </w:r>
              <w:bookmarkStart w:id="1954" w:name="_Toc86239385"/>
              <w:bookmarkEnd w:id="1954"/>
            </w:del>
          </w:p>
        </w:tc>
        <w:tc>
          <w:tcPr>
            <w:tcW w:w="3359" w:type="dxa"/>
          </w:tcPr>
          <w:p w14:paraId="542C6AB9" w14:textId="595AF260" w:rsidR="00FD5E24" w:rsidRPr="00740AD6" w:rsidDel="009F4EF1" w:rsidRDefault="00B60127" w:rsidP="00B60127">
            <w:pPr>
              <w:jc w:val="left"/>
              <w:rPr>
                <w:del w:id="1955" w:author="Katharina Schleidt" w:date="2021-10-27T12:19:00Z"/>
                <w:sz w:val="20"/>
                <w:szCs w:val="20"/>
              </w:rPr>
            </w:pPr>
            <w:del w:id="1956" w:author="Katharina Schleidt" w:date="2021-10-27T12:19:00Z">
              <w:r w:rsidRPr="00B60127" w:rsidDel="009F4EF1">
                <w:rPr>
                  <w:sz w:val="20"/>
                  <w:szCs w:val="20"/>
                </w:rPr>
                <w:delText>/conf/sam-basic/SampleCollection</w:delText>
              </w:r>
              <w:bookmarkStart w:id="1957" w:name="_Toc86239386"/>
              <w:bookmarkEnd w:id="1957"/>
            </w:del>
          </w:p>
        </w:tc>
        <w:tc>
          <w:tcPr>
            <w:tcW w:w="3153" w:type="dxa"/>
          </w:tcPr>
          <w:p w14:paraId="47072CF3" w14:textId="5685A1BA" w:rsidR="00FD5E24" w:rsidRPr="00740AD6" w:rsidDel="009F4EF1" w:rsidRDefault="00FD5E24" w:rsidP="00B60127">
            <w:pPr>
              <w:jc w:val="left"/>
              <w:rPr>
                <w:del w:id="1958" w:author="Katharina Schleidt" w:date="2021-10-27T12:19:00Z"/>
                <w:sz w:val="20"/>
                <w:szCs w:val="20"/>
              </w:rPr>
            </w:pPr>
            <w:del w:id="1959"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.6</w:delText>
              </w:r>
              <w:bookmarkStart w:id="1960" w:name="_Toc86239387"/>
              <w:bookmarkEnd w:id="1960"/>
            </w:del>
          </w:p>
        </w:tc>
        <w:bookmarkStart w:id="1961" w:name="_Toc86239388"/>
        <w:bookmarkEnd w:id="1961"/>
      </w:tr>
      <w:tr w:rsidR="00FD5E24" w:rsidRPr="00740AD6" w:rsidDel="009F4EF1" w14:paraId="63F4A044" w14:textId="50FC5103" w:rsidTr="00345B12">
        <w:trPr>
          <w:del w:id="1962" w:author="Katharina Schleidt" w:date="2021-10-27T12:19:00Z"/>
        </w:trPr>
        <w:tc>
          <w:tcPr>
            <w:tcW w:w="3229" w:type="dxa"/>
          </w:tcPr>
          <w:p w14:paraId="2E9FE26B" w14:textId="0AA6BD7F" w:rsidR="00FD5E24" w:rsidRPr="00740AD6" w:rsidDel="009F4EF1" w:rsidRDefault="00B60127" w:rsidP="00B60127">
            <w:pPr>
              <w:jc w:val="left"/>
              <w:rPr>
                <w:del w:id="1963" w:author="Katharina Schleidt" w:date="2021-10-27T12:19:00Z"/>
                <w:sz w:val="20"/>
                <w:szCs w:val="20"/>
              </w:rPr>
            </w:pPr>
            <w:del w:id="1964" w:author="Katharina Schleidt" w:date="2021-10-27T12:19:00Z">
              <w:r w:rsidRPr="00B60127" w:rsidDel="009F4EF1">
                <w:rPr>
                  <w:sz w:val="20"/>
                  <w:szCs w:val="20"/>
                </w:rPr>
                <w:delText>Basic Samples - Sampler</w:delText>
              </w:r>
              <w:bookmarkStart w:id="1965" w:name="_Toc86239389"/>
              <w:bookmarkEnd w:id="1965"/>
            </w:del>
          </w:p>
        </w:tc>
        <w:tc>
          <w:tcPr>
            <w:tcW w:w="3359" w:type="dxa"/>
          </w:tcPr>
          <w:p w14:paraId="46BDF584" w14:textId="22F242F4" w:rsidR="00FD5E24" w:rsidRPr="00740AD6" w:rsidDel="009F4EF1" w:rsidRDefault="00B60127" w:rsidP="00B60127">
            <w:pPr>
              <w:jc w:val="left"/>
              <w:rPr>
                <w:del w:id="1966" w:author="Katharina Schleidt" w:date="2021-10-27T12:19:00Z"/>
                <w:sz w:val="20"/>
                <w:szCs w:val="20"/>
              </w:rPr>
            </w:pPr>
            <w:del w:id="1967" w:author="Katharina Schleidt" w:date="2021-10-27T12:19:00Z">
              <w:r w:rsidRPr="00B60127" w:rsidDel="009F4EF1">
                <w:rPr>
                  <w:sz w:val="20"/>
                  <w:szCs w:val="20"/>
                </w:rPr>
                <w:delText>/conf/sam-basic/Sampler</w:delText>
              </w:r>
              <w:bookmarkStart w:id="1968" w:name="_Toc86239390"/>
              <w:bookmarkEnd w:id="1968"/>
            </w:del>
          </w:p>
        </w:tc>
        <w:tc>
          <w:tcPr>
            <w:tcW w:w="3153" w:type="dxa"/>
          </w:tcPr>
          <w:p w14:paraId="0080B035" w14:textId="395D7272" w:rsidR="00FD5E24" w:rsidRPr="00740AD6" w:rsidDel="009F4EF1" w:rsidRDefault="00FD5E24" w:rsidP="00B60127">
            <w:pPr>
              <w:jc w:val="left"/>
              <w:rPr>
                <w:del w:id="1969" w:author="Katharina Schleidt" w:date="2021-10-27T12:19:00Z"/>
                <w:sz w:val="20"/>
                <w:szCs w:val="20"/>
              </w:rPr>
            </w:pPr>
            <w:del w:id="1970" w:author="Katharina Schleidt" w:date="2021-10-27T12:19:00Z">
              <w:r w:rsidRPr="00740AD6" w:rsidDel="009F4EF1">
                <w:rPr>
                  <w:sz w:val="20"/>
                  <w:szCs w:val="20"/>
                </w:rPr>
                <w:delText>A.</w:delText>
              </w:r>
              <w:r w:rsidR="00B60127" w:rsidDel="009F4EF1">
                <w:rPr>
                  <w:sz w:val="20"/>
                  <w:szCs w:val="20"/>
                </w:rPr>
                <w:delText>6</w:delText>
              </w:r>
              <w:r w:rsidRPr="00740AD6" w:rsidDel="009F4EF1">
                <w:rPr>
                  <w:sz w:val="20"/>
                  <w:szCs w:val="20"/>
                </w:rPr>
                <w:delText>.7</w:delText>
              </w:r>
              <w:bookmarkStart w:id="1971" w:name="_Toc86239391"/>
              <w:bookmarkEnd w:id="1971"/>
            </w:del>
          </w:p>
        </w:tc>
        <w:bookmarkStart w:id="1972" w:name="_Toc86239392"/>
        <w:bookmarkEnd w:id="1972"/>
      </w:tr>
      <w:tr w:rsidR="00B60127" w:rsidRPr="00740AD6" w:rsidDel="009F4EF1" w14:paraId="08E66002" w14:textId="057407D3" w:rsidTr="00345B12">
        <w:trPr>
          <w:del w:id="1973" w:author="Katharina Schleidt" w:date="2021-10-27T12:19:00Z"/>
        </w:trPr>
        <w:tc>
          <w:tcPr>
            <w:tcW w:w="3229" w:type="dxa"/>
          </w:tcPr>
          <w:p w14:paraId="412B9344" w14:textId="34191DF0" w:rsidR="00B60127" w:rsidRPr="00B60127" w:rsidDel="009F4EF1" w:rsidRDefault="00B60127" w:rsidP="00B60127">
            <w:pPr>
              <w:tabs>
                <w:tab w:val="clear" w:pos="403"/>
                <w:tab w:val="left" w:pos="2180"/>
              </w:tabs>
              <w:jc w:val="left"/>
              <w:rPr>
                <w:del w:id="1974" w:author="Katharina Schleidt" w:date="2021-10-27T12:19:00Z"/>
                <w:sz w:val="20"/>
                <w:szCs w:val="20"/>
              </w:rPr>
            </w:pPr>
            <w:del w:id="1975" w:author="Katharina Schleidt" w:date="2021-10-27T12:19:00Z">
              <w:r w:rsidRPr="00B60127" w:rsidDel="009F4EF1">
                <w:rPr>
                  <w:sz w:val="20"/>
                  <w:szCs w:val="20"/>
                </w:rPr>
                <w:delText>Basic Samples - Sampling</w:delText>
              </w:r>
              <w:bookmarkStart w:id="1976" w:name="_Toc86239393"/>
              <w:bookmarkEnd w:id="1976"/>
            </w:del>
          </w:p>
        </w:tc>
        <w:tc>
          <w:tcPr>
            <w:tcW w:w="3359" w:type="dxa"/>
          </w:tcPr>
          <w:p w14:paraId="3FBD67F4" w14:textId="4DC8A90B" w:rsidR="00B60127" w:rsidRPr="00B60127" w:rsidDel="009F4EF1" w:rsidRDefault="00B60127" w:rsidP="00B60127">
            <w:pPr>
              <w:jc w:val="left"/>
              <w:rPr>
                <w:del w:id="1977" w:author="Katharina Schleidt" w:date="2021-10-27T12:19:00Z"/>
                <w:sz w:val="20"/>
                <w:szCs w:val="20"/>
              </w:rPr>
            </w:pPr>
            <w:del w:id="1978" w:author="Katharina Schleidt" w:date="2021-10-27T12:19:00Z">
              <w:r w:rsidRPr="00B60127" w:rsidDel="009F4EF1">
                <w:rPr>
                  <w:sz w:val="20"/>
                  <w:szCs w:val="20"/>
                </w:rPr>
                <w:delText>/conf/sam-basic/Sampling</w:delText>
              </w:r>
              <w:bookmarkStart w:id="1979" w:name="_Toc86239394"/>
              <w:bookmarkEnd w:id="1979"/>
            </w:del>
          </w:p>
        </w:tc>
        <w:tc>
          <w:tcPr>
            <w:tcW w:w="3153" w:type="dxa"/>
          </w:tcPr>
          <w:p w14:paraId="6049C3B8" w14:textId="60826546" w:rsidR="00B60127" w:rsidRPr="00740AD6" w:rsidDel="009F4EF1" w:rsidRDefault="00B60127" w:rsidP="00B60127">
            <w:pPr>
              <w:jc w:val="left"/>
              <w:rPr>
                <w:del w:id="1980" w:author="Katharina Schleidt" w:date="2021-10-27T12:19:00Z"/>
                <w:sz w:val="20"/>
                <w:szCs w:val="20"/>
              </w:rPr>
            </w:pPr>
            <w:del w:id="1981"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8</w:delText>
              </w:r>
              <w:bookmarkStart w:id="1982" w:name="_Toc86239395"/>
              <w:bookmarkEnd w:id="1982"/>
            </w:del>
          </w:p>
        </w:tc>
        <w:bookmarkStart w:id="1983" w:name="_Toc86239396"/>
        <w:bookmarkEnd w:id="1983"/>
      </w:tr>
      <w:tr w:rsidR="00B60127" w:rsidRPr="00740AD6" w:rsidDel="009F4EF1" w14:paraId="06F725AF" w14:textId="36216C6C" w:rsidTr="00345B12">
        <w:trPr>
          <w:del w:id="1984" w:author="Katharina Schleidt" w:date="2021-10-27T12:19:00Z"/>
        </w:trPr>
        <w:tc>
          <w:tcPr>
            <w:tcW w:w="3229" w:type="dxa"/>
          </w:tcPr>
          <w:p w14:paraId="6AFCF1FA" w14:textId="36DE80B5" w:rsidR="00B60127" w:rsidRPr="00B60127" w:rsidDel="009F4EF1" w:rsidRDefault="00B60127" w:rsidP="00B60127">
            <w:pPr>
              <w:jc w:val="left"/>
              <w:rPr>
                <w:del w:id="1985" w:author="Katharina Schleidt" w:date="2021-10-27T12:19:00Z"/>
                <w:sz w:val="20"/>
                <w:szCs w:val="20"/>
              </w:rPr>
            </w:pPr>
            <w:del w:id="1986" w:author="Katharina Schleidt" w:date="2021-10-27T12:19:00Z">
              <w:r w:rsidRPr="00B60127" w:rsidDel="009F4EF1">
                <w:rPr>
                  <w:sz w:val="20"/>
                  <w:szCs w:val="20"/>
                </w:rPr>
                <w:delText>Basic Samples - SpatialSample</w:delText>
              </w:r>
              <w:bookmarkStart w:id="1987" w:name="_Toc86239397"/>
              <w:bookmarkEnd w:id="1987"/>
            </w:del>
          </w:p>
        </w:tc>
        <w:tc>
          <w:tcPr>
            <w:tcW w:w="3359" w:type="dxa"/>
          </w:tcPr>
          <w:p w14:paraId="04DBFB8F" w14:textId="115AB773" w:rsidR="00B60127" w:rsidRPr="00B60127" w:rsidDel="009F4EF1" w:rsidRDefault="00B60127" w:rsidP="00B60127">
            <w:pPr>
              <w:tabs>
                <w:tab w:val="clear" w:pos="403"/>
                <w:tab w:val="left" w:pos="925"/>
              </w:tabs>
              <w:jc w:val="left"/>
              <w:rPr>
                <w:del w:id="1988" w:author="Katharina Schleidt" w:date="2021-10-27T12:19:00Z"/>
                <w:sz w:val="20"/>
                <w:szCs w:val="20"/>
              </w:rPr>
            </w:pPr>
            <w:del w:id="1989" w:author="Katharina Schleidt" w:date="2021-10-27T12:19:00Z">
              <w:r w:rsidRPr="00B60127" w:rsidDel="009F4EF1">
                <w:rPr>
                  <w:sz w:val="20"/>
                  <w:szCs w:val="20"/>
                </w:rPr>
                <w:delText>/conf/sam-basic/SpatialSample</w:delText>
              </w:r>
              <w:bookmarkStart w:id="1990" w:name="_Toc86239398"/>
              <w:bookmarkEnd w:id="1990"/>
            </w:del>
          </w:p>
        </w:tc>
        <w:tc>
          <w:tcPr>
            <w:tcW w:w="3153" w:type="dxa"/>
          </w:tcPr>
          <w:p w14:paraId="064E5A9E" w14:textId="0DD8181B" w:rsidR="00B60127" w:rsidRPr="00740AD6" w:rsidDel="009F4EF1" w:rsidRDefault="00B60127" w:rsidP="00B60127">
            <w:pPr>
              <w:jc w:val="left"/>
              <w:rPr>
                <w:del w:id="1991" w:author="Katharina Schleidt" w:date="2021-10-27T12:19:00Z"/>
                <w:sz w:val="20"/>
                <w:szCs w:val="20"/>
              </w:rPr>
            </w:pPr>
            <w:del w:id="1992"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9</w:delText>
              </w:r>
              <w:bookmarkStart w:id="1993" w:name="_Toc86239399"/>
              <w:bookmarkEnd w:id="1993"/>
            </w:del>
          </w:p>
        </w:tc>
        <w:bookmarkStart w:id="1994" w:name="_Toc86239400"/>
        <w:bookmarkEnd w:id="1994"/>
      </w:tr>
      <w:tr w:rsidR="00B60127" w:rsidRPr="00740AD6" w:rsidDel="009F4EF1" w14:paraId="575C10B1" w14:textId="757C5529" w:rsidTr="00345B12">
        <w:trPr>
          <w:del w:id="1995" w:author="Katharina Schleidt" w:date="2021-10-27T12:19:00Z"/>
        </w:trPr>
        <w:tc>
          <w:tcPr>
            <w:tcW w:w="3229" w:type="dxa"/>
          </w:tcPr>
          <w:p w14:paraId="086AFB0E" w14:textId="01C1200C" w:rsidR="00B60127" w:rsidRPr="00B60127" w:rsidDel="009F4EF1" w:rsidRDefault="00B60127" w:rsidP="00B60127">
            <w:pPr>
              <w:jc w:val="left"/>
              <w:rPr>
                <w:del w:id="1996" w:author="Katharina Schleidt" w:date="2021-10-27T12:19:00Z"/>
                <w:sz w:val="20"/>
                <w:szCs w:val="20"/>
              </w:rPr>
            </w:pPr>
            <w:del w:id="1997" w:author="Katharina Schleidt" w:date="2021-10-27T12:19:00Z">
              <w:r w:rsidRPr="00B60127" w:rsidDel="009F4EF1">
                <w:rPr>
                  <w:sz w:val="20"/>
                  <w:szCs w:val="20"/>
                </w:rPr>
                <w:delText>Basic Samples - StatisticalClassification</w:delText>
              </w:r>
              <w:bookmarkStart w:id="1998" w:name="_Toc86239401"/>
              <w:bookmarkEnd w:id="1998"/>
            </w:del>
          </w:p>
        </w:tc>
        <w:tc>
          <w:tcPr>
            <w:tcW w:w="3359" w:type="dxa"/>
          </w:tcPr>
          <w:p w14:paraId="0B2DECA8" w14:textId="6D2B13CA" w:rsidR="00B60127" w:rsidRPr="00B60127" w:rsidDel="009F4EF1" w:rsidRDefault="00B60127" w:rsidP="00B60127">
            <w:pPr>
              <w:jc w:val="left"/>
              <w:rPr>
                <w:del w:id="1999" w:author="Katharina Schleidt" w:date="2021-10-27T12:19:00Z"/>
                <w:sz w:val="20"/>
                <w:szCs w:val="20"/>
              </w:rPr>
            </w:pPr>
            <w:del w:id="2000" w:author="Katharina Schleidt" w:date="2021-10-27T12:19:00Z">
              <w:r w:rsidRPr="00B60127" w:rsidDel="009F4EF1">
                <w:rPr>
                  <w:sz w:val="20"/>
                  <w:szCs w:val="20"/>
                </w:rPr>
                <w:delText>/conf/sam-basic/StatisticalClassification</w:delText>
              </w:r>
              <w:bookmarkStart w:id="2001" w:name="_Toc86239402"/>
              <w:bookmarkEnd w:id="2001"/>
            </w:del>
          </w:p>
        </w:tc>
        <w:tc>
          <w:tcPr>
            <w:tcW w:w="3153" w:type="dxa"/>
          </w:tcPr>
          <w:p w14:paraId="7BDC8EB8" w14:textId="768F60AA" w:rsidR="00B60127" w:rsidRPr="00740AD6" w:rsidDel="009F4EF1" w:rsidRDefault="00B60127" w:rsidP="00B60127">
            <w:pPr>
              <w:jc w:val="left"/>
              <w:rPr>
                <w:del w:id="2002" w:author="Katharina Schleidt" w:date="2021-10-27T12:19:00Z"/>
                <w:sz w:val="20"/>
                <w:szCs w:val="20"/>
              </w:rPr>
            </w:pPr>
            <w:del w:id="2003"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10</w:delText>
              </w:r>
              <w:bookmarkStart w:id="2004" w:name="_Toc86239403"/>
              <w:bookmarkEnd w:id="2004"/>
            </w:del>
          </w:p>
        </w:tc>
        <w:bookmarkStart w:id="2005" w:name="_Toc86239404"/>
        <w:bookmarkEnd w:id="2005"/>
      </w:tr>
      <w:tr w:rsidR="00B60127" w:rsidRPr="00740AD6" w:rsidDel="009F4EF1" w14:paraId="1434DBFA" w14:textId="3B0DDEDC" w:rsidTr="00345B12">
        <w:trPr>
          <w:del w:id="2006" w:author="Katharina Schleidt" w:date="2021-10-27T12:19:00Z"/>
        </w:trPr>
        <w:tc>
          <w:tcPr>
            <w:tcW w:w="3229" w:type="dxa"/>
          </w:tcPr>
          <w:p w14:paraId="144566D9" w14:textId="3DD433F7" w:rsidR="00B60127" w:rsidRPr="00B60127" w:rsidDel="009F4EF1" w:rsidRDefault="00B60127" w:rsidP="00B60127">
            <w:pPr>
              <w:jc w:val="left"/>
              <w:rPr>
                <w:del w:id="2007" w:author="Katharina Schleidt" w:date="2021-10-27T12:19:00Z"/>
                <w:sz w:val="20"/>
                <w:szCs w:val="20"/>
              </w:rPr>
            </w:pPr>
            <w:del w:id="2008" w:author="Katharina Schleidt" w:date="2021-10-27T12:19:00Z">
              <w:r w:rsidRPr="00B60127" w:rsidDel="009F4EF1">
                <w:rPr>
                  <w:sz w:val="20"/>
                  <w:szCs w:val="20"/>
                </w:rPr>
                <w:delText>Basic Samples - StatisticalSample</w:delText>
              </w:r>
              <w:bookmarkStart w:id="2009" w:name="_Toc86239405"/>
              <w:bookmarkEnd w:id="2009"/>
            </w:del>
          </w:p>
        </w:tc>
        <w:tc>
          <w:tcPr>
            <w:tcW w:w="3359" w:type="dxa"/>
          </w:tcPr>
          <w:p w14:paraId="45875C30" w14:textId="26289D03" w:rsidR="00B60127" w:rsidRPr="00B60127" w:rsidDel="009F4EF1" w:rsidRDefault="00B60127" w:rsidP="00B60127">
            <w:pPr>
              <w:jc w:val="left"/>
              <w:rPr>
                <w:del w:id="2010" w:author="Katharina Schleidt" w:date="2021-10-27T12:19:00Z"/>
                <w:sz w:val="20"/>
                <w:szCs w:val="20"/>
              </w:rPr>
            </w:pPr>
            <w:del w:id="2011" w:author="Katharina Schleidt" w:date="2021-10-27T12:19:00Z">
              <w:r w:rsidRPr="00B60127" w:rsidDel="009F4EF1">
                <w:rPr>
                  <w:sz w:val="20"/>
                  <w:szCs w:val="20"/>
                </w:rPr>
                <w:delText>/conf/sam-basic/StatisticalSample</w:delText>
              </w:r>
              <w:bookmarkStart w:id="2012" w:name="_Toc86239406"/>
              <w:bookmarkEnd w:id="2012"/>
            </w:del>
          </w:p>
        </w:tc>
        <w:tc>
          <w:tcPr>
            <w:tcW w:w="3153" w:type="dxa"/>
          </w:tcPr>
          <w:p w14:paraId="74E8709B" w14:textId="58150FD9" w:rsidR="00B60127" w:rsidRPr="00740AD6" w:rsidDel="009F4EF1" w:rsidRDefault="00B60127" w:rsidP="00B60127">
            <w:pPr>
              <w:jc w:val="left"/>
              <w:rPr>
                <w:del w:id="2013" w:author="Katharina Schleidt" w:date="2021-10-27T12:19:00Z"/>
                <w:sz w:val="20"/>
                <w:szCs w:val="20"/>
              </w:rPr>
            </w:pPr>
            <w:del w:id="2014" w:author="Katharina Schleidt" w:date="2021-10-27T12:19:00Z">
              <w:r w:rsidRPr="00740AD6" w:rsidDel="009F4EF1">
                <w:rPr>
                  <w:sz w:val="20"/>
                  <w:szCs w:val="20"/>
                </w:rPr>
                <w:delText>A.</w:delText>
              </w:r>
              <w:r w:rsidDel="009F4EF1">
                <w:rPr>
                  <w:sz w:val="20"/>
                  <w:szCs w:val="20"/>
                </w:rPr>
                <w:delText>6</w:delText>
              </w:r>
              <w:r w:rsidRPr="00740AD6" w:rsidDel="009F4EF1">
                <w:rPr>
                  <w:sz w:val="20"/>
                  <w:szCs w:val="20"/>
                </w:rPr>
                <w:delText>.</w:delText>
              </w:r>
              <w:r w:rsidDel="009F4EF1">
                <w:rPr>
                  <w:sz w:val="20"/>
                  <w:szCs w:val="20"/>
                </w:rPr>
                <w:delText>11</w:delText>
              </w:r>
              <w:bookmarkStart w:id="2015" w:name="_Toc86239407"/>
              <w:bookmarkEnd w:id="2015"/>
            </w:del>
          </w:p>
        </w:tc>
        <w:bookmarkStart w:id="2016" w:name="_Toc86239408"/>
        <w:bookmarkEnd w:id="2016"/>
      </w:tr>
    </w:tbl>
    <w:p w14:paraId="1CEF42A7" w14:textId="1E2B6E66" w:rsidR="00FD5E24" w:rsidRPr="009F2BE1" w:rsidDel="009F4EF1" w:rsidRDefault="00FD5E24" w:rsidP="009F2BE1">
      <w:pPr>
        <w:rPr>
          <w:del w:id="2017" w:author="Katharina Schleidt" w:date="2021-10-27T12:19:00Z"/>
          <w:lang w:eastAsia="ja-JP"/>
        </w:rPr>
      </w:pPr>
      <w:bookmarkStart w:id="2018" w:name="_Toc86239409"/>
      <w:bookmarkEnd w:id="2018"/>
    </w:p>
    <w:p w14:paraId="106A5702" w14:textId="0B0EF84A" w:rsidR="00247DE8" w:rsidRDefault="00247DE8" w:rsidP="001A33D0">
      <w:pPr>
        <w:pStyle w:val="Titre1"/>
        <w:numPr>
          <w:ilvl w:val="0"/>
          <w:numId w:val="1"/>
        </w:numPr>
        <w:tabs>
          <w:tab w:val="clear" w:pos="432"/>
        </w:tabs>
        <w:ind w:left="0" w:firstLine="0"/>
      </w:pPr>
      <w:bookmarkStart w:id="2019" w:name="_Toc86239410"/>
      <w:commentRangeStart w:id="2020"/>
      <w:commentRangeStart w:id="2021"/>
      <w:r>
        <w:t>Document conventions</w:t>
      </w:r>
      <w:commentRangeEnd w:id="2020"/>
      <w:r w:rsidR="009940F8">
        <w:rPr>
          <w:rStyle w:val="Marquedecommentaire"/>
          <w:rFonts w:eastAsia="Calibri"/>
          <w:b w:val="0"/>
          <w:lang w:eastAsia="en-US"/>
        </w:rPr>
        <w:commentReference w:id="2020"/>
      </w:r>
      <w:commentRangeEnd w:id="2021"/>
      <w:r w:rsidR="009F4EF1">
        <w:rPr>
          <w:rStyle w:val="Marquedecommentaire"/>
          <w:rFonts w:eastAsia="Calibri"/>
          <w:b w:val="0"/>
          <w:lang w:eastAsia="en-US"/>
        </w:rPr>
        <w:commentReference w:id="2021"/>
      </w:r>
      <w:bookmarkEnd w:id="2019"/>
    </w:p>
    <w:p w14:paraId="59BB259F" w14:textId="1AF78D38" w:rsidR="00CE109A" w:rsidRDefault="00247DE8" w:rsidP="00CE109A">
      <w:pPr>
        <w:pStyle w:val="Titre2"/>
      </w:pPr>
      <w:bookmarkStart w:id="2022" w:name="_Toc86239411"/>
      <w:r w:rsidRPr="00247DE8">
        <w:t>Abbreviated terms and acronyms</w:t>
      </w:r>
      <w:bookmarkEnd w:id="202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2023" w:author="Katharina Schleidt" w:date="2021-07-05T19:42:00Z">
        <w:r w:rsidRPr="00020E72" w:rsidDel="00116C6C">
          <w:rPr>
            <w:lang w:eastAsia="ja-JP"/>
          </w:rPr>
          <w:delText xml:space="preserve">measurements </w:delText>
        </w:r>
      </w:del>
      <w:ins w:id="2024"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2025" w:author="Katharina Schleidt" w:date="2021-07-05T19:42:00Z">
        <w:r w:rsidRPr="00020E72" w:rsidDel="00116C6C">
          <w:rPr>
            <w:lang w:eastAsia="ja-JP"/>
          </w:rPr>
          <w:delText>samples</w:delText>
        </w:r>
        <w:r w:rsidDel="00116C6C">
          <w:rPr>
            <w:lang w:eastAsia="ja-JP"/>
          </w:rPr>
          <w:delText xml:space="preserve"> </w:delText>
        </w:r>
      </w:del>
      <w:ins w:id="2026"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2027" w:name="_Toc86239412"/>
      <w:r>
        <w:t>Schema language</w:t>
      </w:r>
      <w:bookmarkEnd w:id="202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5D2A9EE0"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2028"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2029" w:author="Ilkka Rinne" w:date="2021-10-27T15:26:00Z">
        <w:r w:rsidR="00814BB2">
          <w:rPr>
            <w:lang w:eastAsia="ja-JP"/>
          </w:rPr>
          <w:t>[28]</w:t>
        </w:r>
      </w:ins>
      <w:ins w:id="2030" w:author="Grellet Sylvain" w:date="2021-10-21T21:34:00Z">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2031" w:name="_Toc86239413"/>
      <w:r>
        <w:t>Model element names</w:t>
      </w:r>
      <w:bookmarkEnd w:id="203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2032" w:name="_Toc86239414"/>
      <w:r>
        <w:t>Requirements and recommendations</w:t>
      </w:r>
      <w:bookmarkEnd w:id="203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2033" w:author="Katharina Schleidt" w:date="2021-07-06T14:14:00Z">
              <w:r w:rsidRPr="00FF42B7" w:rsidDel="00FC2372">
                <w:rPr>
                  <w:b/>
                  <w:bCs/>
                </w:rPr>
                <w:delText>q</w:delText>
              </w:r>
            </w:del>
            <w:ins w:id="2034" w:author="Katharina Schleidt" w:date="2021-07-06T14:14:00Z">
              <w:r w:rsidR="00FC2372">
                <w:rPr>
                  <w:b/>
                  <w:bCs/>
                </w:rPr>
                <w:t>c</w:t>
              </w:r>
            </w:ins>
            <w:del w:id="2035" w:author="Katharina Schleidt" w:date="2021-07-06T14:15:00Z">
              <w:r w:rsidRPr="00FF42B7" w:rsidDel="00FC2372">
                <w:rPr>
                  <w:b/>
                  <w:bCs/>
                </w:rPr>
                <w:delText>N</w:delText>
              </w:r>
            </w:del>
            <w:ins w:id="2036"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2037" w:author="Katharina Schleidt" w:date="2021-07-06T14:14:00Z">
        <w:r w:rsidRPr="00FF42B7" w:rsidDel="00FC2372">
          <w:rPr>
            <w:b/>
            <w:bCs/>
          </w:rPr>
          <w:delText>q</w:delText>
        </w:r>
      </w:del>
      <w:ins w:id="2038" w:author="Katharina Schleidt" w:date="2021-07-06T14:14:00Z">
        <w:r w:rsidR="00FC2372">
          <w:rPr>
            <w:b/>
            <w:bCs/>
          </w:rPr>
          <w:t>c</w:t>
        </w:r>
      </w:ins>
      <w:del w:id="2039" w:author="Katharina Schleidt" w:date="2021-07-06T14:14:00Z">
        <w:r w:rsidRPr="00FF42B7" w:rsidDel="00FC2372">
          <w:rPr>
            <w:b/>
            <w:bCs/>
          </w:rPr>
          <w:delText>N</w:delText>
        </w:r>
      </w:del>
      <w:ins w:id="2040"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2041" w:name="_Toc86239415"/>
      <w:r>
        <w:lastRenderedPageBreak/>
        <w:t>Requirements classes</w:t>
      </w:r>
      <w:bookmarkEnd w:id="204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2042" w:name="_Toc86239416"/>
      <w:r>
        <w:t>Conformance classes</w:t>
      </w:r>
      <w:bookmarkEnd w:id="204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lastRenderedPageBreak/>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2043" w:name="_Ref52472430"/>
      <w:bookmarkStart w:id="2044" w:name="_Toc86239417"/>
      <w:r>
        <w:t>Identifiers</w:t>
      </w:r>
      <w:bookmarkEnd w:id="2043"/>
      <w:bookmarkEnd w:id="204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231D62A6" w14:textId="77777777" w:rsidR="009F4EF1" w:rsidRDefault="009F4EF1" w:rsidP="009F4EF1">
      <w:pPr>
        <w:pStyle w:val="Titre1"/>
        <w:numPr>
          <w:ilvl w:val="0"/>
          <w:numId w:val="1"/>
        </w:numPr>
        <w:tabs>
          <w:tab w:val="clear" w:pos="432"/>
        </w:tabs>
        <w:ind w:left="0" w:firstLine="0"/>
        <w:rPr>
          <w:ins w:id="2045" w:author="Katharina Schleidt" w:date="2021-10-27T12:19:00Z"/>
        </w:rPr>
      </w:pPr>
      <w:bookmarkStart w:id="2046" w:name="_Toc86239418"/>
      <w:ins w:id="2047" w:author="Katharina Schleidt" w:date="2021-10-27T12:19:00Z">
        <w:r>
          <w:t>Conformance</w:t>
        </w:r>
        <w:bookmarkEnd w:id="2046"/>
      </w:ins>
    </w:p>
    <w:p w14:paraId="395E393F" w14:textId="77777777" w:rsidR="009F4EF1" w:rsidRDefault="009F4EF1" w:rsidP="009F4EF1">
      <w:pPr>
        <w:pStyle w:val="Titre2"/>
        <w:rPr>
          <w:ins w:id="2048" w:author="Katharina Schleidt" w:date="2021-10-27T12:19:00Z"/>
        </w:rPr>
      </w:pPr>
      <w:bookmarkStart w:id="2049" w:name="_Toc86239419"/>
      <w:ins w:id="2050" w:author="Katharina Schleidt" w:date="2021-10-27T12:19:00Z">
        <w:r>
          <w:t>Overview</w:t>
        </w:r>
        <w:bookmarkEnd w:id="2049"/>
      </w:ins>
    </w:p>
    <w:p w14:paraId="6EC7068B" w14:textId="77777777" w:rsidR="009F4EF1" w:rsidRDefault="009F4EF1" w:rsidP="009F4EF1">
      <w:pPr>
        <w:rPr>
          <w:ins w:id="2051" w:author="Katharina Schleidt" w:date="2021-10-27T12:19:00Z"/>
          <w:lang w:eastAsia="ja-JP"/>
        </w:rPr>
      </w:pPr>
      <w:ins w:id="2052" w:author="Katharina Schleidt" w:date="2021-10-27T12:19:00Z">
        <w:r>
          <w:rPr>
            <w:lang w:eastAsia="ja-JP"/>
          </w:rPr>
          <w:t xml:space="preserve">Clauses 7 to 13 of this International Standard use the Unified Modeling Language (UML) to present conceptual schemas for describing Observations. These schemas define conceptual classes that: </w:t>
        </w:r>
      </w:ins>
    </w:p>
    <w:p w14:paraId="6452E879" w14:textId="77777777" w:rsidR="009F4EF1" w:rsidRDefault="009F4EF1" w:rsidP="009F4EF1">
      <w:pPr>
        <w:rPr>
          <w:ins w:id="2053" w:author="Katharina Schleidt" w:date="2021-10-27T12:19:00Z"/>
          <w:lang w:eastAsia="ja-JP"/>
        </w:rPr>
      </w:pPr>
      <w:ins w:id="2054" w:author="Katharina Schleidt" w:date="2021-10-27T12:19:00Z">
        <w:r>
          <w:rPr>
            <w:lang w:eastAsia="ja-JP"/>
          </w:rPr>
          <w:t>a)</w:t>
        </w:r>
        <w:r>
          <w:rPr>
            <w:lang w:eastAsia="ja-JP"/>
          </w:rPr>
          <w:tab/>
          <w:t xml:space="preserve">may be considered to comprise a cross-domain application schema, or </w:t>
        </w:r>
      </w:ins>
    </w:p>
    <w:p w14:paraId="5BAD4C09" w14:textId="77777777" w:rsidR="009F4EF1" w:rsidRDefault="009F4EF1" w:rsidP="009F4EF1">
      <w:pPr>
        <w:rPr>
          <w:ins w:id="2055" w:author="Katharina Schleidt" w:date="2021-10-27T12:19:00Z"/>
          <w:lang w:eastAsia="ja-JP"/>
        </w:rPr>
      </w:pPr>
      <w:ins w:id="2056" w:author="Katharina Schleidt" w:date="2021-10-27T12:19:00Z">
        <w:r>
          <w:rPr>
            <w:lang w:eastAsia="ja-JP"/>
          </w:rPr>
          <w:t>b)</w:t>
        </w:r>
        <w:r>
          <w:rPr>
            <w:lang w:eastAsia="ja-JP"/>
          </w:rPr>
          <w:tab/>
          <w:t>may be used in application schemas, profiles and implementation specifications.</w:t>
        </w:r>
      </w:ins>
    </w:p>
    <w:p w14:paraId="224AEC8F" w14:textId="77777777" w:rsidR="009F4EF1" w:rsidRDefault="009F4EF1" w:rsidP="009F4EF1">
      <w:pPr>
        <w:rPr>
          <w:ins w:id="2057" w:author="Katharina Schleidt" w:date="2021-10-27T12:19:00Z"/>
          <w:lang w:eastAsia="ja-JP"/>
        </w:rPr>
      </w:pPr>
      <w:ins w:id="2058" w:author="Katharina Schleidt" w:date="2021-10-27T12:19:00Z">
        <w:r>
          <w:rPr>
            <w:lang w:eastAsia="ja-JP"/>
          </w:rPr>
          <w:lastRenderedPageBreak/>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ins>
    </w:p>
    <w:p w14:paraId="2F61E405" w14:textId="77777777" w:rsidR="009F4EF1" w:rsidRDefault="009F4EF1" w:rsidP="009F4EF1">
      <w:pPr>
        <w:rPr>
          <w:ins w:id="2059" w:author="Katharina Schleidt" w:date="2021-10-27T12:19:00Z"/>
          <w:lang w:eastAsia="ja-JP"/>
        </w:rPr>
      </w:pPr>
      <w:ins w:id="2060" w:author="Katharina Schleidt" w:date="2021-10-27T12:19:00Z">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ins>
    </w:p>
    <w:p w14:paraId="597564E3" w14:textId="77777777" w:rsidR="009F4EF1" w:rsidRPr="009F2BE1" w:rsidRDefault="009F4EF1" w:rsidP="009F4EF1">
      <w:pPr>
        <w:rPr>
          <w:ins w:id="2061" w:author="Katharina Schleidt" w:date="2021-10-27T12:19:00Z"/>
          <w:lang w:eastAsia="ja-JP"/>
        </w:rPr>
      </w:pPr>
      <w:ins w:id="2062" w:author="Katharina Schleidt" w:date="2021-10-27T12:19:00Z">
        <w:r>
          <w:rPr>
            <w:lang w:eastAsia="ja-JP"/>
          </w:rPr>
          <w:t>Annex A defines a set of conformance tests that will support applications whose requirements range from the minimum necessary to define data structures to full object implementation.</w:t>
        </w:r>
      </w:ins>
    </w:p>
    <w:p w14:paraId="07AC46D7" w14:textId="77777777" w:rsidR="009F4EF1" w:rsidRDefault="009F4EF1" w:rsidP="009F4EF1">
      <w:pPr>
        <w:pStyle w:val="Titre2"/>
        <w:rPr>
          <w:ins w:id="2063" w:author="Katharina Schleidt" w:date="2021-10-27T12:19:00Z"/>
        </w:rPr>
      </w:pPr>
      <w:bookmarkStart w:id="2064" w:name="_Toc86239420"/>
      <w:ins w:id="2065" w:author="Katharina Schleidt" w:date="2021-10-27T12:19:00Z">
        <w:r w:rsidRPr="009F2BE1">
          <w:t xml:space="preserve">Conformance classes related to </w:t>
        </w:r>
        <w:r>
          <w:t>m</w:t>
        </w:r>
        <w:r w:rsidRPr="009F2BE1">
          <w:t xml:space="preserve">odels including </w:t>
        </w:r>
        <w:r w:rsidRPr="00020E72">
          <w:t xml:space="preserve">Observations, </w:t>
        </w:r>
        <w:r>
          <w:t>M</w:t>
        </w:r>
        <w:r w:rsidRPr="00020E72">
          <w:t xml:space="preserve">easurements and </w:t>
        </w:r>
        <w:r>
          <w:t>S</w:t>
        </w:r>
        <w:r w:rsidRPr="00020E72">
          <w:t>amples</w:t>
        </w:r>
        <w:bookmarkEnd w:id="2064"/>
      </w:ins>
    </w:p>
    <w:p w14:paraId="77264892" w14:textId="77777777" w:rsidR="009F4EF1" w:rsidRDefault="009F4EF1" w:rsidP="009F4EF1">
      <w:pPr>
        <w:rPr>
          <w:ins w:id="2066" w:author="Katharina Schleidt" w:date="2021-10-27T12:19:00Z"/>
          <w:lang w:eastAsia="ja-JP"/>
        </w:rPr>
      </w:pPr>
      <w:ins w:id="2067" w:author="Katharina Schleidt" w:date="2021-10-27T12:19:00Z">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ins>
    </w:p>
    <w:p w14:paraId="12BAF829" w14:textId="5BE59F89" w:rsidR="009F4EF1" w:rsidRDefault="009F4EF1" w:rsidP="009F4EF1">
      <w:pPr>
        <w:rPr>
          <w:ins w:id="2068" w:author="Katharina Schleidt" w:date="2021-10-27T12:19:00Z"/>
          <w:lang w:eastAsia="ja-JP"/>
        </w:rPr>
      </w:pPr>
      <w:ins w:id="2069" w:author="Katharina Schleidt" w:date="2021-10-27T12:19:00Z">
        <w:r>
          <w:rPr>
            <w:lang w:eastAsia="ja-JP"/>
          </w:rPr>
          <w:t xml:space="preserve">Depending on the characteristics of the implementing model application, schema or profile, one or more of the declared conformance classes can be chosen for fine-grained </w:t>
        </w:r>
        <w:r w:rsidRPr="00020E72">
          <w:rPr>
            <w:lang w:eastAsia="ja-JP"/>
          </w:rPr>
          <w:t xml:space="preserve">Observations, </w:t>
        </w:r>
        <w:r>
          <w:rPr>
            <w:lang w:eastAsia="ja-JP"/>
          </w:rPr>
          <w:t>M</w:t>
        </w:r>
        <w:r w:rsidRPr="00020E72">
          <w:rPr>
            <w:lang w:eastAsia="ja-JP"/>
          </w:rPr>
          <w:t xml:space="preserve">easurements and </w:t>
        </w:r>
        <w:r>
          <w:rPr>
            <w:lang w:eastAsia="ja-JP"/>
          </w:rPr>
          <w:t>S</w:t>
        </w:r>
        <w:r w:rsidRPr="00020E72">
          <w:rPr>
            <w:lang w:eastAsia="ja-JP"/>
          </w:rPr>
          <w:t>amples</w:t>
        </w:r>
        <w:r>
          <w:rPr>
            <w:lang w:eastAsia="ja-JP"/>
          </w:rPr>
          <w:t xml:space="preserve"> conformance. </w:t>
        </w:r>
        <w:r>
          <w:rPr>
            <w:lang w:eastAsia="ja-JP"/>
          </w:rPr>
          <w:fldChar w:fldCharType="begin"/>
        </w:r>
        <w:r>
          <w:rPr>
            <w:lang w:eastAsia="ja-JP"/>
          </w:rPr>
          <w:instrText xml:space="preserve"> REF _Ref53002413 \h </w:instrText>
        </w:r>
      </w:ins>
      <w:r>
        <w:rPr>
          <w:lang w:eastAsia="ja-JP"/>
        </w:rPr>
      </w:r>
      <w:ins w:id="2070" w:author="Katharina Schleidt" w:date="2021-10-27T12:19:00Z">
        <w:del w:id="2071" w:author="Ilkka Rinne" w:date="2021-10-27T14:58:00Z">
          <w:r>
            <w:rPr>
              <w:lang w:eastAsia="ja-JP"/>
            </w:rPr>
            <w:fldChar w:fldCharType="separate"/>
          </w:r>
          <w:r w:rsidRPr="00740AD6" w:rsidDel="008F1D12">
            <w:rPr>
              <w:b/>
              <w:bCs/>
              <w:sz w:val="20"/>
              <w:szCs w:val="20"/>
            </w:rPr>
            <w:delText xml:space="preserve">Table  </w:delText>
          </w:r>
          <w:r w:rsidDel="008F1D12">
            <w:rPr>
              <w:b/>
              <w:bCs/>
              <w:noProof/>
              <w:sz w:val="20"/>
              <w:szCs w:val="20"/>
            </w:rPr>
            <w:delText>1</w:delText>
          </w:r>
        </w:del>
        <w:r>
          <w:rPr>
            <w:lang w:eastAsia="ja-JP"/>
          </w:rPr>
          <w:fldChar w:fldCharType="end"/>
        </w:r>
        <w:r>
          <w:rPr>
            <w:lang w:eastAsia="ja-JP"/>
          </w:rPr>
          <w:t xml:space="preserve">, </w:t>
        </w:r>
        <w:r>
          <w:rPr>
            <w:lang w:eastAsia="ja-JP"/>
          </w:rPr>
          <w:fldChar w:fldCharType="begin"/>
        </w:r>
        <w:r>
          <w:rPr>
            <w:lang w:eastAsia="ja-JP"/>
          </w:rPr>
          <w:instrText xml:space="preserve"> REF _Ref52472075 \h </w:instrText>
        </w:r>
      </w:ins>
      <w:r>
        <w:rPr>
          <w:lang w:eastAsia="ja-JP"/>
        </w:rPr>
      </w:r>
      <w:ins w:id="2072" w:author="Katharina Schleidt" w:date="2021-10-27T12:19:00Z">
        <w:del w:id="2073" w:author="Ilkka Rinne" w:date="2021-10-27T14:58:00Z">
          <w:r>
            <w:rPr>
              <w:lang w:eastAsia="ja-JP"/>
            </w:rPr>
            <w:fldChar w:fldCharType="separate"/>
          </w:r>
          <w:r w:rsidRPr="0087292F" w:rsidDel="008F1D12">
            <w:rPr>
              <w:b/>
              <w:bCs/>
              <w:sz w:val="20"/>
              <w:szCs w:val="20"/>
            </w:rPr>
            <w:delText xml:space="preserve">Table </w:delText>
          </w:r>
          <w:r w:rsidDel="008F1D12">
            <w:rPr>
              <w:b/>
              <w:bCs/>
              <w:noProof/>
              <w:sz w:val="20"/>
              <w:szCs w:val="20"/>
            </w:rPr>
            <w:delText>2</w:delText>
          </w:r>
        </w:del>
        <w:r>
          <w:rPr>
            <w:lang w:eastAsia="ja-JP"/>
          </w:rPr>
          <w:fldChar w:fldCharType="end"/>
        </w:r>
        <w:r>
          <w:rPr>
            <w:lang w:eastAsia="ja-JP"/>
          </w:rPr>
          <w:t xml:space="preserve">, </w:t>
        </w:r>
        <w:r>
          <w:rPr>
            <w:lang w:eastAsia="ja-JP"/>
          </w:rPr>
          <w:fldChar w:fldCharType="begin"/>
        </w:r>
        <w:r>
          <w:rPr>
            <w:lang w:eastAsia="ja-JP"/>
          </w:rPr>
          <w:instrText xml:space="preserve"> REF _Ref52472084 \h </w:instrText>
        </w:r>
      </w:ins>
      <w:r>
        <w:rPr>
          <w:lang w:eastAsia="ja-JP"/>
        </w:rPr>
      </w:r>
      <w:ins w:id="2074" w:author="Katharina Schleidt" w:date="2021-10-27T12:19:00Z">
        <w:del w:id="2075" w:author="Ilkka Rinne" w:date="2021-10-27T14:58:00Z">
          <w:r>
            <w:rPr>
              <w:lang w:eastAsia="ja-JP"/>
            </w:rPr>
            <w:fldChar w:fldCharType="separate"/>
          </w:r>
          <w:r w:rsidRPr="001A72C4" w:rsidDel="008F1D12">
            <w:rPr>
              <w:b/>
              <w:bCs/>
              <w:sz w:val="20"/>
              <w:szCs w:val="20"/>
            </w:rPr>
            <w:delText xml:space="preserve">Table </w:delText>
          </w:r>
          <w:r w:rsidDel="008F1D12">
            <w:rPr>
              <w:b/>
              <w:bCs/>
              <w:noProof/>
              <w:sz w:val="20"/>
              <w:szCs w:val="20"/>
            </w:rPr>
            <w:delText>3</w:delText>
          </w:r>
        </w:del>
        <w:r>
          <w:rPr>
            <w:lang w:eastAsia="ja-JP"/>
          </w:rPr>
          <w:fldChar w:fldCharType="end"/>
        </w:r>
        <w:r>
          <w:rPr>
            <w:lang w:eastAsia="ja-JP"/>
          </w:rPr>
          <w:t xml:space="preserve">, </w:t>
        </w:r>
        <w:r>
          <w:rPr>
            <w:lang w:eastAsia="ja-JP"/>
          </w:rPr>
          <w:fldChar w:fldCharType="begin"/>
        </w:r>
        <w:r>
          <w:rPr>
            <w:lang w:eastAsia="ja-JP"/>
          </w:rPr>
          <w:instrText xml:space="preserve"> REF _Ref52472091 \h </w:instrText>
        </w:r>
      </w:ins>
      <w:r>
        <w:rPr>
          <w:lang w:eastAsia="ja-JP"/>
        </w:rPr>
      </w:r>
      <w:ins w:id="2076" w:author="Katharina Schleidt" w:date="2021-10-27T12:19:00Z">
        <w:del w:id="2077" w:author="Ilkka Rinne" w:date="2021-10-27T14:58:00Z">
          <w:r>
            <w:rPr>
              <w:lang w:eastAsia="ja-JP"/>
            </w:rPr>
            <w:fldChar w:fldCharType="separate"/>
          </w:r>
          <w:r w:rsidRPr="00A5522C" w:rsidDel="008F1D12">
            <w:rPr>
              <w:b/>
              <w:bCs/>
              <w:sz w:val="20"/>
              <w:szCs w:val="20"/>
            </w:rPr>
            <w:delText xml:space="preserve">Table </w:delText>
          </w:r>
          <w:r w:rsidDel="008F1D12">
            <w:rPr>
              <w:b/>
              <w:bCs/>
              <w:noProof/>
              <w:sz w:val="20"/>
              <w:szCs w:val="20"/>
            </w:rPr>
            <w:delText>4</w:delText>
          </w:r>
        </w:del>
        <w:r>
          <w:rPr>
            <w:lang w:eastAsia="ja-JP"/>
          </w:rPr>
          <w:fldChar w:fldCharType="end"/>
        </w:r>
        <w:r>
          <w:rPr>
            <w:lang w:eastAsia="ja-JP"/>
          </w:rPr>
          <w:t xml:space="preserve">, </w:t>
        </w:r>
        <w:r>
          <w:rPr>
            <w:lang w:eastAsia="ja-JP"/>
          </w:rPr>
          <w:fldChar w:fldCharType="begin"/>
        </w:r>
        <w:r>
          <w:rPr>
            <w:lang w:eastAsia="ja-JP"/>
          </w:rPr>
          <w:instrText xml:space="preserve"> REF _Ref52472114 \h </w:instrText>
        </w:r>
      </w:ins>
      <w:r>
        <w:rPr>
          <w:lang w:eastAsia="ja-JP"/>
        </w:rPr>
      </w:r>
      <w:ins w:id="2078" w:author="Katharina Schleidt" w:date="2021-10-27T12:19:00Z">
        <w:del w:id="2079" w:author="Ilkka Rinne" w:date="2021-10-27T14:58:00Z">
          <w:r>
            <w:rPr>
              <w:lang w:eastAsia="ja-JP"/>
            </w:rPr>
            <w:fldChar w:fldCharType="separate"/>
          </w:r>
          <w:r w:rsidRPr="009B3BAC" w:rsidDel="008F1D12">
            <w:rPr>
              <w:b/>
              <w:bCs/>
              <w:sz w:val="20"/>
              <w:szCs w:val="20"/>
            </w:rPr>
            <w:delText xml:space="preserve">Table </w:delText>
          </w:r>
          <w:r w:rsidDel="008F1D12">
            <w:rPr>
              <w:b/>
              <w:bCs/>
              <w:noProof/>
              <w:sz w:val="20"/>
              <w:szCs w:val="20"/>
            </w:rPr>
            <w:delText>5</w:delText>
          </w:r>
        </w:del>
        <w:r>
          <w:rPr>
            <w:lang w:eastAsia="ja-JP"/>
          </w:rPr>
          <w:fldChar w:fldCharType="end"/>
        </w:r>
        <w:r>
          <w:rPr>
            <w:lang w:eastAsia="ja-JP"/>
          </w:rPr>
          <w:t xml:space="preserve">, and </w:t>
        </w:r>
        <w:r>
          <w:rPr>
            <w:lang w:eastAsia="ja-JP"/>
          </w:rPr>
          <w:fldChar w:fldCharType="begin"/>
        </w:r>
        <w:r>
          <w:rPr>
            <w:lang w:eastAsia="ja-JP"/>
          </w:rPr>
          <w:instrText xml:space="preserve"> REF _Ref52472123 \h </w:instrText>
        </w:r>
      </w:ins>
      <w:r>
        <w:rPr>
          <w:lang w:eastAsia="ja-JP"/>
        </w:rPr>
      </w:r>
      <w:ins w:id="2080" w:author="Katharina Schleidt" w:date="2021-10-27T12:19:00Z">
        <w:del w:id="2081" w:author="Ilkka Rinne" w:date="2021-10-27T14:58:00Z">
          <w:r>
            <w:rPr>
              <w:lang w:eastAsia="ja-JP"/>
            </w:rPr>
            <w:fldChar w:fldCharType="separate"/>
          </w:r>
          <w:r w:rsidRPr="00FD5E24" w:rsidDel="008F1D12">
            <w:rPr>
              <w:b/>
              <w:bCs/>
              <w:sz w:val="20"/>
              <w:szCs w:val="20"/>
            </w:rPr>
            <w:delText xml:space="preserve">Table </w:delText>
          </w:r>
          <w:r w:rsidDel="008F1D12">
            <w:rPr>
              <w:b/>
              <w:bCs/>
              <w:noProof/>
              <w:sz w:val="20"/>
              <w:szCs w:val="20"/>
            </w:rPr>
            <w:delText>6</w:delText>
          </w:r>
        </w:del>
        <w:r>
          <w:rPr>
            <w:lang w:eastAsia="ja-JP"/>
          </w:rPr>
          <w:fldChar w:fldCharType="end"/>
        </w:r>
        <w:r>
          <w:rPr>
            <w:lang w:eastAsia="ja-JP"/>
          </w:rPr>
          <w:t xml:space="preserve"> list all of these the classes by package, their relative identifiers and the corresponding subclauses of the Abstract Test Suite. The full URIs of the conformance classes is formed by prefixing the relative URI path as described in Clause </w:t>
        </w:r>
        <w:r>
          <w:rPr>
            <w:lang w:eastAsia="ja-JP"/>
          </w:rPr>
          <w:fldChar w:fldCharType="begin"/>
        </w:r>
        <w:r>
          <w:rPr>
            <w:lang w:eastAsia="ja-JP"/>
          </w:rPr>
          <w:instrText xml:space="preserve"> REF _Ref52472430 \r \h </w:instrText>
        </w:r>
      </w:ins>
      <w:r>
        <w:rPr>
          <w:lang w:eastAsia="ja-JP"/>
        </w:rPr>
      </w:r>
      <w:ins w:id="2082" w:author="Katharina Schleidt" w:date="2021-10-27T12:19:00Z">
        <w:r>
          <w:rPr>
            <w:lang w:eastAsia="ja-JP"/>
          </w:rPr>
          <w:fldChar w:fldCharType="separate"/>
        </w:r>
      </w:ins>
      <w:ins w:id="2083" w:author="Ilkka Rinne" w:date="2021-10-27T15:26:00Z">
        <w:r w:rsidR="00814BB2">
          <w:rPr>
            <w:lang w:eastAsia="ja-JP"/>
          </w:rPr>
          <w:t>4.7</w:t>
        </w:r>
      </w:ins>
      <w:ins w:id="2084" w:author="Katharina Schleidt" w:date="2021-10-27T12:19:00Z">
        <w:del w:id="2085" w:author="Ilkka Rinne" w:date="2021-10-27T14:58:00Z">
          <w:r w:rsidDel="008F1D12">
            <w:rPr>
              <w:lang w:eastAsia="ja-JP"/>
            </w:rPr>
            <w:delText>5.7</w:delText>
          </w:r>
        </w:del>
        <w:r>
          <w:rPr>
            <w:lang w:eastAsia="ja-JP"/>
          </w:rPr>
          <w:fldChar w:fldCharType="end"/>
        </w:r>
        <w:r>
          <w:rPr>
            <w:lang w:eastAsia="ja-JP"/>
          </w:rPr>
          <w:t xml:space="preserve">. </w:t>
        </w:r>
      </w:ins>
    </w:p>
    <w:p w14:paraId="29CEFEC2" w14:textId="536E4F70" w:rsidR="009F4EF1" w:rsidRPr="00740AD6" w:rsidRDefault="009F4EF1" w:rsidP="009F4EF1">
      <w:pPr>
        <w:jc w:val="center"/>
        <w:rPr>
          <w:ins w:id="2086" w:author="Katharina Schleidt" w:date="2021-10-27T12:19:00Z"/>
          <w:b/>
          <w:bCs/>
          <w:sz w:val="20"/>
          <w:szCs w:val="20"/>
        </w:rPr>
      </w:pPr>
      <w:ins w:id="2087" w:author="Katharina Schleidt" w:date="2021-10-27T12:19:00Z">
        <w:r w:rsidRPr="00740AD6">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088" w:author="Ilkka Rinne" w:date="2021-10-27T15:26:00Z">
        <w:r w:rsidR="00814BB2">
          <w:rPr>
            <w:b/>
            <w:bCs/>
            <w:noProof/>
            <w:sz w:val="20"/>
            <w:szCs w:val="20"/>
          </w:rPr>
          <w:t>1</w:t>
        </w:r>
      </w:ins>
      <w:ins w:id="2089" w:author="Katharina Schleidt" w:date="2021-10-27T12:19:00Z">
        <w:r>
          <w:rPr>
            <w:b/>
            <w:bCs/>
            <w:sz w:val="20"/>
            <w:szCs w:val="20"/>
          </w:rPr>
          <w:fldChar w:fldCharType="end"/>
        </w:r>
        <w:r>
          <w:rPr>
            <w:b/>
            <w:bCs/>
            <w:sz w:val="20"/>
            <w:szCs w:val="20"/>
          </w:rPr>
          <w:t xml:space="preserve"> </w:t>
        </w:r>
        <w:r w:rsidRPr="00740AD6">
          <w:rPr>
            <w:b/>
            <w:bCs/>
            <w:sz w:val="20"/>
            <w:szCs w:val="20"/>
          </w:rPr>
          <w:t>— Conceptual Observation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0FE4C1B" w14:textId="77777777" w:rsidTr="00F93179">
        <w:trPr>
          <w:ins w:id="2090" w:author="Katharina Schleidt" w:date="2021-10-27T12:19:00Z"/>
        </w:trPr>
        <w:tc>
          <w:tcPr>
            <w:tcW w:w="3229" w:type="dxa"/>
          </w:tcPr>
          <w:p w14:paraId="0510255B" w14:textId="77777777" w:rsidR="009F4EF1" w:rsidRPr="00740AD6" w:rsidRDefault="009F4EF1" w:rsidP="00F93179">
            <w:pPr>
              <w:jc w:val="left"/>
              <w:rPr>
                <w:ins w:id="2091" w:author="Katharina Schleidt" w:date="2021-10-27T12:19:00Z"/>
                <w:b/>
                <w:bCs/>
                <w:sz w:val="20"/>
                <w:szCs w:val="20"/>
              </w:rPr>
            </w:pPr>
            <w:ins w:id="2092" w:author="Katharina Schleidt" w:date="2021-10-27T12:19:00Z">
              <w:r w:rsidRPr="00740AD6">
                <w:rPr>
                  <w:b/>
                  <w:bCs/>
                  <w:sz w:val="20"/>
                  <w:szCs w:val="20"/>
                </w:rPr>
                <w:t>Conformance class</w:t>
              </w:r>
            </w:ins>
          </w:p>
        </w:tc>
        <w:tc>
          <w:tcPr>
            <w:tcW w:w="3359" w:type="dxa"/>
          </w:tcPr>
          <w:p w14:paraId="5775D578" w14:textId="77777777" w:rsidR="009F4EF1" w:rsidRPr="00740AD6" w:rsidRDefault="009F4EF1" w:rsidP="00F93179">
            <w:pPr>
              <w:jc w:val="left"/>
              <w:rPr>
                <w:ins w:id="2093" w:author="Katharina Schleidt" w:date="2021-10-27T12:19:00Z"/>
                <w:b/>
                <w:bCs/>
                <w:sz w:val="20"/>
                <w:szCs w:val="20"/>
              </w:rPr>
            </w:pPr>
            <w:ins w:id="2094" w:author="Katharina Schleidt" w:date="2021-10-27T12:19:00Z">
              <w:r w:rsidRPr="00740AD6">
                <w:rPr>
                  <w:b/>
                  <w:bCs/>
                  <w:sz w:val="20"/>
                  <w:szCs w:val="20"/>
                </w:rPr>
                <w:t>Identifier</w:t>
              </w:r>
            </w:ins>
          </w:p>
        </w:tc>
        <w:tc>
          <w:tcPr>
            <w:tcW w:w="3153" w:type="dxa"/>
          </w:tcPr>
          <w:p w14:paraId="5E8B4C63" w14:textId="77777777" w:rsidR="009F4EF1" w:rsidRPr="00740AD6" w:rsidRDefault="009F4EF1" w:rsidP="00F93179">
            <w:pPr>
              <w:jc w:val="left"/>
              <w:rPr>
                <w:ins w:id="2095" w:author="Katharina Schleidt" w:date="2021-10-27T12:19:00Z"/>
                <w:b/>
                <w:bCs/>
                <w:sz w:val="20"/>
                <w:szCs w:val="20"/>
              </w:rPr>
            </w:pPr>
            <w:ins w:id="2096" w:author="Katharina Schleidt" w:date="2021-10-27T12:19:00Z">
              <w:r w:rsidRPr="00740AD6">
                <w:rPr>
                  <w:b/>
                  <w:bCs/>
                  <w:sz w:val="20"/>
                  <w:szCs w:val="20"/>
                </w:rPr>
                <w:t>Annex A clause</w:t>
              </w:r>
            </w:ins>
          </w:p>
        </w:tc>
      </w:tr>
      <w:tr w:rsidR="009F4EF1" w:rsidRPr="00740AD6" w14:paraId="2BB3715B" w14:textId="77777777" w:rsidTr="00F93179">
        <w:trPr>
          <w:ins w:id="2097" w:author="Katharina Schleidt" w:date="2021-10-27T12:19:00Z"/>
        </w:trPr>
        <w:tc>
          <w:tcPr>
            <w:tcW w:w="3229" w:type="dxa"/>
          </w:tcPr>
          <w:p w14:paraId="56BA6EFD" w14:textId="77777777" w:rsidR="009F4EF1" w:rsidRPr="00740AD6" w:rsidRDefault="009F4EF1" w:rsidP="00F93179">
            <w:pPr>
              <w:jc w:val="left"/>
              <w:rPr>
                <w:ins w:id="2098" w:author="Katharina Schleidt" w:date="2021-10-27T12:19:00Z"/>
                <w:sz w:val="20"/>
                <w:szCs w:val="20"/>
              </w:rPr>
            </w:pPr>
            <w:ins w:id="2099" w:author="Katharina Schleidt" w:date="2021-10-27T12:19:00Z">
              <w:r>
                <w:rPr>
                  <w:sz w:val="20"/>
                  <w:szCs w:val="20"/>
                </w:rPr>
                <w:t>Conceptual Observation schema</w:t>
              </w:r>
              <w:r w:rsidRPr="00740AD6">
                <w:rPr>
                  <w:sz w:val="20"/>
                  <w:szCs w:val="20"/>
                </w:rPr>
                <w:t xml:space="preserve"> package</w:t>
              </w:r>
            </w:ins>
          </w:p>
        </w:tc>
        <w:tc>
          <w:tcPr>
            <w:tcW w:w="3359" w:type="dxa"/>
          </w:tcPr>
          <w:p w14:paraId="4940CF2E" w14:textId="77777777" w:rsidR="009F4EF1" w:rsidRPr="00740AD6" w:rsidRDefault="009F4EF1" w:rsidP="00F93179">
            <w:pPr>
              <w:jc w:val="left"/>
              <w:rPr>
                <w:ins w:id="2100" w:author="Katharina Schleidt" w:date="2021-10-27T12:19:00Z"/>
                <w:sz w:val="20"/>
                <w:szCs w:val="20"/>
              </w:rPr>
            </w:pPr>
            <w:ins w:id="2101" w:author="Katharina Schleidt" w:date="2021-10-27T12:19:00Z">
              <w:r w:rsidRPr="00740AD6">
                <w:rPr>
                  <w:sz w:val="20"/>
                  <w:szCs w:val="20"/>
                </w:rPr>
                <w:t>/conf/</w:t>
              </w:r>
              <w:r>
                <w:rPr>
                  <w:sz w:val="20"/>
                  <w:szCs w:val="20"/>
                </w:rPr>
                <w:t>obs-cpt</w:t>
              </w:r>
            </w:ins>
          </w:p>
        </w:tc>
        <w:tc>
          <w:tcPr>
            <w:tcW w:w="3153" w:type="dxa"/>
          </w:tcPr>
          <w:p w14:paraId="5658E76F" w14:textId="77777777" w:rsidR="009F4EF1" w:rsidRPr="00740AD6" w:rsidRDefault="009F4EF1" w:rsidP="00F93179">
            <w:pPr>
              <w:jc w:val="left"/>
              <w:rPr>
                <w:ins w:id="2102" w:author="Katharina Schleidt" w:date="2021-10-27T12:19:00Z"/>
                <w:sz w:val="20"/>
                <w:szCs w:val="20"/>
              </w:rPr>
            </w:pPr>
            <w:ins w:id="2103" w:author="Katharina Schleidt" w:date="2021-10-27T12:19:00Z">
              <w:r w:rsidRPr="00740AD6">
                <w:rPr>
                  <w:sz w:val="20"/>
                  <w:szCs w:val="20"/>
                </w:rPr>
                <w:t>A.</w:t>
              </w:r>
              <w:r>
                <w:rPr>
                  <w:sz w:val="20"/>
                  <w:szCs w:val="20"/>
                </w:rPr>
                <w:t>1</w:t>
              </w:r>
              <w:r w:rsidRPr="00740AD6">
                <w:rPr>
                  <w:sz w:val="20"/>
                  <w:szCs w:val="20"/>
                </w:rPr>
                <w:t>.1</w:t>
              </w:r>
            </w:ins>
          </w:p>
        </w:tc>
      </w:tr>
      <w:tr w:rsidR="009F4EF1" w:rsidRPr="00740AD6" w14:paraId="6BFFD82B" w14:textId="77777777" w:rsidTr="00F93179">
        <w:trPr>
          <w:ins w:id="2104" w:author="Katharina Schleidt" w:date="2021-10-27T12:19:00Z"/>
        </w:trPr>
        <w:tc>
          <w:tcPr>
            <w:tcW w:w="3229" w:type="dxa"/>
          </w:tcPr>
          <w:p w14:paraId="1E107658" w14:textId="77777777" w:rsidR="009F4EF1" w:rsidRPr="00740AD6" w:rsidRDefault="009F4EF1" w:rsidP="00F93179">
            <w:pPr>
              <w:jc w:val="left"/>
              <w:rPr>
                <w:ins w:id="2105" w:author="Katharina Schleidt" w:date="2021-10-27T12:19:00Z"/>
                <w:sz w:val="20"/>
                <w:szCs w:val="20"/>
              </w:rPr>
            </w:pPr>
            <w:ins w:id="2106" w:author="Katharina Schleidt" w:date="2021-10-27T12:19:00Z">
              <w:r>
                <w:rPr>
                  <w:sz w:val="20"/>
                  <w:szCs w:val="20"/>
                </w:rPr>
                <w:t xml:space="preserve">Conceptual Observation </w:t>
              </w:r>
              <w:r w:rsidRPr="00740AD6">
                <w:rPr>
                  <w:sz w:val="20"/>
                  <w:szCs w:val="20"/>
                </w:rPr>
                <w:t>- Deployment</w:t>
              </w:r>
            </w:ins>
          </w:p>
        </w:tc>
        <w:tc>
          <w:tcPr>
            <w:tcW w:w="3359" w:type="dxa"/>
          </w:tcPr>
          <w:p w14:paraId="7898CFFA" w14:textId="77777777" w:rsidR="009F4EF1" w:rsidRPr="00740AD6" w:rsidRDefault="009F4EF1" w:rsidP="00F93179">
            <w:pPr>
              <w:jc w:val="left"/>
              <w:rPr>
                <w:ins w:id="2107" w:author="Katharina Schleidt" w:date="2021-10-27T12:19:00Z"/>
                <w:sz w:val="20"/>
                <w:szCs w:val="20"/>
              </w:rPr>
            </w:pPr>
            <w:ins w:id="2108" w:author="Katharina Schleidt" w:date="2021-10-27T12:19:00Z">
              <w:r w:rsidRPr="00740AD6">
                <w:rPr>
                  <w:sz w:val="20"/>
                  <w:szCs w:val="20"/>
                </w:rPr>
                <w:t>/conf/</w:t>
              </w:r>
              <w:r>
                <w:rPr>
                  <w:sz w:val="20"/>
                  <w:szCs w:val="20"/>
                </w:rPr>
                <w:t>obs-cpt</w:t>
              </w:r>
              <w:r w:rsidRPr="00740AD6">
                <w:rPr>
                  <w:sz w:val="20"/>
                  <w:szCs w:val="20"/>
                </w:rPr>
                <w:t>/Deployment</w:t>
              </w:r>
            </w:ins>
          </w:p>
        </w:tc>
        <w:tc>
          <w:tcPr>
            <w:tcW w:w="3153" w:type="dxa"/>
          </w:tcPr>
          <w:p w14:paraId="196FAB00" w14:textId="77777777" w:rsidR="009F4EF1" w:rsidRPr="00740AD6" w:rsidRDefault="009F4EF1" w:rsidP="00F93179">
            <w:pPr>
              <w:jc w:val="left"/>
              <w:rPr>
                <w:ins w:id="2109" w:author="Katharina Schleidt" w:date="2021-10-27T12:19:00Z"/>
                <w:sz w:val="20"/>
                <w:szCs w:val="20"/>
              </w:rPr>
            </w:pPr>
            <w:ins w:id="2110" w:author="Katharina Schleidt" w:date="2021-10-27T12:19:00Z">
              <w:r w:rsidRPr="00740AD6">
                <w:rPr>
                  <w:sz w:val="20"/>
                  <w:szCs w:val="20"/>
                </w:rPr>
                <w:t>A.</w:t>
              </w:r>
              <w:r>
                <w:rPr>
                  <w:sz w:val="20"/>
                  <w:szCs w:val="20"/>
                </w:rPr>
                <w:t>1</w:t>
              </w:r>
              <w:r w:rsidRPr="00740AD6">
                <w:rPr>
                  <w:sz w:val="20"/>
                  <w:szCs w:val="20"/>
                </w:rPr>
                <w:t>.2</w:t>
              </w:r>
            </w:ins>
          </w:p>
        </w:tc>
      </w:tr>
      <w:tr w:rsidR="009F4EF1" w:rsidRPr="00740AD6" w14:paraId="0A6AFE21" w14:textId="77777777" w:rsidTr="00F93179">
        <w:trPr>
          <w:ins w:id="2111" w:author="Katharina Schleidt" w:date="2021-10-27T12:19:00Z"/>
        </w:trPr>
        <w:tc>
          <w:tcPr>
            <w:tcW w:w="3229" w:type="dxa"/>
          </w:tcPr>
          <w:p w14:paraId="5114DA2A" w14:textId="77777777" w:rsidR="009F4EF1" w:rsidRPr="00740AD6" w:rsidRDefault="009F4EF1" w:rsidP="00F93179">
            <w:pPr>
              <w:jc w:val="left"/>
              <w:rPr>
                <w:ins w:id="2112" w:author="Katharina Schleidt" w:date="2021-10-27T12:19:00Z"/>
                <w:sz w:val="20"/>
                <w:szCs w:val="20"/>
              </w:rPr>
            </w:pPr>
            <w:ins w:id="2113" w:author="Katharina Schleidt" w:date="2021-10-27T12:19:00Z">
              <w:r w:rsidRPr="009204AF">
                <w:rPr>
                  <w:sz w:val="20"/>
                  <w:szCs w:val="20"/>
                </w:rPr>
                <w:t>Conceptual Observation - Host</w:t>
              </w:r>
            </w:ins>
          </w:p>
        </w:tc>
        <w:tc>
          <w:tcPr>
            <w:tcW w:w="3359" w:type="dxa"/>
          </w:tcPr>
          <w:p w14:paraId="28025081" w14:textId="77777777" w:rsidR="009F4EF1" w:rsidRPr="00740AD6" w:rsidRDefault="009F4EF1" w:rsidP="00F93179">
            <w:pPr>
              <w:jc w:val="left"/>
              <w:rPr>
                <w:ins w:id="2114" w:author="Katharina Schleidt" w:date="2021-10-27T12:19:00Z"/>
                <w:sz w:val="20"/>
                <w:szCs w:val="20"/>
              </w:rPr>
            </w:pPr>
            <w:ins w:id="2115" w:author="Katharina Schleidt" w:date="2021-10-27T12:19:00Z">
              <w:r w:rsidRPr="009204AF">
                <w:rPr>
                  <w:sz w:val="20"/>
                  <w:szCs w:val="20"/>
                </w:rPr>
                <w:t>/conf/obs-cpt/Host</w:t>
              </w:r>
            </w:ins>
          </w:p>
        </w:tc>
        <w:tc>
          <w:tcPr>
            <w:tcW w:w="3153" w:type="dxa"/>
          </w:tcPr>
          <w:p w14:paraId="7BD73722" w14:textId="77777777" w:rsidR="009F4EF1" w:rsidRPr="00740AD6" w:rsidRDefault="009F4EF1" w:rsidP="00F93179">
            <w:pPr>
              <w:jc w:val="left"/>
              <w:rPr>
                <w:ins w:id="2116" w:author="Katharina Schleidt" w:date="2021-10-27T12:19:00Z"/>
                <w:sz w:val="20"/>
                <w:szCs w:val="20"/>
              </w:rPr>
            </w:pPr>
            <w:ins w:id="2117" w:author="Katharina Schleidt" w:date="2021-10-27T12:19:00Z">
              <w:r w:rsidRPr="00740AD6">
                <w:rPr>
                  <w:sz w:val="20"/>
                  <w:szCs w:val="20"/>
                </w:rPr>
                <w:t>A.</w:t>
              </w:r>
              <w:r>
                <w:rPr>
                  <w:sz w:val="20"/>
                  <w:szCs w:val="20"/>
                </w:rPr>
                <w:t>1</w:t>
              </w:r>
              <w:r w:rsidRPr="00740AD6">
                <w:rPr>
                  <w:sz w:val="20"/>
                  <w:szCs w:val="20"/>
                </w:rPr>
                <w:t>.3</w:t>
              </w:r>
            </w:ins>
          </w:p>
        </w:tc>
      </w:tr>
      <w:tr w:rsidR="009F4EF1" w:rsidRPr="00740AD6" w14:paraId="5AF91C4C" w14:textId="77777777" w:rsidTr="00F93179">
        <w:trPr>
          <w:ins w:id="2118" w:author="Katharina Schleidt" w:date="2021-10-27T12:19:00Z"/>
        </w:trPr>
        <w:tc>
          <w:tcPr>
            <w:tcW w:w="3229" w:type="dxa"/>
          </w:tcPr>
          <w:p w14:paraId="45A3E552" w14:textId="77777777" w:rsidR="009F4EF1" w:rsidRPr="00740AD6" w:rsidRDefault="009F4EF1" w:rsidP="00F93179">
            <w:pPr>
              <w:jc w:val="left"/>
              <w:rPr>
                <w:ins w:id="2119" w:author="Katharina Schleidt" w:date="2021-10-27T12:19:00Z"/>
                <w:sz w:val="20"/>
                <w:szCs w:val="20"/>
              </w:rPr>
            </w:pPr>
            <w:ins w:id="2120" w:author="Katharina Schleidt" w:date="2021-10-27T12:19:00Z">
              <w:r w:rsidRPr="009204AF">
                <w:rPr>
                  <w:sz w:val="20"/>
                  <w:szCs w:val="20"/>
                </w:rPr>
                <w:t>Conceptual Observation - ObservableProperty</w:t>
              </w:r>
            </w:ins>
          </w:p>
        </w:tc>
        <w:tc>
          <w:tcPr>
            <w:tcW w:w="3359" w:type="dxa"/>
          </w:tcPr>
          <w:p w14:paraId="3BA15082" w14:textId="77777777" w:rsidR="009F4EF1" w:rsidRPr="00740AD6" w:rsidRDefault="009F4EF1" w:rsidP="00F93179">
            <w:pPr>
              <w:jc w:val="left"/>
              <w:rPr>
                <w:ins w:id="2121" w:author="Katharina Schleidt" w:date="2021-10-27T12:19:00Z"/>
                <w:sz w:val="20"/>
                <w:szCs w:val="20"/>
              </w:rPr>
            </w:pPr>
            <w:ins w:id="2122" w:author="Katharina Schleidt" w:date="2021-10-27T12:19:00Z">
              <w:r w:rsidRPr="009204AF">
                <w:rPr>
                  <w:sz w:val="20"/>
                  <w:szCs w:val="20"/>
                </w:rPr>
                <w:t>/conf/obs-cpt/ObservableProperty</w:t>
              </w:r>
            </w:ins>
          </w:p>
        </w:tc>
        <w:tc>
          <w:tcPr>
            <w:tcW w:w="3153" w:type="dxa"/>
          </w:tcPr>
          <w:p w14:paraId="369A5D46" w14:textId="77777777" w:rsidR="009F4EF1" w:rsidRPr="00740AD6" w:rsidRDefault="009F4EF1" w:rsidP="00F93179">
            <w:pPr>
              <w:jc w:val="left"/>
              <w:rPr>
                <w:ins w:id="2123" w:author="Katharina Schleidt" w:date="2021-10-27T12:19:00Z"/>
                <w:sz w:val="20"/>
                <w:szCs w:val="20"/>
              </w:rPr>
            </w:pPr>
            <w:ins w:id="2124" w:author="Katharina Schleidt" w:date="2021-10-27T12:19:00Z">
              <w:r w:rsidRPr="00740AD6">
                <w:rPr>
                  <w:sz w:val="20"/>
                  <w:szCs w:val="20"/>
                </w:rPr>
                <w:t>A.</w:t>
              </w:r>
              <w:r>
                <w:rPr>
                  <w:sz w:val="20"/>
                  <w:szCs w:val="20"/>
                </w:rPr>
                <w:t>1</w:t>
              </w:r>
              <w:r w:rsidRPr="00740AD6">
                <w:rPr>
                  <w:sz w:val="20"/>
                  <w:szCs w:val="20"/>
                </w:rPr>
                <w:t>.4</w:t>
              </w:r>
            </w:ins>
          </w:p>
        </w:tc>
      </w:tr>
      <w:tr w:rsidR="009F4EF1" w:rsidRPr="00740AD6" w14:paraId="6586D379" w14:textId="77777777" w:rsidTr="00F93179">
        <w:trPr>
          <w:ins w:id="2125" w:author="Katharina Schleidt" w:date="2021-10-27T12:19:00Z"/>
        </w:trPr>
        <w:tc>
          <w:tcPr>
            <w:tcW w:w="3229" w:type="dxa"/>
          </w:tcPr>
          <w:p w14:paraId="21BF6F98" w14:textId="77777777" w:rsidR="009F4EF1" w:rsidRPr="00740AD6" w:rsidRDefault="009F4EF1" w:rsidP="00F93179">
            <w:pPr>
              <w:jc w:val="left"/>
              <w:rPr>
                <w:ins w:id="2126" w:author="Katharina Schleidt" w:date="2021-10-27T12:19:00Z"/>
                <w:sz w:val="20"/>
                <w:szCs w:val="20"/>
              </w:rPr>
            </w:pPr>
            <w:ins w:id="2127" w:author="Katharina Schleidt" w:date="2021-10-27T12:19:00Z">
              <w:r w:rsidRPr="009204AF">
                <w:rPr>
                  <w:sz w:val="20"/>
                  <w:szCs w:val="20"/>
                </w:rPr>
                <w:t>Conceptual Observation - Observation</w:t>
              </w:r>
            </w:ins>
          </w:p>
        </w:tc>
        <w:tc>
          <w:tcPr>
            <w:tcW w:w="3359" w:type="dxa"/>
          </w:tcPr>
          <w:p w14:paraId="4828E7D8" w14:textId="77777777" w:rsidR="009F4EF1" w:rsidRPr="00740AD6" w:rsidRDefault="009F4EF1" w:rsidP="00F93179">
            <w:pPr>
              <w:jc w:val="left"/>
              <w:rPr>
                <w:ins w:id="2128" w:author="Katharina Schleidt" w:date="2021-10-27T12:19:00Z"/>
                <w:sz w:val="20"/>
                <w:szCs w:val="20"/>
              </w:rPr>
            </w:pPr>
            <w:ins w:id="2129" w:author="Katharina Schleidt" w:date="2021-10-27T12:19:00Z">
              <w:r w:rsidRPr="009204AF">
                <w:rPr>
                  <w:sz w:val="20"/>
                  <w:szCs w:val="20"/>
                </w:rPr>
                <w:t>/conf/obs-cpt/Observation</w:t>
              </w:r>
            </w:ins>
          </w:p>
        </w:tc>
        <w:tc>
          <w:tcPr>
            <w:tcW w:w="3153" w:type="dxa"/>
          </w:tcPr>
          <w:p w14:paraId="64532A33" w14:textId="77777777" w:rsidR="009F4EF1" w:rsidRPr="00740AD6" w:rsidRDefault="009F4EF1" w:rsidP="00F93179">
            <w:pPr>
              <w:jc w:val="left"/>
              <w:rPr>
                <w:ins w:id="2130" w:author="Katharina Schleidt" w:date="2021-10-27T12:19:00Z"/>
                <w:sz w:val="20"/>
                <w:szCs w:val="20"/>
              </w:rPr>
            </w:pPr>
            <w:ins w:id="2131" w:author="Katharina Schleidt" w:date="2021-10-27T12:19:00Z">
              <w:r w:rsidRPr="00740AD6">
                <w:rPr>
                  <w:sz w:val="20"/>
                  <w:szCs w:val="20"/>
                </w:rPr>
                <w:t>A.</w:t>
              </w:r>
              <w:r>
                <w:rPr>
                  <w:sz w:val="20"/>
                  <w:szCs w:val="20"/>
                </w:rPr>
                <w:t>1</w:t>
              </w:r>
              <w:r w:rsidRPr="00740AD6">
                <w:rPr>
                  <w:sz w:val="20"/>
                  <w:szCs w:val="20"/>
                </w:rPr>
                <w:t>.5</w:t>
              </w:r>
            </w:ins>
          </w:p>
        </w:tc>
      </w:tr>
      <w:tr w:rsidR="009F4EF1" w:rsidRPr="00740AD6" w14:paraId="5FB3BFFF" w14:textId="77777777" w:rsidTr="00F93179">
        <w:trPr>
          <w:ins w:id="2132" w:author="Katharina Schleidt" w:date="2021-10-27T12:19:00Z"/>
        </w:trPr>
        <w:tc>
          <w:tcPr>
            <w:tcW w:w="3229" w:type="dxa"/>
          </w:tcPr>
          <w:p w14:paraId="006BA6D9" w14:textId="77777777" w:rsidR="009F4EF1" w:rsidRPr="00740AD6" w:rsidRDefault="009F4EF1" w:rsidP="00F93179">
            <w:pPr>
              <w:jc w:val="left"/>
              <w:rPr>
                <w:ins w:id="2133" w:author="Katharina Schleidt" w:date="2021-10-27T12:19:00Z"/>
                <w:sz w:val="20"/>
                <w:szCs w:val="20"/>
              </w:rPr>
            </w:pPr>
            <w:ins w:id="2134" w:author="Katharina Schleidt" w:date="2021-10-27T12:19:00Z">
              <w:r w:rsidRPr="009204AF">
                <w:rPr>
                  <w:sz w:val="20"/>
                  <w:szCs w:val="20"/>
                </w:rPr>
                <w:t>Conceptual Observation - Observer</w:t>
              </w:r>
            </w:ins>
          </w:p>
        </w:tc>
        <w:tc>
          <w:tcPr>
            <w:tcW w:w="3359" w:type="dxa"/>
          </w:tcPr>
          <w:p w14:paraId="3CEC76CC" w14:textId="77777777" w:rsidR="009F4EF1" w:rsidRPr="00740AD6" w:rsidRDefault="009F4EF1" w:rsidP="00F93179">
            <w:pPr>
              <w:jc w:val="left"/>
              <w:rPr>
                <w:ins w:id="2135" w:author="Katharina Schleidt" w:date="2021-10-27T12:19:00Z"/>
                <w:sz w:val="20"/>
                <w:szCs w:val="20"/>
              </w:rPr>
            </w:pPr>
            <w:ins w:id="2136" w:author="Katharina Schleidt" w:date="2021-10-27T12:19:00Z">
              <w:r w:rsidRPr="009204AF">
                <w:rPr>
                  <w:sz w:val="20"/>
                  <w:szCs w:val="20"/>
                </w:rPr>
                <w:t>/conf/obs-cpt/Observer</w:t>
              </w:r>
            </w:ins>
          </w:p>
        </w:tc>
        <w:tc>
          <w:tcPr>
            <w:tcW w:w="3153" w:type="dxa"/>
          </w:tcPr>
          <w:p w14:paraId="56965124" w14:textId="77777777" w:rsidR="009F4EF1" w:rsidRPr="00740AD6" w:rsidRDefault="009F4EF1" w:rsidP="00F93179">
            <w:pPr>
              <w:jc w:val="left"/>
              <w:rPr>
                <w:ins w:id="2137" w:author="Katharina Schleidt" w:date="2021-10-27T12:19:00Z"/>
                <w:sz w:val="20"/>
                <w:szCs w:val="20"/>
              </w:rPr>
            </w:pPr>
            <w:ins w:id="2138" w:author="Katharina Schleidt" w:date="2021-10-27T12:19:00Z">
              <w:r w:rsidRPr="00740AD6">
                <w:rPr>
                  <w:sz w:val="20"/>
                  <w:szCs w:val="20"/>
                </w:rPr>
                <w:t>A.</w:t>
              </w:r>
              <w:r>
                <w:rPr>
                  <w:sz w:val="20"/>
                  <w:szCs w:val="20"/>
                </w:rPr>
                <w:t>1</w:t>
              </w:r>
              <w:r w:rsidRPr="00740AD6">
                <w:rPr>
                  <w:sz w:val="20"/>
                  <w:szCs w:val="20"/>
                </w:rPr>
                <w:t>.6</w:t>
              </w:r>
            </w:ins>
          </w:p>
        </w:tc>
      </w:tr>
      <w:tr w:rsidR="009F4EF1" w:rsidRPr="00740AD6" w14:paraId="7770AD71" w14:textId="77777777" w:rsidTr="00F93179">
        <w:trPr>
          <w:ins w:id="2139" w:author="Katharina Schleidt" w:date="2021-10-27T12:19:00Z"/>
        </w:trPr>
        <w:tc>
          <w:tcPr>
            <w:tcW w:w="3229" w:type="dxa"/>
          </w:tcPr>
          <w:p w14:paraId="0DD98563" w14:textId="77777777" w:rsidR="009F4EF1" w:rsidRPr="00740AD6" w:rsidRDefault="009F4EF1" w:rsidP="00F93179">
            <w:pPr>
              <w:jc w:val="left"/>
              <w:rPr>
                <w:ins w:id="2140" w:author="Katharina Schleidt" w:date="2021-10-27T12:19:00Z"/>
                <w:sz w:val="20"/>
                <w:szCs w:val="20"/>
              </w:rPr>
            </w:pPr>
            <w:ins w:id="2141" w:author="Katharina Schleidt" w:date="2021-10-27T12:19:00Z">
              <w:r w:rsidRPr="009204AF">
                <w:rPr>
                  <w:sz w:val="20"/>
                  <w:szCs w:val="20"/>
                </w:rPr>
                <w:t>Conceptual Observation - ObservingProcedure</w:t>
              </w:r>
            </w:ins>
          </w:p>
        </w:tc>
        <w:tc>
          <w:tcPr>
            <w:tcW w:w="3359" w:type="dxa"/>
          </w:tcPr>
          <w:p w14:paraId="6CDEE215" w14:textId="77777777" w:rsidR="009F4EF1" w:rsidRPr="00740AD6" w:rsidRDefault="009F4EF1" w:rsidP="00F93179">
            <w:pPr>
              <w:jc w:val="left"/>
              <w:rPr>
                <w:ins w:id="2142" w:author="Katharina Schleidt" w:date="2021-10-27T12:19:00Z"/>
                <w:sz w:val="20"/>
                <w:szCs w:val="20"/>
              </w:rPr>
            </w:pPr>
            <w:ins w:id="2143" w:author="Katharina Schleidt" w:date="2021-10-27T12:19:00Z">
              <w:r w:rsidRPr="009204AF">
                <w:rPr>
                  <w:sz w:val="20"/>
                  <w:szCs w:val="20"/>
                </w:rPr>
                <w:t>/conf/obs-cpt/ObservingProcedure</w:t>
              </w:r>
            </w:ins>
          </w:p>
        </w:tc>
        <w:tc>
          <w:tcPr>
            <w:tcW w:w="3153" w:type="dxa"/>
          </w:tcPr>
          <w:p w14:paraId="3D942588" w14:textId="77777777" w:rsidR="009F4EF1" w:rsidRPr="00740AD6" w:rsidRDefault="009F4EF1" w:rsidP="00F93179">
            <w:pPr>
              <w:jc w:val="left"/>
              <w:rPr>
                <w:ins w:id="2144" w:author="Katharina Schleidt" w:date="2021-10-27T12:19:00Z"/>
                <w:sz w:val="20"/>
                <w:szCs w:val="20"/>
              </w:rPr>
            </w:pPr>
            <w:ins w:id="2145" w:author="Katharina Schleidt" w:date="2021-10-27T12:19:00Z">
              <w:r w:rsidRPr="00740AD6">
                <w:rPr>
                  <w:sz w:val="20"/>
                  <w:szCs w:val="20"/>
                </w:rPr>
                <w:t>A.</w:t>
              </w:r>
              <w:r>
                <w:rPr>
                  <w:sz w:val="20"/>
                  <w:szCs w:val="20"/>
                </w:rPr>
                <w:t>1</w:t>
              </w:r>
              <w:r w:rsidRPr="00740AD6">
                <w:rPr>
                  <w:sz w:val="20"/>
                  <w:szCs w:val="20"/>
                </w:rPr>
                <w:t>.7</w:t>
              </w:r>
            </w:ins>
          </w:p>
        </w:tc>
      </w:tr>
      <w:tr w:rsidR="009F4EF1" w:rsidRPr="00740AD6" w14:paraId="4E9890F7" w14:textId="77777777" w:rsidTr="00F93179">
        <w:trPr>
          <w:ins w:id="2146" w:author="Katharina Schleidt" w:date="2021-10-27T12:19:00Z"/>
        </w:trPr>
        <w:tc>
          <w:tcPr>
            <w:tcW w:w="3229" w:type="dxa"/>
          </w:tcPr>
          <w:p w14:paraId="38BABC7D" w14:textId="77777777" w:rsidR="009F4EF1" w:rsidRPr="00740AD6" w:rsidRDefault="009F4EF1" w:rsidP="00F93179">
            <w:pPr>
              <w:jc w:val="left"/>
              <w:rPr>
                <w:ins w:id="2147" w:author="Katharina Schleidt" w:date="2021-10-27T12:19:00Z"/>
                <w:sz w:val="20"/>
                <w:szCs w:val="20"/>
              </w:rPr>
            </w:pPr>
            <w:ins w:id="2148" w:author="Katharina Schleidt" w:date="2021-10-27T12:19:00Z">
              <w:r w:rsidRPr="009204AF">
                <w:rPr>
                  <w:sz w:val="20"/>
                  <w:szCs w:val="20"/>
                </w:rPr>
                <w:t>Conceptual Observation - Procedure</w:t>
              </w:r>
            </w:ins>
          </w:p>
        </w:tc>
        <w:tc>
          <w:tcPr>
            <w:tcW w:w="3359" w:type="dxa"/>
          </w:tcPr>
          <w:p w14:paraId="6EDDEBBD" w14:textId="77777777" w:rsidR="009F4EF1" w:rsidRPr="00740AD6" w:rsidRDefault="009F4EF1" w:rsidP="00F93179">
            <w:pPr>
              <w:jc w:val="left"/>
              <w:rPr>
                <w:ins w:id="2149" w:author="Katharina Schleidt" w:date="2021-10-27T12:19:00Z"/>
                <w:sz w:val="20"/>
                <w:szCs w:val="20"/>
              </w:rPr>
            </w:pPr>
            <w:ins w:id="2150" w:author="Katharina Schleidt" w:date="2021-10-27T12:19:00Z">
              <w:r w:rsidRPr="009204AF">
                <w:rPr>
                  <w:sz w:val="20"/>
                  <w:szCs w:val="20"/>
                </w:rPr>
                <w:t>/conf/obs-cpt/Procedure</w:t>
              </w:r>
            </w:ins>
          </w:p>
        </w:tc>
        <w:tc>
          <w:tcPr>
            <w:tcW w:w="3153" w:type="dxa"/>
          </w:tcPr>
          <w:p w14:paraId="52A993D1" w14:textId="77777777" w:rsidR="009F4EF1" w:rsidRPr="00740AD6" w:rsidRDefault="009F4EF1" w:rsidP="00F93179">
            <w:pPr>
              <w:jc w:val="left"/>
              <w:rPr>
                <w:ins w:id="2151" w:author="Katharina Schleidt" w:date="2021-10-27T12:19:00Z"/>
                <w:sz w:val="20"/>
                <w:szCs w:val="20"/>
              </w:rPr>
            </w:pPr>
            <w:ins w:id="2152" w:author="Katharina Schleidt" w:date="2021-10-27T12:19:00Z">
              <w:r w:rsidRPr="00740AD6">
                <w:rPr>
                  <w:sz w:val="20"/>
                  <w:szCs w:val="20"/>
                </w:rPr>
                <w:t>A.</w:t>
              </w:r>
              <w:r>
                <w:rPr>
                  <w:sz w:val="20"/>
                  <w:szCs w:val="20"/>
                </w:rPr>
                <w:t>1</w:t>
              </w:r>
              <w:r w:rsidRPr="00740AD6">
                <w:rPr>
                  <w:sz w:val="20"/>
                  <w:szCs w:val="20"/>
                </w:rPr>
                <w:t>.8</w:t>
              </w:r>
            </w:ins>
          </w:p>
        </w:tc>
      </w:tr>
    </w:tbl>
    <w:p w14:paraId="4DFE3DFA" w14:textId="77777777" w:rsidR="009F4EF1" w:rsidRDefault="009F4EF1" w:rsidP="009F4EF1">
      <w:pPr>
        <w:rPr>
          <w:ins w:id="2153" w:author="Katharina Schleidt" w:date="2021-10-27T12:19:00Z"/>
          <w:lang w:eastAsia="ja-JP"/>
        </w:rPr>
      </w:pPr>
    </w:p>
    <w:p w14:paraId="2D9C8F64" w14:textId="1E0F3D49" w:rsidR="009F4EF1" w:rsidRPr="005B21D1" w:rsidRDefault="009F4EF1" w:rsidP="009F4EF1">
      <w:pPr>
        <w:jc w:val="center"/>
        <w:rPr>
          <w:ins w:id="2154" w:author="Katharina Schleidt" w:date="2021-10-27T12:19:00Z"/>
          <w:b/>
          <w:bCs/>
          <w:sz w:val="20"/>
          <w:szCs w:val="20"/>
          <w:lang w:val="fr-FR"/>
        </w:rPr>
      </w:pPr>
      <w:ins w:id="2155" w:author="Katharina Schleidt" w:date="2021-10-27T12:19:00Z">
        <w:r w:rsidRPr="005B21D1">
          <w:rPr>
            <w:b/>
            <w:bCs/>
            <w:sz w:val="20"/>
            <w:szCs w:val="20"/>
            <w:lang w:val="fr-FR"/>
          </w:rPr>
          <w:t xml:space="preserve">Table </w:t>
        </w:r>
        <w:r>
          <w:rPr>
            <w:b/>
            <w:bCs/>
            <w:sz w:val="20"/>
            <w:szCs w:val="20"/>
          </w:rPr>
          <w:fldChar w:fldCharType="begin"/>
        </w:r>
        <w:r w:rsidRPr="005B21D1">
          <w:rPr>
            <w:b/>
            <w:bCs/>
            <w:sz w:val="20"/>
            <w:szCs w:val="20"/>
            <w:lang w:val="fr-FR"/>
          </w:rPr>
          <w:instrText xml:space="preserve"> SEQ Table \* ARABIC </w:instrText>
        </w:r>
        <w:r>
          <w:rPr>
            <w:b/>
            <w:bCs/>
            <w:sz w:val="20"/>
            <w:szCs w:val="20"/>
          </w:rPr>
          <w:fldChar w:fldCharType="separate"/>
        </w:r>
      </w:ins>
      <w:ins w:id="2156" w:author="Ilkka Rinne" w:date="2021-10-27T15:26:00Z">
        <w:r w:rsidR="00814BB2">
          <w:rPr>
            <w:b/>
            <w:bCs/>
            <w:noProof/>
            <w:sz w:val="20"/>
            <w:szCs w:val="20"/>
            <w:lang w:val="fr-FR"/>
          </w:rPr>
          <w:t>2</w:t>
        </w:r>
      </w:ins>
      <w:ins w:id="2157" w:author="Katharina Schleidt" w:date="2021-10-27T12:19:00Z">
        <w:r>
          <w:rPr>
            <w:b/>
            <w:bCs/>
            <w:sz w:val="20"/>
            <w:szCs w:val="20"/>
          </w:rPr>
          <w:fldChar w:fldCharType="end"/>
        </w:r>
        <w:r w:rsidRPr="005B21D1">
          <w:rPr>
            <w:b/>
            <w:bCs/>
            <w:sz w:val="20"/>
            <w:szCs w:val="20"/>
            <w:lang w:val="fr-FR"/>
          </w:rPr>
          <w:t xml:space="preserve"> — Abstract Observation core conformance classes</w:t>
        </w:r>
      </w:ins>
    </w:p>
    <w:tbl>
      <w:tblPr>
        <w:tblStyle w:val="Grilledutableau"/>
        <w:tblW w:w="0" w:type="auto"/>
        <w:tblLook w:val="04A0" w:firstRow="1" w:lastRow="0" w:firstColumn="1" w:lastColumn="0" w:noHBand="0" w:noVBand="1"/>
      </w:tblPr>
      <w:tblGrid>
        <w:gridCol w:w="3715"/>
        <w:gridCol w:w="3735"/>
        <w:gridCol w:w="2291"/>
      </w:tblGrid>
      <w:tr w:rsidR="009F4EF1" w:rsidRPr="00740AD6" w14:paraId="35DA99AE" w14:textId="77777777" w:rsidTr="00F93179">
        <w:trPr>
          <w:ins w:id="2158" w:author="Katharina Schleidt" w:date="2021-10-27T12:19:00Z"/>
        </w:trPr>
        <w:tc>
          <w:tcPr>
            <w:tcW w:w="3715" w:type="dxa"/>
          </w:tcPr>
          <w:p w14:paraId="6A35B48F" w14:textId="77777777" w:rsidR="009F4EF1" w:rsidRPr="00740AD6" w:rsidRDefault="009F4EF1" w:rsidP="00F93179">
            <w:pPr>
              <w:jc w:val="left"/>
              <w:rPr>
                <w:ins w:id="2159" w:author="Katharina Schleidt" w:date="2021-10-27T12:19:00Z"/>
                <w:b/>
                <w:bCs/>
                <w:sz w:val="20"/>
                <w:szCs w:val="20"/>
              </w:rPr>
            </w:pPr>
            <w:ins w:id="2160" w:author="Katharina Schleidt" w:date="2021-10-27T12:19:00Z">
              <w:r w:rsidRPr="00740AD6">
                <w:rPr>
                  <w:b/>
                  <w:bCs/>
                  <w:sz w:val="20"/>
                  <w:szCs w:val="20"/>
                </w:rPr>
                <w:lastRenderedPageBreak/>
                <w:t>Conformance class</w:t>
              </w:r>
            </w:ins>
          </w:p>
        </w:tc>
        <w:tc>
          <w:tcPr>
            <w:tcW w:w="3735" w:type="dxa"/>
          </w:tcPr>
          <w:p w14:paraId="295CCBDC" w14:textId="77777777" w:rsidR="009F4EF1" w:rsidRPr="00740AD6" w:rsidRDefault="009F4EF1" w:rsidP="00F93179">
            <w:pPr>
              <w:jc w:val="left"/>
              <w:rPr>
                <w:ins w:id="2161" w:author="Katharina Schleidt" w:date="2021-10-27T12:19:00Z"/>
                <w:b/>
                <w:bCs/>
                <w:sz w:val="20"/>
                <w:szCs w:val="20"/>
              </w:rPr>
            </w:pPr>
            <w:ins w:id="2162" w:author="Katharina Schleidt" w:date="2021-10-27T12:19:00Z">
              <w:r w:rsidRPr="00740AD6">
                <w:rPr>
                  <w:b/>
                  <w:bCs/>
                  <w:sz w:val="20"/>
                  <w:szCs w:val="20"/>
                </w:rPr>
                <w:t>Identifier</w:t>
              </w:r>
            </w:ins>
          </w:p>
        </w:tc>
        <w:tc>
          <w:tcPr>
            <w:tcW w:w="2291" w:type="dxa"/>
          </w:tcPr>
          <w:p w14:paraId="68057EB3" w14:textId="77777777" w:rsidR="009F4EF1" w:rsidRPr="00740AD6" w:rsidRDefault="009F4EF1" w:rsidP="00F93179">
            <w:pPr>
              <w:jc w:val="left"/>
              <w:rPr>
                <w:ins w:id="2163" w:author="Katharina Schleidt" w:date="2021-10-27T12:19:00Z"/>
                <w:b/>
                <w:bCs/>
                <w:sz w:val="20"/>
                <w:szCs w:val="20"/>
              </w:rPr>
            </w:pPr>
            <w:ins w:id="2164" w:author="Katharina Schleidt" w:date="2021-10-27T12:19:00Z">
              <w:r w:rsidRPr="00740AD6">
                <w:rPr>
                  <w:b/>
                  <w:bCs/>
                  <w:sz w:val="20"/>
                  <w:szCs w:val="20"/>
                </w:rPr>
                <w:t>Annex A clause</w:t>
              </w:r>
            </w:ins>
          </w:p>
        </w:tc>
      </w:tr>
      <w:tr w:rsidR="009F4EF1" w:rsidRPr="00740AD6" w14:paraId="00173116" w14:textId="77777777" w:rsidTr="00F93179">
        <w:trPr>
          <w:ins w:id="2165" w:author="Katharina Schleidt" w:date="2021-10-27T12:19:00Z"/>
        </w:trPr>
        <w:tc>
          <w:tcPr>
            <w:tcW w:w="3715" w:type="dxa"/>
          </w:tcPr>
          <w:p w14:paraId="1E467D55" w14:textId="77777777" w:rsidR="009F4EF1" w:rsidRPr="00740AD6" w:rsidRDefault="009F4EF1" w:rsidP="00F93179">
            <w:pPr>
              <w:jc w:val="left"/>
              <w:rPr>
                <w:ins w:id="2166" w:author="Katharina Schleidt" w:date="2021-10-27T12:19:00Z"/>
                <w:sz w:val="20"/>
                <w:szCs w:val="20"/>
              </w:rPr>
            </w:pPr>
            <w:ins w:id="2167" w:author="Katharina Schleidt" w:date="2021-10-27T12:19:00Z">
              <w:r w:rsidRPr="00B519FE">
                <w:rPr>
                  <w:sz w:val="20"/>
                  <w:szCs w:val="20"/>
                </w:rPr>
                <w:t>Abstract Observation core package</w:t>
              </w:r>
            </w:ins>
          </w:p>
        </w:tc>
        <w:tc>
          <w:tcPr>
            <w:tcW w:w="3735" w:type="dxa"/>
          </w:tcPr>
          <w:p w14:paraId="1142E68C" w14:textId="77777777" w:rsidR="009F4EF1" w:rsidRPr="00740AD6" w:rsidRDefault="009F4EF1" w:rsidP="00F93179">
            <w:pPr>
              <w:jc w:val="left"/>
              <w:rPr>
                <w:ins w:id="2168" w:author="Katharina Schleidt" w:date="2021-10-27T12:19:00Z"/>
                <w:sz w:val="20"/>
                <w:szCs w:val="20"/>
              </w:rPr>
            </w:pPr>
            <w:ins w:id="2169" w:author="Katharina Schleidt" w:date="2021-10-27T12:19:00Z">
              <w:r w:rsidRPr="00740AD6">
                <w:rPr>
                  <w:sz w:val="20"/>
                  <w:szCs w:val="20"/>
                </w:rPr>
                <w:t>/conf/obs-</w:t>
              </w:r>
              <w:r>
                <w:rPr>
                  <w:sz w:val="20"/>
                  <w:szCs w:val="20"/>
                </w:rPr>
                <w:t>core</w:t>
              </w:r>
            </w:ins>
          </w:p>
        </w:tc>
        <w:tc>
          <w:tcPr>
            <w:tcW w:w="2291" w:type="dxa"/>
          </w:tcPr>
          <w:p w14:paraId="4E9332F8" w14:textId="77777777" w:rsidR="009F4EF1" w:rsidRPr="00740AD6" w:rsidRDefault="009F4EF1" w:rsidP="00F93179">
            <w:pPr>
              <w:jc w:val="left"/>
              <w:rPr>
                <w:ins w:id="2170" w:author="Katharina Schleidt" w:date="2021-10-27T12:19:00Z"/>
                <w:sz w:val="20"/>
                <w:szCs w:val="20"/>
              </w:rPr>
            </w:pPr>
            <w:ins w:id="2171" w:author="Katharina Schleidt" w:date="2021-10-27T12:19:00Z">
              <w:r w:rsidRPr="00740AD6">
                <w:rPr>
                  <w:sz w:val="20"/>
                  <w:szCs w:val="20"/>
                </w:rPr>
                <w:t>A.</w:t>
              </w:r>
              <w:r>
                <w:rPr>
                  <w:sz w:val="20"/>
                  <w:szCs w:val="20"/>
                </w:rPr>
                <w:t>2</w:t>
              </w:r>
              <w:r w:rsidRPr="00740AD6">
                <w:rPr>
                  <w:sz w:val="20"/>
                  <w:szCs w:val="20"/>
                </w:rPr>
                <w:t>.1</w:t>
              </w:r>
            </w:ins>
          </w:p>
        </w:tc>
      </w:tr>
      <w:tr w:rsidR="009F4EF1" w:rsidRPr="00740AD6" w14:paraId="3C8B2DBF" w14:textId="77777777" w:rsidTr="00F93179">
        <w:trPr>
          <w:ins w:id="2172" w:author="Katharina Schleidt" w:date="2021-10-27T12:19:00Z"/>
        </w:trPr>
        <w:tc>
          <w:tcPr>
            <w:tcW w:w="3715" w:type="dxa"/>
          </w:tcPr>
          <w:p w14:paraId="14C2B611" w14:textId="77777777" w:rsidR="009F4EF1" w:rsidRPr="00740AD6" w:rsidRDefault="009F4EF1" w:rsidP="00F93179">
            <w:pPr>
              <w:jc w:val="left"/>
              <w:rPr>
                <w:ins w:id="2173" w:author="Katharina Schleidt" w:date="2021-10-27T12:19:00Z"/>
                <w:sz w:val="20"/>
                <w:szCs w:val="20"/>
              </w:rPr>
            </w:pPr>
            <w:ins w:id="2174" w:author="Katharina Schleidt" w:date="2021-10-27T12:19:00Z">
              <w:r w:rsidRPr="00B519FE">
                <w:rPr>
                  <w:sz w:val="20"/>
                  <w:szCs w:val="20"/>
                </w:rPr>
                <w:t>Abstract Observation core - AbstractDeployment</w:t>
              </w:r>
            </w:ins>
          </w:p>
        </w:tc>
        <w:tc>
          <w:tcPr>
            <w:tcW w:w="3735" w:type="dxa"/>
          </w:tcPr>
          <w:p w14:paraId="0CCF6FF0" w14:textId="77777777" w:rsidR="009F4EF1" w:rsidRPr="00740AD6" w:rsidRDefault="009F4EF1" w:rsidP="00F93179">
            <w:pPr>
              <w:jc w:val="left"/>
              <w:rPr>
                <w:ins w:id="2175" w:author="Katharina Schleidt" w:date="2021-10-27T12:19:00Z"/>
                <w:sz w:val="20"/>
                <w:szCs w:val="20"/>
              </w:rPr>
            </w:pPr>
            <w:ins w:id="2176" w:author="Katharina Schleidt" w:date="2021-10-27T12:19:00Z">
              <w:r w:rsidRPr="00B519FE">
                <w:rPr>
                  <w:sz w:val="20"/>
                  <w:szCs w:val="20"/>
                </w:rPr>
                <w:t>/conf/obs-core/AbstractDeployment</w:t>
              </w:r>
            </w:ins>
          </w:p>
        </w:tc>
        <w:tc>
          <w:tcPr>
            <w:tcW w:w="2291" w:type="dxa"/>
          </w:tcPr>
          <w:p w14:paraId="0D060F72" w14:textId="77777777" w:rsidR="009F4EF1" w:rsidRPr="00740AD6" w:rsidRDefault="009F4EF1" w:rsidP="00F93179">
            <w:pPr>
              <w:jc w:val="left"/>
              <w:rPr>
                <w:ins w:id="2177" w:author="Katharina Schleidt" w:date="2021-10-27T12:19:00Z"/>
                <w:sz w:val="20"/>
                <w:szCs w:val="20"/>
              </w:rPr>
            </w:pPr>
            <w:ins w:id="2178" w:author="Katharina Schleidt" w:date="2021-10-27T12:19:00Z">
              <w:r w:rsidRPr="00740AD6">
                <w:rPr>
                  <w:sz w:val="20"/>
                  <w:szCs w:val="20"/>
                </w:rPr>
                <w:t>A.</w:t>
              </w:r>
              <w:r>
                <w:rPr>
                  <w:sz w:val="20"/>
                  <w:szCs w:val="20"/>
                </w:rPr>
                <w:t>2</w:t>
              </w:r>
              <w:r w:rsidRPr="00740AD6">
                <w:rPr>
                  <w:sz w:val="20"/>
                  <w:szCs w:val="20"/>
                </w:rPr>
                <w:t>.2</w:t>
              </w:r>
            </w:ins>
          </w:p>
        </w:tc>
      </w:tr>
      <w:tr w:rsidR="009F4EF1" w:rsidRPr="00740AD6" w14:paraId="22F08A8B" w14:textId="77777777" w:rsidTr="00F93179">
        <w:trPr>
          <w:ins w:id="2179" w:author="Katharina Schleidt" w:date="2021-10-27T12:19:00Z"/>
        </w:trPr>
        <w:tc>
          <w:tcPr>
            <w:tcW w:w="3715" w:type="dxa"/>
          </w:tcPr>
          <w:p w14:paraId="4266DBE9" w14:textId="77777777" w:rsidR="009F4EF1" w:rsidRPr="00740AD6" w:rsidRDefault="009F4EF1" w:rsidP="00F93179">
            <w:pPr>
              <w:jc w:val="left"/>
              <w:rPr>
                <w:ins w:id="2180" w:author="Katharina Schleidt" w:date="2021-10-27T12:19:00Z"/>
                <w:sz w:val="20"/>
                <w:szCs w:val="20"/>
              </w:rPr>
            </w:pPr>
            <w:ins w:id="2181" w:author="Katharina Schleidt" w:date="2021-10-27T12:19:00Z">
              <w:r w:rsidRPr="00B519FE">
                <w:rPr>
                  <w:sz w:val="20"/>
                  <w:szCs w:val="20"/>
                </w:rPr>
                <w:t>Abstract Observation core - AbstractHost</w:t>
              </w:r>
            </w:ins>
          </w:p>
        </w:tc>
        <w:tc>
          <w:tcPr>
            <w:tcW w:w="3735" w:type="dxa"/>
          </w:tcPr>
          <w:p w14:paraId="7F0F5401" w14:textId="77777777" w:rsidR="009F4EF1" w:rsidRPr="00740AD6" w:rsidRDefault="009F4EF1" w:rsidP="00F93179">
            <w:pPr>
              <w:jc w:val="left"/>
              <w:rPr>
                <w:ins w:id="2182" w:author="Katharina Schleidt" w:date="2021-10-27T12:19:00Z"/>
                <w:sz w:val="20"/>
                <w:szCs w:val="20"/>
              </w:rPr>
            </w:pPr>
            <w:ins w:id="2183" w:author="Katharina Schleidt" w:date="2021-10-27T12:19:00Z">
              <w:r w:rsidRPr="00B519FE">
                <w:rPr>
                  <w:sz w:val="20"/>
                  <w:szCs w:val="20"/>
                </w:rPr>
                <w:t>/conf/obs-core/AbstractHost</w:t>
              </w:r>
            </w:ins>
          </w:p>
        </w:tc>
        <w:tc>
          <w:tcPr>
            <w:tcW w:w="2291" w:type="dxa"/>
          </w:tcPr>
          <w:p w14:paraId="0A16ACD1" w14:textId="77777777" w:rsidR="009F4EF1" w:rsidRPr="00740AD6" w:rsidRDefault="009F4EF1" w:rsidP="00F93179">
            <w:pPr>
              <w:jc w:val="left"/>
              <w:rPr>
                <w:ins w:id="2184" w:author="Katharina Schleidt" w:date="2021-10-27T12:19:00Z"/>
                <w:sz w:val="20"/>
                <w:szCs w:val="20"/>
              </w:rPr>
            </w:pPr>
            <w:ins w:id="2185" w:author="Katharina Schleidt" w:date="2021-10-27T12:19:00Z">
              <w:r w:rsidRPr="00740AD6">
                <w:rPr>
                  <w:sz w:val="20"/>
                  <w:szCs w:val="20"/>
                </w:rPr>
                <w:t>A.</w:t>
              </w:r>
              <w:r>
                <w:rPr>
                  <w:sz w:val="20"/>
                  <w:szCs w:val="20"/>
                </w:rPr>
                <w:t>2</w:t>
              </w:r>
              <w:r w:rsidRPr="00740AD6">
                <w:rPr>
                  <w:sz w:val="20"/>
                  <w:szCs w:val="20"/>
                </w:rPr>
                <w:t>.3</w:t>
              </w:r>
            </w:ins>
          </w:p>
        </w:tc>
      </w:tr>
      <w:tr w:rsidR="009F4EF1" w:rsidRPr="00740AD6" w14:paraId="1BC51359" w14:textId="77777777" w:rsidTr="00F93179">
        <w:trPr>
          <w:ins w:id="2186" w:author="Katharina Schleidt" w:date="2021-10-27T12:19:00Z"/>
        </w:trPr>
        <w:tc>
          <w:tcPr>
            <w:tcW w:w="3715" w:type="dxa"/>
          </w:tcPr>
          <w:p w14:paraId="00FFCE51" w14:textId="77777777" w:rsidR="009F4EF1" w:rsidRPr="00740AD6" w:rsidRDefault="009F4EF1" w:rsidP="00F93179">
            <w:pPr>
              <w:jc w:val="left"/>
              <w:rPr>
                <w:ins w:id="2187" w:author="Katharina Schleidt" w:date="2021-10-27T12:19:00Z"/>
                <w:sz w:val="20"/>
                <w:szCs w:val="20"/>
              </w:rPr>
            </w:pPr>
            <w:ins w:id="2188" w:author="Katharina Schleidt" w:date="2021-10-27T12:19:00Z">
              <w:r w:rsidRPr="00B519FE">
                <w:rPr>
                  <w:sz w:val="20"/>
                  <w:szCs w:val="20"/>
                </w:rPr>
                <w:t>Abstract Observation core - AbstractObservableProperty</w:t>
              </w:r>
            </w:ins>
          </w:p>
        </w:tc>
        <w:tc>
          <w:tcPr>
            <w:tcW w:w="3735" w:type="dxa"/>
          </w:tcPr>
          <w:p w14:paraId="709AA867" w14:textId="77777777" w:rsidR="009F4EF1" w:rsidRPr="00740AD6" w:rsidRDefault="009F4EF1" w:rsidP="00F93179">
            <w:pPr>
              <w:jc w:val="left"/>
              <w:rPr>
                <w:ins w:id="2189" w:author="Katharina Schleidt" w:date="2021-10-27T12:19:00Z"/>
                <w:sz w:val="20"/>
                <w:szCs w:val="20"/>
              </w:rPr>
            </w:pPr>
            <w:ins w:id="2190" w:author="Katharina Schleidt" w:date="2021-10-27T12:19:00Z">
              <w:r w:rsidRPr="00B519FE">
                <w:rPr>
                  <w:sz w:val="20"/>
                  <w:szCs w:val="20"/>
                </w:rPr>
                <w:t>/conf/obs-core/AbstractObservableProperty</w:t>
              </w:r>
            </w:ins>
          </w:p>
        </w:tc>
        <w:tc>
          <w:tcPr>
            <w:tcW w:w="2291" w:type="dxa"/>
          </w:tcPr>
          <w:p w14:paraId="783B7359" w14:textId="77777777" w:rsidR="009F4EF1" w:rsidRPr="00740AD6" w:rsidRDefault="009F4EF1" w:rsidP="00F93179">
            <w:pPr>
              <w:jc w:val="left"/>
              <w:rPr>
                <w:ins w:id="2191" w:author="Katharina Schleidt" w:date="2021-10-27T12:19:00Z"/>
                <w:sz w:val="20"/>
                <w:szCs w:val="20"/>
              </w:rPr>
            </w:pPr>
            <w:ins w:id="2192" w:author="Katharina Schleidt" w:date="2021-10-27T12:19:00Z">
              <w:r w:rsidRPr="00740AD6">
                <w:rPr>
                  <w:sz w:val="20"/>
                  <w:szCs w:val="20"/>
                </w:rPr>
                <w:t>A.</w:t>
              </w:r>
              <w:r>
                <w:rPr>
                  <w:sz w:val="20"/>
                  <w:szCs w:val="20"/>
                </w:rPr>
                <w:t>2</w:t>
              </w:r>
              <w:r w:rsidRPr="00740AD6">
                <w:rPr>
                  <w:sz w:val="20"/>
                  <w:szCs w:val="20"/>
                </w:rPr>
                <w:t>.4</w:t>
              </w:r>
            </w:ins>
          </w:p>
        </w:tc>
      </w:tr>
      <w:tr w:rsidR="009F4EF1" w:rsidRPr="00740AD6" w14:paraId="66A3304E" w14:textId="77777777" w:rsidTr="00F93179">
        <w:trPr>
          <w:ins w:id="2193" w:author="Katharina Schleidt" w:date="2021-10-27T12:19:00Z"/>
        </w:trPr>
        <w:tc>
          <w:tcPr>
            <w:tcW w:w="3715" w:type="dxa"/>
          </w:tcPr>
          <w:p w14:paraId="7283F41A" w14:textId="77777777" w:rsidR="009F4EF1" w:rsidRPr="00740AD6" w:rsidRDefault="009F4EF1" w:rsidP="00F93179">
            <w:pPr>
              <w:jc w:val="left"/>
              <w:rPr>
                <w:ins w:id="2194" w:author="Katharina Schleidt" w:date="2021-10-27T12:19:00Z"/>
                <w:sz w:val="20"/>
                <w:szCs w:val="20"/>
              </w:rPr>
            </w:pPr>
            <w:ins w:id="2195" w:author="Katharina Schleidt" w:date="2021-10-27T12:19:00Z">
              <w:r w:rsidRPr="00B519FE">
                <w:rPr>
                  <w:sz w:val="20"/>
                  <w:szCs w:val="20"/>
                </w:rPr>
                <w:t>Abstract Observation core - AbstractObservation</w:t>
              </w:r>
            </w:ins>
          </w:p>
        </w:tc>
        <w:tc>
          <w:tcPr>
            <w:tcW w:w="3735" w:type="dxa"/>
          </w:tcPr>
          <w:p w14:paraId="4B38812E" w14:textId="77777777" w:rsidR="009F4EF1" w:rsidRPr="00740AD6" w:rsidRDefault="009F4EF1" w:rsidP="00F93179">
            <w:pPr>
              <w:jc w:val="left"/>
              <w:rPr>
                <w:ins w:id="2196" w:author="Katharina Schleidt" w:date="2021-10-27T12:19:00Z"/>
                <w:sz w:val="20"/>
                <w:szCs w:val="20"/>
              </w:rPr>
            </w:pPr>
            <w:ins w:id="2197" w:author="Katharina Schleidt" w:date="2021-10-27T12:19:00Z">
              <w:r w:rsidRPr="00B519FE">
                <w:rPr>
                  <w:sz w:val="20"/>
                  <w:szCs w:val="20"/>
                </w:rPr>
                <w:t>/conf/obs-core/AbstractObservation</w:t>
              </w:r>
            </w:ins>
          </w:p>
        </w:tc>
        <w:tc>
          <w:tcPr>
            <w:tcW w:w="2291" w:type="dxa"/>
          </w:tcPr>
          <w:p w14:paraId="51C0A5BD" w14:textId="77777777" w:rsidR="009F4EF1" w:rsidRPr="00740AD6" w:rsidRDefault="009F4EF1" w:rsidP="00F93179">
            <w:pPr>
              <w:jc w:val="left"/>
              <w:rPr>
                <w:ins w:id="2198" w:author="Katharina Schleidt" w:date="2021-10-27T12:19:00Z"/>
                <w:sz w:val="20"/>
                <w:szCs w:val="20"/>
              </w:rPr>
            </w:pPr>
            <w:ins w:id="2199" w:author="Katharina Schleidt" w:date="2021-10-27T12:19:00Z">
              <w:r w:rsidRPr="00740AD6">
                <w:rPr>
                  <w:sz w:val="20"/>
                  <w:szCs w:val="20"/>
                </w:rPr>
                <w:t>A.</w:t>
              </w:r>
              <w:r>
                <w:rPr>
                  <w:sz w:val="20"/>
                  <w:szCs w:val="20"/>
                </w:rPr>
                <w:t>2</w:t>
              </w:r>
              <w:r w:rsidRPr="00740AD6">
                <w:rPr>
                  <w:sz w:val="20"/>
                  <w:szCs w:val="20"/>
                </w:rPr>
                <w:t>.5</w:t>
              </w:r>
            </w:ins>
          </w:p>
        </w:tc>
      </w:tr>
      <w:tr w:rsidR="009F4EF1" w:rsidRPr="00740AD6" w14:paraId="7C110DE3" w14:textId="77777777" w:rsidTr="00F93179">
        <w:trPr>
          <w:ins w:id="2200" w:author="Katharina Schleidt" w:date="2021-10-27T12:19:00Z"/>
        </w:trPr>
        <w:tc>
          <w:tcPr>
            <w:tcW w:w="3715" w:type="dxa"/>
          </w:tcPr>
          <w:p w14:paraId="1D8108B7" w14:textId="77777777" w:rsidR="009F4EF1" w:rsidRPr="00740AD6" w:rsidRDefault="009F4EF1" w:rsidP="00F93179">
            <w:pPr>
              <w:jc w:val="left"/>
              <w:rPr>
                <w:ins w:id="2201" w:author="Katharina Schleidt" w:date="2021-10-27T12:19:00Z"/>
                <w:sz w:val="20"/>
                <w:szCs w:val="20"/>
              </w:rPr>
            </w:pPr>
            <w:ins w:id="2202" w:author="Katharina Schleidt" w:date="2021-10-27T12:19:00Z">
              <w:r w:rsidRPr="00B519FE">
                <w:rPr>
                  <w:sz w:val="20"/>
                  <w:szCs w:val="20"/>
                </w:rPr>
                <w:t>Abstract Observation core - AbstractObservationCharacteristics</w:t>
              </w:r>
            </w:ins>
          </w:p>
        </w:tc>
        <w:tc>
          <w:tcPr>
            <w:tcW w:w="3735" w:type="dxa"/>
          </w:tcPr>
          <w:p w14:paraId="7A3808ED" w14:textId="77777777" w:rsidR="009F4EF1" w:rsidRPr="00740AD6" w:rsidRDefault="009F4EF1" w:rsidP="00F93179">
            <w:pPr>
              <w:jc w:val="left"/>
              <w:rPr>
                <w:ins w:id="2203" w:author="Katharina Schleidt" w:date="2021-10-27T12:19:00Z"/>
                <w:sz w:val="20"/>
                <w:szCs w:val="20"/>
              </w:rPr>
            </w:pPr>
            <w:ins w:id="2204" w:author="Katharina Schleidt" w:date="2021-10-27T12:19:00Z">
              <w:r w:rsidRPr="00B519FE">
                <w:rPr>
                  <w:sz w:val="20"/>
                  <w:szCs w:val="20"/>
                </w:rPr>
                <w:t>/conf/obs-core/AbstractObservationCharacteristics</w:t>
              </w:r>
            </w:ins>
          </w:p>
        </w:tc>
        <w:tc>
          <w:tcPr>
            <w:tcW w:w="2291" w:type="dxa"/>
          </w:tcPr>
          <w:p w14:paraId="52BB71FE" w14:textId="77777777" w:rsidR="009F4EF1" w:rsidRPr="00740AD6" w:rsidRDefault="009F4EF1" w:rsidP="00F93179">
            <w:pPr>
              <w:jc w:val="left"/>
              <w:rPr>
                <w:ins w:id="2205" w:author="Katharina Schleidt" w:date="2021-10-27T12:19:00Z"/>
                <w:sz w:val="20"/>
                <w:szCs w:val="20"/>
              </w:rPr>
            </w:pPr>
            <w:ins w:id="2206" w:author="Katharina Schleidt" w:date="2021-10-27T12:19:00Z">
              <w:r w:rsidRPr="00740AD6">
                <w:rPr>
                  <w:sz w:val="20"/>
                  <w:szCs w:val="20"/>
                </w:rPr>
                <w:t>A.</w:t>
              </w:r>
              <w:r>
                <w:rPr>
                  <w:sz w:val="20"/>
                  <w:szCs w:val="20"/>
                </w:rPr>
                <w:t>2</w:t>
              </w:r>
              <w:r w:rsidRPr="00740AD6">
                <w:rPr>
                  <w:sz w:val="20"/>
                  <w:szCs w:val="20"/>
                </w:rPr>
                <w:t>.6</w:t>
              </w:r>
            </w:ins>
          </w:p>
        </w:tc>
      </w:tr>
      <w:tr w:rsidR="009F4EF1" w:rsidRPr="00740AD6" w14:paraId="23474C55" w14:textId="77777777" w:rsidTr="00F93179">
        <w:trPr>
          <w:ins w:id="2207" w:author="Katharina Schleidt" w:date="2021-10-27T12:19:00Z"/>
        </w:trPr>
        <w:tc>
          <w:tcPr>
            <w:tcW w:w="3715" w:type="dxa"/>
          </w:tcPr>
          <w:p w14:paraId="354EBDE5" w14:textId="77777777" w:rsidR="009F4EF1" w:rsidRPr="00740AD6" w:rsidRDefault="009F4EF1" w:rsidP="00F93179">
            <w:pPr>
              <w:jc w:val="left"/>
              <w:rPr>
                <w:ins w:id="2208" w:author="Katharina Schleidt" w:date="2021-10-27T12:19:00Z"/>
                <w:sz w:val="20"/>
                <w:szCs w:val="20"/>
              </w:rPr>
            </w:pPr>
            <w:ins w:id="2209" w:author="Katharina Schleidt" w:date="2021-10-27T12:19:00Z">
              <w:r w:rsidRPr="00B519FE">
                <w:rPr>
                  <w:sz w:val="20"/>
                  <w:szCs w:val="20"/>
                </w:rPr>
                <w:t>Abstract Observation core - AbstractObserver</w:t>
              </w:r>
            </w:ins>
          </w:p>
        </w:tc>
        <w:tc>
          <w:tcPr>
            <w:tcW w:w="3735" w:type="dxa"/>
          </w:tcPr>
          <w:p w14:paraId="28D7BA8E" w14:textId="77777777" w:rsidR="009F4EF1" w:rsidRPr="00740AD6" w:rsidRDefault="009F4EF1" w:rsidP="00F93179">
            <w:pPr>
              <w:jc w:val="left"/>
              <w:rPr>
                <w:ins w:id="2210" w:author="Katharina Schleidt" w:date="2021-10-27T12:19:00Z"/>
                <w:sz w:val="20"/>
                <w:szCs w:val="20"/>
              </w:rPr>
            </w:pPr>
            <w:ins w:id="2211" w:author="Katharina Schleidt" w:date="2021-10-27T12:19:00Z">
              <w:r w:rsidRPr="00B519FE">
                <w:rPr>
                  <w:sz w:val="20"/>
                  <w:szCs w:val="20"/>
                </w:rPr>
                <w:t>/conf/obs-core/AbstractObserver</w:t>
              </w:r>
            </w:ins>
          </w:p>
        </w:tc>
        <w:tc>
          <w:tcPr>
            <w:tcW w:w="2291" w:type="dxa"/>
          </w:tcPr>
          <w:p w14:paraId="771CB48C" w14:textId="77777777" w:rsidR="009F4EF1" w:rsidRPr="00740AD6" w:rsidRDefault="009F4EF1" w:rsidP="00F93179">
            <w:pPr>
              <w:jc w:val="left"/>
              <w:rPr>
                <w:ins w:id="2212" w:author="Katharina Schleidt" w:date="2021-10-27T12:19:00Z"/>
                <w:sz w:val="20"/>
                <w:szCs w:val="20"/>
              </w:rPr>
            </w:pPr>
            <w:ins w:id="2213" w:author="Katharina Schleidt" w:date="2021-10-27T12:19:00Z">
              <w:r w:rsidRPr="00740AD6">
                <w:rPr>
                  <w:sz w:val="20"/>
                  <w:szCs w:val="20"/>
                </w:rPr>
                <w:t>A.</w:t>
              </w:r>
              <w:r>
                <w:rPr>
                  <w:sz w:val="20"/>
                  <w:szCs w:val="20"/>
                </w:rPr>
                <w:t>2</w:t>
              </w:r>
              <w:r w:rsidRPr="00740AD6">
                <w:rPr>
                  <w:sz w:val="20"/>
                  <w:szCs w:val="20"/>
                </w:rPr>
                <w:t>.7</w:t>
              </w:r>
            </w:ins>
          </w:p>
        </w:tc>
      </w:tr>
      <w:tr w:rsidR="009F4EF1" w:rsidRPr="00740AD6" w14:paraId="1912642E" w14:textId="77777777" w:rsidTr="00F93179">
        <w:trPr>
          <w:ins w:id="2214" w:author="Katharina Schleidt" w:date="2021-10-27T12:19:00Z"/>
        </w:trPr>
        <w:tc>
          <w:tcPr>
            <w:tcW w:w="3715" w:type="dxa"/>
          </w:tcPr>
          <w:p w14:paraId="01481AE5" w14:textId="77777777" w:rsidR="009F4EF1" w:rsidRPr="00740AD6" w:rsidRDefault="009F4EF1" w:rsidP="00F93179">
            <w:pPr>
              <w:jc w:val="left"/>
              <w:rPr>
                <w:ins w:id="2215" w:author="Katharina Schleidt" w:date="2021-10-27T12:19:00Z"/>
                <w:sz w:val="20"/>
                <w:szCs w:val="20"/>
              </w:rPr>
            </w:pPr>
            <w:ins w:id="2216" w:author="Katharina Schleidt" w:date="2021-10-27T12:19:00Z">
              <w:r w:rsidRPr="00B519FE">
                <w:rPr>
                  <w:sz w:val="20"/>
                  <w:szCs w:val="20"/>
                </w:rPr>
                <w:t>Abstract Observation core - AbstractObservingProcedure</w:t>
              </w:r>
            </w:ins>
          </w:p>
        </w:tc>
        <w:tc>
          <w:tcPr>
            <w:tcW w:w="3735" w:type="dxa"/>
          </w:tcPr>
          <w:p w14:paraId="463C77A4" w14:textId="77777777" w:rsidR="009F4EF1" w:rsidRPr="00740AD6" w:rsidRDefault="009F4EF1" w:rsidP="00F93179">
            <w:pPr>
              <w:jc w:val="left"/>
              <w:rPr>
                <w:ins w:id="2217" w:author="Katharina Schleidt" w:date="2021-10-27T12:19:00Z"/>
                <w:sz w:val="20"/>
                <w:szCs w:val="20"/>
              </w:rPr>
            </w:pPr>
            <w:ins w:id="2218" w:author="Katharina Schleidt" w:date="2021-10-27T12:19:00Z">
              <w:r w:rsidRPr="00B519FE">
                <w:rPr>
                  <w:sz w:val="20"/>
                  <w:szCs w:val="20"/>
                </w:rPr>
                <w:t>/conf/obs-core/AbstractObservingProcedure</w:t>
              </w:r>
            </w:ins>
          </w:p>
        </w:tc>
        <w:tc>
          <w:tcPr>
            <w:tcW w:w="2291" w:type="dxa"/>
          </w:tcPr>
          <w:p w14:paraId="18C6AE1E" w14:textId="77777777" w:rsidR="009F4EF1" w:rsidRPr="00740AD6" w:rsidRDefault="009F4EF1" w:rsidP="00F93179">
            <w:pPr>
              <w:jc w:val="left"/>
              <w:rPr>
                <w:ins w:id="2219" w:author="Katharina Schleidt" w:date="2021-10-27T12:19:00Z"/>
                <w:sz w:val="20"/>
                <w:szCs w:val="20"/>
              </w:rPr>
            </w:pPr>
            <w:ins w:id="2220" w:author="Katharina Schleidt" w:date="2021-10-27T12:19:00Z">
              <w:r w:rsidRPr="00740AD6">
                <w:rPr>
                  <w:sz w:val="20"/>
                  <w:szCs w:val="20"/>
                </w:rPr>
                <w:t>A.</w:t>
              </w:r>
              <w:r>
                <w:rPr>
                  <w:sz w:val="20"/>
                  <w:szCs w:val="20"/>
                </w:rPr>
                <w:t>2</w:t>
              </w:r>
              <w:r w:rsidRPr="00740AD6">
                <w:rPr>
                  <w:sz w:val="20"/>
                  <w:szCs w:val="20"/>
                </w:rPr>
                <w:t>.8</w:t>
              </w:r>
            </w:ins>
          </w:p>
        </w:tc>
      </w:tr>
      <w:tr w:rsidR="009F4EF1" w:rsidRPr="00740AD6" w14:paraId="492DE848" w14:textId="77777777" w:rsidTr="00F93179">
        <w:trPr>
          <w:ins w:id="2221" w:author="Katharina Schleidt" w:date="2021-10-27T12:19:00Z"/>
        </w:trPr>
        <w:tc>
          <w:tcPr>
            <w:tcW w:w="3715" w:type="dxa"/>
          </w:tcPr>
          <w:p w14:paraId="719A03C9" w14:textId="77777777" w:rsidR="009F4EF1" w:rsidRPr="00740AD6" w:rsidRDefault="009F4EF1" w:rsidP="00F93179">
            <w:pPr>
              <w:jc w:val="left"/>
              <w:rPr>
                <w:ins w:id="2222" w:author="Katharina Schleidt" w:date="2021-10-27T12:19:00Z"/>
                <w:sz w:val="20"/>
                <w:szCs w:val="20"/>
              </w:rPr>
            </w:pPr>
            <w:ins w:id="2223" w:author="Katharina Schleidt" w:date="2021-10-27T12:19:00Z">
              <w:r w:rsidRPr="00B519FE">
                <w:rPr>
                  <w:sz w:val="20"/>
                  <w:szCs w:val="20"/>
                </w:rPr>
                <w:t>Abstract Observation core - NamedValue</w:t>
              </w:r>
            </w:ins>
          </w:p>
        </w:tc>
        <w:tc>
          <w:tcPr>
            <w:tcW w:w="3735" w:type="dxa"/>
          </w:tcPr>
          <w:p w14:paraId="3C90365F" w14:textId="77777777" w:rsidR="009F4EF1" w:rsidRPr="00740AD6" w:rsidRDefault="009F4EF1" w:rsidP="00F93179">
            <w:pPr>
              <w:jc w:val="left"/>
              <w:rPr>
                <w:ins w:id="2224" w:author="Katharina Schleidt" w:date="2021-10-27T12:19:00Z"/>
                <w:sz w:val="20"/>
                <w:szCs w:val="20"/>
              </w:rPr>
            </w:pPr>
            <w:ins w:id="2225" w:author="Katharina Schleidt" w:date="2021-10-27T12:19:00Z">
              <w:r w:rsidRPr="00B519FE">
                <w:rPr>
                  <w:sz w:val="20"/>
                  <w:szCs w:val="20"/>
                </w:rPr>
                <w:t>/conf/obs-core/NamedValue</w:t>
              </w:r>
            </w:ins>
          </w:p>
        </w:tc>
        <w:tc>
          <w:tcPr>
            <w:tcW w:w="2291" w:type="dxa"/>
          </w:tcPr>
          <w:p w14:paraId="0382BA33" w14:textId="77777777" w:rsidR="009F4EF1" w:rsidRPr="00740AD6" w:rsidRDefault="009F4EF1" w:rsidP="00F93179">
            <w:pPr>
              <w:jc w:val="left"/>
              <w:rPr>
                <w:ins w:id="2226" w:author="Katharina Schleidt" w:date="2021-10-27T12:19:00Z"/>
                <w:sz w:val="20"/>
                <w:szCs w:val="20"/>
              </w:rPr>
            </w:pPr>
            <w:ins w:id="2227" w:author="Katharina Schleidt" w:date="2021-10-27T12:19:00Z">
              <w:r w:rsidRPr="00740AD6">
                <w:rPr>
                  <w:sz w:val="20"/>
                  <w:szCs w:val="20"/>
                </w:rPr>
                <w:t>A.</w:t>
              </w:r>
              <w:r>
                <w:rPr>
                  <w:sz w:val="20"/>
                  <w:szCs w:val="20"/>
                </w:rPr>
                <w:t>2</w:t>
              </w:r>
              <w:r w:rsidRPr="00740AD6">
                <w:rPr>
                  <w:sz w:val="20"/>
                  <w:szCs w:val="20"/>
                </w:rPr>
                <w:t>.9</w:t>
              </w:r>
            </w:ins>
          </w:p>
        </w:tc>
      </w:tr>
    </w:tbl>
    <w:p w14:paraId="0134DD04" w14:textId="77777777" w:rsidR="009F4EF1" w:rsidRDefault="009F4EF1" w:rsidP="009F4EF1">
      <w:pPr>
        <w:rPr>
          <w:ins w:id="2228" w:author="Katharina Schleidt" w:date="2021-10-27T12:19:00Z"/>
          <w:lang w:eastAsia="ja-JP"/>
        </w:rPr>
      </w:pPr>
    </w:p>
    <w:p w14:paraId="640F812C" w14:textId="55CA8CF3" w:rsidR="009F4EF1" w:rsidRPr="000F4699" w:rsidRDefault="009F4EF1" w:rsidP="009F4EF1">
      <w:pPr>
        <w:jc w:val="center"/>
        <w:rPr>
          <w:ins w:id="2229" w:author="Katharina Schleidt" w:date="2021-10-27T12:19:00Z"/>
          <w:b/>
          <w:bCs/>
          <w:sz w:val="20"/>
          <w:szCs w:val="20"/>
        </w:rPr>
      </w:pPr>
      <w:ins w:id="2230" w:author="Katharina Schleidt" w:date="2021-10-27T12:19:00Z">
        <w:r w:rsidRPr="001A72C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231" w:author="Ilkka Rinne" w:date="2021-10-27T15:26:00Z">
        <w:r w:rsidR="00814BB2">
          <w:rPr>
            <w:b/>
            <w:bCs/>
            <w:noProof/>
            <w:sz w:val="20"/>
            <w:szCs w:val="20"/>
          </w:rPr>
          <w:t>3</w:t>
        </w:r>
      </w:ins>
      <w:ins w:id="2232" w:author="Katharina Schleidt" w:date="2021-10-27T12:19:00Z">
        <w:r>
          <w:rPr>
            <w:b/>
            <w:bCs/>
            <w:sz w:val="20"/>
            <w:szCs w:val="20"/>
          </w:rPr>
          <w:fldChar w:fldCharType="end"/>
        </w:r>
        <w:r w:rsidRPr="001A72C4">
          <w:rPr>
            <w:b/>
            <w:bCs/>
            <w:sz w:val="20"/>
            <w:szCs w:val="20"/>
          </w:rPr>
          <w:t xml:space="preserve"> — Basic Observations conformance classes</w:t>
        </w:r>
        <w:r w:rsidRPr="000F4699">
          <w:rPr>
            <w:b/>
            <w:bCs/>
            <w:sz w:val="20"/>
            <w:szCs w:val="20"/>
          </w:rPr>
          <w:t xml:space="preserve"> </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572CB810" w14:textId="77777777" w:rsidTr="00F93179">
        <w:trPr>
          <w:ins w:id="2233" w:author="Katharina Schleidt" w:date="2021-10-27T12:19:00Z"/>
        </w:trPr>
        <w:tc>
          <w:tcPr>
            <w:tcW w:w="3229" w:type="dxa"/>
          </w:tcPr>
          <w:p w14:paraId="41DB60F5" w14:textId="77777777" w:rsidR="009F4EF1" w:rsidRPr="00740AD6" w:rsidRDefault="009F4EF1" w:rsidP="00F93179">
            <w:pPr>
              <w:jc w:val="left"/>
              <w:rPr>
                <w:ins w:id="2234" w:author="Katharina Schleidt" w:date="2021-10-27T12:19:00Z"/>
                <w:b/>
                <w:bCs/>
                <w:sz w:val="20"/>
                <w:szCs w:val="20"/>
              </w:rPr>
            </w:pPr>
            <w:ins w:id="2235" w:author="Katharina Schleidt" w:date="2021-10-27T12:19:00Z">
              <w:r w:rsidRPr="00740AD6">
                <w:rPr>
                  <w:b/>
                  <w:bCs/>
                  <w:sz w:val="20"/>
                  <w:szCs w:val="20"/>
                </w:rPr>
                <w:t>Conformance class</w:t>
              </w:r>
            </w:ins>
          </w:p>
        </w:tc>
        <w:tc>
          <w:tcPr>
            <w:tcW w:w="3359" w:type="dxa"/>
          </w:tcPr>
          <w:p w14:paraId="1823727E" w14:textId="77777777" w:rsidR="009F4EF1" w:rsidRPr="00740AD6" w:rsidRDefault="009F4EF1" w:rsidP="00F93179">
            <w:pPr>
              <w:jc w:val="left"/>
              <w:rPr>
                <w:ins w:id="2236" w:author="Katharina Schleidt" w:date="2021-10-27T12:19:00Z"/>
                <w:b/>
                <w:bCs/>
                <w:sz w:val="20"/>
                <w:szCs w:val="20"/>
              </w:rPr>
            </w:pPr>
            <w:ins w:id="2237" w:author="Katharina Schleidt" w:date="2021-10-27T12:19:00Z">
              <w:r w:rsidRPr="00740AD6">
                <w:rPr>
                  <w:b/>
                  <w:bCs/>
                  <w:sz w:val="20"/>
                  <w:szCs w:val="20"/>
                </w:rPr>
                <w:t>Identifier</w:t>
              </w:r>
            </w:ins>
          </w:p>
        </w:tc>
        <w:tc>
          <w:tcPr>
            <w:tcW w:w="3153" w:type="dxa"/>
          </w:tcPr>
          <w:p w14:paraId="22EC1D4C" w14:textId="77777777" w:rsidR="009F4EF1" w:rsidRPr="00740AD6" w:rsidRDefault="009F4EF1" w:rsidP="00F93179">
            <w:pPr>
              <w:jc w:val="left"/>
              <w:rPr>
                <w:ins w:id="2238" w:author="Katharina Schleidt" w:date="2021-10-27T12:19:00Z"/>
                <w:b/>
                <w:bCs/>
                <w:sz w:val="20"/>
                <w:szCs w:val="20"/>
              </w:rPr>
            </w:pPr>
            <w:ins w:id="2239" w:author="Katharina Schleidt" w:date="2021-10-27T12:19:00Z">
              <w:r w:rsidRPr="00740AD6">
                <w:rPr>
                  <w:b/>
                  <w:bCs/>
                  <w:sz w:val="20"/>
                  <w:szCs w:val="20"/>
                </w:rPr>
                <w:t>Annex A clause</w:t>
              </w:r>
            </w:ins>
          </w:p>
        </w:tc>
      </w:tr>
      <w:tr w:rsidR="009F4EF1" w:rsidRPr="00740AD6" w14:paraId="26F910BD" w14:textId="77777777" w:rsidTr="00F93179">
        <w:trPr>
          <w:ins w:id="2240" w:author="Katharina Schleidt" w:date="2021-10-27T12:19:00Z"/>
        </w:trPr>
        <w:tc>
          <w:tcPr>
            <w:tcW w:w="3229" w:type="dxa"/>
          </w:tcPr>
          <w:p w14:paraId="699E1447" w14:textId="77777777" w:rsidR="009F4EF1" w:rsidRPr="00740AD6" w:rsidRDefault="009F4EF1" w:rsidP="00F93179">
            <w:pPr>
              <w:jc w:val="left"/>
              <w:rPr>
                <w:ins w:id="2241" w:author="Katharina Schleidt" w:date="2021-10-27T12:19:00Z"/>
                <w:sz w:val="20"/>
                <w:szCs w:val="20"/>
              </w:rPr>
            </w:pPr>
            <w:ins w:id="2242" w:author="Katharina Schleidt" w:date="2021-10-27T12:19:00Z">
              <w:r w:rsidRPr="00740AD6">
                <w:rPr>
                  <w:sz w:val="20"/>
                  <w:szCs w:val="20"/>
                </w:rPr>
                <w:t>Basic Observations package</w:t>
              </w:r>
            </w:ins>
          </w:p>
        </w:tc>
        <w:tc>
          <w:tcPr>
            <w:tcW w:w="3359" w:type="dxa"/>
          </w:tcPr>
          <w:p w14:paraId="707CD928" w14:textId="77777777" w:rsidR="009F4EF1" w:rsidRPr="00740AD6" w:rsidRDefault="009F4EF1" w:rsidP="00F93179">
            <w:pPr>
              <w:jc w:val="left"/>
              <w:rPr>
                <w:ins w:id="2243" w:author="Katharina Schleidt" w:date="2021-10-27T12:19:00Z"/>
                <w:sz w:val="20"/>
                <w:szCs w:val="20"/>
              </w:rPr>
            </w:pPr>
            <w:ins w:id="2244" w:author="Katharina Schleidt" w:date="2021-10-27T12:19:00Z">
              <w:r w:rsidRPr="00740AD6">
                <w:rPr>
                  <w:sz w:val="20"/>
                  <w:szCs w:val="20"/>
                </w:rPr>
                <w:t>/conf/obs-basic</w:t>
              </w:r>
            </w:ins>
          </w:p>
        </w:tc>
        <w:tc>
          <w:tcPr>
            <w:tcW w:w="3153" w:type="dxa"/>
          </w:tcPr>
          <w:p w14:paraId="00A3CCEB" w14:textId="77777777" w:rsidR="009F4EF1" w:rsidRPr="00740AD6" w:rsidRDefault="009F4EF1" w:rsidP="00F93179">
            <w:pPr>
              <w:jc w:val="left"/>
              <w:rPr>
                <w:ins w:id="2245" w:author="Katharina Schleidt" w:date="2021-10-27T12:19:00Z"/>
                <w:sz w:val="20"/>
                <w:szCs w:val="20"/>
              </w:rPr>
            </w:pPr>
            <w:ins w:id="2246" w:author="Katharina Schleidt" w:date="2021-10-27T12:19:00Z">
              <w:r w:rsidRPr="00740AD6">
                <w:rPr>
                  <w:sz w:val="20"/>
                  <w:szCs w:val="20"/>
                </w:rPr>
                <w:t>A.3.1</w:t>
              </w:r>
            </w:ins>
          </w:p>
        </w:tc>
      </w:tr>
      <w:tr w:rsidR="009F4EF1" w:rsidRPr="00740AD6" w14:paraId="4D2D2FB8" w14:textId="77777777" w:rsidTr="00F93179">
        <w:trPr>
          <w:ins w:id="2247" w:author="Katharina Schleidt" w:date="2021-10-27T12:19:00Z"/>
        </w:trPr>
        <w:tc>
          <w:tcPr>
            <w:tcW w:w="3229" w:type="dxa"/>
          </w:tcPr>
          <w:p w14:paraId="3C03F36F" w14:textId="77777777" w:rsidR="009F4EF1" w:rsidRPr="00740AD6" w:rsidRDefault="009F4EF1" w:rsidP="00F93179">
            <w:pPr>
              <w:jc w:val="left"/>
              <w:rPr>
                <w:ins w:id="2248" w:author="Katharina Schleidt" w:date="2021-10-27T12:19:00Z"/>
                <w:sz w:val="20"/>
                <w:szCs w:val="20"/>
              </w:rPr>
            </w:pPr>
            <w:ins w:id="2249" w:author="Katharina Schleidt" w:date="2021-10-27T12:19:00Z">
              <w:r w:rsidRPr="00740AD6">
                <w:rPr>
                  <w:sz w:val="20"/>
                  <w:szCs w:val="20"/>
                </w:rPr>
                <w:t>Basic Observations - Deployment</w:t>
              </w:r>
            </w:ins>
          </w:p>
        </w:tc>
        <w:tc>
          <w:tcPr>
            <w:tcW w:w="3359" w:type="dxa"/>
          </w:tcPr>
          <w:p w14:paraId="7E9EC751" w14:textId="77777777" w:rsidR="009F4EF1" w:rsidRPr="00740AD6" w:rsidRDefault="009F4EF1" w:rsidP="00F93179">
            <w:pPr>
              <w:jc w:val="left"/>
              <w:rPr>
                <w:ins w:id="2250" w:author="Katharina Schleidt" w:date="2021-10-27T12:19:00Z"/>
                <w:sz w:val="20"/>
                <w:szCs w:val="20"/>
              </w:rPr>
            </w:pPr>
            <w:ins w:id="2251" w:author="Katharina Schleidt" w:date="2021-10-27T12:19:00Z">
              <w:r w:rsidRPr="00740AD6">
                <w:rPr>
                  <w:sz w:val="20"/>
                  <w:szCs w:val="20"/>
                </w:rPr>
                <w:t>/conf/obs-basic/Deployment</w:t>
              </w:r>
            </w:ins>
          </w:p>
        </w:tc>
        <w:tc>
          <w:tcPr>
            <w:tcW w:w="3153" w:type="dxa"/>
          </w:tcPr>
          <w:p w14:paraId="2C517CCB" w14:textId="77777777" w:rsidR="009F4EF1" w:rsidRPr="00740AD6" w:rsidRDefault="009F4EF1" w:rsidP="00F93179">
            <w:pPr>
              <w:jc w:val="left"/>
              <w:rPr>
                <w:ins w:id="2252" w:author="Katharina Schleidt" w:date="2021-10-27T12:19:00Z"/>
                <w:sz w:val="20"/>
                <w:szCs w:val="20"/>
              </w:rPr>
            </w:pPr>
            <w:ins w:id="2253" w:author="Katharina Schleidt" w:date="2021-10-27T12:19:00Z">
              <w:r w:rsidRPr="00740AD6">
                <w:rPr>
                  <w:sz w:val="20"/>
                  <w:szCs w:val="20"/>
                </w:rPr>
                <w:t>A.3.2</w:t>
              </w:r>
            </w:ins>
          </w:p>
        </w:tc>
      </w:tr>
      <w:tr w:rsidR="009F4EF1" w:rsidRPr="00740AD6" w14:paraId="37EB0160" w14:textId="77777777" w:rsidTr="00F93179">
        <w:trPr>
          <w:ins w:id="2254" w:author="Katharina Schleidt" w:date="2021-10-27T12:19:00Z"/>
        </w:trPr>
        <w:tc>
          <w:tcPr>
            <w:tcW w:w="3229" w:type="dxa"/>
          </w:tcPr>
          <w:p w14:paraId="598C739E" w14:textId="77777777" w:rsidR="009F4EF1" w:rsidRPr="00740AD6" w:rsidRDefault="009F4EF1" w:rsidP="00F93179">
            <w:pPr>
              <w:jc w:val="left"/>
              <w:rPr>
                <w:ins w:id="2255" w:author="Katharina Schleidt" w:date="2021-10-27T12:19:00Z"/>
                <w:sz w:val="20"/>
                <w:szCs w:val="20"/>
              </w:rPr>
            </w:pPr>
            <w:ins w:id="2256" w:author="Katharina Schleidt" w:date="2021-10-27T12:19:00Z">
              <w:r w:rsidRPr="00740AD6">
                <w:rPr>
                  <w:sz w:val="20"/>
                  <w:szCs w:val="20"/>
                </w:rPr>
                <w:t>Basic Observations - GenericDomainFeature</w:t>
              </w:r>
            </w:ins>
          </w:p>
        </w:tc>
        <w:tc>
          <w:tcPr>
            <w:tcW w:w="3359" w:type="dxa"/>
          </w:tcPr>
          <w:p w14:paraId="7C3C6310" w14:textId="77777777" w:rsidR="009F4EF1" w:rsidRPr="00740AD6" w:rsidRDefault="009F4EF1" w:rsidP="00F93179">
            <w:pPr>
              <w:jc w:val="left"/>
              <w:rPr>
                <w:ins w:id="2257" w:author="Katharina Schleidt" w:date="2021-10-27T12:19:00Z"/>
                <w:sz w:val="20"/>
                <w:szCs w:val="20"/>
              </w:rPr>
            </w:pPr>
            <w:ins w:id="2258" w:author="Katharina Schleidt" w:date="2021-10-27T12:19:00Z">
              <w:r w:rsidRPr="00740AD6">
                <w:rPr>
                  <w:sz w:val="20"/>
                  <w:szCs w:val="20"/>
                </w:rPr>
                <w:t>/conf/obs-basic/GenericDomainFeature</w:t>
              </w:r>
            </w:ins>
          </w:p>
        </w:tc>
        <w:tc>
          <w:tcPr>
            <w:tcW w:w="3153" w:type="dxa"/>
          </w:tcPr>
          <w:p w14:paraId="33B167E1" w14:textId="77777777" w:rsidR="009F4EF1" w:rsidRPr="00740AD6" w:rsidRDefault="009F4EF1" w:rsidP="00F93179">
            <w:pPr>
              <w:jc w:val="left"/>
              <w:rPr>
                <w:ins w:id="2259" w:author="Katharina Schleidt" w:date="2021-10-27T12:19:00Z"/>
                <w:sz w:val="20"/>
                <w:szCs w:val="20"/>
              </w:rPr>
            </w:pPr>
            <w:ins w:id="2260" w:author="Katharina Schleidt" w:date="2021-10-27T12:19:00Z">
              <w:r w:rsidRPr="00740AD6">
                <w:rPr>
                  <w:sz w:val="20"/>
                  <w:szCs w:val="20"/>
                </w:rPr>
                <w:t>A.3.3</w:t>
              </w:r>
            </w:ins>
          </w:p>
        </w:tc>
      </w:tr>
      <w:tr w:rsidR="009F4EF1" w:rsidRPr="00740AD6" w14:paraId="3781E724" w14:textId="77777777" w:rsidTr="00F93179">
        <w:trPr>
          <w:ins w:id="2261" w:author="Katharina Schleidt" w:date="2021-10-27T12:19:00Z"/>
        </w:trPr>
        <w:tc>
          <w:tcPr>
            <w:tcW w:w="3229" w:type="dxa"/>
          </w:tcPr>
          <w:p w14:paraId="4DA08329" w14:textId="77777777" w:rsidR="009F4EF1" w:rsidRPr="00740AD6" w:rsidRDefault="009F4EF1" w:rsidP="00F93179">
            <w:pPr>
              <w:jc w:val="left"/>
              <w:rPr>
                <w:ins w:id="2262" w:author="Katharina Schleidt" w:date="2021-10-27T12:19:00Z"/>
                <w:sz w:val="20"/>
                <w:szCs w:val="20"/>
              </w:rPr>
            </w:pPr>
            <w:ins w:id="2263" w:author="Katharina Schleidt" w:date="2021-10-27T12:19:00Z">
              <w:r w:rsidRPr="00740AD6">
                <w:rPr>
                  <w:sz w:val="20"/>
                  <w:szCs w:val="20"/>
                </w:rPr>
                <w:t>Basic Observations - Host</w:t>
              </w:r>
            </w:ins>
          </w:p>
        </w:tc>
        <w:tc>
          <w:tcPr>
            <w:tcW w:w="3359" w:type="dxa"/>
          </w:tcPr>
          <w:p w14:paraId="21D49A15" w14:textId="77777777" w:rsidR="009F4EF1" w:rsidRPr="00740AD6" w:rsidRDefault="009F4EF1" w:rsidP="00F93179">
            <w:pPr>
              <w:jc w:val="left"/>
              <w:rPr>
                <w:ins w:id="2264" w:author="Katharina Schleidt" w:date="2021-10-27T12:19:00Z"/>
                <w:sz w:val="20"/>
                <w:szCs w:val="20"/>
              </w:rPr>
            </w:pPr>
            <w:ins w:id="2265" w:author="Katharina Schleidt" w:date="2021-10-27T12:19:00Z">
              <w:r w:rsidRPr="00740AD6">
                <w:rPr>
                  <w:sz w:val="20"/>
                  <w:szCs w:val="20"/>
                </w:rPr>
                <w:t>/conf/obs-basic/Host</w:t>
              </w:r>
            </w:ins>
          </w:p>
        </w:tc>
        <w:tc>
          <w:tcPr>
            <w:tcW w:w="3153" w:type="dxa"/>
          </w:tcPr>
          <w:p w14:paraId="7427D777" w14:textId="77777777" w:rsidR="009F4EF1" w:rsidRPr="00740AD6" w:rsidRDefault="009F4EF1" w:rsidP="00F93179">
            <w:pPr>
              <w:jc w:val="left"/>
              <w:rPr>
                <w:ins w:id="2266" w:author="Katharina Schleidt" w:date="2021-10-27T12:19:00Z"/>
                <w:sz w:val="20"/>
                <w:szCs w:val="20"/>
              </w:rPr>
            </w:pPr>
            <w:ins w:id="2267" w:author="Katharina Schleidt" w:date="2021-10-27T12:19:00Z">
              <w:r w:rsidRPr="00740AD6">
                <w:rPr>
                  <w:sz w:val="20"/>
                  <w:szCs w:val="20"/>
                </w:rPr>
                <w:t>A.3.4</w:t>
              </w:r>
            </w:ins>
          </w:p>
        </w:tc>
      </w:tr>
      <w:tr w:rsidR="009F4EF1" w:rsidRPr="00740AD6" w14:paraId="33EA40D8" w14:textId="77777777" w:rsidTr="00F93179">
        <w:trPr>
          <w:ins w:id="2268" w:author="Katharina Schleidt" w:date="2021-10-27T12:19:00Z"/>
        </w:trPr>
        <w:tc>
          <w:tcPr>
            <w:tcW w:w="3229" w:type="dxa"/>
          </w:tcPr>
          <w:p w14:paraId="0D8D341C" w14:textId="77777777" w:rsidR="009F4EF1" w:rsidRPr="00740AD6" w:rsidRDefault="009F4EF1" w:rsidP="00F93179">
            <w:pPr>
              <w:jc w:val="left"/>
              <w:rPr>
                <w:ins w:id="2269" w:author="Katharina Schleidt" w:date="2021-10-27T12:19:00Z"/>
                <w:sz w:val="20"/>
                <w:szCs w:val="20"/>
              </w:rPr>
            </w:pPr>
            <w:ins w:id="2270" w:author="Katharina Schleidt" w:date="2021-10-27T12:19:00Z">
              <w:r w:rsidRPr="00740AD6">
                <w:rPr>
                  <w:sz w:val="20"/>
                  <w:szCs w:val="20"/>
                </w:rPr>
                <w:t>Basic Observations - ObservableProperty</w:t>
              </w:r>
            </w:ins>
          </w:p>
        </w:tc>
        <w:tc>
          <w:tcPr>
            <w:tcW w:w="3359" w:type="dxa"/>
          </w:tcPr>
          <w:p w14:paraId="7D14DC74" w14:textId="77777777" w:rsidR="009F4EF1" w:rsidRPr="00740AD6" w:rsidRDefault="009F4EF1" w:rsidP="00F93179">
            <w:pPr>
              <w:jc w:val="left"/>
              <w:rPr>
                <w:ins w:id="2271" w:author="Katharina Schleidt" w:date="2021-10-27T12:19:00Z"/>
                <w:sz w:val="20"/>
                <w:szCs w:val="20"/>
              </w:rPr>
            </w:pPr>
            <w:ins w:id="2272" w:author="Katharina Schleidt" w:date="2021-10-27T12:19:00Z">
              <w:r w:rsidRPr="00740AD6">
                <w:rPr>
                  <w:sz w:val="20"/>
                  <w:szCs w:val="20"/>
                </w:rPr>
                <w:t>/conf/obs-basic/ObservableProperty</w:t>
              </w:r>
            </w:ins>
          </w:p>
        </w:tc>
        <w:tc>
          <w:tcPr>
            <w:tcW w:w="3153" w:type="dxa"/>
          </w:tcPr>
          <w:p w14:paraId="245A3685" w14:textId="77777777" w:rsidR="009F4EF1" w:rsidRPr="00740AD6" w:rsidRDefault="009F4EF1" w:rsidP="00F93179">
            <w:pPr>
              <w:jc w:val="left"/>
              <w:rPr>
                <w:ins w:id="2273" w:author="Katharina Schleidt" w:date="2021-10-27T12:19:00Z"/>
                <w:sz w:val="20"/>
                <w:szCs w:val="20"/>
              </w:rPr>
            </w:pPr>
            <w:ins w:id="2274" w:author="Katharina Schleidt" w:date="2021-10-27T12:19:00Z">
              <w:r w:rsidRPr="00740AD6">
                <w:rPr>
                  <w:sz w:val="20"/>
                  <w:szCs w:val="20"/>
                </w:rPr>
                <w:t>A.3.5</w:t>
              </w:r>
            </w:ins>
          </w:p>
        </w:tc>
      </w:tr>
      <w:tr w:rsidR="009F4EF1" w:rsidRPr="00740AD6" w14:paraId="05E8D799" w14:textId="77777777" w:rsidTr="00F93179">
        <w:trPr>
          <w:ins w:id="2275" w:author="Katharina Schleidt" w:date="2021-10-27T12:19:00Z"/>
        </w:trPr>
        <w:tc>
          <w:tcPr>
            <w:tcW w:w="3229" w:type="dxa"/>
          </w:tcPr>
          <w:p w14:paraId="3CC65E9C" w14:textId="77777777" w:rsidR="009F4EF1" w:rsidRPr="00740AD6" w:rsidRDefault="009F4EF1" w:rsidP="00F93179">
            <w:pPr>
              <w:jc w:val="left"/>
              <w:rPr>
                <w:ins w:id="2276" w:author="Katharina Schleidt" w:date="2021-10-27T12:19:00Z"/>
                <w:sz w:val="20"/>
                <w:szCs w:val="20"/>
              </w:rPr>
            </w:pPr>
            <w:ins w:id="2277" w:author="Katharina Schleidt" w:date="2021-10-27T12:19:00Z">
              <w:r w:rsidRPr="00740AD6">
                <w:rPr>
                  <w:sz w:val="20"/>
                  <w:szCs w:val="20"/>
                </w:rPr>
                <w:t>Basic Observations - Observation</w:t>
              </w:r>
            </w:ins>
          </w:p>
        </w:tc>
        <w:tc>
          <w:tcPr>
            <w:tcW w:w="3359" w:type="dxa"/>
          </w:tcPr>
          <w:p w14:paraId="21284CBB" w14:textId="77777777" w:rsidR="009F4EF1" w:rsidRPr="00740AD6" w:rsidRDefault="009F4EF1" w:rsidP="00F93179">
            <w:pPr>
              <w:jc w:val="left"/>
              <w:rPr>
                <w:ins w:id="2278" w:author="Katharina Schleidt" w:date="2021-10-27T12:19:00Z"/>
                <w:sz w:val="20"/>
                <w:szCs w:val="20"/>
              </w:rPr>
            </w:pPr>
            <w:ins w:id="2279" w:author="Katharina Schleidt" w:date="2021-10-27T12:19:00Z">
              <w:r w:rsidRPr="00740AD6">
                <w:rPr>
                  <w:sz w:val="20"/>
                  <w:szCs w:val="20"/>
                </w:rPr>
                <w:t>/conf/obs-basic/Observation</w:t>
              </w:r>
            </w:ins>
          </w:p>
        </w:tc>
        <w:tc>
          <w:tcPr>
            <w:tcW w:w="3153" w:type="dxa"/>
          </w:tcPr>
          <w:p w14:paraId="22147568" w14:textId="77777777" w:rsidR="009F4EF1" w:rsidRPr="00740AD6" w:rsidRDefault="009F4EF1" w:rsidP="00F93179">
            <w:pPr>
              <w:jc w:val="left"/>
              <w:rPr>
                <w:ins w:id="2280" w:author="Katharina Schleidt" w:date="2021-10-27T12:19:00Z"/>
                <w:sz w:val="20"/>
                <w:szCs w:val="20"/>
              </w:rPr>
            </w:pPr>
            <w:ins w:id="2281" w:author="Katharina Schleidt" w:date="2021-10-27T12:19:00Z">
              <w:r w:rsidRPr="00740AD6">
                <w:rPr>
                  <w:sz w:val="20"/>
                  <w:szCs w:val="20"/>
                </w:rPr>
                <w:t>A.3.6</w:t>
              </w:r>
            </w:ins>
          </w:p>
        </w:tc>
      </w:tr>
      <w:tr w:rsidR="009F4EF1" w:rsidRPr="00740AD6" w14:paraId="51D7BC43" w14:textId="77777777" w:rsidTr="00F93179">
        <w:trPr>
          <w:ins w:id="2282" w:author="Katharina Schleidt" w:date="2021-10-27T12:19:00Z"/>
        </w:trPr>
        <w:tc>
          <w:tcPr>
            <w:tcW w:w="3229" w:type="dxa"/>
          </w:tcPr>
          <w:p w14:paraId="50A3C0A1" w14:textId="77777777" w:rsidR="009F4EF1" w:rsidRPr="00740AD6" w:rsidRDefault="009F4EF1" w:rsidP="00F93179">
            <w:pPr>
              <w:jc w:val="left"/>
              <w:rPr>
                <w:ins w:id="2283" w:author="Katharina Schleidt" w:date="2021-10-27T12:19:00Z"/>
                <w:sz w:val="20"/>
                <w:szCs w:val="20"/>
              </w:rPr>
            </w:pPr>
            <w:ins w:id="2284" w:author="Katharina Schleidt" w:date="2021-10-27T12:19:00Z">
              <w:r w:rsidRPr="00740AD6">
                <w:rPr>
                  <w:sz w:val="20"/>
                  <w:szCs w:val="20"/>
                </w:rPr>
                <w:t>Basic Observations - ObservationCharacteristics</w:t>
              </w:r>
            </w:ins>
          </w:p>
        </w:tc>
        <w:tc>
          <w:tcPr>
            <w:tcW w:w="3359" w:type="dxa"/>
          </w:tcPr>
          <w:p w14:paraId="3521B53C" w14:textId="77777777" w:rsidR="009F4EF1" w:rsidRPr="00740AD6" w:rsidRDefault="009F4EF1" w:rsidP="00F93179">
            <w:pPr>
              <w:jc w:val="left"/>
              <w:rPr>
                <w:ins w:id="2285" w:author="Katharina Schleidt" w:date="2021-10-27T12:19:00Z"/>
                <w:sz w:val="20"/>
                <w:szCs w:val="20"/>
              </w:rPr>
            </w:pPr>
            <w:ins w:id="2286" w:author="Katharina Schleidt" w:date="2021-10-27T12:19:00Z">
              <w:r w:rsidRPr="00740AD6">
                <w:rPr>
                  <w:sz w:val="20"/>
                  <w:szCs w:val="20"/>
                </w:rPr>
                <w:t>/conf/obs-basic/ObservationCharacteristics</w:t>
              </w:r>
            </w:ins>
          </w:p>
        </w:tc>
        <w:tc>
          <w:tcPr>
            <w:tcW w:w="3153" w:type="dxa"/>
          </w:tcPr>
          <w:p w14:paraId="693282FB" w14:textId="77777777" w:rsidR="009F4EF1" w:rsidRPr="00740AD6" w:rsidRDefault="009F4EF1" w:rsidP="00F93179">
            <w:pPr>
              <w:jc w:val="left"/>
              <w:rPr>
                <w:ins w:id="2287" w:author="Katharina Schleidt" w:date="2021-10-27T12:19:00Z"/>
                <w:sz w:val="20"/>
                <w:szCs w:val="20"/>
              </w:rPr>
            </w:pPr>
            <w:ins w:id="2288" w:author="Katharina Schleidt" w:date="2021-10-27T12:19:00Z">
              <w:r w:rsidRPr="00740AD6">
                <w:rPr>
                  <w:sz w:val="20"/>
                  <w:szCs w:val="20"/>
                </w:rPr>
                <w:t>A.3.7</w:t>
              </w:r>
            </w:ins>
          </w:p>
        </w:tc>
      </w:tr>
      <w:tr w:rsidR="009F4EF1" w:rsidRPr="00740AD6" w14:paraId="4FA36FF2" w14:textId="77777777" w:rsidTr="00F93179">
        <w:trPr>
          <w:ins w:id="2289" w:author="Katharina Schleidt" w:date="2021-10-27T12:19:00Z"/>
        </w:trPr>
        <w:tc>
          <w:tcPr>
            <w:tcW w:w="3229" w:type="dxa"/>
          </w:tcPr>
          <w:p w14:paraId="5C5E3174" w14:textId="77777777" w:rsidR="009F4EF1" w:rsidRPr="00740AD6" w:rsidRDefault="009F4EF1" w:rsidP="00F93179">
            <w:pPr>
              <w:jc w:val="left"/>
              <w:rPr>
                <w:ins w:id="2290" w:author="Katharina Schleidt" w:date="2021-10-27T12:19:00Z"/>
                <w:sz w:val="20"/>
                <w:szCs w:val="20"/>
              </w:rPr>
            </w:pPr>
            <w:ins w:id="2291" w:author="Katharina Schleidt" w:date="2021-10-27T12:19:00Z">
              <w:r w:rsidRPr="00740AD6">
                <w:rPr>
                  <w:sz w:val="20"/>
                  <w:szCs w:val="20"/>
                </w:rPr>
                <w:t>Basic Observations - ObservationCollection</w:t>
              </w:r>
            </w:ins>
          </w:p>
        </w:tc>
        <w:tc>
          <w:tcPr>
            <w:tcW w:w="3359" w:type="dxa"/>
          </w:tcPr>
          <w:p w14:paraId="249C0430" w14:textId="77777777" w:rsidR="009F4EF1" w:rsidRPr="00740AD6" w:rsidRDefault="009F4EF1" w:rsidP="00F93179">
            <w:pPr>
              <w:jc w:val="left"/>
              <w:rPr>
                <w:ins w:id="2292" w:author="Katharina Schleidt" w:date="2021-10-27T12:19:00Z"/>
                <w:sz w:val="20"/>
                <w:szCs w:val="20"/>
              </w:rPr>
            </w:pPr>
            <w:ins w:id="2293" w:author="Katharina Schleidt" w:date="2021-10-27T12:19:00Z">
              <w:r w:rsidRPr="00740AD6">
                <w:rPr>
                  <w:sz w:val="20"/>
                  <w:szCs w:val="20"/>
                </w:rPr>
                <w:t>/conf/obs-basic/ObservationCollection</w:t>
              </w:r>
            </w:ins>
          </w:p>
        </w:tc>
        <w:tc>
          <w:tcPr>
            <w:tcW w:w="3153" w:type="dxa"/>
          </w:tcPr>
          <w:p w14:paraId="10595F23" w14:textId="77777777" w:rsidR="009F4EF1" w:rsidRPr="00740AD6" w:rsidRDefault="009F4EF1" w:rsidP="00F93179">
            <w:pPr>
              <w:jc w:val="left"/>
              <w:rPr>
                <w:ins w:id="2294" w:author="Katharina Schleidt" w:date="2021-10-27T12:19:00Z"/>
                <w:sz w:val="20"/>
                <w:szCs w:val="20"/>
              </w:rPr>
            </w:pPr>
            <w:ins w:id="2295" w:author="Katharina Schleidt" w:date="2021-10-27T12:19:00Z">
              <w:r w:rsidRPr="00740AD6">
                <w:rPr>
                  <w:sz w:val="20"/>
                  <w:szCs w:val="20"/>
                </w:rPr>
                <w:t>A.3.8</w:t>
              </w:r>
            </w:ins>
          </w:p>
        </w:tc>
      </w:tr>
      <w:tr w:rsidR="009F4EF1" w:rsidRPr="00740AD6" w14:paraId="6F92CEDF" w14:textId="77777777" w:rsidTr="00F93179">
        <w:trPr>
          <w:ins w:id="2296" w:author="Katharina Schleidt" w:date="2021-10-27T12:19:00Z"/>
        </w:trPr>
        <w:tc>
          <w:tcPr>
            <w:tcW w:w="3229" w:type="dxa"/>
          </w:tcPr>
          <w:p w14:paraId="4C0A7386" w14:textId="77777777" w:rsidR="009F4EF1" w:rsidRPr="00740AD6" w:rsidRDefault="009F4EF1" w:rsidP="00F93179">
            <w:pPr>
              <w:jc w:val="left"/>
              <w:rPr>
                <w:ins w:id="2297" w:author="Katharina Schleidt" w:date="2021-10-27T12:19:00Z"/>
                <w:sz w:val="20"/>
                <w:szCs w:val="20"/>
              </w:rPr>
            </w:pPr>
            <w:ins w:id="2298" w:author="Katharina Schleidt" w:date="2021-10-27T12:19:00Z">
              <w:r w:rsidRPr="00740AD6">
                <w:rPr>
                  <w:sz w:val="20"/>
                  <w:szCs w:val="20"/>
                </w:rPr>
                <w:t>Basic Observations - Observer</w:t>
              </w:r>
            </w:ins>
          </w:p>
        </w:tc>
        <w:tc>
          <w:tcPr>
            <w:tcW w:w="3359" w:type="dxa"/>
          </w:tcPr>
          <w:p w14:paraId="47FEC900" w14:textId="77777777" w:rsidR="009F4EF1" w:rsidRPr="00740AD6" w:rsidRDefault="009F4EF1" w:rsidP="00F93179">
            <w:pPr>
              <w:jc w:val="left"/>
              <w:rPr>
                <w:ins w:id="2299" w:author="Katharina Schleidt" w:date="2021-10-27T12:19:00Z"/>
                <w:sz w:val="20"/>
                <w:szCs w:val="20"/>
              </w:rPr>
            </w:pPr>
            <w:ins w:id="2300" w:author="Katharina Schleidt" w:date="2021-10-27T12:19:00Z">
              <w:r w:rsidRPr="00740AD6">
                <w:rPr>
                  <w:sz w:val="20"/>
                  <w:szCs w:val="20"/>
                </w:rPr>
                <w:t>/conf/obs-basic/Observer</w:t>
              </w:r>
            </w:ins>
          </w:p>
        </w:tc>
        <w:tc>
          <w:tcPr>
            <w:tcW w:w="3153" w:type="dxa"/>
          </w:tcPr>
          <w:p w14:paraId="1471DF5E" w14:textId="77777777" w:rsidR="009F4EF1" w:rsidRPr="00740AD6" w:rsidRDefault="009F4EF1" w:rsidP="00F93179">
            <w:pPr>
              <w:jc w:val="left"/>
              <w:rPr>
                <w:ins w:id="2301" w:author="Katharina Schleidt" w:date="2021-10-27T12:19:00Z"/>
                <w:sz w:val="20"/>
                <w:szCs w:val="20"/>
              </w:rPr>
            </w:pPr>
            <w:ins w:id="2302" w:author="Katharina Schleidt" w:date="2021-10-27T12:19:00Z">
              <w:r w:rsidRPr="00740AD6">
                <w:rPr>
                  <w:sz w:val="20"/>
                  <w:szCs w:val="20"/>
                </w:rPr>
                <w:t>A.3.9</w:t>
              </w:r>
            </w:ins>
          </w:p>
        </w:tc>
      </w:tr>
      <w:tr w:rsidR="009F4EF1" w:rsidRPr="00740AD6" w14:paraId="725DDA43" w14:textId="77777777" w:rsidTr="00F93179">
        <w:trPr>
          <w:ins w:id="2303" w:author="Katharina Schleidt" w:date="2021-10-27T12:19:00Z"/>
        </w:trPr>
        <w:tc>
          <w:tcPr>
            <w:tcW w:w="3229" w:type="dxa"/>
          </w:tcPr>
          <w:p w14:paraId="6E1723EA" w14:textId="77777777" w:rsidR="009F4EF1" w:rsidRPr="00740AD6" w:rsidRDefault="009F4EF1" w:rsidP="00F93179">
            <w:pPr>
              <w:jc w:val="left"/>
              <w:rPr>
                <w:ins w:id="2304" w:author="Katharina Schleidt" w:date="2021-10-27T12:19:00Z"/>
                <w:sz w:val="20"/>
                <w:szCs w:val="20"/>
              </w:rPr>
            </w:pPr>
            <w:ins w:id="2305" w:author="Katharina Schleidt" w:date="2021-10-27T12:19:00Z">
              <w:r w:rsidRPr="00740AD6">
                <w:rPr>
                  <w:sz w:val="20"/>
                  <w:szCs w:val="20"/>
                </w:rPr>
                <w:lastRenderedPageBreak/>
                <w:t>Basic Observations - ObservingCapability</w:t>
              </w:r>
            </w:ins>
          </w:p>
        </w:tc>
        <w:tc>
          <w:tcPr>
            <w:tcW w:w="3359" w:type="dxa"/>
          </w:tcPr>
          <w:p w14:paraId="08C9BF39" w14:textId="77777777" w:rsidR="009F4EF1" w:rsidRPr="00740AD6" w:rsidRDefault="009F4EF1" w:rsidP="00F93179">
            <w:pPr>
              <w:jc w:val="left"/>
              <w:rPr>
                <w:ins w:id="2306" w:author="Katharina Schleidt" w:date="2021-10-27T12:19:00Z"/>
                <w:sz w:val="20"/>
                <w:szCs w:val="20"/>
              </w:rPr>
            </w:pPr>
            <w:ins w:id="2307" w:author="Katharina Schleidt" w:date="2021-10-27T12:19:00Z">
              <w:r w:rsidRPr="00740AD6">
                <w:rPr>
                  <w:sz w:val="20"/>
                  <w:szCs w:val="20"/>
                </w:rPr>
                <w:t>/conf/obs-basic/ObservingCapability</w:t>
              </w:r>
            </w:ins>
          </w:p>
        </w:tc>
        <w:tc>
          <w:tcPr>
            <w:tcW w:w="3153" w:type="dxa"/>
          </w:tcPr>
          <w:p w14:paraId="3EB9A0E2" w14:textId="77777777" w:rsidR="009F4EF1" w:rsidRPr="00740AD6" w:rsidRDefault="009F4EF1" w:rsidP="00F93179">
            <w:pPr>
              <w:jc w:val="left"/>
              <w:rPr>
                <w:ins w:id="2308" w:author="Katharina Schleidt" w:date="2021-10-27T12:19:00Z"/>
                <w:sz w:val="20"/>
                <w:szCs w:val="20"/>
              </w:rPr>
            </w:pPr>
            <w:ins w:id="2309" w:author="Katharina Schleidt" w:date="2021-10-27T12:19:00Z">
              <w:r w:rsidRPr="00740AD6">
                <w:rPr>
                  <w:sz w:val="20"/>
                  <w:szCs w:val="20"/>
                </w:rPr>
                <w:t>A.3.10</w:t>
              </w:r>
            </w:ins>
          </w:p>
        </w:tc>
      </w:tr>
      <w:tr w:rsidR="009F4EF1" w:rsidRPr="00740AD6" w14:paraId="0B340FC9" w14:textId="77777777" w:rsidTr="00F93179">
        <w:trPr>
          <w:ins w:id="2310" w:author="Katharina Schleidt" w:date="2021-10-27T12:19:00Z"/>
        </w:trPr>
        <w:tc>
          <w:tcPr>
            <w:tcW w:w="3229" w:type="dxa"/>
          </w:tcPr>
          <w:p w14:paraId="158B2637" w14:textId="77777777" w:rsidR="009F4EF1" w:rsidRPr="00740AD6" w:rsidRDefault="009F4EF1" w:rsidP="00F93179">
            <w:pPr>
              <w:jc w:val="left"/>
              <w:rPr>
                <w:ins w:id="2311" w:author="Katharina Schleidt" w:date="2021-10-27T12:19:00Z"/>
                <w:sz w:val="20"/>
                <w:szCs w:val="20"/>
              </w:rPr>
            </w:pPr>
            <w:ins w:id="2312" w:author="Katharina Schleidt" w:date="2021-10-27T12:19:00Z">
              <w:r w:rsidRPr="00740AD6">
                <w:rPr>
                  <w:sz w:val="20"/>
                  <w:szCs w:val="20"/>
                </w:rPr>
                <w:t>Basic Observations - ObservingProcedure</w:t>
              </w:r>
            </w:ins>
          </w:p>
        </w:tc>
        <w:tc>
          <w:tcPr>
            <w:tcW w:w="3359" w:type="dxa"/>
          </w:tcPr>
          <w:p w14:paraId="1645D8C9" w14:textId="77777777" w:rsidR="009F4EF1" w:rsidRPr="00740AD6" w:rsidRDefault="009F4EF1" w:rsidP="00F93179">
            <w:pPr>
              <w:jc w:val="left"/>
              <w:rPr>
                <w:ins w:id="2313" w:author="Katharina Schleidt" w:date="2021-10-27T12:19:00Z"/>
                <w:sz w:val="20"/>
                <w:szCs w:val="20"/>
              </w:rPr>
            </w:pPr>
            <w:ins w:id="2314" w:author="Katharina Schleidt" w:date="2021-10-27T12:19:00Z">
              <w:r w:rsidRPr="00740AD6">
                <w:rPr>
                  <w:sz w:val="20"/>
                  <w:szCs w:val="20"/>
                </w:rPr>
                <w:t>/conf/obs-basic/ObservingProcedure</w:t>
              </w:r>
            </w:ins>
          </w:p>
        </w:tc>
        <w:tc>
          <w:tcPr>
            <w:tcW w:w="3153" w:type="dxa"/>
          </w:tcPr>
          <w:p w14:paraId="109A5178" w14:textId="77777777" w:rsidR="009F4EF1" w:rsidRPr="00740AD6" w:rsidRDefault="009F4EF1" w:rsidP="00F93179">
            <w:pPr>
              <w:jc w:val="left"/>
              <w:rPr>
                <w:ins w:id="2315" w:author="Katharina Schleidt" w:date="2021-10-27T12:19:00Z"/>
                <w:sz w:val="20"/>
                <w:szCs w:val="20"/>
              </w:rPr>
            </w:pPr>
            <w:ins w:id="2316" w:author="Katharina Schleidt" w:date="2021-10-27T12:19:00Z">
              <w:r w:rsidRPr="00740AD6">
                <w:rPr>
                  <w:sz w:val="20"/>
                  <w:szCs w:val="20"/>
                </w:rPr>
                <w:t>A.3.11</w:t>
              </w:r>
            </w:ins>
          </w:p>
        </w:tc>
      </w:tr>
    </w:tbl>
    <w:p w14:paraId="674E456B" w14:textId="77777777" w:rsidR="009F4EF1" w:rsidRDefault="009F4EF1" w:rsidP="009F4EF1">
      <w:pPr>
        <w:rPr>
          <w:ins w:id="2317" w:author="Katharina Schleidt" w:date="2021-10-27T12:19:00Z"/>
          <w:lang w:eastAsia="ja-JP"/>
        </w:rPr>
      </w:pPr>
    </w:p>
    <w:p w14:paraId="40CA0AF0" w14:textId="36A8185A" w:rsidR="009F4EF1" w:rsidRPr="00A5522C" w:rsidRDefault="009F4EF1" w:rsidP="009F4EF1">
      <w:pPr>
        <w:jc w:val="center"/>
        <w:rPr>
          <w:ins w:id="2318" w:author="Katharina Schleidt" w:date="2021-10-27T12:19:00Z"/>
          <w:b/>
          <w:bCs/>
          <w:sz w:val="20"/>
          <w:szCs w:val="20"/>
        </w:rPr>
      </w:pPr>
      <w:ins w:id="2319" w:author="Katharina Schleidt" w:date="2021-10-27T12:19:00Z">
        <w:r w:rsidRPr="00A5522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20" w:author="Ilkka Rinne" w:date="2021-10-27T15:26:00Z">
        <w:r w:rsidR="00814BB2">
          <w:rPr>
            <w:b/>
            <w:bCs/>
            <w:noProof/>
            <w:sz w:val="20"/>
            <w:szCs w:val="20"/>
          </w:rPr>
          <w:t>4</w:t>
        </w:r>
      </w:ins>
      <w:ins w:id="2321" w:author="Katharina Schleidt" w:date="2021-10-27T12:19:00Z">
        <w:r>
          <w:rPr>
            <w:b/>
            <w:bCs/>
            <w:sz w:val="20"/>
            <w:szCs w:val="20"/>
          </w:rPr>
          <w:fldChar w:fldCharType="end"/>
        </w:r>
        <w:r w:rsidRPr="00A5522C">
          <w:rPr>
            <w:b/>
            <w:bCs/>
            <w:sz w:val="20"/>
            <w:szCs w:val="20"/>
          </w:rPr>
          <w:t xml:space="preserve"> — Conceptual Sample schema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2EC74CAC" w14:textId="77777777" w:rsidTr="00F93179">
        <w:trPr>
          <w:ins w:id="2322" w:author="Katharina Schleidt" w:date="2021-10-27T12:19:00Z"/>
        </w:trPr>
        <w:tc>
          <w:tcPr>
            <w:tcW w:w="3229" w:type="dxa"/>
          </w:tcPr>
          <w:p w14:paraId="221276B3" w14:textId="77777777" w:rsidR="009F4EF1" w:rsidRPr="00740AD6" w:rsidRDefault="009F4EF1" w:rsidP="00F93179">
            <w:pPr>
              <w:jc w:val="left"/>
              <w:rPr>
                <w:ins w:id="2323" w:author="Katharina Schleidt" w:date="2021-10-27T12:19:00Z"/>
                <w:b/>
                <w:bCs/>
                <w:sz w:val="20"/>
                <w:szCs w:val="20"/>
              </w:rPr>
            </w:pPr>
            <w:ins w:id="2324" w:author="Katharina Schleidt" w:date="2021-10-27T12:19:00Z">
              <w:r w:rsidRPr="00740AD6">
                <w:rPr>
                  <w:b/>
                  <w:bCs/>
                  <w:sz w:val="20"/>
                  <w:szCs w:val="20"/>
                </w:rPr>
                <w:t>Conformance class</w:t>
              </w:r>
            </w:ins>
          </w:p>
        </w:tc>
        <w:tc>
          <w:tcPr>
            <w:tcW w:w="3359" w:type="dxa"/>
          </w:tcPr>
          <w:p w14:paraId="39607EE1" w14:textId="77777777" w:rsidR="009F4EF1" w:rsidRPr="00740AD6" w:rsidRDefault="009F4EF1" w:rsidP="00F93179">
            <w:pPr>
              <w:jc w:val="left"/>
              <w:rPr>
                <w:ins w:id="2325" w:author="Katharina Schleidt" w:date="2021-10-27T12:19:00Z"/>
                <w:b/>
                <w:bCs/>
                <w:sz w:val="20"/>
                <w:szCs w:val="20"/>
              </w:rPr>
            </w:pPr>
            <w:ins w:id="2326" w:author="Katharina Schleidt" w:date="2021-10-27T12:19:00Z">
              <w:r w:rsidRPr="00740AD6">
                <w:rPr>
                  <w:b/>
                  <w:bCs/>
                  <w:sz w:val="20"/>
                  <w:szCs w:val="20"/>
                </w:rPr>
                <w:t>Identifier</w:t>
              </w:r>
            </w:ins>
          </w:p>
        </w:tc>
        <w:tc>
          <w:tcPr>
            <w:tcW w:w="3153" w:type="dxa"/>
          </w:tcPr>
          <w:p w14:paraId="45F04D03" w14:textId="77777777" w:rsidR="009F4EF1" w:rsidRPr="00740AD6" w:rsidRDefault="009F4EF1" w:rsidP="00F93179">
            <w:pPr>
              <w:jc w:val="left"/>
              <w:rPr>
                <w:ins w:id="2327" w:author="Katharina Schleidt" w:date="2021-10-27T12:19:00Z"/>
                <w:b/>
                <w:bCs/>
                <w:sz w:val="20"/>
                <w:szCs w:val="20"/>
              </w:rPr>
            </w:pPr>
            <w:ins w:id="2328" w:author="Katharina Schleidt" w:date="2021-10-27T12:19:00Z">
              <w:r w:rsidRPr="00740AD6">
                <w:rPr>
                  <w:b/>
                  <w:bCs/>
                  <w:sz w:val="20"/>
                  <w:szCs w:val="20"/>
                </w:rPr>
                <w:t>Annex A clause</w:t>
              </w:r>
            </w:ins>
          </w:p>
        </w:tc>
      </w:tr>
      <w:tr w:rsidR="009F4EF1" w:rsidRPr="00740AD6" w14:paraId="5772DF36" w14:textId="77777777" w:rsidTr="00F93179">
        <w:trPr>
          <w:ins w:id="2329" w:author="Katharina Schleidt" w:date="2021-10-27T12:19:00Z"/>
        </w:trPr>
        <w:tc>
          <w:tcPr>
            <w:tcW w:w="3229" w:type="dxa"/>
          </w:tcPr>
          <w:p w14:paraId="2ED5417F" w14:textId="77777777" w:rsidR="009F4EF1" w:rsidRPr="00740AD6" w:rsidRDefault="009F4EF1" w:rsidP="00F93179">
            <w:pPr>
              <w:jc w:val="left"/>
              <w:rPr>
                <w:ins w:id="2330" w:author="Katharina Schleidt" w:date="2021-10-27T12:19:00Z"/>
                <w:sz w:val="20"/>
                <w:szCs w:val="20"/>
              </w:rPr>
            </w:pPr>
            <w:ins w:id="2331" w:author="Katharina Schleidt" w:date="2021-10-27T12:19:00Z">
              <w:r w:rsidRPr="006C1E19">
                <w:rPr>
                  <w:sz w:val="20"/>
                  <w:szCs w:val="20"/>
                </w:rPr>
                <w:t>Conceptual Sample schema package</w:t>
              </w:r>
            </w:ins>
          </w:p>
        </w:tc>
        <w:tc>
          <w:tcPr>
            <w:tcW w:w="3359" w:type="dxa"/>
          </w:tcPr>
          <w:p w14:paraId="463E64E7" w14:textId="77777777" w:rsidR="009F4EF1" w:rsidRPr="00740AD6" w:rsidRDefault="009F4EF1" w:rsidP="00F93179">
            <w:pPr>
              <w:jc w:val="left"/>
              <w:rPr>
                <w:ins w:id="2332" w:author="Katharina Schleidt" w:date="2021-10-27T12:19:00Z"/>
                <w:sz w:val="20"/>
                <w:szCs w:val="20"/>
              </w:rPr>
            </w:pPr>
            <w:ins w:id="2333" w:author="Katharina Schleidt" w:date="2021-10-27T12:19:00Z">
              <w:r w:rsidRPr="006C1E19">
                <w:rPr>
                  <w:sz w:val="20"/>
                  <w:szCs w:val="20"/>
                </w:rPr>
                <w:t>/conf/sam-cpt</w:t>
              </w:r>
            </w:ins>
          </w:p>
        </w:tc>
        <w:tc>
          <w:tcPr>
            <w:tcW w:w="3153" w:type="dxa"/>
          </w:tcPr>
          <w:p w14:paraId="62B1BB7F" w14:textId="77777777" w:rsidR="009F4EF1" w:rsidRPr="00740AD6" w:rsidRDefault="009F4EF1" w:rsidP="00F93179">
            <w:pPr>
              <w:jc w:val="left"/>
              <w:rPr>
                <w:ins w:id="2334" w:author="Katharina Schleidt" w:date="2021-10-27T12:19:00Z"/>
                <w:sz w:val="20"/>
                <w:szCs w:val="20"/>
              </w:rPr>
            </w:pPr>
            <w:ins w:id="2335" w:author="Katharina Schleidt" w:date="2021-10-27T12:19:00Z">
              <w:r w:rsidRPr="00740AD6">
                <w:rPr>
                  <w:sz w:val="20"/>
                  <w:szCs w:val="20"/>
                </w:rPr>
                <w:t>A.</w:t>
              </w:r>
              <w:r>
                <w:rPr>
                  <w:sz w:val="20"/>
                  <w:szCs w:val="20"/>
                </w:rPr>
                <w:t>4</w:t>
              </w:r>
              <w:r w:rsidRPr="00740AD6">
                <w:rPr>
                  <w:sz w:val="20"/>
                  <w:szCs w:val="20"/>
                </w:rPr>
                <w:t>.1</w:t>
              </w:r>
            </w:ins>
          </w:p>
        </w:tc>
      </w:tr>
      <w:tr w:rsidR="009F4EF1" w:rsidRPr="00740AD6" w14:paraId="2EC838C8" w14:textId="77777777" w:rsidTr="00F93179">
        <w:trPr>
          <w:ins w:id="2336" w:author="Katharina Schleidt" w:date="2021-10-27T12:19:00Z"/>
        </w:trPr>
        <w:tc>
          <w:tcPr>
            <w:tcW w:w="3229" w:type="dxa"/>
          </w:tcPr>
          <w:p w14:paraId="6CE9FFEB" w14:textId="77777777" w:rsidR="009F4EF1" w:rsidRPr="00740AD6" w:rsidRDefault="009F4EF1" w:rsidP="00F93179">
            <w:pPr>
              <w:jc w:val="left"/>
              <w:rPr>
                <w:ins w:id="2337" w:author="Katharina Schleidt" w:date="2021-10-27T12:19:00Z"/>
                <w:sz w:val="20"/>
                <w:szCs w:val="20"/>
              </w:rPr>
            </w:pPr>
            <w:ins w:id="2338" w:author="Katharina Schleidt" w:date="2021-10-27T12:19:00Z">
              <w:r w:rsidRPr="006C1E19">
                <w:rPr>
                  <w:sz w:val="20"/>
                  <w:szCs w:val="20"/>
                </w:rPr>
                <w:t>Conceptual Sample - PreparationProcedure</w:t>
              </w:r>
            </w:ins>
          </w:p>
        </w:tc>
        <w:tc>
          <w:tcPr>
            <w:tcW w:w="3359" w:type="dxa"/>
          </w:tcPr>
          <w:p w14:paraId="680BCA63" w14:textId="77777777" w:rsidR="009F4EF1" w:rsidRPr="00740AD6" w:rsidRDefault="009F4EF1" w:rsidP="00F93179">
            <w:pPr>
              <w:jc w:val="left"/>
              <w:rPr>
                <w:ins w:id="2339" w:author="Katharina Schleidt" w:date="2021-10-27T12:19:00Z"/>
                <w:sz w:val="20"/>
                <w:szCs w:val="20"/>
              </w:rPr>
            </w:pPr>
            <w:ins w:id="2340" w:author="Katharina Schleidt" w:date="2021-10-27T12:19:00Z">
              <w:r w:rsidRPr="006C1E19">
                <w:rPr>
                  <w:sz w:val="20"/>
                  <w:szCs w:val="20"/>
                </w:rPr>
                <w:t>/conf/sam-cpt/PreparationProcedure</w:t>
              </w:r>
            </w:ins>
          </w:p>
        </w:tc>
        <w:tc>
          <w:tcPr>
            <w:tcW w:w="3153" w:type="dxa"/>
          </w:tcPr>
          <w:p w14:paraId="27602716" w14:textId="77777777" w:rsidR="009F4EF1" w:rsidRPr="00740AD6" w:rsidRDefault="009F4EF1" w:rsidP="00F93179">
            <w:pPr>
              <w:jc w:val="left"/>
              <w:rPr>
                <w:ins w:id="2341" w:author="Katharina Schleidt" w:date="2021-10-27T12:19:00Z"/>
                <w:sz w:val="20"/>
                <w:szCs w:val="20"/>
              </w:rPr>
            </w:pPr>
            <w:ins w:id="2342" w:author="Katharina Schleidt" w:date="2021-10-27T12:19:00Z">
              <w:r w:rsidRPr="00740AD6">
                <w:rPr>
                  <w:sz w:val="20"/>
                  <w:szCs w:val="20"/>
                </w:rPr>
                <w:t>A.</w:t>
              </w:r>
              <w:r>
                <w:rPr>
                  <w:sz w:val="20"/>
                  <w:szCs w:val="20"/>
                </w:rPr>
                <w:t>4</w:t>
              </w:r>
              <w:r w:rsidRPr="00740AD6">
                <w:rPr>
                  <w:sz w:val="20"/>
                  <w:szCs w:val="20"/>
                </w:rPr>
                <w:t>.2</w:t>
              </w:r>
            </w:ins>
          </w:p>
        </w:tc>
      </w:tr>
      <w:tr w:rsidR="009F4EF1" w:rsidRPr="00740AD6" w14:paraId="17D5F226" w14:textId="77777777" w:rsidTr="00F93179">
        <w:trPr>
          <w:ins w:id="2343" w:author="Katharina Schleidt" w:date="2021-10-27T12:19:00Z"/>
        </w:trPr>
        <w:tc>
          <w:tcPr>
            <w:tcW w:w="3229" w:type="dxa"/>
          </w:tcPr>
          <w:p w14:paraId="52371690" w14:textId="77777777" w:rsidR="009F4EF1" w:rsidRPr="00740AD6" w:rsidRDefault="009F4EF1" w:rsidP="00F93179">
            <w:pPr>
              <w:jc w:val="left"/>
              <w:rPr>
                <w:ins w:id="2344" w:author="Katharina Schleidt" w:date="2021-10-27T12:19:00Z"/>
                <w:sz w:val="20"/>
                <w:szCs w:val="20"/>
              </w:rPr>
            </w:pPr>
            <w:ins w:id="2345" w:author="Katharina Schleidt" w:date="2021-10-27T12:19:00Z">
              <w:r w:rsidRPr="006C1E19">
                <w:rPr>
                  <w:sz w:val="20"/>
                  <w:szCs w:val="20"/>
                </w:rPr>
                <w:t>Conceptual Sample - PreparationStep</w:t>
              </w:r>
            </w:ins>
          </w:p>
        </w:tc>
        <w:tc>
          <w:tcPr>
            <w:tcW w:w="3359" w:type="dxa"/>
          </w:tcPr>
          <w:p w14:paraId="26697E36" w14:textId="77777777" w:rsidR="009F4EF1" w:rsidRPr="00740AD6" w:rsidRDefault="009F4EF1" w:rsidP="00F93179">
            <w:pPr>
              <w:jc w:val="left"/>
              <w:rPr>
                <w:ins w:id="2346" w:author="Katharina Schleidt" w:date="2021-10-27T12:19:00Z"/>
                <w:sz w:val="20"/>
                <w:szCs w:val="20"/>
              </w:rPr>
            </w:pPr>
            <w:ins w:id="2347" w:author="Katharina Schleidt" w:date="2021-10-27T12:19:00Z">
              <w:r w:rsidRPr="006C1E19">
                <w:rPr>
                  <w:sz w:val="20"/>
                  <w:szCs w:val="20"/>
                </w:rPr>
                <w:t>/conf/sam-cpt/PreparationStep</w:t>
              </w:r>
            </w:ins>
          </w:p>
        </w:tc>
        <w:tc>
          <w:tcPr>
            <w:tcW w:w="3153" w:type="dxa"/>
          </w:tcPr>
          <w:p w14:paraId="381BA6AC" w14:textId="77777777" w:rsidR="009F4EF1" w:rsidRPr="00740AD6" w:rsidRDefault="009F4EF1" w:rsidP="00F93179">
            <w:pPr>
              <w:jc w:val="left"/>
              <w:rPr>
                <w:ins w:id="2348" w:author="Katharina Schleidt" w:date="2021-10-27T12:19:00Z"/>
                <w:sz w:val="20"/>
                <w:szCs w:val="20"/>
              </w:rPr>
            </w:pPr>
            <w:ins w:id="2349" w:author="Katharina Schleidt" w:date="2021-10-27T12:19:00Z">
              <w:r w:rsidRPr="00740AD6">
                <w:rPr>
                  <w:sz w:val="20"/>
                  <w:szCs w:val="20"/>
                </w:rPr>
                <w:t>A.</w:t>
              </w:r>
              <w:r>
                <w:rPr>
                  <w:sz w:val="20"/>
                  <w:szCs w:val="20"/>
                </w:rPr>
                <w:t>4</w:t>
              </w:r>
              <w:r w:rsidRPr="00740AD6">
                <w:rPr>
                  <w:sz w:val="20"/>
                  <w:szCs w:val="20"/>
                </w:rPr>
                <w:t>.3</w:t>
              </w:r>
            </w:ins>
          </w:p>
        </w:tc>
      </w:tr>
      <w:tr w:rsidR="009F4EF1" w:rsidRPr="00740AD6" w14:paraId="36CA2D47" w14:textId="77777777" w:rsidTr="00F93179">
        <w:trPr>
          <w:ins w:id="2350" w:author="Katharina Schleidt" w:date="2021-10-27T12:19:00Z"/>
        </w:trPr>
        <w:tc>
          <w:tcPr>
            <w:tcW w:w="3229" w:type="dxa"/>
          </w:tcPr>
          <w:p w14:paraId="05B7513C" w14:textId="77777777" w:rsidR="009F4EF1" w:rsidRPr="00740AD6" w:rsidRDefault="009F4EF1" w:rsidP="00F93179">
            <w:pPr>
              <w:jc w:val="left"/>
              <w:rPr>
                <w:ins w:id="2351" w:author="Katharina Schleidt" w:date="2021-10-27T12:19:00Z"/>
                <w:sz w:val="20"/>
                <w:szCs w:val="20"/>
              </w:rPr>
            </w:pPr>
            <w:ins w:id="2352" w:author="Katharina Schleidt" w:date="2021-10-27T12:19:00Z">
              <w:r w:rsidRPr="006C1E19">
                <w:rPr>
                  <w:sz w:val="20"/>
                  <w:szCs w:val="20"/>
                </w:rPr>
                <w:t>Conceptual Sample - Sample</w:t>
              </w:r>
            </w:ins>
          </w:p>
        </w:tc>
        <w:tc>
          <w:tcPr>
            <w:tcW w:w="3359" w:type="dxa"/>
          </w:tcPr>
          <w:p w14:paraId="64B40B77" w14:textId="77777777" w:rsidR="009F4EF1" w:rsidRPr="00740AD6" w:rsidRDefault="009F4EF1" w:rsidP="00F93179">
            <w:pPr>
              <w:jc w:val="left"/>
              <w:rPr>
                <w:ins w:id="2353" w:author="Katharina Schleidt" w:date="2021-10-27T12:19:00Z"/>
                <w:sz w:val="20"/>
                <w:szCs w:val="20"/>
              </w:rPr>
            </w:pPr>
            <w:ins w:id="2354" w:author="Katharina Schleidt" w:date="2021-10-27T12:19:00Z">
              <w:r w:rsidRPr="006C1E19">
                <w:rPr>
                  <w:sz w:val="20"/>
                  <w:szCs w:val="20"/>
                </w:rPr>
                <w:t>/conf/sam-cpt/Sample</w:t>
              </w:r>
            </w:ins>
          </w:p>
        </w:tc>
        <w:tc>
          <w:tcPr>
            <w:tcW w:w="3153" w:type="dxa"/>
          </w:tcPr>
          <w:p w14:paraId="6A28B58F" w14:textId="77777777" w:rsidR="009F4EF1" w:rsidRPr="00740AD6" w:rsidRDefault="009F4EF1" w:rsidP="00F93179">
            <w:pPr>
              <w:jc w:val="left"/>
              <w:rPr>
                <w:ins w:id="2355" w:author="Katharina Schleidt" w:date="2021-10-27T12:19:00Z"/>
                <w:sz w:val="20"/>
                <w:szCs w:val="20"/>
              </w:rPr>
            </w:pPr>
            <w:ins w:id="2356" w:author="Katharina Schleidt" w:date="2021-10-27T12:19:00Z">
              <w:r w:rsidRPr="00740AD6">
                <w:rPr>
                  <w:sz w:val="20"/>
                  <w:szCs w:val="20"/>
                </w:rPr>
                <w:t>A.</w:t>
              </w:r>
              <w:r>
                <w:rPr>
                  <w:sz w:val="20"/>
                  <w:szCs w:val="20"/>
                </w:rPr>
                <w:t>4</w:t>
              </w:r>
              <w:r w:rsidRPr="00740AD6">
                <w:rPr>
                  <w:sz w:val="20"/>
                  <w:szCs w:val="20"/>
                </w:rPr>
                <w:t>.4</w:t>
              </w:r>
            </w:ins>
          </w:p>
        </w:tc>
      </w:tr>
      <w:tr w:rsidR="009F4EF1" w:rsidRPr="00740AD6" w14:paraId="2F087650" w14:textId="77777777" w:rsidTr="00F93179">
        <w:trPr>
          <w:ins w:id="2357" w:author="Katharina Schleidt" w:date="2021-10-27T12:19:00Z"/>
        </w:trPr>
        <w:tc>
          <w:tcPr>
            <w:tcW w:w="3229" w:type="dxa"/>
          </w:tcPr>
          <w:p w14:paraId="0537E014" w14:textId="77777777" w:rsidR="009F4EF1" w:rsidRPr="00740AD6" w:rsidRDefault="009F4EF1" w:rsidP="00F93179">
            <w:pPr>
              <w:jc w:val="left"/>
              <w:rPr>
                <w:ins w:id="2358" w:author="Katharina Schleidt" w:date="2021-10-27T12:19:00Z"/>
                <w:sz w:val="20"/>
                <w:szCs w:val="20"/>
              </w:rPr>
            </w:pPr>
            <w:ins w:id="2359" w:author="Katharina Schleidt" w:date="2021-10-27T12:19:00Z">
              <w:r w:rsidRPr="006C1E19">
                <w:rPr>
                  <w:sz w:val="20"/>
                  <w:szCs w:val="20"/>
                </w:rPr>
                <w:t>Conceptual Sample - Sampler</w:t>
              </w:r>
            </w:ins>
          </w:p>
        </w:tc>
        <w:tc>
          <w:tcPr>
            <w:tcW w:w="3359" w:type="dxa"/>
          </w:tcPr>
          <w:p w14:paraId="4B9C063A" w14:textId="77777777" w:rsidR="009F4EF1" w:rsidRPr="00740AD6" w:rsidRDefault="009F4EF1" w:rsidP="00F93179">
            <w:pPr>
              <w:jc w:val="left"/>
              <w:rPr>
                <w:ins w:id="2360" w:author="Katharina Schleidt" w:date="2021-10-27T12:19:00Z"/>
                <w:sz w:val="20"/>
                <w:szCs w:val="20"/>
              </w:rPr>
            </w:pPr>
            <w:ins w:id="2361" w:author="Katharina Schleidt" w:date="2021-10-27T12:19:00Z">
              <w:r w:rsidRPr="006C1E19">
                <w:rPr>
                  <w:sz w:val="20"/>
                  <w:szCs w:val="20"/>
                </w:rPr>
                <w:t>/conf/sam-cpt/Sampler</w:t>
              </w:r>
            </w:ins>
          </w:p>
        </w:tc>
        <w:tc>
          <w:tcPr>
            <w:tcW w:w="3153" w:type="dxa"/>
          </w:tcPr>
          <w:p w14:paraId="3BA7CA4B" w14:textId="77777777" w:rsidR="009F4EF1" w:rsidRPr="00740AD6" w:rsidRDefault="009F4EF1" w:rsidP="00F93179">
            <w:pPr>
              <w:jc w:val="left"/>
              <w:rPr>
                <w:ins w:id="2362" w:author="Katharina Schleidt" w:date="2021-10-27T12:19:00Z"/>
                <w:sz w:val="20"/>
                <w:szCs w:val="20"/>
              </w:rPr>
            </w:pPr>
            <w:ins w:id="2363" w:author="Katharina Schleidt" w:date="2021-10-27T12:19:00Z">
              <w:r w:rsidRPr="00740AD6">
                <w:rPr>
                  <w:sz w:val="20"/>
                  <w:szCs w:val="20"/>
                </w:rPr>
                <w:t>A.</w:t>
              </w:r>
              <w:r>
                <w:rPr>
                  <w:sz w:val="20"/>
                  <w:szCs w:val="20"/>
                </w:rPr>
                <w:t>4</w:t>
              </w:r>
              <w:r w:rsidRPr="00740AD6">
                <w:rPr>
                  <w:sz w:val="20"/>
                  <w:szCs w:val="20"/>
                </w:rPr>
                <w:t>.5</w:t>
              </w:r>
            </w:ins>
          </w:p>
        </w:tc>
      </w:tr>
      <w:tr w:rsidR="009F4EF1" w:rsidRPr="00740AD6" w14:paraId="3777E302" w14:textId="77777777" w:rsidTr="00F93179">
        <w:trPr>
          <w:ins w:id="2364" w:author="Katharina Schleidt" w:date="2021-10-27T12:19:00Z"/>
        </w:trPr>
        <w:tc>
          <w:tcPr>
            <w:tcW w:w="3229" w:type="dxa"/>
          </w:tcPr>
          <w:p w14:paraId="72AFB772" w14:textId="77777777" w:rsidR="009F4EF1" w:rsidRPr="00740AD6" w:rsidRDefault="009F4EF1" w:rsidP="00F93179">
            <w:pPr>
              <w:jc w:val="left"/>
              <w:rPr>
                <w:ins w:id="2365" w:author="Katharina Schleidt" w:date="2021-10-27T12:19:00Z"/>
                <w:sz w:val="20"/>
                <w:szCs w:val="20"/>
              </w:rPr>
            </w:pPr>
            <w:ins w:id="2366" w:author="Katharina Schleidt" w:date="2021-10-27T12:19:00Z">
              <w:r w:rsidRPr="006C1E19">
                <w:rPr>
                  <w:sz w:val="20"/>
                  <w:szCs w:val="20"/>
                </w:rPr>
                <w:t>Conceptual Sample - Sampling</w:t>
              </w:r>
            </w:ins>
          </w:p>
        </w:tc>
        <w:tc>
          <w:tcPr>
            <w:tcW w:w="3359" w:type="dxa"/>
          </w:tcPr>
          <w:p w14:paraId="5A1D8F31" w14:textId="77777777" w:rsidR="009F4EF1" w:rsidRPr="00740AD6" w:rsidRDefault="009F4EF1" w:rsidP="00F93179">
            <w:pPr>
              <w:jc w:val="left"/>
              <w:rPr>
                <w:ins w:id="2367" w:author="Katharina Schleidt" w:date="2021-10-27T12:19:00Z"/>
                <w:sz w:val="20"/>
                <w:szCs w:val="20"/>
              </w:rPr>
            </w:pPr>
            <w:ins w:id="2368" w:author="Katharina Schleidt" w:date="2021-10-27T12:19:00Z">
              <w:r w:rsidRPr="006C1E19">
                <w:rPr>
                  <w:sz w:val="20"/>
                  <w:szCs w:val="20"/>
                </w:rPr>
                <w:t>/conf/sam-cpt/Sampling</w:t>
              </w:r>
            </w:ins>
          </w:p>
        </w:tc>
        <w:tc>
          <w:tcPr>
            <w:tcW w:w="3153" w:type="dxa"/>
          </w:tcPr>
          <w:p w14:paraId="3B0B3187" w14:textId="77777777" w:rsidR="009F4EF1" w:rsidRPr="00740AD6" w:rsidRDefault="009F4EF1" w:rsidP="00F93179">
            <w:pPr>
              <w:jc w:val="left"/>
              <w:rPr>
                <w:ins w:id="2369" w:author="Katharina Schleidt" w:date="2021-10-27T12:19:00Z"/>
                <w:sz w:val="20"/>
                <w:szCs w:val="20"/>
              </w:rPr>
            </w:pPr>
            <w:ins w:id="2370" w:author="Katharina Schleidt" w:date="2021-10-27T12:19:00Z">
              <w:r w:rsidRPr="00740AD6">
                <w:rPr>
                  <w:sz w:val="20"/>
                  <w:szCs w:val="20"/>
                </w:rPr>
                <w:t>A.</w:t>
              </w:r>
              <w:r>
                <w:rPr>
                  <w:sz w:val="20"/>
                  <w:szCs w:val="20"/>
                </w:rPr>
                <w:t>4</w:t>
              </w:r>
              <w:r w:rsidRPr="00740AD6">
                <w:rPr>
                  <w:sz w:val="20"/>
                  <w:szCs w:val="20"/>
                </w:rPr>
                <w:t>.6</w:t>
              </w:r>
            </w:ins>
          </w:p>
        </w:tc>
      </w:tr>
      <w:tr w:rsidR="009F4EF1" w:rsidRPr="00740AD6" w14:paraId="65C244BD" w14:textId="77777777" w:rsidTr="00F93179">
        <w:trPr>
          <w:ins w:id="2371" w:author="Katharina Schleidt" w:date="2021-10-27T12:19:00Z"/>
        </w:trPr>
        <w:tc>
          <w:tcPr>
            <w:tcW w:w="3229" w:type="dxa"/>
          </w:tcPr>
          <w:p w14:paraId="0D4C8AD6" w14:textId="77777777" w:rsidR="009F4EF1" w:rsidRPr="00740AD6" w:rsidRDefault="009F4EF1" w:rsidP="00F93179">
            <w:pPr>
              <w:jc w:val="left"/>
              <w:rPr>
                <w:ins w:id="2372" w:author="Katharina Schleidt" w:date="2021-10-27T12:19:00Z"/>
                <w:sz w:val="20"/>
                <w:szCs w:val="20"/>
              </w:rPr>
            </w:pPr>
            <w:ins w:id="2373" w:author="Katharina Schleidt" w:date="2021-10-27T12:19:00Z">
              <w:r w:rsidRPr="006C1E19">
                <w:rPr>
                  <w:sz w:val="20"/>
                  <w:szCs w:val="20"/>
                </w:rPr>
                <w:t>Conceptual Sample - SamplingProcedure</w:t>
              </w:r>
            </w:ins>
          </w:p>
        </w:tc>
        <w:tc>
          <w:tcPr>
            <w:tcW w:w="3359" w:type="dxa"/>
          </w:tcPr>
          <w:p w14:paraId="4C76F5AE" w14:textId="77777777" w:rsidR="009F4EF1" w:rsidRPr="00740AD6" w:rsidRDefault="009F4EF1" w:rsidP="00F93179">
            <w:pPr>
              <w:jc w:val="left"/>
              <w:rPr>
                <w:ins w:id="2374" w:author="Katharina Schleidt" w:date="2021-10-27T12:19:00Z"/>
                <w:sz w:val="20"/>
                <w:szCs w:val="20"/>
              </w:rPr>
            </w:pPr>
            <w:ins w:id="2375" w:author="Katharina Schleidt" w:date="2021-10-27T12:19:00Z">
              <w:r w:rsidRPr="006C1E19">
                <w:rPr>
                  <w:sz w:val="20"/>
                  <w:szCs w:val="20"/>
                </w:rPr>
                <w:t>/conf/sam-cpt/SamplingProcedure</w:t>
              </w:r>
            </w:ins>
          </w:p>
        </w:tc>
        <w:tc>
          <w:tcPr>
            <w:tcW w:w="3153" w:type="dxa"/>
          </w:tcPr>
          <w:p w14:paraId="0ABBE80F" w14:textId="77777777" w:rsidR="009F4EF1" w:rsidRPr="00740AD6" w:rsidRDefault="009F4EF1" w:rsidP="00F93179">
            <w:pPr>
              <w:jc w:val="left"/>
              <w:rPr>
                <w:ins w:id="2376" w:author="Katharina Schleidt" w:date="2021-10-27T12:19:00Z"/>
                <w:sz w:val="20"/>
                <w:szCs w:val="20"/>
              </w:rPr>
            </w:pPr>
            <w:ins w:id="2377" w:author="Katharina Schleidt" w:date="2021-10-27T12:19:00Z">
              <w:r w:rsidRPr="00740AD6">
                <w:rPr>
                  <w:sz w:val="20"/>
                  <w:szCs w:val="20"/>
                </w:rPr>
                <w:t>A.</w:t>
              </w:r>
              <w:r>
                <w:rPr>
                  <w:sz w:val="20"/>
                  <w:szCs w:val="20"/>
                </w:rPr>
                <w:t>4</w:t>
              </w:r>
              <w:r w:rsidRPr="00740AD6">
                <w:rPr>
                  <w:sz w:val="20"/>
                  <w:szCs w:val="20"/>
                </w:rPr>
                <w:t>.7</w:t>
              </w:r>
            </w:ins>
          </w:p>
        </w:tc>
      </w:tr>
    </w:tbl>
    <w:p w14:paraId="68D3F6D3" w14:textId="77777777" w:rsidR="009F4EF1" w:rsidRDefault="009F4EF1" w:rsidP="009F4EF1">
      <w:pPr>
        <w:rPr>
          <w:ins w:id="2378" w:author="Katharina Schleidt" w:date="2021-10-27T12:19:00Z"/>
          <w:lang w:eastAsia="ja-JP"/>
        </w:rPr>
      </w:pPr>
    </w:p>
    <w:p w14:paraId="26B0F9A2" w14:textId="442E9941" w:rsidR="009F4EF1" w:rsidRPr="009B3BAC" w:rsidRDefault="009F4EF1" w:rsidP="009F4EF1">
      <w:pPr>
        <w:jc w:val="center"/>
        <w:rPr>
          <w:ins w:id="2379" w:author="Katharina Schleidt" w:date="2021-10-27T12:19:00Z"/>
          <w:b/>
          <w:bCs/>
          <w:sz w:val="20"/>
          <w:szCs w:val="20"/>
        </w:rPr>
      </w:pPr>
      <w:ins w:id="2380" w:author="Katharina Schleidt" w:date="2021-10-27T12:19:00Z">
        <w:r w:rsidRPr="009B3BAC">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381" w:author="Ilkka Rinne" w:date="2021-10-27T15:26:00Z">
        <w:r w:rsidR="00814BB2">
          <w:rPr>
            <w:b/>
            <w:bCs/>
            <w:noProof/>
            <w:sz w:val="20"/>
            <w:szCs w:val="20"/>
          </w:rPr>
          <w:t>5</w:t>
        </w:r>
      </w:ins>
      <w:ins w:id="2382" w:author="Katharina Schleidt" w:date="2021-10-27T12:19:00Z">
        <w:r>
          <w:rPr>
            <w:b/>
            <w:bCs/>
            <w:sz w:val="20"/>
            <w:szCs w:val="20"/>
          </w:rPr>
          <w:fldChar w:fldCharType="end"/>
        </w:r>
        <w:r w:rsidRPr="009B3BAC">
          <w:rPr>
            <w:b/>
            <w:bCs/>
            <w:sz w:val="20"/>
            <w:szCs w:val="20"/>
          </w:rPr>
          <w:t xml:space="preserve"> – Abstract Sample core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60706D5D" w14:textId="77777777" w:rsidTr="00F93179">
        <w:trPr>
          <w:ins w:id="2383" w:author="Katharina Schleidt" w:date="2021-10-27T12:19:00Z"/>
        </w:trPr>
        <w:tc>
          <w:tcPr>
            <w:tcW w:w="3229" w:type="dxa"/>
          </w:tcPr>
          <w:p w14:paraId="6E6594CA" w14:textId="77777777" w:rsidR="009F4EF1" w:rsidRPr="00740AD6" w:rsidRDefault="009F4EF1" w:rsidP="00F93179">
            <w:pPr>
              <w:jc w:val="left"/>
              <w:rPr>
                <w:ins w:id="2384" w:author="Katharina Schleidt" w:date="2021-10-27T12:19:00Z"/>
                <w:b/>
                <w:bCs/>
                <w:sz w:val="20"/>
                <w:szCs w:val="20"/>
              </w:rPr>
            </w:pPr>
            <w:ins w:id="2385" w:author="Katharina Schleidt" w:date="2021-10-27T12:19:00Z">
              <w:r w:rsidRPr="00740AD6">
                <w:rPr>
                  <w:b/>
                  <w:bCs/>
                  <w:sz w:val="20"/>
                  <w:szCs w:val="20"/>
                </w:rPr>
                <w:t>Conformance class</w:t>
              </w:r>
            </w:ins>
          </w:p>
        </w:tc>
        <w:tc>
          <w:tcPr>
            <w:tcW w:w="3359" w:type="dxa"/>
          </w:tcPr>
          <w:p w14:paraId="4A09FA86" w14:textId="77777777" w:rsidR="009F4EF1" w:rsidRPr="00740AD6" w:rsidRDefault="009F4EF1" w:rsidP="00F93179">
            <w:pPr>
              <w:jc w:val="left"/>
              <w:rPr>
                <w:ins w:id="2386" w:author="Katharina Schleidt" w:date="2021-10-27T12:19:00Z"/>
                <w:b/>
                <w:bCs/>
                <w:sz w:val="20"/>
                <w:szCs w:val="20"/>
              </w:rPr>
            </w:pPr>
            <w:ins w:id="2387" w:author="Katharina Schleidt" w:date="2021-10-27T12:19:00Z">
              <w:r w:rsidRPr="00740AD6">
                <w:rPr>
                  <w:b/>
                  <w:bCs/>
                  <w:sz w:val="20"/>
                  <w:szCs w:val="20"/>
                </w:rPr>
                <w:t>Identifier</w:t>
              </w:r>
            </w:ins>
          </w:p>
        </w:tc>
        <w:tc>
          <w:tcPr>
            <w:tcW w:w="3153" w:type="dxa"/>
          </w:tcPr>
          <w:p w14:paraId="7BDCCB4E" w14:textId="77777777" w:rsidR="009F4EF1" w:rsidRPr="00740AD6" w:rsidRDefault="009F4EF1" w:rsidP="00F93179">
            <w:pPr>
              <w:jc w:val="left"/>
              <w:rPr>
                <w:ins w:id="2388" w:author="Katharina Schleidt" w:date="2021-10-27T12:19:00Z"/>
                <w:b/>
                <w:bCs/>
                <w:sz w:val="20"/>
                <w:szCs w:val="20"/>
              </w:rPr>
            </w:pPr>
            <w:ins w:id="2389" w:author="Katharina Schleidt" w:date="2021-10-27T12:19:00Z">
              <w:r w:rsidRPr="00740AD6">
                <w:rPr>
                  <w:b/>
                  <w:bCs/>
                  <w:sz w:val="20"/>
                  <w:szCs w:val="20"/>
                </w:rPr>
                <w:t>Annex A clause</w:t>
              </w:r>
            </w:ins>
          </w:p>
        </w:tc>
      </w:tr>
      <w:tr w:rsidR="009F4EF1" w:rsidRPr="00740AD6" w14:paraId="05A01F25" w14:textId="77777777" w:rsidTr="00F93179">
        <w:trPr>
          <w:ins w:id="2390" w:author="Katharina Schleidt" w:date="2021-10-27T12:19:00Z"/>
        </w:trPr>
        <w:tc>
          <w:tcPr>
            <w:tcW w:w="3229" w:type="dxa"/>
          </w:tcPr>
          <w:p w14:paraId="542076B4" w14:textId="77777777" w:rsidR="009F4EF1" w:rsidRPr="00740AD6" w:rsidRDefault="009F4EF1" w:rsidP="00F93179">
            <w:pPr>
              <w:jc w:val="left"/>
              <w:rPr>
                <w:ins w:id="2391" w:author="Katharina Schleidt" w:date="2021-10-27T12:19:00Z"/>
                <w:sz w:val="20"/>
                <w:szCs w:val="20"/>
              </w:rPr>
            </w:pPr>
            <w:ins w:id="2392" w:author="Katharina Schleidt" w:date="2021-10-27T12:19:00Z">
              <w:r w:rsidRPr="002A61E5">
                <w:rPr>
                  <w:sz w:val="20"/>
                  <w:szCs w:val="20"/>
                </w:rPr>
                <w:t>Abstract Sample core package</w:t>
              </w:r>
            </w:ins>
          </w:p>
        </w:tc>
        <w:tc>
          <w:tcPr>
            <w:tcW w:w="3359" w:type="dxa"/>
          </w:tcPr>
          <w:p w14:paraId="7C76C322" w14:textId="77777777" w:rsidR="009F4EF1" w:rsidRPr="00740AD6" w:rsidRDefault="009F4EF1" w:rsidP="00F93179">
            <w:pPr>
              <w:jc w:val="left"/>
              <w:rPr>
                <w:ins w:id="2393" w:author="Katharina Schleidt" w:date="2021-10-27T12:19:00Z"/>
                <w:sz w:val="20"/>
                <w:szCs w:val="20"/>
              </w:rPr>
            </w:pPr>
            <w:ins w:id="2394" w:author="Katharina Schleidt" w:date="2021-10-27T12:19:00Z">
              <w:r w:rsidRPr="002A61E5">
                <w:rPr>
                  <w:sz w:val="20"/>
                  <w:szCs w:val="20"/>
                </w:rPr>
                <w:t>/conf/sam-core</w:t>
              </w:r>
            </w:ins>
          </w:p>
        </w:tc>
        <w:tc>
          <w:tcPr>
            <w:tcW w:w="3153" w:type="dxa"/>
          </w:tcPr>
          <w:p w14:paraId="7328F732" w14:textId="77777777" w:rsidR="009F4EF1" w:rsidRPr="00740AD6" w:rsidRDefault="009F4EF1" w:rsidP="00F93179">
            <w:pPr>
              <w:jc w:val="left"/>
              <w:rPr>
                <w:ins w:id="2395" w:author="Katharina Schleidt" w:date="2021-10-27T12:19:00Z"/>
                <w:sz w:val="20"/>
                <w:szCs w:val="20"/>
              </w:rPr>
            </w:pPr>
            <w:ins w:id="2396" w:author="Katharina Schleidt" w:date="2021-10-27T12:19:00Z">
              <w:r w:rsidRPr="00740AD6">
                <w:rPr>
                  <w:sz w:val="20"/>
                  <w:szCs w:val="20"/>
                </w:rPr>
                <w:t>A.</w:t>
              </w:r>
              <w:r>
                <w:rPr>
                  <w:sz w:val="20"/>
                  <w:szCs w:val="20"/>
                </w:rPr>
                <w:t>5</w:t>
              </w:r>
              <w:r w:rsidRPr="00740AD6">
                <w:rPr>
                  <w:sz w:val="20"/>
                  <w:szCs w:val="20"/>
                </w:rPr>
                <w:t>.1</w:t>
              </w:r>
            </w:ins>
          </w:p>
        </w:tc>
      </w:tr>
      <w:tr w:rsidR="009F4EF1" w:rsidRPr="00740AD6" w14:paraId="4D5DD37E" w14:textId="77777777" w:rsidTr="00F93179">
        <w:trPr>
          <w:ins w:id="2397" w:author="Katharina Schleidt" w:date="2021-10-27T12:19:00Z"/>
        </w:trPr>
        <w:tc>
          <w:tcPr>
            <w:tcW w:w="3229" w:type="dxa"/>
          </w:tcPr>
          <w:p w14:paraId="6AD78A28" w14:textId="77777777" w:rsidR="009F4EF1" w:rsidRPr="00740AD6" w:rsidRDefault="009F4EF1" w:rsidP="00F93179">
            <w:pPr>
              <w:jc w:val="left"/>
              <w:rPr>
                <w:ins w:id="2398" w:author="Katharina Schleidt" w:date="2021-10-27T12:19:00Z"/>
                <w:sz w:val="20"/>
                <w:szCs w:val="20"/>
              </w:rPr>
            </w:pPr>
            <w:ins w:id="2399" w:author="Katharina Schleidt" w:date="2021-10-27T12:19:00Z">
              <w:r w:rsidRPr="00264063">
                <w:rPr>
                  <w:sz w:val="20"/>
                  <w:szCs w:val="20"/>
                </w:rPr>
                <w:t>Abstract Sample core - AbstractPreparationProcedure</w:t>
              </w:r>
            </w:ins>
          </w:p>
        </w:tc>
        <w:tc>
          <w:tcPr>
            <w:tcW w:w="3359" w:type="dxa"/>
          </w:tcPr>
          <w:p w14:paraId="69DC17D1" w14:textId="77777777" w:rsidR="009F4EF1" w:rsidRPr="00740AD6" w:rsidRDefault="009F4EF1" w:rsidP="00F93179">
            <w:pPr>
              <w:jc w:val="left"/>
              <w:rPr>
                <w:ins w:id="2400" w:author="Katharina Schleidt" w:date="2021-10-27T12:19:00Z"/>
                <w:sz w:val="20"/>
                <w:szCs w:val="20"/>
              </w:rPr>
            </w:pPr>
            <w:ins w:id="2401" w:author="Katharina Schleidt" w:date="2021-10-27T12:19:00Z">
              <w:r w:rsidRPr="00264063">
                <w:rPr>
                  <w:sz w:val="20"/>
                  <w:szCs w:val="20"/>
                </w:rPr>
                <w:t>/conf/sam-core/AbstractPreparationProcedure</w:t>
              </w:r>
            </w:ins>
          </w:p>
        </w:tc>
        <w:tc>
          <w:tcPr>
            <w:tcW w:w="3153" w:type="dxa"/>
          </w:tcPr>
          <w:p w14:paraId="3B8A8D5C" w14:textId="77777777" w:rsidR="009F4EF1" w:rsidRPr="00740AD6" w:rsidRDefault="009F4EF1" w:rsidP="00F93179">
            <w:pPr>
              <w:jc w:val="left"/>
              <w:rPr>
                <w:ins w:id="2402" w:author="Katharina Schleidt" w:date="2021-10-27T12:19:00Z"/>
                <w:sz w:val="20"/>
                <w:szCs w:val="20"/>
              </w:rPr>
            </w:pPr>
            <w:ins w:id="2403" w:author="Katharina Schleidt" w:date="2021-10-27T12:19:00Z">
              <w:r w:rsidRPr="00740AD6">
                <w:rPr>
                  <w:sz w:val="20"/>
                  <w:szCs w:val="20"/>
                </w:rPr>
                <w:t>A.</w:t>
              </w:r>
              <w:r>
                <w:rPr>
                  <w:sz w:val="20"/>
                  <w:szCs w:val="20"/>
                </w:rPr>
                <w:t>5</w:t>
              </w:r>
              <w:r w:rsidRPr="00740AD6">
                <w:rPr>
                  <w:sz w:val="20"/>
                  <w:szCs w:val="20"/>
                </w:rPr>
                <w:t>.2</w:t>
              </w:r>
            </w:ins>
          </w:p>
        </w:tc>
      </w:tr>
      <w:tr w:rsidR="009F4EF1" w:rsidRPr="00740AD6" w14:paraId="77F1A839" w14:textId="77777777" w:rsidTr="00F93179">
        <w:trPr>
          <w:ins w:id="2404" w:author="Katharina Schleidt" w:date="2021-10-27T12:19:00Z"/>
        </w:trPr>
        <w:tc>
          <w:tcPr>
            <w:tcW w:w="3229" w:type="dxa"/>
          </w:tcPr>
          <w:p w14:paraId="23877725" w14:textId="77777777" w:rsidR="009F4EF1" w:rsidRPr="00740AD6" w:rsidRDefault="009F4EF1" w:rsidP="00F93179">
            <w:pPr>
              <w:jc w:val="left"/>
              <w:rPr>
                <w:ins w:id="2405" w:author="Katharina Schleidt" w:date="2021-10-27T12:19:00Z"/>
                <w:sz w:val="20"/>
                <w:szCs w:val="20"/>
              </w:rPr>
            </w:pPr>
            <w:ins w:id="2406" w:author="Katharina Schleidt" w:date="2021-10-27T12:19:00Z">
              <w:r w:rsidRPr="00264063">
                <w:rPr>
                  <w:sz w:val="20"/>
                  <w:szCs w:val="20"/>
                </w:rPr>
                <w:t>Abstract Sample core - AbstractPreparationStep</w:t>
              </w:r>
            </w:ins>
          </w:p>
        </w:tc>
        <w:tc>
          <w:tcPr>
            <w:tcW w:w="3359" w:type="dxa"/>
          </w:tcPr>
          <w:p w14:paraId="1EF28F46" w14:textId="77777777" w:rsidR="009F4EF1" w:rsidRPr="00740AD6" w:rsidRDefault="009F4EF1" w:rsidP="00F93179">
            <w:pPr>
              <w:jc w:val="left"/>
              <w:rPr>
                <w:ins w:id="2407" w:author="Katharina Schleidt" w:date="2021-10-27T12:19:00Z"/>
                <w:sz w:val="20"/>
                <w:szCs w:val="20"/>
              </w:rPr>
            </w:pPr>
            <w:ins w:id="2408" w:author="Katharina Schleidt" w:date="2021-10-27T12:19:00Z">
              <w:r w:rsidRPr="00264063">
                <w:rPr>
                  <w:sz w:val="20"/>
                  <w:szCs w:val="20"/>
                </w:rPr>
                <w:t>/conf/sam-core/AbstractPreparationStep</w:t>
              </w:r>
            </w:ins>
          </w:p>
        </w:tc>
        <w:tc>
          <w:tcPr>
            <w:tcW w:w="3153" w:type="dxa"/>
          </w:tcPr>
          <w:p w14:paraId="5A6F392F" w14:textId="77777777" w:rsidR="009F4EF1" w:rsidRPr="00740AD6" w:rsidRDefault="009F4EF1" w:rsidP="00F93179">
            <w:pPr>
              <w:jc w:val="left"/>
              <w:rPr>
                <w:ins w:id="2409" w:author="Katharina Schleidt" w:date="2021-10-27T12:19:00Z"/>
                <w:sz w:val="20"/>
                <w:szCs w:val="20"/>
              </w:rPr>
            </w:pPr>
            <w:ins w:id="2410" w:author="Katharina Schleidt" w:date="2021-10-27T12:19:00Z">
              <w:r w:rsidRPr="00740AD6">
                <w:rPr>
                  <w:sz w:val="20"/>
                  <w:szCs w:val="20"/>
                </w:rPr>
                <w:t>A.</w:t>
              </w:r>
              <w:r>
                <w:rPr>
                  <w:sz w:val="20"/>
                  <w:szCs w:val="20"/>
                </w:rPr>
                <w:t>5</w:t>
              </w:r>
              <w:r w:rsidRPr="00740AD6">
                <w:rPr>
                  <w:sz w:val="20"/>
                  <w:szCs w:val="20"/>
                </w:rPr>
                <w:t>.3</w:t>
              </w:r>
            </w:ins>
          </w:p>
        </w:tc>
      </w:tr>
      <w:tr w:rsidR="009F4EF1" w:rsidRPr="00740AD6" w14:paraId="4407361B" w14:textId="77777777" w:rsidTr="00F93179">
        <w:trPr>
          <w:ins w:id="2411" w:author="Katharina Schleidt" w:date="2021-10-27T12:19:00Z"/>
        </w:trPr>
        <w:tc>
          <w:tcPr>
            <w:tcW w:w="3229" w:type="dxa"/>
          </w:tcPr>
          <w:p w14:paraId="0CCF7EFB" w14:textId="77777777" w:rsidR="009F4EF1" w:rsidRPr="00740AD6" w:rsidRDefault="009F4EF1" w:rsidP="00F93179">
            <w:pPr>
              <w:jc w:val="left"/>
              <w:rPr>
                <w:ins w:id="2412" w:author="Katharina Schleidt" w:date="2021-10-27T12:19:00Z"/>
                <w:sz w:val="20"/>
                <w:szCs w:val="20"/>
              </w:rPr>
            </w:pPr>
            <w:ins w:id="2413" w:author="Katharina Schleidt" w:date="2021-10-27T12:19:00Z">
              <w:r w:rsidRPr="00264063">
                <w:rPr>
                  <w:sz w:val="20"/>
                  <w:szCs w:val="20"/>
                </w:rPr>
                <w:t>Abstract Sample core - AbstractSample</w:t>
              </w:r>
            </w:ins>
          </w:p>
        </w:tc>
        <w:tc>
          <w:tcPr>
            <w:tcW w:w="3359" w:type="dxa"/>
          </w:tcPr>
          <w:p w14:paraId="0F4728CC" w14:textId="77777777" w:rsidR="009F4EF1" w:rsidRPr="00740AD6" w:rsidRDefault="009F4EF1" w:rsidP="00F93179">
            <w:pPr>
              <w:jc w:val="left"/>
              <w:rPr>
                <w:ins w:id="2414" w:author="Katharina Schleidt" w:date="2021-10-27T12:19:00Z"/>
                <w:sz w:val="20"/>
                <w:szCs w:val="20"/>
              </w:rPr>
            </w:pPr>
            <w:ins w:id="2415" w:author="Katharina Schleidt" w:date="2021-10-27T12:19:00Z">
              <w:r w:rsidRPr="00264063">
                <w:rPr>
                  <w:sz w:val="20"/>
                  <w:szCs w:val="20"/>
                </w:rPr>
                <w:t>/conf/sam-core/AbstractSample</w:t>
              </w:r>
            </w:ins>
          </w:p>
        </w:tc>
        <w:tc>
          <w:tcPr>
            <w:tcW w:w="3153" w:type="dxa"/>
          </w:tcPr>
          <w:p w14:paraId="37F4C3C5" w14:textId="77777777" w:rsidR="009F4EF1" w:rsidRPr="00740AD6" w:rsidRDefault="009F4EF1" w:rsidP="00F93179">
            <w:pPr>
              <w:jc w:val="left"/>
              <w:rPr>
                <w:ins w:id="2416" w:author="Katharina Schleidt" w:date="2021-10-27T12:19:00Z"/>
                <w:sz w:val="20"/>
                <w:szCs w:val="20"/>
              </w:rPr>
            </w:pPr>
            <w:ins w:id="2417" w:author="Katharina Schleidt" w:date="2021-10-27T12:19:00Z">
              <w:r w:rsidRPr="00740AD6">
                <w:rPr>
                  <w:sz w:val="20"/>
                  <w:szCs w:val="20"/>
                </w:rPr>
                <w:t>A.</w:t>
              </w:r>
              <w:r>
                <w:rPr>
                  <w:sz w:val="20"/>
                  <w:szCs w:val="20"/>
                </w:rPr>
                <w:t>5</w:t>
              </w:r>
              <w:r w:rsidRPr="00740AD6">
                <w:rPr>
                  <w:sz w:val="20"/>
                  <w:szCs w:val="20"/>
                </w:rPr>
                <w:t>.4</w:t>
              </w:r>
            </w:ins>
          </w:p>
        </w:tc>
      </w:tr>
      <w:tr w:rsidR="009F4EF1" w:rsidRPr="00740AD6" w14:paraId="37983421" w14:textId="77777777" w:rsidTr="00F93179">
        <w:trPr>
          <w:ins w:id="2418" w:author="Katharina Schleidt" w:date="2021-10-27T12:19:00Z"/>
        </w:trPr>
        <w:tc>
          <w:tcPr>
            <w:tcW w:w="3229" w:type="dxa"/>
          </w:tcPr>
          <w:p w14:paraId="63B385F8" w14:textId="77777777" w:rsidR="009F4EF1" w:rsidRPr="00740AD6" w:rsidRDefault="009F4EF1" w:rsidP="00F93179">
            <w:pPr>
              <w:jc w:val="left"/>
              <w:rPr>
                <w:ins w:id="2419" w:author="Katharina Schleidt" w:date="2021-10-27T12:19:00Z"/>
                <w:sz w:val="20"/>
                <w:szCs w:val="20"/>
              </w:rPr>
            </w:pPr>
            <w:ins w:id="2420" w:author="Katharina Schleidt" w:date="2021-10-27T12:19:00Z">
              <w:r w:rsidRPr="00264063">
                <w:rPr>
                  <w:sz w:val="20"/>
                  <w:szCs w:val="20"/>
                </w:rPr>
                <w:t>Abstract Sample core - AbstractSampler</w:t>
              </w:r>
            </w:ins>
          </w:p>
        </w:tc>
        <w:tc>
          <w:tcPr>
            <w:tcW w:w="3359" w:type="dxa"/>
          </w:tcPr>
          <w:p w14:paraId="792764F7" w14:textId="77777777" w:rsidR="009F4EF1" w:rsidRPr="00740AD6" w:rsidRDefault="009F4EF1" w:rsidP="00F93179">
            <w:pPr>
              <w:jc w:val="left"/>
              <w:rPr>
                <w:ins w:id="2421" w:author="Katharina Schleidt" w:date="2021-10-27T12:19:00Z"/>
                <w:sz w:val="20"/>
                <w:szCs w:val="20"/>
              </w:rPr>
            </w:pPr>
            <w:ins w:id="2422" w:author="Katharina Schleidt" w:date="2021-10-27T12:19:00Z">
              <w:r w:rsidRPr="00264063">
                <w:rPr>
                  <w:sz w:val="20"/>
                  <w:szCs w:val="20"/>
                </w:rPr>
                <w:t>/conf/sam-core/AbstractSampler</w:t>
              </w:r>
            </w:ins>
          </w:p>
        </w:tc>
        <w:tc>
          <w:tcPr>
            <w:tcW w:w="3153" w:type="dxa"/>
          </w:tcPr>
          <w:p w14:paraId="77594AD1" w14:textId="77777777" w:rsidR="009F4EF1" w:rsidRPr="00740AD6" w:rsidRDefault="009F4EF1" w:rsidP="00F93179">
            <w:pPr>
              <w:jc w:val="left"/>
              <w:rPr>
                <w:ins w:id="2423" w:author="Katharina Schleidt" w:date="2021-10-27T12:19:00Z"/>
                <w:sz w:val="20"/>
                <w:szCs w:val="20"/>
              </w:rPr>
            </w:pPr>
            <w:ins w:id="2424" w:author="Katharina Schleidt" w:date="2021-10-27T12:19:00Z">
              <w:r w:rsidRPr="00740AD6">
                <w:rPr>
                  <w:sz w:val="20"/>
                  <w:szCs w:val="20"/>
                </w:rPr>
                <w:t>A.</w:t>
              </w:r>
              <w:r>
                <w:rPr>
                  <w:sz w:val="20"/>
                  <w:szCs w:val="20"/>
                </w:rPr>
                <w:t>5</w:t>
              </w:r>
              <w:r w:rsidRPr="00740AD6">
                <w:rPr>
                  <w:sz w:val="20"/>
                  <w:szCs w:val="20"/>
                </w:rPr>
                <w:t>.5</w:t>
              </w:r>
            </w:ins>
          </w:p>
        </w:tc>
      </w:tr>
      <w:tr w:rsidR="009F4EF1" w:rsidRPr="00740AD6" w14:paraId="707C74D7" w14:textId="77777777" w:rsidTr="00F93179">
        <w:trPr>
          <w:ins w:id="2425" w:author="Katharina Schleidt" w:date="2021-10-27T12:19:00Z"/>
        </w:trPr>
        <w:tc>
          <w:tcPr>
            <w:tcW w:w="3229" w:type="dxa"/>
          </w:tcPr>
          <w:p w14:paraId="6514A7BC" w14:textId="77777777" w:rsidR="009F4EF1" w:rsidRPr="00740AD6" w:rsidRDefault="009F4EF1" w:rsidP="00F93179">
            <w:pPr>
              <w:jc w:val="left"/>
              <w:rPr>
                <w:ins w:id="2426" w:author="Katharina Schleidt" w:date="2021-10-27T12:19:00Z"/>
                <w:sz w:val="20"/>
                <w:szCs w:val="20"/>
              </w:rPr>
            </w:pPr>
            <w:ins w:id="2427" w:author="Katharina Schleidt" w:date="2021-10-27T12:19:00Z">
              <w:r w:rsidRPr="006A786D">
                <w:rPr>
                  <w:sz w:val="20"/>
                  <w:szCs w:val="20"/>
                </w:rPr>
                <w:t>Abstract Sample core - AbstractSampling</w:t>
              </w:r>
            </w:ins>
          </w:p>
        </w:tc>
        <w:tc>
          <w:tcPr>
            <w:tcW w:w="3359" w:type="dxa"/>
          </w:tcPr>
          <w:p w14:paraId="6473B7A7" w14:textId="77777777" w:rsidR="009F4EF1" w:rsidRPr="00740AD6" w:rsidRDefault="009F4EF1" w:rsidP="00F93179">
            <w:pPr>
              <w:jc w:val="left"/>
              <w:rPr>
                <w:ins w:id="2428" w:author="Katharina Schleidt" w:date="2021-10-27T12:19:00Z"/>
                <w:sz w:val="20"/>
                <w:szCs w:val="20"/>
              </w:rPr>
            </w:pPr>
            <w:ins w:id="2429" w:author="Katharina Schleidt" w:date="2021-10-27T12:19:00Z">
              <w:r w:rsidRPr="006A786D">
                <w:rPr>
                  <w:sz w:val="20"/>
                  <w:szCs w:val="20"/>
                </w:rPr>
                <w:t>/conf/sam-core/AbstractSampling</w:t>
              </w:r>
            </w:ins>
          </w:p>
        </w:tc>
        <w:tc>
          <w:tcPr>
            <w:tcW w:w="3153" w:type="dxa"/>
          </w:tcPr>
          <w:p w14:paraId="46597223" w14:textId="77777777" w:rsidR="009F4EF1" w:rsidRPr="00740AD6" w:rsidRDefault="009F4EF1" w:rsidP="00F93179">
            <w:pPr>
              <w:jc w:val="left"/>
              <w:rPr>
                <w:ins w:id="2430" w:author="Katharina Schleidt" w:date="2021-10-27T12:19:00Z"/>
                <w:sz w:val="20"/>
                <w:szCs w:val="20"/>
              </w:rPr>
            </w:pPr>
            <w:ins w:id="2431" w:author="Katharina Schleidt" w:date="2021-10-27T12:19:00Z">
              <w:r w:rsidRPr="00740AD6">
                <w:rPr>
                  <w:sz w:val="20"/>
                  <w:szCs w:val="20"/>
                </w:rPr>
                <w:t>A.</w:t>
              </w:r>
              <w:r>
                <w:rPr>
                  <w:sz w:val="20"/>
                  <w:szCs w:val="20"/>
                </w:rPr>
                <w:t>5</w:t>
              </w:r>
              <w:r w:rsidRPr="00740AD6">
                <w:rPr>
                  <w:sz w:val="20"/>
                  <w:szCs w:val="20"/>
                </w:rPr>
                <w:t>.6</w:t>
              </w:r>
            </w:ins>
          </w:p>
        </w:tc>
      </w:tr>
      <w:tr w:rsidR="009F4EF1" w:rsidRPr="00740AD6" w14:paraId="28915BF0" w14:textId="77777777" w:rsidTr="00F93179">
        <w:trPr>
          <w:ins w:id="2432" w:author="Katharina Schleidt" w:date="2021-10-27T12:19:00Z"/>
        </w:trPr>
        <w:tc>
          <w:tcPr>
            <w:tcW w:w="3229" w:type="dxa"/>
          </w:tcPr>
          <w:p w14:paraId="719B4AEC" w14:textId="77777777" w:rsidR="009F4EF1" w:rsidRPr="00740AD6" w:rsidRDefault="009F4EF1" w:rsidP="00F93179">
            <w:pPr>
              <w:jc w:val="left"/>
              <w:rPr>
                <w:ins w:id="2433" w:author="Katharina Schleidt" w:date="2021-10-27T12:19:00Z"/>
                <w:sz w:val="20"/>
                <w:szCs w:val="20"/>
              </w:rPr>
            </w:pPr>
            <w:ins w:id="2434" w:author="Katharina Schleidt" w:date="2021-10-27T12:19:00Z">
              <w:r w:rsidRPr="00BC3B29">
                <w:rPr>
                  <w:sz w:val="20"/>
                  <w:szCs w:val="20"/>
                </w:rPr>
                <w:t>Abstract Sample core - AbstractSamplingProcedure</w:t>
              </w:r>
            </w:ins>
          </w:p>
        </w:tc>
        <w:tc>
          <w:tcPr>
            <w:tcW w:w="3359" w:type="dxa"/>
          </w:tcPr>
          <w:p w14:paraId="6D963272" w14:textId="77777777" w:rsidR="009F4EF1" w:rsidRPr="00740AD6" w:rsidRDefault="009F4EF1" w:rsidP="00F93179">
            <w:pPr>
              <w:jc w:val="left"/>
              <w:rPr>
                <w:ins w:id="2435" w:author="Katharina Schleidt" w:date="2021-10-27T12:19:00Z"/>
                <w:sz w:val="20"/>
                <w:szCs w:val="20"/>
              </w:rPr>
            </w:pPr>
            <w:ins w:id="2436" w:author="Katharina Schleidt" w:date="2021-10-27T12:19:00Z">
              <w:r w:rsidRPr="00BC3B29">
                <w:rPr>
                  <w:sz w:val="20"/>
                  <w:szCs w:val="20"/>
                </w:rPr>
                <w:t>/conf/sam-core/AbstractSamplingProcedure</w:t>
              </w:r>
            </w:ins>
          </w:p>
        </w:tc>
        <w:tc>
          <w:tcPr>
            <w:tcW w:w="3153" w:type="dxa"/>
          </w:tcPr>
          <w:p w14:paraId="361A4337" w14:textId="77777777" w:rsidR="009F4EF1" w:rsidRPr="00740AD6" w:rsidRDefault="009F4EF1" w:rsidP="00F93179">
            <w:pPr>
              <w:jc w:val="left"/>
              <w:rPr>
                <w:ins w:id="2437" w:author="Katharina Schleidt" w:date="2021-10-27T12:19:00Z"/>
                <w:sz w:val="20"/>
                <w:szCs w:val="20"/>
              </w:rPr>
            </w:pPr>
            <w:ins w:id="2438" w:author="Katharina Schleidt" w:date="2021-10-27T12:19:00Z">
              <w:r w:rsidRPr="00740AD6">
                <w:rPr>
                  <w:sz w:val="20"/>
                  <w:szCs w:val="20"/>
                </w:rPr>
                <w:t>A.</w:t>
              </w:r>
              <w:r>
                <w:rPr>
                  <w:sz w:val="20"/>
                  <w:szCs w:val="20"/>
                </w:rPr>
                <w:t>5</w:t>
              </w:r>
              <w:r w:rsidRPr="00740AD6">
                <w:rPr>
                  <w:sz w:val="20"/>
                  <w:szCs w:val="20"/>
                </w:rPr>
                <w:t>.7</w:t>
              </w:r>
            </w:ins>
          </w:p>
        </w:tc>
      </w:tr>
    </w:tbl>
    <w:p w14:paraId="6B80E08C" w14:textId="77777777" w:rsidR="009F4EF1" w:rsidRDefault="009F4EF1" w:rsidP="009F4EF1">
      <w:pPr>
        <w:rPr>
          <w:ins w:id="2439" w:author="Katharina Schleidt" w:date="2021-10-27T12:19:00Z"/>
          <w:lang w:eastAsia="ja-JP"/>
        </w:rPr>
      </w:pPr>
    </w:p>
    <w:p w14:paraId="4A335D4F" w14:textId="392FE0B9" w:rsidR="009F4EF1" w:rsidRPr="00FD5E24" w:rsidRDefault="009F4EF1" w:rsidP="009F4EF1">
      <w:pPr>
        <w:jc w:val="center"/>
        <w:rPr>
          <w:ins w:id="2440" w:author="Katharina Schleidt" w:date="2021-10-27T12:19:00Z"/>
          <w:b/>
          <w:bCs/>
          <w:sz w:val="20"/>
          <w:szCs w:val="20"/>
        </w:rPr>
      </w:pPr>
      <w:ins w:id="2441" w:author="Katharina Schleidt" w:date="2021-10-27T12:19:00Z">
        <w:r w:rsidRPr="00FD5E24">
          <w:rPr>
            <w:b/>
            <w:bCs/>
            <w:sz w:val="20"/>
            <w:szCs w:val="20"/>
          </w:rPr>
          <w:lastRenderedPageBreak/>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ins>
      <w:ins w:id="2442" w:author="Ilkka Rinne" w:date="2021-10-27T15:26:00Z">
        <w:r w:rsidR="00814BB2">
          <w:rPr>
            <w:b/>
            <w:bCs/>
            <w:noProof/>
            <w:sz w:val="20"/>
            <w:szCs w:val="20"/>
          </w:rPr>
          <w:t>6</w:t>
        </w:r>
      </w:ins>
      <w:ins w:id="2443" w:author="Katharina Schleidt" w:date="2021-10-27T12:19:00Z">
        <w:r>
          <w:rPr>
            <w:b/>
            <w:bCs/>
            <w:sz w:val="20"/>
            <w:szCs w:val="20"/>
          </w:rPr>
          <w:fldChar w:fldCharType="end"/>
        </w:r>
        <w:r w:rsidRPr="00FD5E24">
          <w:rPr>
            <w:b/>
            <w:bCs/>
            <w:sz w:val="20"/>
            <w:szCs w:val="20"/>
          </w:rPr>
          <w:t xml:space="preserve"> — Basic Samples conformance classes</w:t>
        </w:r>
      </w:ins>
    </w:p>
    <w:tbl>
      <w:tblPr>
        <w:tblStyle w:val="Grilledutableau"/>
        <w:tblW w:w="0" w:type="auto"/>
        <w:tblLook w:val="04A0" w:firstRow="1" w:lastRow="0" w:firstColumn="1" w:lastColumn="0" w:noHBand="0" w:noVBand="1"/>
      </w:tblPr>
      <w:tblGrid>
        <w:gridCol w:w="3229"/>
        <w:gridCol w:w="3359"/>
        <w:gridCol w:w="3153"/>
      </w:tblGrid>
      <w:tr w:rsidR="009F4EF1" w:rsidRPr="00740AD6" w14:paraId="120AA409" w14:textId="77777777" w:rsidTr="00F93179">
        <w:trPr>
          <w:ins w:id="2444" w:author="Katharina Schleidt" w:date="2021-10-27T12:19:00Z"/>
        </w:trPr>
        <w:tc>
          <w:tcPr>
            <w:tcW w:w="3229" w:type="dxa"/>
          </w:tcPr>
          <w:p w14:paraId="2F8F82AE" w14:textId="77777777" w:rsidR="009F4EF1" w:rsidRPr="00740AD6" w:rsidRDefault="009F4EF1" w:rsidP="00F93179">
            <w:pPr>
              <w:jc w:val="left"/>
              <w:rPr>
                <w:ins w:id="2445" w:author="Katharina Schleidt" w:date="2021-10-27T12:19:00Z"/>
                <w:b/>
                <w:bCs/>
                <w:sz w:val="20"/>
                <w:szCs w:val="20"/>
              </w:rPr>
            </w:pPr>
            <w:ins w:id="2446" w:author="Katharina Schleidt" w:date="2021-10-27T12:19:00Z">
              <w:r w:rsidRPr="00740AD6">
                <w:rPr>
                  <w:b/>
                  <w:bCs/>
                  <w:sz w:val="20"/>
                  <w:szCs w:val="20"/>
                </w:rPr>
                <w:t>Conformance class</w:t>
              </w:r>
            </w:ins>
          </w:p>
        </w:tc>
        <w:tc>
          <w:tcPr>
            <w:tcW w:w="3359" w:type="dxa"/>
          </w:tcPr>
          <w:p w14:paraId="2F952507" w14:textId="77777777" w:rsidR="009F4EF1" w:rsidRPr="00740AD6" w:rsidRDefault="009F4EF1" w:rsidP="00F93179">
            <w:pPr>
              <w:jc w:val="left"/>
              <w:rPr>
                <w:ins w:id="2447" w:author="Katharina Schleidt" w:date="2021-10-27T12:19:00Z"/>
                <w:b/>
                <w:bCs/>
                <w:sz w:val="20"/>
                <w:szCs w:val="20"/>
              </w:rPr>
            </w:pPr>
            <w:ins w:id="2448" w:author="Katharina Schleidt" w:date="2021-10-27T12:19:00Z">
              <w:r w:rsidRPr="00740AD6">
                <w:rPr>
                  <w:b/>
                  <w:bCs/>
                  <w:sz w:val="20"/>
                  <w:szCs w:val="20"/>
                </w:rPr>
                <w:t>Identifier</w:t>
              </w:r>
            </w:ins>
          </w:p>
        </w:tc>
        <w:tc>
          <w:tcPr>
            <w:tcW w:w="3153" w:type="dxa"/>
          </w:tcPr>
          <w:p w14:paraId="07BA52E4" w14:textId="77777777" w:rsidR="009F4EF1" w:rsidRPr="00740AD6" w:rsidRDefault="009F4EF1" w:rsidP="00F93179">
            <w:pPr>
              <w:jc w:val="left"/>
              <w:rPr>
                <w:ins w:id="2449" w:author="Katharina Schleidt" w:date="2021-10-27T12:19:00Z"/>
                <w:b/>
                <w:bCs/>
                <w:sz w:val="20"/>
                <w:szCs w:val="20"/>
              </w:rPr>
            </w:pPr>
            <w:ins w:id="2450" w:author="Katharina Schleidt" w:date="2021-10-27T12:19:00Z">
              <w:r w:rsidRPr="00740AD6">
                <w:rPr>
                  <w:b/>
                  <w:bCs/>
                  <w:sz w:val="20"/>
                  <w:szCs w:val="20"/>
                </w:rPr>
                <w:t>Annex A clause</w:t>
              </w:r>
            </w:ins>
          </w:p>
        </w:tc>
      </w:tr>
      <w:tr w:rsidR="009F4EF1" w:rsidRPr="00740AD6" w14:paraId="2BAF2459" w14:textId="77777777" w:rsidTr="00F93179">
        <w:trPr>
          <w:ins w:id="2451" w:author="Katharina Schleidt" w:date="2021-10-27T12:19:00Z"/>
        </w:trPr>
        <w:tc>
          <w:tcPr>
            <w:tcW w:w="3229" w:type="dxa"/>
          </w:tcPr>
          <w:p w14:paraId="3D43B161" w14:textId="77777777" w:rsidR="009F4EF1" w:rsidRPr="00740AD6" w:rsidRDefault="009F4EF1" w:rsidP="00F93179">
            <w:pPr>
              <w:jc w:val="left"/>
              <w:rPr>
                <w:ins w:id="2452" w:author="Katharina Schleidt" w:date="2021-10-27T12:19:00Z"/>
                <w:sz w:val="20"/>
                <w:szCs w:val="20"/>
              </w:rPr>
            </w:pPr>
            <w:ins w:id="2453" w:author="Katharina Schleidt" w:date="2021-10-27T12:19:00Z">
              <w:r w:rsidRPr="00475740">
                <w:rPr>
                  <w:sz w:val="20"/>
                  <w:szCs w:val="20"/>
                </w:rPr>
                <w:t>Basic Samples package</w:t>
              </w:r>
            </w:ins>
          </w:p>
        </w:tc>
        <w:tc>
          <w:tcPr>
            <w:tcW w:w="3359" w:type="dxa"/>
          </w:tcPr>
          <w:p w14:paraId="68F8B459" w14:textId="77777777" w:rsidR="009F4EF1" w:rsidRPr="00740AD6" w:rsidRDefault="009F4EF1" w:rsidP="00F93179">
            <w:pPr>
              <w:jc w:val="left"/>
              <w:rPr>
                <w:ins w:id="2454" w:author="Katharina Schleidt" w:date="2021-10-27T12:19:00Z"/>
                <w:sz w:val="20"/>
                <w:szCs w:val="20"/>
              </w:rPr>
            </w:pPr>
            <w:ins w:id="2455" w:author="Katharina Schleidt" w:date="2021-10-27T12:19:00Z">
              <w:r w:rsidRPr="00475740">
                <w:rPr>
                  <w:sz w:val="20"/>
                  <w:szCs w:val="20"/>
                </w:rPr>
                <w:t>/conf/sam-basic</w:t>
              </w:r>
            </w:ins>
          </w:p>
        </w:tc>
        <w:tc>
          <w:tcPr>
            <w:tcW w:w="3153" w:type="dxa"/>
          </w:tcPr>
          <w:p w14:paraId="282B9991" w14:textId="77777777" w:rsidR="009F4EF1" w:rsidRPr="00740AD6" w:rsidRDefault="009F4EF1" w:rsidP="00F93179">
            <w:pPr>
              <w:jc w:val="left"/>
              <w:rPr>
                <w:ins w:id="2456" w:author="Katharina Schleidt" w:date="2021-10-27T12:19:00Z"/>
                <w:sz w:val="20"/>
                <w:szCs w:val="20"/>
              </w:rPr>
            </w:pPr>
            <w:ins w:id="2457" w:author="Katharina Schleidt" w:date="2021-10-27T12:19:00Z">
              <w:r w:rsidRPr="00740AD6">
                <w:rPr>
                  <w:sz w:val="20"/>
                  <w:szCs w:val="20"/>
                </w:rPr>
                <w:t>A.</w:t>
              </w:r>
              <w:r>
                <w:rPr>
                  <w:sz w:val="20"/>
                  <w:szCs w:val="20"/>
                </w:rPr>
                <w:t>6</w:t>
              </w:r>
              <w:r w:rsidRPr="00740AD6">
                <w:rPr>
                  <w:sz w:val="20"/>
                  <w:szCs w:val="20"/>
                </w:rPr>
                <w:t>.1</w:t>
              </w:r>
            </w:ins>
          </w:p>
        </w:tc>
      </w:tr>
      <w:tr w:rsidR="009F4EF1" w:rsidRPr="00740AD6" w14:paraId="4D2F4301" w14:textId="77777777" w:rsidTr="00F93179">
        <w:trPr>
          <w:ins w:id="2458" w:author="Katharina Schleidt" w:date="2021-10-27T12:19:00Z"/>
        </w:trPr>
        <w:tc>
          <w:tcPr>
            <w:tcW w:w="3229" w:type="dxa"/>
          </w:tcPr>
          <w:p w14:paraId="7912278C" w14:textId="77777777" w:rsidR="009F4EF1" w:rsidRPr="00740AD6" w:rsidRDefault="009F4EF1" w:rsidP="00F93179">
            <w:pPr>
              <w:jc w:val="left"/>
              <w:rPr>
                <w:ins w:id="2459" w:author="Katharina Schleidt" w:date="2021-10-27T12:19:00Z"/>
                <w:sz w:val="20"/>
                <w:szCs w:val="20"/>
              </w:rPr>
            </w:pPr>
            <w:ins w:id="2460" w:author="Katharina Schleidt" w:date="2021-10-27T12:19:00Z">
              <w:r w:rsidRPr="009A483C">
                <w:rPr>
                  <w:sz w:val="20"/>
                  <w:szCs w:val="20"/>
                </w:rPr>
                <w:t>Basic Samples - MaterialSample</w:t>
              </w:r>
            </w:ins>
          </w:p>
        </w:tc>
        <w:tc>
          <w:tcPr>
            <w:tcW w:w="3359" w:type="dxa"/>
          </w:tcPr>
          <w:p w14:paraId="48840F0F" w14:textId="77777777" w:rsidR="009F4EF1" w:rsidRPr="00740AD6" w:rsidRDefault="009F4EF1" w:rsidP="00F93179">
            <w:pPr>
              <w:jc w:val="left"/>
              <w:rPr>
                <w:ins w:id="2461" w:author="Katharina Schleidt" w:date="2021-10-27T12:19:00Z"/>
                <w:sz w:val="20"/>
                <w:szCs w:val="20"/>
              </w:rPr>
            </w:pPr>
            <w:ins w:id="2462" w:author="Katharina Schleidt" w:date="2021-10-27T12:19:00Z">
              <w:r w:rsidRPr="009A483C">
                <w:rPr>
                  <w:sz w:val="20"/>
                  <w:szCs w:val="20"/>
                </w:rPr>
                <w:t>/conf/sam-basic/MaterialSample</w:t>
              </w:r>
            </w:ins>
          </w:p>
        </w:tc>
        <w:tc>
          <w:tcPr>
            <w:tcW w:w="3153" w:type="dxa"/>
          </w:tcPr>
          <w:p w14:paraId="0D428D31" w14:textId="77777777" w:rsidR="009F4EF1" w:rsidRPr="00740AD6" w:rsidRDefault="009F4EF1" w:rsidP="00F93179">
            <w:pPr>
              <w:jc w:val="left"/>
              <w:rPr>
                <w:ins w:id="2463" w:author="Katharina Schleidt" w:date="2021-10-27T12:19:00Z"/>
                <w:sz w:val="20"/>
                <w:szCs w:val="20"/>
              </w:rPr>
            </w:pPr>
            <w:ins w:id="2464" w:author="Katharina Schleidt" w:date="2021-10-27T12:19:00Z">
              <w:r w:rsidRPr="00740AD6">
                <w:rPr>
                  <w:sz w:val="20"/>
                  <w:szCs w:val="20"/>
                </w:rPr>
                <w:t>A.</w:t>
              </w:r>
              <w:r>
                <w:rPr>
                  <w:sz w:val="20"/>
                  <w:szCs w:val="20"/>
                </w:rPr>
                <w:t>6</w:t>
              </w:r>
              <w:r w:rsidRPr="00740AD6">
                <w:rPr>
                  <w:sz w:val="20"/>
                  <w:szCs w:val="20"/>
                </w:rPr>
                <w:t>.2</w:t>
              </w:r>
            </w:ins>
          </w:p>
        </w:tc>
      </w:tr>
      <w:tr w:rsidR="009F4EF1" w:rsidRPr="00740AD6" w14:paraId="0C155065" w14:textId="77777777" w:rsidTr="00F93179">
        <w:trPr>
          <w:ins w:id="2465" w:author="Katharina Schleidt" w:date="2021-10-27T12:19:00Z"/>
        </w:trPr>
        <w:tc>
          <w:tcPr>
            <w:tcW w:w="3229" w:type="dxa"/>
          </w:tcPr>
          <w:p w14:paraId="292A4BAA" w14:textId="77777777" w:rsidR="009F4EF1" w:rsidRPr="00740AD6" w:rsidRDefault="009F4EF1" w:rsidP="00F93179">
            <w:pPr>
              <w:jc w:val="left"/>
              <w:rPr>
                <w:ins w:id="2466" w:author="Katharina Schleidt" w:date="2021-10-27T12:19:00Z"/>
                <w:sz w:val="20"/>
                <w:szCs w:val="20"/>
              </w:rPr>
            </w:pPr>
            <w:ins w:id="2467" w:author="Katharina Schleidt" w:date="2021-10-27T12:19:00Z">
              <w:r w:rsidRPr="00B60127">
                <w:rPr>
                  <w:sz w:val="20"/>
                  <w:szCs w:val="20"/>
                </w:rPr>
                <w:t>Basic Samples - NamedLocation</w:t>
              </w:r>
            </w:ins>
          </w:p>
        </w:tc>
        <w:tc>
          <w:tcPr>
            <w:tcW w:w="3359" w:type="dxa"/>
          </w:tcPr>
          <w:p w14:paraId="56A58B7A" w14:textId="77777777" w:rsidR="009F4EF1" w:rsidRPr="00740AD6" w:rsidRDefault="009F4EF1" w:rsidP="00F93179">
            <w:pPr>
              <w:jc w:val="left"/>
              <w:rPr>
                <w:ins w:id="2468" w:author="Katharina Schleidt" w:date="2021-10-27T12:19:00Z"/>
                <w:sz w:val="20"/>
                <w:szCs w:val="20"/>
              </w:rPr>
            </w:pPr>
            <w:ins w:id="2469" w:author="Katharina Schleidt" w:date="2021-10-27T12:19:00Z">
              <w:r w:rsidRPr="00B60127">
                <w:rPr>
                  <w:sz w:val="20"/>
                  <w:szCs w:val="20"/>
                </w:rPr>
                <w:t>/conf/sam-basic/NamedLocation</w:t>
              </w:r>
            </w:ins>
          </w:p>
        </w:tc>
        <w:tc>
          <w:tcPr>
            <w:tcW w:w="3153" w:type="dxa"/>
          </w:tcPr>
          <w:p w14:paraId="27E4B58B" w14:textId="77777777" w:rsidR="009F4EF1" w:rsidRPr="00740AD6" w:rsidRDefault="009F4EF1" w:rsidP="00F93179">
            <w:pPr>
              <w:jc w:val="left"/>
              <w:rPr>
                <w:ins w:id="2470" w:author="Katharina Schleidt" w:date="2021-10-27T12:19:00Z"/>
                <w:sz w:val="20"/>
                <w:szCs w:val="20"/>
              </w:rPr>
            </w:pPr>
            <w:ins w:id="2471" w:author="Katharina Schleidt" w:date="2021-10-27T12:19:00Z">
              <w:r w:rsidRPr="00740AD6">
                <w:rPr>
                  <w:sz w:val="20"/>
                  <w:szCs w:val="20"/>
                </w:rPr>
                <w:t>A.</w:t>
              </w:r>
              <w:r>
                <w:rPr>
                  <w:sz w:val="20"/>
                  <w:szCs w:val="20"/>
                </w:rPr>
                <w:t>6</w:t>
              </w:r>
              <w:r w:rsidRPr="00740AD6">
                <w:rPr>
                  <w:sz w:val="20"/>
                  <w:szCs w:val="20"/>
                </w:rPr>
                <w:t>.3</w:t>
              </w:r>
            </w:ins>
          </w:p>
        </w:tc>
      </w:tr>
      <w:tr w:rsidR="009F4EF1" w:rsidRPr="00740AD6" w14:paraId="11E45A97" w14:textId="77777777" w:rsidTr="00F93179">
        <w:trPr>
          <w:ins w:id="2472" w:author="Katharina Schleidt" w:date="2021-10-27T12:19:00Z"/>
        </w:trPr>
        <w:tc>
          <w:tcPr>
            <w:tcW w:w="3229" w:type="dxa"/>
          </w:tcPr>
          <w:p w14:paraId="28B9DD54" w14:textId="77777777" w:rsidR="009F4EF1" w:rsidRPr="00740AD6" w:rsidRDefault="009F4EF1" w:rsidP="00F93179">
            <w:pPr>
              <w:jc w:val="left"/>
              <w:rPr>
                <w:ins w:id="2473" w:author="Katharina Schleidt" w:date="2021-10-27T12:19:00Z"/>
                <w:sz w:val="20"/>
                <w:szCs w:val="20"/>
              </w:rPr>
            </w:pPr>
            <w:ins w:id="2474" w:author="Katharina Schleidt" w:date="2021-10-27T12:19:00Z">
              <w:r w:rsidRPr="00B60127">
                <w:rPr>
                  <w:sz w:val="20"/>
                  <w:szCs w:val="20"/>
                </w:rPr>
                <w:t>Basic Samples - PhysicalDimension</w:t>
              </w:r>
            </w:ins>
          </w:p>
        </w:tc>
        <w:tc>
          <w:tcPr>
            <w:tcW w:w="3359" w:type="dxa"/>
          </w:tcPr>
          <w:p w14:paraId="7D6CA08D" w14:textId="77777777" w:rsidR="009F4EF1" w:rsidRPr="00740AD6" w:rsidRDefault="009F4EF1" w:rsidP="00F93179">
            <w:pPr>
              <w:jc w:val="left"/>
              <w:rPr>
                <w:ins w:id="2475" w:author="Katharina Schleidt" w:date="2021-10-27T12:19:00Z"/>
                <w:sz w:val="20"/>
                <w:szCs w:val="20"/>
              </w:rPr>
            </w:pPr>
            <w:ins w:id="2476" w:author="Katharina Schleidt" w:date="2021-10-27T12:19:00Z">
              <w:r w:rsidRPr="00B60127">
                <w:rPr>
                  <w:sz w:val="20"/>
                  <w:szCs w:val="20"/>
                </w:rPr>
                <w:t>/conf/sam-basic/PhysicalDimension</w:t>
              </w:r>
            </w:ins>
          </w:p>
        </w:tc>
        <w:tc>
          <w:tcPr>
            <w:tcW w:w="3153" w:type="dxa"/>
          </w:tcPr>
          <w:p w14:paraId="4B583489" w14:textId="77777777" w:rsidR="009F4EF1" w:rsidRPr="00740AD6" w:rsidRDefault="009F4EF1" w:rsidP="00F93179">
            <w:pPr>
              <w:jc w:val="left"/>
              <w:rPr>
                <w:ins w:id="2477" w:author="Katharina Schleidt" w:date="2021-10-27T12:19:00Z"/>
                <w:sz w:val="20"/>
                <w:szCs w:val="20"/>
              </w:rPr>
            </w:pPr>
            <w:ins w:id="2478" w:author="Katharina Schleidt" w:date="2021-10-27T12:19:00Z">
              <w:r w:rsidRPr="00740AD6">
                <w:rPr>
                  <w:sz w:val="20"/>
                  <w:szCs w:val="20"/>
                </w:rPr>
                <w:t>A.</w:t>
              </w:r>
              <w:r>
                <w:rPr>
                  <w:sz w:val="20"/>
                  <w:szCs w:val="20"/>
                </w:rPr>
                <w:t>6</w:t>
              </w:r>
              <w:r w:rsidRPr="00740AD6">
                <w:rPr>
                  <w:sz w:val="20"/>
                  <w:szCs w:val="20"/>
                </w:rPr>
                <w:t>.4</w:t>
              </w:r>
            </w:ins>
          </w:p>
        </w:tc>
      </w:tr>
      <w:tr w:rsidR="009F4EF1" w:rsidRPr="00740AD6" w14:paraId="751E81DF" w14:textId="77777777" w:rsidTr="00F93179">
        <w:trPr>
          <w:ins w:id="2479" w:author="Katharina Schleidt" w:date="2021-10-27T12:19:00Z"/>
        </w:trPr>
        <w:tc>
          <w:tcPr>
            <w:tcW w:w="3229" w:type="dxa"/>
          </w:tcPr>
          <w:p w14:paraId="00741F23" w14:textId="77777777" w:rsidR="009F4EF1" w:rsidRPr="00740AD6" w:rsidRDefault="009F4EF1" w:rsidP="00F93179">
            <w:pPr>
              <w:jc w:val="left"/>
              <w:rPr>
                <w:ins w:id="2480" w:author="Katharina Schleidt" w:date="2021-10-27T12:19:00Z"/>
                <w:sz w:val="20"/>
                <w:szCs w:val="20"/>
              </w:rPr>
            </w:pPr>
            <w:ins w:id="2481" w:author="Katharina Schleidt" w:date="2021-10-27T12:19:00Z">
              <w:r w:rsidRPr="00B60127">
                <w:rPr>
                  <w:sz w:val="20"/>
                  <w:szCs w:val="20"/>
                </w:rPr>
                <w:t>Basic Samples - Sample</w:t>
              </w:r>
            </w:ins>
          </w:p>
        </w:tc>
        <w:tc>
          <w:tcPr>
            <w:tcW w:w="3359" w:type="dxa"/>
          </w:tcPr>
          <w:p w14:paraId="01DB31BF" w14:textId="77777777" w:rsidR="009F4EF1" w:rsidRPr="00740AD6" w:rsidRDefault="009F4EF1" w:rsidP="00F93179">
            <w:pPr>
              <w:jc w:val="left"/>
              <w:rPr>
                <w:ins w:id="2482" w:author="Katharina Schleidt" w:date="2021-10-27T12:19:00Z"/>
                <w:sz w:val="20"/>
                <w:szCs w:val="20"/>
              </w:rPr>
            </w:pPr>
            <w:ins w:id="2483" w:author="Katharina Schleidt" w:date="2021-10-27T12:19:00Z">
              <w:r w:rsidRPr="00B60127">
                <w:rPr>
                  <w:sz w:val="20"/>
                  <w:szCs w:val="20"/>
                </w:rPr>
                <w:t>/conf/sam-basic/Sample</w:t>
              </w:r>
            </w:ins>
          </w:p>
        </w:tc>
        <w:tc>
          <w:tcPr>
            <w:tcW w:w="3153" w:type="dxa"/>
          </w:tcPr>
          <w:p w14:paraId="5110306C" w14:textId="77777777" w:rsidR="009F4EF1" w:rsidRPr="00740AD6" w:rsidRDefault="009F4EF1" w:rsidP="00F93179">
            <w:pPr>
              <w:jc w:val="left"/>
              <w:rPr>
                <w:ins w:id="2484" w:author="Katharina Schleidt" w:date="2021-10-27T12:19:00Z"/>
                <w:sz w:val="20"/>
                <w:szCs w:val="20"/>
              </w:rPr>
            </w:pPr>
            <w:ins w:id="2485" w:author="Katharina Schleidt" w:date="2021-10-27T12:19:00Z">
              <w:r w:rsidRPr="00740AD6">
                <w:rPr>
                  <w:sz w:val="20"/>
                  <w:szCs w:val="20"/>
                </w:rPr>
                <w:t>A.</w:t>
              </w:r>
              <w:r>
                <w:rPr>
                  <w:sz w:val="20"/>
                  <w:szCs w:val="20"/>
                </w:rPr>
                <w:t>6</w:t>
              </w:r>
              <w:r w:rsidRPr="00740AD6">
                <w:rPr>
                  <w:sz w:val="20"/>
                  <w:szCs w:val="20"/>
                </w:rPr>
                <w:t>.5</w:t>
              </w:r>
            </w:ins>
          </w:p>
        </w:tc>
      </w:tr>
      <w:tr w:rsidR="009F4EF1" w:rsidRPr="00740AD6" w14:paraId="3B0709CF" w14:textId="77777777" w:rsidTr="00F93179">
        <w:trPr>
          <w:ins w:id="2486" w:author="Katharina Schleidt" w:date="2021-10-27T12:19:00Z"/>
        </w:trPr>
        <w:tc>
          <w:tcPr>
            <w:tcW w:w="3229" w:type="dxa"/>
          </w:tcPr>
          <w:p w14:paraId="2E69496A" w14:textId="77777777" w:rsidR="009F4EF1" w:rsidRPr="00740AD6" w:rsidRDefault="009F4EF1" w:rsidP="00F93179">
            <w:pPr>
              <w:jc w:val="left"/>
              <w:rPr>
                <w:ins w:id="2487" w:author="Katharina Schleidt" w:date="2021-10-27T12:19:00Z"/>
                <w:sz w:val="20"/>
                <w:szCs w:val="20"/>
              </w:rPr>
            </w:pPr>
            <w:ins w:id="2488" w:author="Katharina Schleidt" w:date="2021-10-27T12:19:00Z">
              <w:r w:rsidRPr="00B60127">
                <w:rPr>
                  <w:sz w:val="20"/>
                  <w:szCs w:val="20"/>
                </w:rPr>
                <w:t>Basic Samples - SampleCollection</w:t>
              </w:r>
            </w:ins>
          </w:p>
        </w:tc>
        <w:tc>
          <w:tcPr>
            <w:tcW w:w="3359" w:type="dxa"/>
          </w:tcPr>
          <w:p w14:paraId="183235A9" w14:textId="77777777" w:rsidR="009F4EF1" w:rsidRPr="00740AD6" w:rsidRDefault="009F4EF1" w:rsidP="00F93179">
            <w:pPr>
              <w:jc w:val="left"/>
              <w:rPr>
                <w:ins w:id="2489" w:author="Katharina Schleidt" w:date="2021-10-27T12:19:00Z"/>
                <w:sz w:val="20"/>
                <w:szCs w:val="20"/>
              </w:rPr>
            </w:pPr>
            <w:ins w:id="2490" w:author="Katharina Schleidt" w:date="2021-10-27T12:19:00Z">
              <w:r w:rsidRPr="00B60127">
                <w:rPr>
                  <w:sz w:val="20"/>
                  <w:szCs w:val="20"/>
                </w:rPr>
                <w:t>/conf/sam-basic/SampleCollection</w:t>
              </w:r>
            </w:ins>
          </w:p>
        </w:tc>
        <w:tc>
          <w:tcPr>
            <w:tcW w:w="3153" w:type="dxa"/>
          </w:tcPr>
          <w:p w14:paraId="5941592D" w14:textId="77777777" w:rsidR="009F4EF1" w:rsidRPr="00740AD6" w:rsidRDefault="009F4EF1" w:rsidP="00F93179">
            <w:pPr>
              <w:jc w:val="left"/>
              <w:rPr>
                <w:ins w:id="2491" w:author="Katharina Schleidt" w:date="2021-10-27T12:19:00Z"/>
                <w:sz w:val="20"/>
                <w:szCs w:val="20"/>
              </w:rPr>
            </w:pPr>
            <w:ins w:id="2492" w:author="Katharina Schleidt" w:date="2021-10-27T12:19:00Z">
              <w:r w:rsidRPr="00740AD6">
                <w:rPr>
                  <w:sz w:val="20"/>
                  <w:szCs w:val="20"/>
                </w:rPr>
                <w:t>A.</w:t>
              </w:r>
              <w:r>
                <w:rPr>
                  <w:sz w:val="20"/>
                  <w:szCs w:val="20"/>
                </w:rPr>
                <w:t>6</w:t>
              </w:r>
              <w:r w:rsidRPr="00740AD6">
                <w:rPr>
                  <w:sz w:val="20"/>
                  <w:szCs w:val="20"/>
                </w:rPr>
                <w:t>.6</w:t>
              </w:r>
            </w:ins>
          </w:p>
        </w:tc>
      </w:tr>
      <w:tr w:rsidR="009F4EF1" w:rsidRPr="00740AD6" w14:paraId="3C6BA1D8" w14:textId="77777777" w:rsidTr="00F93179">
        <w:trPr>
          <w:ins w:id="2493" w:author="Katharina Schleidt" w:date="2021-10-27T12:19:00Z"/>
        </w:trPr>
        <w:tc>
          <w:tcPr>
            <w:tcW w:w="3229" w:type="dxa"/>
          </w:tcPr>
          <w:p w14:paraId="18102AB6" w14:textId="77777777" w:rsidR="009F4EF1" w:rsidRPr="00740AD6" w:rsidRDefault="009F4EF1" w:rsidP="00F93179">
            <w:pPr>
              <w:jc w:val="left"/>
              <w:rPr>
                <w:ins w:id="2494" w:author="Katharina Schleidt" w:date="2021-10-27T12:19:00Z"/>
                <w:sz w:val="20"/>
                <w:szCs w:val="20"/>
              </w:rPr>
            </w:pPr>
            <w:ins w:id="2495" w:author="Katharina Schleidt" w:date="2021-10-27T12:19:00Z">
              <w:r w:rsidRPr="00B60127">
                <w:rPr>
                  <w:sz w:val="20"/>
                  <w:szCs w:val="20"/>
                </w:rPr>
                <w:t>Basic Samples - Sampler</w:t>
              </w:r>
            </w:ins>
          </w:p>
        </w:tc>
        <w:tc>
          <w:tcPr>
            <w:tcW w:w="3359" w:type="dxa"/>
          </w:tcPr>
          <w:p w14:paraId="3F4339CC" w14:textId="77777777" w:rsidR="009F4EF1" w:rsidRPr="00740AD6" w:rsidRDefault="009F4EF1" w:rsidP="00F93179">
            <w:pPr>
              <w:jc w:val="left"/>
              <w:rPr>
                <w:ins w:id="2496" w:author="Katharina Schleidt" w:date="2021-10-27T12:19:00Z"/>
                <w:sz w:val="20"/>
                <w:szCs w:val="20"/>
              </w:rPr>
            </w:pPr>
            <w:ins w:id="2497" w:author="Katharina Schleidt" w:date="2021-10-27T12:19:00Z">
              <w:r w:rsidRPr="00B60127">
                <w:rPr>
                  <w:sz w:val="20"/>
                  <w:szCs w:val="20"/>
                </w:rPr>
                <w:t>/conf/sam-basic/Sampler</w:t>
              </w:r>
            </w:ins>
          </w:p>
        </w:tc>
        <w:tc>
          <w:tcPr>
            <w:tcW w:w="3153" w:type="dxa"/>
          </w:tcPr>
          <w:p w14:paraId="110D0AFF" w14:textId="77777777" w:rsidR="009F4EF1" w:rsidRPr="00740AD6" w:rsidRDefault="009F4EF1" w:rsidP="00F93179">
            <w:pPr>
              <w:jc w:val="left"/>
              <w:rPr>
                <w:ins w:id="2498" w:author="Katharina Schleidt" w:date="2021-10-27T12:19:00Z"/>
                <w:sz w:val="20"/>
                <w:szCs w:val="20"/>
              </w:rPr>
            </w:pPr>
            <w:ins w:id="2499" w:author="Katharina Schleidt" w:date="2021-10-27T12:19:00Z">
              <w:r w:rsidRPr="00740AD6">
                <w:rPr>
                  <w:sz w:val="20"/>
                  <w:szCs w:val="20"/>
                </w:rPr>
                <w:t>A.</w:t>
              </w:r>
              <w:r>
                <w:rPr>
                  <w:sz w:val="20"/>
                  <w:szCs w:val="20"/>
                </w:rPr>
                <w:t>6</w:t>
              </w:r>
              <w:r w:rsidRPr="00740AD6">
                <w:rPr>
                  <w:sz w:val="20"/>
                  <w:szCs w:val="20"/>
                </w:rPr>
                <w:t>.7</w:t>
              </w:r>
            </w:ins>
          </w:p>
        </w:tc>
      </w:tr>
      <w:tr w:rsidR="009F4EF1" w:rsidRPr="00740AD6" w14:paraId="05D55663" w14:textId="77777777" w:rsidTr="00F93179">
        <w:trPr>
          <w:ins w:id="2500" w:author="Katharina Schleidt" w:date="2021-10-27T12:19:00Z"/>
        </w:trPr>
        <w:tc>
          <w:tcPr>
            <w:tcW w:w="3229" w:type="dxa"/>
          </w:tcPr>
          <w:p w14:paraId="082CA0B5" w14:textId="77777777" w:rsidR="009F4EF1" w:rsidRPr="00B60127" w:rsidRDefault="009F4EF1" w:rsidP="00F93179">
            <w:pPr>
              <w:tabs>
                <w:tab w:val="clear" w:pos="403"/>
                <w:tab w:val="left" w:pos="2180"/>
              </w:tabs>
              <w:jc w:val="left"/>
              <w:rPr>
                <w:ins w:id="2501" w:author="Katharina Schleidt" w:date="2021-10-27T12:19:00Z"/>
                <w:sz w:val="20"/>
                <w:szCs w:val="20"/>
              </w:rPr>
            </w:pPr>
            <w:ins w:id="2502" w:author="Katharina Schleidt" w:date="2021-10-27T12:19:00Z">
              <w:r w:rsidRPr="00B60127">
                <w:rPr>
                  <w:sz w:val="20"/>
                  <w:szCs w:val="20"/>
                </w:rPr>
                <w:t>Basic Samples - Sampling</w:t>
              </w:r>
            </w:ins>
          </w:p>
        </w:tc>
        <w:tc>
          <w:tcPr>
            <w:tcW w:w="3359" w:type="dxa"/>
          </w:tcPr>
          <w:p w14:paraId="331DECF0" w14:textId="77777777" w:rsidR="009F4EF1" w:rsidRPr="00B60127" w:rsidRDefault="009F4EF1" w:rsidP="00F93179">
            <w:pPr>
              <w:jc w:val="left"/>
              <w:rPr>
                <w:ins w:id="2503" w:author="Katharina Schleidt" w:date="2021-10-27T12:19:00Z"/>
                <w:sz w:val="20"/>
                <w:szCs w:val="20"/>
              </w:rPr>
            </w:pPr>
            <w:ins w:id="2504" w:author="Katharina Schleidt" w:date="2021-10-27T12:19:00Z">
              <w:r w:rsidRPr="00B60127">
                <w:rPr>
                  <w:sz w:val="20"/>
                  <w:szCs w:val="20"/>
                </w:rPr>
                <w:t>/conf/sam-basic/Sampling</w:t>
              </w:r>
            </w:ins>
          </w:p>
        </w:tc>
        <w:tc>
          <w:tcPr>
            <w:tcW w:w="3153" w:type="dxa"/>
          </w:tcPr>
          <w:p w14:paraId="1E177AF9" w14:textId="77777777" w:rsidR="009F4EF1" w:rsidRPr="00740AD6" w:rsidRDefault="009F4EF1" w:rsidP="00F93179">
            <w:pPr>
              <w:jc w:val="left"/>
              <w:rPr>
                <w:ins w:id="2505" w:author="Katharina Schleidt" w:date="2021-10-27T12:19:00Z"/>
                <w:sz w:val="20"/>
                <w:szCs w:val="20"/>
              </w:rPr>
            </w:pPr>
            <w:ins w:id="2506" w:author="Katharina Schleidt" w:date="2021-10-27T12:19:00Z">
              <w:r w:rsidRPr="00740AD6">
                <w:rPr>
                  <w:sz w:val="20"/>
                  <w:szCs w:val="20"/>
                </w:rPr>
                <w:t>A.</w:t>
              </w:r>
              <w:r>
                <w:rPr>
                  <w:sz w:val="20"/>
                  <w:szCs w:val="20"/>
                </w:rPr>
                <w:t>6</w:t>
              </w:r>
              <w:r w:rsidRPr="00740AD6">
                <w:rPr>
                  <w:sz w:val="20"/>
                  <w:szCs w:val="20"/>
                </w:rPr>
                <w:t>.</w:t>
              </w:r>
              <w:r>
                <w:rPr>
                  <w:sz w:val="20"/>
                  <w:szCs w:val="20"/>
                </w:rPr>
                <w:t>8</w:t>
              </w:r>
            </w:ins>
          </w:p>
        </w:tc>
      </w:tr>
      <w:tr w:rsidR="009F4EF1" w:rsidRPr="00740AD6" w14:paraId="7E37AC08" w14:textId="77777777" w:rsidTr="00F93179">
        <w:trPr>
          <w:ins w:id="2507" w:author="Katharina Schleidt" w:date="2021-10-27T12:19:00Z"/>
        </w:trPr>
        <w:tc>
          <w:tcPr>
            <w:tcW w:w="3229" w:type="dxa"/>
          </w:tcPr>
          <w:p w14:paraId="645FC2B8" w14:textId="77777777" w:rsidR="009F4EF1" w:rsidRPr="00B60127" w:rsidRDefault="009F4EF1" w:rsidP="00F93179">
            <w:pPr>
              <w:jc w:val="left"/>
              <w:rPr>
                <w:ins w:id="2508" w:author="Katharina Schleidt" w:date="2021-10-27T12:19:00Z"/>
                <w:sz w:val="20"/>
                <w:szCs w:val="20"/>
              </w:rPr>
            </w:pPr>
            <w:ins w:id="2509" w:author="Katharina Schleidt" w:date="2021-10-27T12:19:00Z">
              <w:r w:rsidRPr="00B60127">
                <w:rPr>
                  <w:sz w:val="20"/>
                  <w:szCs w:val="20"/>
                </w:rPr>
                <w:t>Basic Samples - SpatialSample</w:t>
              </w:r>
            </w:ins>
          </w:p>
        </w:tc>
        <w:tc>
          <w:tcPr>
            <w:tcW w:w="3359" w:type="dxa"/>
          </w:tcPr>
          <w:p w14:paraId="48BDF3DF" w14:textId="77777777" w:rsidR="009F4EF1" w:rsidRPr="00B60127" w:rsidRDefault="009F4EF1" w:rsidP="00F93179">
            <w:pPr>
              <w:tabs>
                <w:tab w:val="clear" w:pos="403"/>
                <w:tab w:val="left" w:pos="925"/>
              </w:tabs>
              <w:jc w:val="left"/>
              <w:rPr>
                <w:ins w:id="2510" w:author="Katharina Schleidt" w:date="2021-10-27T12:19:00Z"/>
                <w:sz w:val="20"/>
                <w:szCs w:val="20"/>
              </w:rPr>
            </w:pPr>
            <w:ins w:id="2511" w:author="Katharina Schleidt" w:date="2021-10-27T12:19:00Z">
              <w:r w:rsidRPr="00B60127">
                <w:rPr>
                  <w:sz w:val="20"/>
                  <w:szCs w:val="20"/>
                </w:rPr>
                <w:t>/conf/sam-basic/SpatialSample</w:t>
              </w:r>
            </w:ins>
          </w:p>
        </w:tc>
        <w:tc>
          <w:tcPr>
            <w:tcW w:w="3153" w:type="dxa"/>
          </w:tcPr>
          <w:p w14:paraId="3A41827C" w14:textId="77777777" w:rsidR="009F4EF1" w:rsidRPr="00740AD6" w:rsidRDefault="009F4EF1" w:rsidP="00F93179">
            <w:pPr>
              <w:jc w:val="left"/>
              <w:rPr>
                <w:ins w:id="2512" w:author="Katharina Schleidt" w:date="2021-10-27T12:19:00Z"/>
                <w:sz w:val="20"/>
                <w:szCs w:val="20"/>
              </w:rPr>
            </w:pPr>
            <w:ins w:id="2513" w:author="Katharina Schleidt" w:date="2021-10-27T12:19:00Z">
              <w:r w:rsidRPr="00740AD6">
                <w:rPr>
                  <w:sz w:val="20"/>
                  <w:szCs w:val="20"/>
                </w:rPr>
                <w:t>A.</w:t>
              </w:r>
              <w:r>
                <w:rPr>
                  <w:sz w:val="20"/>
                  <w:szCs w:val="20"/>
                </w:rPr>
                <w:t>6</w:t>
              </w:r>
              <w:r w:rsidRPr="00740AD6">
                <w:rPr>
                  <w:sz w:val="20"/>
                  <w:szCs w:val="20"/>
                </w:rPr>
                <w:t>.</w:t>
              </w:r>
              <w:r>
                <w:rPr>
                  <w:sz w:val="20"/>
                  <w:szCs w:val="20"/>
                </w:rPr>
                <w:t>9</w:t>
              </w:r>
            </w:ins>
          </w:p>
        </w:tc>
      </w:tr>
      <w:tr w:rsidR="009F4EF1" w:rsidRPr="00740AD6" w14:paraId="7CFBDA84" w14:textId="77777777" w:rsidTr="00F93179">
        <w:trPr>
          <w:ins w:id="2514" w:author="Katharina Schleidt" w:date="2021-10-27T12:19:00Z"/>
        </w:trPr>
        <w:tc>
          <w:tcPr>
            <w:tcW w:w="3229" w:type="dxa"/>
          </w:tcPr>
          <w:p w14:paraId="38CF98B5" w14:textId="77777777" w:rsidR="009F4EF1" w:rsidRPr="00B60127" w:rsidRDefault="009F4EF1" w:rsidP="00F93179">
            <w:pPr>
              <w:jc w:val="left"/>
              <w:rPr>
                <w:ins w:id="2515" w:author="Katharina Schleidt" w:date="2021-10-27T12:19:00Z"/>
                <w:sz w:val="20"/>
                <w:szCs w:val="20"/>
              </w:rPr>
            </w:pPr>
            <w:ins w:id="2516" w:author="Katharina Schleidt" w:date="2021-10-27T12:19:00Z">
              <w:r w:rsidRPr="00B60127">
                <w:rPr>
                  <w:sz w:val="20"/>
                  <w:szCs w:val="20"/>
                </w:rPr>
                <w:t>Basic Samples - StatisticalClassification</w:t>
              </w:r>
            </w:ins>
          </w:p>
        </w:tc>
        <w:tc>
          <w:tcPr>
            <w:tcW w:w="3359" w:type="dxa"/>
          </w:tcPr>
          <w:p w14:paraId="0F221D84" w14:textId="77777777" w:rsidR="009F4EF1" w:rsidRPr="00B60127" w:rsidRDefault="009F4EF1" w:rsidP="00F93179">
            <w:pPr>
              <w:jc w:val="left"/>
              <w:rPr>
                <w:ins w:id="2517" w:author="Katharina Schleidt" w:date="2021-10-27T12:19:00Z"/>
                <w:sz w:val="20"/>
                <w:szCs w:val="20"/>
              </w:rPr>
            </w:pPr>
            <w:ins w:id="2518" w:author="Katharina Schleidt" w:date="2021-10-27T12:19:00Z">
              <w:r w:rsidRPr="00B60127">
                <w:rPr>
                  <w:sz w:val="20"/>
                  <w:szCs w:val="20"/>
                </w:rPr>
                <w:t>/conf/sam-basic/StatisticalClassification</w:t>
              </w:r>
            </w:ins>
          </w:p>
        </w:tc>
        <w:tc>
          <w:tcPr>
            <w:tcW w:w="3153" w:type="dxa"/>
          </w:tcPr>
          <w:p w14:paraId="2AD3088D" w14:textId="77777777" w:rsidR="009F4EF1" w:rsidRPr="00740AD6" w:rsidRDefault="009F4EF1" w:rsidP="00F93179">
            <w:pPr>
              <w:jc w:val="left"/>
              <w:rPr>
                <w:ins w:id="2519" w:author="Katharina Schleidt" w:date="2021-10-27T12:19:00Z"/>
                <w:sz w:val="20"/>
                <w:szCs w:val="20"/>
              </w:rPr>
            </w:pPr>
            <w:ins w:id="2520" w:author="Katharina Schleidt" w:date="2021-10-27T12:19:00Z">
              <w:r w:rsidRPr="00740AD6">
                <w:rPr>
                  <w:sz w:val="20"/>
                  <w:szCs w:val="20"/>
                </w:rPr>
                <w:t>A.</w:t>
              </w:r>
              <w:r>
                <w:rPr>
                  <w:sz w:val="20"/>
                  <w:szCs w:val="20"/>
                </w:rPr>
                <w:t>6</w:t>
              </w:r>
              <w:r w:rsidRPr="00740AD6">
                <w:rPr>
                  <w:sz w:val="20"/>
                  <w:szCs w:val="20"/>
                </w:rPr>
                <w:t>.</w:t>
              </w:r>
              <w:r>
                <w:rPr>
                  <w:sz w:val="20"/>
                  <w:szCs w:val="20"/>
                </w:rPr>
                <w:t>10</w:t>
              </w:r>
            </w:ins>
          </w:p>
        </w:tc>
      </w:tr>
      <w:tr w:rsidR="009F4EF1" w:rsidRPr="00740AD6" w14:paraId="78B436B1" w14:textId="77777777" w:rsidTr="00F93179">
        <w:trPr>
          <w:ins w:id="2521" w:author="Katharina Schleidt" w:date="2021-10-27T12:19:00Z"/>
        </w:trPr>
        <w:tc>
          <w:tcPr>
            <w:tcW w:w="3229" w:type="dxa"/>
          </w:tcPr>
          <w:p w14:paraId="64FAFD3A" w14:textId="77777777" w:rsidR="009F4EF1" w:rsidRPr="00B60127" w:rsidRDefault="009F4EF1" w:rsidP="00F93179">
            <w:pPr>
              <w:jc w:val="left"/>
              <w:rPr>
                <w:ins w:id="2522" w:author="Katharina Schleidt" w:date="2021-10-27T12:19:00Z"/>
                <w:sz w:val="20"/>
                <w:szCs w:val="20"/>
              </w:rPr>
            </w:pPr>
            <w:ins w:id="2523" w:author="Katharina Schleidt" w:date="2021-10-27T12:19:00Z">
              <w:r w:rsidRPr="00B60127">
                <w:rPr>
                  <w:sz w:val="20"/>
                  <w:szCs w:val="20"/>
                </w:rPr>
                <w:t>Basic Samples - StatisticalSample</w:t>
              </w:r>
            </w:ins>
          </w:p>
        </w:tc>
        <w:tc>
          <w:tcPr>
            <w:tcW w:w="3359" w:type="dxa"/>
          </w:tcPr>
          <w:p w14:paraId="0BD17CE7" w14:textId="77777777" w:rsidR="009F4EF1" w:rsidRPr="00B60127" w:rsidRDefault="009F4EF1" w:rsidP="00F93179">
            <w:pPr>
              <w:jc w:val="left"/>
              <w:rPr>
                <w:ins w:id="2524" w:author="Katharina Schleidt" w:date="2021-10-27T12:19:00Z"/>
                <w:sz w:val="20"/>
                <w:szCs w:val="20"/>
              </w:rPr>
            </w:pPr>
            <w:ins w:id="2525" w:author="Katharina Schleidt" w:date="2021-10-27T12:19:00Z">
              <w:r w:rsidRPr="00B60127">
                <w:rPr>
                  <w:sz w:val="20"/>
                  <w:szCs w:val="20"/>
                </w:rPr>
                <w:t>/conf/sam-basic/StatisticalSample</w:t>
              </w:r>
            </w:ins>
          </w:p>
        </w:tc>
        <w:tc>
          <w:tcPr>
            <w:tcW w:w="3153" w:type="dxa"/>
          </w:tcPr>
          <w:p w14:paraId="7EB173CB" w14:textId="77777777" w:rsidR="009F4EF1" w:rsidRPr="00740AD6" w:rsidRDefault="009F4EF1" w:rsidP="00F93179">
            <w:pPr>
              <w:jc w:val="left"/>
              <w:rPr>
                <w:ins w:id="2526" w:author="Katharina Schleidt" w:date="2021-10-27T12:19:00Z"/>
                <w:sz w:val="20"/>
                <w:szCs w:val="20"/>
              </w:rPr>
            </w:pPr>
            <w:ins w:id="2527" w:author="Katharina Schleidt" w:date="2021-10-27T12:19:00Z">
              <w:r w:rsidRPr="00740AD6">
                <w:rPr>
                  <w:sz w:val="20"/>
                  <w:szCs w:val="20"/>
                </w:rPr>
                <w:t>A.</w:t>
              </w:r>
              <w:r>
                <w:rPr>
                  <w:sz w:val="20"/>
                  <w:szCs w:val="20"/>
                </w:rPr>
                <w:t>6</w:t>
              </w:r>
              <w:r w:rsidRPr="00740AD6">
                <w:rPr>
                  <w:sz w:val="20"/>
                  <w:szCs w:val="20"/>
                </w:rPr>
                <w:t>.</w:t>
              </w:r>
              <w:r>
                <w:rPr>
                  <w:sz w:val="20"/>
                  <w:szCs w:val="20"/>
                </w:rPr>
                <w:t>11</w:t>
              </w:r>
            </w:ins>
          </w:p>
        </w:tc>
      </w:tr>
    </w:tbl>
    <w:p w14:paraId="34A31F8F" w14:textId="77777777" w:rsidR="009F4EF1" w:rsidRPr="009F2BE1" w:rsidRDefault="009F4EF1" w:rsidP="009F4EF1">
      <w:pPr>
        <w:rPr>
          <w:ins w:id="2528" w:author="Katharina Schleidt" w:date="2021-10-27T12:19:00Z"/>
          <w:lang w:eastAsia="ja-JP"/>
        </w:rPr>
      </w:pPr>
    </w:p>
    <w:p w14:paraId="00B268D1" w14:textId="6EFA063E" w:rsidR="00247DE8" w:rsidDel="009F4EF1" w:rsidRDefault="00247DE8" w:rsidP="001A33D0">
      <w:pPr>
        <w:rPr>
          <w:del w:id="2529" w:author="Katharina Schleidt" w:date="2021-10-27T12:19:00Z"/>
        </w:rPr>
      </w:pPr>
      <w:bookmarkStart w:id="2530" w:name="_Toc86239421"/>
      <w:bookmarkEnd w:id="2530"/>
    </w:p>
    <w:p w14:paraId="6DF5170A" w14:textId="23B0BBFA" w:rsidR="001A33D0" w:rsidRDefault="00247DE8" w:rsidP="001A33D0">
      <w:pPr>
        <w:pStyle w:val="Titre1"/>
        <w:numPr>
          <w:ilvl w:val="0"/>
          <w:numId w:val="1"/>
        </w:numPr>
        <w:tabs>
          <w:tab w:val="clear" w:pos="432"/>
        </w:tabs>
        <w:ind w:left="0" w:firstLine="0"/>
      </w:pPr>
      <w:bookmarkStart w:id="2531" w:name="_Toc353798250"/>
      <w:bookmarkStart w:id="2532" w:name="_Toc86239422"/>
      <w:r w:rsidRPr="00247DE8">
        <w:t xml:space="preserve">Packaging, </w:t>
      </w:r>
      <w:r>
        <w:t>r</w:t>
      </w:r>
      <w:r w:rsidRPr="00247DE8">
        <w:t xml:space="preserve">equirements and </w:t>
      </w:r>
      <w:r>
        <w:t>d</w:t>
      </w:r>
      <w:r w:rsidRPr="00247DE8">
        <w:t>ependencies</w:t>
      </w:r>
      <w:bookmarkEnd w:id="2531"/>
      <w:bookmarkEnd w:id="2532"/>
    </w:p>
    <w:p w14:paraId="4E2829B4" w14:textId="36D3559C" w:rsidR="00393BE0" w:rsidRPr="00393BE0" w:rsidRDefault="00393BE0" w:rsidP="00EF48D9">
      <w:pPr>
        <w:pStyle w:val="Titre2"/>
      </w:pPr>
      <w:bookmarkStart w:id="2533" w:name="_Toc86239423"/>
      <w:r>
        <w:t>Requirements</w:t>
      </w:r>
      <w:bookmarkEnd w:id="2533"/>
    </w:p>
    <w:p w14:paraId="6E81DB35" w14:textId="510A7821" w:rsidR="001A33D0" w:rsidDel="008058BC" w:rsidRDefault="00247DE8" w:rsidP="00EF48D9">
      <w:pPr>
        <w:pStyle w:val="Titre3"/>
        <w:rPr>
          <w:del w:id="2534" w:author="Katharina Schleidt" w:date="2021-10-27T12:05:00Z"/>
        </w:rPr>
      </w:pPr>
      <w:del w:id="2535"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2536" w:author="Katharina Schleidt" w:date="2021-07-05T13:58:00Z">
        <w:r w:rsidR="0058722D">
          <w:rPr>
            <w:lang w:eastAsia="ja-JP"/>
          </w:rPr>
          <w:t>This structure</w:t>
        </w:r>
      </w:ins>
      <w:del w:id="2537"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5DABE3FF"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2538" w:author="Ilkka Rinne" w:date="2021-10-27T15:26:00Z">
        <w:r w:rsidR="00814BB2">
          <w:rPr>
            <w:lang w:eastAsia="ja-JP"/>
          </w:rPr>
          <w:t>[15]</w:t>
        </w:r>
      </w:ins>
      <w:ins w:id="2539" w:author="Grellet Sylvain" w:date="2021-10-21T14:55:00Z">
        <w:del w:id="2540" w:author="Ilkka Rinne" w:date="2021-10-27T14:58:00Z">
          <w:r w:rsidR="002D5A96" w:rsidDel="008F1D12">
            <w:rPr>
              <w:lang w:eastAsia="ja-JP"/>
            </w:rPr>
            <w:delText>[15]</w:delText>
          </w:r>
        </w:del>
      </w:ins>
      <w:del w:id="2541" w:author="Ilkka Rinne" w:date="2021-10-27T14:58:00Z">
        <w:r w:rsidR="00821F18" w:rsidDel="008F1D12">
          <w:rPr>
            <w:lang w:eastAsia="ja-JP"/>
          </w:rPr>
          <w:delText>[24]</w:delText>
        </w:r>
      </w:del>
      <w:r w:rsidR="00345B12">
        <w:rPr>
          <w:lang w:eastAsia="ja-JP"/>
        </w:rPr>
        <w:fldChar w:fldCharType="end"/>
      </w:r>
      <w:r w:rsidR="00345B12">
        <w:rPr>
          <w:lang w:eastAsia="ja-JP"/>
        </w:rPr>
        <w:t xml:space="preserve"> </w:t>
      </w:r>
      <w:r>
        <w:rPr>
          <w:lang w:eastAsia="ja-JP"/>
        </w:rPr>
        <w:t xml:space="preserve">have been taken into account. However, pertaining to the alignment between </w:t>
      </w:r>
      <w:r>
        <w:rPr>
          <w:lang w:eastAsia="ja-JP"/>
        </w:rPr>
        <w:lastRenderedPageBreak/>
        <w:t>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2542" w:author="Katharina Schleidt" w:date="2021-07-05T13:59:00Z">
        <w:r w:rsidR="002E57C8" w:rsidDel="0058722D">
          <w:rPr>
            <w:lang w:eastAsia="ja-JP"/>
          </w:rPr>
          <w:delText xml:space="preserve">it becomes increasingly difficult to </w:delText>
        </w:r>
      </w:del>
      <w:r w:rsidR="002E57C8">
        <w:rPr>
          <w:lang w:eastAsia="ja-JP"/>
        </w:rPr>
        <w:t>stipulat</w:t>
      </w:r>
      <w:ins w:id="2543" w:author="Katharina Schleidt" w:date="2021-07-05T13:59:00Z">
        <w:r w:rsidR="0058722D">
          <w:rPr>
            <w:lang w:eastAsia="ja-JP"/>
          </w:rPr>
          <w:t>ing</w:t>
        </w:r>
      </w:ins>
      <w:del w:id="2544"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2545"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2546" w:author="Katharina Schleidt" w:date="2021-07-05T14:00:00Z">
        <w:r w:rsidR="0058722D">
          <w:rPr>
            <w:lang w:eastAsia="ja-JP"/>
          </w:rPr>
          <w:t xml:space="preserve">the observable properties </w:t>
        </w:r>
      </w:ins>
      <w:del w:id="2547"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2548" w:author="Katharina Schleidt" w:date="2021-07-05T14:00:00Z">
        <w:r w:rsidR="0058722D">
          <w:rPr>
            <w:lang w:eastAsia="ja-JP"/>
          </w:rPr>
          <w:t>. This is because</w:t>
        </w:r>
      </w:ins>
      <w:del w:id="2549"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2550" w:author="Katharina Schleidt" w:date="2021-07-05T14:00:00Z">
        <w:r w:rsidR="0058722D">
          <w:rPr>
            <w:lang w:eastAsia="ja-JP"/>
          </w:rPr>
          <w:t>,</w:t>
        </w:r>
      </w:ins>
      <w:r>
        <w:rPr>
          <w:lang w:eastAsia="ja-JP"/>
        </w:rPr>
        <w:t xml:space="preserve"> such as the Research Data Alliance (RDA)</w:t>
      </w:r>
      <w:ins w:id="2551"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2552" w:author="Katharina Schleidt" w:date="2021-07-05T14:01:00Z">
        <w:r w:rsidDel="0058722D">
          <w:rPr>
            <w:lang w:eastAsia="ja-JP"/>
          </w:rPr>
          <w:delText xml:space="preserve">has been </w:delText>
        </w:r>
      </w:del>
      <w:ins w:id="2553"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Titre3"/>
        <w:rPr>
          <w:del w:id="2554" w:author="Katharina Schleidt" w:date="2021-10-27T12:05:00Z"/>
        </w:rPr>
      </w:pPr>
      <w:del w:id="2555" w:author="Katharina Schleidt" w:date="2021-10-27T12:05:00Z">
        <w:r w:rsidDel="008058BC">
          <w:delText>Requirements class dependency graphs</w:delText>
        </w:r>
      </w:del>
    </w:p>
    <w:p w14:paraId="4D76084D" w14:textId="2E0659BA" w:rsidR="003A5DDA" w:rsidDel="008058BC" w:rsidRDefault="003A5DDA" w:rsidP="003A5DDA">
      <w:pPr>
        <w:rPr>
          <w:del w:id="2556" w:author="Katharina Schleidt" w:date="2021-10-27T12:05:00Z"/>
          <w:lang w:eastAsia="ja-JP"/>
        </w:rPr>
      </w:pPr>
      <w:del w:id="2557"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2558" w:author="Katharina Schleidt" w:date="2021-10-27T12:05:00Z"/>
          <w:lang w:eastAsia="ja-JP"/>
        </w:rPr>
      </w:pPr>
      <w:del w:id="2559"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2560" w:author="Katharina Schleidt" w:date="2021-10-27T12:05:00Z"/>
        </w:rPr>
      </w:pPr>
      <w:del w:id="2561" w:author="Katharina Schleidt" w:date="2021-10-27T12:05:00Z">
        <w:r w:rsidDel="008058BC">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0"/>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2562" w:author="Katharina Schleidt" w:date="2021-10-27T12:05:00Z"/>
          <w:b/>
          <w:bCs/>
          <w:sz w:val="20"/>
          <w:szCs w:val="20"/>
        </w:rPr>
      </w:pPr>
      <w:bookmarkStart w:id="2563" w:name="_Ref52381673"/>
      <w:del w:id="2564"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2563"/>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2565" w:author="Katharina Schleidt" w:date="2021-10-27T12:05:00Z"/>
          <w:b/>
          <w:bCs/>
        </w:rPr>
      </w:pPr>
    </w:p>
    <w:p w14:paraId="4C32058B" w14:textId="512F2E25" w:rsidR="002A2967" w:rsidDel="008058BC" w:rsidRDefault="002A2967" w:rsidP="002A2967">
      <w:pPr>
        <w:keepNext/>
        <w:rPr>
          <w:del w:id="2566" w:author="Katharina Schleidt" w:date="2021-10-27T12:05:00Z"/>
        </w:rPr>
      </w:pPr>
      <w:del w:id="2567"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32"/>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2568" w:author="Katharina Schleidt" w:date="2021-10-27T12:05:00Z"/>
          <w:b/>
          <w:bCs/>
          <w:sz w:val="20"/>
          <w:szCs w:val="20"/>
        </w:rPr>
      </w:pPr>
      <w:bookmarkStart w:id="2569" w:name="_Ref52380630"/>
      <w:del w:id="2570"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2569"/>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2571" w:name="_Toc86239424"/>
      <w:r>
        <w:t>UML</w:t>
      </w:r>
      <w:bookmarkEnd w:id="2571"/>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2572" w:author="Katharina Schleidt" w:date="2021-07-05T14:01:00Z">
        <w:r w:rsidDel="0058722D">
          <w:rPr>
            <w:lang w:eastAsia="ja-JP"/>
          </w:rPr>
          <w:delText xml:space="preserve">have been </w:delText>
        </w:r>
      </w:del>
      <w:ins w:id="2573" w:author="Katharina Schleidt" w:date="2021-07-05T14:01:00Z">
        <w:r w:rsidR="0058722D">
          <w:rPr>
            <w:lang w:eastAsia="ja-JP"/>
          </w:rPr>
          <w:t xml:space="preserve">are </w:t>
        </w:r>
      </w:ins>
      <w:r>
        <w:rPr>
          <w:lang w:eastAsia="ja-JP"/>
        </w:rPr>
        <w:t xml:space="preserve">provided. These models provide a very abstract view </w:t>
      </w:r>
      <w:del w:id="2574" w:author="Katharina Schleidt" w:date="2021-07-05T14:01:00Z">
        <w:r w:rsidDel="0058722D">
          <w:rPr>
            <w:lang w:eastAsia="ja-JP"/>
          </w:rPr>
          <w:delText xml:space="preserve">on </w:delText>
        </w:r>
      </w:del>
      <w:ins w:id="2575"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2576" w:author="Katharina Schleidt" w:date="2021-07-05T14:02:00Z">
        <w:r w:rsidR="00C44FEC" w:rsidRPr="00C44FEC" w:rsidDel="0058722D">
          <w:rPr>
            <w:lang w:eastAsia="ja-JP"/>
          </w:rPr>
          <w:delText xml:space="preserve">measurements </w:delText>
        </w:r>
      </w:del>
      <w:ins w:id="2577"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578" w:author="Katharina Schleidt" w:date="2021-07-05T14:02:00Z">
        <w:r w:rsidR="00C44FEC" w:rsidRPr="00C44FEC" w:rsidDel="0058722D">
          <w:rPr>
            <w:lang w:eastAsia="ja-JP"/>
          </w:rPr>
          <w:delText>samples</w:delText>
        </w:r>
        <w:r w:rsidR="00C44FEC" w:rsidDel="0058722D">
          <w:rPr>
            <w:lang w:eastAsia="ja-JP"/>
          </w:rPr>
          <w:delText xml:space="preserve"> </w:delText>
        </w:r>
      </w:del>
      <w:ins w:id="2579"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580"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2581" w:author="Katharina Schleidt" w:date="2021-07-05T14:02:00Z">
        <w:r w:rsidDel="0058722D">
          <w:rPr>
            <w:lang w:eastAsia="ja-JP"/>
          </w:rPr>
          <w:delText xml:space="preserve">have been </w:delText>
        </w:r>
      </w:del>
      <w:ins w:id="2582"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583" w:author="Katharina Schleidt" w:date="2021-07-05T14:03:00Z">
        <w:r w:rsidR="00953EFA" w:rsidRPr="00953EFA" w:rsidDel="00BC3B35">
          <w:rPr>
            <w:lang w:eastAsia="ja-JP"/>
          </w:rPr>
          <w:delText xml:space="preserve">has been </w:delText>
        </w:r>
      </w:del>
      <w:ins w:id="2584"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42CA8A2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ins w:id="2585" w:author="Ilkka Rinne" w:date="2021-10-27T15:26:00Z">
        <w:r w:rsidR="00814BB2" w:rsidRPr="00C63000">
          <w:rPr>
            <w:b/>
            <w:bCs/>
            <w:sz w:val="20"/>
            <w:szCs w:val="20"/>
          </w:rPr>
          <w:t xml:space="preserve">Table </w:t>
        </w:r>
        <w:r w:rsidR="00814BB2">
          <w:rPr>
            <w:b/>
            <w:bCs/>
            <w:noProof/>
            <w:sz w:val="20"/>
            <w:szCs w:val="20"/>
          </w:rPr>
          <w:t>7</w:t>
        </w:r>
      </w:ins>
      <w:del w:id="2586" w:author="Ilkka Rinne" w:date="2021-10-27T14:58:00Z">
        <w:r w:rsidR="00821F18" w:rsidRPr="00C63000" w:rsidDel="008F1D12">
          <w:rPr>
            <w:b/>
            <w:bCs/>
            <w:sz w:val="20"/>
            <w:szCs w:val="20"/>
          </w:rPr>
          <w:delText xml:space="preserve">Table </w:delText>
        </w:r>
        <w:r w:rsidR="00821F18" w:rsidDel="008F1D12">
          <w:rPr>
            <w:b/>
            <w:bCs/>
            <w:noProof/>
            <w:sz w:val="20"/>
            <w:szCs w:val="20"/>
          </w:rPr>
          <w:delText>7</w:delText>
        </w:r>
      </w:del>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ins w:id="2587" w:author="Ilkka Rinne" w:date="2021-10-27T15:26:00Z">
        <w:r w:rsidR="00814BB2" w:rsidRPr="00C63000">
          <w:rPr>
            <w:b/>
            <w:bCs/>
            <w:sz w:val="20"/>
            <w:szCs w:val="20"/>
          </w:rPr>
          <w:t xml:space="preserve">Figure </w:t>
        </w:r>
        <w:r w:rsidR="00814BB2">
          <w:rPr>
            <w:b/>
            <w:bCs/>
            <w:noProof/>
            <w:sz w:val="20"/>
            <w:szCs w:val="20"/>
          </w:rPr>
          <w:t>1</w:t>
        </w:r>
      </w:ins>
      <w:del w:id="2588" w:author="Ilkka Rinne" w:date="2021-10-27T14:58:00Z">
        <w:r w:rsidR="00821F18" w:rsidRPr="00C63000" w:rsidDel="008F1D12">
          <w:rPr>
            <w:b/>
            <w:bCs/>
            <w:sz w:val="20"/>
            <w:szCs w:val="20"/>
          </w:rPr>
          <w:delText xml:space="preserve">Figure </w:delText>
        </w:r>
        <w:r w:rsidR="00821F18" w:rsidDel="008F1D12">
          <w:rPr>
            <w:b/>
            <w:bCs/>
            <w:noProof/>
            <w:sz w:val="20"/>
            <w:szCs w:val="20"/>
          </w:rPr>
          <w:delText>3</w:delText>
        </w:r>
      </w:del>
      <w:r w:rsidR="00DD3CBC">
        <w:rPr>
          <w:lang w:eastAsia="ja-JP"/>
        </w:rPr>
        <w:fldChar w:fldCharType="end"/>
      </w:r>
      <w:r w:rsidR="00DD3CBC">
        <w:rPr>
          <w:lang w:eastAsia="ja-JP"/>
        </w:rPr>
        <w:t xml:space="preserve"> show the dependencies of the entire </w:t>
      </w:r>
      <w:del w:id="2589" w:author="Katharina Schleidt" w:date="2021-07-05T19:38:00Z">
        <w:r w:rsidR="00174114" w:rsidRPr="00174114" w:rsidDel="00116C6C">
          <w:rPr>
            <w:lang w:eastAsia="ja-JP"/>
          </w:rPr>
          <w:delText>Observations, measurements and samples</w:delText>
        </w:r>
      </w:del>
      <w:ins w:id="2590"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71887EC5" w:rsidR="00767B2F" w:rsidRPr="00C63000" w:rsidRDefault="00767B2F" w:rsidP="00767B2F">
      <w:pPr>
        <w:jc w:val="center"/>
        <w:rPr>
          <w:b/>
          <w:bCs/>
          <w:sz w:val="20"/>
          <w:szCs w:val="20"/>
        </w:rPr>
      </w:pPr>
      <w:bookmarkStart w:id="2591"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14BB2">
        <w:rPr>
          <w:b/>
          <w:bCs/>
          <w:noProof/>
          <w:sz w:val="20"/>
          <w:szCs w:val="20"/>
        </w:rPr>
        <w:t>7</w:t>
      </w:r>
      <w:r w:rsidR="00D471BA">
        <w:rPr>
          <w:b/>
          <w:bCs/>
          <w:sz w:val="20"/>
          <w:szCs w:val="20"/>
        </w:rPr>
        <w:fldChar w:fldCharType="end"/>
      </w:r>
      <w:bookmarkEnd w:id="2591"/>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5323D11F" w:rsidR="00767B2F" w:rsidRPr="00C63000" w:rsidRDefault="00767B2F" w:rsidP="00767B2F">
      <w:pPr>
        <w:jc w:val="center"/>
        <w:rPr>
          <w:b/>
          <w:bCs/>
          <w:sz w:val="20"/>
          <w:szCs w:val="20"/>
        </w:rPr>
      </w:pPr>
      <w:bookmarkStart w:id="2592"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593" w:author="Ilkka Rinne" w:date="2021-10-27T15:26:00Z">
        <w:r w:rsidR="00814BB2">
          <w:rPr>
            <w:b/>
            <w:bCs/>
            <w:noProof/>
            <w:sz w:val="20"/>
            <w:szCs w:val="20"/>
          </w:rPr>
          <w:t>1</w:t>
        </w:r>
      </w:ins>
      <w:del w:id="2594" w:author="Ilkka Rinne" w:date="2021-10-27T14:57:00Z">
        <w:r w:rsidR="0018089C" w:rsidDel="008F1D12">
          <w:rPr>
            <w:b/>
            <w:bCs/>
            <w:noProof/>
            <w:sz w:val="20"/>
            <w:szCs w:val="20"/>
          </w:rPr>
          <w:delText>3</w:delText>
        </w:r>
      </w:del>
      <w:r w:rsidR="00D471BA">
        <w:rPr>
          <w:b/>
          <w:bCs/>
          <w:sz w:val="20"/>
          <w:szCs w:val="20"/>
        </w:rPr>
        <w:fldChar w:fldCharType="end"/>
      </w:r>
      <w:bookmarkEnd w:id="2592"/>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2595" w:name="_Toc86239425"/>
      <w:r>
        <w:t>Note o</w:t>
      </w:r>
      <w:r w:rsidR="00AF32F1">
        <w:t>n</w:t>
      </w:r>
      <w:r>
        <w:t xml:space="preserve"> the u</w:t>
      </w:r>
      <w:r w:rsidR="00247DE8">
        <w:t>se of Any</w:t>
      </w:r>
      <w:bookmarkEnd w:id="259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3FF521D8" w:rsidR="001B2AFB" w:rsidRDefault="001B2AFB" w:rsidP="00220B53">
      <w:pPr>
        <w:pStyle w:val="Paragraphedeliste"/>
        <w:numPr>
          <w:ilvl w:val="0"/>
          <w:numId w:val="9"/>
        </w:numPr>
        <w:rPr>
          <w:lang w:eastAsia="ja-JP"/>
        </w:rPr>
      </w:pPr>
      <w:r>
        <w:rPr>
          <w:lang w:eastAsia="ja-JP"/>
        </w:rPr>
        <w:t xml:space="preserve">Reference to SensorThings deployment: </w:t>
      </w:r>
      <w:hyperlink r:id="rId34"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2596"/>
      <w:r>
        <w:rPr>
          <w:lang w:eastAsia="ja-JP"/>
        </w:rPr>
        <w:t>Metadata</w:t>
      </w:r>
      <w:commentRangeEnd w:id="2596"/>
      <w:r w:rsidR="00621028">
        <w:rPr>
          <w:rStyle w:val="Marquedecommentaire"/>
        </w:rPr>
        <w:commentReference w:id="2596"/>
      </w:r>
      <w:r>
        <w:rPr>
          <w:lang w:eastAsia="ja-JP"/>
        </w:rPr>
        <w:t xml:space="preserve">: </w:t>
      </w:r>
      <w:r w:rsidR="005F4F8B" w:rsidRPr="005F4F8B">
        <w:t>https://inspire-geoportal.ec.europa.eu/resources/INSPIRE-61494ff5-6fad-11e8-b649-52540023a883_20210415-080302/services/1/PullResults/701-750/43.iso19139.xml</w:t>
      </w:r>
    </w:p>
    <w:p w14:paraId="21652C2B" w14:textId="3A2043D8" w:rsidR="001B2AFB" w:rsidRDefault="001B2AFB" w:rsidP="00220B53">
      <w:pPr>
        <w:pStyle w:val="Paragraphedeliste"/>
        <w:numPr>
          <w:ilvl w:val="0"/>
          <w:numId w:val="9"/>
        </w:numPr>
        <w:rPr>
          <w:lang w:eastAsia="ja-JP"/>
        </w:rPr>
      </w:pPr>
      <w:r>
        <w:rPr>
          <w:lang w:eastAsia="ja-JP"/>
        </w:rPr>
        <w:t xml:space="preserve">Reference to an instance of Borehole : </w:t>
      </w:r>
      <w:hyperlink r:id="rId35" w:history="1">
        <w:r w:rsidR="00944710" w:rsidRPr="006E508A">
          <w:rPr>
            <w:rStyle w:val="Lienhypertexte"/>
            <w:lang w:val="en-GB" w:eastAsia="ja-JP"/>
          </w:rPr>
          <w:t>https://data.geoscience.fr/id/borehole/BSS001REWW</w:t>
        </w:r>
      </w:hyperlink>
    </w:p>
    <w:p w14:paraId="415C264D" w14:textId="02D79049" w:rsidR="001B2AFB" w:rsidRDefault="001B2AFB" w:rsidP="00220B53">
      <w:pPr>
        <w:pStyle w:val="Paragraphedeliste"/>
        <w:numPr>
          <w:ilvl w:val="0"/>
          <w:numId w:val="9"/>
        </w:numPr>
        <w:rPr>
          <w:lang w:eastAsia="ja-JP"/>
        </w:rPr>
      </w:pPr>
      <w:r>
        <w:rPr>
          <w:lang w:eastAsia="ja-JP"/>
        </w:rPr>
        <w:t xml:space="preserve">Reference to an hydro station : </w:t>
      </w:r>
      <w:hyperlink r:id="rId36" w:history="1">
        <w:r w:rsidR="00944710" w:rsidRPr="006E508A">
          <w:rPr>
            <w:rStyle w:val="Lienhypertexte"/>
            <w:lang w:val="en-GB" w:eastAsia="ja-JP"/>
          </w:rPr>
          <w:t>https://iddata.eaufrance.fr/id/HydroStation/Y251002001</w:t>
        </w:r>
      </w:hyperlink>
    </w:p>
    <w:p w14:paraId="073626C3" w14:textId="22C6F9B1" w:rsidR="001B2AFB" w:rsidRDefault="001B2AFB" w:rsidP="00220B53">
      <w:pPr>
        <w:pStyle w:val="Paragraphedeliste"/>
        <w:numPr>
          <w:ilvl w:val="0"/>
          <w:numId w:val="9"/>
        </w:numPr>
        <w:rPr>
          <w:lang w:eastAsia="ja-JP"/>
        </w:rPr>
      </w:pPr>
      <w:r>
        <w:rPr>
          <w:lang w:eastAsia="ja-JP"/>
        </w:rPr>
        <w:t xml:space="preserve">Reference to a river segment : </w:t>
      </w:r>
      <w:hyperlink r:id="rId37"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4665C57B"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38"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4955E9C8"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39"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2597" w:name="_Toc353798251"/>
      <w:bookmarkStart w:id="2598" w:name="_Toc86239426"/>
      <w:r w:rsidRPr="00920189">
        <w:t>Fundamental characteristics of observations and samples (informative)</w:t>
      </w:r>
      <w:bookmarkEnd w:id="2597"/>
      <w:bookmarkEnd w:id="2598"/>
    </w:p>
    <w:p w14:paraId="4359B34D" w14:textId="62C77FAD" w:rsidR="00CE109A" w:rsidRDefault="00B125A5" w:rsidP="00114E5B">
      <w:pPr>
        <w:pStyle w:val="Titre2"/>
      </w:pPr>
      <w:bookmarkStart w:id="2599" w:name="_Toc86239427"/>
      <w:r>
        <w:t>Observation schema</w:t>
      </w:r>
      <w:bookmarkEnd w:id="2599"/>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600" w:author="Grellet Sylvain" w:date="2021-10-21T08:56:00Z">
        <w:r w:rsidR="0001453C">
          <w:rPr>
            <w:lang w:eastAsia="ja-JP"/>
          </w:rPr>
          <w:t>.</w:t>
        </w:r>
      </w:ins>
      <w:del w:id="2601" w:author="Grellet Sylvain" w:date="2021-10-21T08:55:00Z">
        <w:r w:rsidRPr="00F24D49" w:rsidDel="0001453C">
          <w:rPr>
            <w:lang w:eastAsia="ja-JP"/>
          </w:rPr>
          <w:delText xml:space="preserve"> </w:delText>
        </w:r>
        <w:commentRangeStart w:id="2602"/>
        <w:commentRangeStart w:id="2603"/>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602"/>
        <w:r w:rsidR="001B02F3" w:rsidDel="0001453C">
          <w:rPr>
            <w:rStyle w:val="Marquedecommentaire"/>
          </w:rPr>
          <w:commentReference w:id="2602"/>
        </w:r>
      </w:del>
      <w:commentRangeEnd w:id="2603"/>
      <w:r w:rsidR="0001453C">
        <w:rPr>
          <w:rStyle w:val="Marquedecommentaire"/>
        </w:rPr>
        <w:commentReference w:id="2603"/>
      </w:r>
      <w:del w:id="2604" w:author="Grellet Sylvain" w:date="2021-10-21T08:55:00Z">
        <w:r w:rsidRPr="00F24D49" w:rsidDel="0001453C">
          <w:rPr>
            <w:lang w:eastAsia="ja-JP"/>
          </w:rPr>
          <w:delText>.</w:delText>
        </w:r>
      </w:del>
      <w:r w:rsidRPr="00F24D49">
        <w:rPr>
          <w:lang w:eastAsia="ja-JP"/>
        </w:rPr>
        <w:t xml:space="preserve"> </w:t>
      </w:r>
      <w:del w:id="2605" w:author="Katharina Schleidt" w:date="2021-07-05T14:03:00Z">
        <w:r w:rsidRPr="00F24D49" w:rsidDel="00BC3B35">
          <w:rPr>
            <w:lang w:eastAsia="ja-JP"/>
          </w:rPr>
          <w:delText xml:space="preserve">It </w:delText>
        </w:r>
      </w:del>
      <w:ins w:id="2606" w:author="Katharina Schleidt" w:date="2021-07-05T14:03:00Z">
        <w:r w:rsidR="00BC3B35">
          <w:rPr>
            <w:lang w:eastAsia="ja-JP"/>
          </w:rPr>
          <w:t>This ac</w:t>
        </w:r>
      </w:ins>
      <w:ins w:id="2607" w:author="Katharina Schleidt" w:date="2021-07-05T14:04:00Z">
        <w:r w:rsidR="00BC3B35">
          <w:rPr>
            <w:lang w:eastAsia="ja-JP"/>
          </w:rPr>
          <w:t>t</w:t>
        </w:r>
      </w:ins>
      <w:ins w:id="2608"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31942B36"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609" w:author="Ilkka Rinne" w:date="2021-10-27T15:26:00Z">
        <w:r w:rsidR="00814BB2">
          <w:rPr>
            <w:lang w:eastAsia="ja-JP"/>
          </w:rPr>
          <w:t>[4]</w:t>
        </w:r>
      </w:ins>
      <w:ins w:id="2610" w:author="Grellet Sylvain" w:date="2021-10-21T13:38:00Z">
        <w:del w:id="2611" w:author="Ilkka Rinne" w:date="2021-10-27T14:58:00Z">
          <w:r w:rsidR="00FE6441" w:rsidDel="008F1D12">
            <w:rPr>
              <w:lang w:eastAsia="ja-JP"/>
            </w:rPr>
            <w:delText>[4]</w:delText>
          </w:r>
        </w:del>
      </w:ins>
      <w:del w:id="2612" w:author="Ilkka Rinne" w:date="2021-10-27T14:58:00Z">
        <w:r w:rsidR="00821F18" w:rsidDel="008F1D12">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613" w:author="Ilkka Rinne" w:date="2021-10-27T15:26:00Z">
        <w:r w:rsidR="00814BB2">
          <w:rPr>
            <w:lang w:eastAsia="ja-JP"/>
          </w:rPr>
          <w:t>[5]</w:t>
        </w:r>
      </w:ins>
      <w:ins w:id="2614" w:author="Grellet Sylvain" w:date="2021-10-21T13:44:00Z">
        <w:del w:id="2615" w:author="Ilkka Rinne" w:date="2021-10-27T14:58:00Z">
          <w:r w:rsidR="006C3505" w:rsidDel="008F1D12">
            <w:rPr>
              <w:lang w:eastAsia="ja-JP"/>
            </w:rPr>
            <w:delText>[5]</w:delText>
          </w:r>
        </w:del>
      </w:ins>
      <w:del w:id="2616" w:author="Ilkka Rinne" w:date="2021-10-27T14:58:00Z">
        <w:r w:rsidR="00821F18" w:rsidDel="008F1D12">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617" w:author="Ilkka Rinne" w:date="2021-10-27T15:26:00Z">
        <w:r w:rsidR="00814BB2">
          <w:rPr>
            <w:lang w:eastAsia="ja-JP"/>
          </w:rPr>
          <w:t>[6]</w:t>
        </w:r>
      </w:ins>
      <w:ins w:id="2618" w:author="Grellet Sylvain" w:date="2021-10-21T13:46:00Z">
        <w:del w:id="2619" w:author="Ilkka Rinne" w:date="2021-10-27T14:58:00Z">
          <w:r w:rsidR="006C3505" w:rsidDel="008F1D12">
            <w:rPr>
              <w:lang w:eastAsia="ja-JP"/>
            </w:rPr>
            <w:delText>[6]</w:delText>
          </w:r>
        </w:del>
      </w:ins>
      <w:del w:id="2620" w:author="Ilkka Rinne" w:date="2021-10-27T14:58:00Z">
        <w:r w:rsidR="00821F18" w:rsidDel="008F1D12">
          <w:rPr>
            <w:lang w:eastAsia="ja-JP"/>
          </w:rPr>
          <w:delText>[11]</w:delText>
        </w:r>
      </w:del>
      <w:r w:rsidR="00345B12">
        <w:rPr>
          <w:lang w:eastAsia="ja-JP"/>
        </w:rPr>
        <w:fldChar w:fldCharType="end"/>
      </w:r>
      <w:ins w:id="2621"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2622" w:author="Ilkka Rinne" w:date="2021-10-27T15:26:00Z">
        <w:r w:rsidR="00814BB2">
          <w:rPr>
            <w:lang w:eastAsia="ja-JP"/>
          </w:rPr>
          <w:t>[8]</w:t>
        </w:r>
      </w:ins>
      <w:ins w:id="2623" w:author="Grellet Sylvain" w:date="2021-10-22T15:08:00Z">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624" w:author="Ilkka Rinne" w:date="2021-10-27T15:26:00Z">
        <w:r w:rsidR="00814BB2">
          <w:rPr>
            <w:lang w:eastAsia="ja-JP"/>
          </w:rPr>
          <w:t>[13]</w:t>
        </w:r>
      </w:ins>
      <w:ins w:id="2625" w:author="Grellet Sylvain" w:date="2021-10-21T14:52:00Z">
        <w:del w:id="2626" w:author="Ilkka Rinne" w:date="2021-10-27T14:58:00Z">
          <w:r w:rsidR="00A507CB" w:rsidDel="008F1D12">
            <w:rPr>
              <w:lang w:eastAsia="ja-JP"/>
            </w:rPr>
            <w:delText>[13]</w:delText>
          </w:r>
        </w:del>
      </w:ins>
      <w:del w:id="2627" w:author="Ilkka Rinne" w:date="2021-10-27T14:58:00Z">
        <w:r w:rsidR="00821F18" w:rsidDel="008F1D12">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628" w:author="Ilkka Rinne" w:date="2021-10-27T15:26:00Z">
        <w:r w:rsidR="00814BB2">
          <w:rPr>
            <w:lang w:eastAsia="ja-JP"/>
          </w:rPr>
          <w:t>[7]</w:t>
        </w:r>
      </w:ins>
      <w:ins w:id="2629" w:author="Grellet Sylvain" w:date="2021-10-21T13:49:00Z">
        <w:del w:id="2630" w:author="Ilkka Rinne" w:date="2021-10-27T14:58:00Z">
          <w:r w:rsidR="00890D0F" w:rsidDel="008F1D12">
            <w:rPr>
              <w:lang w:eastAsia="ja-JP"/>
            </w:rPr>
            <w:delText>[7]</w:delText>
          </w:r>
        </w:del>
      </w:ins>
      <w:del w:id="2631" w:author="Ilkka Rinne" w:date="2021-10-27T14:58:00Z">
        <w:r w:rsidR="003A68D3" w:rsidDel="008F1D12">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632" w:author="Ilkka Rinne" w:date="2021-10-27T15:26:00Z">
        <w:r w:rsidR="00814BB2">
          <w:rPr>
            <w:lang w:eastAsia="ja-JP"/>
          </w:rPr>
          <w:t>[14]</w:t>
        </w:r>
      </w:ins>
      <w:ins w:id="2633" w:author="Grellet Sylvain" w:date="2021-10-21T14:53:00Z">
        <w:del w:id="2634" w:author="Ilkka Rinne" w:date="2021-10-27T14:58:00Z">
          <w:r w:rsidR="00626696" w:rsidDel="008F1D12">
            <w:rPr>
              <w:lang w:eastAsia="ja-JP"/>
            </w:rPr>
            <w:delText>[14]</w:delText>
          </w:r>
        </w:del>
      </w:ins>
      <w:del w:id="2635" w:author="Ilkka Rinne" w:date="2021-10-27T14:58:00Z">
        <w:r w:rsidR="00821F18" w:rsidDel="008F1D12">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0F7C54C4"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14BB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14BB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32188B5E"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ins w:id="2636" w:author="Ilkka Rinne" w:date="2021-10-27T15:26:00Z">
        <w:r w:rsidR="00814BB2">
          <w:rPr>
            <w:noProof/>
          </w:rPr>
          <w:t>2</w:t>
        </w:r>
      </w:ins>
      <w:del w:id="2637" w:author="Ilkka Rinne" w:date="2021-10-27T14:57:00Z">
        <w:r w:rsidR="0018089C" w:rsidDel="008F1D12">
          <w:rPr>
            <w:noProof/>
          </w:rPr>
          <w:delText>4</w:delText>
        </w:r>
      </w:del>
      <w:r>
        <w:fldChar w:fldCharType="end"/>
      </w:r>
      <w:ins w:id="2638" w:author="Ilkka Rinne" w:date="2021-10-27T15:29:00Z">
        <w:r w:rsidR="00A23437">
          <w:t xml:space="preserve"> —</w:t>
        </w:r>
      </w:ins>
      <w:del w:id="2639" w:author="Ilkka Rinne" w:date="2021-10-27T15:29:00Z">
        <w:r w:rsidDel="00A23437">
          <w:delText>:</w:delText>
        </w:r>
      </w:del>
      <w:r>
        <w:t xml:space="preserve">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640" w:author="Katharina Schleidt" w:date="2021-07-05T14:47:00Z">
        <w:r w:rsidDel="009C3FA8">
          <w:rPr>
            <w:lang w:eastAsia="ja-JP"/>
          </w:rPr>
          <w:delText xml:space="preserve">; </w:delText>
        </w:r>
      </w:del>
      <w:ins w:id="2641" w:author="Katharina Schleidt" w:date="2021-07-05T14:47:00Z">
        <w:r w:rsidR="009C3FA8">
          <w:rPr>
            <w:lang w:eastAsia="ja-JP"/>
          </w:rPr>
          <w:t xml:space="preserve">. </w:t>
        </w:r>
      </w:ins>
      <w:del w:id="2642" w:author="Katharina Schleidt" w:date="2021-07-05T14:47:00Z">
        <w:r w:rsidDel="009C3FA8">
          <w:rPr>
            <w:lang w:eastAsia="ja-JP"/>
          </w:rPr>
          <w:delText xml:space="preserve">in </w:delText>
        </w:r>
      </w:del>
      <w:ins w:id="2643"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644"/>
      <w:r>
        <w:rPr>
          <w:lang w:eastAsia="ja-JP"/>
        </w:rPr>
        <w:t>.</w:t>
      </w:r>
      <w:ins w:id="2645" w:author="Katharina Schleidt" w:date="2021-07-05T14:49:00Z">
        <w:r w:rsidR="009C3FA8">
          <w:rPr>
            <w:lang w:eastAsia="ja-JP"/>
          </w:rPr>
          <w:t xml:space="preserve"> The proximate </w:t>
        </w:r>
      </w:ins>
      <w:ins w:id="2646" w:author="Katharina Schleidt" w:date="2021-07-05T14:50:00Z">
        <w:r w:rsidR="009C3FA8">
          <w:rPr>
            <w:lang w:eastAsia="ja-JP"/>
          </w:rPr>
          <w:t>feature-of-interest</w:t>
        </w:r>
      </w:ins>
      <w:ins w:id="2647"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648" w:author="Katharina Schleidt" w:date="2021-07-05T15:05:00Z">
        <w:r w:rsidR="00F95F63">
          <w:rPr>
            <w:lang w:eastAsia="ja-JP"/>
          </w:rPr>
          <w:t>f.</w:t>
        </w:r>
        <w:commentRangeEnd w:id="2644"/>
        <w:r w:rsidR="00F95F63">
          <w:rPr>
            <w:rStyle w:val="Marquedecommentaire"/>
          </w:rPr>
          <w:commentReference w:id="2644"/>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649" w:author="Katharina Schleidt" w:date="2021-07-05T14:47:00Z">
        <w:r w:rsidDel="009C3FA8">
          <w:rPr>
            <w:lang w:eastAsia="ja-JP"/>
          </w:rPr>
          <w:delText xml:space="preserve">like </w:delText>
        </w:r>
      </w:del>
      <w:ins w:id="2650" w:author="Katharina Schleidt" w:date="2021-07-05T14:47:00Z">
        <w:r w:rsidR="009C3FA8">
          <w:rPr>
            <w:lang w:eastAsia="ja-JP"/>
          </w:rPr>
          <w:t xml:space="preserve">such as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490EE572"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14BB2">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14BB2">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651"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7FBD317C"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652"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653" w:author="Ilkka Rinne" w:date="2021-10-27T15:26:00Z">
        <w:r w:rsidR="00814BB2">
          <w:rPr>
            <w:lang w:eastAsia="ja-JP"/>
          </w:rPr>
          <w:t>[24]</w:t>
        </w:r>
      </w:ins>
      <w:ins w:id="2654" w:author="Grellet Sylvain" w:date="2021-10-21T16:17:00Z">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655" w:author="Ilkka Rinne" w:date="2021-10-27T15:26:00Z">
        <w:r w:rsidR="00814BB2">
          <w:rPr>
            <w:lang w:eastAsia="ja-JP"/>
          </w:rPr>
          <w:t>[25]</w:t>
        </w:r>
      </w:ins>
      <w:ins w:id="2656" w:author="Grellet Sylvain" w:date="2021-10-21T16:17:00Z">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657" w:name="_Toc86239428"/>
      <w:r>
        <w:t>Sample schema</w:t>
      </w:r>
      <w:bookmarkEnd w:id="2657"/>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658"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659"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660"/>
      <w:r w:rsidR="003E224E">
        <w:rPr>
          <w:lang w:eastAsia="ja-JP"/>
        </w:rPr>
        <w:t>both those being made directly on the sample as well as observations on other samples</w:t>
      </w:r>
      <w:r w:rsidRPr="00755923">
        <w:rPr>
          <w:lang w:eastAsia="ja-JP"/>
        </w:rPr>
        <w:t>.</w:t>
      </w:r>
      <w:commentRangeEnd w:id="2660"/>
      <w:r w:rsidR="003E224E">
        <w:rPr>
          <w:rStyle w:val="Marquedecommentaire"/>
        </w:rPr>
        <w:commentReference w:id="2660"/>
      </w:r>
    </w:p>
    <w:p w14:paraId="6DDAEB1F" w14:textId="2D48A11B" w:rsidR="00114E5B" w:rsidRDefault="00114E5B" w:rsidP="00114E5B">
      <w:pPr>
        <w:pStyle w:val="Titre3"/>
      </w:pPr>
      <w:bookmarkStart w:id="2661" w:name="_Ref52396733"/>
      <w:r w:rsidRPr="00114E5B">
        <w:lastRenderedPageBreak/>
        <w:t>Proximate vs. ultimate feature-of-interest</w:t>
      </w:r>
      <w:bookmarkEnd w:id="2661"/>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662" w:author="Katharina Schleidt" w:date="2021-07-05T15:07:00Z">
        <w:r w:rsidDel="00F95F63">
          <w:rPr>
            <w:lang w:eastAsia="ja-JP"/>
          </w:rPr>
          <w:delText xml:space="preserve">the </w:delText>
        </w:r>
      </w:del>
      <w:ins w:id="2663"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664" w:author="Katharina Schleidt" w:date="2021-07-05T15:07:00Z">
        <w:r w:rsidDel="00F95F63">
          <w:rPr>
            <w:lang w:eastAsia="ja-JP"/>
          </w:rPr>
          <w:delText xml:space="preserve">the </w:delText>
        </w:r>
      </w:del>
      <w:ins w:id="2665"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666" w:author="Katharina Schleidt" w:date="2021-07-05T15:07:00Z">
        <w:r w:rsidDel="00F95F63">
          <w:rPr>
            <w:lang w:eastAsia="ja-JP"/>
          </w:rPr>
          <w:delText xml:space="preserve">the </w:delText>
        </w:r>
      </w:del>
      <w:ins w:id="2667"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668" w:name="_Ref52423377"/>
      <w:r w:rsidRPr="00114E5B">
        <w:t>Proximate feature-of-interest embodies a sample design</w:t>
      </w:r>
      <w:bookmarkEnd w:id="2668"/>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669"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670" w:author="Katharina Schleidt" w:date="2021-10-10T18:31:00Z">
        <w:r w:rsidR="00466170">
          <w:rPr>
            <w:lang w:eastAsia="ja-JP"/>
          </w:rPr>
          <w:t xml:space="preserve"> Again, a virtual feature serves as </w:t>
        </w:r>
      </w:ins>
      <w:ins w:id="2671"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2C32ECF7"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ins w:id="2672" w:author="Ilkka Rinne" w:date="2021-10-27T15:26:00Z">
        <w:r w:rsidR="00814BB2" w:rsidRPr="00C63000">
          <w:rPr>
            <w:b/>
            <w:bCs/>
            <w:sz w:val="20"/>
            <w:szCs w:val="20"/>
          </w:rPr>
          <w:t xml:space="preserve">Figure </w:t>
        </w:r>
        <w:r w:rsidR="00814BB2">
          <w:rPr>
            <w:b/>
            <w:bCs/>
            <w:noProof/>
            <w:sz w:val="20"/>
            <w:szCs w:val="20"/>
          </w:rPr>
          <w:t>8</w:t>
        </w:r>
      </w:ins>
      <w:del w:id="2673"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674" w:author="Katharina Schleidt" w:date="2021-07-05T15:08:00Z">
        <w:r w:rsidR="00F95F63">
          <w:rPr>
            <w:lang w:eastAsia="ja-JP"/>
          </w:rPr>
          <w:t xml:space="preserve"> </w:t>
        </w:r>
      </w:ins>
      <w:r>
        <w:rPr>
          <w:lang w:eastAsia="ja-JP"/>
        </w:rPr>
        <w:t>...) has been established, sensors</w:t>
      </w:r>
      <w:ins w:id="2675"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676"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677" w:author="Katharina Schleidt" w:date="2021-07-05T15:09:00Z">
        <w:r w:rsidDel="00F95F63">
          <w:rPr>
            <w:lang w:eastAsia="ja-JP"/>
          </w:rPr>
          <w:delText>etc,</w:delText>
        </w:r>
      </w:del>
      <w:ins w:id="2678"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679" w:author="Katharina Schleidt" w:date="2021-07-05T15:09:00Z">
        <w:r w:rsidR="00F95F63">
          <w:rPr>
            <w:lang w:eastAsia="ja-JP"/>
          </w:rPr>
          <w:t>. Examples are</w:t>
        </w:r>
      </w:ins>
      <w:r>
        <w:rPr>
          <w:lang w:eastAsia="ja-JP"/>
        </w:rPr>
        <w:t xml:space="preserve"> </w:t>
      </w:r>
      <w:del w:id="2680" w:author="Katharina Schleidt" w:date="2021-07-05T15:09:00Z">
        <w:r w:rsidDel="00F95F63">
          <w:rPr>
            <w:lang w:eastAsia="ja-JP"/>
          </w:rPr>
          <w:delText xml:space="preserve">(ex : </w:delText>
        </w:r>
      </w:del>
      <w:r>
        <w:rPr>
          <w:lang w:eastAsia="ja-JP"/>
        </w:rPr>
        <w:t xml:space="preserve">biodiversity studies, crop seed preservation, </w:t>
      </w:r>
      <w:del w:id="2681" w:author="Katharina Schleidt" w:date="2021-07-05T15:09:00Z">
        <w:r w:rsidDel="00F95F63">
          <w:rPr>
            <w:lang w:eastAsia="ja-JP"/>
          </w:rPr>
          <w:delText xml:space="preserve">…). </w:delText>
        </w:r>
      </w:del>
      <w:ins w:id="2682"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683" w:author="Katharina Schleidt" w:date="2021-07-05T15:32:00Z">
        <w:r w:rsidR="00FA2553" w:rsidDel="00266DCF">
          <w:rPr>
            <w:lang w:eastAsia="ja-JP"/>
          </w:rPr>
          <w:delText>)</w:delText>
        </w:r>
        <w:r w:rsidDel="00266DCF">
          <w:rPr>
            <w:lang w:eastAsia="ja-JP"/>
          </w:rPr>
          <w:delText xml:space="preserve">; </w:delText>
        </w:r>
      </w:del>
      <w:ins w:id="2684" w:author="Katharina Schleidt" w:date="2021-07-05T15:32:00Z">
        <w:r w:rsidR="00266DCF">
          <w:rPr>
            <w:lang w:eastAsia="ja-JP"/>
          </w:rPr>
          <w:t xml:space="preserve">). </w:t>
        </w:r>
      </w:ins>
      <w:del w:id="2685" w:author="Katharina Schleidt" w:date="2021-07-05T15:32:00Z">
        <w:r w:rsidDel="00266DCF">
          <w:rPr>
            <w:lang w:eastAsia="ja-JP"/>
          </w:rPr>
          <w:delText xml:space="preserve">different </w:delText>
        </w:r>
      </w:del>
      <w:ins w:id="2686"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687" w:author="Katharina Schleidt" w:date="2021-07-05T15:35:00Z">
        <w:r w:rsidDel="00266DCF">
          <w:rPr>
            <w:lang w:eastAsia="ja-JP"/>
          </w:rPr>
          <w:delText xml:space="preserve">In </w:delText>
        </w:r>
      </w:del>
      <w:ins w:id="2688"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689" w:name="_Toc86239429"/>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689"/>
    </w:p>
    <w:p w14:paraId="29A35C7C" w14:textId="29646716" w:rsidR="00114E5B" w:rsidRDefault="00114E5B" w:rsidP="00114E5B">
      <w:pPr>
        <w:pStyle w:val="Titre3"/>
      </w:pPr>
      <w:r w:rsidRPr="00114E5B">
        <w:t xml:space="preserve">Model </w:t>
      </w:r>
      <w:r>
        <w:t>c</w:t>
      </w:r>
      <w:r w:rsidRPr="00114E5B">
        <w:t>onsistency</w:t>
      </w:r>
    </w:p>
    <w:p w14:paraId="787633EE" w14:textId="0A5FAB09"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14BB2">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ins w:id="2690" w:author="Ilkka Rinne" w:date="2021-10-27T15:26:00Z">
        <w:r w:rsidR="00814BB2" w:rsidRPr="00C63000">
          <w:rPr>
            <w:b/>
            <w:bCs/>
            <w:sz w:val="20"/>
            <w:szCs w:val="20"/>
          </w:rPr>
          <w:t xml:space="preserve">Figure </w:t>
        </w:r>
        <w:r w:rsidR="00814BB2">
          <w:rPr>
            <w:b/>
            <w:bCs/>
            <w:noProof/>
            <w:sz w:val="20"/>
            <w:szCs w:val="20"/>
          </w:rPr>
          <w:t>4</w:t>
        </w:r>
      </w:ins>
      <w:del w:id="2691"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31ECA73"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ins w:id="2692" w:author="Ilkka Rinne" w:date="2021-10-27T15:26:00Z">
        <w:r w:rsidR="00814BB2" w:rsidRPr="00C63000">
          <w:rPr>
            <w:b/>
            <w:bCs/>
            <w:sz w:val="20"/>
            <w:szCs w:val="20"/>
          </w:rPr>
          <w:t xml:space="preserve">Figure </w:t>
        </w:r>
        <w:r w:rsidR="00814BB2">
          <w:rPr>
            <w:b/>
            <w:bCs/>
            <w:noProof/>
            <w:sz w:val="20"/>
            <w:szCs w:val="20"/>
          </w:rPr>
          <w:t>3</w:t>
        </w:r>
      </w:ins>
      <w:del w:id="2693" w:author="Ilkka Rinne" w:date="2021-10-27T14:58:00Z">
        <w:r w:rsidR="00821F18" w:rsidRPr="00C63000" w:rsidDel="008F1D12">
          <w:rPr>
            <w:b/>
            <w:bCs/>
            <w:sz w:val="20"/>
            <w:szCs w:val="20"/>
          </w:rPr>
          <w:delText xml:space="preserve">Figure </w:delText>
        </w:r>
        <w:r w:rsidR="00821F18" w:rsidDel="008F1D12">
          <w:rPr>
            <w:b/>
            <w:bCs/>
            <w:noProof/>
            <w:sz w:val="20"/>
            <w:szCs w:val="20"/>
          </w:rPr>
          <w:delText>4</w:delText>
        </w:r>
      </w:del>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5991815" w:rsidR="00FA0795" w:rsidRPr="00C63000" w:rsidRDefault="00FA0795" w:rsidP="00FA0795">
      <w:pPr>
        <w:jc w:val="center"/>
        <w:rPr>
          <w:b/>
          <w:bCs/>
          <w:sz w:val="20"/>
          <w:szCs w:val="20"/>
        </w:rPr>
      </w:pPr>
      <w:bookmarkStart w:id="2694"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695" w:author="Ilkka Rinne" w:date="2021-10-27T15:26:00Z">
        <w:r w:rsidR="00814BB2">
          <w:rPr>
            <w:b/>
            <w:bCs/>
            <w:noProof/>
            <w:sz w:val="20"/>
            <w:szCs w:val="20"/>
          </w:rPr>
          <w:t>3</w:t>
        </w:r>
      </w:ins>
      <w:del w:id="2696" w:author="Ilkka Rinne" w:date="2021-10-27T14:57:00Z">
        <w:r w:rsidR="0018089C" w:rsidDel="008F1D12">
          <w:rPr>
            <w:b/>
            <w:bCs/>
            <w:noProof/>
            <w:sz w:val="20"/>
            <w:szCs w:val="20"/>
          </w:rPr>
          <w:delText>5</w:delText>
        </w:r>
      </w:del>
      <w:r w:rsidR="00D471BA">
        <w:rPr>
          <w:b/>
          <w:bCs/>
          <w:sz w:val="20"/>
          <w:szCs w:val="20"/>
        </w:rPr>
        <w:fldChar w:fldCharType="end"/>
      </w:r>
      <w:bookmarkEnd w:id="2694"/>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697" w:author="Katharina Schleidt" w:date="2021-07-05T19:38:00Z">
        <w:r w:rsidR="00C44FEC" w:rsidDel="00116C6C">
          <w:delText>Observations, measurements and samples</w:delText>
        </w:r>
      </w:del>
      <w:ins w:id="2698"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1A5A271"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ins w:id="2699" w:author="Ilkka Rinne" w:date="2021-10-27T15:26:00Z">
        <w:r w:rsidR="00814BB2" w:rsidRPr="00C63000">
          <w:rPr>
            <w:b/>
            <w:bCs/>
            <w:sz w:val="20"/>
            <w:szCs w:val="20"/>
          </w:rPr>
          <w:t xml:space="preserve">Figure </w:t>
        </w:r>
        <w:r w:rsidR="00814BB2">
          <w:rPr>
            <w:b/>
            <w:bCs/>
            <w:noProof/>
            <w:sz w:val="20"/>
            <w:szCs w:val="20"/>
          </w:rPr>
          <w:t>4</w:t>
        </w:r>
      </w:ins>
      <w:del w:id="2700" w:author="Ilkka Rinne" w:date="2021-10-27T14:58:00Z">
        <w:r w:rsidR="00821F18" w:rsidRPr="00C63000" w:rsidDel="008F1D12">
          <w:rPr>
            <w:b/>
            <w:bCs/>
            <w:sz w:val="20"/>
            <w:szCs w:val="20"/>
          </w:rPr>
          <w:delText xml:space="preserve">Figure </w:delText>
        </w:r>
        <w:r w:rsidR="00821F18" w:rsidDel="008F1D12">
          <w:rPr>
            <w:b/>
            <w:bCs/>
            <w:noProof/>
            <w:sz w:val="20"/>
            <w:szCs w:val="20"/>
          </w:rPr>
          <w:delText>5</w:delText>
        </w:r>
      </w:del>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2">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05FD7C0D" w:rsidR="00FA0795" w:rsidRPr="00C63000" w:rsidRDefault="001501CE" w:rsidP="001501CE">
      <w:pPr>
        <w:jc w:val="center"/>
        <w:rPr>
          <w:b/>
          <w:bCs/>
          <w:sz w:val="20"/>
          <w:szCs w:val="20"/>
        </w:rPr>
      </w:pPr>
      <w:bookmarkStart w:id="2701"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02" w:author="Ilkka Rinne" w:date="2021-10-27T15:26:00Z">
        <w:r w:rsidR="00814BB2">
          <w:rPr>
            <w:b/>
            <w:bCs/>
            <w:noProof/>
            <w:sz w:val="20"/>
            <w:szCs w:val="20"/>
          </w:rPr>
          <w:t>4</w:t>
        </w:r>
      </w:ins>
      <w:del w:id="2703" w:author="Ilkka Rinne" w:date="2021-10-27T14:58:00Z">
        <w:r w:rsidR="0018089C" w:rsidDel="008F1D12">
          <w:rPr>
            <w:b/>
            <w:bCs/>
            <w:noProof/>
            <w:sz w:val="20"/>
            <w:szCs w:val="20"/>
          </w:rPr>
          <w:delText>6</w:delText>
        </w:r>
      </w:del>
      <w:r w:rsidR="00D471BA">
        <w:rPr>
          <w:b/>
          <w:bCs/>
          <w:sz w:val="20"/>
          <w:szCs w:val="20"/>
        </w:rPr>
        <w:fldChar w:fldCharType="end"/>
      </w:r>
      <w:bookmarkEnd w:id="2701"/>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3775BC28" w:rsidR="00C0258F" w:rsidRPr="00917C89" w:rsidRDefault="00A214B2" w:rsidP="00917C89">
      <w:pPr>
        <w:jc w:val="center"/>
        <w:rPr>
          <w:b/>
          <w:bCs/>
          <w:sz w:val="20"/>
          <w:szCs w:val="20"/>
        </w:rPr>
      </w:pPr>
      <w:commentRangeStart w:id="2704"/>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ins w:id="2705" w:author="Ilkka Rinne" w:date="2021-10-27T15:26:00Z">
        <w:r w:rsidR="00814BB2">
          <w:rPr>
            <w:b/>
            <w:bCs/>
            <w:noProof/>
            <w:sz w:val="20"/>
            <w:szCs w:val="20"/>
          </w:rPr>
          <w:t>5</w:t>
        </w:r>
      </w:ins>
      <w:del w:id="2706" w:author="Ilkka Rinne" w:date="2021-10-27T14:58:00Z">
        <w:r w:rsidR="0018089C" w:rsidDel="008F1D12">
          <w:rPr>
            <w:b/>
            <w:bCs/>
            <w:noProof/>
            <w:sz w:val="20"/>
            <w:szCs w:val="20"/>
          </w:rPr>
          <w:delText>7</w:delText>
        </w:r>
      </w:del>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704"/>
      <w:r>
        <w:rPr>
          <w:rStyle w:val="Marquedecommentaire"/>
        </w:rPr>
        <w:commentReference w:id="2704"/>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707" w:author="Grellet Sylvain" w:date="2021-10-20T21:18:00Z">
            <w:rPr>
              <w:lang w:val="fr-FR"/>
            </w:rPr>
          </w:rPrChange>
        </w:rPr>
      </w:pPr>
      <w:del w:id="2708" w:author="Katharina Schleidt" w:date="2021-07-05T19:33:00Z">
        <w:r w:rsidDel="00116C6C">
          <w:delText>It is a modelling choice to decide, b</w:delText>
        </w:r>
      </w:del>
      <w:ins w:id="2709" w:author="Katharina Schleidt" w:date="2021-07-05T19:33:00Z">
        <w:r w:rsidR="00116C6C">
          <w:t>B</w:t>
        </w:r>
      </w:ins>
      <w:r>
        <w:t xml:space="preserve">ased on the use case, </w:t>
      </w:r>
      <w:ins w:id="2710"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711" w:author="Katharina Schleidt" w:date="2021-07-05T19:34:00Z">
        <w:r w:rsidR="00C44FEC" w:rsidDel="00116C6C">
          <w:delText>Observations, measurements and samples</w:delText>
        </w:r>
      </w:del>
      <w:ins w:id="2712"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087D5AB8"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ins w:id="2713" w:author="Ilkka Rinne" w:date="2021-10-27T15:26:00Z">
        <w:r w:rsidR="00814BB2" w:rsidRPr="00814BB2">
          <w:rPr>
            <w:b/>
            <w:bCs/>
            <w:rPrChange w:id="2714" w:author="Ilkka Rinne" w:date="2021-10-27T15:26:00Z">
              <w:rPr>
                <w:b/>
                <w:bCs/>
                <w:sz w:val="20"/>
                <w:szCs w:val="20"/>
              </w:rPr>
            </w:rPrChange>
          </w:rPr>
          <w:t xml:space="preserve">Figure </w:t>
        </w:r>
        <w:r w:rsidR="00814BB2" w:rsidRPr="00814BB2">
          <w:rPr>
            <w:b/>
            <w:bCs/>
            <w:rPrChange w:id="2715" w:author="Ilkka Rinne" w:date="2021-10-27T15:26:00Z">
              <w:rPr>
                <w:b/>
                <w:bCs/>
                <w:noProof/>
                <w:sz w:val="20"/>
                <w:szCs w:val="20"/>
              </w:rPr>
            </w:rPrChange>
          </w:rPr>
          <w:t>6</w:t>
        </w:r>
      </w:ins>
      <w:del w:id="2716" w:author="Ilkka Rinne" w:date="2021-10-27T14:58:00Z">
        <w:r w:rsidR="00821F18" w:rsidRPr="00821F18" w:rsidDel="008F1D12">
          <w:rPr>
            <w:b/>
            <w:bCs/>
          </w:rPr>
          <w:delText>Figure 6</w:delText>
        </w:r>
      </w:del>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4">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7B0AC9DC" w:rsidR="00E22F4E" w:rsidRPr="00C63000" w:rsidRDefault="00E22F4E" w:rsidP="00E22F4E">
      <w:pPr>
        <w:jc w:val="center"/>
        <w:rPr>
          <w:b/>
          <w:bCs/>
          <w:sz w:val="20"/>
          <w:szCs w:val="20"/>
        </w:rPr>
      </w:pPr>
      <w:bookmarkStart w:id="271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18" w:author="Ilkka Rinne" w:date="2021-10-27T15:26:00Z">
        <w:r w:rsidR="00814BB2">
          <w:rPr>
            <w:b/>
            <w:bCs/>
            <w:noProof/>
            <w:sz w:val="20"/>
            <w:szCs w:val="20"/>
          </w:rPr>
          <w:t>6</w:t>
        </w:r>
      </w:ins>
      <w:del w:id="2719" w:author="Ilkka Rinne" w:date="2021-10-27T14:58:00Z">
        <w:r w:rsidR="0018089C" w:rsidDel="008F1D12">
          <w:rPr>
            <w:b/>
            <w:bCs/>
            <w:noProof/>
            <w:sz w:val="20"/>
            <w:szCs w:val="20"/>
          </w:rPr>
          <w:delText>8</w:delText>
        </w:r>
      </w:del>
      <w:r w:rsidR="00D471BA">
        <w:rPr>
          <w:b/>
          <w:bCs/>
          <w:sz w:val="20"/>
          <w:szCs w:val="20"/>
        </w:rPr>
        <w:fldChar w:fldCharType="end"/>
      </w:r>
      <w:bookmarkEnd w:id="271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63527775" w:rsidR="00DE5536" w:rsidRDefault="00DE5536" w:rsidP="000C11E2">
      <w:r>
        <w:lastRenderedPageBreak/>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ins w:id="2720" w:author="Ilkka Rinne" w:date="2021-10-27T15:26:00Z">
        <w:r w:rsidR="00814BB2" w:rsidRPr="00C63000">
          <w:rPr>
            <w:b/>
            <w:bCs/>
            <w:sz w:val="20"/>
            <w:szCs w:val="20"/>
          </w:rPr>
          <w:t xml:space="preserve">Figure </w:t>
        </w:r>
        <w:r w:rsidR="00814BB2">
          <w:rPr>
            <w:b/>
            <w:bCs/>
            <w:noProof/>
            <w:sz w:val="20"/>
            <w:szCs w:val="20"/>
          </w:rPr>
          <w:t>7</w:t>
        </w:r>
      </w:ins>
      <w:del w:id="2721" w:author="Ilkka Rinne" w:date="2021-10-27T14:58:00Z">
        <w:r w:rsidR="00821F18" w:rsidRPr="00C63000" w:rsidDel="008F1D12">
          <w:rPr>
            <w:b/>
            <w:bCs/>
            <w:sz w:val="20"/>
            <w:szCs w:val="20"/>
          </w:rPr>
          <w:delText xml:space="preserve">Figure </w:delText>
        </w:r>
        <w:r w:rsidR="00821F18" w:rsidDel="008F1D12">
          <w:rPr>
            <w:b/>
            <w:bCs/>
            <w:noProof/>
            <w:sz w:val="20"/>
            <w:szCs w:val="20"/>
          </w:rPr>
          <w:delText>7</w:delText>
        </w:r>
      </w:del>
      <w:r w:rsidR="00350089">
        <w:fldChar w:fldCharType="end"/>
      </w:r>
      <w:r>
        <w:t xml:space="preserve"> further explains how both Sample and Observation from the </w:t>
      </w:r>
      <w:del w:id="2722" w:author="Katharina Schleidt" w:date="2021-07-05T19:35:00Z">
        <w:r w:rsidR="00C44FEC" w:rsidRPr="00C44FEC" w:rsidDel="00116C6C">
          <w:delText>Observations, measurements and samples</w:delText>
        </w:r>
      </w:del>
      <w:ins w:id="2723"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Well, Aquifer and FluidBody are </w:t>
      </w:r>
      <w:r w:rsidR="00953EFA">
        <w:t xml:space="preserve">modelled </w:t>
      </w:r>
      <w:r>
        <w:t xml:space="preserve">outside the </w:t>
      </w:r>
      <w:del w:id="2724" w:author="Katharina Schleidt" w:date="2021-07-05T19:38:00Z">
        <w:r w:rsidR="004262EC" w:rsidRPr="004262EC" w:rsidDel="00116C6C">
          <w:delText>Observations, measurements and samples</w:delText>
        </w:r>
      </w:del>
      <w:ins w:id="2725" w:author="Katharina Schleidt" w:date="2021-07-05T19:38:00Z">
        <w:r w:rsidR="00116C6C">
          <w:t>OMS</w:t>
        </w:r>
      </w:ins>
      <w:r w:rsidR="004262EC">
        <w:t xml:space="preserve"> </w:t>
      </w:r>
      <w:r>
        <w:t>model but</w:t>
      </w:r>
      <w:ins w:id="2726"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2727"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2728" w:author="Katharina Schleidt" w:date="2021-07-05T19:44:00Z">
        <w:r w:rsidR="0082047C">
          <w:t>The Well</w:t>
        </w:r>
      </w:ins>
      <w:del w:id="2729" w:author="Katharina Schleidt" w:date="2021-07-05T19:44:00Z">
        <w:r w:rsidDel="0082047C">
          <w:delText>It</w:delText>
        </w:r>
      </w:del>
      <w:r>
        <w:t xml:space="preserve"> is thus considered as the proximateFeatureOfInterest of the Observation. The sampledFeature (the Aquifer) </w:t>
      </w:r>
      <w:ins w:id="2730"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51C72608" w:rsidR="00350089" w:rsidRPr="00C63000" w:rsidRDefault="00350089" w:rsidP="00350089">
      <w:pPr>
        <w:jc w:val="center"/>
        <w:rPr>
          <w:b/>
          <w:bCs/>
          <w:sz w:val="20"/>
          <w:szCs w:val="20"/>
        </w:rPr>
      </w:pPr>
      <w:bookmarkStart w:id="2731"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32" w:author="Ilkka Rinne" w:date="2021-10-27T15:26:00Z">
        <w:r w:rsidR="00814BB2">
          <w:rPr>
            <w:b/>
            <w:bCs/>
            <w:noProof/>
            <w:sz w:val="20"/>
            <w:szCs w:val="20"/>
          </w:rPr>
          <w:t>7</w:t>
        </w:r>
      </w:ins>
      <w:del w:id="2733" w:author="Ilkka Rinne" w:date="2021-10-27T14:58:00Z">
        <w:r w:rsidR="0018089C" w:rsidDel="008F1D12">
          <w:rPr>
            <w:b/>
            <w:bCs/>
            <w:noProof/>
            <w:sz w:val="20"/>
            <w:szCs w:val="20"/>
          </w:rPr>
          <w:delText>9</w:delText>
        </w:r>
      </w:del>
      <w:r w:rsidR="00D471BA">
        <w:rPr>
          <w:b/>
          <w:bCs/>
          <w:sz w:val="20"/>
          <w:szCs w:val="20"/>
        </w:rPr>
        <w:fldChar w:fldCharType="end"/>
      </w:r>
      <w:bookmarkEnd w:id="2731"/>
      <w:r w:rsidRPr="00C63000">
        <w:rPr>
          <w:b/>
          <w:bCs/>
          <w:sz w:val="20"/>
          <w:szCs w:val="20"/>
        </w:rPr>
        <w:t xml:space="preserve"> — (Example) Sampling Cascade example including domain features.</w:t>
      </w:r>
    </w:p>
    <w:p w14:paraId="550E9FEE" w14:textId="2F954372"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ins w:id="2734" w:author="Ilkka Rinne" w:date="2021-10-27T15:26:00Z">
        <w:r w:rsidR="00814BB2" w:rsidRPr="00C63000">
          <w:rPr>
            <w:b/>
            <w:bCs/>
            <w:sz w:val="20"/>
            <w:szCs w:val="20"/>
          </w:rPr>
          <w:t xml:space="preserve">Figure </w:t>
        </w:r>
        <w:r w:rsidR="00814BB2">
          <w:rPr>
            <w:b/>
            <w:bCs/>
            <w:noProof/>
            <w:sz w:val="20"/>
            <w:szCs w:val="20"/>
          </w:rPr>
          <w:t>8</w:t>
        </w:r>
      </w:ins>
      <w:del w:id="2735" w:author="Ilkka Rinne" w:date="2021-10-27T14:58:00Z">
        <w:r w:rsidR="00821F18" w:rsidRPr="00C63000" w:rsidDel="008F1D12">
          <w:rPr>
            <w:b/>
            <w:bCs/>
            <w:sz w:val="20"/>
            <w:szCs w:val="20"/>
          </w:rPr>
          <w:delText xml:space="preserve">Figure </w:delText>
        </w:r>
        <w:r w:rsidR="00821F18" w:rsidDel="008F1D12">
          <w:rPr>
            <w:b/>
            <w:bCs/>
            <w:noProof/>
            <w:sz w:val="20"/>
            <w:szCs w:val="20"/>
          </w:rPr>
          <w:delText>8</w:delText>
        </w:r>
      </w:del>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356BA128" w:rsidR="00624A6C" w:rsidRPr="00C63000" w:rsidRDefault="00624A6C" w:rsidP="00CF28F7">
      <w:pPr>
        <w:jc w:val="center"/>
        <w:rPr>
          <w:b/>
          <w:bCs/>
          <w:sz w:val="20"/>
          <w:szCs w:val="20"/>
        </w:rPr>
      </w:pPr>
      <w:bookmarkStart w:id="273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37" w:author="Ilkka Rinne" w:date="2021-10-27T15:26:00Z">
        <w:r w:rsidR="00814BB2">
          <w:rPr>
            <w:b/>
            <w:bCs/>
            <w:noProof/>
            <w:sz w:val="20"/>
            <w:szCs w:val="20"/>
          </w:rPr>
          <w:t>8</w:t>
        </w:r>
      </w:ins>
      <w:del w:id="2738" w:author="Ilkka Rinne" w:date="2021-10-27T14:58:00Z">
        <w:r w:rsidR="0018089C" w:rsidDel="008F1D12">
          <w:rPr>
            <w:b/>
            <w:bCs/>
            <w:noProof/>
            <w:sz w:val="20"/>
            <w:szCs w:val="20"/>
          </w:rPr>
          <w:delText>10</w:delText>
        </w:r>
      </w:del>
      <w:r w:rsidR="00D471BA">
        <w:rPr>
          <w:b/>
          <w:bCs/>
          <w:sz w:val="20"/>
          <w:szCs w:val="20"/>
        </w:rPr>
        <w:fldChar w:fldCharType="end"/>
      </w:r>
      <w:bookmarkEnd w:id="2736"/>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2739" w:name="_Toc86239430"/>
      <w:r w:rsidRPr="00920189">
        <w:t>Conceptual Observation schema</w:t>
      </w:r>
      <w:bookmarkEnd w:id="2739"/>
    </w:p>
    <w:p w14:paraId="393A6024" w14:textId="3277BA06" w:rsidR="00CE109A" w:rsidRDefault="00AC59F3" w:rsidP="00AC59F3">
      <w:pPr>
        <w:pStyle w:val="Titre2"/>
      </w:pPr>
      <w:bookmarkStart w:id="2740" w:name="_Toc86239431"/>
      <w:r>
        <w:t>General</w:t>
      </w:r>
      <w:bookmarkEnd w:id="2740"/>
    </w:p>
    <w:p w14:paraId="3628450F" w14:textId="355E81B9" w:rsidR="00AC59F3" w:rsidRDefault="00AC59F3" w:rsidP="00AC59F3">
      <w:pPr>
        <w:pStyle w:val="Titre3"/>
      </w:pPr>
      <w:r w:rsidRPr="00AC59F3">
        <w:t>Conceptual Observation model</w:t>
      </w:r>
    </w:p>
    <w:p w14:paraId="05A35560" w14:textId="5D490FA2" w:rsidR="00AC59F3" w:rsidRDefault="00AC59F3" w:rsidP="00AC59F3">
      <w:pPr>
        <w:rPr>
          <w:lang w:eastAsia="ja-JP"/>
        </w:rPr>
      </w:pPr>
      <w:r w:rsidRPr="00AC59F3">
        <w:rPr>
          <w:lang w:eastAsia="ja-JP"/>
        </w:rPr>
        <w:t xml:space="preserve">The Conceptual Observation schema </w:t>
      </w:r>
      <w:ins w:id="274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ins w:id="2742" w:author="Ilkka Rinne" w:date="2021-10-27T15:26:00Z">
        <w:r w:rsidR="00814BB2" w:rsidRPr="00C63000">
          <w:rPr>
            <w:b/>
            <w:bCs/>
            <w:sz w:val="20"/>
            <w:szCs w:val="20"/>
          </w:rPr>
          <w:t xml:space="preserve">Figure </w:t>
        </w:r>
        <w:r w:rsidR="00814BB2">
          <w:rPr>
            <w:b/>
            <w:bCs/>
            <w:noProof/>
            <w:sz w:val="20"/>
            <w:szCs w:val="20"/>
          </w:rPr>
          <w:t>9</w:t>
        </w:r>
      </w:ins>
      <w:del w:id="2743" w:author="Ilkka Rinne" w:date="2021-10-27T14:58:00Z">
        <w:r w:rsidR="00821F18" w:rsidRPr="00C63000" w:rsidDel="008F1D12">
          <w:rPr>
            <w:b/>
            <w:bCs/>
            <w:sz w:val="20"/>
            <w:szCs w:val="20"/>
          </w:rPr>
          <w:delText xml:space="preserve">Figure </w:delText>
        </w:r>
        <w:r w:rsidR="00821F18" w:rsidDel="008F1D12">
          <w:rPr>
            <w:b/>
            <w:bCs/>
            <w:noProof/>
            <w:sz w:val="20"/>
            <w:szCs w:val="20"/>
          </w:rPr>
          <w:delText>9</w:delText>
        </w:r>
      </w:del>
      <w:r>
        <w:rPr>
          <w:lang w:eastAsia="ja-JP"/>
        </w:rPr>
        <w:fldChar w:fldCharType="end"/>
      </w:r>
      <w:r w:rsidRPr="00AC59F3">
        <w:rPr>
          <w:lang w:eastAsia="ja-JP"/>
        </w:rPr>
        <w:t xml:space="preserve">. </w:t>
      </w:r>
      <w:del w:id="2744" w:author="Katharina Schleidt" w:date="2021-07-05T19:47:00Z">
        <w:r w:rsidRPr="00AC59F3" w:rsidDel="0082047C">
          <w:rPr>
            <w:lang w:eastAsia="ja-JP"/>
          </w:rPr>
          <w:delText xml:space="preserve">It </w:delText>
        </w:r>
      </w:del>
      <w:ins w:id="2745"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14BB2">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7A84416" w:rsidR="00AC59F3" w:rsidRPr="00C63000" w:rsidRDefault="00AC59F3" w:rsidP="00AC59F3">
      <w:pPr>
        <w:jc w:val="center"/>
        <w:rPr>
          <w:b/>
          <w:bCs/>
          <w:sz w:val="20"/>
          <w:szCs w:val="20"/>
        </w:rPr>
      </w:pPr>
      <w:bookmarkStart w:id="2746"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747" w:author="Ilkka Rinne" w:date="2021-10-27T15:26:00Z">
        <w:r w:rsidR="00814BB2">
          <w:rPr>
            <w:b/>
            <w:bCs/>
            <w:noProof/>
            <w:sz w:val="20"/>
            <w:szCs w:val="20"/>
          </w:rPr>
          <w:t>9</w:t>
        </w:r>
      </w:ins>
      <w:del w:id="2748" w:author="Ilkka Rinne" w:date="2021-10-27T14:58:00Z">
        <w:r w:rsidR="0018089C" w:rsidDel="008F1D12">
          <w:rPr>
            <w:b/>
            <w:bCs/>
            <w:noProof/>
            <w:sz w:val="20"/>
            <w:szCs w:val="20"/>
          </w:rPr>
          <w:delText>11</w:delText>
        </w:r>
      </w:del>
      <w:r w:rsidR="00D471BA">
        <w:rPr>
          <w:b/>
          <w:bCs/>
          <w:sz w:val="20"/>
          <w:szCs w:val="20"/>
        </w:rPr>
        <w:fldChar w:fldCharType="end"/>
      </w:r>
      <w:bookmarkEnd w:id="2746"/>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2749" w:author="Grellet Sylvain" w:date="2021-10-21T08:21:00Z">
          <w:pPr>
            <w:jc w:val="left"/>
          </w:pPr>
        </w:pPrChange>
      </w:pPr>
      <w:ins w:id="2750" w:author="Grellet Sylvain" w:date="2021-10-21T08:21:00Z">
        <w:r>
          <w:tab/>
        </w:r>
      </w:ins>
    </w:p>
    <w:p w14:paraId="5E81AAA6" w14:textId="7137A9B7" w:rsidR="00AC59F3" w:rsidRDefault="00AC59F3" w:rsidP="00AC59F3">
      <w:pPr>
        <w:pStyle w:val="Titre3"/>
      </w:pPr>
      <w:bookmarkStart w:id="2751" w:name="_Ref52388743"/>
      <w:r w:rsidRPr="00AC59F3">
        <w:t>Conceptual Observation schema package Requirements Class</w:t>
      </w:r>
      <w:bookmarkEnd w:id="2751"/>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2752" w:author="Katharina Schleidt" w:date="2021-10-27T12:05:00Z"/>
        </w:rPr>
      </w:pPr>
      <w:del w:id="2753" w:author="Katharina Schleidt" w:date="2021-10-27T12:05:00Z">
        <w:r w:rsidDel="008058BC">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49"/>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2754" w:author="Katharina Schleidt" w:date="2021-10-27T12:05:00Z"/>
          <w:b/>
          <w:bCs/>
          <w:sz w:val="20"/>
          <w:szCs w:val="20"/>
        </w:rPr>
      </w:pPr>
      <w:del w:id="2755"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2756" w:author="Katharina Schleidt" w:date="2021-10-27T12:05:00Z"/>
        </w:rPr>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757"/>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757"/>
            <w:r w:rsidR="001C49AC">
              <w:rPr>
                <w:rStyle w:val="Marquedecommentaire"/>
              </w:rPr>
              <w:commentReference w:id="2757"/>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2758" w:name="_Toc86239432"/>
      <w:r w:rsidRPr="00F64967">
        <w:t>Observation</w:t>
      </w:r>
      <w:bookmarkEnd w:id="2758"/>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/rec/obs-cpt/Observation/observingProcedure-con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/req/obs-cpt/Observation/uom</w:t>
            </w:r>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2759" w:author="Katharina Schleidt" w:date="2021-10-27T12:05:00Z"/>
        </w:rPr>
      </w:pPr>
      <w:del w:id="2760" w:author="Katharina Schleidt" w:date="2021-10-27T12:05:00Z">
        <w:r w:rsidDel="008058BC">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1"/>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2761" w:author="Katharina Schleidt" w:date="2021-10-27T12:05:00Z"/>
          <w:b/>
          <w:bCs/>
          <w:sz w:val="20"/>
          <w:szCs w:val="20"/>
        </w:rPr>
      </w:pPr>
      <w:del w:id="2762"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2763" w:author="Katharina Schleidt" w:date="2021-10-27T12:05:00Z"/>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by using a</w:t>
            </w:r>
            <w:r w:rsidR="007D7AE0">
              <w:rPr>
                <w:sz w:val="20"/>
                <w:szCs w:val="20"/>
              </w:rPr>
              <w:t>n</w:t>
            </w:r>
            <w:r w:rsidRPr="00815246">
              <w:rPr>
                <w:sz w:val="20"/>
                <w:szCs w:val="20"/>
              </w:rPr>
              <w:t xml:space="preserve"> </w:t>
            </w:r>
            <w:r w:rsidR="007D7AE0" w:rsidRPr="00636A72">
              <w:rPr>
                <w:b/>
                <w:bCs/>
                <w:sz w:val="20"/>
                <w:szCs w:val="20"/>
              </w:rPr>
              <w:t>Observing</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764"/>
      <w:commentRangeStart w:id="2765"/>
      <w:r w:rsidR="006B6B2B">
        <w:rPr>
          <w:lang w:eastAsia="ja-JP"/>
        </w:rPr>
        <w:t>Clause 7</w:t>
      </w:r>
      <w:commentRangeEnd w:id="2764"/>
      <w:r w:rsidR="006B6B2B">
        <w:rPr>
          <w:rStyle w:val="Marquedecommentaire"/>
        </w:rPr>
        <w:commentReference w:id="2764"/>
      </w:r>
      <w:commentRangeEnd w:id="2765"/>
      <w:r w:rsidR="00BE79BC">
        <w:rPr>
          <w:rStyle w:val="Marquedecommentaire"/>
        </w:rPr>
        <w:commentReference w:id="2765"/>
      </w:r>
      <w:r>
        <w:rPr>
          <w:lang w:eastAsia="ja-JP"/>
        </w:rPr>
        <w:t>.</w:t>
      </w:r>
    </w:p>
    <w:p w14:paraId="6BE5B04B" w14:textId="1DA2E47E" w:rsidR="00452AE7" w:rsidRDefault="00452AE7" w:rsidP="00452AE7">
      <w:pPr>
        <w:pStyle w:val="Titre3"/>
      </w:pPr>
      <w:bookmarkStart w:id="2766" w:name="_Ref52486584"/>
      <w:r w:rsidRPr="00452AE7">
        <w:t>Attribute phenomenonTime</w:t>
      </w:r>
      <w:bookmarkEnd w:id="27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767" w:author="Ilkka Rinne" w:date="2021-07-27T16:08:00Z">
              <w:r w:rsidR="00626BFF">
                <w:rPr>
                  <w:b/>
                  <w:sz w:val="20"/>
                  <w:szCs w:val="20"/>
                </w:rPr>
                <w:t>r</w:t>
              </w:r>
            </w:ins>
            <w:del w:id="276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2769" w:name="_Ref52486606"/>
      <w:r w:rsidRPr="00DA7447">
        <w:t>Attribute resultTime</w:t>
      </w:r>
      <w:bookmarkEnd w:id="276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2770"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771"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772" w:author="Ilkka Rinne" w:date="2021-07-27T16:08:00Z">
              <w:r w:rsidR="00626BFF">
                <w:rPr>
                  <w:b/>
                  <w:sz w:val="20"/>
                  <w:szCs w:val="20"/>
                </w:rPr>
                <w:t>r</w:t>
              </w:r>
            </w:ins>
            <w:del w:id="277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2774" w:author="Ilkka Rinne" w:date="2021-07-27T16:16:00Z">
              <w:r w:rsidR="00813150">
                <w:rPr>
                  <w:b/>
                  <w:sz w:val="20"/>
                  <w:szCs w:val="20"/>
                </w:rPr>
                <w:t>r</w:t>
              </w:r>
            </w:ins>
            <w:del w:id="2775"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/req/obs-cpt/Observation/observingProcedure-card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lang w:eastAsia="ja-JP"/>
        </w:rPr>
      </w:pPr>
    </w:p>
    <w:p w14:paraId="3C69BB96" w14:textId="393EF853" w:rsidR="00AB64D8" w:rsidRDefault="00AB64D8" w:rsidP="00AB64D8">
      <w:pPr>
        <w:pStyle w:val="Titre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/req/obs-cpt/Observation/uom</w:t>
            </w:r>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2776"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/rec/obs-cpt/Observation/uom-con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r w:rsidRPr="008D31E1">
              <w:rPr>
                <w:b/>
                <w:bCs/>
                <w:sz w:val="20"/>
                <w:szCs w:val="20"/>
              </w:rPr>
              <w:t>ObservableProperty</w:t>
            </w:r>
            <w:r w:rsidRPr="00AB64D8">
              <w:rPr>
                <w:sz w:val="20"/>
                <w:szCs w:val="20"/>
              </w:rPr>
              <w:t xml:space="preserve"> and </w:t>
            </w:r>
            <w:r w:rsidRPr="008D31E1">
              <w:rPr>
                <w:b/>
                <w:bCs/>
                <w:sz w:val="20"/>
                <w:szCs w:val="20"/>
              </w:rPr>
              <w:t>ObservingProcedure</w:t>
            </w:r>
          </w:p>
        </w:tc>
      </w:tr>
    </w:tbl>
    <w:p w14:paraId="2876E4D7" w14:textId="7F25AEC7" w:rsidR="00AB64D8" w:rsidRDefault="00AB64D8" w:rsidP="00933112">
      <w:pPr>
        <w:rPr>
          <w:lang w:eastAsia="ja-JP"/>
        </w:rPr>
      </w:pPr>
    </w:p>
    <w:p w14:paraId="63AEF83C" w14:textId="661ABBEB" w:rsidR="001F5A5B" w:rsidRDefault="001F5A5B" w:rsidP="00933112">
      <w:pPr>
        <w:rPr>
          <w:lang w:eastAsia="ja-JP"/>
        </w:rPr>
      </w:pPr>
      <w:r>
        <w:rPr>
          <w:lang w:eastAsia="ja-JP"/>
        </w:rPr>
        <w:t>NOTE: in the case where the result of the Observation is a classification, for which no unit exists, the UoM should be declared as unitless</w:t>
      </w:r>
      <w:ins w:id="2777" w:author="Grellet Sylvain" w:date="2021-10-21T14:23:00Z">
        <w:r w:rsidR="00111552">
          <w:rPr>
            <w:lang w:eastAsia="ja-JP"/>
          </w:rPr>
          <w:t xml:space="preserve"> (</w:t>
        </w:r>
      </w:ins>
      <w:del w:id="2778" w:author="Grellet Sylvain" w:date="2021-10-21T14:23:00Z">
        <w:r w:rsidDel="00111552">
          <w:rPr>
            <w:lang w:eastAsia="ja-JP"/>
          </w:rPr>
          <w:delText xml:space="preserve">, </w:delText>
        </w:r>
      </w:del>
      <w:r>
        <w:rPr>
          <w:lang w:eastAsia="ja-JP"/>
        </w:rPr>
        <w:t>e.g., referencing</w:t>
      </w:r>
      <w:ins w:id="2779" w:author="Grellet Sylvain" w:date="2021-10-21T14:58:00Z">
        <w:r w:rsidR="004818EE">
          <w:rPr>
            <w:lang w:eastAsia="ja-JP"/>
          </w:rPr>
          <w:t xml:space="preserve"> QUDT</w:t>
        </w:r>
      </w:ins>
      <w:ins w:id="2780" w:author="Katharina Schleidt" w:date="2021-10-13T19:27:00Z">
        <w:r>
          <w:rPr>
            <w:lang w:eastAsia="ja-JP"/>
          </w:rPr>
          <w:t xml:space="preserve"> </w:t>
        </w:r>
      </w:ins>
      <w:ins w:id="2781"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2782" w:author="Ilkka Rinne" w:date="2021-10-27T15:26:00Z">
        <w:r w:rsidR="00814BB2">
          <w:rPr>
            <w:lang w:eastAsia="ja-JP"/>
          </w:rPr>
          <w:t>[17]</w:t>
        </w:r>
      </w:ins>
      <w:ins w:id="2783" w:author="Grellet Sylvain" w:date="2021-10-21T14:59:00Z">
        <w:r w:rsidR="00887217">
          <w:rPr>
            <w:lang w:eastAsia="ja-JP"/>
          </w:rPr>
          <w:fldChar w:fldCharType="end"/>
        </w:r>
      </w:ins>
      <w:ins w:id="2784" w:author="Grellet Sylvain" w:date="2021-10-21T14:58:00Z">
        <w:r w:rsidR="00887217">
          <w:rPr>
            <w:lang w:eastAsia="ja-JP"/>
          </w:rPr>
          <w:t xml:space="preserve"> </w:t>
        </w:r>
      </w:ins>
      <w:ins w:id="2785"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2786" w:author="Grellet Sylvain" w:date="2021-10-21T14:23:00Z">
        <w:r w:rsidR="00111552">
          <w:rPr>
            <w:lang w:eastAsia="ja-JP"/>
          </w:rPr>
          <w:instrText xml:space="preserve">" </w:instrText>
        </w:r>
        <w:r w:rsidR="00111552">
          <w:rPr>
            <w:lang w:eastAsia="ja-JP"/>
          </w:rPr>
          <w:fldChar w:fldCharType="separate"/>
        </w:r>
      </w:ins>
      <w:r w:rsidR="00111552" w:rsidRPr="00157400">
        <w:rPr>
          <w:rStyle w:val="Lienhypertexte"/>
          <w:lang w:val="en-GB" w:eastAsia="ja-JP"/>
        </w:rPr>
        <w:t>http://qudt.org/vocab/unit/UNITLESS</w:t>
      </w:r>
      <w:ins w:id="2787" w:author="Grellet Sylvain" w:date="2021-10-21T14:23:00Z">
        <w:r w:rsidR="00111552">
          <w:rPr>
            <w:lang w:eastAsia="ja-JP"/>
          </w:rPr>
          <w:fldChar w:fldCharType="end"/>
        </w:r>
        <w:r w:rsidR="00111552">
          <w:rPr>
            <w:lang w:eastAsia="ja-JP"/>
          </w:rPr>
          <w:t xml:space="preserve"> or UCUM</w:t>
        </w:r>
      </w:ins>
      <w:ins w:id="2788" w:author="Grellet Sylvain" w:date="2021-10-21T14:35:00Z">
        <w:r w:rsidR="00A0041D">
          <w:rPr>
            <w:lang w:eastAsia="ja-JP"/>
          </w:rPr>
          <w:t xml:space="preserve"> </w:t>
        </w:r>
      </w:ins>
      <w:ins w:id="2789"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2790" w:author="Grellet Sylvain" w:date="2021-10-21T14:58:00Z">
        <w:r w:rsidR="004818EE">
          <w:rPr>
            <w:lang w:eastAsia="ja-JP"/>
          </w:rPr>
          <w:fldChar w:fldCharType="separate"/>
        </w:r>
      </w:ins>
      <w:ins w:id="2791" w:author="Ilkka Rinne" w:date="2021-10-27T15:26:00Z">
        <w:r w:rsidR="00814BB2">
          <w:rPr>
            <w:lang w:eastAsia="ja-JP"/>
          </w:rPr>
          <w:t>[9]</w:t>
        </w:r>
      </w:ins>
      <w:ins w:id="2792" w:author="Grellet Sylvain" w:date="2021-10-21T14:58:00Z">
        <w:r w:rsidR="004818EE">
          <w:rPr>
            <w:lang w:eastAsia="ja-JP"/>
          </w:rPr>
          <w:fldChar w:fldCharType="end"/>
        </w:r>
        <w:r w:rsidR="004818EE">
          <w:rPr>
            <w:lang w:eastAsia="ja-JP"/>
          </w:rPr>
          <w:t xml:space="preserve"> </w:t>
        </w:r>
      </w:ins>
      <w:ins w:id="2793" w:author="Grellet Sylvain" w:date="2021-10-21T14:35:00Z">
        <w:r w:rsidR="00A0041D">
          <w:rPr>
            <w:lang w:eastAsia="ja-JP"/>
          </w:rPr>
          <w:t xml:space="preserve">for </w:t>
        </w:r>
        <w:r w:rsidR="00111552">
          <w:rPr>
            <w:lang w:eastAsia="ja-JP"/>
          </w:rPr>
          <w:t>“no units”</w:t>
        </w:r>
      </w:ins>
      <w:ins w:id="2794" w:author="Grellet Sylvain" w:date="2021-10-21T14:23:00Z">
        <w:r w:rsidR="00111552">
          <w:rPr>
            <w:lang w:eastAsia="ja-JP"/>
          </w:rPr>
          <w:t>).</w:t>
        </w:r>
      </w:ins>
    </w:p>
    <w:p w14:paraId="6D623B0D" w14:textId="6258A74C" w:rsidR="000C435F" w:rsidRDefault="000C435F" w:rsidP="000C435F">
      <w:pPr>
        <w:pStyle w:val="Titre2"/>
      </w:pPr>
      <w:bookmarkStart w:id="2795" w:name="_Toc86239433"/>
      <w:r w:rsidRPr="000C435F">
        <w:t>ObservableProperty</w:t>
      </w:r>
      <w:bookmarkEnd w:id="2795"/>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2796" w:author="Katharina Schleidt" w:date="2021-10-27T12:06:00Z"/>
        </w:rPr>
      </w:pPr>
      <w:del w:id="2797"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3"/>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2798" w:author="Katharina Schleidt" w:date="2021-10-27T12:06:00Z"/>
          <w:b/>
          <w:bCs/>
          <w:sz w:val="20"/>
          <w:szCs w:val="20"/>
        </w:rPr>
      </w:pPr>
      <w:del w:id="2799"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352BEEE3" w:rsidR="00DE7F9E" w:rsidRPr="00DE7F9E" w:rsidRDefault="00F3713B" w:rsidP="00862522">
            <w:pPr>
              <w:rPr>
                <w:sz w:val="20"/>
                <w:szCs w:val="20"/>
              </w:rPr>
            </w:pPr>
            <w:r>
              <w:rPr>
                <w:sz w:val="20"/>
                <w:szCs w:val="20"/>
              </w:rPr>
              <w:t>A</w:t>
            </w:r>
            <w:r w:rsidR="00DE7F9E" w:rsidRPr="00DE7F9E">
              <w:rPr>
                <w:sz w:val="20"/>
                <w:szCs w:val="20"/>
              </w:rPr>
              <w:t xml:space="preserve"> quality (property, characteristic) of the </w:t>
            </w:r>
            <w:del w:id="2800" w:author="Katharina Schleidt" w:date="2021-07-05T13:55:00Z">
              <w:r w:rsidR="00DE7F9E" w:rsidRPr="00DE7F9E" w:rsidDel="0058722D">
                <w:rPr>
                  <w:b/>
                  <w:sz w:val="20"/>
                  <w:szCs w:val="20"/>
                </w:rPr>
                <w:delText>feature of interest</w:delText>
              </w:r>
            </w:del>
            <w:ins w:id="2801"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802" w:author="Katharina Schleidt" w:date="2021-07-05T19:49:00Z">
        <w:r w:rsidDel="0082047C">
          <w:rPr>
            <w:lang w:eastAsia="ja-JP"/>
          </w:rPr>
          <w:delText xml:space="preserve">we </w:delText>
        </w:r>
      </w:del>
      <w:ins w:id="2803"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2804" w:author="Katharina Schleidt" w:date="2021-07-05T19:49:00Z">
        <w:r w:rsidDel="0082047C">
          <w:rPr>
            <w:lang w:eastAsia="ja-JP"/>
          </w:rPr>
          <w:delText xml:space="preserve">monitor </w:delText>
        </w:r>
      </w:del>
      <w:ins w:id="2805"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2806" w:author="Katharina Schleidt" w:date="2021-07-05T19:49:00Z">
        <w:r w:rsidDel="0082047C">
          <w:rPr>
            <w:lang w:eastAsia="ja-JP"/>
          </w:rPr>
          <w:delText xml:space="preserve">with </w:delText>
        </w:r>
      </w:del>
      <w:ins w:id="2807"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808"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2809" w:author="Katharina Schleidt" w:date="2021-07-05T19:49:00Z">
        <w:r w:rsidDel="0082047C">
          <w:rPr>
            <w:lang w:eastAsia="ja-JP"/>
          </w:rPr>
          <w:lastRenderedPageBreak/>
          <w:delText xml:space="preserve">measure </w:delText>
        </w:r>
      </w:del>
      <w:ins w:id="2810" w:author="Katharina Schleidt" w:date="2021-07-05T19:49:00Z">
        <w:r w:rsidR="0082047C">
          <w:rPr>
            <w:lang w:eastAsia="ja-JP"/>
          </w:rPr>
          <w:t xml:space="preserve">Measure </w:t>
        </w:r>
      </w:ins>
      <w:r>
        <w:rPr>
          <w:lang w:eastAsia="ja-JP"/>
        </w:rPr>
        <w:t>the Groundwater Level (still the same observable property as above)</w:t>
      </w:r>
      <w:ins w:id="2811"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2812" w:author="Katharina Schleidt" w:date="2021-07-05T19:49:00Z">
        <w:r w:rsidDel="0082047C">
          <w:rPr>
            <w:lang w:eastAsia="ja-JP"/>
          </w:rPr>
          <w:delText>but w</w:delText>
        </w:r>
      </w:del>
      <w:ins w:id="2813"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814" w:author="Katharina Schleidt" w:date="2021-07-05T19:50:00Z">
        <w:r w:rsidDel="0082047C">
          <w:rPr>
            <w:lang w:eastAsia="ja-JP"/>
          </w:rPr>
          <w:delText xml:space="preserve">to </w:delText>
        </w:r>
      </w:del>
      <w:ins w:id="2815" w:author="Katharina Schleidt" w:date="2021-07-05T19:50:00Z">
        <w:r w:rsidR="0082047C">
          <w:rPr>
            <w:lang w:eastAsia="ja-JP"/>
          </w:rPr>
          <w:t xml:space="preserve">for </w:t>
        </w:r>
      </w:ins>
      <w:r>
        <w:rPr>
          <w:lang w:eastAsia="ja-JP"/>
        </w:rPr>
        <w:t>check</w:t>
      </w:r>
      <w:ins w:id="2816"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2817" w:name="_Toc86239434"/>
      <w:r w:rsidRPr="00A02312">
        <w:t>Procedure</w:t>
      </w:r>
      <w:bookmarkEnd w:id="2817"/>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2818" w:author="Katharina Schleidt" w:date="2021-10-27T12:06:00Z"/>
        </w:rPr>
      </w:pPr>
      <w:del w:id="2819"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5"/>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2820" w:author="Katharina Schleidt" w:date="2021-10-27T12:06:00Z"/>
          <w:b/>
          <w:bCs/>
          <w:sz w:val="20"/>
          <w:szCs w:val="20"/>
        </w:rPr>
      </w:pPr>
      <w:del w:id="2821"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lastRenderedPageBreak/>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22" w:author="Katharina Schleidt" w:date="2021-07-05T19:50:00Z">
        <w:r w:rsidDel="0082047C">
          <w:rPr>
            <w:lang w:eastAsia="ja-JP"/>
          </w:rPr>
          <w:delText xml:space="preserve">has been </w:delText>
        </w:r>
      </w:del>
      <w:ins w:id="2823"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2824" w:name="_Toc86239435"/>
      <w:r w:rsidRPr="00344888">
        <w:t>ObservingProcedure</w:t>
      </w:r>
      <w:bookmarkEnd w:id="2824"/>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2825" w:author="Katharina Schleidt" w:date="2021-10-27T12:06:00Z"/>
        </w:rPr>
      </w:pPr>
      <w:del w:id="2826"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7"/>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2827" w:author="Katharina Schleidt" w:date="2021-10-27T12:06:00Z"/>
          <w:b/>
          <w:bCs/>
          <w:sz w:val="20"/>
          <w:szCs w:val="20"/>
        </w:rPr>
      </w:pPr>
      <w:del w:id="2828"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w:t>
            </w:r>
            <w:r w:rsidRPr="00F3713B">
              <w:rPr>
                <w:sz w:val="20"/>
                <w:szCs w:val="20"/>
              </w:rPr>
              <w:lastRenderedPageBreak/>
              <w:t>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lastRenderedPageBreak/>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2829" w:author="Katharina Schleidt" w:date="2021-07-05T19:51:00Z">
        <w:r w:rsidDel="0082047C">
          <w:rPr>
            <w:lang w:eastAsia="ja-JP"/>
          </w:rPr>
          <w:delText xml:space="preserve">the </w:delText>
        </w:r>
      </w:del>
      <w:ins w:id="2830"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31" w:author="Katharina Schleidt" w:date="2021-07-05T19:51:00Z">
        <w:r w:rsidR="0082047C">
          <w:rPr>
            <w:lang w:eastAsia="ja-JP"/>
          </w:rPr>
          <w:t>Procedure</w:t>
        </w:r>
      </w:ins>
      <w:del w:id="2832"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2833" w:name="_Toc86239436"/>
      <w:r w:rsidRPr="00721E6C">
        <w:t>Observer</w:t>
      </w:r>
      <w:bookmarkEnd w:id="2833"/>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2834" w:author="Katharina Schleidt" w:date="2021-10-27T12:06:00Z"/>
        </w:rPr>
      </w:pPr>
      <w:del w:id="2835"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8">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59"/>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2836" w:author="Katharina Schleidt" w:date="2021-10-27T12:06:00Z"/>
          <w:b/>
          <w:bCs/>
          <w:sz w:val="20"/>
          <w:szCs w:val="20"/>
        </w:rPr>
      </w:pPr>
      <w:del w:id="2837"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31BEC02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w:t>
            </w:r>
            <w:r w:rsidR="00636A72">
              <w:rPr>
                <w:sz w:val="20"/>
                <w:szCs w:val="20"/>
              </w:rPr>
              <w:t>n</w:t>
            </w:r>
            <w:r w:rsidR="00250A5E" w:rsidRPr="00F3713B">
              <w:rPr>
                <w:sz w:val="20"/>
                <w:szCs w:val="20"/>
              </w:rPr>
              <w:t xml:space="preserve"> </w:t>
            </w:r>
            <w:r w:rsidR="007D7AE0" w:rsidRPr="00CB3236">
              <w:rPr>
                <w:b/>
                <w:bCs/>
                <w:sz w:val="20"/>
                <w:szCs w:val="20"/>
              </w:rPr>
              <w:t>Observing</w:t>
            </w:r>
            <w:r w:rsidR="007D7AE0" w:rsidRPr="00815246">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bookmarkStart w:id="2838" w:name="_GoBack"/>
      <w:ins w:id="2839" w:author="Katharina Schleidt" w:date="2021-07-05T19:51:00Z">
        <w:r w:rsidR="0082047C">
          <w:rPr>
            <w:lang w:eastAsia="ja-JP"/>
          </w:rPr>
          <w:t>,</w:t>
        </w:r>
      </w:ins>
      <w:bookmarkEnd w:id="2838"/>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840" w:author="Ilkka Rinne" w:date="2021-07-27T16:09:00Z">
        <w:r w:rsidR="00626BFF">
          <w:rPr>
            <w:lang w:eastAsia="ja-JP"/>
          </w:rPr>
          <w:t>r</w:t>
        </w:r>
      </w:ins>
      <w:del w:id="2841" w:author="Ilkka Rinne" w:date="2021-07-27T16:09:00Z">
        <w:r w:rsidDel="00626BFF">
          <w:rPr>
            <w:lang w:eastAsia="ja-JP"/>
          </w:rPr>
          <w:delText>R</w:delText>
        </w:r>
      </w:del>
      <w:r>
        <w:rPr>
          <w:lang w:eastAsia="ja-JP"/>
        </w:rPr>
        <w:t xml:space="preserve">esults of prior Observations, and generates a </w:t>
      </w:r>
      <w:ins w:id="2842" w:author="Ilkka Rinne" w:date="2021-07-27T16:09:00Z">
        <w:r w:rsidR="00626BFF">
          <w:rPr>
            <w:lang w:eastAsia="ja-JP"/>
          </w:rPr>
          <w:t>r</w:t>
        </w:r>
      </w:ins>
      <w:del w:id="2843"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lastRenderedPageBreak/>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2844" w:name="_Toc86239437"/>
      <w:r w:rsidRPr="009C397F">
        <w:t>Host</w:t>
      </w:r>
      <w:bookmarkEnd w:id="2844"/>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2845" w:author="Katharina Schleidt" w:date="2021-10-27T12:06:00Z"/>
        </w:rPr>
      </w:pPr>
      <w:del w:id="2846"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1"/>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2847" w:author="Katharina Schleidt" w:date="2021-10-27T12:06:00Z"/>
          <w:b/>
          <w:bCs/>
          <w:sz w:val="20"/>
          <w:szCs w:val="20"/>
        </w:rPr>
      </w:pPr>
      <w:del w:id="2848"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2849"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2850"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2851" w:author="Katharina Schleidt" w:date="2021-07-05T19:52:00Z">
        <w:r w:rsidDel="00D80ABB">
          <w:rPr>
            <w:lang w:eastAsia="ja-JP"/>
          </w:rPr>
          <w:delText xml:space="preserve">; </w:delText>
        </w:r>
      </w:del>
      <w:ins w:id="2852" w:author="Katharina Schleidt" w:date="2021-07-05T19:52:00Z">
        <w:r w:rsidR="00D80ABB">
          <w:rPr>
            <w:lang w:eastAsia="ja-JP"/>
          </w:rPr>
          <w:t xml:space="preserve">. </w:t>
        </w:r>
      </w:ins>
      <w:del w:id="2853" w:author="Katharina Schleidt" w:date="2021-07-05T19:52:00Z">
        <w:r w:rsidDel="00D80ABB">
          <w:rPr>
            <w:lang w:eastAsia="ja-JP"/>
          </w:rPr>
          <w:delText xml:space="preserve">in </w:delText>
        </w:r>
      </w:del>
      <w:ins w:id="2854"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lastRenderedPageBreak/>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2855" w:name="_Toc86239438"/>
      <w:r w:rsidRPr="008534CB">
        <w:t>Deployment</w:t>
      </w:r>
      <w:bookmarkEnd w:id="2855"/>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2856" w:author="Katharina Schleidt" w:date="2021-10-27T12:06:00Z"/>
        </w:rPr>
      </w:pPr>
      <w:del w:id="2857"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3"/>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2858" w:author="Katharina Schleidt" w:date="2021-10-27T12:06:00Z"/>
          <w:b/>
          <w:bCs/>
          <w:sz w:val="20"/>
          <w:szCs w:val="20"/>
        </w:rPr>
      </w:pPr>
      <w:del w:id="2859"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2860" w:author="Katharina Schleidt" w:date="2021-07-05T19:53:00Z">
        <w:r w:rsidDel="00D80ABB">
          <w:rPr>
            <w:lang w:eastAsia="ja-JP"/>
          </w:rPr>
          <w:lastRenderedPageBreak/>
          <w:delText xml:space="preserve">information </w:delText>
        </w:r>
      </w:del>
      <w:ins w:id="2861" w:author="Katharina Schleidt" w:date="2021-07-05T19:53:00Z">
        <w:r w:rsidR="00D80ABB">
          <w:rPr>
            <w:lang w:eastAsia="ja-JP"/>
          </w:rPr>
          <w:t xml:space="preserve">Information </w:t>
        </w:r>
      </w:ins>
      <w:r>
        <w:rPr>
          <w:lang w:eastAsia="ja-JP"/>
        </w:rPr>
        <w:t>regarding a sensor being attached to a pole</w:t>
      </w:r>
      <w:ins w:id="2862"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2863" w:author="Katharina Schleidt" w:date="2021-07-05T19:53:00Z">
        <w:r w:rsidDel="00D80ABB">
          <w:rPr>
            <w:lang w:eastAsia="ja-JP"/>
          </w:rPr>
          <w:delText xml:space="preserve">the </w:delText>
        </w:r>
      </w:del>
      <w:ins w:id="2864" w:author="Katharina Schleidt" w:date="2021-07-05T19:53:00Z">
        <w:r w:rsidR="00D80ABB">
          <w:rPr>
            <w:lang w:eastAsia="ja-JP"/>
          </w:rPr>
          <w:t xml:space="preserve">The </w:t>
        </w:r>
      </w:ins>
      <w:r>
        <w:rPr>
          <w:lang w:eastAsia="ja-JP"/>
        </w:rPr>
        <w:t>monitoring facilities pertaining to an environmental monitoring network</w:t>
      </w:r>
      <w:ins w:id="2865"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2866" w:author="Katharina Schleidt" w:date="2021-07-05T19:53:00Z">
        <w:r w:rsidRPr="00C94F90" w:rsidDel="00D80ABB">
          <w:rPr>
            <w:lang w:eastAsia="ja-JP"/>
          </w:rPr>
          <w:delText xml:space="preserve">the </w:delText>
        </w:r>
      </w:del>
      <w:ins w:id="2867"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868"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2869" w:author="Katharina Schleidt" w:date="2021-07-05T19:53:00Z">
        <w:r w:rsidDel="00D80ABB">
          <w:rPr>
            <w:lang w:eastAsia="ja-JP"/>
          </w:rPr>
          <w:delText xml:space="preserve">the </w:delText>
        </w:r>
      </w:del>
      <w:ins w:id="2870"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2871" w:name="_Toc86239439"/>
      <w:r w:rsidRPr="00920189">
        <w:t>Abstract Observation Core</w:t>
      </w:r>
      <w:bookmarkEnd w:id="2871"/>
    </w:p>
    <w:p w14:paraId="4C3BA03E" w14:textId="556C1697" w:rsidR="00CE109A" w:rsidRDefault="002C1F08" w:rsidP="002C1F08">
      <w:pPr>
        <w:pStyle w:val="Titre2"/>
      </w:pPr>
      <w:bookmarkStart w:id="2872" w:name="_Toc86239440"/>
      <w:r w:rsidRPr="002C1F08">
        <w:t>General</w:t>
      </w:r>
      <w:bookmarkEnd w:id="2872"/>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2873" w:author="Katharina Schleidt" w:date="2021-10-27T12:06:00Z"/>
        </w:rPr>
      </w:pPr>
      <w:del w:id="2874" w:author="Katharina Schleidt" w:date="2021-10-27T12:06:00Z">
        <w:r w:rsidDel="008058BC">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5"/>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2875" w:author="Katharina Schleidt" w:date="2021-10-27T12:06:00Z"/>
          <w:b/>
          <w:bCs/>
          <w:sz w:val="20"/>
          <w:szCs w:val="20"/>
        </w:rPr>
      </w:pPr>
      <w:del w:id="2876"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Titre3"/>
      </w:pPr>
      <w:r w:rsidRPr="00AE5D3D">
        <w:lastRenderedPageBreak/>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2877" w:name="_Toc86239441"/>
      <w:r w:rsidRPr="00F102C2">
        <w:t>AbstractObservationCharacteristics</w:t>
      </w:r>
      <w:bookmarkEnd w:id="2877"/>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2878" w:author="Katharina Schleidt" w:date="2021-10-22T00:34:00Z">
              <w:r w:rsidRPr="00815246">
                <w:rPr>
                  <w:sz w:val="20"/>
                  <w:szCs w:val="20"/>
                </w:rPr>
                <w:t>/req/obs-cpt/Observation/</w:t>
              </w:r>
              <w:r w:rsidRPr="00BA3170">
                <w:rPr>
                  <w:sz w:val="20"/>
                  <w:szCs w:val="20"/>
                </w:rPr>
                <w:t>observingProcedure</w:t>
              </w:r>
              <w:r w:rsidRPr="00815246">
                <w:rPr>
                  <w:sz w:val="20"/>
                  <w:szCs w:val="20"/>
                </w:rPr>
                <w:t>-sem</w:t>
              </w:r>
            </w:ins>
            <w:del w:id="2879"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2880" w:author="Katharina Schleidt" w:date="2021-10-27T12:06:00Z"/>
        </w:rPr>
      </w:pPr>
      <w:del w:id="2881" w:author="Katharina Schleidt" w:date="2021-10-27T12:06:00Z">
        <w:r w:rsidDel="008058BC">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67"/>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2882" w:author="Katharina Schleidt" w:date="2021-10-27T12:06:00Z"/>
          <w:b/>
          <w:bCs/>
          <w:sz w:val="20"/>
          <w:szCs w:val="20"/>
        </w:rPr>
      </w:pPr>
      <w:del w:id="2883"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81D23C6"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884" w:author="Ilkka Rinne" w:date="2021-10-27T15:26:00Z">
        <w:r w:rsidR="00814BB2">
          <w:rPr>
            <w:b/>
            <w:bCs/>
            <w:noProof/>
            <w:sz w:val="20"/>
            <w:szCs w:val="20"/>
          </w:rPr>
          <w:t>10</w:t>
        </w:r>
      </w:ins>
      <w:del w:id="2885" w:author="Ilkka Rinne" w:date="2021-10-27T14:58:00Z">
        <w:r w:rsidR="0018089C" w:rsidDel="008F1D12">
          <w:rPr>
            <w:b/>
            <w:bCs/>
            <w:noProof/>
            <w:sz w:val="20"/>
            <w:szCs w:val="20"/>
          </w:rPr>
          <w:delText>22</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2886" w:author="Katharina Schleidt" w:date="2021-07-05T19:53:00Z">
        <w:r w:rsidDel="00B32239">
          <w:rPr>
            <w:lang w:eastAsia="ja-JP"/>
          </w:rPr>
          <w:delText>e.g.</w:delText>
        </w:r>
      </w:del>
      <w:ins w:id="2887"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2888"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2889" w:author="Ilkka Rinne" w:date="2021-07-27T16:10:00Z">
              <w:r w:rsidR="00626BFF">
                <w:rPr>
                  <w:b/>
                  <w:sz w:val="20"/>
                  <w:szCs w:val="20"/>
                </w:rPr>
                <w:t>r</w:t>
              </w:r>
            </w:ins>
            <w:del w:id="2890" w:author="Ilkka Rinne" w:date="2021-07-27T16:10:00Z">
              <w:r w:rsidRPr="00562CBB" w:rsidDel="00626BFF">
                <w:rPr>
                  <w:b/>
                  <w:sz w:val="20"/>
                  <w:szCs w:val="20"/>
                </w:rPr>
                <w:delText>R</w:delText>
              </w:r>
            </w:del>
            <w:r w:rsidRPr="00562CBB">
              <w:rPr>
                <w:b/>
                <w:sz w:val="20"/>
                <w:szCs w:val="20"/>
              </w:rPr>
              <w:t>esult</w:t>
            </w:r>
            <w:del w:id="2891"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6AF98D3D"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2892"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2893" w:author="Ilkka Rinne" w:date="2021-10-27T15:26:00Z">
        <w:r w:rsidR="00814BB2">
          <w:rPr>
            <w:lang w:eastAsia="ja-JP"/>
          </w:rPr>
          <w:t>[29]</w:t>
        </w:r>
      </w:ins>
      <w:ins w:id="2894" w:author="Grellet Sylvain" w:date="2021-10-21T21:36:00Z">
        <w:r w:rsidR="00656929">
          <w:rPr>
            <w:lang w:eastAsia="ja-JP"/>
          </w:rPr>
          <w:fldChar w:fldCharType="end"/>
        </w:r>
      </w:ins>
      <w:ins w:id="2895"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2896" w:author="Ilkka Rinne" w:date="2021-10-27T15:26:00Z">
        <w:r w:rsidR="00814BB2">
          <w:rPr>
            <w:lang w:eastAsia="ja-JP"/>
          </w:rPr>
          <w:t>[30]</w:t>
        </w:r>
      </w:ins>
      <w:ins w:id="2897" w:author="Grellet Sylvain" w:date="2021-10-21T21:39:00Z">
        <w:r w:rsidR="0059657D">
          <w:rPr>
            <w:lang w:eastAsia="ja-JP"/>
          </w:rPr>
          <w:fldChar w:fldCharType="end"/>
        </w:r>
      </w:ins>
      <w:ins w:id="2898"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2899" w:author="Ilkka Rinne" w:date="2021-10-27T15:26:00Z">
        <w:r w:rsidR="00814BB2">
          <w:rPr>
            <w:lang w:eastAsia="ja-JP"/>
          </w:rPr>
          <w:t>[31]</w:t>
        </w:r>
      </w:ins>
      <w:ins w:id="2900" w:author="Grellet Sylvain" w:date="2021-10-21T21:40:00Z">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2901" w:author="Katharina Schleidt" w:date="2021-07-05T13:55:00Z">
        <w:r w:rsidRPr="00CA1C0E" w:rsidDel="0058722D">
          <w:rPr>
            <w:lang w:eastAsia="ja-JP"/>
          </w:rPr>
          <w:delText>feature of interest</w:delText>
        </w:r>
      </w:del>
      <w:ins w:id="2902"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2903" w:author="Katharina Schleidt" w:date="2021-07-05T13:55:00Z">
        <w:r w:rsidDel="0058722D">
          <w:rPr>
            <w:lang w:eastAsia="ja-JP"/>
          </w:rPr>
          <w:delText>feature of interest</w:delText>
        </w:r>
      </w:del>
      <w:ins w:id="2904"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5FA3367"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2905" w:author="Katharina Schleidt" w:date="2021-07-05T13:55:00Z">
        <w:r w:rsidDel="0058722D">
          <w:rPr>
            <w:lang w:eastAsia="ja-JP"/>
          </w:rPr>
          <w:delText>feature of interest</w:delText>
        </w:r>
      </w:del>
      <w:ins w:id="2906"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14BB2">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2907" w:author="Katharina Schleidt" w:date="2021-07-05T19:58:00Z">
        <w:r w:rsidDel="00B32239">
          <w:rPr>
            <w:lang w:eastAsia="ja-JP"/>
          </w:rPr>
          <w:delText xml:space="preserve">a </w:delText>
        </w:r>
      </w:del>
      <w:ins w:id="2908"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2909"/>
      <w:r>
        <w:rPr>
          <w:lang w:eastAsia="ja-JP"/>
        </w:rPr>
        <w:t>clause</w:t>
      </w:r>
      <w:commentRangeEnd w:id="2909"/>
      <w:r w:rsidR="005F790E">
        <w:rPr>
          <w:rStyle w:val="Marquedecommentaire"/>
        </w:rPr>
        <w:commentReference w:id="2909"/>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2910" w:name="_Toc86239442"/>
      <w:r w:rsidRPr="001E1837">
        <w:t>AbstractObservation</w:t>
      </w:r>
      <w:bookmarkEnd w:id="2910"/>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rsidDel="00615828" w14:paraId="15A66E4E" w14:textId="09D652DB" w:rsidTr="00D94AF2">
        <w:trPr>
          <w:del w:id="2911"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2912" w:author="Katharina Schleidt" w:date="2021-10-22T00:00:00Z"/>
                <w:sz w:val="20"/>
                <w:szCs w:val="20"/>
              </w:rPr>
            </w:pPr>
            <w:del w:id="2913"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2914" w:author="Katharina Schleidt" w:date="2021-10-22T00:00:00Z"/>
                <w:sz w:val="20"/>
                <w:szCs w:val="20"/>
              </w:rPr>
            </w:pPr>
            <w:del w:id="2915"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2916"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2917" w:author="Katharina Schleidt" w:date="2021-10-22T00:00:00Z"/>
                <w:sz w:val="20"/>
                <w:szCs w:val="20"/>
              </w:rPr>
            </w:pPr>
            <w:del w:id="2918"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2919" w:author="Katharina Schleidt" w:date="2021-10-22T00:00:00Z"/>
                <w:sz w:val="20"/>
                <w:szCs w:val="20"/>
              </w:rPr>
            </w:pPr>
            <w:del w:id="2920"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/req/obs-cpt/Observation/</w:t>
            </w:r>
            <w:r w:rsidR="00021125" w:rsidRPr="00EE38D9">
              <w:rPr>
                <w:sz w:val="20"/>
                <w:szCs w:val="20"/>
              </w:rPr>
              <w:t>observingProcedure</w:t>
            </w:r>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/req/obs-cpt/Observation/Observation-sem</w:t>
            </w:r>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/req/obs-core/AbstractObservation/observationType-sem</w:t>
            </w:r>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/req/obs-core/AbstractObservation/resultTime-type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/req/obs-core/AbstractObservation/validTime-type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/req/obs-core/AbstractObservation/featureOfInterest-con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/req/obs-core/AbstractObservation/parameterName-card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/obs-core/Observation/observerhost-con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/obs-core/Observation/observedProperty-con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/obs-core/Observation/observingProcedure-con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/re</w:t>
            </w:r>
            <w:r w:rsidR="00615828">
              <w:rPr>
                <w:sz w:val="20"/>
                <w:szCs w:val="20"/>
              </w:rPr>
              <w:t>q</w:t>
            </w:r>
            <w:r w:rsidRPr="008D29ED">
              <w:rPr>
                <w:sz w:val="20"/>
                <w:szCs w:val="20"/>
              </w:rPr>
              <w:t>/obs-core/Observation/result-con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/req/obs-cpt/Observation/uom</w:t>
            </w:r>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/rec/obs-cpt/Observation/</w:t>
            </w:r>
            <w:ins w:id="2921" w:author="Katharina Schleidt" w:date="2021-10-22T00:43:00Z">
              <w:r w:rsidR="00D94AF2" w:rsidRPr="007B7B10">
                <w:rPr>
                  <w:sz w:val="20"/>
                  <w:szCs w:val="20"/>
                </w:rPr>
                <w:t>observingProcedure</w:t>
              </w:r>
            </w:ins>
            <w:del w:id="2922"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D94AF2">
        <w:trPr>
          <w:ins w:id="2923"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2924" w:author="Katharina Schleidt" w:date="2021-10-11T15:14:00Z"/>
                <w:sz w:val="20"/>
                <w:szCs w:val="20"/>
              </w:rPr>
            </w:pPr>
            <w:ins w:id="2925"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2926" w:author="Katharina Schleidt" w:date="2021-10-11T15:14:00Z"/>
                <w:sz w:val="20"/>
                <w:szCs w:val="20"/>
              </w:rPr>
            </w:pPr>
            <w:r w:rsidRPr="00EE38D9">
              <w:rPr>
                <w:sz w:val="20"/>
                <w:szCs w:val="20"/>
              </w:rPr>
              <w:t>/rec/obs-cpt/Observation/phenomenonTimeResult-con</w:t>
            </w:r>
          </w:p>
        </w:tc>
      </w:tr>
      <w:tr w:rsidR="00067877" w:rsidRPr="00EE38D9" w:rsidDel="00615828" w14:paraId="34810CA8" w14:textId="1E6D05A2" w:rsidTr="00D94AF2">
        <w:trPr>
          <w:del w:id="2927"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2928" w:author="Katharina Schleidt" w:date="2021-10-22T00:00:00Z"/>
                <w:sz w:val="20"/>
                <w:szCs w:val="20"/>
              </w:rPr>
            </w:pPr>
            <w:del w:id="2929"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2930" w:author="Katharina Schleidt" w:date="2021-10-22T00:00:00Z"/>
                <w:sz w:val="20"/>
                <w:szCs w:val="20"/>
              </w:rPr>
            </w:pPr>
            <w:del w:id="2931"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2932" w:author="Katharina Schleidt" w:date="2021-10-27T12:06:00Z"/>
        </w:rPr>
      </w:pPr>
      <w:del w:id="2933"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0"/>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2934" w:author="Katharina Schleidt" w:date="2021-10-27T12:06:00Z"/>
          <w:b/>
          <w:bCs/>
          <w:sz w:val="20"/>
          <w:szCs w:val="20"/>
        </w:rPr>
      </w:pPr>
      <w:del w:id="2935"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Titre3"/>
      </w:pPr>
      <w:r w:rsidRPr="00FC480B">
        <w:t xml:space="preserve">Constraint </w:t>
      </w:r>
      <w:del w:id="2936" w:author="Katharina Schleidt" w:date="2021-10-17T20:37:00Z">
        <w:r w:rsidRPr="00FC480B" w:rsidDel="00D00C9F">
          <w:delText>resultTime instant</w:delText>
        </w:r>
      </w:del>
      <w:ins w:id="2937"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2938" w:author="Katharina Schleidt" w:date="2021-10-17T20:37:00Z">
              <w:r w:rsidR="00D00C9F">
                <w:rPr>
                  <w:sz w:val="20"/>
                  <w:szCs w:val="20"/>
                </w:rPr>
                <w:t>observationType</w:t>
              </w:r>
            </w:ins>
            <w:r>
              <w:rPr>
                <w:sz w:val="20"/>
                <w:szCs w:val="20"/>
              </w:rPr>
              <w:t>-</w:t>
            </w:r>
            <w:ins w:id="2939"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2940" w:author="Katharina Schleidt" w:date="2021-10-17T20:53:00Z">
              <w:r w:rsidRPr="002C6CAB">
                <w:rPr>
                  <w:sz w:val="20"/>
                  <w:szCs w:val="20"/>
                </w:rPr>
                <w:t xml:space="preserve">If information on the type of Observation is provided, </w:t>
              </w:r>
            </w:ins>
            <w:ins w:id="2941" w:author="Katharina Schleidt" w:date="2021-10-17T21:01:00Z">
              <w:r w:rsidR="00785E1D">
                <w:rPr>
                  <w:sz w:val="20"/>
                  <w:szCs w:val="20"/>
                </w:rPr>
                <w:t xml:space="preserve">the constraints defined in the referenced codelist </w:t>
              </w:r>
            </w:ins>
            <w:ins w:id="2942" w:author="Katharina Schleidt" w:date="2021-10-17T20:53:00Z">
              <w:r w:rsidRPr="002C6CAB">
                <w:rPr>
                  <w:sz w:val="20"/>
                  <w:szCs w:val="20"/>
                </w:rPr>
                <w:t>SHALL be used.</w:t>
              </w:r>
            </w:ins>
          </w:p>
        </w:tc>
      </w:tr>
    </w:tbl>
    <w:p w14:paraId="41F61C17" w14:textId="6258B4F6" w:rsidR="00FC480B" w:rsidRDefault="00FC480B" w:rsidP="00FC480B">
      <w:pPr>
        <w:rPr>
          <w:ins w:id="2943" w:author="Katharina Schleidt" w:date="2021-10-17T20:28:00Z"/>
          <w:lang w:eastAsia="ja-JP"/>
        </w:rPr>
      </w:pPr>
    </w:p>
    <w:p w14:paraId="5F69FFD2" w14:textId="77777777" w:rsidR="00B03C5D" w:rsidRDefault="00B03C5D" w:rsidP="00B03C5D">
      <w:pPr>
        <w:pStyle w:val="Titre3"/>
        <w:rPr>
          <w:ins w:id="2944" w:author="Katharina Schleidt" w:date="2021-10-17T20:28:00Z"/>
        </w:rPr>
      </w:pPr>
      <w:ins w:id="2945"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2946"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2947" w:author="Katharina Schleidt" w:date="2021-10-17T20:28:00Z"/>
                <w:sz w:val="20"/>
                <w:szCs w:val="20"/>
              </w:rPr>
            </w:pPr>
            <w:ins w:id="2948"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2949" w:author="Katharina Schleidt" w:date="2021-10-17T20:28:00Z"/>
                <w:sz w:val="20"/>
                <w:szCs w:val="20"/>
              </w:rPr>
            </w:pPr>
            <w:ins w:id="2950"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/req/obs-core/AbstractObservation/featureOfInterest-con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/Observation/observerhost-con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Titre3"/>
      </w:pPr>
      <w:r w:rsidRPr="00BB0E5D">
        <w:t xml:space="preserve">Constraint ObservableProperty </w:t>
      </w:r>
      <w:r>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/Observation/observedProperty-con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7CF938B6" w14:textId="77777777" w:rsidR="00EE38D9" w:rsidRDefault="00EE38D9" w:rsidP="00EE38D9">
      <w:pPr>
        <w:rPr>
          <w:lang w:eastAsia="ja-JP"/>
        </w:rPr>
      </w:pPr>
    </w:p>
    <w:p w14:paraId="00018D77" w14:textId="77777777" w:rsidR="00EE38D9" w:rsidRDefault="00EE38D9" w:rsidP="00EE38D9">
      <w:pPr>
        <w:pStyle w:val="Titre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r w:rsidRPr="00815246">
              <w:rPr>
                <w:b/>
                <w:sz w:val="20"/>
                <w:szCs w:val="20"/>
              </w:rPr>
              <w:t xml:space="preserve">ObservableProperty </w:t>
            </w:r>
          </w:p>
        </w:tc>
      </w:tr>
    </w:tbl>
    <w:p w14:paraId="20E8AC1A" w14:textId="77777777" w:rsidR="00EE38D9" w:rsidRDefault="00EE38D9" w:rsidP="00EE38D9">
      <w:pPr>
        <w:rPr>
          <w:lang w:eastAsia="ja-JP"/>
        </w:rPr>
      </w:pPr>
    </w:p>
    <w:p w14:paraId="191F257C" w14:textId="77777777" w:rsidR="00EE38D9" w:rsidRDefault="00EE38D9" w:rsidP="00EE38D9">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/re</w:t>
            </w:r>
            <w:r>
              <w:rPr>
                <w:sz w:val="20"/>
                <w:szCs w:val="20"/>
              </w:rPr>
              <w:t>q</w:t>
            </w:r>
            <w:r w:rsidRPr="00815246">
              <w:rPr>
                <w:sz w:val="20"/>
                <w:szCs w:val="20"/>
              </w:rPr>
              <w:t>/obs-</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r w:rsidRPr="00815246">
              <w:rPr>
                <w:b/>
                <w:sz w:val="20"/>
                <w:szCs w:val="20"/>
              </w:rPr>
              <w:t>ObservableProperty</w:t>
            </w:r>
          </w:p>
        </w:tc>
      </w:tr>
    </w:tbl>
    <w:p w14:paraId="107943FF" w14:textId="77777777" w:rsidR="00EE38D9" w:rsidRDefault="00EE38D9" w:rsidP="00EE38D9">
      <w:pPr>
        <w:rPr>
          <w:lang w:eastAsia="ja-JP"/>
        </w:rPr>
      </w:pPr>
    </w:p>
    <w:p w14:paraId="228CD8E5" w14:textId="1A373C22" w:rsidR="00EE38D9" w:rsidDel="00AC6ECA" w:rsidRDefault="00EE38D9" w:rsidP="00447B29">
      <w:pPr>
        <w:rPr>
          <w:del w:id="2951" w:author="Katharina Schleidt" w:date="2021-10-27T12:06:00Z"/>
          <w:lang w:eastAsia="ja-JP"/>
        </w:rPr>
      </w:pPr>
      <w:bookmarkStart w:id="2952" w:name="_Toc86239443"/>
      <w:bookmarkEnd w:id="2952"/>
    </w:p>
    <w:p w14:paraId="70F6F0AA" w14:textId="218912DF" w:rsidR="00A86F83" w:rsidRDefault="00A86F83" w:rsidP="00A86F83">
      <w:pPr>
        <w:pStyle w:val="Titre2"/>
      </w:pPr>
      <w:bookmarkStart w:id="2953" w:name="_Toc86239444"/>
      <w:r w:rsidRPr="00A86F83">
        <w:t>AbstractObservableProperty</w:t>
      </w:r>
      <w:bookmarkEnd w:id="2953"/>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2954" w:author="Katharina Schleidt" w:date="2021-10-27T12:07:00Z"/>
        </w:rPr>
      </w:pPr>
      <w:del w:id="2955" w:author="Katharina Schleidt" w:date="2021-10-27T12:07:00Z">
        <w:r w:rsidDel="00AC6ECA">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2"/>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2956" w:author="Katharina Schleidt" w:date="2021-10-27T12:07:00Z"/>
          <w:b/>
          <w:bCs/>
          <w:sz w:val="20"/>
          <w:szCs w:val="20"/>
        </w:rPr>
      </w:pPr>
      <w:del w:id="2957"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48BED78"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58" w:author="Ilkka Rinne" w:date="2021-10-27T15:26:00Z">
        <w:r w:rsidR="00814BB2">
          <w:rPr>
            <w:b/>
            <w:bCs/>
            <w:noProof/>
            <w:sz w:val="20"/>
            <w:szCs w:val="20"/>
          </w:rPr>
          <w:t>11</w:t>
        </w:r>
      </w:ins>
      <w:del w:id="2959" w:author="Ilkka Rinne" w:date="2021-10-27T14:58:00Z">
        <w:r w:rsidR="0018089C" w:rsidDel="008F1D12">
          <w:rPr>
            <w:b/>
            <w:bCs/>
            <w:noProof/>
            <w:sz w:val="20"/>
            <w:szCs w:val="20"/>
          </w:rPr>
          <w:delText>25</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2960" w:name="_Toc86239445"/>
      <w:r w:rsidRPr="008123FB">
        <w:t>AbstractObservingProcedure</w:t>
      </w:r>
      <w:bookmarkEnd w:id="2960"/>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2961" w:author="Katharina Schleidt" w:date="2021-10-27T12:07:00Z"/>
        </w:rPr>
      </w:pPr>
      <w:del w:id="2962" w:author="Katharina Schleidt" w:date="2021-10-27T12:07:00Z">
        <w:r w:rsidDel="00AC6ECA">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5"/>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2963" w:author="Katharina Schleidt" w:date="2021-10-27T12:07:00Z"/>
          <w:b/>
          <w:bCs/>
          <w:sz w:val="20"/>
          <w:szCs w:val="20"/>
        </w:rPr>
      </w:pPr>
      <w:del w:id="2964"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065121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65" w:author="Ilkka Rinne" w:date="2021-10-27T15:26:00Z">
        <w:r w:rsidR="00814BB2">
          <w:rPr>
            <w:b/>
            <w:bCs/>
            <w:noProof/>
            <w:sz w:val="20"/>
            <w:szCs w:val="20"/>
          </w:rPr>
          <w:t>12</w:t>
        </w:r>
      </w:ins>
      <w:del w:id="2966" w:author="Ilkka Rinne" w:date="2021-10-27T14:58:00Z">
        <w:r w:rsidR="0018089C" w:rsidDel="008F1D12">
          <w:rPr>
            <w:b/>
            <w:bCs/>
            <w:noProof/>
            <w:sz w:val="20"/>
            <w:szCs w:val="20"/>
          </w:rPr>
          <w:delText>27</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2967" w:name="_Toc86239446"/>
      <w:r w:rsidRPr="00B95291">
        <w:t>AbstractObserver</w:t>
      </w:r>
      <w:bookmarkEnd w:id="2967"/>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2968" w:author="Katharina Schleidt" w:date="2021-10-27T12:07:00Z"/>
        </w:rPr>
      </w:pPr>
      <w:del w:id="2969" w:author="Katharina Schleidt" w:date="2021-10-27T12:07:00Z">
        <w:r w:rsidDel="00AC6ECA">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7">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78"/>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2970" w:author="Katharina Schleidt" w:date="2021-10-27T12:07:00Z"/>
          <w:b/>
          <w:bCs/>
          <w:sz w:val="20"/>
          <w:szCs w:val="20"/>
        </w:rPr>
      </w:pPr>
      <w:del w:id="2971"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9">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09B1323A"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2" w:author="Ilkka Rinne" w:date="2021-10-27T15:26:00Z">
        <w:r w:rsidR="00814BB2">
          <w:rPr>
            <w:b/>
            <w:bCs/>
            <w:noProof/>
            <w:sz w:val="20"/>
            <w:szCs w:val="20"/>
          </w:rPr>
          <w:t>13</w:t>
        </w:r>
      </w:ins>
      <w:del w:id="2973" w:author="Ilkka Rinne" w:date="2021-10-27T14:58:00Z">
        <w:r w:rsidR="0018089C" w:rsidDel="008F1D12">
          <w:rPr>
            <w:b/>
            <w:bCs/>
            <w:noProof/>
            <w:sz w:val="20"/>
            <w:szCs w:val="20"/>
          </w:rPr>
          <w:delText>29</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2974" w:name="_Toc86239447"/>
      <w:r w:rsidRPr="006050F3">
        <w:t>AbstractHost</w:t>
      </w:r>
      <w:bookmarkEnd w:id="2974"/>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2975" w:author="Katharina Schleidt" w:date="2021-10-27T12:07:00Z"/>
        </w:rPr>
      </w:pPr>
      <w:del w:id="2976" w:author="Katharina Schleidt" w:date="2021-10-27T12:07:00Z">
        <w:r w:rsidDel="00AC6ECA">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1"/>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2977" w:author="Katharina Schleidt" w:date="2021-10-27T12:07:00Z"/>
          <w:b/>
          <w:bCs/>
          <w:sz w:val="20"/>
          <w:szCs w:val="20"/>
        </w:rPr>
      </w:pPr>
      <w:del w:id="2978"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2">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442355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2979" w:author="Ilkka Rinne" w:date="2021-10-27T15:26:00Z">
        <w:r w:rsidR="00814BB2">
          <w:rPr>
            <w:b/>
            <w:bCs/>
            <w:noProof/>
            <w:sz w:val="20"/>
            <w:szCs w:val="20"/>
          </w:rPr>
          <w:t>14</w:t>
        </w:r>
      </w:ins>
      <w:del w:id="2980" w:author="Ilkka Rinne" w:date="2021-10-27T14:58:00Z">
        <w:r w:rsidR="0018089C" w:rsidDel="008F1D12">
          <w:rPr>
            <w:b/>
            <w:bCs/>
            <w:noProof/>
            <w:sz w:val="20"/>
            <w:szCs w:val="20"/>
          </w:rPr>
          <w:delText>31</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2981" w:name="_Toc86239448"/>
      <w:r w:rsidRPr="00E12BD6">
        <w:t>AbstractDeployment</w:t>
      </w:r>
      <w:bookmarkEnd w:id="2981"/>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2982" w:author="Katharina Schleidt" w:date="2021-10-27T12:07:00Z"/>
        </w:rPr>
      </w:pPr>
      <w:del w:id="2983"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3"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4"/>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2984" w:author="Katharina Schleidt" w:date="2021-10-27T12:07:00Z"/>
          <w:b/>
          <w:bCs/>
          <w:sz w:val="20"/>
          <w:szCs w:val="20"/>
        </w:rPr>
      </w:pPr>
      <w:del w:id="2985"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2986"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2987" w:name="_Toc86239449"/>
      <w:r w:rsidRPr="00F448D2">
        <w:t>NamedValue</w:t>
      </w:r>
      <w:bookmarkEnd w:id="2987"/>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2988" w:author="Katharina Schleidt" w:date="2021-10-27T12:07:00Z"/>
        </w:rPr>
      </w:pPr>
      <w:del w:id="2989" w:author="Katharina Schleidt" w:date="2021-10-27T12:07:00Z">
        <w:r w:rsidDel="00AC6ECA">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5">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6"/>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2990" w:author="Katharina Schleidt" w:date="2021-10-27T12:07:00Z"/>
          <w:b/>
          <w:bCs/>
          <w:sz w:val="20"/>
          <w:szCs w:val="20"/>
        </w:rPr>
      </w:pPr>
      <w:del w:id="2991"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pPr>
      <w:bookmarkStart w:id="2992" w:name="_Toc86239450"/>
      <w:r>
        <w:t>Codelists</w:t>
      </w:r>
      <w:bookmarkEnd w:id="2992"/>
    </w:p>
    <w:p w14:paraId="2F25E836" w14:textId="6975D71F" w:rsidR="00BD1347" w:rsidRDefault="00BD1347" w:rsidP="00BD1347">
      <w:pPr>
        <w:pStyle w:val="Titre3"/>
      </w:pPr>
      <w:r w:rsidRPr="00BD1347">
        <w:t>AbstractObservationType</w:t>
      </w:r>
    </w:p>
    <w:p w14:paraId="4540A729" w14:textId="1002F08C" w:rsidR="00BD1347" w:rsidRDefault="00BD1347" w:rsidP="00BD1347">
      <w:pPr>
        <w:rPr>
          <w:lang w:eastAsia="ja-JP"/>
        </w:rPr>
      </w:pPr>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sz w:val="20"/>
                <w:szCs w:val="20"/>
              </w:rPr>
            </w:pPr>
            <w:r>
              <w:rPr>
                <w:b/>
                <w:sz w:val="20"/>
                <w:szCs w:val="20"/>
              </w:rPr>
              <w:t>Requirement</w:t>
            </w:r>
            <w:r>
              <w:rPr>
                <w:sz w:val="20"/>
                <w:szCs w:val="20"/>
              </w:rPr>
              <w:br/>
              <w:t>/req/obs-core/</w:t>
            </w:r>
            <w:r w:rsidRPr="00FF4349">
              <w:rPr>
                <w:sz w:val="20"/>
                <w:szCs w:val="20"/>
              </w:rPr>
              <w:t>AbstractObservationType</w:t>
            </w:r>
            <w:r>
              <w:rPr>
                <w:sz w:val="20"/>
                <w:szCs w:val="20"/>
              </w:rPr>
              <w:t>/</w:t>
            </w:r>
            <w:r w:rsidRPr="00FF4349">
              <w:rPr>
                <w:sz w:val="20"/>
                <w:szCs w:val="20"/>
              </w:rPr>
              <w:t>AbstractObservationType</w:t>
            </w:r>
            <w:r>
              <w:rPr>
                <w:sz w:val="20"/>
                <w:szCs w:val="20"/>
              </w:rPr>
              <w:t>-sem</w:t>
            </w:r>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F93179">
            <w:pPr>
              <w:widowControl w:val="0"/>
              <w:tabs>
                <w:tab w:val="clear" w:pos="403"/>
              </w:tabs>
              <w:spacing w:after="0" w:line="240" w:lineRule="auto"/>
              <w:ind w:left="-45"/>
              <w:rPr>
                <w:sz w:val="20"/>
                <w:szCs w:val="20"/>
              </w:rPr>
            </w:pPr>
            <w:r w:rsidRPr="00203E67">
              <w:rPr>
                <w:sz w:val="20"/>
                <w:szCs w:val="20"/>
              </w:rPr>
              <w:t xml:space="preserve">An empty extension point for providing various classification schemes for </w:t>
            </w:r>
            <w:r w:rsidRPr="00F93179">
              <w:rPr>
                <w:b/>
                <w:bCs/>
                <w:sz w:val="20"/>
                <w:szCs w:val="20"/>
              </w:rPr>
              <w:t>Observations</w:t>
            </w:r>
            <w:r w:rsidRPr="00203E67">
              <w:rPr>
                <w:sz w:val="20"/>
                <w:szCs w:val="20"/>
              </w:rPr>
              <w:t>.</w:t>
            </w:r>
          </w:p>
          <w:p w14:paraId="2669A21D" w14:textId="5396C6A5" w:rsidR="00BD1347" w:rsidRPr="00182C3E" w:rsidRDefault="00203E67" w:rsidP="00F93179">
            <w:pPr>
              <w:widowControl w:val="0"/>
              <w:tabs>
                <w:tab w:val="clear" w:pos="403"/>
              </w:tabs>
              <w:spacing w:after="0" w:line="240" w:lineRule="auto"/>
              <w:ind w:left="-45"/>
              <w:rPr>
                <w:sz w:val="20"/>
                <w:szCs w:val="20"/>
              </w:rPr>
            </w:pPr>
            <w:r w:rsidRPr="00203E67">
              <w:rPr>
                <w:sz w:val="20"/>
                <w:szCs w:val="20"/>
              </w:rPr>
              <w:t xml:space="preserve">If </w:t>
            </w:r>
            <w:r w:rsidRPr="00F93179">
              <w:rPr>
                <w:b/>
                <w:bCs/>
                <w:sz w:val="20"/>
                <w:szCs w:val="20"/>
              </w:rPr>
              <w:t>Observation</w:t>
            </w:r>
            <w:r w:rsidRPr="00203E67">
              <w:rPr>
                <w:sz w:val="20"/>
                <w:szCs w:val="20"/>
              </w:rPr>
              <w:t xml:space="preserve"> classification schemes are used in the implementing application schemas, a concrete realization SHALL be created for the application.</w:t>
            </w:r>
          </w:p>
        </w:tc>
      </w:tr>
    </w:tbl>
    <w:p w14:paraId="68CAC050" w14:textId="77777777" w:rsidR="00BD1347" w:rsidRPr="00BA26EE" w:rsidRDefault="00BD1347">
      <w:pPr>
        <w:rPr>
          <w:lang w:eastAsia="ja-JP"/>
        </w:rPr>
      </w:pPr>
    </w:p>
    <w:p w14:paraId="686CC320" w14:textId="267F4EEE" w:rsidR="00920189" w:rsidRDefault="00920189" w:rsidP="00920189">
      <w:pPr>
        <w:pStyle w:val="Titre1"/>
      </w:pPr>
      <w:bookmarkStart w:id="2993" w:name="_Toc86239451"/>
      <w:r w:rsidRPr="00920189">
        <w:t>Basic Observations</w:t>
      </w:r>
      <w:bookmarkEnd w:id="2993"/>
    </w:p>
    <w:p w14:paraId="7D03C338" w14:textId="4F7FA4C7" w:rsidR="00CE109A" w:rsidRDefault="00037B3B" w:rsidP="00037B3B">
      <w:pPr>
        <w:pStyle w:val="Titre2"/>
      </w:pPr>
      <w:bookmarkStart w:id="2994" w:name="_Toc86239452"/>
      <w:r w:rsidRPr="00037B3B">
        <w:t>General</w:t>
      </w:r>
      <w:bookmarkEnd w:id="2994"/>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r w:rsidR="00C479B0" w14:paraId="5B881AD7" w14:textId="77777777" w:rsidTr="00A5152E">
        <w:trPr>
          <w:trHeight w:val="615"/>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sz w:val="20"/>
                <w:szCs w:val="20"/>
              </w:rPr>
            </w:pPr>
            <w:r w:rsidRPr="00C62C01">
              <w:rPr>
                <w:bCs/>
                <w:sz w:val="20"/>
                <w:szCs w:val="20"/>
              </w:rPr>
              <w:t>Requirement</w:t>
            </w:r>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sz w:val="20"/>
                <w:szCs w:val="20"/>
              </w:rPr>
            </w:pPr>
            <w:r w:rsidRPr="00C479B0">
              <w:rPr>
                <w:sz w:val="20"/>
                <w:szCs w:val="20"/>
              </w:rPr>
              <w:t>/req/obs-basic/ObservationCollectionType/ObservationCollectionType-sem</w:t>
            </w:r>
          </w:p>
        </w:tc>
      </w:tr>
      <w:tr w:rsidR="00C479B0" w14:paraId="047EAE89"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bCs/>
                <w:sz w:val="20"/>
                <w:szCs w:val="20"/>
              </w:rPr>
            </w:pPr>
            <w:r w:rsidRPr="00C62C01">
              <w:rPr>
                <w:bCs/>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sz w:val="20"/>
                <w:szCs w:val="20"/>
              </w:rPr>
            </w:pPr>
            <w:r w:rsidRPr="00C479B0">
              <w:rPr>
                <w:sz w:val="20"/>
                <w:szCs w:val="20"/>
              </w:rPr>
              <w:t>/req/obs-basic/ObservationTypeByResultType/ObservationTypeByResultType-sem</w:t>
            </w:r>
          </w:p>
        </w:tc>
      </w:tr>
      <w:tr w:rsidR="00C479B0" w14:paraId="61D41D3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bCs/>
                <w:sz w:val="20"/>
                <w:szCs w:val="20"/>
              </w:rPr>
            </w:pPr>
            <w:r w:rsidRPr="007B7B10">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sz w:val="20"/>
                <w:szCs w:val="20"/>
              </w:rPr>
            </w:pPr>
            <w:r w:rsidRPr="00C479B0">
              <w:rPr>
                <w:sz w:val="20"/>
                <w:szCs w:val="20"/>
              </w:rPr>
              <w:t>/req/obs-basic/ObservationTypeByResultType/ObservationTypeByResultType-con</w:t>
            </w:r>
          </w:p>
        </w:tc>
      </w:tr>
      <w:tr w:rsidR="008841F6" w14:paraId="376A66D7"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sz w:val="20"/>
                <w:szCs w:val="20"/>
              </w:rPr>
            </w:pPr>
            <w:r w:rsidRPr="001617BC">
              <w:rPr>
                <w:sz w:val="20"/>
                <w:szCs w:val="20"/>
              </w:rPr>
              <w:t>/req/obs-basic/ObservationCollectionType/ObservationCollectionType-sem</w:t>
            </w:r>
          </w:p>
        </w:tc>
      </w:tr>
      <w:tr w:rsidR="008841F6" w14:paraId="31501E7E"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sz w:val="20"/>
                <w:szCs w:val="20"/>
              </w:rPr>
            </w:pPr>
            <w:r w:rsidRPr="001617BC">
              <w:rPr>
                <w:sz w:val="20"/>
                <w:szCs w:val="20"/>
              </w:rPr>
              <w:t>/req/obs-basic/ObservationCollectionType/homogen</w:t>
            </w:r>
            <w:r>
              <w:rPr>
                <w:sz w:val="20"/>
                <w:szCs w:val="20"/>
              </w:rPr>
              <w:t>e</w:t>
            </w:r>
            <w:r w:rsidRPr="001617BC">
              <w:rPr>
                <w:sz w:val="20"/>
                <w:szCs w:val="20"/>
              </w:rPr>
              <w:t>ous-con</w:t>
            </w:r>
          </w:p>
        </w:tc>
      </w:tr>
      <w:tr w:rsidR="008841F6" w14:paraId="62655A24" w14:textId="77777777" w:rsidTr="00A5152E">
        <w:trPr>
          <w:trHeight w:val="615"/>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bCs/>
                <w:sz w:val="20"/>
                <w:szCs w:val="20"/>
              </w:rPr>
            </w:pPr>
            <w:r w:rsidRPr="008841F6">
              <w:rPr>
                <w:bCs/>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sz w:val="20"/>
                <w:szCs w:val="20"/>
              </w:rPr>
            </w:pPr>
            <w:r w:rsidRPr="001617BC">
              <w:rPr>
                <w:sz w:val="20"/>
                <w:szCs w:val="20"/>
              </w:rPr>
              <w:t>/req/obs-basic/ObservationCollectionType/summarizing-con</w:t>
            </w:r>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2995" w:author="Katharina Schleidt" w:date="2021-10-27T12:07:00Z"/>
        </w:rPr>
      </w:pPr>
      <w:del w:id="2996"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88"/>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2997" w:author="Katharina Schleidt" w:date="2021-10-27T12:07:00Z"/>
          <w:b/>
          <w:bCs/>
          <w:sz w:val="20"/>
          <w:szCs w:val="20"/>
        </w:rPr>
      </w:pPr>
      <w:del w:id="2998"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lastRenderedPageBreak/>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lastRenderedPageBreak/>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2999" w:name="_Toc86239453"/>
      <w:r w:rsidRPr="0089033E">
        <w:t>Observation</w:t>
      </w:r>
      <w:bookmarkEnd w:id="2999"/>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3000" w:author="Katharina Schleidt" w:date="2021-10-27T12:07:00Z"/>
        </w:rPr>
      </w:pPr>
      <w:del w:id="3001" w:author="Katharina Schleidt" w:date="2021-10-27T12:07:00Z">
        <w:r w:rsidDel="00AC6ECA">
          <w:rPr>
            <w:noProof/>
            <w:lang w:val="fr-FR" w:eastAsia="fr-FR"/>
          </w:rPr>
          <w:lastRenderedPageBreak/>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0"/>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3002" w:author="Katharina Schleidt" w:date="2021-10-27T12:07:00Z"/>
          <w:b/>
          <w:bCs/>
          <w:sz w:val="20"/>
          <w:szCs w:val="20"/>
        </w:rPr>
      </w:pPr>
      <w:del w:id="3003"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1">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28D1169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3004" w:author="Ilkka Rinne" w:date="2021-10-27T15:26:00Z">
        <w:r w:rsidR="00814BB2">
          <w:rPr>
            <w:b/>
            <w:bCs/>
            <w:noProof/>
          </w:rPr>
          <w:t>15</w:t>
        </w:r>
      </w:ins>
      <w:del w:id="3005" w:author="Ilkka Rinne" w:date="2021-10-27T14:58:00Z">
        <w:r w:rsidR="0018089C" w:rsidDel="008F1D12">
          <w:rPr>
            <w:b/>
            <w:bCs/>
            <w:noProof/>
          </w:rPr>
          <w:delText>36</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3006" w:name="_Toc86239454"/>
      <w:r w:rsidRPr="002B39BE">
        <w:t>ObservationCharacteristics</w:t>
      </w:r>
      <w:bookmarkEnd w:id="3006"/>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/req/obs-basic/ObservationCharacteristics/collection-sem</w:t>
            </w:r>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3007" w:author="Katharina Schleidt" w:date="2021-10-27T12:07:00Z"/>
        </w:rPr>
      </w:pPr>
      <w:del w:id="3008" w:author="Katharina Schleidt" w:date="2021-10-27T12:07:00Z">
        <w:r w:rsidDel="00AC6ECA">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3"/>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3009" w:author="Katharina Schleidt" w:date="2021-10-27T12:07:00Z"/>
          <w:b/>
          <w:bCs/>
          <w:sz w:val="20"/>
          <w:szCs w:val="20"/>
        </w:rPr>
      </w:pPr>
      <w:del w:id="3010"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3011" w:author="Katharina Schleidt" w:date="2021-10-27T12:07:00Z"/>
        </w:rPr>
      </w:pPr>
    </w:p>
    <w:p w14:paraId="5F993592" w14:textId="374B8C4F" w:rsidR="007B2C44" w:rsidRDefault="007B2C44" w:rsidP="007B2C44">
      <w:pPr>
        <w:pStyle w:val="Titre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/req/obs-basic/ObservationCharacteristics/</w:t>
            </w:r>
            <w:r w:rsidRPr="007B2C44">
              <w:rPr>
                <w:sz w:val="20"/>
                <w:szCs w:val="20"/>
              </w:rPr>
              <w:t>collection</w:t>
            </w:r>
            <w:r>
              <w:rPr>
                <w:sz w:val="20"/>
                <w:szCs w:val="20"/>
              </w:rPr>
              <w:t>-sem</w:t>
            </w:r>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r w:rsidRPr="007B2C44">
              <w:rPr>
                <w:b/>
                <w:sz w:val="20"/>
                <w:szCs w:val="20"/>
              </w:rPr>
              <w:t xml:space="preserve">ObservationCollection </w:t>
            </w:r>
            <w:r>
              <w:rPr>
                <w:sz w:val="20"/>
                <w:szCs w:val="20"/>
              </w:rPr>
              <w:t xml:space="preserve">that is described by these </w:t>
            </w:r>
            <w:r>
              <w:rPr>
                <w:b/>
                <w:sz w:val="20"/>
                <w:szCs w:val="20"/>
              </w:rPr>
              <w:t>ObservationCharacteristics</w:t>
            </w:r>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r w:rsidRPr="007B2C44">
              <w:rPr>
                <w:b/>
                <w:sz w:val="20"/>
                <w:szCs w:val="20"/>
              </w:rPr>
              <w:t xml:space="preserve">ObservationCharacteristics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3012" w:author="Katharina Schleidt" w:date="2021-10-17T22:27:00Z">
          <w:pPr>
            <w:pStyle w:val="Titre2"/>
          </w:pPr>
        </w:pPrChange>
      </w:pPr>
    </w:p>
    <w:p w14:paraId="4DCC8C44" w14:textId="0314DDCD" w:rsidR="007245C5" w:rsidRDefault="003C293C" w:rsidP="003C293C">
      <w:pPr>
        <w:pStyle w:val="Titre2"/>
      </w:pPr>
      <w:bookmarkStart w:id="3013" w:name="_Toc86239455"/>
      <w:r w:rsidRPr="003C293C">
        <w:t>ObservationCollection</w:t>
      </w:r>
      <w:bookmarkEnd w:id="3013"/>
    </w:p>
    <w:p w14:paraId="490BAD10" w14:textId="4ED78E1F" w:rsidR="003C293C" w:rsidRDefault="003C293C" w:rsidP="003C293C">
      <w:pPr>
        <w:pStyle w:val="Titre3"/>
      </w:pPr>
      <w:commentRangeStart w:id="3014"/>
      <w:r w:rsidRPr="003C293C">
        <w:t>ObservationCollection Requirements Class</w:t>
      </w:r>
      <w:commentRangeEnd w:id="3014"/>
      <w:r w:rsidR="00186F5C">
        <w:rPr>
          <w:rStyle w:val="Marquedecommentaire"/>
          <w:rFonts w:eastAsia="Calibri"/>
          <w:b w:val="0"/>
          <w:lang w:eastAsia="en-US"/>
        </w:rPr>
        <w:commentReference w:id="3014"/>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7"/>
        <w:gridCol w:w="10536"/>
      </w:tblGrid>
      <w:tr w:rsidR="003C293C" w14:paraId="7273E809" w14:textId="77777777" w:rsidTr="00186F5C">
        <w:tc>
          <w:tcPr>
            <w:tcW w:w="1507"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86F5C">
        <w:tc>
          <w:tcPr>
            <w:tcW w:w="1507"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86F5C">
        <w:tc>
          <w:tcPr>
            <w:tcW w:w="1507"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86F5C">
        <w:tc>
          <w:tcPr>
            <w:tcW w:w="1507"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86F5C">
        <w:trPr>
          <w:trHeight w:val="255"/>
        </w:trPr>
        <w:tc>
          <w:tcPr>
            <w:tcW w:w="1507"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10536"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86F5C">
        <w:tc>
          <w:tcPr>
            <w:tcW w:w="1507"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8841F6" w14:paraId="467E9911" w14:textId="77777777" w:rsidTr="00DC40B3">
        <w:trPr>
          <w:trHeight w:val="20"/>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25BC5E69" w14:textId="3F283619" w:rsidR="00DC40B3" w:rsidRDefault="00DC40B3" w:rsidP="001A5B74">
            <w:pPr>
              <w:widowControl w:val="0"/>
              <w:spacing w:line="240" w:lineRule="auto"/>
              <w:rPr>
                <w:sz w:val="20"/>
                <w:szCs w:val="20"/>
              </w:rPr>
            </w:pPr>
            <w:r w:rsidRPr="00DC40B3">
              <w:rPr>
                <w:sz w:val="20"/>
                <w:szCs w:val="20"/>
              </w:rPr>
              <w:t>/req/obs-basic/ObservationCollection/collectionType-con</w:t>
            </w:r>
          </w:p>
        </w:tc>
      </w:tr>
      <w:tr w:rsidR="003C293C" w14:paraId="5883612D" w14:textId="77777777" w:rsidTr="00186F5C">
        <w:trPr>
          <w:trHeight w:val="420"/>
        </w:trPr>
        <w:tc>
          <w:tcPr>
            <w:tcW w:w="1507"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86F5C">
        <w:trPr>
          <w:trHeight w:val="420"/>
        </w:trPr>
        <w:tc>
          <w:tcPr>
            <w:tcW w:w="1507"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86F5C">
        <w:trPr>
          <w:trHeight w:val="420"/>
        </w:trPr>
        <w:tc>
          <w:tcPr>
            <w:tcW w:w="1507"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22812836" w14:textId="77777777" w:rsidTr="00186F5C">
        <w:trPr>
          <w:trHeight w:val="420"/>
        </w:trPr>
        <w:tc>
          <w:tcPr>
            <w:tcW w:w="1507"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A5152E" w14:paraId="34C8D767" w14:textId="77777777" w:rsidTr="00A5152E">
        <w:trPr>
          <w:trHeight w:val="420"/>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sz w:val="20"/>
                <w:szCs w:val="20"/>
              </w:rPr>
            </w:pPr>
            <w:r w:rsidRPr="00A5152E">
              <w:rPr>
                <w:sz w:val="20"/>
                <w:szCs w:val="20"/>
              </w:rPr>
              <w:t>Requirement</w:t>
            </w:r>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sz w:val="20"/>
                <w:szCs w:val="20"/>
              </w:rPr>
            </w:pPr>
            <w:r w:rsidRPr="001617BC">
              <w:rPr>
                <w:sz w:val="20"/>
                <w:szCs w:val="20"/>
              </w:rPr>
              <w:t>/req/obs-basic/AbstractObservationCollectionType/AbstractObservationCollectionType-sem</w:t>
            </w:r>
          </w:p>
        </w:tc>
      </w:tr>
    </w:tbl>
    <w:p w14:paraId="3E742A88" w14:textId="50B8B565" w:rsidR="003C293C" w:rsidRDefault="003C293C" w:rsidP="003C293C">
      <w:pPr>
        <w:rPr>
          <w:lang w:eastAsia="ja-JP"/>
        </w:rPr>
      </w:pPr>
    </w:p>
    <w:p w14:paraId="738E76C9" w14:textId="08C6ADE8" w:rsidR="006F529E" w:rsidDel="00AC6ECA" w:rsidRDefault="006F529E" w:rsidP="006F529E">
      <w:pPr>
        <w:keepNext/>
        <w:rPr>
          <w:del w:id="3015" w:author="Katharina Schleidt" w:date="2021-10-27T12:07:00Z"/>
        </w:rPr>
      </w:pPr>
      <w:del w:id="3016"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5"/>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3017" w:author="Katharina Schleidt" w:date="2021-10-27T12:07:00Z"/>
          <w:b/>
          <w:bCs/>
          <w:sz w:val="20"/>
          <w:szCs w:val="20"/>
        </w:rPr>
      </w:pPr>
      <w:del w:id="3018"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3019"/>
            <w:r>
              <w:rPr>
                <w:sz w:val="20"/>
                <w:szCs w:val="20"/>
              </w:rPr>
              <w:t>similar</w:t>
            </w:r>
            <w:commentRangeEnd w:id="3019"/>
            <w:r w:rsidR="00B40528">
              <w:rPr>
                <w:rStyle w:val="Marquedecommentaire"/>
              </w:rPr>
              <w:commentReference w:id="3019"/>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3020" w:name="_Ref72766580"/>
      <w:r w:rsidRPr="003C74B7">
        <w:lastRenderedPageBreak/>
        <w:t>Attribute collectionType</w:t>
      </w:r>
      <w:bookmarkEnd w:id="3020"/>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r>
              <w:rPr>
                <w:sz w:val="20"/>
                <w:szCs w:val="20"/>
              </w:rPr>
              <w:t xml:space="preserve"> </w:t>
            </w:r>
            <w:r w:rsidR="007D11A7">
              <w:rPr>
                <w:sz w:val="20"/>
                <w:szCs w:val="20"/>
              </w:rPr>
              <w:t>SHALL</w:t>
            </w:r>
            <w:r>
              <w:rPr>
                <w:sz w:val="20"/>
                <w:szCs w:val="20"/>
              </w:rPr>
              <w:t xml:space="preserve"> be used.</w:t>
            </w:r>
          </w:p>
        </w:tc>
      </w:tr>
    </w:tbl>
    <w:p w14:paraId="49A73C99" w14:textId="19842B25" w:rsidR="00E652EB" w:rsidRDefault="00E652EB" w:rsidP="00134DF7">
      <w:pPr>
        <w:rPr>
          <w:lang w:eastAsia="ja-JP"/>
        </w:rPr>
      </w:pPr>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sz w:val="20"/>
                <w:szCs w:val="20"/>
              </w:rPr>
            </w:pPr>
            <w:r>
              <w:rPr>
                <w:b/>
                <w:sz w:val="20"/>
                <w:szCs w:val="20"/>
              </w:rPr>
              <w:t>Requirement</w:t>
            </w:r>
            <w:r>
              <w:rPr>
                <w:sz w:val="20"/>
                <w:szCs w:val="20"/>
              </w:rPr>
              <w:br/>
              <w:t>/req/obs-basic/ObservationCollection/collectionType-con</w:t>
            </w:r>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sz w:val="20"/>
                <w:szCs w:val="20"/>
              </w:rPr>
            </w:pPr>
            <w:r w:rsidRPr="00561B0B">
              <w:rPr>
                <w:sz w:val="20"/>
                <w:szCs w:val="20"/>
              </w:rPr>
              <w:t xml:space="preserve">If the </w:t>
            </w:r>
            <w:r w:rsidRPr="00186F5C">
              <w:rPr>
                <w:b/>
                <w:bCs/>
                <w:sz w:val="20"/>
                <w:szCs w:val="20"/>
              </w:rPr>
              <w:t>collectionType</w:t>
            </w:r>
            <w:r w:rsidRPr="00561B0B">
              <w:rPr>
                <w:sz w:val="20"/>
                <w:szCs w:val="20"/>
              </w:rPr>
              <w:t xml:space="preserve"> is provided, property values of the associated </w:t>
            </w:r>
            <w:r w:rsidRPr="00186F5C">
              <w:rPr>
                <w:b/>
                <w:bCs/>
                <w:sz w:val="20"/>
                <w:szCs w:val="20"/>
              </w:rPr>
              <w:t>Observation</w:t>
            </w:r>
            <w:r w:rsidRPr="00561B0B">
              <w:rPr>
                <w:sz w:val="20"/>
                <w:szCs w:val="20"/>
              </w:rPr>
              <w:t xml:space="preserve"> and </w:t>
            </w:r>
            <w:r w:rsidRPr="00186F5C">
              <w:rPr>
                <w:b/>
                <w:bCs/>
                <w:sz w:val="20"/>
                <w:szCs w:val="20"/>
              </w:rPr>
              <w:t>ObservationCharacteristics</w:t>
            </w:r>
            <w:r w:rsidRPr="00561B0B">
              <w:rPr>
                <w:sz w:val="20"/>
                <w:szCs w:val="20"/>
              </w:rPr>
              <w:t xml:space="preserve"> instances SHALL comply with the constraints defined for this </w:t>
            </w:r>
            <w:r w:rsidRPr="00186F5C">
              <w:rPr>
                <w:b/>
                <w:bCs/>
                <w:sz w:val="20"/>
                <w:szCs w:val="20"/>
              </w:rPr>
              <w:t>collectionType</w:t>
            </w:r>
            <w:r w:rsidRPr="00561B0B">
              <w:rPr>
                <w:sz w:val="20"/>
                <w:szCs w:val="20"/>
              </w:rPr>
              <w:t xml:space="preserve"> value.</w:t>
            </w:r>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3021" w:name="_Toc86239456"/>
      <w:r w:rsidRPr="00301203">
        <w:lastRenderedPageBreak/>
        <w:t>ObservingCapability</w:t>
      </w:r>
      <w:bookmarkEnd w:id="3021"/>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3022" w:author="Katharina Schleidt" w:date="2021-10-27T12:07:00Z"/>
        </w:rPr>
      </w:pPr>
      <w:del w:id="3023" w:author="Katharina Schleidt" w:date="2021-10-27T12:07:00Z">
        <w:r w:rsidDel="00AC6ECA">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97"/>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3024" w:author="Katharina Schleidt" w:date="2021-10-27T12:07:00Z"/>
          <w:b/>
          <w:bCs/>
          <w:sz w:val="20"/>
          <w:szCs w:val="20"/>
        </w:rPr>
      </w:pPr>
      <w:del w:id="3025"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8">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885DF02"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26" w:author="Ilkka Rinne" w:date="2021-10-27T15:26:00Z">
        <w:r w:rsidR="00814BB2">
          <w:rPr>
            <w:b/>
            <w:bCs/>
            <w:noProof/>
            <w:sz w:val="20"/>
            <w:szCs w:val="20"/>
          </w:rPr>
          <w:t>16</w:t>
        </w:r>
      </w:ins>
      <w:del w:id="3027" w:author="Ilkka Rinne" w:date="2021-10-27T14:58:00Z">
        <w:r w:rsidR="0018089C" w:rsidDel="008F1D12">
          <w:rPr>
            <w:b/>
            <w:bCs/>
            <w:noProof/>
            <w:sz w:val="20"/>
            <w:szCs w:val="20"/>
          </w:rPr>
          <w:delText>40</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3028" w:author="Katharina Schleidt" w:date="2021-07-05T20:03:00Z"/>
          <w:lang w:eastAsia="ja-JP"/>
        </w:rPr>
      </w:pPr>
      <w:del w:id="3029" w:author="Katharina Schleidt" w:date="2021-07-05T20:02:00Z">
        <w:r w:rsidDel="00B32239">
          <w:rPr>
            <w:lang w:eastAsia="ja-JP"/>
          </w:rPr>
          <w:delText xml:space="preserve">some </w:delText>
        </w:r>
      </w:del>
      <w:ins w:id="3030" w:author="Katharina Schleidt" w:date="2021-07-05T20:02:00Z">
        <w:r w:rsidR="00B32239">
          <w:rPr>
            <w:lang w:eastAsia="ja-JP"/>
          </w:rPr>
          <w:t xml:space="preserve">Some </w:t>
        </w:r>
      </w:ins>
      <w:r>
        <w:rPr>
          <w:lang w:eastAsia="ja-JP"/>
        </w:rPr>
        <w:t>monitoring may have just one ObservingCapability</w:t>
      </w:r>
      <w:del w:id="3031" w:author="Katharina Schleidt" w:date="2021-07-05T20:03:00Z">
        <w:r w:rsidDel="00B32239">
          <w:rPr>
            <w:lang w:eastAsia="ja-JP"/>
          </w:rPr>
          <w:delText xml:space="preserve">: </w:delText>
        </w:r>
      </w:del>
      <w:ins w:id="3032"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3033" w:author="Katharina Schleidt" w:date="2021-07-05T20:06:00Z"/>
          <w:lang w:eastAsia="ja-JP"/>
        </w:rPr>
      </w:pPr>
      <w:ins w:id="3034" w:author="Katharina Schleidt" w:date="2021-07-05T20:06:00Z">
        <w:r>
          <w:rPr>
            <w:lang w:eastAsia="ja-JP"/>
          </w:rPr>
          <w:t>ObservingCapability</w:t>
        </w:r>
      </w:ins>
      <w:ins w:id="3035" w:author="Katharina Schleidt" w:date="2021-07-05T20:07:00Z">
        <w:r>
          <w:rPr>
            <w:lang w:eastAsia="ja-JP"/>
          </w:rPr>
          <w:t>:</w:t>
        </w:r>
      </w:ins>
    </w:p>
    <w:p w14:paraId="1FB10621" w14:textId="77777777" w:rsidR="005671B8" w:rsidRDefault="009F640C" w:rsidP="005671B8">
      <w:pPr>
        <w:pStyle w:val="Paragraphedeliste"/>
        <w:numPr>
          <w:ilvl w:val="2"/>
          <w:numId w:val="21"/>
        </w:numPr>
        <w:rPr>
          <w:ins w:id="3036" w:author="Katharina Schleidt" w:date="2021-07-05T20:06:00Z"/>
          <w:lang w:eastAsia="ja-JP"/>
        </w:rPr>
      </w:pPr>
      <w:r>
        <w:rPr>
          <w:lang w:eastAsia="ja-JP"/>
        </w:rPr>
        <w:t>ultimateFeatureOfInterest:</w:t>
      </w:r>
      <w:ins w:id="3037"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3038"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3039"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3040"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3041" w:author="Katharina Schleidt" w:date="2021-07-05T20:02:00Z">
        <w:r w:rsidDel="00B32239">
          <w:rPr>
            <w:lang w:eastAsia="ja-JP"/>
          </w:rPr>
          <w:delText xml:space="preserve">some </w:delText>
        </w:r>
      </w:del>
      <w:ins w:id="3042"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3043" w:author="Katharina Schleidt" w:date="2021-07-05T20:06:00Z"/>
          <w:lang w:eastAsia="ja-JP"/>
        </w:rPr>
      </w:pPr>
      <w:ins w:id="3044"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3045"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3046" w:author="Katharina Schleidt" w:date="2021-07-05T20:07:00Z"/>
          <w:lang w:val="fr-FR" w:eastAsia="ja-JP"/>
          <w:rPrChange w:id="3047" w:author="Grellet Sylvain" w:date="2021-10-20T21:17:00Z">
            <w:rPr>
              <w:ins w:id="3048" w:author="Katharina Schleidt" w:date="2021-07-05T20:07:00Z"/>
              <w:lang w:eastAsia="ja-JP"/>
            </w:rPr>
          </w:rPrChange>
        </w:rPr>
      </w:pPr>
      <w:r w:rsidRPr="00D45324">
        <w:rPr>
          <w:lang w:val="fr-FR" w:eastAsia="ja-JP"/>
          <w:rPrChange w:id="3049"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3050"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3051"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3052" w:author="Katharina Schleidt" w:date="2021-07-05T20:07:00Z"/>
          <w:lang w:eastAsia="ja-JP"/>
        </w:rPr>
      </w:pPr>
      <w:ins w:id="3053" w:author="Katharina Schleidt" w:date="2021-07-05T20:07:00Z">
        <w:r>
          <w:rPr>
            <w:lang w:eastAsia="ja-JP"/>
          </w:rPr>
          <w:lastRenderedPageBreak/>
          <w:t>ObservingCapability 2:</w:t>
        </w:r>
      </w:ins>
    </w:p>
    <w:p w14:paraId="64E836FE" w14:textId="77777777" w:rsidR="005671B8" w:rsidRDefault="009F640C" w:rsidP="005671B8">
      <w:pPr>
        <w:pStyle w:val="Paragraphedeliste"/>
        <w:numPr>
          <w:ilvl w:val="2"/>
          <w:numId w:val="21"/>
        </w:numPr>
        <w:rPr>
          <w:ins w:id="3054"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3055" w:author="Katharina Schleidt" w:date="2021-07-05T20:07:00Z"/>
          <w:lang w:val="fr-FR" w:eastAsia="ja-JP"/>
          <w:rPrChange w:id="3056" w:author="Grellet Sylvain" w:date="2021-10-20T21:17:00Z">
            <w:rPr>
              <w:ins w:id="3057" w:author="Katharina Schleidt" w:date="2021-07-05T20:07:00Z"/>
              <w:lang w:eastAsia="ja-JP"/>
            </w:rPr>
          </w:rPrChange>
        </w:rPr>
      </w:pPr>
      <w:r w:rsidRPr="00D45324">
        <w:rPr>
          <w:lang w:val="fr-FR" w:eastAsia="ja-JP"/>
          <w:rPrChange w:id="3058"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3059"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3060"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3061" w:author="Katharina Schleidt" w:date="2021-07-05T20:07:00Z"/>
          <w:lang w:eastAsia="ja-JP"/>
        </w:rPr>
      </w:pPr>
      <w:ins w:id="3062"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3063"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3064" w:author="Katharina Schleidt" w:date="2021-07-05T20:07:00Z"/>
          <w:lang w:val="fr-FR" w:eastAsia="ja-JP"/>
          <w:rPrChange w:id="3065" w:author="Grellet Sylvain" w:date="2021-10-20T21:17:00Z">
            <w:rPr>
              <w:ins w:id="3066" w:author="Katharina Schleidt" w:date="2021-07-05T20:07:00Z"/>
              <w:lang w:eastAsia="ja-JP"/>
            </w:rPr>
          </w:rPrChange>
        </w:rPr>
      </w:pPr>
      <w:r w:rsidRPr="00D45324">
        <w:rPr>
          <w:lang w:val="fr-FR" w:eastAsia="ja-JP"/>
          <w:rPrChange w:id="3067"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3068"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3069"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3070" w:name="_Toc86239457"/>
      <w:r w:rsidRPr="00272D78">
        <w:t>ObservableProperty</w:t>
      </w:r>
      <w:bookmarkEnd w:id="3070"/>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3071" w:author="Katharina Schleidt" w:date="2021-10-27T12:08:00Z"/>
        </w:rPr>
      </w:pPr>
      <w:del w:id="3072" w:author="Katharina Schleidt" w:date="2021-10-27T12:08:00Z">
        <w:r w:rsidDel="00AC6ECA">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0"/>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3073" w:author="Katharina Schleidt" w:date="2021-10-27T12:08:00Z"/>
          <w:b/>
          <w:bCs/>
          <w:sz w:val="20"/>
          <w:szCs w:val="20"/>
        </w:rPr>
      </w:pPr>
      <w:del w:id="3074"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1">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1679101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75" w:author="Ilkka Rinne" w:date="2021-10-27T15:26:00Z">
        <w:r w:rsidR="00814BB2">
          <w:rPr>
            <w:b/>
            <w:bCs/>
            <w:noProof/>
            <w:sz w:val="20"/>
            <w:szCs w:val="20"/>
          </w:rPr>
          <w:t>17</w:t>
        </w:r>
      </w:ins>
      <w:del w:id="3076" w:author="Ilkka Rinne" w:date="2021-10-27T14:58:00Z">
        <w:r w:rsidR="0018089C" w:rsidDel="008F1D12">
          <w:rPr>
            <w:b/>
            <w:bCs/>
            <w:noProof/>
            <w:sz w:val="20"/>
            <w:szCs w:val="20"/>
          </w:rPr>
          <w:delText>42</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3077" w:name="_Toc86239458"/>
      <w:r w:rsidRPr="00A10F3F">
        <w:t>ObservingProcedure</w:t>
      </w:r>
      <w:bookmarkEnd w:id="3077"/>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3078" w:author="Katharina Schleidt" w:date="2021-10-27T12:08:00Z"/>
        </w:rPr>
      </w:pPr>
      <w:del w:id="3079" w:author="Katharina Schleidt" w:date="2021-10-27T12:08:00Z">
        <w:r w:rsidDel="00AC6ECA">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3"/>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3080" w:author="Katharina Schleidt" w:date="2021-10-27T12:08:00Z"/>
          <w:b/>
          <w:bCs/>
          <w:sz w:val="20"/>
          <w:szCs w:val="20"/>
        </w:rPr>
      </w:pPr>
      <w:del w:id="3081"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4">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3ECFC0E"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82" w:author="Ilkka Rinne" w:date="2021-10-27T15:26:00Z">
        <w:r w:rsidR="00814BB2">
          <w:rPr>
            <w:b/>
            <w:bCs/>
            <w:noProof/>
            <w:sz w:val="20"/>
            <w:szCs w:val="20"/>
          </w:rPr>
          <w:t>18</w:t>
        </w:r>
      </w:ins>
      <w:del w:id="3083" w:author="Ilkka Rinne" w:date="2021-10-27T14:58:00Z">
        <w:r w:rsidR="0018089C" w:rsidDel="008F1D12">
          <w:rPr>
            <w:b/>
            <w:bCs/>
            <w:noProof/>
            <w:sz w:val="20"/>
            <w:szCs w:val="20"/>
          </w:rPr>
          <w:delText>44</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3084" w:name="_Toc86239459"/>
      <w:r w:rsidRPr="00397804">
        <w:t>Observer</w:t>
      </w:r>
      <w:bookmarkEnd w:id="3084"/>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3085" w:author="Katharina Schleidt" w:date="2021-10-27T12:08:00Z"/>
        </w:rPr>
      </w:pPr>
      <w:del w:id="3086"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6"/>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3087" w:author="Katharina Schleidt" w:date="2021-10-27T12:08:00Z"/>
          <w:b/>
          <w:bCs/>
          <w:sz w:val="20"/>
          <w:szCs w:val="20"/>
        </w:rPr>
      </w:pPr>
      <w:del w:id="3088"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7">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56648AC8"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089" w:author="Ilkka Rinne" w:date="2021-10-27T15:26:00Z">
        <w:r w:rsidR="00814BB2">
          <w:rPr>
            <w:b/>
            <w:bCs/>
            <w:noProof/>
            <w:sz w:val="20"/>
            <w:szCs w:val="20"/>
          </w:rPr>
          <w:t>19</w:t>
        </w:r>
      </w:ins>
      <w:del w:id="3090" w:author="Ilkka Rinne" w:date="2021-10-27T14:58:00Z">
        <w:r w:rsidR="0018089C" w:rsidDel="008F1D12">
          <w:rPr>
            <w:b/>
            <w:bCs/>
            <w:noProof/>
            <w:sz w:val="20"/>
            <w:szCs w:val="20"/>
          </w:rPr>
          <w:delText>46</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3091" w:name="_Toc86239460"/>
      <w:r w:rsidRPr="008E22C4">
        <w:t>Host</w:t>
      </w:r>
      <w:bookmarkEnd w:id="3091"/>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3092" w:author="Katharina Schleidt" w:date="2021-10-27T12:08:00Z"/>
        </w:rPr>
      </w:pPr>
      <w:del w:id="3093"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09"/>
                          </a:ext>
                        </a:extLst>
                      </a:blip>
                      <a:stretch>
                        <a:fillRect/>
                      </a:stretch>
                    </pic:blipFill>
                    <pic:spPr>
                      <a:xfrm>
                        <a:off x="0" y="0"/>
                        <a:ext cx="6191885" cy="1517650"/>
                      </a:xfrm>
                      <a:prstGeom prst="rect">
                        <a:avLst/>
                      </a:prstGeom>
                    </pic:spPr>
                  </pic:pic>
                </a:graphicData>
              </a:graphic>
            </wp:inline>
          </w:drawing>
        </w:r>
        <w:bookmarkStart w:id="3094" w:name="_Toc86239461"/>
        <w:bookmarkEnd w:id="3094"/>
      </w:del>
    </w:p>
    <w:p w14:paraId="519824C4" w14:textId="518FCD8B" w:rsidR="008E22C4" w:rsidDel="00AC6ECA" w:rsidRDefault="00594FA6" w:rsidP="00594FA6">
      <w:pPr>
        <w:jc w:val="center"/>
        <w:rPr>
          <w:del w:id="3095" w:author="Katharina Schleidt" w:date="2021-10-27T12:08:00Z"/>
          <w:b/>
          <w:bCs/>
          <w:sz w:val="20"/>
          <w:szCs w:val="20"/>
        </w:rPr>
      </w:pPr>
      <w:del w:id="3096"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bookmarkStart w:id="3097" w:name="_Toc86239462"/>
        <w:bookmarkEnd w:id="3097"/>
      </w:del>
    </w:p>
    <w:p w14:paraId="0351F2AD" w14:textId="7AC8C31E" w:rsidR="00594FA6" w:rsidRDefault="00C06E23" w:rsidP="00C06E23">
      <w:pPr>
        <w:pStyle w:val="Titre2"/>
      </w:pPr>
      <w:bookmarkStart w:id="3098" w:name="_Toc86239463"/>
      <w:r w:rsidRPr="00C06E23">
        <w:t>Deployment</w:t>
      </w:r>
      <w:bookmarkEnd w:id="3098"/>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3099" w:author="Katharina Schleidt" w:date="2021-10-27T12:08:00Z"/>
        </w:rPr>
      </w:pPr>
      <w:del w:id="3100" w:author="Katharina Schleidt" w:date="2021-10-27T12:08:00Z">
        <w:r w:rsidDel="00AC6ECA">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1"/>
                          </a:ext>
                        </a:extLst>
                      </a:blip>
                      <a:stretch>
                        <a:fillRect/>
                      </a:stretch>
                    </pic:blipFill>
                    <pic:spPr>
                      <a:xfrm>
                        <a:off x="0" y="0"/>
                        <a:ext cx="6191885" cy="1167765"/>
                      </a:xfrm>
                      <a:prstGeom prst="rect">
                        <a:avLst/>
                      </a:prstGeom>
                    </pic:spPr>
                  </pic:pic>
                </a:graphicData>
              </a:graphic>
            </wp:inline>
          </w:drawing>
        </w:r>
        <w:bookmarkStart w:id="3101" w:name="_Toc86239464"/>
        <w:bookmarkEnd w:id="3101"/>
      </w:del>
    </w:p>
    <w:p w14:paraId="73778CB4" w14:textId="04A7315F" w:rsidR="00C06E23" w:rsidDel="00AC6ECA" w:rsidRDefault="007D3C2A" w:rsidP="007D3C2A">
      <w:pPr>
        <w:jc w:val="center"/>
        <w:rPr>
          <w:del w:id="3102" w:author="Katharina Schleidt" w:date="2021-10-27T12:08:00Z"/>
          <w:b/>
          <w:bCs/>
          <w:sz w:val="20"/>
          <w:szCs w:val="20"/>
        </w:rPr>
      </w:pPr>
      <w:del w:id="3103"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bookmarkStart w:id="3104" w:name="_Toc86239465"/>
        <w:bookmarkEnd w:id="3104"/>
      </w:del>
    </w:p>
    <w:p w14:paraId="0028D552" w14:textId="68B47F71" w:rsidR="007D3C2A" w:rsidRDefault="000778C3" w:rsidP="000778C3">
      <w:pPr>
        <w:pStyle w:val="Titre2"/>
      </w:pPr>
      <w:bookmarkStart w:id="3105" w:name="_Toc86239466"/>
      <w:r w:rsidRPr="000778C3">
        <w:t>GenericDomainFeature</w:t>
      </w:r>
      <w:bookmarkEnd w:id="3105"/>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3106" w:author="Katharina Schleidt" w:date="2021-10-27T12:08:00Z"/>
        </w:rPr>
      </w:pPr>
      <w:del w:id="3107"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3"/>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3108" w:author="Katharina Schleidt" w:date="2021-10-27T12:08:00Z"/>
          <w:b/>
          <w:bCs/>
          <w:sz w:val="20"/>
          <w:szCs w:val="20"/>
        </w:rPr>
      </w:pPr>
      <w:del w:id="3109"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4">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7413E2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10" w:author="Ilkka Rinne" w:date="2021-10-27T15:26:00Z">
        <w:r w:rsidR="00814BB2">
          <w:rPr>
            <w:b/>
            <w:bCs/>
            <w:noProof/>
            <w:sz w:val="20"/>
            <w:szCs w:val="20"/>
          </w:rPr>
          <w:t>20</w:t>
        </w:r>
      </w:ins>
      <w:del w:id="3111" w:author="Ilkka Rinne" w:date="2021-10-27T14:58:00Z">
        <w:r w:rsidR="0018089C" w:rsidDel="008F1D12">
          <w:rPr>
            <w:b/>
            <w:bCs/>
            <w:noProof/>
            <w:sz w:val="20"/>
            <w:szCs w:val="20"/>
          </w:rPr>
          <w:delText>50</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3112" w:name="_Toc86239467"/>
      <w:r w:rsidRPr="00752CFD">
        <w:t>Codelists</w:t>
      </w:r>
      <w:bookmarkEnd w:id="3112"/>
    </w:p>
    <w:p w14:paraId="3672D539" w14:textId="4C8008B1" w:rsidR="00FF4349" w:rsidRDefault="00FF4349" w:rsidP="00FF4349">
      <w:pPr>
        <w:pStyle w:val="Titre3"/>
      </w:pPr>
      <w:r w:rsidRPr="00FF4349">
        <w:t>AbstractObservationCollectionType</w:t>
      </w:r>
    </w:p>
    <w:p w14:paraId="2868B663" w14:textId="5EDF001C" w:rsidR="00FF4349" w:rsidRDefault="00FF4349" w:rsidP="00FF4349">
      <w:pPr>
        <w:rPr>
          <w:lang w:eastAsia="ja-JP"/>
        </w:rPr>
      </w:pPr>
      <w:r w:rsidRPr="00F41D3D">
        <w:rPr>
          <w:lang w:eastAsia="ja-JP"/>
        </w:rPr>
        <w:t xml:space="preserve">The code list </w:t>
      </w:r>
      <w:r w:rsidRPr="00FF4349">
        <w:rPr>
          <w:lang w:eastAsia="ja-JP"/>
        </w:rPr>
        <w:t>AbstractObservationCollectionType</w:t>
      </w:r>
      <w:r>
        <w:rPr>
          <w:lang w:eastAsia="ja-JP"/>
        </w:rPr>
        <w:t xml:space="preserve"> can be specialized as required to firm up semantics of collection types, as done in the derived codelist </w:t>
      </w:r>
      <w:r w:rsidR="004205BE">
        <w:rPr>
          <w:lang w:eastAsia="ja-JP"/>
        </w:rPr>
        <w:t>Observation</w:t>
      </w:r>
      <w:r w:rsidRPr="00F41D3D">
        <w:rPr>
          <w:lang w:eastAsia="ja-JP"/>
        </w:rPr>
        <w:t>CollectionType</w:t>
      </w:r>
      <w:r>
        <w:rPr>
          <w:lang w:eastAsia="ja-JP"/>
        </w:rPr>
        <w:t xml:space="preserve"> below.</w:t>
      </w:r>
    </w:p>
    <w:p w14:paraId="6E6ACD90" w14:textId="668379E8" w:rsidR="00FF4349" w:rsidRDefault="00FF4349" w:rsidP="00FF4349">
      <w:pPr>
        <w:rPr>
          <w:lang w:eastAsia="ja-JP"/>
        </w:rPr>
      </w:pPr>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184"/>
      </w:tblGrid>
      <w:tr w:rsidR="00FF4349" w14:paraId="1679EECF" w14:textId="77777777" w:rsidTr="00F93179">
        <w:tc>
          <w:tcPr>
            <w:tcW w:w="4526" w:type="dxa"/>
            <w:shd w:val="clear" w:color="auto" w:fill="auto"/>
            <w:tcMar>
              <w:top w:w="100" w:type="dxa"/>
              <w:left w:w="100" w:type="dxa"/>
              <w:bottom w:w="100" w:type="dxa"/>
              <w:right w:w="100" w:type="dxa"/>
            </w:tcMar>
          </w:tcPr>
          <w:p w14:paraId="125CEFB2" w14:textId="1B795E56" w:rsidR="00FF4349" w:rsidRDefault="00FF4349" w:rsidP="00C35DAC">
            <w:pPr>
              <w:widowControl w:val="0"/>
              <w:spacing w:line="240" w:lineRule="auto"/>
              <w:rPr>
                <w:sz w:val="20"/>
                <w:szCs w:val="20"/>
              </w:rPr>
            </w:pPr>
            <w:r>
              <w:rPr>
                <w:b/>
                <w:sz w:val="20"/>
                <w:szCs w:val="20"/>
              </w:rPr>
              <w:t>Requirement</w:t>
            </w:r>
            <w:r>
              <w:rPr>
                <w:sz w:val="20"/>
                <w:szCs w:val="20"/>
              </w:rPr>
              <w:br/>
            </w:r>
            <w:bookmarkStart w:id="3113" w:name="_Hlk85395791"/>
            <w:r>
              <w:rPr>
                <w:sz w:val="20"/>
                <w:szCs w:val="20"/>
              </w:rPr>
              <w:t>/req/obs-basic/</w:t>
            </w:r>
            <w:r w:rsidR="00D00C9F" w:rsidRPr="00FF4349">
              <w:rPr>
                <w:sz w:val="20"/>
                <w:szCs w:val="20"/>
              </w:rPr>
              <w:t>AbstractObservationCollectionType</w:t>
            </w:r>
            <w:r>
              <w:rPr>
                <w:sz w:val="20"/>
                <w:szCs w:val="20"/>
              </w:rPr>
              <w:t>/</w:t>
            </w:r>
            <w:r w:rsidRPr="00FF4349">
              <w:rPr>
                <w:sz w:val="20"/>
                <w:szCs w:val="20"/>
              </w:rPr>
              <w:t>AbstractObservationCollectionType</w:t>
            </w:r>
            <w:r>
              <w:rPr>
                <w:sz w:val="20"/>
                <w:szCs w:val="20"/>
              </w:rPr>
              <w:t>-sem</w:t>
            </w:r>
            <w:bookmarkEnd w:id="3113"/>
          </w:p>
        </w:tc>
        <w:tc>
          <w:tcPr>
            <w:tcW w:w="5184" w:type="dxa"/>
            <w:shd w:val="clear" w:color="auto" w:fill="auto"/>
            <w:tcMar>
              <w:top w:w="100" w:type="dxa"/>
              <w:left w:w="100" w:type="dxa"/>
              <w:bottom w:w="100" w:type="dxa"/>
              <w:right w:w="100" w:type="dxa"/>
            </w:tcMar>
          </w:tcPr>
          <w:p w14:paraId="1153F422"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ObservationCollections</w:t>
            </w:r>
            <w:r w:rsidRPr="00203E67">
              <w:rPr>
                <w:sz w:val="20"/>
                <w:szCs w:val="20"/>
              </w:rPr>
              <w:t>.</w:t>
            </w:r>
          </w:p>
          <w:p w14:paraId="05FB585F" w14:textId="3F3B46E9" w:rsidR="00FF4349"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ObservationCollection</w:t>
            </w:r>
            <w:r w:rsidRPr="00203E67">
              <w:rPr>
                <w:sz w:val="20"/>
                <w:szCs w:val="20"/>
              </w:rPr>
              <w:t xml:space="preserve"> classification schemes are used in the implementing application schemas, a concrete realization SHALL 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lastRenderedPageBreak/>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98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74"/>
      </w:tblGrid>
      <w:tr w:rsidR="00182C3E" w14:paraId="06548D51" w14:textId="77777777" w:rsidTr="00186F5C">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3114"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3114"/>
          </w:p>
        </w:tc>
        <w:tc>
          <w:tcPr>
            <w:tcW w:w="5274"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3115" w:name="_Hlk85395809"/>
            <w:r w:rsidRPr="00730D8D">
              <w:rPr>
                <w:bCs/>
                <w:sz w:val="20"/>
                <w:szCs w:val="20"/>
              </w:rPr>
              <w:t>/req/obs-basic/</w:t>
            </w:r>
            <w:r w:rsidRPr="0047206A">
              <w:rPr>
                <w:bCs/>
                <w:sz w:val="20"/>
                <w:szCs w:val="20"/>
              </w:rPr>
              <w:t>ObservationCollectionType</w:t>
            </w:r>
            <w:r w:rsidRPr="00730D8D">
              <w:rPr>
                <w:bCs/>
                <w:sz w:val="20"/>
                <w:szCs w:val="20"/>
              </w:rPr>
              <w:t>/homogen</w:t>
            </w:r>
            <w:ins w:id="3116" w:author="Grellet Sylvain" w:date="2021-10-20T21:35:00Z">
              <w:r w:rsidR="00F0627F">
                <w:rPr>
                  <w:bCs/>
                  <w:sz w:val="20"/>
                  <w:szCs w:val="20"/>
                </w:rPr>
                <w:t>e</w:t>
              </w:r>
            </w:ins>
            <w:r w:rsidRPr="00730D8D">
              <w:rPr>
                <w:bCs/>
                <w:sz w:val="20"/>
                <w:szCs w:val="20"/>
              </w:rPr>
              <w:t>ous-con</w:t>
            </w:r>
            <w:bookmarkEnd w:id="3115"/>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117" w:author="Grellet Sylvain" w:date="2021-10-20T21:33:00Z">
              <w:r w:rsidR="00131699">
                <w:rPr>
                  <w:sz w:val="20"/>
                  <w:szCs w:val="20"/>
                </w:rPr>
                <w:t>“</w:t>
              </w:r>
            </w:ins>
            <w:r w:rsidRPr="00845233">
              <w:rPr>
                <w:sz w:val="20"/>
                <w:szCs w:val="20"/>
              </w:rPr>
              <w:t>homogen</w:t>
            </w:r>
            <w:ins w:id="3118" w:author="Grellet Sylvain" w:date="2021-10-20T21:35:00Z">
              <w:r w:rsidR="00F0627F">
                <w:rPr>
                  <w:sz w:val="20"/>
                  <w:szCs w:val="20"/>
                </w:rPr>
                <w:t>e</w:t>
              </w:r>
            </w:ins>
            <w:r w:rsidRPr="00845233">
              <w:rPr>
                <w:sz w:val="20"/>
                <w:szCs w:val="20"/>
              </w:rPr>
              <w:t>ous</w:t>
            </w:r>
            <w:ins w:id="3119"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3120" w:name="_Hlk85395857"/>
            <w:r>
              <w:rPr>
                <w:sz w:val="20"/>
                <w:szCs w:val="20"/>
              </w:rPr>
              <w:t>/req/obs-basic/</w:t>
            </w:r>
            <w:r w:rsidRPr="0047206A">
              <w:rPr>
                <w:bCs/>
                <w:sz w:val="20"/>
                <w:szCs w:val="20"/>
              </w:rPr>
              <w:t>ObservationCollectionType</w:t>
            </w:r>
            <w:r>
              <w:rPr>
                <w:sz w:val="20"/>
                <w:szCs w:val="20"/>
              </w:rPr>
              <w:t>/summarizing-con</w:t>
            </w:r>
            <w:bookmarkEnd w:id="3120"/>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3121" w:author="Grellet Sylvain" w:date="2021-10-20T21:32:00Z">
              <w:r w:rsidR="00131699">
                <w:rPr>
                  <w:sz w:val="20"/>
                  <w:szCs w:val="20"/>
                </w:rPr>
                <w:t>“</w:t>
              </w:r>
            </w:ins>
            <w:r>
              <w:rPr>
                <w:sz w:val="20"/>
                <w:szCs w:val="20"/>
              </w:rPr>
              <w:t>summarizing</w:t>
            </w:r>
            <w:ins w:id="3122"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w:t>
            </w:r>
            <w:r>
              <w:rPr>
                <w:sz w:val="20"/>
                <w:szCs w:val="20"/>
              </w:rPr>
              <w:lastRenderedPageBreak/>
              <w:t xml:space="preserve">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lastRenderedPageBreak/>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w:t>
            </w:r>
            <w:r w:rsidRPr="00785E1D">
              <w:rPr>
                <w:sz w:val="20"/>
                <w:szCs w:val="20"/>
              </w:rPr>
              <w:lastRenderedPageBreak/>
              <w:t>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lastRenderedPageBreak/>
              <w:t>The following constraints shall be applied to the value of the result association of the Observation based on the codelist value used:</w:t>
            </w:r>
          </w:p>
          <w:p w14:paraId="79744FA6"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 xml:space="preserve">If the value "measurement" is used, the value of the </w:t>
            </w:r>
            <w:r w:rsidRPr="005036B2">
              <w:rPr>
                <w:sz w:val="20"/>
                <w:szCs w:val="20"/>
              </w:rPr>
              <w:lastRenderedPageBreak/>
              <w:t>result shall be of type Measure.</w:t>
            </w:r>
          </w:p>
          <w:p w14:paraId="7E207A7A"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"category-observation" is used the value of the result shall be of type ScopedName.</w:t>
            </w:r>
          </w:p>
          <w:p w14:paraId="3F079F2B"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"truth-observation" is used, the value of result shall be a truth value.</w:t>
            </w:r>
          </w:p>
          <w:p w14:paraId="22721069"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"count-observation" is used, the value of the result shall be of type Integer.</w:t>
            </w:r>
          </w:p>
          <w:p w14:paraId="0CEC532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"temporal-observation" is used, the value of the result shall be of type TM_Object.</w:t>
            </w:r>
          </w:p>
          <w:p w14:paraId="613FC6AE" w14:textId="77777777"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"geometry-observation" is used, the value of the result shall be of type Geometry</w:t>
            </w:r>
          </w:p>
          <w:p w14:paraId="4A7F50E4" w14:textId="43118FE3" w:rsidR="00785E1D" w:rsidRPr="005036B2" w:rsidRDefault="00785E1D" w:rsidP="005036B2">
            <w:pPr>
              <w:pStyle w:val="Paragraphedeliste"/>
              <w:widowControl w:val="0"/>
              <w:numPr>
                <w:ilvl w:val="0"/>
                <w:numId w:val="32"/>
              </w:numPr>
              <w:tabs>
                <w:tab w:val="clear" w:pos="403"/>
              </w:tabs>
              <w:spacing w:after="0" w:line="240" w:lineRule="auto"/>
              <w:rPr>
                <w:sz w:val="20"/>
                <w:szCs w:val="20"/>
              </w:rPr>
            </w:pPr>
            <w:r w:rsidRPr="005036B2">
              <w:rPr>
                <w:sz w:val="20"/>
                <w:szCs w:val="20"/>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3123" w:name="_Ref52485755"/>
      <w:bookmarkStart w:id="3124" w:name="_Toc86239468"/>
      <w:r w:rsidRPr="00920189">
        <w:t>Conceptual Sample schema</w:t>
      </w:r>
      <w:bookmarkEnd w:id="3123"/>
      <w:bookmarkEnd w:id="3124"/>
    </w:p>
    <w:p w14:paraId="09C16629" w14:textId="60CA37B2" w:rsidR="00CE109A" w:rsidRDefault="00786563" w:rsidP="00786563">
      <w:pPr>
        <w:pStyle w:val="Titre2"/>
      </w:pPr>
      <w:bookmarkStart w:id="3125" w:name="_Toc86239469"/>
      <w:r w:rsidRPr="00786563">
        <w:t>General</w:t>
      </w:r>
      <w:bookmarkEnd w:id="3125"/>
    </w:p>
    <w:p w14:paraId="48C78074" w14:textId="0B31AF85" w:rsidR="007957F3" w:rsidRPr="007957F3" w:rsidRDefault="007957F3" w:rsidP="007957F3">
      <w:pPr>
        <w:pStyle w:val="Titre3"/>
      </w:pPr>
      <w:r>
        <w:t>Conceptual Sample schema model</w:t>
      </w:r>
    </w:p>
    <w:p w14:paraId="523D1D91" w14:textId="4C25789B"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ins w:id="3126" w:author="Ilkka Rinne" w:date="2021-10-27T15:26:00Z">
        <w:r w:rsidR="00814BB2" w:rsidRPr="00DD55AE">
          <w:rPr>
            <w:b/>
            <w:bCs/>
            <w:sz w:val="20"/>
            <w:szCs w:val="20"/>
          </w:rPr>
          <w:t xml:space="preserve">Figure </w:t>
        </w:r>
        <w:r w:rsidR="00814BB2">
          <w:rPr>
            <w:b/>
            <w:bCs/>
            <w:noProof/>
            <w:sz w:val="20"/>
            <w:szCs w:val="20"/>
          </w:rPr>
          <w:t>21</w:t>
        </w:r>
      </w:ins>
      <w:del w:id="3127" w:author="Ilkka Rinne" w:date="2021-10-27T14:58:00Z">
        <w:r w:rsidR="00821F18" w:rsidRPr="00DD55AE" w:rsidDel="008F1D12">
          <w:rPr>
            <w:b/>
            <w:bCs/>
            <w:sz w:val="20"/>
            <w:szCs w:val="20"/>
          </w:rPr>
          <w:delText xml:space="preserve">Figure </w:delText>
        </w:r>
        <w:r w:rsidR="00821F18" w:rsidDel="008F1D12">
          <w:rPr>
            <w:b/>
            <w:bCs/>
            <w:noProof/>
            <w:sz w:val="20"/>
            <w:szCs w:val="20"/>
          </w:rPr>
          <w:delText>49</w:delText>
        </w:r>
      </w:del>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14BB2">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5">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FEF9C6B" w:rsidR="00DD55AE" w:rsidRPr="00DD55AE" w:rsidRDefault="00DD55AE" w:rsidP="00DD55AE">
      <w:pPr>
        <w:jc w:val="center"/>
        <w:rPr>
          <w:b/>
          <w:bCs/>
          <w:sz w:val="20"/>
          <w:szCs w:val="20"/>
        </w:rPr>
      </w:pPr>
      <w:bookmarkStart w:id="3128" w:name="_Ref52745913"/>
      <w:commentRangeStart w:id="3129"/>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30" w:author="Ilkka Rinne" w:date="2021-10-27T15:26:00Z">
        <w:r w:rsidR="00814BB2">
          <w:rPr>
            <w:b/>
            <w:bCs/>
            <w:noProof/>
            <w:sz w:val="20"/>
            <w:szCs w:val="20"/>
          </w:rPr>
          <w:t>21</w:t>
        </w:r>
      </w:ins>
      <w:del w:id="3131" w:author="Ilkka Rinne" w:date="2021-10-27T14:58:00Z">
        <w:r w:rsidR="0018089C" w:rsidDel="008F1D12">
          <w:rPr>
            <w:b/>
            <w:bCs/>
            <w:noProof/>
            <w:sz w:val="20"/>
            <w:szCs w:val="20"/>
          </w:rPr>
          <w:delText>51</w:delText>
        </w:r>
      </w:del>
      <w:r w:rsidR="00D471BA">
        <w:rPr>
          <w:b/>
          <w:bCs/>
          <w:sz w:val="20"/>
          <w:szCs w:val="20"/>
        </w:rPr>
        <w:fldChar w:fldCharType="end"/>
      </w:r>
      <w:bookmarkEnd w:id="3128"/>
      <w:r w:rsidRPr="00DD55AE">
        <w:rPr>
          <w:b/>
          <w:bCs/>
          <w:sz w:val="20"/>
          <w:szCs w:val="20"/>
        </w:rPr>
        <w:t xml:space="preserve"> – Conceptual Sample schema overview.</w:t>
      </w:r>
      <w:commentRangeEnd w:id="3129"/>
      <w:r w:rsidR="00920952">
        <w:rPr>
          <w:rStyle w:val="Marquedecommentaire"/>
        </w:rPr>
        <w:commentReference w:id="3129"/>
      </w:r>
    </w:p>
    <w:p w14:paraId="1A3FA59E" w14:textId="6DA66AF3" w:rsidR="00786563" w:rsidRDefault="00786563" w:rsidP="00786563">
      <w:pPr>
        <w:pStyle w:val="Titre3"/>
      </w:pPr>
      <w:bookmarkStart w:id="3132" w:name="_Ref52745963"/>
      <w:r w:rsidRPr="00786563">
        <w:t>Conceptual Sample Schema Package Requirements Class</w:t>
      </w:r>
      <w:bookmarkEnd w:id="3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3133" w:author="Katharina Schleidt" w:date="2021-10-27T12:08:00Z"/>
        </w:rPr>
      </w:pPr>
      <w:del w:id="3134"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7"/>
                          </a:ext>
                        </a:extLst>
                      </a:blip>
                      <a:stretch>
                        <a:fillRect/>
                      </a:stretch>
                    </pic:blipFill>
                    <pic:spPr>
                      <a:xfrm>
                        <a:off x="0" y="0"/>
                        <a:ext cx="6191885" cy="6003290"/>
                      </a:xfrm>
                      <a:prstGeom prst="rect">
                        <a:avLst/>
                      </a:prstGeom>
                    </pic:spPr>
                  </pic:pic>
                </a:graphicData>
              </a:graphic>
            </wp:inline>
          </w:drawing>
        </w:r>
        <w:bookmarkStart w:id="3135" w:name="_Toc86239470"/>
        <w:bookmarkEnd w:id="3135"/>
      </w:del>
    </w:p>
    <w:p w14:paraId="27CBEB39" w14:textId="6C56229B" w:rsidR="00786563" w:rsidDel="00AC6ECA" w:rsidRDefault="00A62918" w:rsidP="00A62918">
      <w:pPr>
        <w:jc w:val="center"/>
        <w:rPr>
          <w:del w:id="3136" w:author="Katharina Schleidt" w:date="2021-10-27T12:08:00Z"/>
          <w:b/>
          <w:bCs/>
          <w:sz w:val="20"/>
          <w:szCs w:val="20"/>
        </w:rPr>
      </w:pPr>
      <w:del w:id="3137"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bookmarkStart w:id="3138" w:name="_Toc86239471"/>
        <w:bookmarkEnd w:id="3138"/>
      </w:del>
    </w:p>
    <w:p w14:paraId="3D086F35" w14:textId="57441BA4" w:rsidR="00A62918" w:rsidRDefault="00CF52E2" w:rsidP="00CF52E2">
      <w:pPr>
        <w:pStyle w:val="Titre2"/>
      </w:pPr>
      <w:bookmarkStart w:id="3139" w:name="_Toc86239472"/>
      <w:r w:rsidRPr="00CF52E2">
        <w:lastRenderedPageBreak/>
        <w:t>Sample</w:t>
      </w:r>
      <w:bookmarkEnd w:id="3139"/>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rsidDel="00D94AF2" w14:paraId="7BB134CB" w14:textId="48901CFE" w:rsidTr="00D94AF2">
        <w:trPr>
          <w:del w:id="3140"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3141" w:author="Katharina Schleidt" w:date="2021-10-22T00:38:00Z"/>
                <w:sz w:val="20"/>
                <w:szCs w:val="20"/>
              </w:rPr>
            </w:pPr>
            <w:del w:id="3142"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3143" w:author="Katharina Schleidt" w:date="2021-10-22T00:38:00Z"/>
                <w:sz w:val="20"/>
                <w:szCs w:val="20"/>
              </w:rPr>
            </w:pPr>
            <w:del w:id="3144"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3145" w:author="Katharina Schleidt" w:date="2021-10-27T12:08:00Z"/>
        </w:rPr>
      </w:pPr>
      <w:del w:id="3146" w:author="Katharina Schleidt" w:date="2021-10-27T12:08:00Z">
        <w:r w:rsidDel="00AC6ECA">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8">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19"/>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3147" w:author="Katharina Schleidt" w:date="2021-10-27T12:08:00Z"/>
          <w:b/>
          <w:bCs/>
          <w:sz w:val="20"/>
          <w:szCs w:val="20"/>
        </w:rPr>
      </w:pPr>
      <w:del w:id="3148"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3149" w:author="Katharina Schleidt" w:date="2021-07-05T20:09:00Z">
        <w:r w:rsidDel="00E73CAA">
          <w:rPr>
            <w:lang w:eastAsia="ja-JP"/>
          </w:rPr>
          <w:delText xml:space="preserve">have </w:delText>
        </w:r>
      </w:del>
      <w:r>
        <w:rPr>
          <w:lang w:eastAsia="ja-JP"/>
        </w:rPr>
        <w:t xml:space="preserve">often </w:t>
      </w:r>
      <w:ins w:id="315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3151" w:name="_Toc86239473"/>
      <w:r w:rsidRPr="00D50D2A">
        <w:lastRenderedPageBreak/>
        <w:t>Sampling</w:t>
      </w:r>
      <w:bookmarkEnd w:id="3151"/>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92150B">
        <w:trPr>
          <w:trHeight w:val="420"/>
        </w:trPr>
        <w:tc>
          <w:tcPr>
            <w:tcW w:w="2400" w:type="dxa"/>
            <w:shd w:val="clear" w:color="auto" w:fill="auto"/>
            <w:tcMar>
              <w:top w:w="100" w:type="dxa"/>
              <w:left w:w="100" w:type="dxa"/>
              <w:bottom w:w="100" w:type="dxa"/>
              <w:right w:w="100" w:type="dxa"/>
            </w:tcMar>
          </w:tcPr>
          <w:p w14:paraId="3F028F8F" w14:textId="77777777" w:rsidR="00FA2FF3" w:rsidRDefault="00FA2FF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04A2FB2" w14:textId="77777777" w:rsidR="00FA2FF3" w:rsidRDefault="00FA2FF3" w:rsidP="00D45324">
            <w:pPr>
              <w:widowControl w:val="0"/>
              <w:spacing w:line="240" w:lineRule="auto"/>
              <w:rPr>
                <w:sz w:val="20"/>
                <w:szCs w:val="20"/>
              </w:rPr>
            </w:pPr>
            <w:r>
              <w:rPr>
                <w:sz w:val="20"/>
                <w:szCs w:val="20"/>
              </w:rPr>
              <w:t>/req/obs-basic/gen/link-sem</w:t>
            </w:r>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3152" w:author="Katharina Schleidt" w:date="2021-10-27T12:08:00Z"/>
        </w:rPr>
      </w:pPr>
      <w:del w:id="3153" w:author="Katharina Schleidt" w:date="2021-10-27T12:08:00Z">
        <w:r w:rsidDel="00AC6ECA">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1"/>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3154" w:author="Katharina Schleidt" w:date="2021-10-27T12:08:00Z"/>
          <w:b/>
          <w:bCs/>
          <w:sz w:val="20"/>
          <w:szCs w:val="20"/>
        </w:rPr>
      </w:pPr>
      <w:del w:id="3155"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3156" w:name="_Toc86239474"/>
      <w:r w:rsidRPr="002B6928">
        <w:lastRenderedPageBreak/>
        <w:t>Sampler</w:t>
      </w:r>
      <w:bookmarkEnd w:id="3156"/>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92150B" w14:paraId="6299737D" w14:textId="77777777" w:rsidTr="002B6928">
        <w:tc>
          <w:tcPr>
            <w:tcW w:w="2400" w:type="dxa"/>
            <w:shd w:val="clear" w:color="auto" w:fill="auto"/>
            <w:tcMar>
              <w:top w:w="100" w:type="dxa"/>
              <w:left w:w="100" w:type="dxa"/>
              <w:bottom w:w="100" w:type="dxa"/>
              <w:right w:w="100" w:type="dxa"/>
            </w:tcMar>
          </w:tcPr>
          <w:p w14:paraId="6519D655" w14:textId="6263B0BF" w:rsidR="0092150B" w:rsidRDefault="0092150B" w:rsidP="0092150B">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407371" w14:textId="25807956" w:rsidR="0092150B" w:rsidRDefault="0092150B" w:rsidP="0092150B">
            <w:pPr>
              <w:widowControl w:val="0"/>
              <w:spacing w:line="240" w:lineRule="auto"/>
              <w:rPr>
                <w:sz w:val="20"/>
                <w:szCs w:val="20"/>
              </w:rPr>
            </w:pPr>
            <w:r>
              <w:rPr>
                <w:sz w:val="20"/>
                <w:szCs w:val="20"/>
              </w:rPr>
              <w:t>/req/obs-basic/gen/link-sem</w:t>
            </w:r>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3157" w:author="Katharina Schleidt" w:date="2021-10-27T12:09:00Z"/>
        </w:rPr>
      </w:pPr>
      <w:del w:id="3158"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3"/>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3159" w:author="Katharina Schleidt" w:date="2021-10-27T12:09:00Z"/>
          <w:b/>
          <w:bCs/>
          <w:sz w:val="20"/>
          <w:szCs w:val="20"/>
        </w:rPr>
      </w:pPr>
      <w:del w:id="3160"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3161" w:author="Grellet Sylvain" w:date="2021-10-20T21:18:00Z">
            <w:rPr>
              <w:lang w:eastAsia="ja-JP"/>
            </w:rPr>
          </w:rPrChange>
        </w:rPr>
      </w:pPr>
      <w:r w:rsidRPr="00D45324">
        <w:rPr>
          <w:lang w:val="fr-FR" w:eastAsia="ja-JP"/>
          <w:rPrChange w:id="3162"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3163" w:name="_Toc86239475"/>
      <w:r w:rsidRPr="000A140B">
        <w:t>PreparationStep</w:t>
      </w:r>
      <w:bookmarkEnd w:id="3163"/>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sz w:val="20"/>
                <w:szCs w:val="20"/>
              </w:rPr>
            </w:pPr>
            <w:r>
              <w:rPr>
                <w:sz w:val="20"/>
                <w:szCs w:val="20"/>
              </w:rPr>
              <w:t>/req/obs-basic/gen/link-sem</w:t>
            </w:r>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3164" w:author="Katharina Schleidt" w:date="2021-10-27T12:09:00Z"/>
        </w:rPr>
      </w:pPr>
      <w:del w:id="3165"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4">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5"/>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3166" w:author="Katharina Schleidt" w:date="2021-10-27T12:09:00Z"/>
          <w:b/>
          <w:bCs/>
          <w:sz w:val="20"/>
          <w:szCs w:val="20"/>
        </w:rPr>
      </w:pPr>
      <w:del w:id="3167"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3168" w:name="_Toc86239476"/>
      <w:r w:rsidRPr="00A84954">
        <w:lastRenderedPageBreak/>
        <w:t>PreparationProcedure</w:t>
      </w:r>
      <w:bookmarkEnd w:id="3168"/>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sz w:val="20"/>
                <w:szCs w:val="20"/>
              </w:rPr>
            </w:pPr>
            <w:r>
              <w:rPr>
                <w:sz w:val="20"/>
                <w:szCs w:val="20"/>
              </w:rPr>
              <w:t>/req/obs-basic/gen/link-sem</w:t>
            </w:r>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3169" w:author="Katharina Schleidt" w:date="2021-10-27T12:09:00Z"/>
        </w:rPr>
      </w:pPr>
      <w:del w:id="3170"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7"/>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3171" w:author="Katharina Schleidt" w:date="2021-10-27T12:09:00Z"/>
          <w:b/>
          <w:bCs/>
          <w:sz w:val="20"/>
          <w:szCs w:val="20"/>
        </w:rPr>
      </w:pPr>
      <w:del w:id="3172"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3173" w:name="_Toc86239477"/>
      <w:r w:rsidRPr="00760C94">
        <w:t>SamplingProcedure</w:t>
      </w:r>
      <w:bookmarkEnd w:id="3173"/>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sz w:val="20"/>
                <w:szCs w:val="20"/>
              </w:rPr>
            </w:pPr>
            <w:r>
              <w:rPr>
                <w:sz w:val="20"/>
                <w:szCs w:val="20"/>
              </w:rPr>
              <w:t>/req/obs-basic/gen/link-sem</w:t>
            </w:r>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3174" w:author="Katharina Schleidt" w:date="2021-10-27T12:09:00Z"/>
        </w:rPr>
      </w:pPr>
      <w:del w:id="3175"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8">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29"/>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3176" w:author="Katharina Schleidt" w:date="2021-10-27T12:09:00Z"/>
          <w:b/>
          <w:bCs/>
          <w:sz w:val="20"/>
          <w:szCs w:val="20"/>
        </w:rPr>
      </w:pPr>
      <w:del w:id="3177"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3178" w:name="_Toc86239478"/>
      <w:r w:rsidRPr="00920189">
        <w:t>Abstract Sample Core</w:t>
      </w:r>
      <w:bookmarkEnd w:id="3178"/>
    </w:p>
    <w:p w14:paraId="487838B1" w14:textId="6E167612" w:rsidR="00CE109A" w:rsidRDefault="001B0D6E" w:rsidP="001B0D6E">
      <w:pPr>
        <w:pStyle w:val="Titre2"/>
      </w:pPr>
      <w:bookmarkStart w:id="3179" w:name="_Toc86239479"/>
      <w:r w:rsidRPr="001B0D6E">
        <w:t>General</w:t>
      </w:r>
      <w:bookmarkEnd w:id="3179"/>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3180" w:author="Katharina Schleidt" w:date="2021-10-27T12:09:00Z"/>
        </w:rPr>
      </w:pPr>
      <w:del w:id="3181"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1"/>
                          </a:ext>
                        </a:extLst>
                      </a:blip>
                      <a:stretch>
                        <a:fillRect/>
                      </a:stretch>
                    </pic:blipFill>
                    <pic:spPr>
                      <a:xfrm>
                        <a:off x="0" y="0"/>
                        <a:ext cx="6191885" cy="5027295"/>
                      </a:xfrm>
                      <a:prstGeom prst="rect">
                        <a:avLst/>
                      </a:prstGeom>
                    </pic:spPr>
                  </pic:pic>
                </a:graphicData>
              </a:graphic>
            </wp:inline>
          </w:drawing>
        </w:r>
        <w:bookmarkStart w:id="3182" w:name="_Toc86239480"/>
        <w:bookmarkEnd w:id="3182"/>
      </w:del>
    </w:p>
    <w:p w14:paraId="545E70BF" w14:textId="143C0D7D" w:rsidR="001B0D6E" w:rsidDel="00AC6ECA" w:rsidRDefault="00F77288" w:rsidP="00F77288">
      <w:pPr>
        <w:jc w:val="center"/>
        <w:rPr>
          <w:del w:id="3183" w:author="Katharina Schleidt" w:date="2021-10-27T12:09:00Z"/>
          <w:b/>
          <w:bCs/>
          <w:sz w:val="20"/>
          <w:szCs w:val="20"/>
        </w:rPr>
      </w:pPr>
      <w:del w:id="3184"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bookmarkStart w:id="3185" w:name="_Toc86239481"/>
        <w:bookmarkEnd w:id="3185"/>
      </w:del>
    </w:p>
    <w:p w14:paraId="05A3C014" w14:textId="3E4BAFB4" w:rsidR="00F77288" w:rsidRDefault="00C356AB" w:rsidP="00C356AB">
      <w:pPr>
        <w:pStyle w:val="Titre2"/>
      </w:pPr>
      <w:bookmarkStart w:id="3186" w:name="_Toc86239482"/>
      <w:r w:rsidRPr="00C356AB">
        <w:t>AbstractSample</w:t>
      </w:r>
      <w:bookmarkEnd w:id="3186"/>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sz w:val="20"/>
                <w:szCs w:val="20"/>
              </w:rPr>
            </w:pPr>
            <w:r w:rsidRPr="006F36F6">
              <w:rPr>
                <w:sz w:val="20"/>
                <w:szCs w:val="20"/>
              </w:rPr>
              <w:t>/req/sam-core/AbstractSampleType/AbstractSampleType-sem</w:t>
            </w:r>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3187" w:author="Katharina Schleidt" w:date="2021-10-27T12:09:00Z"/>
        </w:rPr>
      </w:pPr>
      <w:del w:id="3188"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3"/>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3189" w:author="Katharina Schleidt" w:date="2021-10-27T12:09:00Z"/>
          <w:b/>
          <w:bCs/>
          <w:sz w:val="20"/>
          <w:szCs w:val="20"/>
        </w:rPr>
      </w:pPr>
      <w:del w:id="3190"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4">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6A2DEBF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91" w:author="Ilkka Rinne" w:date="2021-10-27T15:26:00Z">
        <w:r w:rsidR="00814BB2">
          <w:rPr>
            <w:b/>
            <w:bCs/>
            <w:noProof/>
            <w:sz w:val="20"/>
            <w:szCs w:val="20"/>
          </w:rPr>
          <w:t>22</w:t>
        </w:r>
      </w:ins>
      <w:del w:id="3192" w:author="Ilkka Rinne" w:date="2021-10-27T14:58:00Z">
        <w:r w:rsidR="0018089C" w:rsidDel="008F1D12">
          <w:rPr>
            <w:b/>
            <w:bCs/>
            <w:noProof/>
            <w:sz w:val="20"/>
            <w:szCs w:val="20"/>
          </w:rPr>
          <w:delText>61</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3193" w:name="_Toc86239483"/>
      <w:r w:rsidRPr="006762B7">
        <w:t>AbstractSampling</w:t>
      </w:r>
      <w:bookmarkEnd w:id="3193"/>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3194" w:author="Katharina Schleidt" w:date="2021-10-27T12:09:00Z"/>
        </w:rPr>
      </w:pPr>
      <w:del w:id="3195" w:author="Katharina Schleidt" w:date="2021-10-27T12:09:00Z">
        <w:r w:rsidDel="00AC6ECA">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6"/>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3196" w:author="Katharina Schleidt" w:date="2021-10-27T12:09:00Z"/>
          <w:b/>
          <w:bCs/>
          <w:sz w:val="20"/>
          <w:szCs w:val="20"/>
        </w:rPr>
      </w:pPr>
      <w:del w:id="3197"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7">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65A68F4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198" w:author="Ilkka Rinne" w:date="2021-10-27T15:26:00Z">
        <w:r w:rsidR="00814BB2">
          <w:rPr>
            <w:b/>
            <w:bCs/>
            <w:noProof/>
            <w:sz w:val="20"/>
            <w:szCs w:val="20"/>
          </w:rPr>
          <w:t>23</w:t>
        </w:r>
      </w:ins>
      <w:del w:id="3199" w:author="Ilkka Rinne" w:date="2021-10-27T14:58:00Z">
        <w:r w:rsidR="0018089C" w:rsidDel="008F1D12">
          <w:rPr>
            <w:b/>
            <w:bCs/>
            <w:noProof/>
            <w:sz w:val="20"/>
            <w:szCs w:val="20"/>
          </w:rPr>
          <w:delText>63</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3200" w:name="_Toc86239484"/>
      <w:r w:rsidRPr="004864AE">
        <w:t>AbstractSampler</w:t>
      </w:r>
      <w:bookmarkEnd w:id="3200"/>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sz w:val="20"/>
                <w:szCs w:val="20"/>
              </w:rPr>
            </w:pPr>
            <w:r w:rsidRPr="006F36F6">
              <w:rPr>
                <w:sz w:val="20"/>
                <w:szCs w:val="20"/>
              </w:rPr>
              <w:t>/req/sam-core/AbstractSamplerType/AbstractSamplerType-sem</w:t>
            </w:r>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3201" w:author="Katharina Schleidt" w:date="2021-10-27T12:09:00Z"/>
        </w:rPr>
      </w:pPr>
      <w:del w:id="3202" w:author="Katharina Schleidt" w:date="2021-10-27T12:09:00Z">
        <w:r w:rsidDel="00AC6ECA">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39"/>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3203" w:author="Katharina Schleidt" w:date="2021-10-27T12:09:00Z"/>
          <w:b/>
          <w:bCs/>
          <w:sz w:val="20"/>
          <w:szCs w:val="20"/>
        </w:rPr>
      </w:pPr>
      <w:del w:id="3204"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0">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F543E49"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05" w:author="Ilkka Rinne" w:date="2021-10-27T15:26:00Z">
        <w:r w:rsidR="00814BB2">
          <w:rPr>
            <w:b/>
            <w:bCs/>
            <w:noProof/>
            <w:sz w:val="20"/>
            <w:szCs w:val="20"/>
          </w:rPr>
          <w:t>24</w:t>
        </w:r>
      </w:ins>
      <w:del w:id="3206" w:author="Ilkka Rinne" w:date="2021-10-27T14:58:00Z">
        <w:r w:rsidR="0018089C" w:rsidDel="008F1D12">
          <w:rPr>
            <w:b/>
            <w:bCs/>
            <w:noProof/>
            <w:sz w:val="20"/>
            <w:szCs w:val="20"/>
          </w:rPr>
          <w:delText>65</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7EEC1647" w:rsidR="004404E3" w:rsidRDefault="00186F5C" w:rsidP="00220B53">
      <w:pPr>
        <w:pStyle w:val="Paragraphedeliste"/>
        <w:numPr>
          <w:ilvl w:val="0"/>
          <w:numId w:val="21"/>
        </w:numPr>
        <w:rPr>
          <w:lang w:eastAsia="ja-JP"/>
        </w:rPr>
      </w:pPr>
      <w:r>
        <w:rPr>
          <w:lang w:eastAsia="ja-JP"/>
        </w:rPr>
        <w:t xml:space="preserve">A </w:t>
      </w:r>
      <w:r w:rsidR="004404E3">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r>
        <w:rPr>
          <w:lang w:eastAsia="ja-JP"/>
        </w:rPr>
        <w:t xml:space="preserve">An </w:t>
      </w:r>
      <w:r w:rsidR="004404E3" w:rsidRPr="00917C89">
        <w:rPr>
          <w:lang w:eastAsia="ja-JP"/>
        </w:rPr>
        <w:t>image sensor, a soil auger,</w:t>
      </w:r>
    </w:p>
    <w:p w14:paraId="0624400B" w14:textId="746E79B1" w:rsidR="002C026F" w:rsidRDefault="00E73CAA" w:rsidP="00220B53">
      <w:pPr>
        <w:pStyle w:val="Paragraphedeliste"/>
        <w:numPr>
          <w:ilvl w:val="0"/>
          <w:numId w:val="21"/>
        </w:numPr>
        <w:rPr>
          <w:lang w:eastAsia="ja-JP"/>
        </w:rPr>
      </w:pPr>
      <w:r>
        <w:rPr>
          <w:lang w:eastAsia="ja-JP"/>
        </w:rPr>
        <w:t xml:space="preserve">A </w:t>
      </w:r>
      <w:r w:rsidR="004404E3">
        <w:rPr>
          <w:lang w:eastAsia="ja-JP"/>
        </w:rPr>
        <w:t>human being.</w:t>
      </w:r>
    </w:p>
    <w:p w14:paraId="7159C71D" w14:textId="2CC91E8C" w:rsidR="004404E3" w:rsidRDefault="003E77E7" w:rsidP="003E77E7">
      <w:pPr>
        <w:pStyle w:val="Titre2"/>
      </w:pPr>
      <w:bookmarkStart w:id="3207" w:name="_Toc86239485"/>
      <w:r w:rsidRPr="003E77E7">
        <w:t>AbstractSamplingProcedure</w:t>
      </w:r>
      <w:bookmarkEnd w:id="3207"/>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3208" w:author="Katharina Schleidt" w:date="2021-10-27T12:09:00Z"/>
        </w:rPr>
      </w:pPr>
      <w:del w:id="3209"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1"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2"/>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3210" w:author="Katharina Schleidt" w:date="2021-10-27T12:09:00Z"/>
          <w:b/>
          <w:bCs/>
          <w:sz w:val="20"/>
          <w:szCs w:val="20"/>
        </w:rPr>
      </w:pPr>
      <w:del w:id="3211"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3">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3B2751B"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12" w:author="Ilkka Rinne" w:date="2021-10-27T15:26:00Z">
        <w:r w:rsidR="00814BB2">
          <w:rPr>
            <w:b/>
            <w:bCs/>
            <w:noProof/>
            <w:sz w:val="20"/>
            <w:szCs w:val="20"/>
          </w:rPr>
          <w:t>25</w:t>
        </w:r>
      </w:ins>
      <w:del w:id="3213" w:author="Ilkka Rinne" w:date="2021-10-27T14:58:00Z">
        <w:r w:rsidR="0018089C" w:rsidDel="008F1D12">
          <w:rPr>
            <w:b/>
            <w:bCs/>
            <w:noProof/>
            <w:sz w:val="20"/>
            <w:szCs w:val="20"/>
          </w:rPr>
          <w:delText>67</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3214" w:name="_Toc86239486"/>
      <w:r w:rsidRPr="00863761">
        <w:t>AbstractPreparationProcedure</w:t>
      </w:r>
      <w:bookmarkEnd w:id="3214"/>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3215" w:author="Katharina Schleidt" w:date="2021-10-27T12:10:00Z"/>
        </w:rPr>
      </w:pPr>
      <w:del w:id="3216" w:author="Katharina Schleidt" w:date="2021-10-27T12:10:00Z">
        <w:r w:rsidDel="00AC6ECA">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4"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5"/>
                          </a:ext>
                        </a:extLst>
                      </a:blip>
                      <a:stretch>
                        <a:fillRect/>
                      </a:stretch>
                    </pic:blipFill>
                    <pic:spPr>
                      <a:xfrm>
                        <a:off x="0" y="0"/>
                        <a:ext cx="6191885" cy="807085"/>
                      </a:xfrm>
                      <a:prstGeom prst="rect">
                        <a:avLst/>
                      </a:prstGeom>
                    </pic:spPr>
                  </pic:pic>
                </a:graphicData>
              </a:graphic>
            </wp:inline>
          </w:drawing>
        </w:r>
        <w:bookmarkStart w:id="3217" w:name="_Toc86239487"/>
        <w:bookmarkEnd w:id="3217"/>
      </w:del>
    </w:p>
    <w:p w14:paraId="756975C8" w14:textId="509602FA" w:rsidR="008B01FD" w:rsidDel="00AC6ECA" w:rsidRDefault="000C70DD" w:rsidP="000C70DD">
      <w:pPr>
        <w:jc w:val="center"/>
        <w:rPr>
          <w:del w:id="3218" w:author="Katharina Schleidt" w:date="2021-10-27T12:10:00Z"/>
          <w:b/>
          <w:bCs/>
          <w:sz w:val="20"/>
          <w:szCs w:val="20"/>
        </w:rPr>
      </w:pPr>
      <w:del w:id="3219"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bookmarkStart w:id="3220" w:name="_Toc86239488"/>
        <w:bookmarkEnd w:id="3220"/>
      </w:del>
    </w:p>
    <w:p w14:paraId="3859046A" w14:textId="257F1D12" w:rsidR="000C70DD" w:rsidRDefault="007A5CB7" w:rsidP="007A5CB7">
      <w:pPr>
        <w:pStyle w:val="Titre2"/>
      </w:pPr>
      <w:bookmarkStart w:id="3221" w:name="_Toc86239489"/>
      <w:r w:rsidRPr="007A5CB7">
        <w:t>AbstractPreparationStep</w:t>
      </w:r>
      <w:bookmarkEnd w:id="3221"/>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3222" w:author="Katharina Schleidt" w:date="2021-10-27T12:10:00Z"/>
        </w:rPr>
      </w:pPr>
      <w:del w:id="3223" w:author="Katharina Schleidt" w:date="2021-10-27T12:10:00Z">
        <w:r w:rsidDel="00AC6ECA">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6"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7"/>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3224" w:author="Katharina Schleidt" w:date="2021-10-27T12:10:00Z"/>
          <w:b/>
          <w:bCs/>
          <w:sz w:val="20"/>
          <w:szCs w:val="20"/>
        </w:rPr>
      </w:pPr>
      <w:del w:id="3225"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lang w:eastAsia="ja-JP"/>
        </w:rPr>
      </w:pPr>
    </w:p>
    <w:p w14:paraId="595718BC" w14:textId="77777777" w:rsidR="006F36F6" w:rsidRDefault="006F36F6" w:rsidP="006F36F6">
      <w:pPr>
        <w:pStyle w:val="Titre2"/>
      </w:pPr>
      <w:bookmarkStart w:id="3226" w:name="_Toc86239490"/>
      <w:r>
        <w:t>Codelists</w:t>
      </w:r>
      <w:bookmarkEnd w:id="3226"/>
    </w:p>
    <w:p w14:paraId="7D5CB73D" w14:textId="11BDCB59" w:rsidR="006F36F6" w:rsidRDefault="006F36F6" w:rsidP="006F36F6">
      <w:pPr>
        <w:pStyle w:val="Titre3"/>
      </w:pPr>
      <w:r w:rsidRPr="006F36F6">
        <w:t>AbstractSampleType</w:t>
      </w:r>
    </w:p>
    <w:p w14:paraId="25D49F91" w14:textId="098092D4" w:rsidR="006F36F6" w:rsidRDefault="006F36F6" w:rsidP="006F36F6">
      <w:pPr>
        <w:rPr>
          <w:lang w:eastAsia="ja-JP"/>
        </w:rPr>
      </w:pPr>
      <w:r w:rsidRPr="00F41D3D">
        <w:rPr>
          <w:lang w:eastAsia="ja-JP"/>
        </w:rPr>
        <w:t xml:space="preserve">The code list </w:t>
      </w:r>
      <w:r w:rsidRPr="006F36F6">
        <w:rPr>
          <w:lang w:eastAsia="ja-JP"/>
        </w:rPr>
        <w:t>AbstractSampleType</w:t>
      </w:r>
      <w:r>
        <w:rPr>
          <w:lang w:eastAsia="ja-JP"/>
        </w:rPr>
        <w:t xml:space="preserve"> can be specialized as required to firm up semantics of sample types.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sz w:val="20"/>
                <w:szCs w:val="20"/>
              </w:rPr>
            </w:pPr>
            <w:r>
              <w:rPr>
                <w:b/>
                <w:sz w:val="20"/>
                <w:szCs w:val="20"/>
              </w:rPr>
              <w:t>Requirement</w:t>
            </w:r>
            <w:r>
              <w:rPr>
                <w:sz w:val="20"/>
                <w:szCs w:val="20"/>
              </w:rPr>
              <w:br/>
              <w:t>/req/sam-core/</w:t>
            </w:r>
            <w:r w:rsidRPr="006F36F6">
              <w:rPr>
                <w:sz w:val="20"/>
                <w:szCs w:val="20"/>
              </w:rPr>
              <w:t>AbstractSampleType</w:t>
            </w:r>
            <w:r>
              <w:rPr>
                <w:sz w:val="20"/>
                <w:szCs w:val="20"/>
              </w:rPr>
              <w:t>/</w:t>
            </w:r>
            <w:r w:rsidRPr="006F36F6">
              <w:rPr>
                <w:sz w:val="20"/>
                <w:szCs w:val="20"/>
              </w:rPr>
              <w:t>AbstractSampleType</w:t>
            </w:r>
            <w:r>
              <w:rPr>
                <w:sz w:val="20"/>
                <w:szCs w:val="20"/>
              </w:rPr>
              <w:t>-sem</w:t>
            </w:r>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Samples</w:t>
            </w:r>
            <w:r w:rsidRPr="00203E67">
              <w:rPr>
                <w:sz w:val="20"/>
                <w:szCs w:val="20"/>
              </w:rPr>
              <w:t>.</w:t>
            </w:r>
          </w:p>
          <w:p w14:paraId="622B0C1B" w14:textId="422146BE"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w:t>
            </w:r>
            <w:r w:rsidRPr="00203E67">
              <w:rPr>
                <w:sz w:val="20"/>
                <w:szCs w:val="20"/>
              </w:rPr>
              <w:t xml:space="preserve"> classification schemes are used in the implementing application schemas, a concrete realization SHALL be created for the application.</w:t>
            </w:r>
          </w:p>
        </w:tc>
      </w:tr>
    </w:tbl>
    <w:p w14:paraId="6E3DF118" w14:textId="3F010525" w:rsidR="006F36F6" w:rsidRDefault="006F36F6" w:rsidP="00262594">
      <w:pPr>
        <w:rPr>
          <w:lang w:eastAsia="ja-JP"/>
        </w:rPr>
      </w:pPr>
    </w:p>
    <w:p w14:paraId="1B1A202A" w14:textId="335A2B57" w:rsidR="006F36F6" w:rsidRDefault="006F36F6" w:rsidP="006F36F6">
      <w:pPr>
        <w:pStyle w:val="Titre3"/>
      </w:pPr>
      <w:r w:rsidRPr="006F36F6">
        <w:t>AbstractSamplerType</w:t>
      </w:r>
    </w:p>
    <w:p w14:paraId="5450AEB1" w14:textId="473DB61D" w:rsidR="006F36F6" w:rsidRDefault="006F36F6" w:rsidP="006F36F6">
      <w:pPr>
        <w:rPr>
          <w:lang w:eastAsia="ja-JP"/>
        </w:rPr>
      </w:pPr>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p>
    <w:p w14:paraId="364AA86C" w14:textId="77777777" w:rsidR="006F36F6" w:rsidRDefault="006F36F6" w:rsidP="006F36F6">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sz w:val="20"/>
                <w:szCs w:val="20"/>
              </w:rPr>
            </w:pPr>
            <w:r>
              <w:rPr>
                <w:b/>
                <w:sz w:val="20"/>
                <w:szCs w:val="20"/>
              </w:rPr>
              <w:lastRenderedPageBreak/>
              <w:t>Requirement</w:t>
            </w:r>
            <w:r>
              <w:rPr>
                <w:sz w:val="20"/>
                <w:szCs w:val="20"/>
              </w:rPr>
              <w:br/>
              <w:t>/req/sam-core/</w:t>
            </w:r>
            <w:r w:rsidRPr="006F36F6">
              <w:rPr>
                <w:sz w:val="20"/>
                <w:szCs w:val="20"/>
              </w:rPr>
              <w:t>AbstractSamplerType</w:t>
            </w:r>
            <w:r>
              <w:rPr>
                <w:sz w:val="20"/>
                <w:szCs w:val="20"/>
              </w:rPr>
              <w:t>/</w:t>
            </w:r>
            <w:r w:rsidRPr="006F36F6">
              <w:rPr>
                <w:sz w:val="20"/>
                <w:szCs w:val="20"/>
              </w:rPr>
              <w:t>AbstractSamplerType</w:t>
            </w:r>
            <w:r>
              <w:rPr>
                <w:sz w:val="20"/>
                <w:szCs w:val="20"/>
              </w:rPr>
              <w:t>-sem</w:t>
            </w:r>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F93179">
            <w:pPr>
              <w:widowControl w:val="0"/>
              <w:tabs>
                <w:tab w:val="clear" w:pos="403"/>
              </w:tabs>
              <w:spacing w:after="0" w:line="240" w:lineRule="auto"/>
              <w:rPr>
                <w:sz w:val="20"/>
                <w:szCs w:val="20"/>
              </w:rPr>
            </w:pPr>
            <w:r w:rsidRPr="00203E67">
              <w:rPr>
                <w:sz w:val="20"/>
                <w:szCs w:val="20"/>
              </w:rPr>
              <w:t xml:space="preserve">An empty extension point for providing various classification schemes for </w:t>
            </w:r>
            <w:r w:rsidRPr="00F93179">
              <w:rPr>
                <w:b/>
                <w:bCs/>
                <w:sz w:val="20"/>
                <w:szCs w:val="20"/>
              </w:rPr>
              <w:t>Samplers</w:t>
            </w:r>
            <w:r w:rsidRPr="00203E67">
              <w:rPr>
                <w:sz w:val="20"/>
                <w:szCs w:val="20"/>
              </w:rPr>
              <w:t>.</w:t>
            </w:r>
          </w:p>
          <w:p w14:paraId="5B35F076" w14:textId="1F8A95B2" w:rsidR="006F36F6" w:rsidRPr="00182C3E" w:rsidRDefault="00203E67" w:rsidP="00F93179">
            <w:pPr>
              <w:widowControl w:val="0"/>
              <w:tabs>
                <w:tab w:val="clear" w:pos="403"/>
              </w:tabs>
              <w:spacing w:after="0" w:line="240" w:lineRule="auto"/>
              <w:rPr>
                <w:sz w:val="20"/>
                <w:szCs w:val="20"/>
              </w:rPr>
            </w:pPr>
            <w:r w:rsidRPr="00203E67">
              <w:rPr>
                <w:sz w:val="20"/>
                <w:szCs w:val="20"/>
              </w:rPr>
              <w:t xml:space="preserve">If </w:t>
            </w:r>
            <w:r w:rsidRPr="00F93179">
              <w:rPr>
                <w:b/>
                <w:bCs/>
                <w:sz w:val="20"/>
                <w:szCs w:val="20"/>
              </w:rPr>
              <w:t>Sampler</w:t>
            </w:r>
            <w:r w:rsidRPr="00203E67">
              <w:rPr>
                <w:sz w:val="20"/>
                <w:szCs w:val="20"/>
              </w:rPr>
              <w:t xml:space="preserve"> classification schemes are used in the implementing application schemas, a concrete realization SHALL be created for the application.</w:t>
            </w:r>
          </w:p>
        </w:tc>
      </w:tr>
    </w:tbl>
    <w:p w14:paraId="7D6EA41F" w14:textId="77777777" w:rsidR="006F36F6" w:rsidRPr="00262594" w:rsidRDefault="006F36F6" w:rsidP="006F36F6">
      <w:pPr>
        <w:rPr>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Titre1"/>
      </w:pPr>
      <w:bookmarkStart w:id="3227" w:name="_Toc86239491"/>
      <w:r w:rsidRPr="00920189">
        <w:t>Basic Samples</w:t>
      </w:r>
      <w:bookmarkEnd w:id="3227"/>
    </w:p>
    <w:p w14:paraId="45FDC231" w14:textId="7D4AD515" w:rsidR="00CA3726" w:rsidRDefault="00CA3726" w:rsidP="00CA3726">
      <w:pPr>
        <w:pStyle w:val="Titre2"/>
      </w:pPr>
      <w:bookmarkStart w:id="3228" w:name="_Toc86239492"/>
      <w:r w:rsidRPr="00CA3726">
        <w:t>General</w:t>
      </w:r>
      <w:bookmarkEnd w:id="3228"/>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C479B0">
        <w:trPr>
          <w:ins w:id="3229"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3230" w:author="Katharina Schleidt" w:date="2021-10-17T22:50:00Z"/>
                <w:sz w:val="20"/>
                <w:szCs w:val="20"/>
              </w:rPr>
            </w:pPr>
            <w:ins w:id="3231"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3232" w:author="Katharina Schleidt" w:date="2021-10-17T22:50:00Z"/>
                <w:sz w:val="20"/>
                <w:szCs w:val="20"/>
              </w:rPr>
            </w:pPr>
            <w:ins w:id="3233" w:author="Katharina Schleidt" w:date="2021-10-17T22:51:00Z">
              <w:r w:rsidRPr="000A196B">
                <w:rPr>
                  <w:sz w:val="20"/>
                  <w:szCs w:val="20"/>
                  <w:rPrChange w:id="3234" w:author="Katharina Schleidt" w:date="2021-10-17T22:51:00Z">
                    <w:rPr/>
                  </w:rPrChange>
                </w:rPr>
                <w:t>/req/sam-basic/SamplingProcedure</w:t>
              </w:r>
            </w:ins>
          </w:p>
        </w:tc>
      </w:tr>
      <w:tr w:rsidR="000A196B" w14:paraId="138D8365" w14:textId="77777777" w:rsidTr="00C479B0">
        <w:trPr>
          <w:ins w:id="3235"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3236" w:author="Katharina Schleidt" w:date="2021-10-17T22:50:00Z"/>
                <w:sz w:val="20"/>
                <w:szCs w:val="20"/>
              </w:rPr>
            </w:pPr>
            <w:ins w:id="323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3238" w:author="Katharina Schleidt" w:date="2021-10-17T22:50:00Z"/>
                <w:sz w:val="20"/>
                <w:szCs w:val="20"/>
              </w:rPr>
            </w:pPr>
            <w:ins w:id="3239" w:author="Katharina Schleidt" w:date="2021-10-17T22:51:00Z">
              <w:r w:rsidRPr="000A196B">
                <w:rPr>
                  <w:sz w:val="20"/>
                  <w:szCs w:val="20"/>
                  <w:rPrChange w:id="3240" w:author="Katharina Schleidt" w:date="2021-10-17T22:51:00Z">
                    <w:rPr/>
                  </w:rPrChange>
                </w:rPr>
                <w:t>/req/sam-basic/PreparationProcedure</w:t>
              </w:r>
            </w:ins>
          </w:p>
        </w:tc>
      </w:tr>
      <w:tr w:rsidR="000A196B" w14:paraId="4A516570" w14:textId="77777777" w:rsidTr="00C479B0">
        <w:trPr>
          <w:ins w:id="3241"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3242" w:author="Katharina Schleidt" w:date="2021-10-17T22:50:00Z"/>
                <w:sz w:val="20"/>
                <w:szCs w:val="20"/>
              </w:rPr>
            </w:pPr>
            <w:ins w:id="324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3244" w:author="Katharina Schleidt" w:date="2021-10-17T22:50:00Z"/>
                <w:sz w:val="20"/>
                <w:szCs w:val="20"/>
              </w:rPr>
            </w:pPr>
            <w:ins w:id="3245" w:author="Katharina Schleidt" w:date="2021-10-17T22:51:00Z">
              <w:r w:rsidRPr="000A196B">
                <w:rPr>
                  <w:sz w:val="20"/>
                  <w:szCs w:val="20"/>
                  <w:rPrChange w:id="3246" w:author="Katharina Schleidt" w:date="2021-10-17T22:51:00Z">
                    <w:rPr/>
                  </w:rPrChange>
                </w:rPr>
                <w:t>/req/sam-basic/PreparationStep</w:t>
              </w:r>
            </w:ins>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r w:rsidR="00C479B0" w14:paraId="78C86A35" w14:textId="77777777" w:rsidTr="00C479B0">
        <w:trPr>
          <w:ins w:id="3247"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3248" w:author="Katharina Schleidt" w:date="2021-10-22T00:19:00Z"/>
                <w:sz w:val="20"/>
                <w:szCs w:val="20"/>
              </w:rPr>
            </w:pPr>
            <w:ins w:id="3249"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3250" w:author="Katharina Schleidt" w:date="2021-10-22T00:19:00Z"/>
                <w:sz w:val="20"/>
                <w:szCs w:val="20"/>
              </w:rPr>
            </w:pPr>
            <w:ins w:id="3251" w:author="Katharina Schleidt" w:date="2021-10-22T00:19:00Z">
              <w:r w:rsidRPr="003E1E46">
                <w:rPr>
                  <w:sz w:val="20"/>
                  <w:szCs w:val="20"/>
                </w:rPr>
                <w:t>/req/sam-basic/SampleTypeByGeometryType/SampleTypeByGeometryType-sem</w:t>
              </w:r>
            </w:ins>
          </w:p>
        </w:tc>
      </w:tr>
      <w:tr w:rsidR="00C479B0" w14:paraId="281E4864" w14:textId="77777777" w:rsidTr="00C479B0">
        <w:trPr>
          <w:ins w:id="3252"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3253" w:author="Katharina Schleidt" w:date="2021-10-22T00:19:00Z"/>
                <w:sz w:val="20"/>
                <w:szCs w:val="20"/>
              </w:rPr>
            </w:pPr>
            <w:ins w:id="3254"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3255" w:author="Katharina Schleidt" w:date="2021-10-22T00:19:00Z"/>
                <w:sz w:val="20"/>
                <w:szCs w:val="20"/>
              </w:rPr>
            </w:pPr>
            <w:ins w:id="3256"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3257" w:author="Katharina Schleidt" w:date="2021-10-27T12:10:00Z"/>
        </w:rPr>
      </w:pPr>
      <w:del w:id="3258"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8"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49"/>
                          </a:ext>
                        </a:extLst>
                      </a:blip>
                      <a:stretch>
                        <a:fillRect/>
                      </a:stretch>
                    </pic:blipFill>
                    <pic:spPr>
                      <a:xfrm>
                        <a:off x="0" y="0"/>
                        <a:ext cx="5675344" cy="3115310"/>
                      </a:xfrm>
                      <a:prstGeom prst="rect">
                        <a:avLst/>
                      </a:prstGeom>
                    </pic:spPr>
                  </pic:pic>
                </a:graphicData>
              </a:graphic>
            </wp:inline>
          </w:drawing>
        </w:r>
        <w:bookmarkStart w:id="3259" w:name="_Toc86239493"/>
        <w:bookmarkEnd w:id="3259"/>
      </w:del>
    </w:p>
    <w:p w14:paraId="65B85BC2" w14:textId="74CEBF2A" w:rsidR="00CA3726" w:rsidDel="00AC6ECA" w:rsidRDefault="00F34853" w:rsidP="00F34853">
      <w:pPr>
        <w:jc w:val="center"/>
        <w:rPr>
          <w:del w:id="3260" w:author="Katharina Schleidt" w:date="2021-10-27T12:10:00Z"/>
          <w:b/>
          <w:bCs/>
          <w:sz w:val="20"/>
          <w:szCs w:val="20"/>
        </w:rPr>
      </w:pPr>
      <w:del w:id="3261"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bookmarkStart w:id="3262" w:name="_Toc86239494"/>
        <w:bookmarkEnd w:id="3262"/>
      </w:del>
    </w:p>
    <w:p w14:paraId="70EDDF94" w14:textId="69BDD163" w:rsidR="00F34853" w:rsidRDefault="00EE582C" w:rsidP="00EE582C">
      <w:pPr>
        <w:pStyle w:val="Titre2"/>
      </w:pPr>
      <w:bookmarkStart w:id="3263" w:name="_Toc86239495"/>
      <w:r w:rsidRPr="00EE582C">
        <w:t>Sample</w:t>
      </w:r>
      <w:bookmarkEnd w:id="3263"/>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3264" w:author="Katharina Schleidt" w:date="2021-10-27T12:10:00Z"/>
        </w:rPr>
      </w:pPr>
      <w:del w:id="3265" w:author="Katharina Schleidt" w:date="2021-10-27T12:10:00Z">
        <w:r w:rsidDel="00AC6ECA">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0"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1"/>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3266" w:author="Katharina Schleidt" w:date="2021-10-27T12:10:00Z"/>
          <w:b/>
          <w:bCs/>
          <w:sz w:val="20"/>
          <w:szCs w:val="20"/>
        </w:rPr>
      </w:pPr>
      <w:del w:id="3267"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2">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A4DF281"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268" w:author="Ilkka Rinne" w:date="2021-10-27T15:26:00Z">
        <w:r w:rsidR="00814BB2">
          <w:rPr>
            <w:b/>
            <w:bCs/>
            <w:noProof/>
            <w:sz w:val="20"/>
            <w:szCs w:val="20"/>
          </w:rPr>
          <w:t>26</w:t>
        </w:r>
      </w:ins>
      <w:del w:id="3269" w:author="Ilkka Rinne" w:date="2021-10-27T14:58:00Z">
        <w:r w:rsidR="0018089C" w:rsidDel="008F1D12">
          <w:rPr>
            <w:b/>
            <w:bCs/>
            <w:noProof/>
            <w:sz w:val="20"/>
            <w:szCs w:val="20"/>
          </w:rPr>
          <w:delText>72</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3270" w:name="_Toc86239496"/>
      <w:r w:rsidRPr="004B13B4">
        <w:t>SpatialSample</w:t>
      </w:r>
      <w:bookmarkEnd w:id="3270"/>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3271" w:author="Katharina Schleidt" w:date="2021-10-27T12:10:00Z"/>
        </w:rPr>
      </w:pPr>
      <w:del w:id="3272"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3"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4"/>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3273" w:author="Katharina Schleidt" w:date="2021-10-27T12:10:00Z"/>
          <w:b/>
          <w:bCs/>
          <w:sz w:val="20"/>
          <w:szCs w:val="20"/>
        </w:rPr>
      </w:pPr>
      <w:del w:id="3274"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3275" w:author="Ilkka Rinne" w:date="2021-08-09T15:25:00Z">
              <w:r w:rsidR="00736C6A">
                <w:rPr>
                  <w:bCs/>
                  <w:sz w:val="20"/>
                  <w:szCs w:val="20"/>
                </w:rPr>
                <w:t>p</w:t>
              </w:r>
            </w:ins>
            <w:del w:id="3276" w:author="Ilkka Rinne" w:date="2021-08-09T15:25:00Z">
              <w:r w:rsidRPr="00736C6A" w:rsidDel="00736C6A">
                <w:rPr>
                  <w:bCs/>
                  <w:sz w:val="20"/>
                  <w:szCs w:val="20"/>
                  <w:rPrChange w:id="3277" w:author="Ilkka Rinne" w:date="2021-08-09T15:25:00Z">
                    <w:rPr>
                      <w:b/>
                      <w:sz w:val="20"/>
                      <w:szCs w:val="20"/>
                    </w:rPr>
                  </w:rPrChange>
                </w:rPr>
                <w:delText>P</w:delText>
              </w:r>
            </w:del>
            <w:r w:rsidRPr="00736C6A">
              <w:rPr>
                <w:bCs/>
                <w:sz w:val="20"/>
                <w:szCs w:val="20"/>
                <w:rPrChange w:id="3278" w:author="Ilkka Rinne" w:date="2021-08-09T15:25:00Z">
                  <w:rPr>
                    <w:b/>
                    <w:sz w:val="20"/>
                    <w:szCs w:val="20"/>
                  </w:rPr>
                </w:rPrChange>
              </w:rPr>
              <w:t>ositional</w:t>
            </w:r>
            <w:ins w:id="3279" w:author="Ilkka Rinne" w:date="2021-08-09T15:25:00Z">
              <w:r w:rsidR="00736C6A">
                <w:rPr>
                  <w:bCs/>
                  <w:sz w:val="20"/>
                  <w:szCs w:val="20"/>
                </w:rPr>
                <w:t xml:space="preserve"> a</w:t>
              </w:r>
            </w:ins>
            <w:del w:id="3280" w:author="Ilkka Rinne" w:date="2021-08-09T15:25:00Z">
              <w:r w:rsidRPr="00736C6A" w:rsidDel="00736C6A">
                <w:rPr>
                  <w:bCs/>
                  <w:sz w:val="20"/>
                  <w:szCs w:val="20"/>
                  <w:rPrChange w:id="3281" w:author="Ilkka Rinne" w:date="2021-08-09T15:25:00Z">
                    <w:rPr>
                      <w:b/>
                      <w:sz w:val="20"/>
                      <w:szCs w:val="20"/>
                    </w:rPr>
                  </w:rPrChange>
                </w:rPr>
                <w:delText>A</w:delText>
              </w:r>
            </w:del>
            <w:r w:rsidRPr="00736C6A">
              <w:rPr>
                <w:bCs/>
                <w:sz w:val="20"/>
                <w:szCs w:val="20"/>
                <w:rPrChange w:id="3282"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3283" w:author="Ilkka Rinne" w:date="2021-08-09T15:26:00Z">
              <w:r w:rsidR="00736C6A" w:rsidRPr="00736C6A">
                <w:rPr>
                  <w:bCs/>
                  <w:sz w:val="20"/>
                  <w:szCs w:val="20"/>
                  <w:rPrChange w:id="3284" w:author="Ilkka Rinne" w:date="2021-08-09T15:26:00Z">
                    <w:rPr>
                      <w:b/>
                      <w:sz w:val="20"/>
                      <w:szCs w:val="20"/>
                    </w:rPr>
                  </w:rPrChange>
                </w:rPr>
                <w:t>p</w:t>
              </w:r>
            </w:ins>
            <w:del w:id="3285" w:author="Ilkka Rinne" w:date="2021-08-09T15:26:00Z">
              <w:r w:rsidRPr="00736C6A" w:rsidDel="00736C6A">
                <w:rPr>
                  <w:bCs/>
                  <w:sz w:val="20"/>
                  <w:szCs w:val="20"/>
                  <w:rPrChange w:id="3286" w:author="Ilkka Rinne" w:date="2021-08-09T15:26:00Z">
                    <w:rPr>
                      <w:b/>
                      <w:sz w:val="20"/>
                      <w:szCs w:val="20"/>
                    </w:rPr>
                  </w:rPrChange>
                </w:rPr>
                <w:delText>P</w:delText>
              </w:r>
            </w:del>
            <w:r w:rsidRPr="00736C6A">
              <w:rPr>
                <w:bCs/>
                <w:sz w:val="20"/>
                <w:szCs w:val="20"/>
                <w:rPrChange w:id="3287" w:author="Ilkka Rinne" w:date="2021-08-09T15:26:00Z">
                  <w:rPr>
                    <w:b/>
                    <w:sz w:val="20"/>
                    <w:szCs w:val="20"/>
                  </w:rPr>
                </w:rPrChange>
              </w:rPr>
              <w:t>ositional</w:t>
            </w:r>
            <w:ins w:id="3288" w:author="Ilkka Rinne" w:date="2021-08-09T15:26:00Z">
              <w:r w:rsidR="00736C6A" w:rsidRPr="00736C6A">
                <w:rPr>
                  <w:bCs/>
                  <w:sz w:val="20"/>
                  <w:szCs w:val="20"/>
                  <w:rPrChange w:id="3289" w:author="Ilkka Rinne" w:date="2021-08-09T15:26:00Z">
                    <w:rPr>
                      <w:b/>
                      <w:sz w:val="20"/>
                      <w:szCs w:val="20"/>
                    </w:rPr>
                  </w:rPrChange>
                </w:rPr>
                <w:t xml:space="preserve"> a</w:t>
              </w:r>
            </w:ins>
            <w:del w:id="3290" w:author="Ilkka Rinne" w:date="2021-08-09T15:26:00Z">
              <w:r w:rsidRPr="00736C6A" w:rsidDel="00736C6A">
                <w:rPr>
                  <w:bCs/>
                  <w:sz w:val="20"/>
                  <w:szCs w:val="20"/>
                  <w:rPrChange w:id="3291" w:author="Ilkka Rinne" w:date="2021-08-09T15:26:00Z">
                    <w:rPr>
                      <w:b/>
                      <w:sz w:val="20"/>
                      <w:szCs w:val="20"/>
                    </w:rPr>
                  </w:rPrChange>
                </w:rPr>
                <w:delText>A</w:delText>
              </w:r>
            </w:del>
            <w:r w:rsidRPr="00736C6A">
              <w:rPr>
                <w:bCs/>
                <w:sz w:val="20"/>
                <w:szCs w:val="20"/>
                <w:rPrChange w:id="329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3293" w:author="Ilkka Rinne" w:date="2021-08-09T15:26:00Z">
              <w:r w:rsidR="00736C6A" w:rsidRPr="00736C6A">
                <w:rPr>
                  <w:bCs/>
                  <w:sz w:val="20"/>
                  <w:szCs w:val="20"/>
                  <w:rPrChange w:id="3294" w:author="Ilkka Rinne" w:date="2021-08-09T15:26:00Z">
                    <w:rPr>
                      <w:b/>
                      <w:sz w:val="20"/>
                      <w:szCs w:val="20"/>
                    </w:rPr>
                  </w:rPrChange>
                </w:rPr>
                <w:t>p</w:t>
              </w:r>
            </w:ins>
            <w:del w:id="3295" w:author="Ilkka Rinne" w:date="2021-08-09T15:26:00Z">
              <w:r w:rsidRPr="00736C6A" w:rsidDel="00736C6A">
                <w:rPr>
                  <w:bCs/>
                  <w:sz w:val="20"/>
                  <w:szCs w:val="20"/>
                  <w:rPrChange w:id="3296" w:author="Ilkka Rinne" w:date="2021-08-09T15:26:00Z">
                    <w:rPr>
                      <w:b/>
                      <w:sz w:val="20"/>
                      <w:szCs w:val="20"/>
                    </w:rPr>
                  </w:rPrChange>
                </w:rPr>
                <w:delText>P</w:delText>
              </w:r>
            </w:del>
            <w:r w:rsidRPr="00736C6A">
              <w:rPr>
                <w:bCs/>
                <w:sz w:val="20"/>
                <w:szCs w:val="20"/>
                <w:rPrChange w:id="3297" w:author="Ilkka Rinne" w:date="2021-08-09T15:26:00Z">
                  <w:rPr>
                    <w:b/>
                    <w:sz w:val="20"/>
                    <w:szCs w:val="20"/>
                  </w:rPr>
                </w:rPrChange>
              </w:rPr>
              <w:t>ositional</w:t>
            </w:r>
            <w:ins w:id="3298" w:author="Ilkka Rinne" w:date="2021-08-09T15:26:00Z">
              <w:r w:rsidR="00736C6A" w:rsidRPr="00736C6A">
                <w:rPr>
                  <w:bCs/>
                  <w:sz w:val="20"/>
                  <w:szCs w:val="20"/>
                  <w:rPrChange w:id="3299" w:author="Ilkka Rinne" w:date="2021-08-09T15:26:00Z">
                    <w:rPr>
                      <w:b/>
                      <w:sz w:val="20"/>
                      <w:szCs w:val="20"/>
                    </w:rPr>
                  </w:rPrChange>
                </w:rPr>
                <w:t xml:space="preserve"> a</w:t>
              </w:r>
            </w:ins>
            <w:del w:id="3300" w:author="Ilkka Rinne" w:date="2021-08-09T15:26:00Z">
              <w:r w:rsidRPr="00736C6A" w:rsidDel="00736C6A">
                <w:rPr>
                  <w:bCs/>
                  <w:sz w:val="20"/>
                  <w:szCs w:val="20"/>
                  <w:rPrChange w:id="3301" w:author="Ilkka Rinne" w:date="2021-08-09T15:26:00Z">
                    <w:rPr>
                      <w:b/>
                      <w:sz w:val="20"/>
                      <w:szCs w:val="20"/>
                    </w:rPr>
                  </w:rPrChange>
                </w:rPr>
                <w:delText>A</w:delText>
              </w:r>
            </w:del>
            <w:r w:rsidRPr="00736C6A">
              <w:rPr>
                <w:bCs/>
                <w:sz w:val="20"/>
                <w:szCs w:val="20"/>
                <w:rPrChange w:id="3302"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3303" w:author="Ilkka Rinne" w:date="2021-08-09T15:26:00Z">
              <w:r w:rsidR="00736C6A" w:rsidRPr="00736C6A">
                <w:rPr>
                  <w:bCs/>
                  <w:sz w:val="20"/>
                  <w:szCs w:val="20"/>
                  <w:rPrChange w:id="3304" w:author="Ilkka Rinne" w:date="2021-08-09T15:26:00Z">
                    <w:rPr>
                      <w:b/>
                      <w:sz w:val="20"/>
                      <w:szCs w:val="20"/>
                    </w:rPr>
                  </w:rPrChange>
                </w:rPr>
                <w:t>p</w:t>
              </w:r>
            </w:ins>
            <w:del w:id="3305" w:author="Ilkka Rinne" w:date="2021-08-09T15:26:00Z">
              <w:r w:rsidRPr="00736C6A" w:rsidDel="00736C6A">
                <w:rPr>
                  <w:bCs/>
                  <w:sz w:val="20"/>
                  <w:szCs w:val="20"/>
                  <w:rPrChange w:id="3306" w:author="Ilkka Rinne" w:date="2021-08-09T15:26:00Z">
                    <w:rPr>
                      <w:b/>
                      <w:sz w:val="20"/>
                      <w:szCs w:val="20"/>
                    </w:rPr>
                  </w:rPrChange>
                </w:rPr>
                <w:delText>P</w:delText>
              </w:r>
            </w:del>
            <w:r w:rsidRPr="00736C6A">
              <w:rPr>
                <w:bCs/>
                <w:sz w:val="20"/>
                <w:szCs w:val="20"/>
                <w:rPrChange w:id="3307" w:author="Ilkka Rinne" w:date="2021-08-09T15:26:00Z">
                  <w:rPr>
                    <w:b/>
                    <w:sz w:val="20"/>
                    <w:szCs w:val="20"/>
                  </w:rPr>
                </w:rPrChange>
              </w:rPr>
              <w:t>ositional</w:t>
            </w:r>
            <w:ins w:id="3308" w:author="Ilkka Rinne" w:date="2021-08-09T15:26:00Z">
              <w:r w:rsidR="00736C6A" w:rsidRPr="00736C6A">
                <w:rPr>
                  <w:bCs/>
                  <w:sz w:val="20"/>
                  <w:szCs w:val="20"/>
                  <w:rPrChange w:id="3309" w:author="Ilkka Rinne" w:date="2021-08-09T15:26:00Z">
                    <w:rPr>
                      <w:b/>
                      <w:sz w:val="20"/>
                      <w:szCs w:val="20"/>
                    </w:rPr>
                  </w:rPrChange>
                </w:rPr>
                <w:t xml:space="preserve"> a</w:t>
              </w:r>
            </w:ins>
            <w:del w:id="3310" w:author="Ilkka Rinne" w:date="2021-08-09T15:26:00Z">
              <w:r w:rsidRPr="00736C6A" w:rsidDel="00736C6A">
                <w:rPr>
                  <w:bCs/>
                  <w:sz w:val="20"/>
                  <w:szCs w:val="20"/>
                  <w:rPrChange w:id="3311" w:author="Ilkka Rinne" w:date="2021-08-09T15:26:00Z">
                    <w:rPr>
                      <w:b/>
                      <w:sz w:val="20"/>
                      <w:szCs w:val="20"/>
                    </w:rPr>
                  </w:rPrChange>
                </w:rPr>
                <w:delText>A</w:delText>
              </w:r>
            </w:del>
            <w:r w:rsidRPr="00736C6A">
              <w:rPr>
                <w:bCs/>
                <w:sz w:val="20"/>
                <w:szCs w:val="20"/>
                <w:rPrChange w:id="331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3313" w:name="_Toc86239497"/>
      <w:r w:rsidRPr="001A5B74">
        <w:t>MaterialSample</w:t>
      </w:r>
      <w:bookmarkEnd w:id="3313"/>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3314" w:author="Katharina Schleidt" w:date="2021-10-27T12:10:00Z"/>
        </w:rPr>
      </w:pPr>
      <w:del w:id="3315"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6"/>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3316" w:author="Katharina Schleidt" w:date="2021-10-27T12:10:00Z"/>
          <w:b/>
          <w:bCs/>
          <w:sz w:val="20"/>
          <w:szCs w:val="20"/>
        </w:rPr>
      </w:pPr>
      <w:del w:id="3317"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3318"/>
            <w:r>
              <w:rPr>
                <w:sz w:val="20"/>
                <w:szCs w:val="20"/>
              </w:rPr>
              <w:t>specimen</w:t>
            </w:r>
            <w:commentRangeEnd w:id="3318"/>
            <w:r w:rsidR="0085134E">
              <w:rPr>
                <w:rStyle w:val="Marquedecommentaire"/>
              </w:rPr>
              <w:commentReference w:id="3318"/>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3319"/>
      <w:r w:rsidRPr="00C47793">
        <w:rPr>
          <w:lang w:eastAsia="ja-JP"/>
        </w:rPr>
        <w:t>specimen</w:t>
      </w:r>
      <w:commentRangeEnd w:id="3319"/>
      <w:r w:rsidR="007467A4">
        <w:rPr>
          <w:rStyle w:val="Marquedecommentaire"/>
        </w:rPr>
        <w:commentReference w:id="3319"/>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3320"/>
      <w:r w:rsidRPr="007F0BF0">
        <w:rPr>
          <w:lang w:eastAsia="ja-JP"/>
        </w:rPr>
        <w:t>a relatedSample whose location provides an unambiguous location</w:t>
      </w:r>
      <w:commentRangeEnd w:id="3320"/>
      <w:r w:rsidR="00D23171">
        <w:rPr>
          <w:rStyle w:val="Marquedecommentaire"/>
        </w:rPr>
        <w:commentReference w:id="3320"/>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3321" w:author="Katharina Schleidt" w:date="2021-07-05T20:13:00Z">
        <w:r w:rsidR="000C6285" w:rsidDel="00E73CAA">
          <w:rPr>
            <w:lang w:eastAsia="ja-JP"/>
          </w:rPr>
          <w:delText>it</w:delText>
        </w:r>
      </w:del>
      <w:ins w:id="3322"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3323" w:name="_Toc86239498"/>
      <w:r w:rsidRPr="00FB34BB">
        <w:t>StatisticalSample</w:t>
      </w:r>
      <w:bookmarkEnd w:id="3323"/>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3324" w:author="Katharina Schleidt" w:date="2021-10-27T12:10:00Z"/>
        </w:rPr>
      </w:pPr>
      <w:del w:id="3325" w:author="Katharina Schleidt" w:date="2021-10-27T12:10:00Z">
        <w:r w:rsidDel="00AC6ECA">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7"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58"/>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3326" w:author="Katharina Schleidt" w:date="2021-10-27T12:10:00Z"/>
          <w:b/>
          <w:bCs/>
          <w:sz w:val="20"/>
          <w:szCs w:val="20"/>
        </w:rPr>
      </w:pPr>
      <w:del w:id="3327"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3328" w:name="_Toc86239499"/>
      <w:r w:rsidRPr="00860411">
        <w:t>Sampling</w:t>
      </w:r>
      <w:bookmarkEnd w:id="3328"/>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3329"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3330"/>
            <w:del w:id="3331" w:author="Grellet Sylvain" w:date="2021-10-22T15:47:00Z">
              <w:r w:rsidDel="003177A9">
                <w:rPr>
                  <w:sz w:val="20"/>
                  <w:szCs w:val="20"/>
                </w:rPr>
                <w:delText>Unified Modeling Language (UML). Version 2.3. May 2010</w:delText>
              </w:r>
            </w:del>
            <w:commentRangeEnd w:id="3330"/>
            <w:r w:rsidR="003177A9">
              <w:rPr>
                <w:rStyle w:val="Marquedecommentaire"/>
              </w:rPr>
              <w:commentReference w:id="3330"/>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3332" w:author="Katharina Schleidt" w:date="2021-10-27T12:10:00Z"/>
        </w:rPr>
      </w:pPr>
      <w:del w:id="3333" w:author="Katharina Schleidt" w:date="2021-10-27T12:10:00Z">
        <w:r w:rsidDel="00AC6ECA">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9"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0"/>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3334" w:author="Katharina Schleidt" w:date="2021-10-27T12:10:00Z"/>
          <w:b/>
          <w:bCs/>
          <w:sz w:val="20"/>
          <w:szCs w:val="20"/>
        </w:rPr>
      </w:pPr>
      <w:del w:id="3335"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1">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1055FF3"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36" w:author="Ilkka Rinne" w:date="2021-10-27T15:26:00Z">
        <w:r w:rsidR="00814BB2">
          <w:rPr>
            <w:b/>
            <w:bCs/>
            <w:noProof/>
            <w:sz w:val="20"/>
            <w:szCs w:val="20"/>
          </w:rPr>
          <w:t>27</w:t>
        </w:r>
      </w:ins>
      <w:del w:id="3337" w:author="Ilkka Rinne" w:date="2021-10-27T14:58:00Z">
        <w:r w:rsidR="0018089C" w:rsidDel="008F1D12">
          <w:rPr>
            <w:b/>
            <w:bCs/>
            <w:noProof/>
            <w:sz w:val="20"/>
            <w:szCs w:val="20"/>
          </w:rPr>
          <w:delText>77</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3338" w:name="_Toc86239500"/>
      <w:r w:rsidRPr="00D07D75">
        <w:t>Sampler</w:t>
      </w:r>
      <w:bookmarkEnd w:id="3338"/>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3339" w:author="Katharina Schleidt" w:date="2021-10-27T12:10:00Z"/>
        </w:rPr>
      </w:pPr>
      <w:del w:id="3340" w:author="Katharina Schleidt" w:date="2021-10-27T12:10:00Z">
        <w:r w:rsidDel="00AC6ECA">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2"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3"/>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3341" w:author="Katharina Schleidt" w:date="2021-10-27T12:10:00Z"/>
          <w:b/>
          <w:bCs/>
          <w:sz w:val="20"/>
          <w:szCs w:val="20"/>
        </w:rPr>
      </w:pPr>
      <w:del w:id="3342"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4">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6B4A850"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43" w:author="Ilkka Rinne" w:date="2021-10-27T15:26:00Z">
        <w:r w:rsidR="00814BB2">
          <w:rPr>
            <w:b/>
            <w:bCs/>
            <w:noProof/>
            <w:sz w:val="20"/>
            <w:szCs w:val="20"/>
          </w:rPr>
          <w:t>28</w:t>
        </w:r>
      </w:ins>
      <w:del w:id="3344" w:author="Ilkka Rinne" w:date="2021-10-27T14:58:00Z">
        <w:r w:rsidR="0018089C" w:rsidDel="008F1D12">
          <w:rPr>
            <w:b/>
            <w:bCs/>
            <w:noProof/>
            <w:sz w:val="20"/>
            <w:szCs w:val="20"/>
          </w:rPr>
          <w:delText>79</w:delText>
        </w:r>
      </w:del>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pPr>
      <w:bookmarkStart w:id="3345" w:name="_Toc86239501"/>
      <w:r w:rsidRPr="00A25173">
        <w:lastRenderedPageBreak/>
        <w:t>SamplingProcedure</w:t>
      </w:r>
      <w:bookmarkEnd w:id="3345"/>
    </w:p>
    <w:p w14:paraId="0B87663C" w14:textId="0CE2E584" w:rsidR="00A25173" w:rsidRDefault="00A25173" w:rsidP="00D45324">
      <w:pPr>
        <w:pStyle w:val="Titre3"/>
      </w:pPr>
      <w:r w:rsidRPr="00A25173">
        <w:t>SamplingProcedure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/req/sam-basic/</w:t>
            </w:r>
            <w:r w:rsidRPr="00A25173">
              <w:rPr>
                <w:sz w:val="20"/>
                <w:szCs w:val="20"/>
              </w:rPr>
              <w:t>SamplingProcedure</w:t>
            </w:r>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SamplingProcedure</w:t>
            </w:r>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/req/sam-core/AbstractSamplingProcedure</w:t>
            </w:r>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/req/obs-basic/gen/link-sem</w:t>
            </w:r>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3346" w:author="Katharina Schleidt" w:date="2021-10-27T12:11:00Z"/>
        </w:rPr>
      </w:pPr>
      <w:commentRangeStart w:id="3347"/>
      <w:del w:id="3348" w:author="Katharina Schleidt" w:date="2021-10-27T12:11:00Z">
        <w:r w:rsidRPr="00D45324" w:rsidDel="00AC6ECA">
          <w:rPr>
            <w:noProof/>
            <w:lang w:val="en-US" w:eastAsia="fr-FR"/>
            <w:rPrChange w:id="3349" w:author="Grellet Sylvain" w:date="2021-10-20T21:18:00Z">
              <w:rPr>
                <w:noProof/>
                <w:lang w:val="fr-FR" w:eastAsia="fr-FR"/>
              </w:rPr>
            </w:rPrChange>
          </w:rPr>
          <w:delText>Missing Pic</w:delText>
        </w:r>
        <w:bookmarkStart w:id="3350" w:name="_Toc86239502"/>
        <w:bookmarkEnd w:id="3350"/>
      </w:del>
    </w:p>
    <w:p w14:paraId="4881807F" w14:textId="1D009E4D" w:rsidR="00A25173" w:rsidDel="00AC6ECA" w:rsidRDefault="00A25173" w:rsidP="00A25173">
      <w:pPr>
        <w:jc w:val="center"/>
        <w:rPr>
          <w:del w:id="3351" w:author="Katharina Schleidt" w:date="2021-10-27T12:11:00Z"/>
          <w:b/>
          <w:bCs/>
          <w:sz w:val="20"/>
          <w:szCs w:val="20"/>
        </w:rPr>
      </w:pPr>
      <w:del w:id="3352"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3347"/>
        <w:r w:rsidR="00F92CE9" w:rsidDel="00AC6ECA">
          <w:rPr>
            <w:rStyle w:val="Marquedecommentaire"/>
          </w:rPr>
          <w:commentReference w:id="3347"/>
        </w:r>
        <w:bookmarkStart w:id="3353" w:name="_Toc86239503"/>
        <w:bookmarkEnd w:id="3353"/>
      </w:del>
    </w:p>
    <w:p w14:paraId="1F9733BB" w14:textId="3BC5BD73" w:rsidR="00A25173" w:rsidRPr="007D5E5A" w:rsidDel="00AC6ECA" w:rsidRDefault="00A25173" w:rsidP="00F92CE9">
      <w:pPr>
        <w:rPr>
          <w:del w:id="3354" w:author="Katharina Schleidt" w:date="2021-10-27T12:11:00Z"/>
        </w:rPr>
      </w:pPr>
      <w:bookmarkStart w:id="3355" w:name="_Toc86239504"/>
      <w:bookmarkEnd w:id="3355"/>
    </w:p>
    <w:p w14:paraId="04A27F91" w14:textId="06A85A43" w:rsidR="00A25173" w:rsidRDefault="00A25173" w:rsidP="00A25173">
      <w:pPr>
        <w:pStyle w:val="Titre2"/>
      </w:pPr>
      <w:bookmarkStart w:id="3356" w:name="_Toc86239505"/>
      <w:r>
        <w:t>PreparationProcedure</w:t>
      </w:r>
      <w:bookmarkEnd w:id="3356"/>
    </w:p>
    <w:p w14:paraId="745AC33D" w14:textId="10B27A28" w:rsidR="00A25173" w:rsidRDefault="00A25173">
      <w:pPr>
        <w:pStyle w:val="Titre3"/>
      </w:pPr>
      <w:r w:rsidRPr="00A25173">
        <w:t>PreparationProcedure</w:t>
      </w:r>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/req/sam-basic/</w:t>
            </w:r>
            <w:r w:rsidRPr="00A25173">
              <w:rPr>
                <w:sz w:val="20"/>
                <w:szCs w:val="20"/>
              </w:rPr>
              <w:t>PreparationProcedure</w:t>
            </w:r>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PreparationProcedure</w:t>
            </w:r>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/req/sam-core/Abstract</w:t>
            </w:r>
            <w:r w:rsidRPr="00A25173">
              <w:rPr>
                <w:sz w:val="20"/>
                <w:szCs w:val="20"/>
              </w:rPr>
              <w:t>PreparationProcedure</w:t>
            </w:r>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/req/obs-basic/gen/link-sem</w:t>
            </w:r>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3357" w:author="Katharina Schleidt" w:date="2021-10-27T12:11:00Z"/>
        </w:rPr>
      </w:pPr>
      <w:commentRangeStart w:id="3358"/>
      <w:del w:id="3359" w:author="Katharina Schleidt" w:date="2021-10-27T12:11:00Z">
        <w:r w:rsidRPr="00D45324" w:rsidDel="00AC6ECA">
          <w:rPr>
            <w:noProof/>
            <w:lang w:val="en-US" w:eastAsia="fr-FR"/>
            <w:rPrChange w:id="3360" w:author="Grellet Sylvain" w:date="2021-10-20T21:18:00Z">
              <w:rPr>
                <w:noProof/>
                <w:lang w:val="fr-FR" w:eastAsia="fr-FR"/>
              </w:rPr>
            </w:rPrChange>
          </w:rPr>
          <w:delText>Missing Pic</w:delText>
        </w:r>
        <w:bookmarkStart w:id="3361" w:name="_Toc86239506"/>
        <w:bookmarkEnd w:id="3361"/>
      </w:del>
    </w:p>
    <w:p w14:paraId="391ACF67" w14:textId="5DD0F2B5" w:rsidR="00A25173" w:rsidDel="00AC6ECA" w:rsidRDefault="00A25173" w:rsidP="00A25173">
      <w:pPr>
        <w:jc w:val="center"/>
        <w:rPr>
          <w:del w:id="3362" w:author="Katharina Schleidt" w:date="2021-10-27T12:11:00Z"/>
          <w:b/>
          <w:bCs/>
          <w:sz w:val="20"/>
          <w:szCs w:val="20"/>
        </w:rPr>
      </w:pPr>
      <w:del w:id="3363"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3358"/>
        <w:r w:rsidR="00F92CE9" w:rsidDel="00AC6ECA">
          <w:rPr>
            <w:rStyle w:val="Marquedecommentaire"/>
          </w:rPr>
          <w:commentReference w:id="3358"/>
        </w:r>
        <w:bookmarkStart w:id="3364" w:name="_Toc86239507"/>
        <w:bookmarkEnd w:id="3364"/>
      </w:del>
    </w:p>
    <w:p w14:paraId="5E2B9B9B" w14:textId="33FBFF78" w:rsidR="00A25173" w:rsidRPr="007D5E5A" w:rsidDel="00AC6ECA" w:rsidRDefault="00A25173">
      <w:pPr>
        <w:rPr>
          <w:del w:id="3365" w:author="Katharina Schleidt" w:date="2021-10-27T12:11:00Z"/>
        </w:rPr>
        <w:pPrChange w:id="3366" w:author="Katharina Schleidt" w:date="2021-10-11T15:43:00Z">
          <w:pPr>
            <w:pStyle w:val="Titre2"/>
          </w:pPr>
        </w:pPrChange>
      </w:pPr>
      <w:bookmarkStart w:id="3367" w:name="_Toc86239508"/>
      <w:bookmarkEnd w:id="3367"/>
    </w:p>
    <w:p w14:paraId="6DC28741" w14:textId="49FD61CC" w:rsidR="00A25173" w:rsidRDefault="00A25173" w:rsidP="00A25173">
      <w:pPr>
        <w:pStyle w:val="Titre2"/>
      </w:pPr>
      <w:bookmarkStart w:id="3368" w:name="_Toc86239509"/>
      <w:r>
        <w:t>PreparationStep</w:t>
      </w:r>
      <w:bookmarkEnd w:id="3368"/>
    </w:p>
    <w:p w14:paraId="01E4FC92" w14:textId="5DE66067" w:rsidR="00A25173" w:rsidRDefault="00A25173" w:rsidP="00A25173">
      <w:pPr>
        <w:pStyle w:val="Titre3"/>
      </w:pPr>
      <w:r w:rsidRPr="00A25173">
        <w:t xml:space="preserve">PreparationStep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/req/sam-basic/</w:t>
            </w:r>
            <w:bookmarkStart w:id="3369" w:name="_Hlk84859818"/>
            <w:r w:rsidRPr="00A25173">
              <w:rPr>
                <w:sz w:val="20"/>
                <w:szCs w:val="20"/>
              </w:rPr>
              <w:t>PreparationStep</w:t>
            </w:r>
            <w:bookmarkEnd w:id="3369"/>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r w:rsidRPr="00A25173">
              <w:rPr>
                <w:sz w:val="20"/>
                <w:szCs w:val="20"/>
              </w:rPr>
              <w:t>PreparationStep</w:t>
            </w:r>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ISO 19103:2015 Geographic information – Conceptual schema language, CoreTypes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/req/sam-core/Abstract</w:t>
            </w:r>
            <w:r w:rsidRPr="00A25173">
              <w:rPr>
                <w:sz w:val="20"/>
                <w:szCs w:val="20"/>
              </w:rPr>
              <w:t>PreparationStep</w:t>
            </w:r>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/req/obs-basic/gen/link-sem</w:t>
            </w:r>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3370" w:author="Katharina Schleidt" w:date="2021-10-27T12:11:00Z"/>
        </w:rPr>
      </w:pPr>
      <w:commentRangeStart w:id="3371"/>
      <w:del w:id="3372" w:author="Katharina Schleidt" w:date="2021-10-27T12:11:00Z">
        <w:r w:rsidRPr="00D45324" w:rsidDel="00AC6ECA">
          <w:rPr>
            <w:noProof/>
            <w:lang w:val="en-US" w:eastAsia="fr-FR"/>
            <w:rPrChange w:id="3373" w:author="Grellet Sylvain" w:date="2021-10-20T21:18:00Z">
              <w:rPr>
                <w:noProof/>
                <w:lang w:val="fr-FR" w:eastAsia="fr-FR"/>
              </w:rPr>
            </w:rPrChange>
          </w:rPr>
          <w:delText>Missing Pic</w:delText>
        </w:r>
        <w:bookmarkStart w:id="3374" w:name="_Toc86239510"/>
        <w:bookmarkEnd w:id="3374"/>
      </w:del>
    </w:p>
    <w:p w14:paraId="775279B0" w14:textId="0C2692AC" w:rsidR="00A25173" w:rsidDel="00AC6ECA" w:rsidRDefault="00A25173" w:rsidP="00A25173">
      <w:pPr>
        <w:jc w:val="center"/>
        <w:rPr>
          <w:del w:id="3375" w:author="Katharina Schleidt" w:date="2021-10-27T12:11:00Z"/>
          <w:b/>
          <w:bCs/>
          <w:sz w:val="20"/>
          <w:szCs w:val="20"/>
        </w:rPr>
      </w:pPr>
      <w:del w:id="3376"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3371"/>
        <w:r w:rsidR="00F92CE9" w:rsidDel="00AC6ECA">
          <w:rPr>
            <w:rStyle w:val="Marquedecommentaire"/>
          </w:rPr>
          <w:commentReference w:id="3371"/>
        </w:r>
        <w:bookmarkStart w:id="3377" w:name="_Toc86239511"/>
        <w:bookmarkEnd w:id="3377"/>
      </w:del>
    </w:p>
    <w:p w14:paraId="189DBCCF" w14:textId="3ED581DD" w:rsidR="00A25173" w:rsidDel="00AC6ECA" w:rsidRDefault="00A25173" w:rsidP="00A25173">
      <w:pPr>
        <w:rPr>
          <w:del w:id="3378" w:author="Katharina Schleidt" w:date="2021-10-27T12:11:00Z"/>
          <w:lang w:eastAsia="ja-JP"/>
        </w:rPr>
      </w:pPr>
      <w:bookmarkStart w:id="3379" w:name="_Toc86239512"/>
      <w:bookmarkEnd w:id="3379"/>
    </w:p>
    <w:p w14:paraId="028A37B2" w14:textId="1FE3C9AA" w:rsidR="00A25173" w:rsidRPr="007D5E5A" w:rsidDel="00AC6ECA" w:rsidRDefault="00A25173">
      <w:pPr>
        <w:rPr>
          <w:del w:id="3380" w:author="Katharina Schleidt" w:date="2021-10-27T12:11:00Z"/>
        </w:rPr>
        <w:pPrChange w:id="3381" w:author="Katharina Schleidt" w:date="2021-10-11T15:43:00Z">
          <w:pPr>
            <w:pStyle w:val="Titre2"/>
          </w:pPr>
        </w:pPrChange>
      </w:pPr>
      <w:bookmarkStart w:id="3382" w:name="_Toc86239513"/>
      <w:bookmarkEnd w:id="3382"/>
    </w:p>
    <w:p w14:paraId="2ABBE490" w14:textId="57AD99B0" w:rsidR="00CC5129" w:rsidRDefault="00711727" w:rsidP="00711727">
      <w:pPr>
        <w:pStyle w:val="Titre2"/>
      </w:pPr>
      <w:bookmarkStart w:id="3383" w:name="_Toc86239514"/>
      <w:r w:rsidRPr="00711727">
        <w:lastRenderedPageBreak/>
        <w:t>SampleCollection</w:t>
      </w:r>
      <w:bookmarkEnd w:id="3383"/>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3384" w:author="Katharina Schleidt" w:date="2021-10-27T12:11:00Z"/>
        </w:rPr>
      </w:pPr>
      <w:del w:id="3385"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5" cstate="print">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6"/>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3386" w:author="Katharina Schleidt" w:date="2021-10-27T12:11:00Z"/>
          <w:b/>
          <w:bCs/>
          <w:sz w:val="20"/>
          <w:szCs w:val="20"/>
        </w:rPr>
      </w:pPr>
      <w:del w:id="3387"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7">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5D2541F2"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3388" w:author="Ilkka Rinne" w:date="2021-10-27T15:26:00Z">
        <w:r w:rsidR="00814BB2">
          <w:rPr>
            <w:b/>
            <w:bCs/>
            <w:noProof/>
            <w:sz w:val="20"/>
            <w:szCs w:val="20"/>
          </w:rPr>
          <w:t>29</w:t>
        </w:r>
      </w:ins>
      <w:del w:id="3389" w:author="Ilkka Rinne" w:date="2021-10-27T14:58:00Z">
        <w:r w:rsidR="0018089C" w:rsidDel="008F1D12">
          <w:rPr>
            <w:b/>
            <w:bCs/>
            <w:noProof/>
            <w:sz w:val="20"/>
            <w:szCs w:val="20"/>
          </w:rPr>
          <w:delText>81</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3390"/>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3390"/>
            <w:r w:rsidR="00F972D4">
              <w:rPr>
                <w:rStyle w:val="Marquedecommentaire"/>
              </w:rPr>
              <w:commentReference w:id="3390"/>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3391" w:name="_Toc86239515"/>
      <w:r w:rsidRPr="001D410B">
        <w:lastRenderedPageBreak/>
        <w:t>PhysicalDimension</w:t>
      </w:r>
      <w:bookmarkEnd w:id="3391"/>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3392" w:author="Katharina Schleidt" w:date="2021-10-27T12:11:00Z"/>
        </w:rPr>
      </w:pPr>
      <w:del w:id="3393"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8">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69"/>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3394" w:author="Katharina Schleidt" w:date="2021-10-27T12:11:00Z"/>
          <w:b/>
          <w:bCs/>
          <w:sz w:val="20"/>
          <w:szCs w:val="20"/>
        </w:rPr>
      </w:pPr>
      <w:del w:id="3395"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3396"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3397" w:author="Ilkka Rinne" w:date="2021-08-09T16:12:00Z">
              <w:r w:rsidR="00854564">
                <w:rPr>
                  <w:sz w:val="20"/>
                  <w:szCs w:val="20"/>
                </w:rPr>
                <w:t>identifier</w:t>
              </w:r>
            </w:ins>
            <w:del w:id="3398" w:author="Ilkka Rinne" w:date="2021-08-09T16:12:00Z">
              <w:r w:rsidDel="00854564">
                <w:rPr>
                  <w:sz w:val="20"/>
                  <w:szCs w:val="20"/>
                </w:rPr>
                <w:delText>name</w:delText>
              </w:r>
            </w:del>
            <w:r>
              <w:rPr>
                <w:sz w:val="20"/>
                <w:szCs w:val="20"/>
              </w:rPr>
              <w:t xml:space="preserve"> of the physical dimension</w:t>
            </w:r>
            <w:del w:id="3399"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3400" w:name="_Toc86239516"/>
      <w:r w:rsidRPr="00F53892">
        <w:t>NamedLocation</w:t>
      </w:r>
      <w:bookmarkEnd w:id="3400"/>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3401" w:author="Katharina Schleidt" w:date="2021-10-27T12:11:00Z"/>
        </w:rPr>
      </w:pPr>
      <w:del w:id="3402" w:author="Katharina Schleidt" w:date="2021-10-27T12:11:00Z">
        <w:r w:rsidDel="00AC6ECA">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0">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71"/>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3403" w:author="Katharina Schleidt" w:date="2021-10-27T12:11:00Z"/>
          <w:b/>
          <w:bCs/>
          <w:sz w:val="20"/>
          <w:szCs w:val="20"/>
        </w:rPr>
      </w:pPr>
      <w:del w:id="3404"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3405" w:name="_Toc86239517"/>
      <w:r w:rsidRPr="004611AB">
        <w:lastRenderedPageBreak/>
        <w:t>StatisticalClassification</w:t>
      </w:r>
      <w:bookmarkEnd w:id="3405"/>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3406" w:author="Katharina Schleidt" w:date="2021-10-27T12:11:00Z"/>
        </w:rPr>
      </w:pPr>
      <w:del w:id="3407"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2">
                        <a:extLst>
                          <a:ext uri="{28A0092B-C50C-407E-A947-70E740481C1C}">
                            <a14:useLocalDpi xmlns:a14="http://schemas.microsoft.com/office/drawing/2010/main"/>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vg="http://schemas.microsoft.com/office/drawing/2016/SVG/main" r:embed="rId173"/>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3408" w:author="Katharina Schleidt" w:date="2021-10-27T12:11:00Z"/>
          <w:b/>
          <w:bCs/>
          <w:sz w:val="20"/>
          <w:szCs w:val="20"/>
        </w:rPr>
      </w:pPr>
      <w:del w:id="3409"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3410"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bookmarkStart w:id="3411" w:name="_Toc450303222"/>
      <w:bookmarkStart w:id="3412" w:name="_Toc9996972"/>
      <w:bookmarkStart w:id="3413" w:name="_Toc438968655"/>
      <w:bookmarkStart w:id="3414" w:name="_Toc443461103"/>
      <w:bookmarkStart w:id="3415" w:name="_Toc353342675"/>
    </w:p>
    <w:p w14:paraId="3C0C05A2" w14:textId="1F1CDCC0" w:rsidR="003E1E46" w:rsidRDefault="003E1E46" w:rsidP="00C40423">
      <w:pPr>
        <w:pStyle w:val="Titre2"/>
      </w:pPr>
      <w:bookmarkStart w:id="3416" w:name="_Toc86239518"/>
      <w:r>
        <w:t>Codelists</w:t>
      </w:r>
      <w:bookmarkEnd w:id="3416"/>
    </w:p>
    <w:p w14:paraId="0036F5A9" w14:textId="1DEAAED0" w:rsidR="003E1E46" w:rsidRDefault="003E1E46" w:rsidP="003E1E46">
      <w:pPr>
        <w:pStyle w:val="Titre3"/>
      </w:pPr>
      <w:r w:rsidRPr="003E1E46">
        <w:t>SampleTypeByGeometryType</w:t>
      </w:r>
    </w:p>
    <w:p w14:paraId="577B0732" w14:textId="5FB3A268" w:rsidR="003E1E46" w:rsidRDefault="003E1E46" w:rsidP="003E1E46">
      <w:r w:rsidRPr="00F41D3D">
        <w:rPr>
          <w:lang w:eastAsia="ja-JP"/>
        </w:rPr>
        <w:t xml:space="preserve">The code list </w:t>
      </w:r>
      <w:r w:rsidRPr="003E1E46">
        <w:t>SampleTypeByGeometryType</w:t>
      </w:r>
      <w:r>
        <w:t xml:space="preserve"> is a specialization of </w:t>
      </w:r>
      <w:r w:rsidRPr="00785E1D">
        <w:t>Abstract</w:t>
      </w:r>
      <w:r>
        <w:t>Sample</w:t>
      </w:r>
      <w:r w:rsidRPr="00785E1D">
        <w:t>Type</w:t>
      </w:r>
      <w:r>
        <w:t xml:space="preserve"> created to support the legacy sample types from the previous version of this standard.</w:t>
      </w:r>
    </w:p>
    <w:p w14:paraId="25CFE8DA" w14:textId="1C65059F" w:rsidR="003E1E46" w:rsidRDefault="003E1E46" w:rsidP="003E1E46">
      <w:pPr>
        <w:rPr>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Paragraphedeliste"/>
              <w:numPr>
                <w:ilvl w:val="0"/>
                <w:numId w:val="33"/>
              </w:numPr>
              <w:rPr>
                <w:lang w:eastAsia="ja-JP"/>
              </w:rPr>
            </w:pPr>
            <w:r>
              <w:rPr>
                <w:lang w:eastAsia="ja-JP"/>
              </w:rPr>
              <w:t>point: the provided geometry is of type Point.</w:t>
            </w:r>
          </w:p>
          <w:p w14:paraId="11DEF8B0" w14:textId="13EECE60" w:rsidR="00AB00C7" w:rsidRDefault="00AB00C7" w:rsidP="00C40423">
            <w:pPr>
              <w:pStyle w:val="Paragraphedeliste"/>
              <w:numPr>
                <w:ilvl w:val="0"/>
                <w:numId w:val="33"/>
              </w:numPr>
              <w:rPr>
                <w:lang w:eastAsia="ja-JP"/>
              </w:rPr>
            </w:pPr>
            <w:r>
              <w:rPr>
                <w:lang w:eastAsia="ja-JP"/>
              </w:rPr>
              <w:t>curve: the provided geometry is of type Curve.</w:t>
            </w:r>
          </w:p>
          <w:p w14:paraId="31F73D79" w14:textId="1F9FEC4F" w:rsidR="00AB00C7" w:rsidRDefault="00AB00C7" w:rsidP="00C40423">
            <w:pPr>
              <w:pStyle w:val="Paragraphedeliste"/>
              <w:numPr>
                <w:ilvl w:val="0"/>
                <w:numId w:val="33"/>
              </w:numPr>
              <w:rPr>
                <w:lang w:eastAsia="ja-JP"/>
              </w:rPr>
            </w:pPr>
            <w:r>
              <w:rPr>
                <w:lang w:eastAsia="ja-JP"/>
              </w:rPr>
              <w:t>surface: the provided geometry is of type Surface.</w:t>
            </w:r>
          </w:p>
          <w:p w14:paraId="4D0D1757" w14:textId="14B87652" w:rsidR="00AB00C7" w:rsidRDefault="00AB00C7" w:rsidP="00C40423">
            <w:pPr>
              <w:pStyle w:val="Paragraphedeliste"/>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Grilledutableau"/>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codelist value used:</w:t>
            </w:r>
          </w:p>
          <w:p w14:paraId="3C22805B" w14:textId="0AE5507A" w:rsidR="00AB00C7" w:rsidRDefault="00AB00C7" w:rsidP="00C40423">
            <w:pPr>
              <w:pStyle w:val="Paragraphedeliste"/>
              <w:numPr>
                <w:ilvl w:val="0"/>
                <w:numId w:val="34"/>
              </w:numPr>
            </w:pPr>
            <w:r>
              <w:t>If value "point" is used, the provided geometry shall be of type Point.</w:t>
            </w:r>
          </w:p>
          <w:p w14:paraId="12A2FCE7" w14:textId="16B69AB6" w:rsidR="00AB00C7" w:rsidRDefault="00AB00C7" w:rsidP="00C40423">
            <w:pPr>
              <w:pStyle w:val="Paragraphedeliste"/>
              <w:numPr>
                <w:ilvl w:val="0"/>
                <w:numId w:val="34"/>
              </w:numPr>
            </w:pPr>
            <w:r>
              <w:t>If value "curve" is used, the provided geometry shall be of type Curve.</w:t>
            </w:r>
          </w:p>
          <w:p w14:paraId="11CCD53B" w14:textId="71E3E112" w:rsidR="00AB00C7" w:rsidRDefault="00AB00C7" w:rsidP="00C40423">
            <w:pPr>
              <w:pStyle w:val="Paragraphedeliste"/>
              <w:numPr>
                <w:ilvl w:val="0"/>
                <w:numId w:val="34"/>
              </w:numPr>
            </w:pPr>
            <w:r>
              <w:t>If value "surface" is used, the provided geometry shall be of type Surface.</w:t>
            </w:r>
          </w:p>
          <w:p w14:paraId="518EA6E5" w14:textId="4A1E371E" w:rsidR="00AB00C7" w:rsidRDefault="00AB00C7" w:rsidP="00C40423">
            <w:pPr>
              <w:pStyle w:val="Paragraphedeliste"/>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lastRenderedPageBreak/>
        <w:br/>
      </w:r>
      <w:bookmarkStart w:id="3417" w:name="_Toc86239519"/>
      <w:r w:rsidRPr="00F02BC7">
        <w:rPr>
          <w:b w:val="0"/>
        </w:rPr>
        <w:t>(</w:t>
      </w:r>
      <w:r w:rsidR="00920189">
        <w:rPr>
          <w:b w:val="0"/>
        </w:rPr>
        <w:t>normative</w:t>
      </w:r>
      <w:r w:rsidRPr="00F02BC7">
        <w:rPr>
          <w:b w:val="0"/>
        </w:rPr>
        <w:t>)</w:t>
      </w:r>
      <w:bookmarkEnd w:id="3411"/>
      <w:bookmarkEnd w:id="3412"/>
      <w:bookmarkEnd w:id="3413"/>
      <w:bookmarkEnd w:id="3414"/>
      <w:bookmarkEnd w:id="3415"/>
      <w:r w:rsidRPr="00F02BC7">
        <w:br/>
      </w:r>
      <w:r w:rsidRPr="00F02BC7">
        <w:br/>
      </w:r>
      <w:r w:rsidR="00920189">
        <w:t xml:space="preserve">Abstract </w:t>
      </w:r>
      <w:r w:rsidR="001E635D">
        <w:t>T</w:t>
      </w:r>
      <w:r w:rsidR="00920189">
        <w:t xml:space="preserve">est </w:t>
      </w:r>
      <w:r w:rsidR="001E635D">
        <w:t>S</w:t>
      </w:r>
      <w:r w:rsidR="00920189">
        <w:t>uite</w:t>
      </w:r>
      <w:bookmarkEnd w:id="3417"/>
    </w:p>
    <w:p w14:paraId="0BC1B11F" w14:textId="77777777" w:rsidR="007A1C65" w:rsidRPr="0047527C" w:rsidRDefault="007A1C65" w:rsidP="007A1C65">
      <w:pPr>
        <w:pStyle w:val="a2"/>
      </w:pPr>
      <w:bookmarkStart w:id="3418" w:name="_Toc86239520"/>
      <w:r w:rsidRPr="0047527C">
        <w:t>Abstract tests for Conceptual Observation schema package</w:t>
      </w:r>
      <w:bookmarkEnd w:id="3418"/>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3419" w:name="_Toc86239521"/>
      <w:r w:rsidRPr="0047527C">
        <w:t>Abstract tests for Abstract Observation core package</w:t>
      </w:r>
      <w:bookmarkEnd w:id="3419"/>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3420" w:name="_Toc86239522"/>
      <w:r w:rsidRPr="002B4EBE">
        <w:t>Abstract tests for Basic Observations package</w:t>
      </w:r>
      <w:bookmarkEnd w:id="3420"/>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3421" w:name="_Toc86239523"/>
      <w:r w:rsidRPr="00F264E8">
        <w:t>Abstract tests for Conceptual Sample schema package</w:t>
      </w:r>
      <w:bookmarkEnd w:id="3421"/>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3422" w:name="_Toc86239524"/>
      <w:r w:rsidRPr="002423DA">
        <w:t>Abstract tests for Abstract Sample core package</w:t>
      </w:r>
      <w:bookmarkEnd w:id="3422"/>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3423" w:name="_Toc86239525"/>
      <w:r w:rsidRPr="002423DA">
        <w:t>Abstract tests for Basic Samples package</w:t>
      </w:r>
      <w:bookmarkEnd w:id="3423"/>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3424" w:name="_Toc86239526"/>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3424"/>
    </w:p>
    <w:p w14:paraId="15C92B03" w14:textId="4FDB9CCA" w:rsidR="00920189" w:rsidRDefault="00F90523" w:rsidP="002B4EBE">
      <w:pPr>
        <w:pStyle w:val="a2"/>
      </w:pPr>
      <w:bookmarkStart w:id="3425" w:name="_Toc86239527"/>
      <w:r w:rsidRPr="00F90523">
        <w:t>Introduction</w:t>
      </w:r>
      <w:bookmarkEnd w:id="3425"/>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3426" w:name="_Toc86239528"/>
      <w:r>
        <w:t>Earth Observations (EO)</w:t>
      </w:r>
      <w:bookmarkEnd w:id="3426"/>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3427" w:name="_Toc86239529"/>
      <w:r>
        <w:t>Metrology</w:t>
      </w:r>
      <w:bookmarkEnd w:id="3427"/>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3428" w:name="_Toc86239530"/>
      <w:r w:rsidRPr="00B577B2">
        <w:t>Earth science simulations</w:t>
      </w:r>
      <w:bookmarkEnd w:id="3428"/>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3429" w:name="_Toc86239531"/>
      <w:r w:rsidRPr="00B577B2">
        <w:t>Assay/Chemistry</w:t>
      </w:r>
      <w:bookmarkEnd w:id="342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3430" w:name="_Toc86239532"/>
      <w:r w:rsidRPr="00B577B2">
        <w:t>Geology field observations</w:t>
      </w:r>
      <w:bookmarkEnd w:id="3430"/>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3431" w:name="_Toc86239533"/>
      <w:r w:rsidRPr="00B577B2">
        <w:t>Geotechnics observations</w:t>
      </w:r>
      <w:bookmarkEnd w:id="3431"/>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3432" w:name="_Toc86239534"/>
      <w:r w:rsidRPr="00B577B2">
        <w:t>Water quality observations</w:t>
      </w:r>
      <w:bookmarkEnd w:id="3432"/>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3433" w:name="_Toc86239535"/>
      <w:r w:rsidRPr="00B577B2">
        <w:t>Soil quality observations</w:t>
      </w:r>
      <w:bookmarkEnd w:id="3433"/>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3434" w:name="_Ref71659104"/>
      <w:bookmarkStart w:id="3435" w:name="_Ref71659115"/>
      <w:bookmarkStart w:id="3436" w:name="_Toc86239536"/>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3437"/>
      <w:r w:rsidR="00EC3D8D" w:rsidRPr="00EC3D8D">
        <w:t xml:space="preserve">between </w:t>
      </w:r>
      <w:r w:rsidR="00DB2B9C">
        <w:t xml:space="preserve">ISO 19156:2011, edition 1 </w:t>
      </w:r>
      <w:r w:rsidR="00EC3D8D" w:rsidRPr="00EC3D8D">
        <w:t xml:space="preserve">and </w:t>
      </w:r>
      <w:r w:rsidR="00DB2B9C">
        <w:t>ISO 19156:</w:t>
      </w:r>
      <w:commentRangeStart w:id="3438"/>
      <w:commentRangeStart w:id="3439"/>
      <w:r w:rsidR="00DB2B9C">
        <w:t>2020</w:t>
      </w:r>
      <w:commentRangeEnd w:id="3438"/>
      <w:r w:rsidR="00DB2B9C">
        <w:rPr>
          <w:rStyle w:val="Marquedecommentaire"/>
        </w:rPr>
        <w:commentReference w:id="3438"/>
      </w:r>
      <w:commentRangeEnd w:id="3439"/>
      <w:r w:rsidR="00DB2B9C">
        <w:rPr>
          <w:rStyle w:val="Marquedecommentaire"/>
        </w:rPr>
        <w:commentReference w:id="3439"/>
      </w:r>
      <w:r w:rsidR="00DB2B9C">
        <w:t>, edition 2</w:t>
      </w:r>
      <w:commentRangeEnd w:id="3437"/>
      <w:r w:rsidR="00DB2B9C">
        <w:rPr>
          <w:rStyle w:val="Marquedecommentaire"/>
          <w:rFonts w:eastAsia="Calibri"/>
          <w:b w:val="0"/>
          <w:lang w:eastAsia="en-US"/>
        </w:rPr>
        <w:commentReference w:id="3437"/>
      </w:r>
      <w:bookmarkEnd w:id="3434"/>
      <w:bookmarkEnd w:id="3435"/>
      <w:bookmarkEnd w:id="3436"/>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3440" w:author="Katharina Schleidt" w:date="2021-07-05T20:14:00Z">
        <w:r w:rsidR="002F3554" w:rsidDel="00CC3A78">
          <w:rPr>
            <w:lang w:eastAsia="ja-JP"/>
          </w:rPr>
          <w:delText>measurements</w:delText>
        </w:r>
        <w:r w:rsidDel="00CC3A78">
          <w:rPr>
            <w:lang w:eastAsia="ja-JP"/>
          </w:rPr>
          <w:delText xml:space="preserve"> </w:delText>
        </w:r>
      </w:del>
      <w:ins w:id="3441"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3442" w:author="Katharina Schleidt" w:date="2021-07-05T20:14:00Z">
        <w:r w:rsidR="002F3554" w:rsidDel="00CC3A78">
          <w:rPr>
            <w:lang w:eastAsia="ja-JP"/>
          </w:rPr>
          <w:delText xml:space="preserve">measurements </w:delText>
        </w:r>
      </w:del>
      <w:ins w:id="3443" w:author="Katharina Schleidt" w:date="2021-07-05T20:14:00Z">
        <w:r w:rsidR="00CC3A78">
          <w:rPr>
            <w:lang w:eastAsia="ja-JP"/>
          </w:rPr>
          <w:t xml:space="preserve">Measurements </w:t>
        </w:r>
      </w:ins>
      <w:r w:rsidR="002F3554">
        <w:rPr>
          <w:lang w:eastAsia="ja-JP"/>
        </w:rPr>
        <w:t xml:space="preserve">and </w:t>
      </w:r>
      <w:del w:id="3444" w:author="Katharina Schleidt" w:date="2021-07-05T20:14:00Z">
        <w:r w:rsidR="002F3554" w:rsidDel="00CC3A78">
          <w:rPr>
            <w:lang w:eastAsia="ja-JP"/>
          </w:rPr>
          <w:delText>samples</w:delText>
        </w:r>
        <w:r w:rsidDel="00CC3A78">
          <w:rPr>
            <w:lang w:eastAsia="ja-JP"/>
          </w:rPr>
          <w:delText xml:space="preserve"> </w:delText>
        </w:r>
      </w:del>
      <w:ins w:id="3445" w:author="Katharina Schleidt" w:date="2021-07-05T20:14:00Z">
        <w:r w:rsidR="00CC3A78">
          <w:rPr>
            <w:lang w:eastAsia="ja-JP"/>
          </w:rPr>
          <w:t xml:space="preserve">Samples </w:t>
        </w:r>
      </w:ins>
      <w:r>
        <w:rPr>
          <w:lang w:eastAsia="ja-JP"/>
        </w:rPr>
        <w:t>v3.0 (ISO 19156:</w:t>
      </w:r>
      <w:commentRangeStart w:id="3446"/>
      <w:commentRangeStart w:id="3447"/>
      <w:r>
        <w:rPr>
          <w:lang w:eastAsia="ja-JP"/>
        </w:rPr>
        <w:t>2020</w:t>
      </w:r>
      <w:commentRangeEnd w:id="3446"/>
      <w:r w:rsidR="00AE5CAB">
        <w:rPr>
          <w:rStyle w:val="Marquedecommentaire"/>
        </w:rPr>
        <w:commentReference w:id="3446"/>
      </w:r>
      <w:commentRangeEnd w:id="3447"/>
      <w:r w:rsidR="00AE5CAB">
        <w:rPr>
          <w:rStyle w:val="Marquedecommentaire"/>
        </w:rPr>
        <w:commentReference w:id="3447"/>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3448" w:name="_Toc86239537"/>
      <w:r>
        <w:t>Package and requirements class structure</w:t>
      </w:r>
      <w:bookmarkEnd w:id="3448"/>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3449"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3450" w:author="Katharina Schleidt" w:date="2021-07-06T12:09:00Z">
        <w:r w:rsidR="008B3514">
          <w:rPr>
            <w:lang w:eastAsia="ja-JP"/>
          </w:rPr>
          <w:t>,</w:t>
        </w:r>
      </w:ins>
      <w:r>
        <w:rPr>
          <w:lang w:eastAsia="ja-JP"/>
        </w:rPr>
        <w:t xml:space="preserve"> the number of conformance classes in ISO 19156 Edition 2 (</w:t>
      </w:r>
      <w:commentRangeStart w:id="3451"/>
      <w:commentRangeStart w:id="3452"/>
      <w:r>
        <w:rPr>
          <w:lang w:eastAsia="ja-JP"/>
        </w:rPr>
        <w:t>53</w:t>
      </w:r>
      <w:commentRangeEnd w:id="3451"/>
      <w:r w:rsidR="008B3514">
        <w:rPr>
          <w:rStyle w:val="Marquedecommentaire"/>
        </w:rPr>
        <w:commentReference w:id="3451"/>
      </w:r>
      <w:commentRangeEnd w:id="3452"/>
      <w:r w:rsidR="00316DFC">
        <w:rPr>
          <w:rStyle w:val="Marquedecommentaire"/>
        </w:rPr>
        <w:commentReference w:id="3452"/>
      </w:r>
      <w:r>
        <w:rPr>
          <w:lang w:eastAsia="ja-JP"/>
        </w:rPr>
        <w:t>) is much bigger than in the Edition 1 (</w:t>
      </w:r>
      <w:commentRangeStart w:id="3453"/>
      <w:r>
        <w:rPr>
          <w:lang w:eastAsia="ja-JP"/>
        </w:rPr>
        <w:t>18</w:t>
      </w:r>
      <w:commentRangeEnd w:id="3453"/>
      <w:r w:rsidR="008B3514">
        <w:rPr>
          <w:rStyle w:val="Marquedecommentaire"/>
        </w:rPr>
        <w:commentReference w:id="3453"/>
      </w:r>
      <w:r>
        <w:rPr>
          <w:lang w:eastAsia="ja-JP"/>
        </w:rPr>
        <w:t>). For the complete list of Edition 2 conformance classes see Annex A.</w:t>
      </w:r>
    </w:p>
    <w:p w14:paraId="7B29827B" w14:textId="77777777" w:rsidR="0040049D" w:rsidRDefault="0040049D" w:rsidP="00917C89">
      <w:pPr>
        <w:pStyle w:val="a2"/>
      </w:pPr>
      <w:bookmarkStart w:id="3454" w:name="_Toc86239538"/>
      <w:r>
        <w:t>Interfaces in the conceptual schema packages</w:t>
      </w:r>
      <w:bookmarkEnd w:id="3454"/>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3455" w:author="Katharina Schleidt" w:date="2021-07-05T19:38:00Z">
        <w:r w:rsidDel="00116C6C">
          <w:rPr>
            <w:lang w:eastAsia="ja-JP"/>
          </w:rPr>
          <w:delText>Observations, Measurements and Samples</w:delText>
        </w:r>
      </w:del>
      <w:ins w:id="3456"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3457" w:author="Katharina Schleidt" w:date="2021-07-06T12:08:00Z">
        <w:r w:rsidDel="008B3514">
          <w:rPr>
            <w:lang w:eastAsia="ja-JP"/>
          </w:rPr>
          <w:delText xml:space="preserve">Schema </w:delText>
        </w:r>
      </w:del>
      <w:ins w:id="3458"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3459" w:author="Katharina Schleidt" w:date="2021-07-05T19:39:00Z">
        <w:r w:rsidDel="00116C6C">
          <w:rPr>
            <w:lang w:eastAsia="ja-JP"/>
          </w:rPr>
          <w:delText>Observations, Measurements and Samples</w:delText>
        </w:r>
      </w:del>
      <w:ins w:id="3460"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3461"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3462"/>
      <w:ins w:id="3463"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3462"/>
      <w:r w:rsidR="00874CE2">
        <w:rPr>
          <w:rStyle w:val="Marquedecommentaire"/>
        </w:rPr>
        <w:commentReference w:id="3462"/>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3464" w:author="Katharina Schleidt" w:date="2021-07-06T12:08:00Z">
        <w:r w:rsidDel="008B3514">
          <w:rPr>
            <w:lang w:eastAsia="ja-JP"/>
          </w:rPr>
          <w:delText>The s</w:delText>
        </w:r>
      </w:del>
      <w:ins w:id="3465"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3466"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3467" w:name="_Toc86239539"/>
      <w:r>
        <w:t>Realizations of the conceptual schemas as abstract and concrete feature type classes</w:t>
      </w:r>
      <w:bookmarkEnd w:id="3467"/>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3468"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3469" w:author="Katharina Schleidt" w:date="2021-07-06T12:13:00Z">
        <w:r w:rsidR="008B3514">
          <w:rPr>
            <w:lang w:eastAsia="ja-JP"/>
          </w:rPr>
          <w:t xml:space="preserve">pertaining to their </w:t>
        </w:r>
      </w:ins>
      <w:r>
        <w:rPr>
          <w:lang w:eastAsia="ja-JP"/>
        </w:rPr>
        <w:t xml:space="preserve">data content </w:t>
      </w:r>
      <w:del w:id="3470"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3471"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3472" w:author="Katharina Schleidt" w:date="2021-07-05T19:39:00Z">
        <w:r w:rsidDel="00116C6C">
          <w:rPr>
            <w:lang w:eastAsia="ja-JP"/>
          </w:rPr>
          <w:delText>Observations, measurements and Samples</w:delText>
        </w:r>
      </w:del>
      <w:ins w:id="3473"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3474" w:name="_Toc86239540"/>
      <w:r>
        <w:t>Modelling of the Observation concept</w:t>
      </w:r>
      <w:bookmarkEnd w:id="3474"/>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3475"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3476"/>
      <w:commentRangeStart w:id="3477"/>
      <w:ins w:id="3478" w:author="Katharina Schleidt" w:date="2021-07-06T12:14:00Z">
        <w:r>
          <w:rPr>
            <w:lang w:eastAsia="ja-JP"/>
          </w:rPr>
          <w:t>metadata (Metadata): MD_Metadata [0..1]</w:t>
        </w:r>
        <w:commentRangeEnd w:id="3476"/>
        <w:r>
          <w:rPr>
            <w:rStyle w:val="Marquedecommentaire"/>
          </w:rPr>
          <w:commentReference w:id="3476"/>
        </w:r>
      </w:ins>
      <w:commentRangeEnd w:id="3477"/>
      <w:r w:rsidR="00AF148B">
        <w:rPr>
          <w:rStyle w:val="Marquedecommentaire"/>
        </w:rPr>
        <w:commentReference w:id="3477"/>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3479" w:author="Katharina Schleidt" w:date="2021-07-05T13:55:00Z">
        <w:r w:rsidDel="0058722D">
          <w:rPr>
            <w:lang w:eastAsia="ja-JP"/>
          </w:rPr>
          <w:delText>feature of interest</w:delText>
        </w:r>
      </w:del>
      <w:ins w:id="3480" w:author="Katharina Schleidt" w:date="2021-07-05T13:55:00Z">
        <w:r w:rsidR="0058722D">
          <w:rPr>
            <w:lang w:eastAsia="ja-JP"/>
          </w:rPr>
          <w:t>feature-of-</w:t>
        </w:r>
        <w:commentRangeStart w:id="3481"/>
        <w:r w:rsidR="0058722D">
          <w:rPr>
            <w:lang w:eastAsia="ja-JP"/>
          </w:rPr>
          <w:t>interest</w:t>
        </w:r>
      </w:ins>
      <w:commentRangeEnd w:id="3481"/>
      <w:r w:rsidR="00AF148B">
        <w:rPr>
          <w:rStyle w:val="Marquedecommentaire"/>
        </w:rPr>
        <w:commentReference w:id="3481"/>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3482" w:author="Katharina Schleidt" w:date="2021-07-05T13:55:00Z">
        <w:r w:rsidDel="0058722D">
          <w:rPr>
            <w:lang w:eastAsia="ja-JP"/>
          </w:rPr>
          <w:delText>feature of interest</w:delText>
        </w:r>
      </w:del>
      <w:ins w:id="3483" w:author="Katharina Schleidt" w:date="2021-07-05T13:55:00Z">
        <w:r w:rsidR="0058722D">
          <w:rPr>
            <w:lang w:eastAsia="ja-JP"/>
          </w:rPr>
          <w:t>feature-of-</w:t>
        </w:r>
        <w:commentRangeStart w:id="3484"/>
        <w:r w:rsidR="0058722D">
          <w:rPr>
            <w:lang w:eastAsia="ja-JP"/>
          </w:rPr>
          <w:t>interest</w:t>
        </w:r>
      </w:ins>
      <w:commentRangeEnd w:id="3484"/>
      <w:r w:rsidR="00AF148B">
        <w:rPr>
          <w:rStyle w:val="Marquedecommentaire"/>
        </w:rPr>
        <w:commentReference w:id="3484"/>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lastRenderedPageBreak/>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3485" w:author="Katharina Schleidt" w:date="2021-07-06T12:18:00Z">
        <w:r w:rsidDel="00766D13">
          <w:rPr>
            <w:lang w:eastAsia="ja-JP"/>
          </w:rPr>
          <w:delText xml:space="preserve">, </w:delText>
        </w:r>
      </w:del>
      <w:ins w:id="3486" w:author="Katharina Schleidt" w:date="2021-07-06T12:18:00Z">
        <w:r w:rsidR="00766D13">
          <w:rPr>
            <w:lang w:eastAsia="ja-JP"/>
          </w:rPr>
          <w:t xml:space="preserve">. </w:t>
        </w:r>
      </w:ins>
      <w:del w:id="3487" w:author="Katharina Schleidt" w:date="2021-07-06T12:19:00Z">
        <w:r w:rsidDel="00766D13">
          <w:rPr>
            <w:lang w:eastAsia="ja-JP"/>
          </w:rPr>
          <w:delText>and t</w:delText>
        </w:r>
      </w:del>
      <w:ins w:id="3488" w:author="Katharina Schleidt" w:date="2021-07-06T12:19:00Z">
        <w:r w:rsidR="00766D13">
          <w:rPr>
            <w:lang w:eastAsia="ja-JP"/>
          </w:rPr>
          <w:t>T</w:t>
        </w:r>
      </w:ins>
      <w:r>
        <w:rPr>
          <w:lang w:eastAsia="ja-JP"/>
        </w:rPr>
        <w:t>hus</w:t>
      </w:r>
      <w:ins w:id="3489" w:author="Katharina Schleidt" w:date="2021-07-06T12:19:00Z">
        <w:r w:rsidR="00766D13">
          <w:rPr>
            <w:lang w:eastAsia="ja-JP"/>
          </w:rPr>
          <w:t xml:space="preserve">, in addition to serving </w:t>
        </w:r>
      </w:ins>
      <w:del w:id="3490" w:author="Katharina Schleidt" w:date="2021-07-06T12:19:00Z">
        <w:r w:rsidDel="00766D13">
          <w:rPr>
            <w:lang w:eastAsia="ja-JP"/>
          </w:rPr>
          <w:delText xml:space="preserve"> can act </w:delText>
        </w:r>
      </w:del>
      <w:r>
        <w:rPr>
          <w:lang w:eastAsia="ja-JP"/>
        </w:rPr>
        <w:t xml:space="preserve">as the base class for </w:t>
      </w:r>
      <w:del w:id="3491" w:author="Katharina Schleidt" w:date="2021-07-06T12:19:00Z">
        <w:r w:rsidDel="00766D13">
          <w:rPr>
            <w:lang w:eastAsia="ja-JP"/>
          </w:rPr>
          <w:delText xml:space="preserve">both </w:delText>
        </w:r>
      </w:del>
      <w:r>
        <w:rPr>
          <w:lang w:eastAsia="ja-JP"/>
        </w:rPr>
        <w:t>realizations of the Observation interface</w:t>
      </w:r>
      <w:ins w:id="3492" w:author="Katharina Schleidt" w:date="2021-07-06T12:19:00Z">
        <w:r w:rsidR="00766D13">
          <w:rPr>
            <w:lang w:eastAsia="ja-JP"/>
          </w:rPr>
          <w:t xml:space="preserve">, it can also be utilized for the </w:t>
        </w:r>
      </w:ins>
      <w:del w:id="3493" w:author="Katharina Schleidt" w:date="2021-07-06T12:19:00Z">
        <w:r w:rsidDel="00766D13">
          <w:rPr>
            <w:lang w:eastAsia="ja-JP"/>
          </w:rPr>
          <w:delText xml:space="preserve"> as well as </w:delText>
        </w:r>
      </w:del>
      <w:r>
        <w:rPr>
          <w:lang w:eastAsia="ja-JP"/>
        </w:rPr>
        <w:t>description</w:t>
      </w:r>
      <w:del w:id="3494" w:author="Katharina Schleidt" w:date="2021-07-06T12:19:00Z">
        <w:r w:rsidDel="00766D13">
          <w:rPr>
            <w:lang w:eastAsia="ja-JP"/>
          </w:rPr>
          <w:delText>s</w:delText>
        </w:r>
      </w:del>
      <w:r>
        <w:rPr>
          <w:lang w:eastAsia="ja-JP"/>
        </w:rPr>
        <w:t xml:space="preserve"> of sets of related or similar </w:t>
      </w:r>
      <w:ins w:id="3495" w:author="Katharina Schleidt" w:date="2021-07-06T12:16:00Z">
        <w:r w:rsidR="00766D13">
          <w:rPr>
            <w:lang w:eastAsia="ja-JP"/>
          </w:rPr>
          <w:t>Observation</w:t>
        </w:r>
      </w:ins>
      <w:ins w:id="3496" w:author="Katharina Schleidt" w:date="2021-07-06T12:17:00Z">
        <w:r w:rsidR="00766D13">
          <w:rPr>
            <w:lang w:eastAsia="ja-JP"/>
          </w:rPr>
          <w:t>s, as well as describing the observing capabilities of</w:t>
        </w:r>
      </w:ins>
      <w:ins w:id="3497" w:author="Katharina Schleidt" w:date="2021-07-06T12:20:00Z">
        <w:r w:rsidR="00766D13">
          <w:rPr>
            <w:lang w:eastAsia="ja-JP"/>
          </w:rPr>
          <w:t xml:space="preserve"> facilities hosting various observation devices. </w:t>
        </w:r>
      </w:ins>
      <w:del w:id="3498"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3499" w:author="Katharina Schleidt" w:date="2021-07-06T12:20:00Z">
        <w:r w:rsidDel="00766D13">
          <w:rPr>
            <w:lang w:eastAsia="ja-JP"/>
          </w:rPr>
          <w:delText xml:space="preserve">the only partially described Observation use cases </w:delText>
        </w:r>
      </w:del>
      <w:ins w:id="3500"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222B856" w:rsidR="00E848A0" w:rsidRDefault="0040049D" w:rsidP="0040049D">
      <w:pPr>
        <w:pStyle w:val="Paragraphedeliste"/>
        <w:numPr>
          <w:ilvl w:val="0"/>
          <w:numId w:val="12"/>
        </w:numPr>
        <w:rPr>
          <w:lang w:eastAsia="ja-JP"/>
        </w:rPr>
      </w:pPr>
      <w:r>
        <w:rPr>
          <w:lang w:eastAsia="ja-JP"/>
        </w:rPr>
        <w:t>observationType: AbstractObservationType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lastRenderedPageBreak/>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66D894EF"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3501" w:author="Katharina Schleidt" w:date="2021-07-06T12:22:00Z">
        <w:r w:rsidDel="00766D13">
          <w:rPr>
            <w:lang w:eastAsia="ja-JP"/>
          </w:rPr>
          <w:delText xml:space="preserve">if </w:delText>
        </w:r>
      </w:del>
      <w:ins w:id="3502" w:author="Katharina Schleidt" w:date="2021-07-06T12:22:00Z">
        <w:r w:rsidR="00766D13">
          <w:rPr>
            <w:lang w:eastAsia="ja-JP"/>
          </w:rPr>
          <w:t xml:space="preserve">whether </w:t>
        </w:r>
      </w:ins>
      <w:r>
        <w:rPr>
          <w:lang w:eastAsia="ja-JP"/>
        </w:rPr>
        <w:t xml:space="preserve">it represents </w:t>
      </w:r>
      <w:del w:id="3503" w:author="Katharina Schleidt" w:date="2021-07-06T12:22:00Z">
        <w:r w:rsidDel="00766D13">
          <w:rPr>
            <w:lang w:eastAsia="ja-JP"/>
          </w:rPr>
          <w:delText xml:space="preserve">the </w:delText>
        </w:r>
      </w:del>
      <w:ins w:id="3504"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3505"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3506" w:author="Katharina Schleidt" w:date="2021-07-06T12:23:00Z">
        <w:r w:rsidR="00766D13">
          <w:rPr>
            <w:lang w:eastAsia="ja-JP"/>
          </w:rPr>
          <w:t xml:space="preserve">whether </w:t>
        </w:r>
      </w:ins>
      <w:del w:id="3507" w:author="Katharina Schleidt" w:date="2021-07-06T12:23:00Z">
        <w:r w:rsidDel="00766D13">
          <w:rPr>
            <w:lang w:eastAsia="ja-JP"/>
          </w:rPr>
          <w:delText xml:space="preserve">if </w:delText>
        </w:r>
      </w:del>
      <w:r>
        <w:rPr>
          <w:lang w:eastAsia="ja-JP"/>
        </w:rPr>
        <w:t xml:space="preserve">it describes the kind of the observing procedure (method) or </w:t>
      </w:r>
      <w:ins w:id="3508"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3509"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3510"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3511" w:author="Katharina Schleidt" w:date="2021-07-06T12:25:00Z">
        <w:r>
          <w:rPr>
            <w:lang w:eastAsia="ja-JP"/>
          </w:rPr>
          <w:t>OM_Observation.</w:t>
        </w:r>
        <w:commentRangeStart w:id="3512"/>
        <w:commentRangeStart w:id="3513"/>
        <w:r w:rsidR="00766D13">
          <w:rPr>
            <w:lang w:eastAsia="ja-JP"/>
          </w:rPr>
          <w:t>metadata: MD_Metadata [0..1]</w:t>
        </w:r>
        <w:commentRangeEnd w:id="3512"/>
        <w:r w:rsidR="00766D13">
          <w:rPr>
            <w:rStyle w:val="Marquedecommentaire"/>
          </w:rPr>
          <w:commentReference w:id="3512"/>
        </w:r>
      </w:ins>
      <w:commentRangeEnd w:id="3513"/>
      <w:r w:rsidR="00AF148B">
        <w:rPr>
          <w:rStyle w:val="Marquedecommentaire"/>
        </w:rPr>
        <w:commentReference w:id="3513"/>
      </w:r>
      <w:ins w:id="3514" w:author="Katharina Schleidt" w:date="2021-07-06T12:25:00Z">
        <w:r>
          <w:rPr>
            <w:lang w:eastAsia="ja-JP"/>
          </w:rPr>
          <w:t xml:space="preserve"> becomes </w:t>
        </w:r>
      </w:ins>
      <w:commentRangeStart w:id="3515"/>
      <w:ins w:id="3516" w:author="Katharina Schleidt" w:date="2021-07-06T12:24:00Z">
        <w:r w:rsidR="00766D13" w:rsidRPr="008A46C1">
          <w:rPr>
            <w:lang w:eastAsia="ja-JP"/>
          </w:rPr>
          <w:t>Observation</w:t>
        </w:r>
        <w:r w:rsidR="00766D13">
          <w:rPr>
            <w:lang w:eastAsia="ja-JP"/>
          </w:rPr>
          <w:t>.metadata: Any</w:t>
        </w:r>
        <w:commentRangeEnd w:id="3515"/>
        <w:r w:rsidR="00766D13">
          <w:rPr>
            <w:rStyle w:val="Marquedecommentaire"/>
          </w:rPr>
          <w:commentReference w:id="3515"/>
        </w:r>
      </w:ins>
    </w:p>
    <w:p w14:paraId="11ABB6F0" w14:textId="77777777" w:rsidR="003D68CB" w:rsidRDefault="003D68CB">
      <w:pPr>
        <w:ind w:left="360"/>
        <w:rPr>
          <w:ins w:id="3517"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A186B5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ins w:id="3518" w:author="Ilkka Rinne" w:date="2021-10-27T15:26:00Z">
        <w:r w:rsidR="00814BB2" w:rsidRPr="00FD5E24">
          <w:rPr>
            <w:b/>
            <w:bCs/>
            <w:sz w:val="20"/>
            <w:szCs w:val="20"/>
          </w:rPr>
          <w:t xml:space="preserve">Table </w:t>
        </w:r>
        <w:r w:rsidR="00814BB2">
          <w:rPr>
            <w:b/>
            <w:bCs/>
            <w:noProof/>
            <w:sz w:val="20"/>
            <w:szCs w:val="20"/>
          </w:rPr>
          <w:t>8</w:t>
        </w:r>
      </w:ins>
      <w:del w:id="3519" w:author="Ilkka Rinne" w:date="2021-10-27T14:58:00Z">
        <w:r w:rsidR="003A07BA" w:rsidDel="008F1D12">
          <w:rPr>
            <w:b/>
            <w:bCs/>
            <w:sz w:val="20"/>
            <w:szCs w:val="20"/>
          </w:rPr>
          <w:delText>t</w:delText>
        </w:r>
        <w:r w:rsidR="003A07BA" w:rsidRPr="00FD5E24" w:rsidDel="008F1D12">
          <w:rPr>
            <w:b/>
            <w:bCs/>
            <w:sz w:val="20"/>
            <w:szCs w:val="20"/>
          </w:rPr>
          <w:delText xml:space="preserve">able </w:delText>
        </w:r>
        <w:r w:rsidR="003A07BA" w:rsidDel="008F1D12">
          <w:rPr>
            <w:b/>
            <w:bCs/>
            <w:noProof/>
            <w:sz w:val="20"/>
            <w:szCs w:val="20"/>
          </w:rPr>
          <w:delText>8</w:delText>
        </w:r>
      </w:del>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6581F7B5" w:rsidR="00A9570F" w:rsidRPr="00917C89" w:rsidRDefault="00A9570F" w:rsidP="00917C89">
      <w:pPr>
        <w:jc w:val="center"/>
        <w:rPr>
          <w:b/>
          <w:bCs/>
          <w:sz w:val="20"/>
          <w:szCs w:val="20"/>
        </w:rPr>
      </w:pPr>
      <w:bookmarkStart w:id="3520"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sidR="00814BB2">
        <w:rPr>
          <w:b/>
          <w:bCs/>
          <w:noProof/>
          <w:sz w:val="20"/>
          <w:szCs w:val="20"/>
        </w:rPr>
        <w:t>8</w:t>
      </w:r>
      <w:r>
        <w:rPr>
          <w:b/>
          <w:bCs/>
          <w:sz w:val="20"/>
          <w:szCs w:val="20"/>
        </w:rPr>
        <w:fldChar w:fldCharType="end"/>
      </w:r>
      <w:bookmarkEnd w:id="3520"/>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lastRenderedPageBreak/>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lastRenderedPageBreak/>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3521" w:name="_Toc86239541"/>
      <w:r>
        <w:t>Modelling of the Sample and Sampling concepts</w:t>
      </w:r>
      <w:bookmarkEnd w:id="3521"/>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lastRenderedPageBreak/>
        <w:t>The SF_SpatialSamplingFeature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3522"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3523"/>
      <w:commentRangeStart w:id="3524"/>
      <w:ins w:id="3525" w:author="Katharina Schleidt" w:date="2021-07-06T12:31:00Z">
        <w:r>
          <w:rPr>
            <w:lang w:eastAsia="ja-JP"/>
          </w:rPr>
          <w:t>shape: GM_Object [1]</w:t>
        </w:r>
      </w:ins>
      <w:commentRangeEnd w:id="3523"/>
      <w:r w:rsidR="0047484D">
        <w:rPr>
          <w:rStyle w:val="Marquedecommentaire"/>
        </w:rPr>
        <w:commentReference w:id="3523"/>
      </w:r>
      <w:commentRangeEnd w:id="3524"/>
      <w:r w:rsidR="00316DFC">
        <w:rPr>
          <w:rStyle w:val="Marquedecommentaire"/>
        </w:rPr>
        <w:commentReference w:id="3524"/>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3526" w:author="Ilkka Rinne" w:date="2021-07-27T14:44:00Z">
        <w:r w:rsidR="00755FFB">
          <w:rPr>
            <w:lang w:eastAsia="ja-JP"/>
          </w:rPr>
          <w:t>, but override the shape association to point to GM_Point, GM_Curve, GM</w:t>
        </w:r>
      </w:ins>
      <w:ins w:id="3527"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3528"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6EF9F846" w:rsidR="005D5EE1" w:rsidRDefault="0040049D" w:rsidP="0040049D">
      <w:pPr>
        <w:pStyle w:val="Paragraphedeliste"/>
        <w:numPr>
          <w:ilvl w:val="0"/>
          <w:numId w:val="12"/>
        </w:numPr>
        <w:rPr>
          <w:lang w:eastAsia="ja-JP"/>
        </w:rPr>
      </w:pPr>
      <w:r>
        <w:rPr>
          <w:lang w:eastAsia="ja-JP"/>
        </w:rPr>
        <w:t>sampleType: AbstractSampleType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3529" w:author="Katharina Schleidt" w:date="2021-07-06T12:31:00Z">
        <w:r w:rsidDel="003D68CB">
          <w:rPr>
            <w:lang w:eastAsia="ja-JP"/>
          </w:rPr>
          <w:delText>'</w:delText>
        </w:r>
      </w:del>
      <w:r>
        <w:rPr>
          <w:lang w:eastAsia="ja-JP"/>
        </w:rPr>
        <w:t xml:space="preserve">s sub-classes </w:t>
      </w:r>
      <w:del w:id="3530" w:author="Katharina Schleidt" w:date="2021-07-06T12:32:00Z">
        <w:r w:rsidDel="003D68CB">
          <w:rPr>
            <w:lang w:eastAsia="ja-JP"/>
          </w:rPr>
          <w:delText xml:space="preserve">do </w:delText>
        </w:r>
      </w:del>
      <w:r>
        <w:rPr>
          <w:lang w:eastAsia="ja-JP"/>
        </w:rPr>
        <w:t xml:space="preserve">add specialized properties to </w:t>
      </w:r>
      <w:del w:id="3531"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lastRenderedPageBreak/>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297EB593"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ins w:id="3532" w:author="Ilkka Rinne" w:date="2021-10-27T15:26:00Z">
        <w:r w:rsidR="00814BB2" w:rsidRPr="00917C89">
          <w:rPr>
            <w:b/>
            <w:bCs/>
            <w:sz w:val="20"/>
            <w:szCs w:val="20"/>
          </w:rPr>
          <w:t xml:space="preserve">Table </w:t>
        </w:r>
        <w:r w:rsidR="00814BB2">
          <w:rPr>
            <w:b/>
            <w:bCs/>
            <w:noProof/>
            <w:sz w:val="20"/>
            <w:szCs w:val="20"/>
          </w:rPr>
          <w:t>9</w:t>
        </w:r>
      </w:ins>
      <w:del w:id="3533" w:author="Ilkka Rinne" w:date="2021-10-27T14:58:00Z">
        <w:r w:rsidDel="008F1D12">
          <w:rPr>
            <w:b/>
            <w:bCs/>
            <w:sz w:val="20"/>
            <w:szCs w:val="20"/>
          </w:rPr>
          <w:delText>t</w:delText>
        </w:r>
        <w:r w:rsidRPr="00917C89" w:rsidDel="008F1D12">
          <w:rPr>
            <w:b/>
            <w:bCs/>
            <w:sz w:val="20"/>
            <w:szCs w:val="20"/>
          </w:rPr>
          <w:delText xml:space="preserve">able </w:delText>
        </w:r>
        <w:r w:rsidDel="008F1D12">
          <w:rPr>
            <w:b/>
            <w:bCs/>
            <w:noProof/>
            <w:sz w:val="20"/>
            <w:szCs w:val="20"/>
          </w:rPr>
          <w:delText>9</w:delText>
        </w:r>
      </w:del>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F5247BC" w:rsidR="003A07BA" w:rsidRPr="00917C89" w:rsidRDefault="003A07BA" w:rsidP="00917C89">
      <w:pPr>
        <w:ind w:left="360"/>
        <w:jc w:val="center"/>
        <w:rPr>
          <w:b/>
          <w:bCs/>
          <w:sz w:val="20"/>
          <w:szCs w:val="20"/>
        </w:rPr>
      </w:pPr>
      <w:bookmarkStart w:id="3534" w:name="_Ref74222353"/>
      <w:r w:rsidRPr="00917C89">
        <w:rPr>
          <w:b/>
          <w:bCs/>
          <w:sz w:val="20"/>
          <w:szCs w:val="20"/>
        </w:rPr>
        <w:lastRenderedPageBreak/>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9</w:t>
      </w:r>
      <w:r w:rsidRPr="00917C89">
        <w:rPr>
          <w:b/>
          <w:bCs/>
          <w:sz w:val="20"/>
          <w:szCs w:val="20"/>
        </w:rPr>
        <w:fldChar w:fldCharType="end"/>
      </w:r>
      <w:bookmarkEnd w:id="3534"/>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lastRenderedPageBreak/>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163DFE6E"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ins w:id="3535" w:author="Ilkka Rinne" w:date="2021-10-27T15:26:00Z">
        <w:r w:rsidR="00814BB2" w:rsidRPr="00917C89">
          <w:rPr>
            <w:b/>
            <w:bCs/>
            <w:sz w:val="20"/>
            <w:szCs w:val="20"/>
          </w:rPr>
          <w:t xml:space="preserve">Table </w:t>
        </w:r>
        <w:r w:rsidR="00814BB2">
          <w:rPr>
            <w:b/>
            <w:bCs/>
            <w:noProof/>
            <w:sz w:val="20"/>
            <w:szCs w:val="20"/>
          </w:rPr>
          <w:t>10</w:t>
        </w:r>
      </w:ins>
      <w:del w:id="3536" w:author="Ilkka Rinne" w:date="2021-10-27T14:58:00Z">
        <w:r w:rsidRPr="00917C89" w:rsidDel="008F1D12">
          <w:rPr>
            <w:b/>
            <w:bCs/>
            <w:sz w:val="20"/>
            <w:szCs w:val="20"/>
          </w:rPr>
          <w:delText xml:space="preserve">Table </w:delText>
        </w:r>
        <w:r w:rsidDel="008F1D12">
          <w:rPr>
            <w:b/>
            <w:bCs/>
            <w:noProof/>
            <w:sz w:val="20"/>
            <w:szCs w:val="20"/>
          </w:rPr>
          <w:delText>10</w:delText>
        </w:r>
      </w:del>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3E4BE81A" w:rsidR="00B72CE0" w:rsidRPr="00917C89" w:rsidRDefault="00B72CE0" w:rsidP="00917C89">
      <w:pPr>
        <w:ind w:left="360"/>
        <w:jc w:val="center"/>
        <w:rPr>
          <w:b/>
          <w:bCs/>
          <w:sz w:val="20"/>
          <w:szCs w:val="20"/>
        </w:rPr>
      </w:pPr>
      <w:bookmarkStart w:id="3537"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sidR="00814BB2">
        <w:rPr>
          <w:b/>
          <w:bCs/>
          <w:noProof/>
          <w:sz w:val="20"/>
          <w:szCs w:val="20"/>
        </w:rPr>
        <w:t>10</w:t>
      </w:r>
      <w:r w:rsidRPr="00917C89">
        <w:rPr>
          <w:b/>
          <w:bCs/>
          <w:sz w:val="20"/>
          <w:szCs w:val="20"/>
        </w:rPr>
        <w:fldChar w:fldCharType="end"/>
      </w:r>
      <w:bookmarkEnd w:id="3537"/>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lastRenderedPageBreak/>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SF_SamplingPoint.shape, SF_SamplingCurve.shape, 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34BA1B59"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ins w:id="3538" w:author="Ilkka Rinne" w:date="2021-10-27T15:26:00Z">
        <w:r w:rsidR="00814BB2" w:rsidRPr="00824B4F">
          <w:rPr>
            <w:b/>
            <w:bCs/>
            <w:sz w:val="20"/>
            <w:szCs w:val="20"/>
          </w:rPr>
          <w:t xml:space="preserve">Table </w:t>
        </w:r>
        <w:r w:rsidR="00814BB2">
          <w:rPr>
            <w:b/>
            <w:bCs/>
            <w:noProof/>
            <w:sz w:val="20"/>
            <w:szCs w:val="20"/>
          </w:rPr>
          <w:t>11</w:t>
        </w:r>
      </w:ins>
      <w:del w:id="3539" w:author="Ilkka Rinne" w:date="2021-10-27T14:58:00Z">
        <w:r w:rsidRPr="00824B4F" w:rsidDel="008F1D12">
          <w:rPr>
            <w:b/>
            <w:bCs/>
            <w:sz w:val="20"/>
            <w:szCs w:val="20"/>
          </w:rPr>
          <w:delText xml:space="preserve">Table </w:delText>
        </w:r>
        <w:r w:rsidDel="008F1D12">
          <w:rPr>
            <w:b/>
            <w:bCs/>
            <w:noProof/>
            <w:sz w:val="20"/>
            <w:szCs w:val="20"/>
          </w:rPr>
          <w:delText>11</w:delText>
        </w:r>
      </w:del>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10A629A6" w:rsidR="00F12AFC" w:rsidRPr="00824B4F" w:rsidRDefault="00F12AFC" w:rsidP="00F12AFC">
      <w:pPr>
        <w:ind w:left="360"/>
        <w:jc w:val="center"/>
        <w:rPr>
          <w:b/>
          <w:bCs/>
          <w:sz w:val="20"/>
          <w:szCs w:val="20"/>
        </w:rPr>
      </w:pPr>
      <w:bookmarkStart w:id="3540" w:name="_Ref74295842"/>
      <w:r w:rsidRPr="00824B4F">
        <w:rPr>
          <w:b/>
          <w:bCs/>
          <w:sz w:val="20"/>
          <w:szCs w:val="20"/>
        </w:rPr>
        <w:lastRenderedPageBreak/>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11</w:t>
      </w:r>
      <w:r w:rsidRPr="00824B4F">
        <w:rPr>
          <w:b/>
          <w:bCs/>
          <w:sz w:val="20"/>
          <w:szCs w:val="20"/>
        </w:rPr>
        <w:fldChar w:fldCharType="end"/>
      </w:r>
      <w:bookmarkEnd w:id="3540"/>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3541" w:name="_Toc86239542"/>
      <w:r>
        <w:t>Observation and Sample collections</w:t>
      </w:r>
      <w:bookmarkEnd w:id="3541"/>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lastRenderedPageBreak/>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6A609038" w:rsidR="005D5EE1" w:rsidRDefault="0040049D" w:rsidP="0040049D">
      <w:pPr>
        <w:pStyle w:val="Paragraphedeliste"/>
        <w:numPr>
          <w:ilvl w:val="0"/>
          <w:numId w:val="12"/>
        </w:numPr>
        <w:rPr>
          <w:lang w:eastAsia="ja-JP"/>
        </w:rPr>
      </w:pPr>
      <w:r>
        <w:rPr>
          <w:lang w:eastAsia="ja-JP"/>
        </w:rPr>
        <w:t>collectionType: AbstractObservationCollectionType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3E66B62B" w:rsidR="0040049D" w:rsidRDefault="0040049D" w:rsidP="0040049D">
      <w:pPr>
        <w:rPr>
          <w:lang w:eastAsia="ja-JP"/>
        </w:rPr>
      </w:pPr>
      <w:r>
        <w:rPr>
          <w:lang w:eastAsia="ja-JP"/>
        </w:rPr>
        <w:t xml:space="preserve">One concrete specialization of the AbstractObservationCollectionType class is provided in the Basic Observations package: </w:t>
      </w:r>
      <w:ins w:id="3542" w:author="Katharina Schleidt" w:date="2021-10-22T00:06:00Z">
        <w:r w:rsidR="00313615">
          <w:rPr>
            <w:lang w:eastAsia="ja-JP"/>
          </w:rPr>
          <w:t>Observation</w:t>
        </w:r>
      </w:ins>
      <w:r>
        <w:rPr>
          <w:lang w:eastAsia="ja-JP"/>
        </w:rPr>
        <w:t>CollectionType</w:t>
      </w:r>
      <w:del w:id="3543" w:author="Katharina Schleidt" w:date="2021-10-22T00:06:00Z">
        <w:r w:rsidDel="00313615">
          <w:rPr>
            <w:lang w:eastAsia="ja-JP"/>
          </w:rPr>
          <w:delText>ByMemberCharacteristicsSemantic</w:delText>
        </w:r>
        <w:commentRangeStart w:id="3544"/>
        <w:commentRangeStart w:id="3545"/>
        <w:commentRangeStart w:id="3546"/>
        <w:r w:rsidDel="00313615">
          <w:rPr>
            <w:lang w:eastAsia="ja-JP"/>
          </w:rPr>
          <w:delText>s</w:delText>
        </w:r>
      </w:del>
      <w:r w:rsidR="00C634D8">
        <w:rPr>
          <w:rStyle w:val="Appelnotedebasdep"/>
          <w:lang w:eastAsia="ja-JP"/>
        </w:rPr>
        <w:footnoteReference w:id="1"/>
      </w:r>
      <w:r>
        <w:rPr>
          <w:lang w:eastAsia="ja-JP"/>
        </w:rPr>
        <w:t xml:space="preserve"> </w:t>
      </w:r>
      <w:commentRangeEnd w:id="3544"/>
      <w:r w:rsidR="0077641F">
        <w:rPr>
          <w:rStyle w:val="Marquedecommentaire"/>
        </w:rPr>
        <w:commentReference w:id="3544"/>
      </w:r>
      <w:commentRangeEnd w:id="3545"/>
      <w:r w:rsidR="008F5660">
        <w:rPr>
          <w:rStyle w:val="Marquedecommentaire"/>
        </w:rPr>
        <w:commentReference w:id="3545"/>
      </w:r>
      <w:commentRangeEnd w:id="3546"/>
      <w:r w:rsidR="00313615">
        <w:rPr>
          <w:rStyle w:val="Marquedecommentaire"/>
        </w:rPr>
        <w:commentReference w:id="3546"/>
      </w:r>
      <w:r>
        <w:rPr>
          <w:lang w:eastAsia="ja-JP"/>
        </w:rPr>
        <w:t xml:space="preserve">with an initial set of two values: </w:t>
      </w:r>
      <w:ins w:id="3552" w:author="Katharina Schleidt" w:date="2021-07-06T12:37:00Z">
        <w:r w:rsidR="003D68CB">
          <w:rPr>
            <w:lang w:eastAsia="ja-JP"/>
          </w:rPr>
          <w:t>‘</w:t>
        </w:r>
      </w:ins>
      <w:r>
        <w:rPr>
          <w:lang w:eastAsia="ja-JP"/>
        </w:rPr>
        <w:t>homogen</w:t>
      </w:r>
      <w:ins w:id="3553" w:author="Grellet Sylvain" w:date="2021-10-20T21:35:00Z">
        <w:r w:rsidR="00F0627F">
          <w:rPr>
            <w:lang w:eastAsia="ja-JP"/>
          </w:rPr>
          <w:t>e</w:t>
        </w:r>
      </w:ins>
      <w:r>
        <w:rPr>
          <w:lang w:eastAsia="ja-JP"/>
        </w:rPr>
        <w:t>ous</w:t>
      </w:r>
      <w:ins w:id="3554" w:author="Katharina Schleidt" w:date="2021-07-06T12:37:00Z">
        <w:r w:rsidR="003D68CB">
          <w:rPr>
            <w:lang w:eastAsia="ja-JP"/>
          </w:rPr>
          <w:t>’</w:t>
        </w:r>
      </w:ins>
      <w:r>
        <w:rPr>
          <w:lang w:eastAsia="ja-JP"/>
        </w:rPr>
        <w:t xml:space="preserve"> and </w:t>
      </w:r>
      <w:ins w:id="3555" w:author="Katharina Schleidt" w:date="2021-07-06T12:37:00Z">
        <w:r w:rsidR="003D68CB">
          <w:rPr>
            <w:lang w:eastAsia="ja-JP"/>
          </w:rPr>
          <w:t>‘</w:t>
        </w:r>
      </w:ins>
      <w:r>
        <w:rPr>
          <w:lang w:eastAsia="ja-JP"/>
        </w:rPr>
        <w:t>summarizing</w:t>
      </w:r>
      <w:ins w:id="3556"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814BB2" w:rsidRPr="003C74B7">
        <w:t>Attribute collectionType</w:t>
      </w:r>
      <w:r w:rsidR="005D5EE1">
        <w:rPr>
          <w:lang w:eastAsia="ja-JP"/>
        </w:rPr>
        <w:fldChar w:fldCharType="end"/>
      </w:r>
      <w:r>
        <w:rPr>
          <w:lang w:eastAsia="ja-JP"/>
        </w:rPr>
        <w:t>). Other Observation collection classifications may be added by specializing the AbstractObservationCollectionType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12BCD393"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ins w:id="3557" w:author="Ilkka Rinne" w:date="2021-10-27T15:26:00Z">
        <w:r w:rsidR="00814BB2" w:rsidRPr="00824B4F">
          <w:rPr>
            <w:b/>
            <w:bCs/>
            <w:sz w:val="20"/>
            <w:szCs w:val="20"/>
          </w:rPr>
          <w:t xml:space="preserve">Table </w:t>
        </w:r>
        <w:r w:rsidR="00814BB2">
          <w:rPr>
            <w:b/>
            <w:bCs/>
            <w:noProof/>
            <w:sz w:val="20"/>
            <w:szCs w:val="20"/>
          </w:rPr>
          <w:t>12</w:t>
        </w:r>
      </w:ins>
      <w:del w:id="3558" w:author="Ilkka Rinne" w:date="2021-10-27T14:58:00Z">
        <w:r w:rsidR="00022AAF" w:rsidRPr="00824B4F" w:rsidDel="008F1D12">
          <w:rPr>
            <w:b/>
            <w:bCs/>
            <w:sz w:val="20"/>
            <w:szCs w:val="20"/>
          </w:rPr>
          <w:delText xml:space="preserve">Table </w:delText>
        </w:r>
        <w:r w:rsidR="00022AAF" w:rsidDel="008F1D12">
          <w:rPr>
            <w:b/>
            <w:bCs/>
            <w:noProof/>
            <w:sz w:val="20"/>
            <w:szCs w:val="20"/>
          </w:rPr>
          <w:delText>12</w:delText>
        </w:r>
      </w:del>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730F2ED9" w:rsidR="00CE68F1" w:rsidRPr="00824B4F" w:rsidRDefault="00CE68F1" w:rsidP="00CE68F1">
      <w:pPr>
        <w:ind w:left="360"/>
        <w:jc w:val="center"/>
        <w:rPr>
          <w:b/>
          <w:bCs/>
          <w:sz w:val="20"/>
          <w:szCs w:val="20"/>
        </w:rPr>
      </w:pPr>
      <w:bookmarkStart w:id="3559"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sidR="00814BB2">
        <w:rPr>
          <w:b/>
          <w:bCs/>
          <w:noProof/>
          <w:sz w:val="20"/>
          <w:szCs w:val="20"/>
        </w:rPr>
        <w:t>12</w:t>
      </w:r>
      <w:r w:rsidRPr="00824B4F">
        <w:rPr>
          <w:b/>
          <w:bCs/>
          <w:sz w:val="20"/>
          <w:szCs w:val="20"/>
        </w:rPr>
        <w:fldChar w:fldCharType="end"/>
      </w:r>
      <w:bookmarkEnd w:id="3559"/>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3560" w:name="_Toc86239543"/>
      <w:bookmarkStart w:id="3561" w:name="_Hlk84855850"/>
      <w:r>
        <w:t>Hard-typing vs. soft typing and codelist use</w:t>
      </w:r>
      <w:bookmarkEnd w:id="3560"/>
    </w:p>
    <w:bookmarkEnd w:id="3561"/>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3562" w:author="Katharina Schleidt" w:date="2021-07-06T12:39:00Z">
        <w:r w:rsidDel="0077641F">
          <w:rPr>
            <w:lang w:eastAsia="ja-JP"/>
          </w:rPr>
          <w:delText xml:space="preserve"> </w:delText>
        </w:r>
      </w:del>
      <w:r>
        <w:rPr>
          <w:lang w:eastAsia="ja-JP"/>
        </w:rPr>
        <w:t xml:space="preserve">classification schemes in Edition 2 (AbstractObservationCharacteristics.observationType and </w:t>
      </w:r>
      <w:r>
        <w:rPr>
          <w:lang w:eastAsia="ja-JP"/>
        </w:rPr>
        <w:lastRenderedPageBreak/>
        <w:t>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40409982" w:rsidR="00316DFC" w:rsidRDefault="0040049D" w:rsidP="0040049D">
      <w:pPr>
        <w:rPr>
          <w:lang w:eastAsia="ja-JP"/>
        </w:rPr>
      </w:pPr>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ins w:id="3563" w:author="Ilkka Rinne" w:date="2021-10-27T15:26:00Z">
        <w:r w:rsidR="00814BB2">
          <w:t xml:space="preserve">Figure </w:t>
        </w:r>
        <w:r w:rsidR="00814BB2">
          <w:rPr>
            <w:noProof/>
          </w:rPr>
          <w:t>30</w:t>
        </w:r>
      </w:ins>
      <w:del w:id="3564" w:author="Ilkka Rinne" w:date="2021-10-27T14:58:00Z">
        <w:r w:rsidR="0018089C" w:rsidDel="008F1D12">
          <w:delText xml:space="preserve">Figure </w:delText>
        </w:r>
        <w:r w:rsidR="0018089C" w:rsidDel="008F1D12">
          <w:rPr>
            <w:noProof/>
          </w:rPr>
          <w:delText>85</w:delText>
        </w:r>
      </w:del>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4">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78BA4FE8" w:rsidR="00316DFC" w:rsidRDefault="00316DFC" w:rsidP="00316DFC">
      <w:pPr>
        <w:pStyle w:val="Lgende"/>
      </w:pPr>
      <w:bookmarkStart w:id="3565" w:name="_Ref78897786"/>
      <w:r>
        <w:t xml:space="preserve">Figure </w:t>
      </w:r>
      <w:r>
        <w:fldChar w:fldCharType="begin"/>
      </w:r>
      <w:r>
        <w:instrText xml:space="preserve"> SEQ Figure \* ARABIC </w:instrText>
      </w:r>
      <w:r>
        <w:fldChar w:fldCharType="separate"/>
      </w:r>
      <w:ins w:id="3566" w:author="Ilkka Rinne" w:date="2021-10-27T15:26:00Z">
        <w:r w:rsidR="00814BB2">
          <w:rPr>
            <w:noProof/>
          </w:rPr>
          <w:t>30</w:t>
        </w:r>
      </w:ins>
      <w:del w:id="3567" w:author="Ilkka Rinne" w:date="2021-10-27T14:58:00Z">
        <w:r w:rsidR="0018089C" w:rsidDel="008F1D12">
          <w:rPr>
            <w:noProof/>
          </w:rPr>
          <w:delText>85</w:delText>
        </w:r>
      </w:del>
      <w:r>
        <w:fldChar w:fldCharType="end"/>
      </w:r>
      <w:bookmarkEnd w:id="3565"/>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material by extending the AbstractSampleType codelist.</w:t>
      </w:r>
    </w:p>
    <w:p w14:paraId="78423DC5" w14:textId="3EC642C1" w:rsidR="0040049D" w:rsidRDefault="0040049D" w:rsidP="0040049D">
      <w:pPr>
        <w:rPr>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ins w:id="3568" w:author="Ilkka Rinne" w:date="2021-10-27T15:26:00Z">
        <w:r w:rsidR="00814BB2">
          <w:t xml:space="preserve">Figure </w:t>
        </w:r>
        <w:r w:rsidR="00814BB2">
          <w:rPr>
            <w:noProof/>
          </w:rPr>
          <w:t>31</w:t>
        </w:r>
      </w:ins>
      <w:del w:id="3569" w:author="Ilkka Rinne" w:date="2021-10-27T14:58:00Z">
        <w:r w:rsidR="0018089C" w:rsidDel="008F1D12">
          <w:delText xml:space="preserve">Figure </w:delText>
        </w:r>
        <w:r w:rsidR="0018089C" w:rsidDel="008F1D12">
          <w:rPr>
            <w:noProof/>
          </w:rPr>
          <w:delText>86</w:delText>
        </w:r>
      </w:del>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5">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24D7CEA2" w:rsidR="0018089C" w:rsidRDefault="0018089C" w:rsidP="00D825A9">
      <w:pPr>
        <w:pStyle w:val="Lgende"/>
        <w:rPr>
          <w:lang w:eastAsia="ja-JP"/>
        </w:rPr>
      </w:pPr>
      <w:bookmarkStart w:id="3570" w:name="_Ref78898137"/>
      <w:r>
        <w:t xml:space="preserve">Figure </w:t>
      </w:r>
      <w:r>
        <w:fldChar w:fldCharType="begin"/>
      </w:r>
      <w:r>
        <w:instrText xml:space="preserve"> SEQ Figure \* ARABIC </w:instrText>
      </w:r>
      <w:r>
        <w:fldChar w:fldCharType="separate"/>
      </w:r>
      <w:ins w:id="3571" w:author="Ilkka Rinne" w:date="2021-10-27T15:26:00Z">
        <w:r w:rsidR="00814BB2">
          <w:rPr>
            <w:noProof/>
          </w:rPr>
          <w:t>31</w:t>
        </w:r>
      </w:ins>
      <w:del w:id="3572" w:author="Ilkka Rinne" w:date="2021-10-27T14:58:00Z">
        <w:r w:rsidDel="008F1D12">
          <w:rPr>
            <w:noProof/>
          </w:rPr>
          <w:delText>86</w:delText>
        </w:r>
      </w:del>
      <w:r>
        <w:fldChar w:fldCharType="end"/>
      </w:r>
      <w:bookmarkEnd w:id="3570"/>
      <w:r>
        <w:t xml:space="preserve"> – (Example) </w:t>
      </w:r>
      <w:r w:rsidRPr="0018089C">
        <w:t xml:space="preserve">Mechanism for defining a </w:t>
      </w:r>
      <w:r>
        <w:t xml:space="preserve">generic </w:t>
      </w:r>
      <w:r w:rsidRPr="0018089C">
        <w:t>classification scheme for Sample</w:t>
      </w:r>
      <w:r>
        <w:t>rs</w:t>
      </w:r>
      <w:r w:rsidRPr="0018089C">
        <w:t xml:space="preserve"> by extending the AbstractSample</w:t>
      </w:r>
      <w:r>
        <w:t>r</w:t>
      </w:r>
      <w:r w:rsidRPr="0018089C">
        <w:t>Type codelist.</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3573"/>
      <w:commentRangeStart w:id="3574"/>
      <w:r w:rsidR="00242114">
        <w:rPr>
          <w:rStyle w:val="Appelnotedebasdep"/>
          <w:lang w:eastAsia="ja-JP"/>
        </w:rPr>
        <w:footnoteReference w:id="2"/>
      </w:r>
      <w:r>
        <w:rPr>
          <w:lang w:eastAsia="ja-JP"/>
        </w:rPr>
        <w:t>):</w:t>
      </w:r>
      <w:commentRangeEnd w:id="3573"/>
      <w:r w:rsidR="0072232A">
        <w:rPr>
          <w:rStyle w:val="Marquedecommentaire"/>
        </w:rPr>
        <w:commentReference w:id="3573"/>
      </w:r>
      <w:commentRangeEnd w:id="3574"/>
      <w:r w:rsidR="007240E3">
        <w:rPr>
          <w:rStyle w:val="Marquedecommentaire"/>
        </w:rPr>
        <w:commentReference w:id="3574"/>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3590"/>
      <w:commentRangeStart w:id="3591"/>
      <w:r w:rsidR="00242114">
        <w:rPr>
          <w:rStyle w:val="Appelnotedebasdep"/>
          <w:lang w:eastAsia="ja-JP"/>
        </w:rPr>
        <w:footnoteReference w:id="3"/>
      </w:r>
      <w:r>
        <w:rPr>
          <w:lang w:eastAsia="ja-JP"/>
        </w:rPr>
        <w:t>)</w:t>
      </w:r>
      <w:commentRangeEnd w:id="3590"/>
      <w:r w:rsidR="0072232A">
        <w:rPr>
          <w:rStyle w:val="Marquedecommentaire"/>
        </w:rPr>
        <w:commentReference w:id="3590"/>
      </w:r>
      <w:commentRangeEnd w:id="3591"/>
      <w:r w:rsidR="007240E3">
        <w:rPr>
          <w:rStyle w:val="Marquedecommentaire"/>
        </w:rPr>
        <w:commentReference w:id="3591"/>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3609" w:name="_Toc86239544"/>
      <w:r>
        <w:t>Generic metadata associations</w:t>
      </w:r>
      <w:bookmarkEnd w:id="3609"/>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3610" w:name="_Toc86239545"/>
      <w:r>
        <w:t>Discarded concepts</w:t>
      </w:r>
      <w:bookmarkEnd w:id="3610"/>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3611" w:author="Katharina Schleidt" w:date="2021-07-06T13:17:00Z">
        <w:r w:rsidR="0072232A">
          <w:rPr>
            <w:lang w:eastAsia="ja-JP"/>
          </w:rPr>
          <w:t xml:space="preserve">either </w:t>
        </w:r>
      </w:ins>
      <w:r>
        <w:rPr>
          <w:lang w:eastAsia="ja-JP"/>
        </w:rPr>
        <w:t xml:space="preserve">the Observation </w:t>
      </w:r>
      <w:del w:id="3612" w:author="Katharina Schleidt" w:date="2021-07-06T13:17:00Z">
        <w:r w:rsidDel="0072232A">
          <w:rPr>
            <w:lang w:eastAsia="ja-JP"/>
          </w:rPr>
          <w:delText xml:space="preserve">and </w:delText>
        </w:r>
      </w:del>
      <w:ins w:id="3613"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3614" w:author="Katharina Schleidt" w:date="2021-07-05T19:40:00Z">
        <w:r w:rsidR="008212CB" w:rsidRPr="008212CB" w:rsidDel="00116C6C">
          <w:rPr>
            <w:lang w:eastAsia="ja-JP"/>
          </w:rPr>
          <w:delText xml:space="preserve">, </w:delText>
        </w:r>
      </w:del>
      <w:ins w:id="3615" w:author="Katharina Schleidt" w:date="2021-07-05T19:40:00Z">
        <w:r w:rsidR="00116C6C">
          <w:rPr>
            <w:lang w:eastAsia="ja-JP"/>
          </w:rPr>
          <w:t xml:space="preserve"> and</w:t>
        </w:r>
        <w:r w:rsidR="00116C6C" w:rsidRPr="008212CB">
          <w:rPr>
            <w:lang w:eastAsia="ja-JP"/>
          </w:rPr>
          <w:t xml:space="preserve"> </w:t>
        </w:r>
      </w:ins>
      <w:del w:id="3616" w:author="Katharina Schleidt" w:date="2021-07-05T19:40:00Z">
        <w:r w:rsidR="008212CB" w:rsidRPr="008212CB" w:rsidDel="00116C6C">
          <w:rPr>
            <w:lang w:eastAsia="ja-JP"/>
          </w:rPr>
          <w:delText xml:space="preserve">measurements </w:delText>
        </w:r>
      </w:del>
      <w:ins w:id="3617" w:author="Katharina Schleidt" w:date="2021-07-05T19:40:00Z">
        <w:r w:rsidR="00116C6C">
          <w:rPr>
            <w:lang w:eastAsia="ja-JP"/>
          </w:rPr>
          <w:t>M</w:t>
        </w:r>
        <w:r w:rsidR="00116C6C" w:rsidRPr="008212CB">
          <w:rPr>
            <w:lang w:eastAsia="ja-JP"/>
          </w:rPr>
          <w:t>easurements</w:t>
        </w:r>
      </w:ins>
      <w:del w:id="3618" w:author="Katharina Schleidt" w:date="2021-07-05T19:40:00Z">
        <w:r w:rsidR="008212CB" w:rsidRPr="008212CB" w:rsidDel="00116C6C">
          <w:rPr>
            <w:lang w:eastAsia="ja-JP"/>
          </w:rPr>
          <w:delText xml:space="preserve">and </w:delText>
        </w:r>
        <w:commentRangeStart w:id="3619"/>
        <w:commentRangeStart w:id="3620"/>
        <w:commentRangeStart w:id="3621"/>
        <w:r w:rsidR="008212CB" w:rsidRPr="008212CB" w:rsidDel="00116C6C">
          <w:rPr>
            <w:lang w:eastAsia="ja-JP"/>
          </w:rPr>
          <w:delText>samples</w:delText>
        </w:r>
        <w:commentRangeEnd w:id="3619"/>
        <w:r w:rsidR="00D75FE8" w:rsidDel="00116C6C">
          <w:rPr>
            <w:rStyle w:val="Marquedecommentaire"/>
          </w:rPr>
          <w:commentReference w:id="3619"/>
        </w:r>
      </w:del>
      <w:commentRangeEnd w:id="3620"/>
      <w:r w:rsidR="00116C6C">
        <w:rPr>
          <w:rStyle w:val="Marquedecommentaire"/>
        </w:rPr>
        <w:commentReference w:id="3620"/>
      </w:r>
      <w:commentRangeEnd w:id="3621"/>
      <w:r w:rsidR="00116C6C">
        <w:rPr>
          <w:rStyle w:val="Marquedecommentaire"/>
        </w:rPr>
        <w:commentReference w:id="3621"/>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622" w:name="_Toc86239546"/>
      <w:r w:rsidRPr="00F02BC7">
        <w:rPr>
          <w:b w:val="0"/>
        </w:rPr>
        <w:t>(</w:t>
      </w:r>
      <w:r>
        <w:rPr>
          <w:b w:val="0"/>
        </w:rPr>
        <w:t>informative</w:t>
      </w:r>
      <w:r w:rsidRPr="00F02BC7">
        <w:rPr>
          <w:b w:val="0"/>
        </w:rPr>
        <w:t>)</w:t>
      </w:r>
      <w:r w:rsidRPr="00F02BC7">
        <w:br/>
      </w:r>
      <w:r w:rsidRPr="00F02BC7">
        <w:br/>
      </w:r>
      <w:r>
        <w:t>Best practices in use of the Observation and Sampling models</w:t>
      </w:r>
      <w:bookmarkEnd w:id="3622"/>
    </w:p>
    <w:p w14:paraId="310591AF" w14:textId="19FDA2FF" w:rsidR="00491C3C" w:rsidRDefault="00295A39" w:rsidP="002B4EBE">
      <w:pPr>
        <w:pStyle w:val="a2"/>
      </w:pPr>
      <w:bookmarkStart w:id="3623" w:name="_Toc86239547"/>
      <w:r w:rsidRPr="00295A39">
        <w:t>Features, coverages and observations — Different views of information</w:t>
      </w:r>
      <w:bookmarkEnd w:id="3623"/>
    </w:p>
    <w:p w14:paraId="129A17BE" w14:textId="14AC120C" w:rsidR="00366758" w:rsidRDefault="00366758" w:rsidP="00366758">
      <w:r>
        <w:t>ISO 19109 describes the feature as a “fundamental unit of geographic information”. The “General Feature Model” (GFM) presented in ISO </w:t>
      </w:r>
      <w:commentRangeStart w:id="3624"/>
      <w:r>
        <w:t>19101</w:t>
      </w:r>
      <w:ins w:id="3625" w:author="Grellet Sylvain" w:date="2021-10-21T16:14:00Z">
        <w:r w:rsidR="00F914DA">
          <w:t xml:space="preserve"> </w:t>
        </w:r>
      </w:ins>
      <w:del w:id="3626" w:author="Grellet Sylvain" w:date="2021-10-21T16:14:00Z">
        <w:r w:rsidDel="00F914DA">
          <w:delText xml:space="preserve"> </w:delText>
        </w:r>
      </w:del>
      <w:commentRangeEnd w:id="3624"/>
      <w:r w:rsidR="00621028">
        <w:rPr>
          <w:rStyle w:val="Marquedecommentaire"/>
        </w:rPr>
        <w:commentReference w:id="3624"/>
      </w:r>
      <w:ins w:id="3627" w:author="Grellet Sylvain" w:date="2021-10-21T16:14:00Z">
        <w:r w:rsidR="00F914DA">
          <w:fldChar w:fldCharType="begin"/>
        </w:r>
        <w:r w:rsidR="00F914DA">
          <w:instrText xml:space="preserve"> REF _Ref85725265 \r \h </w:instrText>
        </w:r>
      </w:ins>
      <w:r w:rsidR="00F914DA">
        <w:fldChar w:fldCharType="separate"/>
      </w:r>
      <w:ins w:id="3628" w:author="Ilkka Rinne" w:date="2021-10-27T15:26:00Z">
        <w:r w:rsidR="00814BB2">
          <w:t>[21]</w:t>
        </w:r>
      </w:ins>
      <w:ins w:id="3629" w:author="Grellet Sylvain" w:date="2021-10-21T16:14:00Z">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54C0CAF4" w:rsidR="00366758" w:rsidRDefault="00366758" w:rsidP="00366758">
      <w:r>
        <w:t xml:space="preserve">The principal alternative model for geographic information is the coverage, described in </w:t>
      </w:r>
      <w:commentRangeStart w:id="3630"/>
      <w:commentRangeStart w:id="3631"/>
      <w:commentRangeStart w:id="3632"/>
      <w:r>
        <w:t>ISO</w:t>
      </w:r>
      <w:del w:id="3633" w:author="Katharina Schleidt" w:date="2021-10-20T18:28:00Z">
        <w:r w:rsidDel="00CE4088">
          <w:delText> </w:delText>
        </w:r>
      </w:del>
      <w:ins w:id="3634" w:author="Katharina Schleidt" w:date="2021-10-20T18:28:00Z">
        <w:r w:rsidR="00CE4088" w:rsidRPr="00CE4088">
          <w:t>/DIS 19123-1</w:t>
        </w:r>
      </w:ins>
      <w:commentRangeEnd w:id="3630"/>
      <w:r w:rsidR="00621028">
        <w:rPr>
          <w:rStyle w:val="Marquedecommentaire"/>
        </w:rPr>
        <w:commentReference w:id="3630"/>
      </w:r>
      <w:commentRangeEnd w:id="3631"/>
      <w:ins w:id="3635" w:author="Grellet Sylvain" w:date="2021-10-21T16:20:00Z">
        <w:r w:rsidR="008538CF">
          <w:t xml:space="preserve"> </w:t>
        </w:r>
      </w:ins>
      <w:r w:rsidR="0087602B">
        <w:rPr>
          <w:rStyle w:val="Marquedecommentaire"/>
        </w:rPr>
        <w:commentReference w:id="3631"/>
      </w:r>
      <w:commentRangeEnd w:id="3632"/>
      <w:ins w:id="3636" w:author="Grellet Sylvain" w:date="2021-10-21T16:20:00Z">
        <w:r w:rsidR="008538CF">
          <w:fldChar w:fldCharType="begin"/>
        </w:r>
        <w:r w:rsidR="008538CF">
          <w:instrText xml:space="preserve"> REF _Ref85725666 \r \h </w:instrText>
        </w:r>
      </w:ins>
      <w:r w:rsidR="008538CF">
        <w:fldChar w:fldCharType="separate"/>
      </w:r>
      <w:ins w:id="3637" w:author="Ilkka Rinne" w:date="2021-10-27T15:26:00Z">
        <w:r w:rsidR="00814BB2">
          <w:t>[26]</w:t>
        </w:r>
      </w:ins>
      <w:ins w:id="3638" w:author="Grellet Sylvain" w:date="2021-10-21T16:20:00Z">
        <w:r w:rsidR="008538CF">
          <w:fldChar w:fldCharType="end"/>
        </w:r>
        <w:r w:rsidR="008538CF">
          <w:t xml:space="preserve"> </w:t>
        </w:r>
      </w:ins>
      <w:r w:rsidR="00B763AC">
        <w:rPr>
          <w:rStyle w:val="Marquedecommentaire"/>
        </w:rPr>
        <w:commentReference w:id="3632"/>
      </w:r>
      <w:ins w:id="3639" w:author="Grellet Sylvain" w:date="2021-10-21T16:20:00Z">
        <w:r w:rsidR="008538CF">
          <w:fldChar w:fldCharType="begin"/>
        </w:r>
        <w:r w:rsidR="008538CF">
          <w:instrText xml:space="preserve"> REF _Ref85725673 \r \h </w:instrText>
        </w:r>
      </w:ins>
      <w:r w:rsidR="008538CF">
        <w:fldChar w:fldCharType="separate"/>
      </w:r>
      <w:ins w:id="3640" w:author="Ilkka Rinne" w:date="2021-10-27T15:26:00Z">
        <w:r w:rsidR="00814BB2">
          <w:t>[27]</w:t>
        </w:r>
      </w:ins>
      <w:ins w:id="3641" w:author="Grellet Sylvain" w:date="2021-10-21T16:20:00Z">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3642" w:author="Katharina Schleidt" w:date="2021-07-05T20:14:00Z">
        <w:r w:rsidR="00EC3D8D" w:rsidRPr="00020674" w:rsidDel="00CC3A78">
          <w:delText>;</w:delText>
        </w:r>
        <w:r w:rsidR="00020674" w:rsidRPr="00020674" w:rsidDel="00CC3A78">
          <w:delText xml:space="preserve"> </w:delText>
        </w:r>
      </w:del>
      <w:ins w:id="3643" w:author="Katharina Schleidt" w:date="2021-07-05T20:14:00Z">
        <w:r w:rsidR="00CC3A78">
          <w:t>.</w:t>
        </w:r>
        <w:r w:rsidR="00CC3A78" w:rsidRPr="00020674">
          <w:t xml:space="preserve"> </w:t>
        </w:r>
      </w:ins>
      <w:del w:id="3644" w:author="Katharina Schleidt" w:date="2021-07-05T20:14:00Z">
        <w:r w:rsidR="00EC3D8D" w:rsidRPr="00020674" w:rsidDel="00CC3A78">
          <w:delText>therefore</w:delText>
        </w:r>
      </w:del>
      <w:ins w:id="3645"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C3E6E30" w:rsidR="00366758" w:rsidRDefault="00366758" w:rsidP="00366758">
      <w:r>
        <w:lastRenderedPageBreak/>
        <w:t>This is illustrated in</w:t>
      </w:r>
      <w:del w:id="3646" w:author="Ilkka Rinne" w:date="2021-10-27T15:35:00Z">
        <w:r w:rsidDel="00F24F0D">
          <w:delText xml:space="preserve"> Figure</w:delText>
        </w:r>
      </w:del>
      <w:r>
        <w:t> </w:t>
      </w:r>
      <w:ins w:id="3647" w:author="Ilkka Rinne" w:date="2021-10-27T15:35:00Z">
        <w:r w:rsidR="00F24F0D">
          <w:fldChar w:fldCharType="begin"/>
        </w:r>
        <w:r w:rsidR="00F24F0D">
          <w:instrText xml:space="preserve"> REF _Ref86241349 \h </w:instrText>
        </w:r>
      </w:ins>
      <w:r w:rsidR="00F24F0D">
        <w:instrText xml:space="preserve"> \* MERGEFORMAT </w:instrText>
      </w:r>
      <w:r w:rsidR="00F24F0D">
        <w:fldChar w:fldCharType="separate"/>
      </w:r>
      <w:ins w:id="3648" w:author="Ilkka Rinne" w:date="2021-10-27T15:35:00Z">
        <w:r w:rsidR="00F24F0D" w:rsidRPr="001A0988">
          <w:rPr>
            <w:b/>
            <w:bCs/>
            <w:color w:val="000000" w:themeColor="text1"/>
            <w:sz w:val="20"/>
            <w:szCs w:val="20"/>
          </w:rPr>
          <w:t>F</w:t>
        </w:r>
        <w:r w:rsidR="00F24F0D" w:rsidRPr="00F24F0D">
          <w:rPr>
            <w:color w:val="000000" w:themeColor="text1"/>
            <w:sz w:val="20"/>
            <w:szCs w:val="20"/>
            <w:rPrChange w:id="3649" w:author="Ilkka Rinne" w:date="2021-10-27T15:36:00Z">
              <w:rPr>
                <w:b/>
                <w:bCs/>
                <w:color w:val="000000" w:themeColor="text1"/>
                <w:sz w:val="20"/>
                <w:szCs w:val="20"/>
              </w:rPr>
            </w:rPrChange>
          </w:rPr>
          <w:t>i</w:t>
        </w:r>
        <w:r w:rsidR="00F24F0D" w:rsidRPr="001A0988">
          <w:rPr>
            <w:b/>
            <w:bCs/>
            <w:color w:val="000000" w:themeColor="text1"/>
            <w:sz w:val="20"/>
            <w:szCs w:val="20"/>
          </w:rPr>
          <w:t xml:space="preserve">gure </w:t>
        </w:r>
        <w:r w:rsidR="00F24F0D">
          <w:rPr>
            <w:bCs/>
            <w:iCs/>
            <w:noProof/>
            <w:szCs w:val="20"/>
          </w:rPr>
          <w:t>32</w:t>
        </w:r>
        <w:r w:rsidR="00F24F0D">
          <w:fldChar w:fldCharType="end"/>
        </w:r>
      </w:ins>
      <w:del w:id="3650" w:author="Ilkka Rinne" w:date="2021-10-27T15:35:00Z">
        <w:r w:rsidDel="00F24F0D">
          <w:delText>D.1</w:delText>
        </w:r>
      </w:del>
      <w:r>
        <w:t>,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145CD666" w14:textId="77777777" w:rsidR="001A0988" w:rsidRDefault="00366758" w:rsidP="001A0988">
      <w:pPr>
        <w:keepNext/>
        <w:spacing w:line="240" w:lineRule="auto"/>
        <w:rPr>
          <w:ins w:id="3651" w:author="Ilkka Rinne" w:date="2021-10-27T15:17:00Z"/>
        </w:rPr>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4E22D00B" w14:textId="0AB8027B" w:rsidR="00366758" w:rsidRPr="001A0988" w:rsidRDefault="001A0988">
      <w:pPr>
        <w:pStyle w:val="Lgende"/>
        <w:rPr>
          <w:bCs/>
          <w:szCs w:val="20"/>
        </w:rPr>
        <w:pPrChange w:id="3652" w:author="Ilkka Rinne" w:date="2021-10-27T15:17:00Z">
          <w:pPr>
            <w:keepNext/>
            <w:spacing w:line="240" w:lineRule="auto"/>
          </w:pPr>
        </w:pPrChange>
      </w:pPr>
      <w:bookmarkStart w:id="3653" w:name="_Ref86241349"/>
      <w:ins w:id="3654" w:author="Ilkka Rinne" w:date="2021-10-27T15:17: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655" w:author="Ilkka Rinne" w:date="2021-10-27T15:26:00Z">
        <w:r w:rsidR="00814BB2">
          <w:rPr>
            <w:bCs/>
            <w:iCs w:val="0"/>
            <w:noProof/>
            <w:szCs w:val="20"/>
          </w:rPr>
          <w:t>32</w:t>
        </w:r>
      </w:ins>
      <w:ins w:id="3656" w:author="Ilkka Rinne" w:date="2021-10-27T15:17:00Z">
        <w:r w:rsidRPr="001A0988">
          <w:rPr>
            <w:bCs/>
            <w:iCs w:val="0"/>
            <w:szCs w:val="20"/>
          </w:rPr>
          <w:fldChar w:fldCharType="end"/>
        </w:r>
        <w:bookmarkEnd w:id="3653"/>
        <w:r w:rsidRPr="001A0988">
          <w:rPr>
            <w:bCs/>
            <w:iCs w:val="0"/>
            <w:szCs w:val="20"/>
          </w:rPr>
          <w:t xml:space="preserve"> </w:t>
        </w:r>
      </w:ins>
      <w:ins w:id="3657" w:author="Ilkka Rinne" w:date="2021-10-27T15:31:00Z">
        <w:r w:rsidR="00C45DC0">
          <w:rPr>
            <w:bCs/>
            <w:iCs w:val="0"/>
            <w:szCs w:val="20"/>
          </w:rPr>
          <w:t>—</w:t>
        </w:r>
      </w:ins>
      <w:ins w:id="3658" w:author="Ilkka Rinne" w:date="2021-10-27T15:17:00Z">
        <w:r w:rsidRPr="001A0988">
          <w:rPr>
            <w:bCs/>
            <w:iCs w:val="0"/>
            <w:szCs w:val="20"/>
          </w:rPr>
          <w:t xml:space="preserve"> Tabular representation of information associated with a set of locations</w:t>
        </w:r>
      </w:ins>
    </w:p>
    <w:p w14:paraId="718A5A8C" w14:textId="181AE781" w:rsidR="00366758" w:rsidRPr="00366758" w:rsidDel="001A0988" w:rsidRDefault="00366758" w:rsidP="00366758">
      <w:pPr>
        <w:jc w:val="center"/>
        <w:rPr>
          <w:del w:id="3659" w:author="Ilkka Rinne" w:date="2021-10-27T15:19:00Z"/>
          <w:b/>
          <w:bCs/>
          <w:sz w:val="20"/>
          <w:szCs w:val="20"/>
        </w:rPr>
      </w:pPr>
      <w:del w:id="3660" w:author="Ilkka Rinne" w:date="2021-10-27T15:19:00Z">
        <w:r w:rsidRPr="00366758" w:rsidDel="001A0988">
          <w:rPr>
            <w:b/>
            <w:bCs/>
            <w:sz w:val="20"/>
            <w:szCs w:val="20"/>
          </w:rPr>
          <w:delText>Figure</w:delText>
        </w:r>
      </w:del>
      <w:del w:id="3661" w:author="Ilkka Rinne" w:date="2021-10-27T15:13:00Z">
        <w:r w:rsidRPr="00366758" w:rsidDel="001A0988">
          <w:rPr>
            <w:b/>
            <w:bCs/>
            <w:sz w:val="20"/>
            <w:szCs w:val="20"/>
          </w:rPr>
          <w:delText xml:space="preserve"> D.1</w:delText>
        </w:r>
      </w:del>
      <w:del w:id="3662" w:author="Ilkka Rinne" w:date="2021-10-27T15:19:00Z">
        <w:r w:rsidRPr="00366758" w:rsidDel="001A0988">
          <w:rPr>
            <w:b/>
            <w:bCs/>
            <w:sz w:val="20"/>
            <w:szCs w:val="20"/>
          </w:rPr>
          <w:delText xml:space="preserve"> — Tabular representation of information associated with a set of locations</w:delText>
        </w:r>
      </w:del>
    </w:p>
    <w:p w14:paraId="3262C7DC" w14:textId="77777777" w:rsidR="00366758" w:rsidRPr="00366758" w:rsidRDefault="00366758" w:rsidP="00366758">
      <w:pPr>
        <w:rPr>
          <w:lang w:eastAsia="ja-JP"/>
        </w:rPr>
      </w:pPr>
      <w:bookmarkStart w:id="3663" w:name="_l7a3n9" w:colFirst="0" w:colLast="0"/>
      <w:bookmarkEnd w:id="3663"/>
    </w:p>
    <w:p w14:paraId="4BD06ECF" w14:textId="5C794931" w:rsidR="00295A39" w:rsidRDefault="00295A39" w:rsidP="00295A39">
      <w:pPr>
        <w:pStyle w:val="a2"/>
      </w:pPr>
      <w:bookmarkStart w:id="3664" w:name="_Toc86239548"/>
      <w:r w:rsidRPr="00295A39">
        <w:lastRenderedPageBreak/>
        <w:t>Observation concerns</w:t>
      </w:r>
      <w:bookmarkEnd w:id="3664"/>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6E727F34"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3665" w:author="Ilkka Rinne" w:date="2021-10-27T15:26:00Z">
        <w:r w:rsidR="00814BB2">
          <w:rPr>
            <w:lang w:eastAsia="ja-JP"/>
          </w:rPr>
          <w:t>[10]</w:t>
        </w:r>
      </w:ins>
      <w:ins w:id="3666" w:author="Grellet Sylvain" w:date="2021-10-21T14:47:00Z">
        <w:del w:id="3667" w:author="Ilkka Rinne" w:date="2021-10-27T14:58:00Z">
          <w:r w:rsidR="00901ACF" w:rsidDel="008F1D12">
            <w:rPr>
              <w:lang w:eastAsia="ja-JP"/>
            </w:rPr>
            <w:delText>[10]</w:delText>
          </w:r>
        </w:del>
      </w:ins>
      <w:del w:id="3668" w:author="Ilkka Rinne" w:date="2021-10-27T14:58:00Z">
        <w:r w:rsidR="00821F18" w:rsidDel="008F1D12">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3669" w:author="Katharina Schleidt" w:date="2021-07-05T19:41:00Z">
        <w:r w:rsidR="000017EB" w:rsidRPr="000017EB" w:rsidDel="00116C6C">
          <w:rPr>
            <w:lang w:eastAsia="ja-JP"/>
          </w:rPr>
          <w:delText>Observations, measurements and samples</w:delText>
        </w:r>
      </w:del>
      <w:ins w:id="367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60A60F34"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3671" w:author="Ilkka Rinne" w:date="2021-10-27T15:26:00Z">
        <w:r w:rsidR="00814BB2">
          <w:rPr>
            <w:lang w:eastAsia="ja-JP"/>
          </w:rPr>
          <w:t>[11]</w:t>
        </w:r>
      </w:ins>
      <w:ins w:id="3672" w:author="Grellet Sylvain" w:date="2021-10-21T14:49:00Z">
        <w:del w:id="3673" w:author="Ilkka Rinne" w:date="2021-10-27T14:58:00Z">
          <w:r w:rsidR="00202914" w:rsidDel="008F1D12">
            <w:rPr>
              <w:lang w:eastAsia="ja-JP"/>
            </w:rPr>
            <w:delText>[11]</w:delText>
          </w:r>
        </w:del>
      </w:ins>
      <w:del w:id="3674" w:author="Ilkka Rinne" w:date="2021-10-27T14:58:00Z">
        <w:r w:rsidR="00821F18" w:rsidDel="008F1D12">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3675" w:author="Ilkka Rinne" w:date="2021-10-27T15:26:00Z">
        <w:r w:rsidR="00814BB2">
          <w:rPr>
            <w:lang w:eastAsia="ja-JP"/>
          </w:rPr>
          <w:t>[12]</w:t>
        </w:r>
      </w:ins>
      <w:ins w:id="3676" w:author="Grellet Sylvain" w:date="2021-10-21T14:51:00Z">
        <w:del w:id="3677" w:author="Ilkka Rinne" w:date="2021-10-27T14:58:00Z">
          <w:r w:rsidR="00307FF9" w:rsidDel="008F1D12">
            <w:rPr>
              <w:lang w:eastAsia="ja-JP"/>
            </w:rPr>
            <w:delText>[12]</w:delText>
          </w:r>
        </w:del>
      </w:ins>
      <w:del w:id="3678" w:author="Ilkka Rinne" w:date="2021-10-27T14:58:00Z">
        <w:r w:rsidR="00821F18" w:rsidDel="008F1D12">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3679" w:author="Katharina Schleidt" w:date="2021-07-05T19:41:00Z">
        <w:r w:rsidR="001A4204" w:rsidRPr="001A4204" w:rsidDel="00116C6C">
          <w:rPr>
            <w:lang w:eastAsia="ja-JP"/>
          </w:rPr>
          <w:delText>Observations, measurements and samples</w:delText>
        </w:r>
      </w:del>
      <w:ins w:id="3680"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2F750719"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3681" w:author="Ilkka Rinne" w:date="2021-10-27T15:26:00Z">
        <w:r w:rsidR="00814BB2">
          <w:rPr>
            <w:lang w:eastAsia="ja-JP"/>
          </w:rPr>
          <w:t>[11]</w:t>
        </w:r>
      </w:ins>
      <w:ins w:id="3682" w:author="Grellet Sylvain" w:date="2021-10-21T14:49:00Z">
        <w:del w:id="3683" w:author="Ilkka Rinne" w:date="2021-10-27T14:58:00Z">
          <w:r w:rsidR="00202914" w:rsidDel="008F1D12">
            <w:rPr>
              <w:lang w:eastAsia="ja-JP"/>
            </w:rPr>
            <w:delText>[11]</w:delText>
          </w:r>
        </w:del>
      </w:ins>
      <w:del w:id="3684" w:author="Ilkka Rinne" w:date="2021-10-27T14:58:00Z">
        <w:r w:rsidR="00821F18" w:rsidDel="008F1D12">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458AAC4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3685" w:author="Ilkka Rinne" w:date="2021-10-27T15:26:00Z">
        <w:r w:rsidR="00814BB2">
          <w:rPr>
            <w:lang w:eastAsia="ja-JP"/>
          </w:rPr>
          <w:t>[3]</w:t>
        </w:r>
      </w:ins>
      <w:ins w:id="3686" w:author="Grellet Sylvain" w:date="2021-10-21T13:37:00Z">
        <w:del w:id="3687" w:author="Ilkka Rinne" w:date="2021-10-27T14:58:00Z">
          <w:r w:rsidR="00FE6441" w:rsidDel="008F1D12">
            <w:rPr>
              <w:lang w:eastAsia="ja-JP"/>
            </w:rPr>
            <w:delText>[3]</w:delText>
          </w:r>
        </w:del>
      </w:ins>
      <w:del w:id="3688" w:author="Ilkka Rinne" w:date="2021-10-27T14:58:00Z">
        <w:r w:rsidR="00821F18" w:rsidDel="008F1D12">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689" w:name="_Toc86239549"/>
      <w:r w:rsidRPr="00295A39">
        <w:t>Sample, Sampling concerns</w:t>
      </w:r>
      <w:bookmarkEnd w:id="3689"/>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3690" w:author="Katharina Schleidt" w:date="2021-07-05T19:41:00Z">
        <w:r w:rsidR="001A4204" w:rsidRPr="001A4204" w:rsidDel="00116C6C">
          <w:rPr>
            <w:lang w:eastAsia="ja-JP"/>
          </w:rPr>
          <w:delText>Observations, measurements and samples</w:delText>
        </w:r>
      </w:del>
      <w:ins w:id="3691"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D8083CC"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14BB2">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3692" w:author="Katharina Schleidt" w:date="2021-07-05T19:41:00Z">
        <w:r w:rsidR="00D763FF" w:rsidRPr="00D763FF" w:rsidDel="00116C6C">
          <w:rPr>
            <w:lang w:eastAsia="ja-JP"/>
          </w:rPr>
          <w:delText>Observations, measurements and samples</w:delText>
        </w:r>
      </w:del>
      <w:ins w:id="3693"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694" w:name="_Toc86239550"/>
      <w:r w:rsidRPr="00295A39">
        <w:lastRenderedPageBreak/>
        <w:t>Observations and Coverages</w:t>
      </w:r>
      <w:bookmarkEnd w:id="3694"/>
    </w:p>
    <w:p w14:paraId="373E2D31" w14:textId="18575383" w:rsidR="00383C9B" w:rsidRDefault="001A0988" w:rsidP="00746751">
      <w:pPr>
        <w:pStyle w:val="NormalWeb"/>
        <w:jc w:val="both"/>
      </w:pPr>
      <w:r>
        <w:rPr>
          <w:noProof/>
          <w:lang w:val="fr-FR" w:eastAsia="fr-FR"/>
        </w:rPr>
        <mc:AlternateContent>
          <mc:Choice Requires="wpg">
            <w:drawing>
              <wp:anchor distT="0" distB="0" distL="114300" distR="114300" simplePos="0" relativeHeight="251669504" behindDoc="0" locked="0" layoutInCell="1" allowOverlap="1" wp14:anchorId="0681E510" wp14:editId="0DFFD25C">
                <wp:simplePos x="0" y="0"/>
                <wp:positionH relativeFrom="column">
                  <wp:posOffset>1275080</wp:posOffset>
                </wp:positionH>
                <wp:positionV relativeFrom="paragraph">
                  <wp:posOffset>1861185</wp:posOffset>
                </wp:positionV>
                <wp:extent cx="3524885" cy="2085975"/>
                <wp:effectExtent l="0" t="0" r="5715" b="0"/>
                <wp:wrapTopAndBottom/>
                <wp:docPr id="101" name="Group 101"/>
                <wp:cNvGraphicFramePr/>
                <a:graphic xmlns:a="http://schemas.openxmlformats.org/drawingml/2006/main">
                  <a:graphicData uri="http://schemas.microsoft.com/office/word/2010/wordprocessingGroup">
                    <wpg:wgp>
                      <wpg:cNvGrpSpPr/>
                      <wpg:grpSpPr>
                        <a:xfrm>
                          <a:off x="0" y="0"/>
                          <a:ext cx="3524885" cy="2085975"/>
                          <a:chOff x="0" y="0"/>
                          <a:chExt cx="3524885" cy="20859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00" name="Text Box 100"/>
                        <wps:cNvSpPr txBox="1"/>
                        <wps:spPr>
                          <a:xfrm>
                            <a:off x="17780" y="1810385"/>
                            <a:ext cx="3507105" cy="275590"/>
                          </a:xfrm>
                          <a:prstGeom prst="rect">
                            <a:avLst/>
                          </a:prstGeom>
                          <a:solidFill>
                            <a:prstClr val="white"/>
                          </a:solidFill>
                          <a:ln>
                            <a:noFill/>
                          </a:ln>
                        </wps:spPr>
                        <wps:txbx>
                          <w:txbxContent>
                            <w:p w14:paraId="73F728CC" w14:textId="51100611" w:rsidR="00F93179" w:rsidRPr="0092150B" w:rsidRDefault="00F93179">
                              <w:pPr>
                                <w:pStyle w:val="Lgende"/>
                                <w:rPr>
                                  <w:bCs/>
                                  <w:noProof/>
                                  <w:szCs w:val="20"/>
                                  <w:lang w:eastAsia="ja-JP"/>
                                </w:rPr>
                                <w:pPrChange w:id="3695" w:author="Ilkka Rinne" w:date="2021-10-27T15:20:00Z">
                                  <w:pPr>
                                    <w:pStyle w:val="NormalWeb"/>
                                    <w:jc w:val="both"/>
                                  </w:pPr>
                                </w:pPrChange>
                              </w:pPr>
                              <w:ins w:id="3696"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697"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3698" w:author="Ilkka Rinne" w:date="2021-10-27T15:30:00Z">
                                <w:r>
                                  <w:rPr>
                                    <w:bCs/>
                                    <w:iCs w:val="0"/>
                                    <w:szCs w:val="20"/>
                                  </w:rPr>
                                  <w:t>—</w:t>
                                </w:r>
                              </w:ins>
                              <w:ins w:id="3699" w:author="Ilkka Rinne" w:date="2021-10-27T15:20:00Z">
                                <w:r w:rsidRPr="001A0988">
                                  <w:rPr>
                                    <w:bCs/>
                                    <w:iCs w:val="0"/>
                                    <w:szCs w:val="20"/>
                                  </w:rPr>
                                  <w:t xml:space="preserve"> OMS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681E510" id="Group 101" o:spid="_x0000_s1026" style="position:absolute;left:0;text-align:left;margin-left:100.4pt;margin-top:146.55pt;width:277.55pt;height:164.25pt;z-index:251669504;mso-width-relative:margin;mso-height-relative:margin" coordsize="35248,20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00" o:spid="_x0000_s1028" type="#_x0000_t202" style="position:absolute;left:177;top:18103;width:35071;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73F728CC" w14:textId="51100611" w:rsidR="00F93179" w:rsidRPr="0092150B" w:rsidRDefault="00F93179">
                        <w:pPr>
                          <w:pStyle w:val="Lgende"/>
                          <w:rPr>
                            <w:bCs/>
                            <w:noProof/>
                            <w:szCs w:val="20"/>
                            <w:lang w:eastAsia="ja-JP"/>
                          </w:rPr>
                          <w:pPrChange w:id="3705" w:author="Ilkka Rinne" w:date="2021-10-27T15:20:00Z">
                            <w:pPr>
                              <w:pStyle w:val="NormalWeb"/>
                              <w:jc w:val="both"/>
                            </w:pPr>
                          </w:pPrChange>
                        </w:pPr>
                        <w:ins w:id="3706" w:author="Ilkka Rinne" w:date="2021-10-27T15:20:00Z">
                          <w:r w:rsidRPr="001A0988">
                            <w:rPr>
                              <w:bCs/>
                              <w:iCs w:val="0"/>
                              <w:szCs w:val="20"/>
                            </w:rPr>
                            <w:t xml:space="preserve">Figure </w:t>
                          </w:r>
                          <w:r w:rsidRPr="001A0988">
                            <w:rPr>
                              <w:bCs/>
                              <w:iCs w:val="0"/>
                              <w:szCs w:val="20"/>
                            </w:rPr>
                            <w:fldChar w:fldCharType="begin"/>
                          </w:r>
                          <w:r w:rsidRPr="001A0988">
                            <w:rPr>
                              <w:bCs/>
                              <w:iCs w:val="0"/>
                              <w:szCs w:val="20"/>
                            </w:rPr>
                            <w:instrText xml:space="preserve"> SEQ Figure \* ARABIC </w:instrText>
                          </w:r>
                        </w:ins>
                        <w:r w:rsidRPr="001A0988">
                          <w:rPr>
                            <w:bCs/>
                            <w:iCs w:val="0"/>
                            <w:szCs w:val="20"/>
                          </w:rPr>
                          <w:fldChar w:fldCharType="separate"/>
                        </w:r>
                        <w:ins w:id="3707" w:author="Ilkka Rinne" w:date="2021-10-27T15:20:00Z">
                          <w:r w:rsidRPr="001A0988">
                            <w:rPr>
                              <w:bCs/>
                              <w:iCs w:val="0"/>
                              <w:noProof/>
                              <w:szCs w:val="20"/>
                            </w:rPr>
                            <w:t>33</w:t>
                          </w:r>
                          <w:r w:rsidRPr="001A0988">
                            <w:rPr>
                              <w:bCs/>
                              <w:iCs w:val="0"/>
                              <w:szCs w:val="20"/>
                            </w:rPr>
                            <w:fldChar w:fldCharType="end"/>
                          </w:r>
                          <w:r w:rsidRPr="001A0988">
                            <w:rPr>
                              <w:bCs/>
                              <w:iCs w:val="0"/>
                              <w:szCs w:val="20"/>
                            </w:rPr>
                            <w:t xml:space="preserve"> </w:t>
                          </w:r>
                        </w:ins>
                        <w:ins w:id="3708" w:author="Ilkka Rinne" w:date="2021-10-27T15:30:00Z">
                          <w:r>
                            <w:rPr>
                              <w:bCs/>
                              <w:iCs w:val="0"/>
                              <w:szCs w:val="20"/>
                            </w:rPr>
                            <w:t>—</w:t>
                          </w:r>
                        </w:ins>
                        <w:ins w:id="3709" w:author="Ilkka Rinne" w:date="2021-10-27T15:20:00Z">
                          <w:r w:rsidRPr="001A0988">
                            <w:rPr>
                              <w:bCs/>
                              <w:iCs w:val="0"/>
                              <w:szCs w:val="20"/>
                            </w:rPr>
                            <w:t xml:space="preserve"> OMS model key elements</w:t>
                          </w:r>
                        </w:ins>
                      </w:p>
                    </w:txbxContent>
                  </v:textbox>
                </v:shape>
                <w10:wrap type="topAndBottom"/>
              </v:group>
            </w:pict>
          </mc:Fallback>
        </mc:AlternateContent>
      </w:r>
      <w:del w:id="3700" w:author="Ilkka Rinne" w:date="2021-10-27T15:28:00Z">
        <w:r w:rsidDel="00814BB2">
          <w:rPr>
            <w:noProof/>
            <w:lang w:val="fr-FR" w:eastAsia="fr-FR"/>
          </w:rPr>
          <mc:AlternateContent>
            <mc:Choice Requires="wps">
              <w:drawing>
                <wp:anchor distT="0" distB="0" distL="114300" distR="114300" simplePos="0" relativeHeight="251651072" behindDoc="0" locked="0" layoutInCell="1" allowOverlap="1" wp14:anchorId="2F57536D" wp14:editId="2A35DECD">
                  <wp:simplePos x="0" y="0"/>
                  <wp:positionH relativeFrom="column">
                    <wp:posOffset>1275080</wp:posOffset>
                  </wp:positionH>
                  <wp:positionV relativeFrom="paragraph">
                    <wp:posOffset>3820160</wp:posOffset>
                  </wp:positionV>
                  <wp:extent cx="3507105" cy="304800"/>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3507105" cy="304800"/>
                          </a:xfrm>
                          <a:prstGeom prst="rect">
                            <a:avLst/>
                          </a:prstGeom>
                          <a:solidFill>
                            <a:prstClr val="white"/>
                          </a:solidFill>
                          <a:ln>
                            <a:noFill/>
                          </a:ln>
                        </wps:spPr>
                        <wps:txbx>
                          <w:txbxContent>
                            <w:p w14:paraId="0C900E75" w14:textId="3B1385E6" w:rsidR="00F93179" w:rsidRPr="00821F18" w:rsidRDefault="00F93179" w:rsidP="00821F18">
                              <w:pPr>
                                <w:jc w:val="center"/>
                                <w:rPr>
                                  <w:b/>
                                  <w:bCs/>
                                  <w:sz w:val="20"/>
                                  <w:szCs w:val="20"/>
                                </w:rPr>
                              </w:pPr>
                              <w:r w:rsidRPr="00821F18">
                                <w:rPr>
                                  <w:b/>
                                  <w:bCs/>
                                  <w:sz w:val="20"/>
                                  <w:szCs w:val="20"/>
                                </w:rPr>
                                <w:t>Figure D.2 — O</w:t>
                              </w:r>
                              <w:del w:id="3701" w:author="Grellet Sylvain" w:date="2021-06-17T17:10:00Z">
                                <w:r w:rsidRPr="00821F18" w:rsidDel="00B63E0B">
                                  <w:rPr>
                                    <w:b/>
                                    <w:bCs/>
                                    <w:sz w:val="20"/>
                                    <w:szCs w:val="20"/>
                                  </w:rPr>
                                  <w:delText>&amp;</w:delText>
                                </w:r>
                              </w:del>
                              <w:r w:rsidRPr="00821F18">
                                <w:rPr>
                                  <w:b/>
                                  <w:bCs/>
                                  <w:sz w:val="20"/>
                                  <w:szCs w:val="20"/>
                                </w:rPr>
                                <w:t>M</w:t>
                              </w:r>
                              <w:ins w:id="3702"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7536D" id="Text Box 12" o:spid="_x0000_s1029" type="#_x0000_t202" style="position:absolute;left:0;text-align:left;margin-left:100.4pt;margin-top:300.8pt;width:276.15pt;height:24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" stroked="f">
                  <v:textbox style="mso-fit-shape-to-text:t" inset="0,0,0,0">
                    <w:txbxContent>
                      <w:p w14:paraId="0C900E75" w14:textId="3B1385E6" w:rsidR="00F93179" w:rsidRPr="00821F18" w:rsidRDefault="00F93179" w:rsidP="00821F18">
                        <w:pPr>
                          <w:jc w:val="center"/>
                          <w:rPr>
                            <w:b/>
                            <w:bCs/>
                            <w:sz w:val="20"/>
                            <w:szCs w:val="20"/>
                          </w:rPr>
                        </w:pPr>
                        <w:r w:rsidRPr="00821F18">
                          <w:rPr>
                            <w:b/>
                            <w:bCs/>
                            <w:sz w:val="20"/>
                            <w:szCs w:val="20"/>
                          </w:rPr>
                          <w:t>Figure D.2 — O</w:t>
                        </w:r>
                        <w:del w:id="3713" w:author="Grellet Sylvain" w:date="2021-06-17T17:10:00Z">
                          <w:r w:rsidRPr="00821F18" w:rsidDel="00B63E0B">
                            <w:rPr>
                              <w:b/>
                              <w:bCs/>
                              <w:sz w:val="20"/>
                              <w:szCs w:val="20"/>
                            </w:rPr>
                            <w:delText>&amp;</w:delText>
                          </w:r>
                        </w:del>
                        <w:r w:rsidRPr="00821F18">
                          <w:rPr>
                            <w:b/>
                            <w:bCs/>
                            <w:sz w:val="20"/>
                            <w:szCs w:val="20"/>
                          </w:rPr>
                          <w:t>M</w:t>
                        </w:r>
                        <w:ins w:id="3714" w:author="Grellet Sylvain" w:date="2021-06-17T17:10:00Z">
                          <w:r>
                            <w:rPr>
                              <w:b/>
                              <w:bCs/>
                              <w:sz w:val="20"/>
                              <w:szCs w:val="20"/>
                            </w:rPr>
                            <w:t>S</w:t>
                          </w:r>
                        </w:ins>
                        <w:r w:rsidRPr="00821F18">
                          <w:rPr>
                            <w:b/>
                            <w:bCs/>
                            <w:sz w:val="20"/>
                            <w:szCs w:val="20"/>
                          </w:rPr>
                          <w:t xml:space="preserve"> model key elements</w:t>
                        </w:r>
                      </w:p>
                    </w:txbxContent>
                  </v:textbox>
                  <w10:wrap type="topAndBottom"/>
                </v:shape>
              </w:pict>
            </mc:Fallback>
          </mc:AlternateContent>
        </w:r>
      </w:del>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3703"/>
      <w:commentRangeStart w:id="3704"/>
      <w:commentRangeStart w:id="3705"/>
      <w:r w:rsidR="00621028">
        <w:t>ISO 19123-2:2018</w:t>
      </w:r>
      <w:r w:rsidR="00621028">
        <w:rPr>
          <w:lang w:eastAsia="ja-JP"/>
        </w:rPr>
        <w:t xml:space="preserve"> &amp; </w:t>
      </w:r>
      <w:ins w:id="3706" w:author="Katharina Schleidt" w:date="2021-10-20T18:29:00Z">
        <w:r w:rsidR="00CE4088">
          <w:rPr>
            <w:lang w:eastAsia="ja-JP"/>
          </w:rPr>
          <w:t>ISO</w:t>
        </w:r>
        <w:r w:rsidR="00CE4088" w:rsidRPr="00CE4088">
          <w:rPr>
            <w:lang w:eastAsia="ja-JP"/>
          </w:rPr>
          <w:t>/DIS 19123-1</w:t>
        </w:r>
      </w:ins>
      <w:del w:id="3707" w:author="Katharina Schleidt" w:date="2021-10-20T18:29:00Z">
        <w:r w:rsidR="00621028" w:rsidDel="00CE4088">
          <w:rPr>
            <w:lang w:eastAsia="ja-JP"/>
          </w:rPr>
          <w:delText>ISO 19123-1:</w:delText>
        </w:r>
      </w:del>
      <w:del w:id="3708" w:author="Katharina Schleidt" w:date="2021-10-11T14:26:00Z">
        <w:r w:rsidR="00621028" w:rsidDel="00B763AC">
          <w:rPr>
            <w:lang w:eastAsia="ja-JP"/>
          </w:rPr>
          <w:delText>20xx</w:delText>
        </w:r>
      </w:del>
      <w:commentRangeEnd w:id="3703"/>
      <w:del w:id="3709" w:author="Katharina Schleidt" w:date="2021-10-20T18:29:00Z">
        <w:r w:rsidR="00501289" w:rsidDel="00CE4088">
          <w:rPr>
            <w:rStyle w:val="Marquedecommentaire"/>
          </w:rPr>
          <w:commentReference w:id="3703"/>
        </w:r>
        <w:commentRangeEnd w:id="3704"/>
        <w:r w:rsidR="0087602B" w:rsidDel="00CE4088">
          <w:rPr>
            <w:rStyle w:val="Marquedecommentaire"/>
          </w:rPr>
          <w:commentReference w:id="3704"/>
        </w:r>
        <w:commentRangeEnd w:id="3705"/>
        <w:r w:rsidR="00B763AC" w:rsidDel="00CE4088">
          <w:rPr>
            <w:rStyle w:val="Marquedecommentaire"/>
            <w:rFonts w:ascii="Cambria" w:eastAsia="Calibri" w:hAnsi="Cambria"/>
            <w:lang w:val="en-GB"/>
          </w:rPr>
          <w:commentReference w:id="3705"/>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3710" w:author="Ilkka Rinne" w:date="2021-10-27T15:26:00Z">
        <w:r w:rsidR="00814BB2">
          <w:rPr>
            <w:lang w:eastAsia="ja-JP"/>
          </w:rPr>
          <w:t>[16]</w:t>
        </w:r>
      </w:ins>
      <w:ins w:id="3711" w:author="Grellet Sylvain" w:date="2021-10-21T14:56:00Z">
        <w:del w:id="3712" w:author="Ilkka Rinne" w:date="2021-10-27T14:58:00Z">
          <w:r w:rsidR="000B7BFE" w:rsidDel="008F1D12">
            <w:rPr>
              <w:lang w:eastAsia="ja-JP"/>
            </w:rPr>
            <w:delText>[16]</w:delText>
          </w:r>
        </w:del>
      </w:ins>
      <w:del w:id="3713" w:author="Ilkka Rinne" w:date="2021-10-27T14:58:00Z">
        <w:r w:rsidR="00821F18" w:rsidDel="008F1D12">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07022667" w:rsidR="00F90683" w:rsidRDefault="001A0988" w:rsidP="00383C9B">
      <w:pPr>
        <w:rPr>
          <w:lang w:eastAsia="ja-JP"/>
        </w:rPr>
      </w:pPr>
      <w:r>
        <w:rPr>
          <w:noProof/>
          <w:lang w:val="fr-FR" w:eastAsia="fr-FR"/>
        </w:rPr>
        <mc:AlternateContent>
          <mc:Choice Requires="wpg">
            <w:drawing>
              <wp:anchor distT="0" distB="0" distL="114300" distR="114300" simplePos="0" relativeHeight="251672576" behindDoc="0" locked="0" layoutInCell="1" allowOverlap="1" wp14:anchorId="75D7176C" wp14:editId="6FB12DF8">
                <wp:simplePos x="0" y="0"/>
                <wp:positionH relativeFrom="column">
                  <wp:posOffset>1198880</wp:posOffset>
                </wp:positionH>
                <wp:positionV relativeFrom="paragraph">
                  <wp:posOffset>3991610</wp:posOffset>
                </wp:positionV>
                <wp:extent cx="3677285" cy="1743075"/>
                <wp:effectExtent l="0" t="0" r="5715" b="0"/>
                <wp:wrapTopAndBottom/>
                <wp:docPr id="103" name="Group 103"/>
                <wp:cNvGraphicFramePr/>
                <a:graphic xmlns:a="http://schemas.openxmlformats.org/drawingml/2006/main">
                  <a:graphicData uri="http://schemas.microsoft.com/office/word/2010/wordprocessingGroup">
                    <wpg:wgp>
                      <wpg:cNvGrpSpPr/>
                      <wpg:grpSpPr>
                        <a:xfrm>
                          <a:off x="0" y="0"/>
                          <a:ext cx="3677285" cy="1743075"/>
                          <a:chOff x="0" y="0"/>
                          <a:chExt cx="3677285" cy="1743075"/>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102" name="Text Box 102"/>
                        <wps:cNvSpPr txBox="1"/>
                        <wps:spPr>
                          <a:xfrm>
                            <a:off x="76200" y="1467485"/>
                            <a:ext cx="3601085" cy="275590"/>
                          </a:xfrm>
                          <a:prstGeom prst="rect">
                            <a:avLst/>
                          </a:prstGeom>
                          <a:solidFill>
                            <a:prstClr val="white"/>
                          </a:solidFill>
                          <a:ln>
                            <a:noFill/>
                          </a:ln>
                        </wps:spPr>
                        <wps:txbx>
                          <w:txbxContent>
                            <w:p w14:paraId="10F000C4" w14:textId="22281E46" w:rsidR="00F93179" w:rsidRPr="00DA048A" w:rsidRDefault="00F93179">
                              <w:pPr>
                                <w:pStyle w:val="Lgende"/>
                                <w:rPr>
                                  <w:noProof/>
                                  <w:lang w:eastAsia="ja-JP"/>
                                </w:rPr>
                                <w:pPrChange w:id="3714" w:author="Ilkka Rinne" w:date="2021-10-27T15:22:00Z">
                                  <w:pPr/>
                                </w:pPrChange>
                              </w:pPr>
                              <w:ins w:id="3715" w:author="Ilkka Rinne" w:date="2021-10-27T15:22:00Z">
                                <w:r>
                                  <w:t xml:space="preserve">Figure </w:t>
                                </w:r>
                                <w:r>
                                  <w:fldChar w:fldCharType="begin"/>
                                </w:r>
                                <w:r>
                                  <w:instrText xml:space="preserve"> SEQ Figure \* ARABIC </w:instrText>
                                </w:r>
                              </w:ins>
                              <w:r>
                                <w:fldChar w:fldCharType="separate"/>
                              </w:r>
                              <w:ins w:id="3716" w:author="Ilkka Rinne" w:date="2021-10-27T15:22:00Z">
                                <w:r>
                                  <w:rPr>
                                    <w:noProof/>
                                  </w:rPr>
                                  <w:t>34</w:t>
                                </w:r>
                                <w:r>
                                  <w:fldChar w:fldCharType="end"/>
                                </w:r>
                                <w:r>
                                  <w:t xml:space="preserve"> </w:t>
                                </w:r>
                              </w:ins>
                              <w:ins w:id="3717" w:author="Ilkka Rinne" w:date="2021-10-27T15:30:00Z">
                                <w:r>
                                  <w:t>—</w:t>
                                </w:r>
                              </w:ins>
                              <w:ins w:id="3718" w:author="Ilkka Rinne" w:date="2021-10-27T15:22:00Z">
                                <w:r>
                                  <w:t xml:space="preserve"> </w:t>
                                </w:r>
                                <w:r w:rsidRPr="00771DDA">
                                  <w:t>CIS model key elements.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5D7176C" id="Group 103" o:spid="_x0000_s1030" style="position:absolute;left:0;text-align:left;margin-left:94.4pt;margin-top:314.3pt;width:289.55pt;height:137.25pt;z-index:251672576;mso-width-relative:margin;mso-height-relative:margin" coordsize="36772,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">
                <v:shape id="image44.png" o:spid="_x0000_s1031"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102" o:spid="_x0000_s1032" type="#_x0000_t202" style="position:absolute;left:762;top:14674;width:3601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" stroked="f">
                  <v:textbox style="mso-fit-shape-to-text:t" inset="0,0,0,0">
                    <w:txbxContent>
                      <w:p w14:paraId="10F000C4" w14:textId="22281E46" w:rsidR="00F93179" w:rsidRPr="00DA048A" w:rsidRDefault="00F93179">
                        <w:pPr>
                          <w:pStyle w:val="Lgende"/>
                          <w:rPr>
                            <w:noProof/>
                            <w:lang w:eastAsia="ja-JP"/>
                          </w:rPr>
                          <w:pPrChange w:id="3731" w:author="Ilkka Rinne" w:date="2021-10-27T15:22:00Z">
                            <w:pPr/>
                          </w:pPrChange>
                        </w:pPr>
                        <w:ins w:id="3732" w:author="Ilkka Rinne" w:date="2021-10-27T15:22:00Z">
                          <w:r>
                            <w:t xml:space="preserve">Figure </w:t>
                          </w:r>
                          <w:r>
                            <w:fldChar w:fldCharType="begin"/>
                          </w:r>
                          <w:r>
                            <w:instrText xml:space="preserve"> SEQ Figure \* ARABIC </w:instrText>
                          </w:r>
                        </w:ins>
                        <w:r>
                          <w:fldChar w:fldCharType="separate"/>
                        </w:r>
                        <w:ins w:id="3733" w:author="Ilkka Rinne" w:date="2021-10-27T15:22:00Z">
                          <w:r>
                            <w:rPr>
                              <w:noProof/>
                            </w:rPr>
                            <w:t>34</w:t>
                          </w:r>
                          <w:r>
                            <w:fldChar w:fldCharType="end"/>
                          </w:r>
                          <w:r>
                            <w:t xml:space="preserve"> </w:t>
                          </w:r>
                        </w:ins>
                        <w:ins w:id="3734" w:author="Ilkka Rinne" w:date="2021-10-27T15:30:00Z">
                          <w:r>
                            <w:t>—</w:t>
                          </w:r>
                        </w:ins>
                        <w:ins w:id="3735" w:author="Ilkka Rinne" w:date="2021-10-27T15:22:00Z">
                          <w:r>
                            <w:t xml:space="preserve"> </w:t>
                          </w:r>
                          <w:r w:rsidRPr="00771DDA">
                            <w:t>CIS model key elements.</w:t>
                          </w:r>
                        </w:ins>
                      </w:p>
                    </w:txbxContent>
                  </v:textbox>
                </v:shape>
                <w10:wrap type="topAndBottom"/>
              </v:group>
            </w:pict>
          </mc:Fallback>
        </mc:AlternateContent>
      </w:r>
      <w:del w:id="3719" w:author="Ilkka Rinne" w:date="2021-10-27T15:27:00Z">
        <w:r w:rsidDel="00814BB2">
          <w:rPr>
            <w:noProof/>
            <w:lang w:val="fr-FR" w:eastAsia="fr-FR"/>
          </w:rPr>
          <mc:AlternateContent>
            <mc:Choice Requires="wps">
              <w:drawing>
                <wp:anchor distT="0" distB="0" distL="114300" distR="114300" simplePos="0" relativeHeight="251656192" behindDoc="0" locked="0" layoutInCell="1" allowOverlap="1" wp14:anchorId="2773C43C" wp14:editId="7B3D7894">
                  <wp:simplePos x="0" y="0"/>
                  <wp:positionH relativeFrom="column">
                    <wp:posOffset>1198880</wp:posOffset>
                  </wp:positionH>
                  <wp:positionV relativeFrom="paragraph">
                    <wp:posOffset>5438140</wp:posOffset>
                  </wp:positionV>
                  <wp:extent cx="3601085" cy="304800"/>
                  <wp:effectExtent l="0" t="0" r="5715" b="0"/>
                  <wp:wrapTopAndBottom/>
                  <wp:docPr id="33" name="Text Box 33"/>
                  <wp:cNvGraphicFramePr/>
                  <a:graphic xmlns:a="http://schemas.openxmlformats.org/drawingml/2006/main">
                    <a:graphicData uri="http://schemas.microsoft.com/office/word/2010/wordprocessingShape">
                      <wps:wsp>
                        <wps:cNvSpPr txBox="1"/>
                        <wps:spPr>
                          <a:xfrm>
                            <a:off x="0" y="0"/>
                            <a:ext cx="3601085" cy="304800"/>
                          </a:xfrm>
                          <a:prstGeom prst="rect">
                            <a:avLst/>
                          </a:prstGeom>
                          <a:solidFill>
                            <a:prstClr val="white"/>
                          </a:solidFill>
                          <a:ln>
                            <a:noFill/>
                          </a:ln>
                        </wps:spPr>
                        <wps:txbx>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C43C" id="Text Box 33" o:spid="_x0000_s1033" type="#_x0000_t202" style="position:absolute;left:0;text-align:left;margin-left:94.4pt;margin-top:428.2pt;width:283.55pt;height:24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" stroked="f">
                  <v:textbox style="mso-fit-shape-to-text:t" inset="0,0,0,0">
                    <w:txbxContent>
                      <w:p w14:paraId="5F73AC42" w14:textId="021F60A9" w:rsidR="00F93179" w:rsidRPr="00821F18" w:rsidRDefault="00F93179" w:rsidP="00821F18">
                        <w:pPr>
                          <w:jc w:val="center"/>
                          <w:rPr>
                            <w:b/>
                            <w:bCs/>
                            <w:sz w:val="20"/>
                            <w:szCs w:val="20"/>
                          </w:rPr>
                        </w:pPr>
                        <w:r w:rsidRPr="00821F18">
                          <w:rPr>
                            <w:b/>
                            <w:bCs/>
                            <w:sz w:val="20"/>
                            <w:szCs w:val="20"/>
                          </w:rPr>
                          <w:t>Figure D.3 — CIS model key elements.</w:t>
                        </w:r>
                      </w:p>
                    </w:txbxContent>
                  </v:textbox>
                  <w10:wrap type="topAndBottom"/>
                </v:shape>
              </w:pict>
            </mc:Fallback>
          </mc:AlternateContent>
        </w:r>
      </w:del>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7F745F01" w:rsidR="007309F0" w:rsidRDefault="001F6C35" w:rsidP="00383C9B">
      <w:pPr>
        <w:rPr>
          <w:lang w:eastAsia="ja-JP"/>
        </w:rPr>
      </w:pPr>
      <w:r>
        <w:rPr>
          <w:noProof/>
          <w:lang w:val="fr-FR" w:eastAsia="fr-FR"/>
        </w:rPr>
        <w:lastRenderedPageBreak/>
        <mc:AlternateContent>
          <mc:Choice Requires="wpg">
            <w:drawing>
              <wp:anchor distT="0" distB="0" distL="114300" distR="114300" simplePos="0" relativeHeight="251678720" behindDoc="0" locked="0" layoutInCell="1" allowOverlap="1" wp14:anchorId="2E6DA226" wp14:editId="746A685D">
                <wp:simplePos x="0" y="0"/>
                <wp:positionH relativeFrom="column">
                  <wp:posOffset>1118870</wp:posOffset>
                </wp:positionH>
                <wp:positionV relativeFrom="paragraph">
                  <wp:posOffset>83185</wp:posOffset>
                </wp:positionV>
                <wp:extent cx="4174490" cy="3237865"/>
                <wp:effectExtent l="0" t="0" r="3810" b="635"/>
                <wp:wrapTopAndBottom/>
                <wp:docPr id="109" name="Group 109"/>
                <wp:cNvGraphicFramePr/>
                <a:graphic xmlns:a="http://schemas.openxmlformats.org/drawingml/2006/main">
                  <a:graphicData uri="http://schemas.microsoft.com/office/word/2010/wordprocessingGroup">
                    <wpg:wgp>
                      <wpg:cNvGrpSpPr/>
                      <wpg:grpSpPr>
                        <a:xfrm>
                          <a:off x="0" y="0"/>
                          <a:ext cx="4174490" cy="3237865"/>
                          <a:chOff x="0" y="0"/>
                          <a:chExt cx="4174490" cy="3237865"/>
                        </a:xfrm>
                      </wpg:grpSpPr>
                      <pic:pic xmlns:pic="http://schemas.openxmlformats.org/drawingml/2006/picture">
                        <pic:nvPicPr>
                          <pic:cNvPr id="96" name="image58.png" descr="Diagram&#10;&#10;Description automatically generated"/>
                          <pic:cNvPicPr/>
                        </pic:nvPicPr>
                        <pic:blipFill>
                          <a:blip r:embed="rId181"/>
                          <a:srcRect/>
                          <a:stretch>
                            <a:fillRect/>
                          </a:stretch>
                        </pic:blipFill>
                        <pic:spPr>
                          <a:xfrm>
                            <a:off x="0" y="0"/>
                            <a:ext cx="4174490" cy="2966720"/>
                          </a:xfrm>
                          <a:prstGeom prst="rect">
                            <a:avLst/>
                          </a:prstGeom>
                          <a:ln/>
                        </pic:spPr>
                      </pic:pic>
                      <wps:wsp>
                        <wps:cNvPr id="104" name="Text Box 104"/>
                        <wps:cNvSpPr txBox="1"/>
                        <wps:spPr>
                          <a:xfrm>
                            <a:off x="0" y="2962275"/>
                            <a:ext cx="4174490" cy="275590"/>
                          </a:xfrm>
                          <a:prstGeom prst="rect">
                            <a:avLst/>
                          </a:prstGeom>
                          <a:solidFill>
                            <a:prstClr val="white"/>
                          </a:solidFill>
                          <a:ln>
                            <a:noFill/>
                          </a:ln>
                        </wps:spPr>
                        <wps:txbx>
                          <w:txbxContent>
                            <w:p w14:paraId="277F7E79" w14:textId="02C679D0" w:rsidR="00F93179" w:rsidRPr="0092150B" w:rsidRDefault="00F93179">
                              <w:pPr>
                                <w:pStyle w:val="Lgende"/>
                                <w:rPr>
                                  <w:noProof/>
                                  <w:lang w:val="en-US" w:eastAsia="fr-FR"/>
                                  <w:rPrChange w:id="3720" w:author="Grellet Sylvain" w:date="2021-10-27T15:48:00Z">
                                    <w:rPr>
                                      <w:noProof/>
                                      <w:lang w:val="fr-FR" w:eastAsia="fr-FR"/>
                                    </w:rPr>
                                  </w:rPrChange>
                                </w:rPr>
                                <w:pPrChange w:id="3721" w:author="Ilkka Rinne" w:date="2021-10-27T15:23:00Z">
                                  <w:pPr/>
                                </w:pPrChange>
                              </w:pPr>
                              <w:ins w:id="3722" w:author="Ilkka Rinne" w:date="2021-10-27T15:23:00Z">
                                <w:r>
                                  <w:t xml:space="preserve">Figure </w:t>
                                </w:r>
                                <w:r>
                                  <w:fldChar w:fldCharType="begin"/>
                                </w:r>
                                <w:r>
                                  <w:instrText xml:space="preserve"> SEQ Figure \* ARABIC </w:instrText>
                                </w:r>
                              </w:ins>
                              <w:r>
                                <w:fldChar w:fldCharType="separate"/>
                              </w:r>
                              <w:ins w:id="3723" w:author="Ilkka Rinne" w:date="2021-10-27T15:23:00Z">
                                <w:r>
                                  <w:rPr>
                                    <w:noProof/>
                                  </w:rPr>
                                  <w:t>35</w:t>
                                </w:r>
                                <w:r>
                                  <w:fldChar w:fldCharType="end"/>
                                </w:r>
                                <w:r>
                                  <w:t xml:space="preserve"> </w:t>
                                </w:r>
                              </w:ins>
                              <w:ins w:id="3724" w:author="Ilkka Rinne" w:date="2021-10-27T15:30:00Z">
                                <w:r>
                                  <w:t>—</w:t>
                                </w:r>
                              </w:ins>
                              <w:ins w:id="3725" w:author="Ilkka Rinne" w:date="2021-10-27T15:23:00Z">
                                <w:r>
                                  <w:t xml:space="preserve"> </w:t>
                                </w:r>
                                <w:r w:rsidRPr="00710E40">
                                  <w:t>Coverage as a result of an Observation.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6DA226" id="Group 109" o:spid="_x0000_s1034" style="position:absolute;left:0;text-align:left;margin-left:88.1pt;margin-top:6.55pt;width:328.7pt;height:254.95pt;z-index:251678720" coordsize="41744,32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">
                <v:shape id="image58.png" o:spid="_x0000_s1035"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2" o:title="Diagram&#10;&#10;Description automatically generated"/>
                </v:shape>
                <v:shape id="Text Box 104" o:spid="_x0000_s1036" type="#_x0000_t202" style="position:absolute;top:29622;width:41744;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" stroked="f">
                  <v:textbox style="mso-fit-shape-to-text:t" inset="0,0,0,0">
                    <w:txbxContent>
                      <w:p w14:paraId="277F7E79" w14:textId="02C679D0" w:rsidR="00F93179" w:rsidRPr="0092150B" w:rsidRDefault="00F93179">
                        <w:pPr>
                          <w:pStyle w:val="Lgende"/>
                          <w:rPr>
                            <w:noProof/>
                            <w:lang w:val="en-US" w:eastAsia="fr-FR"/>
                            <w:rPrChange w:id="3743" w:author="Grellet Sylvain" w:date="2021-10-27T15:48:00Z">
                              <w:rPr>
                                <w:noProof/>
                                <w:lang w:val="fr-FR" w:eastAsia="fr-FR"/>
                              </w:rPr>
                            </w:rPrChange>
                          </w:rPr>
                          <w:pPrChange w:id="3744" w:author="Ilkka Rinne" w:date="2021-10-27T15:23:00Z">
                            <w:pPr/>
                          </w:pPrChange>
                        </w:pPr>
                        <w:ins w:id="3745" w:author="Ilkka Rinne" w:date="2021-10-27T15:23:00Z">
                          <w:r>
                            <w:t xml:space="preserve">Figure </w:t>
                          </w:r>
                          <w:r>
                            <w:fldChar w:fldCharType="begin"/>
                          </w:r>
                          <w:r>
                            <w:instrText xml:space="preserve"> SEQ Figure \* ARABIC </w:instrText>
                          </w:r>
                        </w:ins>
                        <w:r>
                          <w:fldChar w:fldCharType="separate"/>
                        </w:r>
                        <w:ins w:id="3746" w:author="Ilkka Rinne" w:date="2021-10-27T15:23:00Z">
                          <w:r>
                            <w:rPr>
                              <w:noProof/>
                            </w:rPr>
                            <w:t>35</w:t>
                          </w:r>
                          <w:r>
                            <w:fldChar w:fldCharType="end"/>
                          </w:r>
                          <w:r>
                            <w:t xml:space="preserve"> </w:t>
                          </w:r>
                        </w:ins>
                        <w:ins w:id="3747" w:author="Ilkka Rinne" w:date="2021-10-27T15:30:00Z">
                          <w:r>
                            <w:t>—</w:t>
                          </w:r>
                        </w:ins>
                        <w:ins w:id="3748" w:author="Ilkka Rinne" w:date="2021-10-27T15:23:00Z">
                          <w:r>
                            <w:t xml:space="preserve"> </w:t>
                          </w:r>
                          <w:r w:rsidRPr="00710E40">
                            <w:t>Coverage as a result of an Observation.</w:t>
                          </w:r>
                        </w:ins>
                      </w:p>
                    </w:txbxContent>
                  </v:textbox>
                </v:shape>
                <w10:wrap type="topAndBottom"/>
              </v:group>
            </w:pict>
          </mc:Fallback>
        </mc:AlternateContent>
      </w:r>
      <w:r w:rsidR="00814BB2">
        <w:rPr>
          <w:noProof/>
          <w:lang w:val="fr-FR" w:eastAsia="fr-FR"/>
        </w:rPr>
        <mc:AlternateContent>
          <mc:Choice Requires="wpg">
            <w:drawing>
              <wp:anchor distT="0" distB="0" distL="114300" distR="114300" simplePos="0" relativeHeight="251681792" behindDoc="0" locked="0" layoutInCell="1" allowOverlap="1" wp14:anchorId="25FD997B" wp14:editId="70D786F4">
                <wp:simplePos x="0" y="0"/>
                <wp:positionH relativeFrom="column">
                  <wp:posOffset>975995</wp:posOffset>
                </wp:positionH>
                <wp:positionV relativeFrom="paragraph">
                  <wp:posOffset>5340985</wp:posOffset>
                </wp:positionV>
                <wp:extent cx="4217670" cy="3342640"/>
                <wp:effectExtent l="0" t="0" r="0" b="0"/>
                <wp:wrapTopAndBottom/>
                <wp:docPr id="108" name="Group 108"/>
                <wp:cNvGraphicFramePr/>
                <a:graphic xmlns:a="http://schemas.openxmlformats.org/drawingml/2006/main">
                  <a:graphicData uri="http://schemas.microsoft.com/office/word/2010/wordprocessingGroup">
                    <wpg:wgp>
                      <wpg:cNvGrpSpPr/>
                      <wpg:grpSpPr>
                        <a:xfrm>
                          <a:off x="0" y="0"/>
                          <a:ext cx="4217670" cy="3342640"/>
                          <a:chOff x="0" y="0"/>
                          <a:chExt cx="4217670" cy="334264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107" name="Text Box 107"/>
                        <wps:cNvSpPr txBox="1"/>
                        <wps:spPr>
                          <a:xfrm>
                            <a:off x="0" y="3067050"/>
                            <a:ext cx="4217670" cy="275590"/>
                          </a:xfrm>
                          <a:prstGeom prst="rect">
                            <a:avLst/>
                          </a:prstGeom>
                          <a:solidFill>
                            <a:prstClr val="white"/>
                          </a:solidFill>
                          <a:ln>
                            <a:noFill/>
                          </a:ln>
                        </wps:spPr>
                        <wps:txbx>
                          <w:txbxContent>
                            <w:p w14:paraId="2329551B" w14:textId="7BF36825" w:rsidR="00F93179" w:rsidRPr="00872B5B" w:rsidRDefault="00F93179">
                              <w:pPr>
                                <w:pStyle w:val="Lgende"/>
                                <w:rPr>
                                  <w:noProof/>
                                </w:rPr>
                                <w:pPrChange w:id="3726" w:author="Ilkka Rinne" w:date="2021-10-27T15:27:00Z">
                                  <w:pPr/>
                                </w:pPrChange>
                              </w:pPr>
                              <w:ins w:id="3727" w:author="Ilkka Rinne" w:date="2021-10-27T15:27:00Z">
                                <w:r>
                                  <w:t xml:space="preserve">Figure </w:t>
                                </w:r>
                                <w:r>
                                  <w:fldChar w:fldCharType="begin"/>
                                </w:r>
                                <w:r>
                                  <w:instrText xml:space="preserve"> SEQ Figure \* ARABIC </w:instrText>
                                </w:r>
                              </w:ins>
                              <w:r>
                                <w:fldChar w:fldCharType="separate"/>
                              </w:r>
                              <w:ins w:id="3728" w:author="Ilkka Rinne" w:date="2021-10-27T15:27:00Z">
                                <w:r>
                                  <w:rPr>
                                    <w:noProof/>
                                  </w:rPr>
                                  <w:t>36</w:t>
                                </w:r>
                                <w:r>
                                  <w:fldChar w:fldCharType="end"/>
                                </w:r>
                                <w:r>
                                  <w:t xml:space="preserve"> </w:t>
                                </w:r>
                              </w:ins>
                              <w:ins w:id="3729" w:author="Ilkka Rinne" w:date="2021-10-27T15:30:00Z">
                                <w:r>
                                  <w:t>—</w:t>
                                </w:r>
                              </w:ins>
                              <w:ins w:id="3730" w:author="Ilkka Rinne" w:date="2021-10-27T15:27:00Z">
                                <w:r>
                                  <w:t xml:space="preserve"> </w:t>
                                </w:r>
                                <w:r w:rsidRPr="00997B69">
                                  <w:t>Observation as metadata of a Coverage.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D997B" id="Group 108" o:spid="_x0000_s1037" style="position:absolute;left:0;text-align:left;margin-left:76.85pt;margin-top:420.55pt;width:332.1pt;height:263.2pt;z-index:251681792" coordsize="42176,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">
                <v:shape id="image65.png" o:spid="_x0000_s1038"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107" o:spid="_x0000_s1039" type="#_x0000_t202" style="position:absolute;top:30670;width:42176;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2329551B" w14:textId="7BF36825" w:rsidR="00F93179" w:rsidRPr="00872B5B" w:rsidRDefault="00F93179">
                        <w:pPr>
                          <w:pStyle w:val="Lgende"/>
                          <w:rPr>
                            <w:noProof/>
                          </w:rPr>
                          <w:pPrChange w:id="3754" w:author="Ilkka Rinne" w:date="2021-10-27T15:27:00Z">
                            <w:pPr/>
                          </w:pPrChange>
                        </w:pPr>
                        <w:ins w:id="3755" w:author="Ilkka Rinne" w:date="2021-10-27T15:27:00Z">
                          <w:r>
                            <w:t xml:space="preserve">Figure </w:t>
                          </w:r>
                          <w:r>
                            <w:fldChar w:fldCharType="begin"/>
                          </w:r>
                          <w:r>
                            <w:instrText xml:space="preserve"> SEQ Figure \* ARABIC </w:instrText>
                          </w:r>
                        </w:ins>
                        <w:r>
                          <w:fldChar w:fldCharType="separate"/>
                        </w:r>
                        <w:ins w:id="3756" w:author="Ilkka Rinne" w:date="2021-10-27T15:27:00Z">
                          <w:r>
                            <w:rPr>
                              <w:noProof/>
                            </w:rPr>
                            <w:t>36</w:t>
                          </w:r>
                          <w:r>
                            <w:fldChar w:fldCharType="end"/>
                          </w:r>
                          <w:r>
                            <w:t xml:space="preserve"> </w:t>
                          </w:r>
                        </w:ins>
                        <w:ins w:id="3757" w:author="Ilkka Rinne" w:date="2021-10-27T15:30:00Z">
                          <w:r>
                            <w:t>—</w:t>
                          </w:r>
                        </w:ins>
                        <w:ins w:id="3758" w:author="Ilkka Rinne" w:date="2021-10-27T15:27:00Z">
                          <w:r>
                            <w:t xml:space="preserve"> </w:t>
                          </w:r>
                          <w:r w:rsidRPr="00997B69">
                            <w:t>Observation as metadata of a Coverage.</w:t>
                          </w:r>
                        </w:ins>
                      </w:p>
                    </w:txbxContent>
                  </v:textbox>
                </v:shape>
                <w10:wrap type="topAndBottom"/>
              </v:group>
            </w:pict>
          </mc:Fallback>
        </mc:AlternateContent>
      </w:r>
      <w:del w:id="3731" w:author="Ilkka Rinne" w:date="2021-10-27T15:27:00Z">
        <w:r w:rsidR="001A0988" w:rsidDel="00814BB2">
          <w:rPr>
            <w:noProof/>
            <w:lang w:val="fr-FR" w:eastAsia="fr-FR"/>
          </w:rPr>
          <mc:AlternateContent>
            <mc:Choice Requires="wps">
              <w:drawing>
                <wp:anchor distT="0" distB="0" distL="114300" distR="114300" simplePos="0" relativeHeight="251666432" behindDoc="0" locked="0" layoutInCell="1" allowOverlap="1" wp14:anchorId="028B53BC" wp14:editId="1761387A">
                  <wp:simplePos x="0" y="0"/>
                  <wp:positionH relativeFrom="column">
                    <wp:posOffset>1118870</wp:posOffset>
                  </wp:positionH>
                  <wp:positionV relativeFrom="paragraph">
                    <wp:posOffset>8006080</wp:posOffset>
                  </wp:positionV>
                  <wp:extent cx="4217670" cy="304800"/>
                  <wp:effectExtent l="0" t="0" r="0" b="0"/>
                  <wp:wrapTopAndBottom/>
                  <wp:docPr id="90" name="Text Box 90"/>
                  <wp:cNvGraphicFramePr/>
                  <a:graphic xmlns:a="http://schemas.openxmlformats.org/drawingml/2006/main">
                    <a:graphicData uri="http://schemas.microsoft.com/office/word/2010/wordprocessingShape">
                      <wps:wsp>
                        <wps:cNvSpPr txBox="1"/>
                        <wps:spPr>
                          <a:xfrm>
                            <a:off x="0" y="0"/>
                            <a:ext cx="4217670" cy="304800"/>
                          </a:xfrm>
                          <a:prstGeom prst="rect">
                            <a:avLst/>
                          </a:prstGeom>
                          <a:solidFill>
                            <a:prstClr val="white"/>
                          </a:solidFill>
                          <a:ln>
                            <a:noFill/>
                          </a:ln>
                        </wps:spPr>
                        <wps:txbx>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8B53BC" id="Text Box 90" o:spid="_x0000_s1040" type="#_x0000_t202" style="position:absolute;left:0;text-align:left;margin-left:88.1pt;margin-top:630.4pt;width:332.1pt;height:24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" stroked="f">
                  <v:textbox style="mso-fit-shape-to-text:t" inset="0,0,0,0">
                    <w:txbxContent>
                      <w:p w14:paraId="014DA475" w14:textId="334A36DB" w:rsidR="00F93179" w:rsidRPr="00821F18" w:rsidRDefault="00F93179" w:rsidP="00821F18">
                        <w:pPr>
                          <w:jc w:val="center"/>
                          <w:rPr>
                            <w:b/>
                            <w:bCs/>
                            <w:sz w:val="20"/>
                            <w:szCs w:val="20"/>
                          </w:rPr>
                        </w:pPr>
                        <w:r w:rsidRPr="00821F18">
                          <w:rPr>
                            <w:b/>
                            <w:bCs/>
                            <w:sz w:val="20"/>
                            <w:szCs w:val="20"/>
                          </w:rPr>
                          <w:t>Figure D.5 — Observation as metadata of a Coverage.</w:t>
                        </w:r>
                      </w:p>
                    </w:txbxContent>
                  </v:textbox>
                  <w10:wrap type="topAndBottom"/>
                </v:shape>
              </w:pict>
            </mc:Fallback>
          </mc:AlternateContent>
        </w:r>
      </w:del>
      <w:del w:id="3732" w:author="Ilkka Rinne" w:date="2021-10-27T15:23:00Z">
        <w:r w:rsidR="001A0988" w:rsidDel="001A0988">
          <w:rPr>
            <w:noProof/>
            <w:lang w:val="fr-FR" w:eastAsia="fr-FR"/>
          </w:rPr>
          <mc:AlternateContent>
            <mc:Choice Requires="wps">
              <w:drawing>
                <wp:anchor distT="0" distB="0" distL="114300" distR="114300" simplePos="0" relativeHeight="251661312" behindDoc="0" locked="0" layoutInCell="1" allowOverlap="1" wp14:anchorId="1828E87C" wp14:editId="674E3E41">
                  <wp:simplePos x="0" y="0"/>
                  <wp:positionH relativeFrom="column">
                    <wp:posOffset>1118870</wp:posOffset>
                  </wp:positionH>
                  <wp:positionV relativeFrom="paragraph">
                    <wp:posOffset>2735619</wp:posOffset>
                  </wp:positionV>
                  <wp:extent cx="4174490" cy="304800"/>
                  <wp:effectExtent l="0" t="0" r="3810" b="0"/>
                  <wp:wrapTopAndBottom/>
                  <wp:docPr id="49" name="Text Box 49"/>
                  <wp:cNvGraphicFramePr/>
                  <a:graphic xmlns:a="http://schemas.openxmlformats.org/drawingml/2006/main">
                    <a:graphicData uri="http://schemas.microsoft.com/office/word/2010/wordprocessingShape">
                      <wps:wsp>
                        <wps:cNvSpPr txBox="1"/>
                        <wps:spPr>
                          <a:xfrm>
                            <a:off x="0" y="0"/>
                            <a:ext cx="4174490" cy="304800"/>
                          </a:xfrm>
                          <a:prstGeom prst="rect">
                            <a:avLst/>
                          </a:prstGeom>
                          <a:solidFill>
                            <a:prstClr val="white"/>
                          </a:solidFill>
                          <a:ln>
                            <a:noFill/>
                          </a:ln>
                        </wps:spPr>
                        <wps:txbx>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8E87C" id="Text Box 49" o:spid="_x0000_s1041" type="#_x0000_t202" style="position:absolute;left:0;text-align:left;margin-left:88.1pt;margin-top:215.4pt;width:328.7pt;height: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" stroked="f">
                  <v:textbox style="mso-fit-shape-to-text:t" inset="0,0,0,0">
                    <w:txbxContent>
                      <w:p w14:paraId="75030BA9" w14:textId="1E0424F3" w:rsidR="00F93179" w:rsidRPr="00821F18" w:rsidRDefault="00F93179" w:rsidP="00821F18">
                        <w:pPr>
                          <w:jc w:val="center"/>
                          <w:rPr>
                            <w:b/>
                            <w:bCs/>
                            <w:sz w:val="20"/>
                            <w:szCs w:val="20"/>
                          </w:rPr>
                        </w:pPr>
                        <w:r w:rsidRPr="00821F18">
                          <w:rPr>
                            <w:b/>
                            <w:bCs/>
                            <w:sz w:val="20"/>
                            <w:szCs w:val="20"/>
                          </w:rPr>
                          <w:t>Figure D.4 — Coverage as a result of an Observation.</w:t>
                        </w:r>
                      </w:p>
                    </w:txbxContent>
                  </v:textbox>
                  <w10:wrap type="topAndBottom"/>
                </v:shape>
              </w:pict>
            </mc:Fallback>
          </mc:AlternateContent>
        </w:r>
      </w:del>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lastRenderedPageBreak/>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733" w:name="_Toc443470372"/>
      <w:bookmarkStart w:id="3734" w:name="_Toc450303224"/>
      <w:bookmarkStart w:id="3735" w:name="_Toc9996979"/>
      <w:bookmarkStart w:id="3736" w:name="_Toc353342679"/>
      <w:bookmarkStart w:id="3737" w:name="_Toc86239551"/>
      <w:r w:rsidRPr="00F02BC7">
        <w:lastRenderedPageBreak/>
        <w:t>Bibliography</w:t>
      </w:r>
      <w:bookmarkEnd w:id="3733"/>
      <w:bookmarkEnd w:id="3734"/>
      <w:bookmarkEnd w:id="3735"/>
      <w:bookmarkEnd w:id="3736"/>
      <w:bookmarkEnd w:id="3737"/>
    </w:p>
    <w:p w14:paraId="2D5EEB0F" w14:textId="77777777" w:rsidR="000E01BD" w:rsidRPr="000E01BD" w:rsidRDefault="000E01BD" w:rsidP="00220B53">
      <w:pPr>
        <w:numPr>
          <w:ilvl w:val="0"/>
          <w:numId w:val="27"/>
        </w:numPr>
        <w:rPr>
          <w:lang w:val="de"/>
        </w:rPr>
      </w:pPr>
      <w:bookmarkStart w:id="3738" w:name="_Ref52486356"/>
      <w:bookmarkStart w:id="3739"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738"/>
    </w:p>
    <w:p w14:paraId="2D6C5F90" w14:textId="51F44629" w:rsidR="000E01BD" w:rsidRPr="001A42F9" w:rsidRDefault="000E01BD" w:rsidP="00220B53">
      <w:pPr>
        <w:numPr>
          <w:ilvl w:val="0"/>
          <w:numId w:val="27"/>
        </w:numPr>
        <w:rPr>
          <w:lang w:val="en-US"/>
        </w:rPr>
      </w:pPr>
      <w:bookmarkStart w:id="3740"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740"/>
    </w:p>
    <w:p w14:paraId="319AEB3C" w14:textId="4D58E822" w:rsidR="000E01BD" w:rsidRPr="001A42F9" w:rsidDel="00FE6441" w:rsidRDefault="005C6D04" w:rsidP="00220B53">
      <w:pPr>
        <w:numPr>
          <w:ilvl w:val="0"/>
          <w:numId w:val="27"/>
        </w:numPr>
        <w:rPr>
          <w:del w:id="3741" w:author="Grellet Sylvain" w:date="2021-10-21T13:37:00Z"/>
          <w:lang w:val="en-US"/>
        </w:rPr>
      </w:pPr>
      <w:ins w:id="3742" w:author="Katharina Schleidt" w:date="2021-04-21T15:08:00Z">
        <w:del w:id="3743" w:author="Grellet Sylvain" w:date="2021-10-21T13:37:00Z">
          <w:r w:rsidRPr="005C6D04" w:rsidDel="00FE6441">
            <w:rPr>
              <w:i/>
              <w:lang w:val="en-US"/>
            </w:rPr>
            <w:delText>(removed as no longer relevant)</w:delText>
          </w:r>
        </w:del>
      </w:ins>
      <w:commentRangeStart w:id="3744"/>
      <w:del w:id="3745"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3744"/>
        <w:r w:rsidDel="00FE6441">
          <w:rPr>
            <w:rStyle w:val="Marquedecommentaire"/>
          </w:rPr>
          <w:commentReference w:id="3744"/>
        </w:r>
      </w:del>
    </w:p>
    <w:p w14:paraId="1F3F210F" w14:textId="77777777" w:rsidR="000E01BD" w:rsidRPr="000E01BD" w:rsidRDefault="000E01BD" w:rsidP="00220B53">
      <w:pPr>
        <w:numPr>
          <w:ilvl w:val="0"/>
          <w:numId w:val="27"/>
        </w:numPr>
        <w:rPr>
          <w:lang w:val="de"/>
        </w:rPr>
      </w:pPr>
      <w:bookmarkStart w:id="374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746"/>
    </w:p>
    <w:p w14:paraId="53E40222" w14:textId="77777777" w:rsidR="000E01BD" w:rsidRPr="001A42F9" w:rsidRDefault="000E01BD" w:rsidP="00220B53">
      <w:pPr>
        <w:numPr>
          <w:ilvl w:val="0"/>
          <w:numId w:val="27"/>
        </w:numPr>
        <w:rPr>
          <w:lang w:val="en-US"/>
        </w:rPr>
      </w:pPr>
      <w:bookmarkStart w:id="3747" w:name="_Ref52486369"/>
      <w:r w:rsidRPr="001A42F9">
        <w:rPr>
          <w:i/>
          <w:lang w:val="en-US"/>
        </w:rPr>
        <w:t>VIM3: International vocabulary of metrology – Basic and general concepts and associated terms</w:t>
      </w:r>
      <w:r w:rsidRPr="001A42F9">
        <w:rPr>
          <w:lang w:val="en-US"/>
        </w:rPr>
        <w:t xml:space="preserve"> : BIPM/ISO 2012</w:t>
      </w:r>
      <w:bookmarkEnd w:id="3747"/>
    </w:p>
    <w:p w14:paraId="6D32A957" w14:textId="1AA6E056" w:rsidR="000E01BD" w:rsidRPr="001A42F9" w:rsidDel="006C3505" w:rsidRDefault="005C6D04" w:rsidP="00220B53">
      <w:pPr>
        <w:numPr>
          <w:ilvl w:val="0"/>
          <w:numId w:val="27"/>
        </w:numPr>
        <w:rPr>
          <w:del w:id="3748" w:author="Grellet Sylvain" w:date="2021-10-21T13:43:00Z"/>
          <w:lang w:val="en-US"/>
        </w:rPr>
      </w:pPr>
      <w:ins w:id="3749" w:author="Katharina Schleidt" w:date="2021-04-21T15:08:00Z">
        <w:del w:id="3750" w:author="Grellet Sylvain" w:date="2021-10-21T13:43:00Z">
          <w:r w:rsidRPr="005C6D04" w:rsidDel="006C3505">
            <w:rPr>
              <w:lang w:val="en-US"/>
            </w:rPr>
            <w:delText>(removed as no longer relevant)</w:delText>
          </w:r>
        </w:del>
      </w:ins>
      <w:commentRangeStart w:id="3751"/>
      <w:del w:id="3752"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3751"/>
        <w:r w:rsidDel="006C3505">
          <w:rPr>
            <w:rStyle w:val="Marquedecommentaire"/>
          </w:rPr>
          <w:commentReference w:id="3751"/>
        </w:r>
      </w:del>
    </w:p>
    <w:p w14:paraId="4B976A63" w14:textId="28322221" w:rsidR="000E01BD" w:rsidRPr="001A42F9" w:rsidDel="006C3505" w:rsidRDefault="005C6D04" w:rsidP="00220B53">
      <w:pPr>
        <w:numPr>
          <w:ilvl w:val="0"/>
          <w:numId w:val="27"/>
        </w:numPr>
        <w:rPr>
          <w:del w:id="3753" w:author="Grellet Sylvain" w:date="2021-10-21T13:43:00Z"/>
          <w:lang w:val="en-US"/>
        </w:rPr>
      </w:pPr>
      <w:ins w:id="3754" w:author="Katharina Schleidt" w:date="2021-04-21T15:08:00Z">
        <w:del w:id="3755" w:author="Grellet Sylvain" w:date="2021-10-21T13:43:00Z">
          <w:r w:rsidRPr="005C6D04" w:rsidDel="006C3505">
            <w:rPr>
              <w:lang w:val="en-US"/>
            </w:rPr>
            <w:delText>(removed as no longer relevant)</w:delText>
          </w:r>
        </w:del>
      </w:ins>
      <w:commentRangeStart w:id="3756"/>
      <w:del w:id="3757"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3756"/>
        <w:r w:rsidDel="006C3505">
          <w:rPr>
            <w:rStyle w:val="Marquedecommentaire"/>
          </w:rPr>
          <w:commentReference w:id="3756"/>
        </w:r>
      </w:del>
    </w:p>
    <w:p w14:paraId="0AD93481" w14:textId="04F42AED" w:rsidR="000E01BD" w:rsidRPr="001A42F9" w:rsidDel="006C3505" w:rsidRDefault="00F24D49" w:rsidP="00220B53">
      <w:pPr>
        <w:numPr>
          <w:ilvl w:val="0"/>
          <w:numId w:val="27"/>
        </w:numPr>
        <w:rPr>
          <w:del w:id="3758" w:author="Grellet Sylvain" w:date="2021-10-21T13:43:00Z"/>
          <w:lang w:val="en-US"/>
        </w:rPr>
      </w:pPr>
      <w:del w:id="3759"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3760" w:author="Grellet Sylvain" w:date="2021-10-21T13:43:00Z"/>
          <w:lang w:val="en-US"/>
          <w:rPrChange w:id="3761" w:author="Katharina Schleidt" w:date="2021-04-21T15:08:00Z">
            <w:rPr>
              <w:del w:id="3762" w:author="Grellet Sylvain" w:date="2021-10-21T13:43:00Z"/>
              <w:lang w:val="de"/>
            </w:rPr>
          </w:rPrChange>
        </w:rPr>
      </w:pPr>
      <w:ins w:id="3763" w:author="Katharina Schleidt" w:date="2021-04-21T15:08:00Z">
        <w:del w:id="3764" w:author="Grellet Sylvain" w:date="2021-10-21T13:43:00Z">
          <w:r w:rsidRPr="005C6D04" w:rsidDel="006C3505">
            <w:rPr>
              <w:lang w:val="en-US"/>
              <w:rPrChange w:id="3765" w:author="Katharina Schleidt" w:date="2021-04-21T15:08:00Z">
                <w:rPr>
                  <w:lang w:val="de"/>
                </w:rPr>
              </w:rPrChange>
            </w:rPr>
            <w:delText>(removed as no longer relevant)</w:delText>
          </w:r>
        </w:del>
      </w:ins>
      <w:del w:id="3766" w:author="Grellet Sylvain" w:date="2021-10-21T13:43:00Z">
        <w:r w:rsidR="000E01BD" w:rsidRPr="005C6D04" w:rsidDel="006C3505">
          <w:rPr>
            <w:lang w:val="en-US"/>
            <w:rPrChange w:id="3767" w:author="Katharina Schleidt" w:date="2021-04-21T15:08:00Z">
              <w:rPr>
                <w:lang w:val="de"/>
              </w:rPr>
            </w:rPrChange>
          </w:rPr>
          <w:delText xml:space="preserve">ISO 19143:2010, </w:delText>
        </w:r>
        <w:r w:rsidR="000E01BD" w:rsidRPr="005C6D04" w:rsidDel="006C3505">
          <w:rPr>
            <w:i/>
            <w:lang w:val="en-US"/>
            <w:rPrChange w:id="376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769"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3769"/>
    </w:p>
    <w:p w14:paraId="66D96BEC" w14:textId="77777777" w:rsidR="000E01BD" w:rsidRPr="000E01BD" w:rsidRDefault="000E01BD" w:rsidP="00220B53">
      <w:pPr>
        <w:numPr>
          <w:ilvl w:val="0"/>
          <w:numId w:val="27"/>
        </w:numPr>
        <w:rPr>
          <w:lang w:val="de"/>
        </w:rPr>
      </w:pPr>
      <w:bookmarkStart w:id="3770"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3770"/>
    </w:p>
    <w:p w14:paraId="3E0E2329" w14:textId="138937A8" w:rsidR="000E01BD" w:rsidRPr="001A42F9" w:rsidRDefault="000E01BD" w:rsidP="00220B53">
      <w:pPr>
        <w:numPr>
          <w:ilvl w:val="0"/>
          <w:numId w:val="27"/>
        </w:numPr>
        <w:rPr>
          <w:lang w:val="en-US"/>
        </w:rPr>
      </w:pPr>
      <w:bookmarkStart w:id="3771"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Lienhypertexte"/>
            <w:lang w:val="en-US"/>
          </w:rPr>
          <w:t>http://infoscience.epfl.ch/record/313/files/Nieva01.pdf</w:t>
        </w:r>
      </w:hyperlink>
      <w:bookmarkEnd w:id="3771"/>
      <w:r w:rsidRPr="001A42F9">
        <w:rPr>
          <w:lang w:val="en-US"/>
        </w:rPr>
        <w:t xml:space="preserve"> </w:t>
      </w:r>
    </w:p>
    <w:p w14:paraId="3F67C159" w14:textId="66E90A75" w:rsidR="000E01BD" w:rsidRPr="001B02F3" w:rsidDel="001E7714" w:rsidRDefault="005C6D04" w:rsidP="00220B53">
      <w:pPr>
        <w:numPr>
          <w:ilvl w:val="0"/>
          <w:numId w:val="27"/>
        </w:numPr>
        <w:rPr>
          <w:del w:id="3772" w:author="Grellet Sylvain" w:date="2021-10-21T13:58:00Z"/>
          <w:lang w:val="en-US"/>
          <w:rPrChange w:id="3773" w:author="Katharina Schleidt" w:date="2021-04-18T19:25:00Z">
            <w:rPr>
              <w:del w:id="3774" w:author="Grellet Sylvain" w:date="2021-10-21T13:58:00Z"/>
              <w:lang w:val="de"/>
            </w:rPr>
          </w:rPrChange>
        </w:rPr>
      </w:pPr>
      <w:ins w:id="3775" w:author="Katharina Schleidt" w:date="2021-04-21T15:09:00Z">
        <w:del w:id="3776" w:author="Grellet Sylvain" w:date="2021-10-21T13:58:00Z">
          <w:r w:rsidRPr="005C6D04" w:rsidDel="001E7714">
            <w:rPr>
              <w:i/>
              <w:lang w:val="en-US"/>
            </w:rPr>
            <w:delText>(removed as no longer relevant)</w:delText>
          </w:r>
        </w:del>
      </w:ins>
      <w:del w:id="3777"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3778" w:author="Katharina Schleidt" w:date="2021-04-18T19:25:00Z">
              <w:rPr>
                <w:lang w:val="de"/>
              </w:rPr>
            </w:rPrChange>
          </w:rPr>
          <w:delText>OMG Available Specification formal/06-05-01. Object Management Group, Needham, Mass. USA</w:delText>
        </w:r>
      </w:del>
    </w:p>
    <w:p w14:paraId="2534BCEA" w14:textId="3BBFA841" w:rsidR="001E7714" w:rsidRDefault="000E01BD" w:rsidP="001E7714">
      <w:pPr>
        <w:numPr>
          <w:ilvl w:val="0"/>
          <w:numId w:val="27"/>
        </w:numPr>
        <w:rPr>
          <w:ins w:id="3779" w:author="Grellet Sylvain" w:date="2021-10-21T14:03:00Z"/>
          <w:lang w:val="en-US"/>
        </w:rPr>
      </w:pPr>
      <w:bookmarkStart w:id="3780" w:name="_Ref85807743"/>
      <w:commentRangeStart w:id="3781"/>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3782" w:author="Grellet Sylvain" w:date="2021-10-21T14:02:00Z">
        <w:r w:rsidR="001E7714">
          <w:rPr>
            <w:lang w:val="en-US"/>
          </w:rPr>
          <w:t>1</w:t>
        </w:r>
      </w:ins>
      <w:del w:id="3783" w:author="Grellet Sylvain" w:date="2021-10-21T14:02:00Z">
        <w:r w:rsidRPr="001A42F9" w:rsidDel="001E7714">
          <w:rPr>
            <w:lang w:val="en-US"/>
          </w:rPr>
          <w:delText>0</w:delText>
        </w:r>
      </w:del>
      <w:r w:rsidRPr="001A42F9">
        <w:rPr>
          <w:lang w:val="en-US"/>
        </w:rPr>
        <w:t>-</w:t>
      </w:r>
      <w:ins w:id="3784" w:author="Grellet Sylvain" w:date="2021-10-21T14:02:00Z">
        <w:r w:rsidR="001E7714">
          <w:rPr>
            <w:lang w:val="en-US"/>
          </w:rPr>
          <w:t>10</w:t>
        </w:r>
      </w:ins>
      <w:del w:id="3785" w:author="Grellet Sylvain" w:date="2021-10-21T14:02:00Z">
        <w:r w:rsidRPr="001A42F9" w:rsidDel="001E7714">
          <w:rPr>
            <w:lang w:val="en-US"/>
          </w:rPr>
          <w:delText>09</w:delText>
        </w:r>
      </w:del>
      <w:r w:rsidRPr="001A42F9">
        <w:rPr>
          <w:lang w:val="en-US"/>
        </w:rPr>
        <w:t>-2</w:t>
      </w:r>
      <w:ins w:id="3786" w:author="Grellet Sylvain" w:date="2021-10-21T14:02:00Z">
        <w:r w:rsidR="001E7714">
          <w:rPr>
            <w:lang w:val="en-US"/>
          </w:rPr>
          <w:t>1</w:t>
        </w:r>
      </w:ins>
      <w:r w:rsidRPr="001A42F9">
        <w:rPr>
          <w:lang w:val="en-US"/>
        </w:rPr>
        <w:t xml:space="preserve">) at </w:t>
      </w:r>
      <w:ins w:id="3787"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bookmarkEnd w:id="3780"/>
        <w:r w:rsidR="001E7714">
          <w:rPr>
            <w:lang w:val="en-US"/>
          </w:rPr>
          <w:t xml:space="preserve"> </w:t>
        </w:r>
      </w:ins>
    </w:p>
    <w:p w14:paraId="0A714AED" w14:textId="3525B2C4" w:rsidR="000E01BD" w:rsidRPr="001A42F9" w:rsidDel="001E7714" w:rsidRDefault="00A27DE8" w:rsidP="00220B53">
      <w:pPr>
        <w:numPr>
          <w:ilvl w:val="0"/>
          <w:numId w:val="27"/>
        </w:numPr>
        <w:rPr>
          <w:del w:id="3788" w:author="Grellet Sylvain" w:date="2021-10-21T14:03:00Z"/>
          <w:lang w:val="en-US"/>
        </w:rPr>
      </w:pPr>
      <w:del w:id="3789"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3781"/>
        <w:r w:rsidR="003A68D3" w:rsidDel="001E7714">
          <w:rPr>
            <w:rStyle w:val="Marquedecommentaire"/>
          </w:rPr>
          <w:commentReference w:id="3781"/>
        </w:r>
      </w:del>
    </w:p>
    <w:p w14:paraId="37542689" w14:textId="285B7ABF" w:rsidR="000E01BD" w:rsidRPr="001A42F9" w:rsidRDefault="000E01BD" w:rsidP="00220B53">
      <w:pPr>
        <w:numPr>
          <w:ilvl w:val="0"/>
          <w:numId w:val="27"/>
        </w:numPr>
        <w:rPr>
          <w:lang w:val="en-US"/>
        </w:rPr>
      </w:pPr>
      <w:bookmarkStart w:id="3790" w:name="_Ref8571994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3791" w:author="Katharina Schleidt" w:date="2021-04-18T20:18:00Z">
        <w:r w:rsidR="00032197" w:rsidRPr="00032197">
          <w:t>https://ucum.org/ucum.html</w:t>
        </w:r>
      </w:ins>
      <w:del w:id="3792"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6">
        <w:r w:rsidRPr="001A42F9">
          <w:rPr>
            <w:rStyle w:val="Lienhypertexte"/>
            <w:lang w:val="en-US"/>
          </w:rPr>
          <w:t>http://finto.fi/ucum/en/</w:t>
        </w:r>
      </w:hyperlink>
      <w:r w:rsidRPr="001A42F9">
        <w:rPr>
          <w:lang w:val="en-US"/>
        </w:rPr>
        <w:t xml:space="preserve"> (viewed 2020-09-24) </w:t>
      </w:r>
      <w:bookmarkEnd w:id="3790"/>
    </w:p>
    <w:p w14:paraId="325737B4" w14:textId="48E306C7" w:rsidR="000E01BD" w:rsidRPr="000E01BD" w:rsidRDefault="000E01BD" w:rsidP="00220B53">
      <w:pPr>
        <w:numPr>
          <w:ilvl w:val="0"/>
          <w:numId w:val="27"/>
        </w:numPr>
        <w:rPr>
          <w:lang w:val="de"/>
        </w:rPr>
      </w:pPr>
      <w:bookmarkStart w:id="3793"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7">
        <w:r w:rsidRPr="000E01BD">
          <w:rPr>
            <w:rStyle w:val="Lienhypertexte"/>
            <w:lang w:val="de"/>
          </w:rPr>
          <w:t>http://www.opengeospatial.org/standards/sensorml</w:t>
        </w:r>
      </w:hyperlink>
      <w:bookmarkEnd w:id="3793"/>
    </w:p>
    <w:p w14:paraId="5700B760" w14:textId="77777777" w:rsidR="000E01BD" w:rsidRPr="001A42F9" w:rsidRDefault="000E01BD" w:rsidP="00220B53">
      <w:pPr>
        <w:numPr>
          <w:ilvl w:val="0"/>
          <w:numId w:val="27"/>
        </w:numPr>
        <w:rPr>
          <w:lang w:val="en-US"/>
        </w:rPr>
      </w:pPr>
      <w:bookmarkStart w:id="3794" w:name="_Ref52486124"/>
      <w:r w:rsidRPr="001A42F9">
        <w:rPr>
          <w:i/>
          <w:lang w:val="en-US"/>
        </w:rPr>
        <w:t>Sensor Observation Service</w:t>
      </w:r>
      <w:r w:rsidRPr="001A42F9">
        <w:rPr>
          <w:lang w:val="en-US"/>
        </w:rPr>
        <w:t>, OpenGIS® Implementation Specification OGC document 12-006</w:t>
      </w:r>
      <w:bookmarkEnd w:id="3794"/>
      <w:r w:rsidRPr="001A42F9">
        <w:rPr>
          <w:lang w:val="en-US"/>
        </w:rPr>
        <w:t xml:space="preserve"> </w:t>
      </w:r>
    </w:p>
    <w:p w14:paraId="5187C68D" w14:textId="77777777" w:rsidR="000E01BD" w:rsidRPr="000E01BD" w:rsidRDefault="000E01BD" w:rsidP="00220B53">
      <w:pPr>
        <w:numPr>
          <w:ilvl w:val="0"/>
          <w:numId w:val="27"/>
        </w:numPr>
        <w:rPr>
          <w:lang w:val="de"/>
        </w:rPr>
      </w:pPr>
      <w:bookmarkStart w:id="3795" w:name="_Ref52486101"/>
      <w:r w:rsidRPr="001A42F9">
        <w:rPr>
          <w:lang w:val="en-US"/>
        </w:rPr>
        <w:t xml:space="preserve">The OGC SensorThings API Part 1: Sensing (2016). </w:t>
      </w:r>
      <w:r w:rsidRPr="000E01BD">
        <w:rPr>
          <w:lang w:val="de"/>
        </w:rPr>
        <w:t>OGC Document OGC: 15-078R6,</w:t>
      </w:r>
      <w:bookmarkEnd w:id="3795"/>
      <w:r w:rsidRPr="000E01BD">
        <w:rPr>
          <w:lang w:val="de"/>
        </w:rPr>
        <w:t xml:space="preserve"> </w:t>
      </w:r>
    </w:p>
    <w:p w14:paraId="60D8DF8B" w14:textId="3AD0248B" w:rsidR="000E01BD" w:rsidRPr="009A03C8" w:rsidDel="00A507CB" w:rsidRDefault="009A03C8" w:rsidP="00220B53">
      <w:pPr>
        <w:numPr>
          <w:ilvl w:val="0"/>
          <w:numId w:val="27"/>
        </w:numPr>
        <w:rPr>
          <w:del w:id="3796" w:author="Grellet Sylvain" w:date="2021-10-21T14:52:00Z"/>
          <w:lang w:val="en-US"/>
          <w:rPrChange w:id="3797" w:author="Katharina Schleidt" w:date="2021-04-21T15:44:00Z">
            <w:rPr>
              <w:del w:id="3798" w:author="Grellet Sylvain" w:date="2021-10-21T14:52:00Z"/>
              <w:lang w:val="de"/>
            </w:rPr>
          </w:rPrChange>
        </w:rPr>
      </w:pPr>
      <w:ins w:id="3799" w:author="Katharina Schleidt" w:date="2021-04-21T15:44:00Z">
        <w:del w:id="3800" w:author="Grellet Sylvain" w:date="2021-10-21T14:52:00Z">
          <w:r w:rsidRPr="009A03C8" w:rsidDel="00A507CB">
            <w:rPr>
              <w:lang w:val="en-US"/>
            </w:rPr>
            <w:lastRenderedPageBreak/>
            <w:delText>(removed as no longer relevant)</w:delText>
          </w:r>
        </w:del>
      </w:ins>
      <w:del w:id="3801"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3802" w:author="Katharina Schleidt" w:date="2021-04-21T15:44:00Z">
              <w:rPr>
                <w:i/>
                <w:lang w:val="de"/>
              </w:rPr>
            </w:rPrChange>
          </w:rPr>
          <w:delText>Science</w:delText>
        </w:r>
        <w:r w:rsidR="000E01BD" w:rsidRPr="009A03C8" w:rsidDel="00A507CB">
          <w:rPr>
            <w:lang w:val="en-US"/>
            <w:rPrChange w:id="3803" w:author="Katharina Schleidt" w:date="2021-04-21T15:44:00Z">
              <w:rPr>
                <w:lang w:val="de"/>
              </w:rPr>
            </w:rPrChange>
          </w:rPr>
          <w:delText xml:space="preserve"> 1946, </w:delText>
        </w:r>
        <w:r w:rsidR="000E01BD" w:rsidRPr="009A03C8" w:rsidDel="00A507CB">
          <w:rPr>
            <w:b/>
            <w:lang w:val="en-US"/>
            <w:rPrChange w:id="3804" w:author="Katharina Schleidt" w:date="2021-04-21T15:44:00Z">
              <w:rPr>
                <w:b/>
                <w:lang w:val="de"/>
              </w:rPr>
            </w:rPrChange>
          </w:rPr>
          <w:delText>103</w:delText>
        </w:r>
        <w:r w:rsidR="000E01BD" w:rsidRPr="009A03C8" w:rsidDel="00A507CB">
          <w:rPr>
            <w:lang w:val="en-US"/>
            <w:rPrChange w:id="380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806"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3806"/>
    </w:p>
    <w:p w14:paraId="0235D254" w14:textId="77777777" w:rsidR="000E01BD" w:rsidRPr="001A42F9" w:rsidRDefault="000E01BD" w:rsidP="00220B53">
      <w:pPr>
        <w:numPr>
          <w:ilvl w:val="0"/>
          <w:numId w:val="27"/>
        </w:numPr>
        <w:rPr>
          <w:lang w:val="en-US"/>
        </w:rPr>
      </w:pPr>
      <w:bookmarkStart w:id="3807" w:name="_Ref52486449"/>
      <w:r w:rsidRPr="001A42F9">
        <w:rPr>
          <w:i/>
          <w:lang w:val="en-US"/>
        </w:rPr>
        <w:t>SWE Common Data Model Encoding Standard,</w:t>
      </w:r>
      <w:r w:rsidRPr="001A42F9">
        <w:rPr>
          <w:lang w:val="en-US"/>
        </w:rPr>
        <w:t xml:space="preserve"> OpenGIS® Implementation Standard OGC document 08094r1</w:t>
      </w:r>
      <w:bookmarkEnd w:id="3807"/>
    </w:p>
    <w:p w14:paraId="39D31349" w14:textId="293E13C9" w:rsidR="00F24D49" w:rsidRPr="001A42F9" w:rsidDel="00886ADC" w:rsidRDefault="00F24D49" w:rsidP="00220B53">
      <w:pPr>
        <w:numPr>
          <w:ilvl w:val="0"/>
          <w:numId w:val="27"/>
        </w:numPr>
        <w:rPr>
          <w:del w:id="3808" w:author="Grellet Sylvain" w:date="2021-10-21T14:54:00Z"/>
          <w:lang w:val="en-US"/>
        </w:rPr>
      </w:pPr>
      <w:bookmarkStart w:id="3809" w:name="_3w19e94" w:colFirst="0" w:colLast="0"/>
      <w:bookmarkEnd w:id="3809"/>
      <w:del w:id="3810"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3811" w:author="Grellet Sylvain" w:date="2021-10-21T14:54:00Z"/>
          <w:lang w:val="en-US"/>
          <w:rPrChange w:id="3812" w:author="Katharina Schleidt" w:date="2021-04-21T15:50:00Z">
            <w:rPr>
              <w:del w:id="3813" w:author="Grellet Sylvain" w:date="2021-10-21T14:54:00Z"/>
              <w:lang w:val="de"/>
            </w:rPr>
          </w:rPrChange>
        </w:rPr>
      </w:pPr>
      <w:ins w:id="3814" w:author="Katharina Schleidt" w:date="2021-04-21T15:46:00Z">
        <w:del w:id="3815" w:author="Grellet Sylvain" w:date="2021-10-21T14:54:00Z">
          <w:r w:rsidRPr="009A03C8" w:rsidDel="00886ADC">
            <w:rPr>
              <w:lang w:val="en-US"/>
            </w:rPr>
            <w:delText>(removed as no longer relevant)</w:delText>
          </w:r>
        </w:del>
      </w:ins>
      <w:del w:id="3816"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3817"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3818"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3819" w:name="_ke1jpxfdidr0" w:colFirst="0" w:colLast="0"/>
      <w:bookmarkStart w:id="3820" w:name="_Ref52486267"/>
      <w:bookmarkEnd w:id="3819"/>
      <w:r w:rsidRPr="001A42F9">
        <w:rPr>
          <w:i/>
          <w:lang w:val="en-US"/>
        </w:rPr>
        <w:t xml:space="preserve">OGC: The Specification Model - A Standard for Modular specifications (2009). </w:t>
      </w:r>
      <w:r w:rsidRPr="000E01BD">
        <w:rPr>
          <w:i/>
          <w:lang w:val="de"/>
        </w:rPr>
        <w:t>OGC document 08-131r3,</w:t>
      </w:r>
      <w:bookmarkEnd w:id="3820"/>
      <w:r w:rsidRPr="000E01BD">
        <w:rPr>
          <w:i/>
          <w:lang w:val="de"/>
        </w:rPr>
        <w:t xml:space="preserve"> </w:t>
      </w:r>
    </w:p>
    <w:p w14:paraId="2E6E8FE5" w14:textId="77777777" w:rsidR="000E01BD" w:rsidRPr="001A42F9" w:rsidRDefault="000E01BD" w:rsidP="00220B53">
      <w:pPr>
        <w:numPr>
          <w:ilvl w:val="0"/>
          <w:numId w:val="27"/>
        </w:numPr>
        <w:rPr>
          <w:lang w:val="en-US"/>
        </w:rPr>
      </w:pPr>
      <w:bookmarkStart w:id="3821" w:name="_4zj9roh0nc22" w:colFirst="0" w:colLast="0"/>
      <w:bookmarkStart w:id="3822" w:name="_Ref52486218"/>
      <w:bookmarkEnd w:id="3821"/>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3822"/>
      <w:r w:rsidRPr="001A42F9">
        <w:rPr>
          <w:lang w:val="en-US"/>
        </w:rPr>
        <w:t xml:space="preserve"> </w:t>
      </w:r>
    </w:p>
    <w:p w14:paraId="62931DA7" w14:textId="6AF83FFD" w:rsidR="000E01BD" w:rsidRPr="000E01BD" w:rsidRDefault="000E01BD" w:rsidP="00220B53">
      <w:pPr>
        <w:numPr>
          <w:ilvl w:val="0"/>
          <w:numId w:val="27"/>
        </w:numPr>
        <w:rPr>
          <w:lang w:val="de"/>
        </w:rPr>
      </w:pPr>
      <w:bookmarkStart w:id="3823" w:name="_lrqa8kqa7h6w" w:colFirst="0" w:colLast="0"/>
      <w:bookmarkStart w:id="3824" w:name="_Ref85720765"/>
      <w:bookmarkEnd w:id="3823"/>
      <w:r w:rsidRPr="00DF378C">
        <w:rPr>
          <w:i/>
          <w:lang w:val="fr-FR"/>
          <w:rPrChange w:id="3825" w:author="Grellet Sylvain" w:date="2021-10-21T21:32:00Z">
            <w:rPr>
              <w:i/>
              <w:lang w:val="en-US"/>
            </w:rPr>
          </w:rPrChange>
        </w:rPr>
        <w:t>QUDT - Quantities, Units, Dimensions and Data Types Ontologies</w:t>
      </w:r>
      <w:r w:rsidRPr="00DF378C">
        <w:rPr>
          <w:lang w:val="fr-FR"/>
          <w:rPrChange w:id="3826"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88">
        <w:r w:rsidRPr="000E01BD">
          <w:rPr>
            <w:rStyle w:val="Lienhypertexte"/>
            <w:lang w:val="de"/>
          </w:rPr>
          <w:t>http://www.qudt.org/</w:t>
        </w:r>
      </w:hyperlink>
      <w:r w:rsidRPr="000E01BD">
        <w:rPr>
          <w:lang w:val="de"/>
        </w:rPr>
        <w:t xml:space="preserve"> </w:t>
      </w:r>
      <w:bookmarkEnd w:id="3824"/>
    </w:p>
    <w:p w14:paraId="40E58B3A" w14:textId="4A9AF748" w:rsidR="000E01BD" w:rsidRPr="001A42F9" w:rsidRDefault="000E01BD" w:rsidP="00220B53">
      <w:pPr>
        <w:numPr>
          <w:ilvl w:val="0"/>
          <w:numId w:val="27"/>
        </w:numPr>
        <w:rPr>
          <w:lang w:val="en-US"/>
        </w:rPr>
      </w:pPr>
      <w:bookmarkStart w:id="3827" w:name="_y20zani37k1u" w:colFirst="0" w:colLast="0"/>
      <w:bookmarkStart w:id="3828" w:name="_Ref85723919"/>
      <w:bookmarkEnd w:id="3827"/>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89">
        <w:r w:rsidRPr="001A42F9">
          <w:rPr>
            <w:rStyle w:val="Lienhypertexte"/>
            <w:lang w:val="en-US"/>
          </w:rPr>
          <w:t>https://www.w3.org/TR/vocab-ssn/</w:t>
        </w:r>
      </w:hyperlink>
      <w:r w:rsidRPr="001A42F9">
        <w:rPr>
          <w:lang w:val="en-US"/>
        </w:rPr>
        <w:t xml:space="preserve"> </w:t>
      </w:r>
      <w:bookmarkEnd w:id="3828"/>
    </w:p>
    <w:p w14:paraId="411AF7B4" w14:textId="62A1F86F" w:rsidR="000E01BD" w:rsidRPr="001A42F9" w:rsidRDefault="000E01BD" w:rsidP="00220B53">
      <w:pPr>
        <w:numPr>
          <w:ilvl w:val="0"/>
          <w:numId w:val="27"/>
        </w:numPr>
        <w:rPr>
          <w:lang w:val="en-US"/>
        </w:rPr>
      </w:pPr>
      <w:bookmarkStart w:id="3829" w:name="_eyz613s6s55c" w:colFirst="0" w:colLast="0"/>
      <w:bookmarkEnd w:id="3829"/>
      <w:commentRangeStart w:id="3830"/>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0">
        <w:r w:rsidRPr="001A42F9">
          <w:rPr>
            <w:rStyle w:val="Lienhypertexte"/>
            <w:lang w:val="en-US"/>
          </w:rPr>
          <w:t>https://inspire.ec.europa.eu/id/document/tg/d2.9-o%26m-swe</w:t>
        </w:r>
      </w:hyperlink>
      <w:r w:rsidRPr="001A42F9">
        <w:rPr>
          <w:lang w:val="en-US"/>
        </w:rPr>
        <w:t xml:space="preserve"> </w:t>
      </w:r>
      <w:commentRangeEnd w:id="3830"/>
      <w:r w:rsidR="002E3170">
        <w:rPr>
          <w:rStyle w:val="Marquedecommentaire"/>
        </w:rPr>
        <w:commentReference w:id="3830"/>
      </w:r>
    </w:p>
    <w:p w14:paraId="429D80BE" w14:textId="77777777" w:rsidR="000E01BD" w:rsidRPr="001B02F3" w:rsidRDefault="000E01BD" w:rsidP="00220B53">
      <w:pPr>
        <w:numPr>
          <w:ilvl w:val="0"/>
          <w:numId w:val="27"/>
        </w:numPr>
        <w:rPr>
          <w:lang w:val="en-US"/>
          <w:rPrChange w:id="3831" w:author="Katharina Schleidt" w:date="2021-04-18T19:25:00Z">
            <w:rPr>
              <w:lang w:val="de"/>
            </w:rPr>
          </w:rPrChange>
        </w:rPr>
      </w:pPr>
      <w:bookmarkStart w:id="3832" w:name="_iokycrd6np27" w:colFirst="0" w:colLast="0"/>
      <w:bookmarkEnd w:id="3832"/>
      <w:commentRangeStart w:id="3833"/>
      <w:r w:rsidRPr="001A42F9">
        <w:rPr>
          <w:i/>
          <w:lang w:val="en-US"/>
        </w:rPr>
        <w:t>Ontology for observations and sampling features, with alignments to existing models</w:t>
      </w:r>
      <w:r w:rsidRPr="001A42F9">
        <w:rPr>
          <w:lang w:val="en-US"/>
        </w:rPr>
        <w:t xml:space="preserve">. </w:t>
      </w:r>
      <w:r w:rsidRPr="001B02F3">
        <w:rPr>
          <w:lang w:val="en-US"/>
          <w:rPrChange w:id="3834" w:author="Katharina Schleidt" w:date="2021-04-18T19:25:00Z">
            <w:rPr>
              <w:lang w:val="de"/>
            </w:rPr>
          </w:rPrChange>
        </w:rPr>
        <w:t xml:space="preserve">S.J.D. Cox. Semantic Web. 2017. Available (viewed 2020-09-29) at https://content.iospress.com/articles/semantic-web/sw214 </w:t>
      </w:r>
      <w:commentRangeEnd w:id="3833"/>
      <w:r w:rsidR="002E3170">
        <w:rPr>
          <w:rStyle w:val="Marquedecommentaire"/>
        </w:rPr>
        <w:commentReference w:id="3833"/>
      </w:r>
    </w:p>
    <w:bookmarkEnd w:id="3739"/>
    <w:p w14:paraId="5A7B745D" w14:textId="40149426" w:rsidR="00170D23" w:rsidRDefault="00170D23">
      <w:pPr>
        <w:numPr>
          <w:ilvl w:val="0"/>
          <w:numId w:val="27"/>
        </w:numPr>
        <w:rPr>
          <w:ins w:id="3835" w:author="Grellet Sylvain" w:date="2021-10-21T13:18:00Z"/>
          <w:rFonts w:eastAsia="Times New Roman"/>
          <w:lang w:val="en-US" w:eastAsia="de-AT"/>
        </w:rPr>
        <w:pPrChange w:id="3836" w:author="Grellet Sylvain" w:date="2021-10-21T13:15:00Z">
          <w:pPr>
            <w:tabs>
              <w:tab w:val="clear" w:pos="403"/>
            </w:tabs>
            <w:spacing w:before="100" w:beforeAutospacing="1" w:after="100" w:afterAutospacing="1" w:line="240" w:lineRule="auto"/>
            <w:jc w:val="left"/>
          </w:pPr>
        </w:pPrChange>
      </w:pPr>
      <w:commentRangeStart w:id="3837"/>
      <w:ins w:id="3838" w:author="Katharina Schleidt" w:date="2021-10-20T18:30:00Z">
        <w:del w:id="3839" w:author="Grellet Sylvain" w:date="2021-10-21T13:15:00Z">
          <w:r w:rsidRPr="00170D23" w:rsidDel="00A27DE8">
            <w:rPr>
              <w:rFonts w:eastAsia="Times New Roman"/>
              <w:lang w:val="en-US" w:eastAsia="de-AT"/>
              <w:rPrChange w:id="3840" w:author="Katharina Schleidt" w:date="2021-10-20T18:31:00Z">
                <w:rPr>
                  <w:rFonts w:ascii="Times New Roman" w:eastAsia="Times New Roman" w:hAnsi="Times New Roman"/>
                  <w:sz w:val="24"/>
                  <w:szCs w:val="24"/>
                  <w:lang w:val="de-AT" w:eastAsia="de-AT"/>
                </w:rPr>
              </w:rPrChange>
            </w:rPr>
            <w:delText xml:space="preserve">[30] </w:delText>
          </w:r>
        </w:del>
        <w:bookmarkStart w:id="3841" w:name="_Ref85725265"/>
        <w:r w:rsidRPr="00170D23">
          <w:rPr>
            <w:rFonts w:eastAsia="Times New Roman"/>
            <w:lang w:val="en-US" w:eastAsia="de-AT"/>
            <w:rPrChange w:id="3842"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3843"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3844" w:author="Katharina Schleidt" w:date="2021-10-20T18:31:00Z">
              <w:rPr>
                <w:rFonts w:ascii="Times New Roman" w:eastAsia="Times New Roman" w:hAnsi="Times New Roman"/>
                <w:sz w:val="24"/>
                <w:szCs w:val="24"/>
                <w:lang w:val="de-AT" w:eastAsia="de-AT"/>
              </w:rPr>
            </w:rPrChange>
          </w:rPr>
          <w:t xml:space="preserve"> </w:t>
        </w:r>
      </w:ins>
      <w:commentRangeEnd w:id="3837"/>
      <w:ins w:id="3845" w:author="Katharina Schleidt" w:date="2021-10-20T18:31:00Z">
        <w:r>
          <w:rPr>
            <w:rStyle w:val="Marquedecommentaire"/>
          </w:rPr>
          <w:commentReference w:id="3837"/>
        </w:r>
      </w:ins>
      <w:bookmarkEnd w:id="3841"/>
    </w:p>
    <w:p w14:paraId="7DC22A8D" w14:textId="4BC37BE2" w:rsidR="00A27DE8" w:rsidRDefault="00A27DE8">
      <w:pPr>
        <w:numPr>
          <w:ilvl w:val="0"/>
          <w:numId w:val="27"/>
        </w:numPr>
        <w:rPr>
          <w:ins w:id="3846" w:author="Grellet Sylvain" w:date="2021-10-21T13:20:00Z"/>
          <w:rFonts w:eastAsia="Times New Roman"/>
          <w:lang w:val="en-US" w:eastAsia="de-AT"/>
        </w:rPr>
        <w:pPrChange w:id="3847"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3848" w:author="Grellet Sylvain" w:date="2021-10-21T13:18:00Z">
        <w:r w:rsidRPr="00384001">
          <w:rPr>
            <w:rFonts w:eastAsia="Times New Roman"/>
            <w:lang w:val="en-US" w:eastAsia="de-AT"/>
          </w:rPr>
          <w:t>I</w:t>
        </w:r>
      </w:ins>
      <w:ins w:id="3849" w:author="Grellet Sylvain" w:date="2021-10-21T13:19:00Z">
        <w:r w:rsidRPr="00A27DE8">
          <w:rPr>
            <w:rFonts w:eastAsia="Times New Roman"/>
            <w:lang w:val="en-US" w:eastAsia="de-AT"/>
            <w:rPrChange w:id="3850" w:author="Grellet Sylvain" w:date="2021-10-21T13:19:00Z">
              <w:rPr>
                <w:lang w:val="en-US" w:eastAsia="de-AT"/>
              </w:rPr>
            </w:rPrChange>
          </w:rPr>
          <w:t xml:space="preserve">SO 19105:2000 </w:t>
        </w:r>
        <w:r w:rsidRPr="00A27DE8">
          <w:rPr>
            <w:rFonts w:eastAsia="Times New Roman"/>
            <w:i/>
            <w:iCs/>
            <w:lang w:val="en-US" w:eastAsia="de-AT"/>
            <w:rPrChange w:id="3851" w:author="Grellet Sylvain" w:date="2021-10-21T13:19:00Z">
              <w:rPr>
                <w:lang w:val="en-US" w:eastAsia="de-AT"/>
              </w:rPr>
            </w:rPrChange>
          </w:rPr>
          <w:t>Geographic information — Conformance and testing</w:t>
        </w:r>
        <w:r w:rsidRPr="00A27DE8">
          <w:rPr>
            <w:rFonts w:eastAsia="Times New Roman"/>
            <w:lang w:val="en-US" w:eastAsia="de-AT"/>
            <w:rPrChange w:id="3852" w:author="Grellet Sylvain" w:date="2021-10-21T13:19:00Z">
              <w:rPr>
                <w:lang w:val="en-US" w:eastAsia="de-AT"/>
              </w:rPr>
            </w:rPrChange>
          </w:rPr>
          <w:t xml:space="preserve"> </w:t>
        </w:r>
      </w:ins>
    </w:p>
    <w:p w14:paraId="242BC989" w14:textId="23CF374E" w:rsidR="00A27DE8" w:rsidRDefault="00A27DE8">
      <w:pPr>
        <w:numPr>
          <w:ilvl w:val="0"/>
          <w:numId w:val="27"/>
        </w:numPr>
        <w:rPr>
          <w:ins w:id="3853" w:author="Grellet Sylvain" w:date="2021-10-21T13:30:00Z"/>
          <w:rFonts w:eastAsia="Times New Roman"/>
          <w:lang w:val="en-US" w:eastAsia="de-AT"/>
        </w:rPr>
        <w:pPrChange w:id="3854" w:author="Grellet Sylvain" w:date="2021-10-21T13:20:00Z">
          <w:pPr>
            <w:tabs>
              <w:tab w:val="clear" w:pos="403"/>
            </w:tabs>
            <w:spacing w:before="100" w:beforeAutospacing="1" w:after="100" w:afterAutospacing="1" w:line="240" w:lineRule="auto"/>
            <w:jc w:val="left"/>
          </w:pPr>
        </w:pPrChange>
      </w:pPr>
      <w:ins w:id="3855"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3856" w:author="Grellet Sylvain" w:date="2021-10-21T13:30:00Z"/>
          <w:rFonts w:eastAsia="Times New Roman"/>
          <w:lang w:val="en-US" w:eastAsia="de-AT"/>
        </w:rPr>
        <w:pPrChange w:id="3857" w:author="Grellet Sylvain" w:date="2021-10-21T13:30:00Z">
          <w:pPr>
            <w:tabs>
              <w:tab w:val="clear" w:pos="403"/>
            </w:tabs>
            <w:spacing w:before="100" w:beforeAutospacing="1" w:after="100" w:afterAutospacing="1" w:line="240" w:lineRule="auto"/>
            <w:jc w:val="left"/>
          </w:pPr>
        </w:pPrChange>
      </w:pPr>
      <w:bookmarkStart w:id="3858" w:name="_Ref85725453"/>
      <w:ins w:id="3859"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3858"/>
        <w:r w:rsidRPr="00FE6441">
          <w:rPr>
            <w:rFonts w:eastAsia="Times New Roman"/>
            <w:lang w:val="en-US" w:eastAsia="de-AT"/>
          </w:rPr>
          <w:t xml:space="preserve"> </w:t>
        </w:r>
      </w:ins>
    </w:p>
    <w:p w14:paraId="028CF6A4" w14:textId="4FCEC078" w:rsidR="001F4A39" w:rsidRPr="001F4A39" w:rsidRDefault="001F4A39">
      <w:pPr>
        <w:numPr>
          <w:ilvl w:val="0"/>
          <w:numId w:val="27"/>
        </w:numPr>
        <w:rPr>
          <w:ins w:id="3860" w:author="Grellet Sylvain" w:date="2021-10-21T13:30:00Z"/>
          <w:rFonts w:eastAsia="Times New Roman"/>
          <w:lang w:val="en-US" w:eastAsia="de-AT"/>
          <w:rPrChange w:id="3861" w:author="Grellet Sylvain" w:date="2021-10-21T13:30:00Z">
            <w:rPr>
              <w:ins w:id="3862" w:author="Grellet Sylvain" w:date="2021-10-21T13:30:00Z"/>
              <w:lang w:val="en-US" w:eastAsia="de-AT"/>
            </w:rPr>
          </w:rPrChange>
        </w:rPr>
        <w:pPrChange w:id="3863"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3864" w:name="_Ref85725462"/>
      <w:ins w:id="3865" w:author="Grellet Sylvain" w:date="2021-10-21T13:30:00Z">
        <w:r w:rsidRPr="001F4A39">
          <w:rPr>
            <w:rFonts w:eastAsia="Times New Roman"/>
            <w:lang w:val="en-US" w:eastAsia="de-AT"/>
            <w:rPrChange w:id="3866" w:author="Grellet Sylvain" w:date="2021-10-21T13:30:00Z">
              <w:rPr>
                <w:lang w:val="en-US" w:eastAsia="de-AT"/>
              </w:rPr>
            </w:rPrChange>
          </w:rPr>
          <w:t xml:space="preserve">ISO 19115-1:2014/Amd 2:2020 </w:t>
        </w:r>
        <w:r w:rsidRPr="001F4A39">
          <w:rPr>
            <w:rFonts w:eastAsia="Times New Roman"/>
            <w:i/>
            <w:iCs/>
            <w:lang w:val="en-US" w:eastAsia="de-AT"/>
            <w:rPrChange w:id="3867" w:author="Grellet Sylvain" w:date="2021-10-21T13:30:00Z">
              <w:rPr>
                <w:lang w:val="en-US" w:eastAsia="de-AT"/>
              </w:rPr>
            </w:rPrChange>
          </w:rPr>
          <w:t>Geographic information — Metadata — Part 1: Fundamentals — Amendment 2</w:t>
        </w:r>
        <w:bookmarkEnd w:id="3864"/>
        <w:r w:rsidRPr="001F4A39">
          <w:rPr>
            <w:rFonts w:eastAsia="Times New Roman"/>
            <w:lang w:val="en-US" w:eastAsia="de-AT"/>
            <w:rPrChange w:id="3868"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3869" w:author="Grellet Sylvain" w:date="2021-10-21T13:31:00Z"/>
          <w:rFonts w:eastAsia="Times New Roman"/>
          <w:lang w:val="en-US" w:eastAsia="de-AT"/>
        </w:rPr>
        <w:pPrChange w:id="3870"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3871" w:name="_Ref85725666"/>
      <w:ins w:id="3872"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3871"/>
      </w:ins>
    </w:p>
    <w:p w14:paraId="61A0498E" w14:textId="3BBB6059" w:rsidR="001F4A39" w:rsidRPr="001F4A39" w:rsidRDefault="001F4A39">
      <w:pPr>
        <w:numPr>
          <w:ilvl w:val="0"/>
          <w:numId w:val="27"/>
        </w:numPr>
        <w:rPr>
          <w:ins w:id="3873" w:author="Grellet Sylvain" w:date="2021-10-21T13:31:00Z"/>
          <w:rFonts w:eastAsia="Times New Roman"/>
          <w:lang w:val="en-US" w:eastAsia="de-AT"/>
        </w:rPr>
        <w:pPrChange w:id="3874"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3875" w:name="_Ref85725673"/>
      <w:ins w:id="3876"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3875"/>
        <w:r w:rsidRPr="001F4A39">
          <w:rPr>
            <w:rFonts w:eastAsia="Times New Roman"/>
            <w:lang w:val="en-US" w:eastAsia="de-AT"/>
          </w:rPr>
          <w:t xml:space="preserve"> </w:t>
        </w:r>
      </w:ins>
    </w:p>
    <w:p w14:paraId="62E13DE5" w14:textId="30AD8F6E" w:rsidR="00A27DE8" w:rsidRPr="00170D23" w:rsidRDefault="001F4A39">
      <w:pPr>
        <w:numPr>
          <w:ilvl w:val="0"/>
          <w:numId w:val="27"/>
        </w:numPr>
        <w:rPr>
          <w:ins w:id="3877" w:author="Katharina Schleidt" w:date="2021-10-20T18:30:00Z"/>
          <w:rFonts w:eastAsia="Times New Roman"/>
          <w:lang w:val="en-US" w:eastAsia="de-AT"/>
          <w:rPrChange w:id="3878" w:author="Katharina Schleidt" w:date="2021-10-20T18:31:00Z">
            <w:rPr>
              <w:ins w:id="3879" w:author="Katharina Schleidt" w:date="2021-10-20T18:30:00Z"/>
              <w:rFonts w:ascii="Times New Roman" w:eastAsia="Times New Roman" w:hAnsi="Times New Roman"/>
              <w:sz w:val="24"/>
              <w:szCs w:val="24"/>
              <w:lang w:val="de-AT" w:eastAsia="de-AT"/>
            </w:rPr>
          </w:rPrChange>
        </w:rPr>
        <w:pPrChange w:id="3880" w:author="Grellet Sylvain" w:date="2021-10-21T13:32:00Z">
          <w:pPr>
            <w:tabs>
              <w:tab w:val="clear" w:pos="403"/>
            </w:tabs>
            <w:spacing w:before="100" w:beforeAutospacing="1" w:after="100" w:afterAutospacing="1" w:line="240" w:lineRule="auto"/>
            <w:jc w:val="left"/>
          </w:pPr>
        </w:pPrChange>
      </w:pPr>
      <w:bookmarkStart w:id="3881" w:name="_Ref85744499"/>
      <w:ins w:id="3882" w:author="Grellet Sylvain" w:date="2021-10-21T13:32:00Z">
        <w:r>
          <w:rPr>
            <w:rFonts w:eastAsia="Times New Roman"/>
            <w:lang w:val="en-US" w:eastAsia="de-AT"/>
          </w:rPr>
          <w:lastRenderedPageBreak/>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3881"/>
    </w:p>
    <w:p w14:paraId="55F845D8" w14:textId="5E269981" w:rsidR="001F4A39" w:rsidRDefault="001F4A39">
      <w:pPr>
        <w:numPr>
          <w:ilvl w:val="0"/>
          <w:numId w:val="27"/>
        </w:numPr>
        <w:rPr>
          <w:ins w:id="3883" w:author="Grellet Sylvain" w:date="2021-10-21T13:33:00Z"/>
          <w:rFonts w:eastAsia="Times New Roman"/>
          <w:lang w:val="en-US" w:eastAsia="de-AT"/>
        </w:rPr>
        <w:pPrChange w:id="3884"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3885" w:name="_Ref85744622"/>
      <w:ins w:id="3886"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3885"/>
        <w:r w:rsidRPr="001F4A39">
          <w:rPr>
            <w:rFonts w:eastAsia="Times New Roman"/>
            <w:lang w:val="en-US" w:eastAsia="de-AT"/>
          </w:rPr>
          <w:t xml:space="preserve"> </w:t>
        </w:r>
      </w:ins>
    </w:p>
    <w:p w14:paraId="20626315" w14:textId="1D5FFC53" w:rsidR="00295C11" w:rsidRDefault="00295C11">
      <w:pPr>
        <w:numPr>
          <w:ilvl w:val="0"/>
          <w:numId w:val="27"/>
        </w:numPr>
        <w:rPr>
          <w:ins w:id="3887" w:author="Grellet Sylvain" w:date="2021-10-21T21:37:00Z"/>
          <w:rFonts w:eastAsia="Times New Roman"/>
          <w:lang w:val="en-US" w:eastAsia="de-AT"/>
        </w:rPr>
        <w:pPrChange w:id="3888" w:author="Grellet Sylvain" w:date="2021-10-21T13:33:00Z">
          <w:pPr>
            <w:tabs>
              <w:tab w:val="clear" w:pos="403"/>
            </w:tabs>
            <w:spacing w:before="100" w:beforeAutospacing="1" w:after="100" w:afterAutospacing="1" w:line="240" w:lineRule="auto"/>
            <w:jc w:val="left"/>
          </w:pPr>
        </w:pPrChange>
      </w:pPr>
      <w:bookmarkStart w:id="3889" w:name="_Ref85744814"/>
      <w:ins w:id="3890"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3889"/>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3891" w:author="Katharina Schleidt" w:date="2021-10-20T18:30:00Z"/>
          <w:del w:id="3892" w:author="Grellet Sylvain" w:date="2021-10-21T13:18:00Z"/>
          <w:rFonts w:eastAsia="Times New Roman"/>
          <w:lang w:val="en-US" w:eastAsia="de-AT"/>
          <w:rPrChange w:id="3893" w:author="Grellet Sylvain" w:date="2021-10-21T21:37:00Z">
            <w:rPr>
              <w:ins w:id="3894" w:author="Katharina Schleidt" w:date="2021-10-20T18:30:00Z"/>
              <w:del w:id="3895" w:author="Grellet Sylvain" w:date="2021-10-21T13:18:00Z"/>
              <w:rFonts w:ascii="Times New Roman" w:eastAsia="Times New Roman" w:hAnsi="Times New Roman"/>
              <w:sz w:val="24"/>
              <w:szCs w:val="24"/>
              <w:lang w:val="de-AT" w:eastAsia="de-AT"/>
            </w:rPr>
          </w:rPrChange>
        </w:rPr>
        <w:pPrChange w:id="3896" w:author="Grellet Sylvain" w:date="2021-10-21T13:33:00Z">
          <w:pPr>
            <w:tabs>
              <w:tab w:val="clear" w:pos="403"/>
            </w:tabs>
            <w:spacing w:before="100" w:beforeAutospacing="1" w:after="100" w:afterAutospacing="1" w:line="240" w:lineRule="auto"/>
            <w:jc w:val="left"/>
          </w:pPr>
        </w:pPrChange>
      </w:pPr>
      <w:ins w:id="3897" w:author="Katharina Schleidt" w:date="2021-10-20T18:30:00Z">
        <w:del w:id="3898" w:author="Grellet Sylvain" w:date="2021-10-21T13:17:00Z">
          <w:r w:rsidRPr="00656929" w:rsidDel="00A27DE8">
            <w:rPr>
              <w:rFonts w:eastAsia="Times New Roman"/>
              <w:lang w:val="en-US" w:eastAsia="de-AT"/>
              <w:rPrChange w:id="3899" w:author="Grellet Sylvain" w:date="2021-10-21T21:37:00Z">
                <w:rPr>
                  <w:rFonts w:ascii="Times New Roman" w:eastAsia="Times New Roman" w:hAnsi="Times New Roman"/>
                  <w:sz w:val="24"/>
                  <w:szCs w:val="24"/>
                  <w:lang w:val="de-AT" w:eastAsia="de-AT"/>
                </w:rPr>
              </w:rPrChange>
            </w:rPr>
            <w:delText xml:space="preserve">[31] </w:delText>
          </w:r>
        </w:del>
        <w:del w:id="3900" w:author="Grellet Sylvain" w:date="2021-10-21T13:18:00Z">
          <w:r w:rsidRPr="00656929" w:rsidDel="00A27DE8">
            <w:rPr>
              <w:rFonts w:eastAsia="Times New Roman"/>
              <w:lang w:val="en-US" w:eastAsia="de-AT"/>
              <w:rPrChange w:id="3901"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3902"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3903"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3904" w:author="Katharina Schleidt" w:date="2021-10-20T18:30:00Z"/>
          <w:del w:id="3905" w:author="Grellet Sylvain" w:date="2021-10-21T13:30:00Z"/>
          <w:rFonts w:eastAsia="Times New Roman"/>
          <w:lang w:val="en-US" w:eastAsia="de-AT"/>
          <w:rPrChange w:id="3906" w:author="Katharina Schleidt" w:date="2021-10-20T18:31:00Z">
            <w:rPr>
              <w:ins w:id="3907" w:author="Katharina Schleidt" w:date="2021-10-20T18:30:00Z"/>
              <w:del w:id="3908" w:author="Grellet Sylvain" w:date="2021-10-21T13:30:00Z"/>
              <w:rFonts w:ascii="Times New Roman" w:eastAsia="Times New Roman" w:hAnsi="Times New Roman"/>
              <w:sz w:val="24"/>
              <w:szCs w:val="24"/>
              <w:lang w:val="de-AT" w:eastAsia="de-AT"/>
            </w:rPr>
          </w:rPrChange>
        </w:rPr>
        <w:pPrChange w:id="3909" w:author="Grellet Sylvain" w:date="2021-10-21T13:33:00Z">
          <w:pPr>
            <w:tabs>
              <w:tab w:val="clear" w:pos="403"/>
            </w:tabs>
            <w:spacing w:before="100" w:beforeAutospacing="1" w:after="100" w:afterAutospacing="1" w:line="240" w:lineRule="auto"/>
            <w:jc w:val="left"/>
          </w:pPr>
        </w:pPrChange>
      </w:pPr>
      <w:ins w:id="3910" w:author="Katharina Schleidt" w:date="2021-10-20T18:30:00Z">
        <w:del w:id="3911" w:author="Grellet Sylvain" w:date="2021-10-21T13:30:00Z">
          <w:r w:rsidRPr="00170D23" w:rsidDel="001F4A39">
            <w:rPr>
              <w:rFonts w:eastAsia="Times New Roman"/>
              <w:lang w:val="en-US" w:eastAsia="de-AT"/>
              <w:rPrChange w:id="3912"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3913"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3914"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3915" w:author="Katharina Schleidt" w:date="2021-10-20T18:30:00Z"/>
          <w:del w:id="3916" w:author="Grellet Sylvain" w:date="2021-10-21T13:30:00Z"/>
          <w:rFonts w:eastAsia="Times New Roman"/>
          <w:lang w:val="en-US" w:eastAsia="de-AT"/>
          <w:rPrChange w:id="3917" w:author="Katharina Schleidt" w:date="2021-10-20T18:31:00Z">
            <w:rPr>
              <w:ins w:id="3918" w:author="Katharina Schleidt" w:date="2021-10-20T18:30:00Z"/>
              <w:del w:id="3919" w:author="Grellet Sylvain" w:date="2021-10-21T13:30:00Z"/>
              <w:rFonts w:ascii="Times New Roman" w:eastAsia="Times New Roman" w:hAnsi="Times New Roman"/>
              <w:sz w:val="24"/>
              <w:szCs w:val="24"/>
              <w:lang w:val="de-AT" w:eastAsia="de-AT"/>
            </w:rPr>
          </w:rPrChange>
        </w:rPr>
        <w:pPrChange w:id="3920" w:author="Grellet Sylvain" w:date="2021-10-21T13:33:00Z">
          <w:pPr>
            <w:tabs>
              <w:tab w:val="clear" w:pos="403"/>
            </w:tabs>
            <w:spacing w:before="100" w:beforeAutospacing="1" w:after="100" w:afterAutospacing="1" w:line="240" w:lineRule="auto"/>
            <w:jc w:val="left"/>
          </w:pPr>
        </w:pPrChange>
      </w:pPr>
      <w:ins w:id="3921" w:author="Katharina Schleidt" w:date="2021-10-20T18:30:00Z">
        <w:del w:id="3922" w:author="Grellet Sylvain" w:date="2021-10-21T13:30:00Z">
          <w:r w:rsidRPr="00170D23" w:rsidDel="001F4A39">
            <w:rPr>
              <w:rFonts w:eastAsia="Times New Roman"/>
              <w:lang w:val="en-US" w:eastAsia="de-AT"/>
              <w:rPrChange w:id="3923"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3924"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3925"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3926" w:author="Katharina Schleidt" w:date="2021-10-20T18:30:00Z"/>
          <w:del w:id="3927" w:author="Grellet Sylvain" w:date="2021-10-21T13:31:00Z"/>
          <w:rFonts w:eastAsia="Times New Roman"/>
          <w:lang w:val="en-US" w:eastAsia="de-AT"/>
          <w:rPrChange w:id="3928" w:author="Katharina Schleidt" w:date="2021-10-20T18:31:00Z">
            <w:rPr>
              <w:ins w:id="3929" w:author="Katharina Schleidt" w:date="2021-10-20T18:30:00Z"/>
              <w:del w:id="3930" w:author="Grellet Sylvain" w:date="2021-10-21T13:31:00Z"/>
              <w:rFonts w:ascii="Times New Roman" w:eastAsia="Times New Roman" w:hAnsi="Times New Roman"/>
              <w:sz w:val="24"/>
              <w:szCs w:val="24"/>
              <w:lang w:val="de-AT" w:eastAsia="de-AT"/>
            </w:rPr>
          </w:rPrChange>
        </w:rPr>
        <w:pPrChange w:id="3931" w:author="Grellet Sylvain" w:date="2021-10-21T13:33:00Z">
          <w:pPr>
            <w:tabs>
              <w:tab w:val="clear" w:pos="403"/>
            </w:tabs>
            <w:spacing w:before="100" w:beforeAutospacing="1" w:after="100" w:afterAutospacing="1" w:line="240" w:lineRule="auto"/>
            <w:jc w:val="left"/>
          </w:pPr>
        </w:pPrChange>
      </w:pPr>
      <w:ins w:id="3932" w:author="Katharina Schleidt" w:date="2021-10-20T18:30:00Z">
        <w:del w:id="3933" w:author="Grellet Sylvain" w:date="2021-10-21T13:31:00Z">
          <w:r w:rsidRPr="00170D23" w:rsidDel="001F4A39">
            <w:rPr>
              <w:rFonts w:eastAsia="Times New Roman"/>
              <w:lang w:val="en-US" w:eastAsia="de-AT"/>
              <w:rPrChange w:id="3934"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3935"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3936"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3937" w:author="Katharina Schleidt" w:date="2021-10-20T18:30:00Z"/>
          <w:del w:id="3938" w:author="Grellet Sylvain" w:date="2021-10-21T13:31:00Z"/>
          <w:rFonts w:eastAsia="Times New Roman"/>
          <w:lang w:val="en-US" w:eastAsia="de-AT"/>
          <w:rPrChange w:id="3939" w:author="Katharina Schleidt" w:date="2021-10-20T18:31:00Z">
            <w:rPr>
              <w:ins w:id="3940" w:author="Katharina Schleidt" w:date="2021-10-20T18:30:00Z"/>
              <w:del w:id="3941" w:author="Grellet Sylvain" w:date="2021-10-21T13:31:00Z"/>
              <w:rFonts w:ascii="Times New Roman" w:eastAsia="Times New Roman" w:hAnsi="Times New Roman"/>
              <w:sz w:val="24"/>
              <w:szCs w:val="24"/>
              <w:lang w:val="de-AT" w:eastAsia="de-AT"/>
            </w:rPr>
          </w:rPrChange>
        </w:rPr>
        <w:pPrChange w:id="3942" w:author="Grellet Sylvain" w:date="2021-10-21T13:33:00Z">
          <w:pPr>
            <w:tabs>
              <w:tab w:val="clear" w:pos="403"/>
            </w:tabs>
            <w:spacing w:before="100" w:beforeAutospacing="1" w:after="100" w:afterAutospacing="1" w:line="240" w:lineRule="auto"/>
            <w:jc w:val="left"/>
          </w:pPr>
        </w:pPrChange>
      </w:pPr>
      <w:ins w:id="3943" w:author="Katharina Schleidt" w:date="2021-10-20T18:30:00Z">
        <w:del w:id="3944" w:author="Grellet Sylvain" w:date="2021-10-21T13:31:00Z">
          <w:r w:rsidRPr="00170D23" w:rsidDel="001F4A39">
            <w:rPr>
              <w:rFonts w:eastAsia="Times New Roman"/>
              <w:lang w:val="en-US" w:eastAsia="de-AT"/>
              <w:rPrChange w:id="3945"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394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3947" w:author="Katharina Schleidt" w:date="2021-10-20T18:30:00Z"/>
          <w:del w:id="3948" w:author="Grellet Sylvain" w:date="2021-10-21T13:32:00Z"/>
          <w:rFonts w:eastAsia="Times New Roman"/>
          <w:lang w:val="en-US" w:eastAsia="de-AT"/>
          <w:rPrChange w:id="3949" w:author="Katharina Schleidt" w:date="2021-10-20T18:31:00Z">
            <w:rPr>
              <w:ins w:id="3950" w:author="Katharina Schleidt" w:date="2021-10-20T18:30:00Z"/>
              <w:del w:id="3951" w:author="Grellet Sylvain" w:date="2021-10-21T13:32:00Z"/>
              <w:rFonts w:ascii="Times New Roman" w:eastAsia="Times New Roman" w:hAnsi="Times New Roman"/>
              <w:sz w:val="24"/>
              <w:szCs w:val="24"/>
              <w:lang w:val="de-AT" w:eastAsia="de-AT"/>
            </w:rPr>
          </w:rPrChange>
        </w:rPr>
        <w:pPrChange w:id="3952" w:author="Grellet Sylvain" w:date="2021-10-21T13:33:00Z">
          <w:pPr>
            <w:tabs>
              <w:tab w:val="clear" w:pos="403"/>
            </w:tabs>
            <w:spacing w:before="100" w:beforeAutospacing="1" w:after="100" w:afterAutospacing="1" w:line="240" w:lineRule="auto"/>
            <w:jc w:val="left"/>
          </w:pPr>
        </w:pPrChange>
      </w:pPr>
      <w:ins w:id="3953" w:author="Katharina Schleidt" w:date="2021-10-20T18:30:00Z">
        <w:del w:id="3954" w:author="Grellet Sylvain" w:date="2021-10-21T13:32:00Z">
          <w:r w:rsidRPr="00170D23" w:rsidDel="001F4A39">
            <w:rPr>
              <w:rFonts w:eastAsia="Times New Roman"/>
              <w:lang w:val="en-US" w:eastAsia="de-AT"/>
              <w:rPrChange w:id="3955"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395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3957"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3958" w:author="Katharina Schleidt" w:date="2021-10-20T18:30:00Z"/>
          <w:del w:id="3959" w:author="Grellet Sylvain" w:date="2021-10-21T13:32:00Z"/>
          <w:rFonts w:eastAsia="Times New Roman"/>
          <w:lang w:val="en-US" w:eastAsia="de-AT"/>
          <w:rPrChange w:id="3960" w:author="Katharina Schleidt" w:date="2021-10-20T18:31:00Z">
            <w:rPr>
              <w:ins w:id="3961" w:author="Katharina Schleidt" w:date="2021-10-20T18:30:00Z"/>
              <w:del w:id="3962" w:author="Grellet Sylvain" w:date="2021-10-21T13:32:00Z"/>
              <w:rFonts w:ascii="Times New Roman" w:eastAsia="Times New Roman" w:hAnsi="Times New Roman"/>
              <w:sz w:val="24"/>
              <w:szCs w:val="24"/>
              <w:lang w:val="de-AT" w:eastAsia="de-AT"/>
            </w:rPr>
          </w:rPrChange>
        </w:rPr>
        <w:pPrChange w:id="3963" w:author="Grellet Sylvain" w:date="2021-10-21T13:33:00Z">
          <w:pPr>
            <w:tabs>
              <w:tab w:val="clear" w:pos="403"/>
            </w:tabs>
            <w:spacing w:before="100" w:beforeAutospacing="1" w:after="100" w:afterAutospacing="1" w:line="240" w:lineRule="auto"/>
            <w:jc w:val="left"/>
          </w:pPr>
        </w:pPrChange>
      </w:pPr>
      <w:ins w:id="3964" w:author="Katharina Schleidt" w:date="2021-10-20T18:30:00Z">
        <w:del w:id="3965" w:author="Grellet Sylvain" w:date="2021-10-21T13:32:00Z">
          <w:r w:rsidRPr="00170D23" w:rsidDel="001F4A39">
            <w:rPr>
              <w:rFonts w:eastAsia="Times New Roman"/>
              <w:lang w:val="en-US" w:eastAsia="de-AT"/>
              <w:rPrChange w:id="3966"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3967"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3968"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3969" w:author="Katharina Schleidt" w:date="2021-10-20T18:30:00Z"/>
          <w:del w:id="3970" w:author="Grellet Sylvain" w:date="2021-10-21T13:33:00Z"/>
          <w:rFonts w:eastAsia="Times New Roman"/>
          <w:lang w:val="en-US" w:eastAsia="de-AT"/>
          <w:rPrChange w:id="3971" w:author="Katharina Schleidt" w:date="2021-10-20T18:31:00Z">
            <w:rPr>
              <w:ins w:id="3972" w:author="Katharina Schleidt" w:date="2021-10-20T18:30:00Z"/>
              <w:del w:id="3973" w:author="Grellet Sylvain" w:date="2021-10-21T13:33:00Z"/>
              <w:rFonts w:ascii="Times New Roman" w:eastAsia="Times New Roman" w:hAnsi="Times New Roman"/>
              <w:sz w:val="24"/>
              <w:szCs w:val="24"/>
              <w:lang w:val="de-AT" w:eastAsia="de-AT"/>
            </w:rPr>
          </w:rPrChange>
        </w:rPr>
        <w:pPrChange w:id="3974" w:author="Grellet Sylvain" w:date="2021-10-21T13:33:00Z">
          <w:pPr>
            <w:tabs>
              <w:tab w:val="clear" w:pos="403"/>
            </w:tabs>
            <w:spacing w:before="100" w:beforeAutospacing="1" w:after="100" w:afterAutospacing="1" w:line="240" w:lineRule="auto"/>
            <w:jc w:val="left"/>
          </w:pPr>
        </w:pPrChange>
      </w:pPr>
      <w:ins w:id="3975" w:author="Katharina Schleidt" w:date="2021-10-20T18:30:00Z">
        <w:del w:id="3976" w:author="Grellet Sylvain" w:date="2021-10-21T13:33:00Z">
          <w:r w:rsidRPr="00170D23" w:rsidDel="00295C11">
            <w:rPr>
              <w:rFonts w:eastAsia="Times New Roman"/>
              <w:lang w:val="en-US" w:eastAsia="de-AT"/>
              <w:rPrChange w:id="3977"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3978"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3979"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3980" w:author="Katharina Schleidt" w:date="2021-10-20T18:30:00Z"/>
          <w:del w:id="3981" w:author="Grellet Sylvain" w:date="2021-10-21T13:33:00Z"/>
          <w:rFonts w:eastAsia="Times New Roman"/>
          <w:lang w:val="en-US" w:eastAsia="de-AT"/>
          <w:rPrChange w:id="3982" w:author="Katharina Schleidt" w:date="2021-10-20T18:31:00Z">
            <w:rPr>
              <w:ins w:id="3983" w:author="Katharina Schleidt" w:date="2021-10-20T18:30:00Z"/>
              <w:del w:id="3984" w:author="Grellet Sylvain" w:date="2021-10-21T13:33:00Z"/>
              <w:rFonts w:ascii="Times New Roman" w:eastAsia="Times New Roman" w:hAnsi="Times New Roman"/>
              <w:sz w:val="24"/>
              <w:szCs w:val="24"/>
              <w:lang w:val="de-AT" w:eastAsia="de-AT"/>
            </w:rPr>
          </w:rPrChange>
        </w:rPr>
        <w:pPrChange w:id="3985" w:author="Grellet Sylvain" w:date="2021-10-21T13:33:00Z">
          <w:pPr>
            <w:tabs>
              <w:tab w:val="clear" w:pos="403"/>
            </w:tabs>
            <w:spacing w:before="100" w:beforeAutospacing="1" w:after="100" w:afterAutospacing="1" w:line="240" w:lineRule="auto"/>
            <w:jc w:val="left"/>
          </w:pPr>
        </w:pPrChange>
      </w:pPr>
      <w:ins w:id="3986" w:author="Katharina Schleidt" w:date="2021-10-20T18:30:00Z">
        <w:del w:id="3987" w:author="Grellet Sylvain" w:date="2021-10-21T13:33:00Z">
          <w:r w:rsidRPr="00170D23" w:rsidDel="00295C11">
            <w:rPr>
              <w:rFonts w:eastAsia="Times New Roman"/>
              <w:lang w:val="en-US" w:eastAsia="de-AT"/>
              <w:rPrChange w:id="3988"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3989"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3990"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3991" w:author="Katharina Schleidt" w:date="2021-10-20T18:30:00Z"/>
          <w:del w:id="3992" w:author="Grellet Sylvain" w:date="2021-10-21T14:56:00Z"/>
          <w:rFonts w:eastAsia="Times New Roman"/>
          <w:lang w:val="en-US" w:eastAsia="de-AT"/>
          <w:rPrChange w:id="3993" w:author="Katharina Schleidt" w:date="2021-10-20T18:31:00Z">
            <w:rPr>
              <w:ins w:id="3994" w:author="Katharina Schleidt" w:date="2021-10-20T18:30:00Z"/>
              <w:del w:id="3995" w:author="Grellet Sylvain" w:date="2021-10-21T14:56:00Z"/>
              <w:rFonts w:ascii="Times New Roman" w:eastAsia="Times New Roman" w:hAnsi="Times New Roman"/>
              <w:sz w:val="24"/>
              <w:szCs w:val="24"/>
              <w:lang w:val="de-AT" w:eastAsia="de-AT"/>
            </w:rPr>
          </w:rPrChange>
        </w:rPr>
        <w:pPrChange w:id="3996" w:author="Grellet Sylvain" w:date="2021-10-21T13:33:00Z">
          <w:pPr>
            <w:tabs>
              <w:tab w:val="clear" w:pos="403"/>
            </w:tabs>
            <w:spacing w:before="100" w:beforeAutospacing="1" w:after="100" w:afterAutospacing="1" w:line="240" w:lineRule="auto"/>
            <w:jc w:val="left"/>
          </w:pPr>
        </w:pPrChange>
      </w:pPr>
      <w:ins w:id="3997" w:author="Katharina Schleidt" w:date="2021-10-20T18:30:00Z">
        <w:del w:id="3998" w:author="Grellet Sylvain" w:date="2021-10-21T13:33:00Z">
          <w:r w:rsidRPr="00170D23" w:rsidDel="00295C11">
            <w:rPr>
              <w:rFonts w:eastAsia="Times New Roman"/>
              <w:lang w:val="en-US" w:eastAsia="de-AT"/>
              <w:rPrChange w:id="3999" w:author="Katharina Schleidt" w:date="2021-10-20T18:31:00Z">
                <w:rPr>
                  <w:rFonts w:ascii="Times New Roman" w:eastAsia="Times New Roman" w:hAnsi="Times New Roman"/>
                  <w:sz w:val="24"/>
                  <w:szCs w:val="24"/>
                  <w:lang w:val="en-US" w:eastAsia="de-AT"/>
                </w:rPr>
              </w:rPrChange>
            </w:rPr>
            <w:delText xml:space="preserve">[40] </w:delText>
          </w:r>
        </w:del>
        <w:del w:id="4000" w:author="Grellet Sylvain" w:date="2021-10-21T21:37:00Z">
          <w:r w:rsidRPr="00170D23" w:rsidDel="00656929">
            <w:rPr>
              <w:rFonts w:eastAsia="Times New Roman"/>
              <w:lang w:val="en-US" w:eastAsia="de-AT"/>
              <w:rPrChange w:id="4001"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4002"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4003"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4004" w:author="Grellet Sylvain" w:date="2021-10-21T14:56:00Z">
            <w:rPr/>
          </w:rPrChange>
        </w:rPr>
        <w:pPrChange w:id="4005" w:author="Grellet Sylvain" w:date="2021-10-21T14:56:00Z">
          <w:pPr/>
        </w:pPrChange>
      </w:pPr>
      <w:bookmarkStart w:id="4006" w:name="_Ref85744819"/>
      <w:bookmarkEnd w:id="4006"/>
    </w:p>
    <w:sectPr w:rsidR="00621028" w:rsidRPr="002D5A96" w:rsidSect="002B4EBE">
      <w:footerReference w:type="even" r:id="rId191"/>
      <w:footerReference w:type="default" r:id="rId192"/>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F93179" w:rsidRDefault="00F93179">
      <w:pPr>
        <w:pStyle w:val="Commentaire"/>
      </w:pPr>
      <w:r>
        <w:rPr>
          <w:rStyle w:val="Marquedecommentaire"/>
        </w:rPr>
        <w:annotationRef/>
      </w:r>
      <w:r>
        <w:t>As the old version was “Observations and Measurements”, “Sample” should also be capitalized</w:t>
      </w:r>
    </w:p>
  </w:comment>
  <w:comment w:id="1285" w:author="Katharina Schleidt" w:date="2021-04-21T14:03:00Z" w:initials="KS">
    <w:p w14:paraId="7ECF2440" w14:textId="3F97473B" w:rsidR="00F93179" w:rsidRDefault="00F93179">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2020" w:author="Katharina Schleidt" w:date="2021-04-21T14:02:00Z" w:initials="KS">
    <w:p w14:paraId="3CDEE08B" w14:textId="53F4628B" w:rsidR="00F93179" w:rsidRDefault="00F93179">
      <w:pPr>
        <w:pStyle w:val="Commentaire"/>
      </w:pPr>
      <w:r>
        <w:rPr>
          <w:rStyle w:val="Marquedecommentaire"/>
        </w:rPr>
        <w:annotationRef/>
      </w:r>
      <w:r>
        <w:t>Should be moved up to before 4 Conformance. Will do once the rest has been reviewed, as otherwise will lose all tracked changes</w:t>
      </w:r>
    </w:p>
  </w:comment>
  <w:comment w:id="2021" w:author="Katharina Schleidt" w:date="2021-10-27T12:20:00Z" w:initials="KS">
    <w:p w14:paraId="08CE76A2" w14:textId="7FE066B0" w:rsidR="00F93179" w:rsidRDefault="00F93179">
      <w:pPr>
        <w:pStyle w:val="Commentaire"/>
      </w:pPr>
      <w:r>
        <w:rPr>
          <w:rStyle w:val="Marquedecommentaire"/>
        </w:rPr>
        <w:annotationRef/>
      </w:r>
      <w:r>
        <w:t>Switched – DONE!</w:t>
      </w:r>
    </w:p>
  </w:comment>
  <w:comment w:id="2596" w:author="Katharina Schleidt" w:date="2021-04-21T16:15:00Z" w:initials="KS">
    <w:p w14:paraId="7A610B63" w14:textId="77777777" w:rsidR="00F93179" w:rsidRDefault="00F93179">
      <w:pPr>
        <w:pStyle w:val="Commentaire"/>
        <w:rPr>
          <w:noProof/>
        </w:rPr>
      </w:pPr>
      <w:r>
        <w:rPr>
          <w:rStyle w:val="Marquedecommentaire"/>
        </w:rPr>
        <w:annotationRef/>
      </w:r>
      <w:r>
        <w:t xml:space="preserve">Add reference to bibliography on </w:t>
      </w:r>
    </w:p>
    <w:p w14:paraId="705D30D5" w14:textId="66984377" w:rsidR="00F93179" w:rsidRDefault="00F93179">
      <w:pPr>
        <w:pStyle w:val="Commentaire"/>
      </w:pPr>
      <w:r>
        <w:t>19115</w:t>
      </w:r>
    </w:p>
  </w:comment>
  <w:comment w:id="2602" w:author="Katharina Schleidt" w:date="2021-04-18T19:25:00Z" w:initials="KS">
    <w:p w14:paraId="10039519" w14:textId="6E68A087" w:rsidR="00F93179" w:rsidRDefault="00F93179">
      <w:pPr>
        <w:pStyle w:val="Commentaire"/>
      </w:pPr>
      <w:r>
        <w:rPr>
          <w:rStyle w:val="Marquedecommentaire"/>
        </w:rPr>
        <w:annotationRef/>
      </w:r>
      <w:r>
        <w:t>Not sure if this reference still applies as changed phenomenon to characteristic</w:t>
      </w:r>
    </w:p>
  </w:comment>
  <w:comment w:id="2603" w:author="Grellet Sylvain" w:date="2021-10-21T08:56:00Z" w:initials="GS">
    <w:p w14:paraId="635AF07D" w14:textId="16307402" w:rsidR="00F93179" w:rsidRDefault="00F93179">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644" w:author="Katharina Schleidt" w:date="2021-07-05T15:05:00Z" w:initials="KS">
    <w:p w14:paraId="6312FE60" w14:textId="71D65F03" w:rsidR="00F93179" w:rsidRDefault="00F93179">
      <w:pPr>
        <w:pStyle w:val="Commentaire"/>
      </w:pPr>
      <w:r>
        <w:rPr>
          <w:rStyle w:val="Marquedecommentaire"/>
        </w:rPr>
        <w:annotationRef/>
      </w:r>
      <w:r>
        <w:t>I added this to clarify as Carl found this bit confusing (and I agree), hope this sentence helps!</w:t>
      </w:r>
    </w:p>
  </w:comment>
  <w:comment w:id="2660" w:author="Katharina Schleidt" w:date="2021-05-31T21:57:00Z" w:initials="KS">
    <w:p w14:paraId="46E063EA" w14:textId="30DEC173" w:rsidR="00F93179" w:rsidRDefault="00F93179">
      <w:pPr>
        <w:pStyle w:val="Commentaire"/>
      </w:pPr>
      <w:r>
        <w:rPr>
          <w:rStyle w:val="Marquedecommentaire"/>
        </w:rPr>
        <w:annotationRef/>
      </w:r>
      <w:r>
        <w:t>I rephrased this as I realized that the original was very implementation-phrased while here we’re still being abstract</w:t>
      </w:r>
    </w:p>
  </w:comment>
  <w:comment w:id="2704" w:author="Katharina Schleidt" w:date="2021-05-05T12:16:00Z" w:initials="KS">
    <w:p w14:paraId="5B377FA6" w14:textId="1C89B62C" w:rsidR="00F93179" w:rsidRDefault="00F93179">
      <w:pPr>
        <w:pStyle w:val="Commentaire"/>
      </w:pPr>
      <w:r>
        <w:rPr>
          <w:rStyle w:val="Marquedecommentaire"/>
        </w:rPr>
        <w:annotationRef/>
      </w:r>
      <w:r>
        <w:t>General Note: adding this picture moves all further figure numbers down one!!!</w:t>
      </w:r>
    </w:p>
  </w:comment>
  <w:comment w:id="2757" w:author="Ilkka Rinne" w:date="2021-06-21T15:35:00Z" w:initials="IR">
    <w:p w14:paraId="1D0EB65F" w14:textId="77777777" w:rsidR="00F93179" w:rsidRDefault="00F93179">
      <w:pPr>
        <w:pStyle w:val="Commentaire"/>
      </w:pPr>
      <w:r>
        <w:rPr>
          <w:rStyle w:val="Marquedecommentaire"/>
        </w:rPr>
        <w:annotationRef/>
      </w:r>
      <w:r>
        <w:t>Definition should also be applicable for pointing to an Observation form other type of objects. Proposal:</w:t>
      </w:r>
    </w:p>
    <w:p w14:paraId="6AD64F47" w14:textId="77777777" w:rsidR="00F93179" w:rsidRDefault="00F93179">
      <w:pPr>
        <w:pStyle w:val="Commentaire"/>
      </w:pPr>
    </w:p>
    <w:p w14:paraId="6D26E063" w14:textId="2A189BD0" w:rsidR="00F93179" w:rsidRDefault="00F93179">
      <w:pPr>
        <w:pStyle w:val="Commentaire"/>
      </w:pPr>
      <w:r>
        <w:t>“An Observation related to the referring object.”</w:t>
      </w:r>
    </w:p>
  </w:comment>
  <w:comment w:id="2764" w:author="Katharina Schleidt" w:date="2021-04-21T13:57:00Z" w:initials="KS">
    <w:p w14:paraId="1B204B96" w14:textId="6F52A6C8" w:rsidR="00F93179" w:rsidRDefault="00F93179">
      <w:pPr>
        <w:pStyle w:val="Commentaire"/>
      </w:pPr>
      <w:r>
        <w:rPr>
          <w:rStyle w:val="Marquedecommentaire"/>
        </w:rPr>
        <w:annotationRef/>
      </w:r>
      <w:r>
        <w:t>Should be linked</w:t>
      </w:r>
    </w:p>
  </w:comment>
  <w:comment w:id="2765" w:author="Grellet Sylvain" w:date="2021-06-04T09:43:00Z" w:initials="GS">
    <w:p w14:paraId="1C20DCBA" w14:textId="22213871" w:rsidR="00F93179" w:rsidRDefault="00F93179">
      <w:pPr>
        <w:pStyle w:val="Commentaire"/>
      </w:pPr>
      <w:r>
        <w:rPr>
          <w:rStyle w:val="Marquedecommentaire"/>
        </w:rPr>
        <w:annotationRef/>
      </w:r>
      <w:r>
        <w:t>To do at the end.</w:t>
      </w:r>
    </w:p>
  </w:comment>
  <w:comment w:id="2909" w:author="Ilkka Rinne" w:date="2021-07-27T15:54:00Z" w:initials="IR">
    <w:p w14:paraId="0B40D038" w14:textId="6AA9364C" w:rsidR="00F93179" w:rsidRDefault="00F93179">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3014" w:author="Grellet Sylvain" w:date="2021-10-27T16:25:00Z" w:initials="GS">
    <w:p w14:paraId="638F5909" w14:textId="2CE542F1" w:rsidR="00186F5C" w:rsidRDefault="00186F5C">
      <w:pPr>
        <w:pStyle w:val="Commentaire"/>
      </w:pPr>
      <w:r>
        <w:rPr>
          <w:rStyle w:val="Marquedecommentaire"/>
        </w:rPr>
        <w:annotationRef/>
      </w:r>
      <w:r>
        <w:t xml:space="preserve">I cannot resize the table on my laptop. Weird </w:t>
      </w:r>
    </w:p>
  </w:comment>
  <w:comment w:id="3019" w:author="Ilkka Rinne" w:date="2021-08-09T14:05:00Z" w:initials="IR">
    <w:p w14:paraId="40D9C890" w14:textId="02A04465" w:rsidR="00F93179" w:rsidRDefault="00F93179">
      <w:pPr>
        <w:pStyle w:val="Commentaire"/>
      </w:pPr>
      <w:r>
        <w:rPr>
          <w:rStyle w:val="Marquedecommentaire"/>
        </w:rPr>
        <w:annotationRef/>
      </w:r>
      <w:r>
        <w:t>Is this too restrictive, collection might contain dissimilar Observations, that have been assembled together for any reason?</w:t>
      </w:r>
    </w:p>
  </w:comment>
  <w:comment w:id="3129" w:author="Grellet Sylvain" w:date="2021-06-04T09:51:00Z" w:initials="GS">
    <w:p w14:paraId="48FF1A73" w14:textId="2B54EBBD" w:rsidR="00F93179" w:rsidRDefault="00F93179">
      <w:pPr>
        <w:pStyle w:val="Commentaire"/>
      </w:pPr>
      <w:r>
        <w:rPr>
          <w:rStyle w:val="Marquedecommentaire"/>
        </w:rPr>
        <w:annotationRef/>
      </w:r>
      <w:r>
        <w:t xml:space="preserve">This image requires update as per : </w:t>
      </w:r>
    </w:p>
    <w:p w14:paraId="73E4837B" w14:textId="61DB186F" w:rsidR="00F93179" w:rsidRDefault="00F93179">
      <w:pPr>
        <w:pStyle w:val="Commentaire"/>
      </w:pPr>
      <w:r w:rsidRPr="00920952">
        <w:t>https://github.com/opengeospatial/om-swg/issues/124</w:t>
      </w:r>
    </w:p>
  </w:comment>
  <w:comment w:id="3318" w:author="Ilkka Rinne" w:date="2021-08-09T15:34:00Z" w:initials="IR">
    <w:p w14:paraId="6762DB43" w14:textId="0FD35B23" w:rsidR="00F93179" w:rsidRDefault="00F93179">
      <w:pPr>
        <w:pStyle w:val="Commentaire"/>
      </w:pPr>
      <w:r>
        <w:t>Change into “</w:t>
      </w:r>
      <w:r>
        <w:rPr>
          <w:rStyle w:val="Marquedecommentaire"/>
        </w:rPr>
        <w:annotationRef/>
      </w:r>
      <w:r>
        <w:t>MaterialSample”?</w:t>
      </w:r>
    </w:p>
  </w:comment>
  <w:comment w:id="3319" w:author="Ilkka Rinne" w:date="2021-08-09T15:37:00Z" w:initials="IR">
    <w:p w14:paraId="47D92B90" w14:textId="31124F26" w:rsidR="00F93179" w:rsidRDefault="00F93179">
      <w:pPr>
        <w:pStyle w:val="Commentaire"/>
      </w:pPr>
      <w:r>
        <w:rPr>
          <w:rStyle w:val="Marquedecommentaire"/>
        </w:rPr>
        <w:annotationRef/>
      </w:r>
      <w:r>
        <w:t>MaterialSample?</w:t>
      </w:r>
    </w:p>
  </w:comment>
  <w:comment w:id="3320" w:author="Ilkka Rinne" w:date="2021-08-09T15:46:00Z" w:initials="IR">
    <w:p w14:paraId="31A0462B" w14:textId="6FDA2337" w:rsidR="00F93179" w:rsidRDefault="00F93179">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3330" w:author="Grellet Sylvain" w:date="2021-10-22T15:47:00Z" w:initials="GS">
    <w:p w14:paraId="138376EF" w14:textId="05CE3DB5" w:rsidR="00F93179" w:rsidRDefault="00F93179">
      <w:pPr>
        <w:pStyle w:val="Commentaire"/>
      </w:pPr>
      <w:r>
        <w:rPr>
          <w:rStyle w:val="Marquedecommentaire"/>
        </w:rPr>
        <w:annotationRef/>
      </w:r>
      <w:r>
        <w:t>Don’t get why only this one refers to UML</w:t>
      </w:r>
    </w:p>
  </w:comment>
  <w:comment w:id="3347" w:author="Grellet Sylvain" w:date="2021-10-22T16:09:00Z" w:initials="GS">
    <w:p w14:paraId="43BA3BC8" w14:textId="716E78E3" w:rsidR="00F93179" w:rsidRDefault="00F93179">
      <w:pPr>
        <w:pStyle w:val="Commentaire"/>
      </w:pPr>
      <w:r>
        <w:rPr>
          <w:rStyle w:val="Marquedecommentaire"/>
        </w:rPr>
        <w:annotationRef/>
      </w:r>
      <w:r>
        <w:t>TODO : add missing schema</w:t>
      </w:r>
    </w:p>
  </w:comment>
  <w:comment w:id="3358" w:author="Grellet Sylvain" w:date="2021-10-22T16:10:00Z" w:initials="GS">
    <w:p w14:paraId="3A7E929A" w14:textId="03D24569" w:rsidR="00F93179" w:rsidRDefault="00F93179">
      <w:pPr>
        <w:pStyle w:val="Commentaire"/>
      </w:pPr>
      <w:r>
        <w:rPr>
          <w:rStyle w:val="Marquedecommentaire"/>
        </w:rPr>
        <w:annotationRef/>
      </w:r>
      <w:r>
        <w:t>TODO : add missing schema</w:t>
      </w:r>
    </w:p>
  </w:comment>
  <w:comment w:id="3371" w:author="Grellet Sylvain" w:date="2021-10-22T16:10:00Z" w:initials="GS">
    <w:p w14:paraId="08C3452A" w14:textId="65B13D49" w:rsidR="00F93179" w:rsidRDefault="00F93179">
      <w:pPr>
        <w:pStyle w:val="Commentaire"/>
      </w:pPr>
      <w:r>
        <w:rPr>
          <w:rStyle w:val="Marquedecommentaire"/>
        </w:rPr>
        <w:annotationRef/>
      </w:r>
      <w:r>
        <w:rPr>
          <w:rStyle w:val="Marquedecommentaire"/>
        </w:rPr>
        <w:annotationRef/>
      </w:r>
      <w:r>
        <w:t>TODO : add missing schema</w:t>
      </w:r>
    </w:p>
  </w:comment>
  <w:comment w:id="3390" w:author="Ilkka Rinne" w:date="2021-08-09T16:01:00Z" w:initials="IR">
    <w:p w14:paraId="32B24ABE" w14:textId="1BC4C498" w:rsidR="00F93179" w:rsidRPr="00F972D4" w:rsidRDefault="00F93179">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3438" w:author="Grellet Sylvain" w:date="2021-06-17T16:14:00Z" w:initials="GS">
    <w:p w14:paraId="4A21BDCF" w14:textId="77777777" w:rsidR="00F93179" w:rsidRDefault="00F93179" w:rsidP="00DB2B9C">
      <w:pPr>
        <w:pStyle w:val="Commentaire"/>
      </w:pPr>
      <w:r>
        <w:rPr>
          <w:rStyle w:val="Marquedecommentaire"/>
        </w:rPr>
        <w:annotationRef/>
      </w:r>
      <w:r>
        <w:rPr>
          <w:noProof/>
        </w:rPr>
        <w:t xml:space="preserve">are </w:t>
      </w:r>
    </w:p>
  </w:comment>
  <w:comment w:id="3439" w:author="Grellet Sylvain" w:date="2021-06-17T16:14:00Z" w:initials="GS">
    <w:p w14:paraId="0B7B8EDC" w14:textId="77777777" w:rsidR="00F93179" w:rsidRDefault="00F93179" w:rsidP="00DB2B9C">
      <w:pPr>
        <w:pStyle w:val="Commentaire"/>
      </w:pPr>
      <w:r>
        <w:rPr>
          <w:rStyle w:val="Marquedecommentaire"/>
        </w:rPr>
        <w:annotationRef/>
      </w:r>
      <w:r>
        <w:rPr>
          <w:noProof/>
        </w:rPr>
        <w:t>are we sure of the '2020' here ?</w:t>
      </w:r>
    </w:p>
  </w:comment>
  <w:comment w:id="3437" w:author="Grellet Sylvain" w:date="2021-06-17T16:16:00Z" w:initials="GS">
    <w:p w14:paraId="2F91CB9A" w14:textId="073CA119" w:rsidR="00F93179" w:rsidRDefault="00F93179">
      <w:pPr>
        <w:pStyle w:val="Commentaire"/>
      </w:pPr>
      <w:r>
        <w:rPr>
          <w:rStyle w:val="Marquedecommentaire"/>
        </w:rPr>
        <w:annotationRef/>
      </w:r>
      <w:r>
        <w:rPr>
          <w:noProof/>
        </w:rPr>
        <w:t>I prefer this otherwise we'll loose people between version of the OGC standard and version of the ISO one</w:t>
      </w:r>
    </w:p>
  </w:comment>
  <w:comment w:id="3446" w:author="Grellet Sylvain" w:date="2021-06-17T16:14:00Z" w:initials="GS">
    <w:p w14:paraId="2D033F43" w14:textId="709EAA8E" w:rsidR="00F93179" w:rsidRDefault="00F93179">
      <w:pPr>
        <w:pStyle w:val="Commentaire"/>
      </w:pPr>
      <w:r>
        <w:rPr>
          <w:rStyle w:val="Marquedecommentaire"/>
        </w:rPr>
        <w:annotationRef/>
      </w:r>
      <w:r>
        <w:rPr>
          <w:noProof/>
        </w:rPr>
        <w:t xml:space="preserve">are </w:t>
      </w:r>
    </w:p>
  </w:comment>
  <w:comment w:id="3447" w:author="Grellet Sylvain" w:date="2021-06-17T16:14:00Z" w:initials="GS">
    <w:p w14:paraId="5E1AD639" w14:textId="46992A30" w:rsidR="00F93179" w:rsidRDefault="00F93179">
      <w:pPr>
        <w:pStyle w:val="Commentaire"/>
      </w:pPr>
      <w:r>
        <w:rPr>
          <w:rStyle w:val="Marquedecommentaire"/>
        </w:rPr>
        <w:annotationRef/>
      </w:r>
      <w:r>
        <w:rPr>
          <w:noProof/>
        </w:rPr>
        <w:t>are we sure of the '2020' here ?</w:t>
      </w:r>
    </w:p>
  </w:comment>
  <w:comment w:id="3451" w:author="Katharina Schleidt" w:date="2021-07-06T12:07:00Z" w:initials="KS">
    <w:p w14:paraId="7577F497" w14:textId="0D83820F" w:rsidR="00F93179" w:rsidRDefault="00F93179">
      <w:pPr>
        <w:pStyle w:val="Commentaire"/>
      </w:pPr>
      <w:r>
        <w:rPr>
          <w:rStyle w:val="Marquedecommentaire"/>
        </w:rPr>
        <w:annotationRef/>
      </w:r>
      <w:r>
        <w:t>Cross check reference</w:t>
      </w:r>
    </w:p>
  </w:comment>
  <w:comment w:id="3452" w:author="Ilkka Rinne" w:date="2021-08-03T15:32:00Z" w:initials="IR">
    <w:p w14:paraId="4ECD407A" w14:textId="3DF22BC4" w:rsidR="00F93179" w:rsidRDefault="00F93179">
      <w:pPr>
        <w:pStyle w:val="Commentaire"/>
      </w:pPr>
      <w:r>
        <w:rPr>
          <w:rStyle w:val="Marquedecommentaire"/>
        </w:rPr>
        <w:annotationRef/>
      </w:r>
      <w:r>
        <w:t>This is not a x-ref, but a plain number (53 classes instead of 18 classes), should be expressed more clearly</w:t>
      </w:r>
    </w:p>
  </w:comment>
  <w:comment w:id="3453" w:author="Katharina Schleidt" w:date="2021-07-06T12:07:00Z" w:initials="KS">
    <w:p w14:paraId="005A0ABE" w14:textId="394C8CDF" w:rsidR="00F93179" w:rsidRDefault="00F93179">
      <w:pPr>
        <w:pStyle w:val="Commentaire"/>
      </w:pPr>
      <w:r>
        <w:rPr>
          <w:rStyle w:val="Marquedecommentaire"/>
        </w:rPr>
        <w:annotationRef/>
      </w:r>
      <w:r>
        <w:t>Cross check reference</w:t>
      </w:r>
    </w:p>
  </w:comment>
  <w:comment w:id="3462" w:author="Ilkka Rinne" w:date="2021-07-27T14:14:00Z" w:initials="IR">
    <w:p w14:paraId="44DBD84B" w14:textId="56143D7E" w:rsidR="00F93179" w:rsidRDefault="00F93179">
      <w:pPr>
        <w:pStyle w:val="Commentaire"/>
      </w:pPr>
      <w:r>
        <w:rPr>
          <w:rStyle w:val="Marquedecommentaire"/>
        </w:rPr>
        <w:annotationRef/>
      </w:r>
      <w:r>
        <w:t>These are not in the Conceptual schema, thus mentioned separately below</w:t>
      </w:r>
    </w:p>
  </w:comment>
  <w:comment w:id="3476" w:author="Grellet Sylvain" w:date="2021-07-05T17:12:00Z" w:initials="GS">
    <w:p w14:paraId="7360CDD7" w14:textId="77777777" w:rsidR="00F93179" w:rsidRDefault="00F93179" w:rsidP="008B3514">
      <w:pPr>
        <w:pStyle w:val="Commentaire"/>
      </w:pPr>
      <w:r>
        <w:rPr>
          <w:rStyle w:val="Marquedecommentaire"/>
        </w:rPr>
        <w:annotationRef/>
      </w:r>
      <w:r>
        <w:t>was that skipped on purpose ?</w:t>
      </w:r>
    </w:p>
  </w:comment>
  <w:comment w:id="3477" w:author="Ilkka Rinne" w:date="2021-07-27T14:33:00Z" w:initials="IR">
    <w:p w14:paraId="1E6B4F76" w14:textId="64AF8608" w:rsidR="00F93179" w:rsidRDefault="00F93179">
      <w:pPr>
        <w:pStyle w:val="Commentaire"/>
      </w:pPr>
      <w:r>
        <w:rPr>
          <w:rStyle w:val="Marquedecommentaire"/>
        </w:rPr>
        <w:annotationRef/>
      </w:r>
      <w:r>
        <w:t>No, good catch. Stranglely it or not shown in the UML model diagrams in the TC 211 repo (!?), thus I missed it here</w:t>
      </w:r>
    </w:p>
  </w:comment>
  <w:comment w:id="3481" w:author="Ilkka Rinne" w:date="2021-07-27T14:34:00Z" w:initials="IR">
    <w:p w14:paraId="3CB5BC65" w14:textId="502650AC" w:rsidR="00F93179" w:rsidRDefault="00F93179">
      <w:pPr>
        <w:pStyle w:val="Commentaire"/>
      </w:pPr>
      <w:r>
        <w:rPr>
          <w:rStyle w:val="Marquedecommentaire"/>
        </w:rPr>
        <w:annotationRef/>
      </w:r>
      <w:r>
        <w:t>This was copy-paste from the model, we shuld keep the original formatting, yes?</w:t>
      </w:r>
    </w:p>
  </w:comment>
  <w:comment w:id="3484" w:author="Ilkka Rinne" w:date="2021-07-27T14:35:00Z" w:initials="IR">
    <w:p w14:paraId="68F1BE2F" w14:textId="2A05F993" w:rsidR="00F93179" w:rsidRDefault="00F93179">
      <w:pPr>
        <w:pStyle w:val="Commentaire"/>
      </w:pPr>
      <w:r>
        <w:rPr>
          <w:rStyle w:val="Marquedecommentaire"/>
        </w:rPr>
        <w:annotationRef/>
      </w:r>
      <w:r>
        <w:t>Copy-paste from the v2.0, keep the formatting</w:t>
      </w:r>
    </w:p>
  </w:comment>
  <w:comment w:id="3512" w:author="Grellet Sylvain" w:date="2021-07-05T17:12:00Z" w:initials="GS">
    <w:p w14:paraId="2E0B3C33" w14:textId="77777777" w:rsidR="00F93179" w:rsidRDefault="00F93179" w:rsidP="00766D13">
      <w:pPr>
        <w:pStyle w:val="Commentaire"/>
      </w:pPr>
      <w:r>
        <w:rPr>
          <w:rStyle w:val="Marquedecommentaire"/>
        </w:rPr>
        <w:annotationRef/>
      </w:r>
      <w:r>
        <w:t>was that skipped on purpose ?</w:t>
      </w:r>
    </w:p>
  </w:comment>
  <w:comment w:id="3513" w:author="Ilkka Rinne" w:date="2021-07-27T14:36:00Z" w:initials="IR">
    <w:p w14:paraId="424453FE" w14:textId="109F2026" w:rsidR="00F93179" w:rsidRDefault="00F93179">
      <w:pPr>
        <w:pStyle w:val="Commentaire"/>
      </w:pPr>
      <w:r>
        <w:rPr>
          <w:rStyle w:val="Marquedecommentaire"/>
        </w:rPr>
        <w:annotationRef/>
      </w:r>
      <w:r>
        <w:t>no, good catch</w:t>
      </w:r>
    </w:p>
  </w:comment>
  <w:comment w:id="3515" w:author="Grellet Sylvain" w:date="2021-07-05T17:28:00Z" w:initials="GS">
    <w:p w14:paraId="770CC32A" w14:textId="77777777" w:rsidR="00F93179" w:rsidRDefault="00F93179" w:rsidP="00766D13">
      <w:pPr>
        <w:pStyle w:val="Commentaire"/>
      </w:pPr>
      <w:r>
        <w:rPr>
          <w:rStyle w:val="Marquedecommentaire"/>
        </w:rPr>
        <w:annotationRef/>
      </w:r>
      <w:r>
        <w:t>I hope I’m good on this</w:t>
      </w:r>
    </w:p>
  </w:comment>
  <w:comment w:id="3523" w:author="Ilkka Rinne" w:date="2021-07-27T14:37:00Z" w:initials="IR">
    <w:p w14:paraId="04BA7D57" w14:textId="2AD62F8F" w:rsidR="00F93179" w:rsidRDefault="00F93179">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3524" w:author="Ilkka Rinne" w:date="2021-08-03T15:34:00Z" w:initials="IR">
    <w:p w14:paraId="0E85C3AA" w14:textId="636277C9" w:rsidR="00F93179" w:rsidRDefault="00F93179">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3544" w:author="Katharina Schleidt" w:date="2021-07-06T12:38:00Z" w:initials="KS">
    <w:p w14:paraId="472B9358" w14:textId="0BE28FA6" w:rsidR="00F93179" w:rsidRDefault="00F93179">
      <w:pPr>
        <w:pStyle w:val="Commentaire"/>
      </w:pPr>
      <w:r>
        <w:rPr>
          <w:rStyle w:val="Marquedecommentaire"/>
        </w:rPr>
        <w:annotationRef/>
      </w:r>
      <w:r>
        <w:t>Why do we provide the requirement as a footnote here, otherwise don’t?</w:t>
      </w:r>
    </w:p>
  </w:comment>
  <w:comment w:id="3545" w:author="Grellet Sylvain" w:date="2021-10-21T22:21:00Z" w:initials="GS">
    <w:p w14:paraId="39F12B3C" w14:textId="0B854953" w:rsidR="00F93179" w:rsidRDefault="00F93179">
      <w:pPr>
        <w:pStyle w:val="Commentaire"/>
      </w:pPr>
      <w:r>
        <w:rPr>
          <w:rStyle w:val="Marquedecommentaire"/>
        </w:rPr>
        <w:annotationRef/>
      </w:r>
      <w:r>
        <w:t>No clue at all.. I agree, this is not coherent</w:t>
      </w:r>
    </w:p>
  </w:comment>
  <w:comment w:id="3546" w:author="Katharina Schleidt" w:date="2021-10-22T00:08:00Z" w:initials="KS">
    <w:p w14:paraId="6CE84AAF" w14:textId="0F56E996" w:rsidR="00F93179" w:rsidRDefault="00F93179">
      <w:pPr>
        <w:pStyle w:val="Commentaire"/>
      </w:pPr>
      <w:r>
        <w:rPr>
          <w:rStyle w:val="Marquedecommentaire"/>
        </w:rPr>
        <w:annotationRef/>
      </w:r>
      <w:r>
        <w:t>OK, think the footnote is because there’s a reference to the (maybe) OGC URLs</w:t>
      </w:r>
    </w:p>
  </w:comment>
  <w:comment w:id="3573" w:author="Katharina Schleidt" w:date="2021-07-06T13:15:00Z" w:initials="KS">
    <w:p w14:paraId="50BC33B8" w14:textId="278AFFF6" w:rsidR="00F93179" w:rsidRDefault="00F93179">
      <w:pPr>
        <w:pStyle w:val="Commentaire"/>
      </w:pPr>
      <w:r>
        <w:rPr>
          <w:rStyle w:val="Marquedecommentaire"/>
        </w:rPr>
        <w:annotationRef/>
      </w:r>
      <w:r>
        <w:t>URL in footnote must be revisited</w:t>
      </w:r>
    </w:p>
  </w:comment>
  <w:comment w:id="3574" w:author="Ilkka Rinne" w:date="2021-07-27T14:50:00Z" w:initials="IR">
    <w:p w14:paraId="7FD7FF8E" w14:textId="7646A605" w:rsidR="00F93179" w:rsidRDefault="00F93179">
      <w:pPr>
        <w:pStyle w:val="Commentaire"/>
      </w:pPr>
      <w:r>
        <w:rPr>
          <w:rStyle w:val="Marquedecommentaire"/>
        </w:rPr>
        <w:annotationRef/>
      </w:r>
      <w:r>
        <w:t>Why, these are the IDs proposed to the NA?</w:t>
      </w:r>
    </w:p>
  </w:comment>
  <w:comment w:id="3590" w:author="Katharina Schleidt" w:date="2021-07-06T13:16:00Z" w:initials="KS">
    <w:p w14:paraId="44BFA273" w14:textId="6EC58309" w:rsidR="00F93179" w:rsidRDefault="00F93179">
      <w:pPr>
        <w:pStyle w:val="Commentaire"/>
      </w:pPr>
      <w:r>
        <w:rPr>
          <w:rStyle w:val="Marquedecommentaire"/>
        </w:rPr>
        <w:annotationRef/>
      </w:r>
      <w:r>
        <w:t>URL in footnote must be revisited</w:t>
      </w:r>
    </w:p>
  </w:comment>
  <w:comment w:id="3591" w:author="Ilkka Rinne" w:date="2021-07-27T14:51:00Z" w:initials="IR">
    <w:p w14:paraId="0F5C1152" w14:textId="406A26A5" w:rsidR="00F93179" w:rsidRDefault="00F93179">
      <w:pPr>
        <w:pStyle w:val="Commentaire"/>
      </w:pPr>
      <w:r>
        <w:rPr>
          <w:rStyle w:val="Marquedecommentaire"/>
        </w:rPr>
        <w:annotationRef/>
      </w:r>
      <w:r>
        <w:t>Same as above, what is wrong?</w:t>
      </w:r>
    </w:p>
  </w:comment>
  <w:comment w:id="3619" w:author="Ilkka Rinne" w:date="2021-06-22T17:01:00Z" w:initials="IR">
    <w:p w14:paraId="01B9CE88" w14:textId="6D18EF13" w:rsidR="00F93179" w:rsidRDefault="00F93179">
      <w:pPr>
        <w:pStyle w:val="Commentaire"/>
      </w:pPr>
      <w:r>
        <w:rPr>
          <w:rStyle w:val="Marquedecommentaire"/>
        </w:rPr>
        <w:annotationRef/>
      </w:r>
      <w:r>
        <w:t>This should not be changed, it’s the name of the 15-043r3</w:t>
      </w:r>
    </w:p>
  </w:comment>
  <w:comment w:id="3620" w:author="Katharina Schleidt" w:date="2021-07-05T19:41:00Z" w:initials="KS">
    <w:p w14:paraId="177EAF64" w14:textId="77777777" w:rsidR="00F93179" w:rsidRDefault="00F93179">
      <w:pPr>
        <w:pStyle w:val="Commentaire"/>
      </w:pPr>
      <w:r>
        <w:rPr>
          <w:rStyle w:val="Marquedecommentaire"/>
        </w:rPr>
        <w:annotationRef/>
      </w:r>
      <w:r>
        <w:t>Agreed, thus changed back!</w:t>
      </w:r>
    </w:p>
    <w:p w14:paraId="32B5CE8D" w14:textId="77777777" w:rsidR="00F93179" w:rsidRDefault="00F93179">
      <w:pPr>
        <w:pStyle w:val="Commentaire"/>
      </w:pPr>
      <w:r>
        <w:t>Also noticed that Measurements is capital, thus should actually name the new version:</w:t>
      </w:r>
    </w:p>
    <w:p w14:paraId="170AB167" w14:textId="57B55318" w:rsidR="00F93179" w:rsidRDefault="00F93179">
      <w:pPr>
        <w:pStyle w:val="Commentaire"/>
      </w:pPr>
      <w:r>
        <w:t>Observations, Measurements and Samples</w:t>
      </w:r>
    </w:p>
  </w:comment>
  <w:comment w:id="3621" w:author="Katharina Schleidt" w:date="2021-07-05T19:41:00Z" w:initials="KS">
    <w:p w14:paraId="11F319AC" w14:textId="362C8346" w:rsidR="00F93179" w:rsidRDefault="00F93179">
      <w:pPr>
        <w:pStyle w:val="Commentaire"/>
      </w:pPr>
      <w:r>
        <w:rPr>
          <w:rStyle w:val="Marquedecommentaire"/>
        </w:rPr>
        <w:annotationRef/>
      </w:r>
    </w:p>
  </w:comment>
  <w:comment w:id="3624" w:author="Katharina Schleidt" w:date="2021-04-21T16:17:00Z" w:initials="KS">
    <w:p w14:paraId="450F829E" w14:textId="27DA4AAC" w:rsidR="00F93179" w:rsidRDefault="00F93179">
      <w:pPr>
        <w:pStyle w:val="Commentaire"/>
      </w:pPr>
      <w:r>
        <w:rPr>
          <w:rStyle w:val="Marquedecommentaire"/>
        </w:rPr>
        <w:annotationRef/>
      </w:r>
      <w:r>
        <w:t>Should be referenced in bibliography</w:t>
      </w:r>
    </w:p>
  </w:comment>
  <w:comment w:id="3630" w:author="Katharina Schleidt" w:date="2021-04-21T16:19:00Z" w:initials="KS">
    <w:p w14:paraId="59EC3B05" w14:textId="2E4EFD77" w:rsidR="00F93179" w:rsidRDefault="00F93179">
      <w:pPr>
        <w:pStyle w:val="Commentaire"/>
      </w:pPr>
      <w:r>
        <w:rPr>
          <w:rStyle w:val="Marquedecommentaire"/>
        </w:rPr>
        <w:annotationRef/>
      </w:r>
      <w:r>
        <w:t>Add reference to bibliography</w:t>
      </w:r>
    </w:p>
  </w:comment>
  <w:comment w:id="3631" w:author="Grellet Sylvain" w:date="2021-06-04T10:05:00Z" w:initials="GS">
    <w:p w14:paraId="5AA9D27D" w14:textId="124E8FB5" w:rsidR="00F93179" w:rsidRDefault="00F93179">
      <w:pPr>
        <w:pStyle w:val="Commentaire"/>
      </w:pPr>
      <w:r>
        <w:rPr>
          <w:rStyle w:val="Marquedecommentaire"/>
        </w:rPr>
        <w:annotationRef/>
      </w:r>
      <w:r>
        <w:t xml:space="preserve">In was 19123:20xx with footnote ‘to be published’. Is that still the case </w:t>
      </w:r>
    </w:p>
  </w:comment>
  <w:comment w:id="3632" w:author="Katharina Schleidt" w:date="2021-10-11T14:27:00Z" w:initials="KS">
    <w:p w14:paraId="2343ABD5" w14:textId="60CA6AFF" w:rsidR="00F93179" w:rsidRDefault="00F93179">
      <w:pPr>
        <w:pStyle w:val="Commentaire"/>
      </w:pPr>
      <w:r>
        <w:rPr>
          <w:rStyle w:val="Marquedecommentaire"/>
        </w:rPr>
        <w:annotationRef/>
      </w:r>
      <w:r>
        <w:t>Devolving down to the 2005 version as the other one is lost in committee</w:t>
      </w:r>
    </w:p>
  </w:comment>
  <w:comment w:id="3703" w:author="Katharina Schleidt" w:date="2021-04-21T16:29:00Z" w:initials="KS">
    <w:p w14:paraId="5058F449" w14:textId="16013ED5" w:rsidR="00F93179" w:rsidRDefault="00F93179">
      <w:pPr>
        <w:pStyle w:val="Commentaire"/>
      </w:pPr>
      <w:r>
        <w:rPr>
          <w:rStyle w:val="Marquedecommentaire"/>
        </w:rPr>
        <w:annotationRef/>
      </w:r>
      <w:r>
        <w:t>Add reference to bibliography</w:t>
      </w:r>
    </w:p>
  </w:comment>
  <w:comment w:id="3704" w:author="Grellet Sylvain" w:date="2021-06-04T10:06:00Z" w:initials="GS">
    <w:p w14:paraId="7BEE595E" w14:textId="77777777" w:rsidR="00F93179" w:rsidRDefault="00F93179"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F93179" w:rsidRDefault="00F93179">
      <w:pPr>
        <w:pStyle w:val="Commentaire"/>
      </w:pPr>
    </w:p>
  </w:comment>
  <w:comment w:id="3705" w:author="Katharina Schleidt" w:date="2021-10-11T14:26:00Z" w:initials="KS">
    <w:p w14:paraId="34C2AC47" w14:textId="1B78C5CE" w:rsidR="00F93179" w:rsidRDefault="00F93179">
      <w:pPr>
        <w:pStyle w:val="Commentaire"/>
      </w:pPr>
      <w:r>
        <w:rPr>
          <w:rStyle w:val="Marquedecommentaire"/>
        </w:rPr>
        <w:annotationRef/>
      </w:r>
      <w:r>
        <w:t>Devolving down to the 2005 version as the other one is lost in committee</w:t>
      </w:r>
    </w:p>
  </w:comment>
  <w:comment w:id="3744" w:author="Katharina Schleidt" w:date="2021-04-21T15:06:00Z" w:initials="KS">
    <w:p w14:paraId="2D14E09D" w14:textId="43E8A5F7" w:rsidR="00F93179" w:rsidRDefault="00F93179">
      <w:pPr>
        <w:pStyle w:val="Commentaire"/>
      </w:pPr>
      <w:r>
        <w:rPr>
          <w:rStyle w:val="Marquedecommentaire"/>
        </w:rPr>
        <w:annotationRef/>
      </w:r>
      <w:r>
        <w:t>Not cited</w:t>
      </w:r>
    </w:p>
  </w:comment>
  <w:comment w:id="3751" w:author="Katharina Schleidt" w:date="2021-04-21T15:07:00Z" w:initials="KS">
    <w:p w14:paraId="4F33C594" w14:textId="2A95E1FC" w:rsidR="00F93179" w:rsidRDefault="00F93179">
      <w:pPr>
        <w:pStyle w:val="Commentaire"/>
      </w:pPr>
      <w:r>
        <w:rPr>
          <w:rStyle w:val="Marquedecommentaire"/>
        </w:rPr>
        <w:annotationRef/>
      </w:r>
      <w:r>
        <w:t>Not cited</w:t>
      </w:r>
    </w:p>
  </w:comment>
  <w:comment w:id="3756" w:author="Katharina Schleidt" w:date="2021-04-21T15:07:00Z" w:initials="KS">
    <w:p w14:paraId="530B4661" w14:textId="7076506A" w:rsidR="00F93179" w:rsidRDefault="00F93179">
      <w:pPr>
        <w:pStyle w:val="Commentaire"/>
      </w:pPr>
      <w:r>
        <w:rPr>
          <w:rStyle w:val="Marquedecommentaire"/>
        </w:rPr>
        <w:annotationRef/>
      </w:r>
      <w:r>
        <w:t>Not cited</w:t>
      </w:r>
    </w:p>
  </w:comment>
  <w:comment w:id="3781" w:author="Katharina Schleidt" w:date="2021-04-21T15:18:00Z" w:initials="KS">
    <w:p w14:paraId="77B63496" w14:textId="61B41E88" w:rsidR="00F93179" w:rsidRDefault="00F93179">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3830" w:author="Katharina Schleidt" w:date="2021-04-21T15:51:00Z" w:initials="KS">
    <w:p w14:paraId="31EBBEF5" w14:textId="77777777" w:rsidR="00F93179" w:rsidRDefault="00F93179" w:rsidP="002E3170">
      <w:pPr>
        <w:pStyle w:val="Commentaire"/>
      </w:pPr>
      <w:r>
        <w:rPr>
          <w:rStyle w:val="Marquedecommentaire"/>
        </w:rPr>
        <w:annotationRef/>
      </w:r>
      <w:r>
        <w:t>Not referenced, but to my view relevant, text should be updatea´d</w:t>
      </w:r>
    </w:p>
    <w:p w14:paraId="74B6D37D" w14:textId="3C09962B" w:rsidR="00F93179" w:rsidRDefault="00F93179">
      <w:pPr>
        <w:pStyle w:val="Commentaire"/>
      </w:pPr>
    </w:p>
  </w:comment>
  <w:comment w:id="3833" w:author="Katharina Schleidt" w:date="2021-04-21T15:54:00Z" w:initials="KS">
    <w:p w14:paraId="01B75C61" w14:textId="77777777" w:rsidR="00F93179" w:rsidRDefault="00F93179">
      <w:pPr>
        <w:pStyle w:val="Commentaire"/>
      </w:pPr>
      <w:r>
        <w:rPr>
          <w:rStyle w:val="Marquedecommentaire"/>
        </w:rPr>
        <w:annotationRef/>
      </w:r>
      <w:r>
        <w:t>Not references, should be added to text</w:t>
      </w:r>
    </w:p>
    <w:p w14:paraId="56D2CF4E" w14:textId="4FE0E4D3" w:rsidR="00F93179" w:rsidRDefault="00F93179">
      <w:pPr>
        <w:pStyle w:val="Commentaire"/>
      </w:pPr>
    </w:p>
  </w:comment>
  <w:comment w:id="3837" w:author="Katharina Schleidt" w:date="2021-10-20T18:31:00Z" w:initials="KS">
    <w:p w14:paraId="06F697A5" w14:textId="08687C93" w:rsidR="00F93179" w:rsidRDefault="00F93179">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7ECF2440" w15:done="0"/>
  <w15:commentEx w15:paraId="3CDEE08B" w15:done="0"/>
  <w15:commentEx w15:paraId="08CE76A2" w15:paraIdParent="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638F5909" w15:done="0"/>
  <w15:commentEx w15:paraId="40D9C890"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523C27B" w16cex:dateUtc="2021-10-27T10:20: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08CE76A2" w16cid:durableId="2523C27B"/>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F05EEF" w14:textId="77777777" w:rsidR="003A0A0A" w:rsidRDefault="003A0A0A">
      <w:pPr>
        <w:spacing w:after="0" w:line="240" w:lineRule="auto"/>
      </w:pPr>
      <w:r>
        <w:separator/>
      </w:r>
    </w:p>
  </w:endnote>
  <w:endnote w:type="continuationSeparator" w:id="0">
    <w:p w14:paraId="38A6642B" w14:textId="77777777" w:rsidR="003A0A0A" w:rsidRDefault="003A0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1FD2ED5E" w:rsidR="00F93179" w:rsidRPr="00BA1CC8" w:rsidRDefault="00F93179"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636A72">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F93179" w:rsidRDefault="00F93179"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41DCEE5A" w:rsidR="00F93179" w:rsidRPr="00BA1CC8" w:rsidRDefault="00F93179"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636A72">
      <w:rPr>
        <w:noProof/>
      </w:rPr>
      <w:t>xiv</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78D11F7D" w:rsidR="00F93179" w:rsidRPr="00BA1CC8" w:rsidRDefault="00F93179"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636A72">
      <w:rPr>
        <w:noProof/>
      </w:rPr>
      <w:t>xv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1A072AD8" w:rsidR="00F93179" w:rsidRPr="00BA1CC8" w:rsidRDefault="00F93179"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636A72">
      <w:rPr>
        <w:b/>
        <w:noProof/>
      </w:rPr>
      <w:t>50</w:t>
    </w:r>
    <w:r w:rsidRPr="008A6D64">
      <w:rPr>
        <w:b/>
      </w:rPr>
      <w:fldChar w:fldCharType="end"/>
    </w:r>
    <w:r w:rsidRPr="00BA1CC8">
      <w:rPr>
        <w:sz w:val="20"/>
      </w:rPr>
      <w:tab/>
    </w:r>
    <w:r w:rsidRPr="008A6D64">
      <w:rPr>
        <w:sz w:val="18"/>
        <w:szCs w:val="18"/>
      </w:rPr>
      <w:t xml:space="preserve">© </w:t>
    </w:r>
    <w:ins w:id="4007" w:author="Ilkka Rinne" w:date="2021-05-24T16:39:00Z">
      <w:r>
        <w:rPr>
          <w:sz w:val="18"/>
          <w:szCs w:val="18"/>
        </w:rPr>
        <w:t xml:space="preserve">OGC and </w:t>
      </w:r>
    </w:ins>
    <w:r w:rsidRPr="008A6D64">
      <w:rPr>
        <w:sz w:val="18"/>
        <w:szCs w:val="18"/>
      </w:rPr>
      <w:t>ISO</w:t>
    </w:r>
    <w:ins w:id="4008" w:author="Ilkka Rinne" w:date="2021-05-24T16:39:00Z">
      <w:r>
        <w:rPr>
          <w:sz w:val="18"/>
          <w:szCs w:val="18"/>
        </w:rPr>
        <w:t xml:space="preserve"> 2020</w:t>
      </w:r>
    </w:ins>
    <w:del w:id="4009"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50264620" w:rsidR="00F93179" w:rsidRPr="00BA1CC8" w:rsidRDefault="00F93179"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636A72">
      <w:rPr>
        <w:b/>
        <w:noProof/>
      </w:rPr>
      <w:t>49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743FDE" w14:textId="77777777" w:rsidR="003A0A0A" w:rsidRDefault="003A0A0A">
      <w:pPr>
        <w:spacing w:after="0" w:line="240" w:lineRule="auto"/>
      </w:pPr>
      <w:r>
        <w:separator/>
      </w:r>
    </w:p>
  </w:footnote>
  <w:footnote w:type="continuationSeparator" w:id="0">
    <w:p w14:paraId="0919B332" w14:textId="77777777" w:rsidR="003A0A0A" w:rsidRDefault="003A0A0A">
      <w:pPr>
        <w:spacing w:after="0" w:line="240" w:lineRule="auto"/>
      </w:pPr>
      <w:r>
        <w:continuationSeparator/>
      </w:r>
    </w:p>
  </w:footnote>
  <w:footnote w:id="1">
    <w:p w14:paraId="15556EBD" w14:textId="6C9866FD" w:rsidR="00F93179" w:rsidRPr="00C634D8" w:rsidRDefault="00F93179">
      <w:pPr>
        <w:pStyle w:val="Notedebasdepage"/>
        <w:rPr>
          <w:lang w:val="fi-FI"/>
          <w:rPrChange w:id="3547" w:author="Ilkka Rinne" w:date="2021-06-22T16:52:00Z">
            <w:rPr/>
          </w:rPrChange>
        </w:rPr>
      </w:pPr>
      <w:ins w:id="3548" w:author="Ilkka Rinne" w:date="2021-06-22T16:52:00Z">
        <w:r>
          <w:rPr>
            <w:rStyle w:val="Appelnotedebasdep"/>
          </w:rPr>
          <w:footnoteRef/>
        </w:r>
        <w:r>
          <w:t xml:space="preserve"> </w:t>
        </w:r>
        <w:r w:rsidRPr="00C634D8">
          <w:t>http://www.opengis.net/def/</w:t>
        </w:r>
      </w:ins>
      <w:ins w:id="3549" w:author="Ilkka Rinne" w:date="2021-06-22T16:53:00Z">
        <w:r>
          <w:t>observation-</w:t>
        </w:r>
      </w:ins>
      <w:ins w:id="3550" w:author="Ilkka Rinne" w:date="2021-06-22T16:52:00Z">
        <w:r>
          <w:t>collection</w:t>
        </w:r>
        <w:r w:rsidRPr="00C634D8">
          <w:t>-type/OGC/0/by-</w:t>
        </w:r>
      </w:ins>
      <w:ins w:id="3551" w:author="Ilkka Rinne" w:date="2021-06-22T16:53:00Z">
        <w:r>
          <w:t>member-characteristics-semantics</w:t>
        </w:r>
      </w:ins>
    </w:p>
  </w:footnote>
  <w:footnote w:id="2">
    <w:p w14:paraId="482F1345" w14:textId="71ECD348" w:rsidR="00F93179" w:rsidRPr="00242114" w:rsidRDefault="00F93179">
      <w:pPr>
        <w:pStyle w:val="Notedebasdepage"/>
        <w:rPr>
          <w:lang w:val="fi-FI"/>
          <w:rPrChange w:id="3575" w:author="Ilkka Rinne" w:date="2021-06-11T10:13:00Z">
            <w:rPr/>
          </w:rPrChange>
        </w:rPr>
      </w:pPr>
      <w:ins w:id="3576" w:author="Ilkka Rinne" w:date="2021-06-11T10:13:00Z">
        <w:r>
          <w:rPr>
            <w:rStyle w:val="Appelnotedebasdep"/>
          </w:rPr>
          <w:footnoteRef/>
        </w:r>
        <w:r w:rsidRPr="00726B65">
          <w:rPr>
            <w:lang w:val="fi-FI"/>
            <w:rPrChange w:id="3577" w:author="Grellet Sylvain" w:date="2021-06-17T15:42:00Z">
              <w:rPr/>
            </w:rPrChange>
          </w:rPr>
          <w:t xml:space="preserve"> http://www.opengis.net/def/</w:t>
        </w:r>
      </w:ins>
      <w:ins w:id="3578" w:author="Ilkka Rinne" w:date="2021-06-22T16:46:00Z">
        <w:r>
          <w:rPr>
            <w:lang w:val="fi-FI"/>
          </w:rPr>
          <w:t>observation-type</w:t>
        </w:r>
      </w:ins>
      <w:ins w:id="3579" w:author="Ilkka Rinne" w:date="2021-06-11T10:13:00Z">
        <w:r w:rsidRPr="00726B65">
          <w:rPr>
            <w:lang w:val="fi-FI"/>
            <w:rPrChange w:id="3580" w:author="Grellet Sylvain" w:date="2021-06-17T15:42:00Z">
              <w:rPr/>
            </w:rPrChange>
          </w:rPr>
          <w:t>/OGC/0/</w:t>
        </w:r>
      </w:ins>
      <w:ins w:id="3581" w:author="Ilkka Rinne" w:date="2021-06-22T16:46:00Z">
        <w:r>
          <w:rPr>
            <w:lang w:val="fi-FI"/>
          </w:rPr>
          <w:t>b</w:t>
        </w:r>
      </w:ins>
      <w:ins w:id="3582" w:author="Ilkka Rinne" w:date="2021-06-11T10:14:00Z">
        <w:r w:rsidRPr="00726B65">
          <w:rPr>
            <w:lang w:val="fi-FI"/>
            <w:rPrChange w:id="3583" w:author="Grellet Sylvain" w:date="2021-06-17T15:42:00Z">
              <w:rPr/>
            </w:rPrChange>
          </w:rPr>
          <w:t>y</w:t>
        </w:r>
      </w:ins>
      <w:ins w:id="3584" w:author="Ilkka Rinne" w:date="2021-06-22T16:47:00Z">
        <w:r>
          <w:rPr>
            <w:lang w:val="fi-FI"/>
          </w:rPr>
          <w:t>-r</w:t>
        </w:r>
      </w:ins>
      <w:ins w:id="3585" w:author="Ilkka Rinne" w:date="2021-06-11T10:14:00Z">
        <w:r w:rsidRPr="00726B65">
          <w:rPr>
            <w:lang w:val="fi-FI"/>
            <w:rPrChange w:id="3586" w:author="Grellet Sylvain" w:date="2021-06-17T15:42:00Z">
              <w:rPr/>
            </w:rPrChange>
          </w:rPr>
          <w:t>esult</w:t>
        </w:r>
      </w:ins>
      <w:ins w:id="3587" w:author="Ilkka Rinne" w:date="2021-06-22T16:47:00Z">
        <w:r>
          <w:rPr>
            <w:lang w:val="fi-FI"/>
          </w:rPr>
          <w:t>-t</w:t>
        </w:r>
      </w:ins>
      <w:ins w:id="3588" w:author="Ilkka Rinne" w:date="2021-06-11T10:14:00Z">
        <w:r w:rsidRPr="00726B65">
          <w:rPr>
            <w:lang w:val="fi-FI"/>
            <w:rPrChange w:id="3589" w:author="Grellet Sylvain" w:date="2021-06-17T15:42:00Z">
              <w:rPr/>
            </w:rPrChange>
          </w:rPr>
          <w:t>ype</w:t>
        </w:r>
      </w:ins>
    </w:p>
  </w:footnote>
  <w:footnote w:id="3">
    <w:p w14:paraId="6C295466" w14:textId="5ED9AA23" w:rsidR="00F93179" w:rsidRPr="00242114" w:rsidRDefault="00F93179">
      <w:pPr>
        <w:pStyle w:val="Notedebasdepage"/>
        <w:rPr>
          <w:lang w:val="fi-FI"/>
          <w:rPrChange w:id="3592" w:author="Ilkka Rinne" w:date="2021-06-11T10:14:00Z">
            <w:rPr/>
          </w:rPrChange>
        </w:rPr>
      </w:pPr>
      <w:ins w:id="3593" w:author="Ilkka Rinne" w:date="2021-06-11T10:14:00Z">
        <w:r>
          <w:rPr>
            <w:rStyle w:val="Appelnotedebasdep"/>
          </w:rPr>
          <w:footnoteRef/>
        </w:r>
        <w:r w:rsidRPr="00726B65">
          <w:rPr>
            <w:lang w:val="fi-FI"/>
            <w:rPrChange w:id="3594" w:author="Grellet Sylvain" w:date="2021-06-17T15:42:00Z">
              <w:rPr/>
            </w:rPrChange>
          </w:rPr>
          <w:t xml:space="preserve"> </w:t>
        </w:r>
      </w:ins>
      <w:ins w:id="3595" w:author="Ilkka Rinne" w:date="2021-06-11T10:15:00Z">
        <w:r w:rsidRPr="00726B65">
          <w:rPr>
            <w:lang w:val="fi-FI"/>
            <w:rPrChange w:id="3596" w:author="Grellet Sylvain" w:date="2021-06-17T15:42:00Z">
              <w:rPr/>
            </w:rPrChange>
          </w:rPr>
          <w:t>http://www.opengis.net/def/</w:t>
        </w:r>
      </w:ins>
      <w:ins w:id="3597" w:author="Ilkka Rinne" w:date="2021-06-22T16:47:00Z">
        <w:r>
          <w:rPr>
            <w:lang w:val="fi-FI"/>
          </w:rPr>
          <w:t>sample-type</w:t>
        </w:r>
      </w:ins>
      <w:ins w:id="3598" w:author="Ilkka Rinne" w:date="2021-06-11T10:15:00Z">
        <w:r w:rsidRPr="00726B65">
          <w:rPr>
            <w:lang w:val="fi-FI"/>
            <w:rPrChange w:id="3599" w:author="Grellet Sylvain" w:date="2021-06-17T15:42:00Z">
              <w:rPr/>
            </w:rPrChange>
          </w:rPr>
          <w:t>/OGC/0/</w:t>
        </w:r>
      </w:ins>
      <w:ins w:id="3600" w:author="Ilkka Rinne" w:date="2021-06-22T16:47:00Z">
        <w:r>
          <w:rPr>
            <w:lang w:val="fi-FI"/>
          </w:rPr>
          <w:t>b</w:t>
        </w:r>
      </w:ins>
      <w:ins w:id="3601" w:author="Ilkka Rinne" w:date="2021-06-11T10:15:00Z">
        <w:r w:rsidRPr="00726B65">
          <w:rPr>
            <w:lang w:val="fi-FI"/>
            <w:rPrChange w:id="3602" w:author="Grellet Sylvain" w:date="2021-06-17T15:42:00Z">
              <w:rPr/>
            </w:rPrChange>
          </w:rPr>
          <w:t>y</w:t>
        </w:r>
      </w:ins>
      <w:ins w:id="3603" w:author="Ilkka Rinne" w:date="2021-06-22T16:47:00Z">
        <w:r>
          <w:rPr>
            <w:lang w:val="fi-FI"/>
          </w:rPr>
          <w:t>-g</w:t>
        </w:r>
      </w:ins>
      <w:ins w:id="3604" w:author="Ilkka Rinne" w:date="2021-06-11T10:15:00Z">
        <w:r w:rsidRPr="00726B65">
          <w:rPr>
            <w:lang w:val="fi-FI"/>
            <w:rPrChange w:id="3605" w:author="Grellet Sylvain" w:date="2021-06-17T15:42:00Z">
              <w:rPr/>
            </w:rPrChange>
          </w:rPr>
          <w:t>eometry</w:t>
        </w:r>
      </w:ins>
      <w:ins w:id="3606" w:author="Ilkka Rinne" w:date="2021-06-22T16:47:00Z">
        <w:r>
          <w:rPr>
            <w:lang w:val="fi-FI"/>
          </w:rPr>
          <w:t>-t</w:t>
        </w:r>
      </w:ins>
      <w:ins w:id="3607" w:author="Ilkka Rinne" w:date="2021-06-11T10:15:00Z">
        <w:r w:rsidRPr="00726B65">
          <w:rPr>
            <w:lang w:val="fi-FI"/>
            <w:rPrChange w:id="3608"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F93179" w:rsidRPr="00151316" w:rsidRDefault="00F93179"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F93179" w:rsidRPr="005322A0" w:rsidRDefault="00F93179"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F93179" w:rsidRPr="004D16C0" w:rsidRDefault="00F93179"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F93179" w:rsidRPr="004D16C0" w:rsidRDefault="00F93179"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24D8C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45E9A4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570EDC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14CE3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A02FBD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A0A88C"/>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14C14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7463EF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EC405A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D500A9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3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3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9"/>
  </w:num>
  <w:num w:numId="2">
    <w:abstractNumId w:val="29"/>
  </w:num>
  <w:num w:numId="3">
    <w:abstractNumId w:val="15"/>
  </w:num>
  <w:num w:numId="4">
    <w:abstractNumId w:val="15"/>
  </w:num>
  <w:num w:numId="5">
    <w:abstractNumId w:val="32"/>
  </w:num>
  <w:num w:numId="6">
    <w:abstractNumId w:val="26"/>
  </w:num>
  <w:num w:numId="7">
    <w:abstractNumId w:val="13"/>
  </w:num>
  <w:num w:numId="8">
    <w:abstractNumId w:val="33"/>
  </w:num>
  <w:num w:numId="9">
    <w:abstractNumId w:val="36"/>
  </w:num>
  <w:num w:numId="10">
    <w:abstractNumId w:val="23"/>
  </w:num>
  <w:num w:numId="11">
    <w:abstractNumId w:val="41"/>
  </w:num>
  <w:num w:numId="12">
    <w:abstractNumId w:val="30"/>
  </w:num>
  <w:num w:numId="13">
    <w:abstractNumId w:val="19"/>
  </w:num>
  <w:num w:numId="14">
    <w:abstractNumId w:val="24"/>
  </w:num>
  <w:num w:numId="15">
    <w:abstractNumId w:val="25"/>
  </w:num>
  <w:num w:numId="16">
    <w:abstractNumId w:val="27"/>
  </w:num>
  <w:num w:numId="17">
    <w:abstractNumId w:val="16"/>
  </w:num>
  <w:num w:numId="18">
    <w:abstractNumId w:val="34"/>
  </w:num>
  <w:num w:numId="19">
    <w:abstractNumId w:val="14"/>
  </w:num>
  <w:num w:numId="20">
    <w:abstractNumId w:val="39"/>
  </w:num>
  <w:num w:numId="21">
    <w:abstractNumId w:val="28"/>
  </w:num>
  <w:num w:numId="22">
    <w:abstractNumId w:val="35"/>
  </w:num>
  <w:num w:numId="23">
    <w:abstractNumId w:val="38"/>
  </w:num>
  <w:num w:numId="24">
    <w:abstractNumId w:val="37"/>
  </w:num>
  <w:num w:numId="25">
    <w:abstractNumId w:val="21"/>
  </w:num>
  <w:num w:numId="26">
    <w:abstractNumId w:val="20"/>
  </w:num>
  <w:num w:numId="27">
    <w:abstractNumId w:val="17"/>
  </w:num>
  <w:num w:numId="28">
    <w:abstractNumId w:val="10"/>
  </w:num>
  <w:num w:numId="29">
    <w:abstractNumId w:val="31"/>
  </w:num>
  <w:num w:numId="30">
    <w:abstractNumId w:val="18"/>
  </w:num>
  <w:num w:numId="31">
    <w:abstractNumId w:val="11"/>
  </w:num>
  <w:num w:numId="32">
    <w:abstractNumId w:val="22"/>
  </w:num>
  <w:num w:numId="33">
    <w:abstractNumId w:val="40"/>
  </w:num>
  <w:num w:numId="34">
    <w:abstractNumId w:val="12"/>
  </w:num>
  <w:num w:numId="35">
    <w:abstractNumId w:val="0"/>
  </w:num>
  <w:num w:numId="36">
    <w:abstractNumId w:val="1"/>
  </w:num>
  <w:num w:numId="37">
    <w:abstractNumId w:val="2"/>
  </w:num>
  <w:num w:numId="38">
    <w:abstractNumId w:val="3"/>
  </w:num>
  <w:num w:numId="39">
    <w:abstractNumId w:val="8"/>
  </w:num>
  <w:num w:numId="40">
    <w:abstractNumId w:val="4"/>
  </w:num>
  <w:num w:numId="41">
    <w:abstractNumId w:val="5"/>
  </w:num>
  <w:num w:numId="42">
    <w:abstractNumId w:val="6"/>
  </w:num>
  <w:num w:numId="43">
    <w:abstractNumId w:val="7"/>
  </w:num>
  <w:num w:numId="44">
    <w:abstractNumId w:val="9"/>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mirrorMargins/>
  <w:hideSpellingError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86F5C"/>
    <w:rsid w:val="0019426E"/>
    <w:rsid w:val="00194DAA"/>
    <w:rsid w:val="0019781D"/>
    <w:rsid w:val="001A0988"/>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1F6C35"/>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2DA7"/>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6A82"/>
    <w:rsid w:val="00307FF9"/>
    <w:rsid w:val="00311112"/>
    <w:rsid w:val="00313615"/>
    <w:rsid w:val="0031385F"/>
    <w:rsid w:val="00314414"/>
    <w:rsid w:val="00316DFC"/>
    <w:rsid w:val="003177A9"/>
    <w:rsid w:val="00317E5D"/>
    <w:rsid w:val="00330201"/>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0A0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5C74"/>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36B2"/>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36A72"/>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E6763"/>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4BB2"/>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2522"/>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1D12"/>
    <w:rsid w:val="008F523D"/>
    <w:rsid w:val="008F5660"/>
    <w:rsid w:val="008F767F"/>
    <w:rsid w:val="00901ACF"/>
    <w:rsid w:val="00904CF1"/>
    <w:rsid w:val="00905BA9"/>
    <w:rsid w:val="00914D4D"/>
    <w:rsid w:val="00916406"/>
    <w:rsid w:val="00917C89"/>
    <w:rsid w:val="00920189"/>
    <w:rsid w:val="009204AF"/>
    <w:rsid w:val="00920952"/>
    <w:rsid w:val="0092150B"/>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4EF1"/>
    <w:rsid w:val="009F640C"/>
    <w:rsid w:val="00A0041D"/>
    <w:rsid w:val="00A00624"/>
    <w:rsid w:val="00A02312"/>
    <w:rsid w:val="00A03571"/>
    <w:rsid w:val="00A10C28"/>
    <w:rsid w:val="00A10CB4"/>
    <w:rsid w:val="00A10F3F"/>
    <w:rsid w:val="00A20D55"/>
    <w:rsid w:val="00A212C5"/>
    <w:rsid w:val="00A214B2"/>
    <w:rsid w:val="00A22DE5"/>
    <w:rsid w:val="00A23375"/>
    <w:rsid w:val="00A23437"/>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1FF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5DC0"/>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60C"/>
    <w:rsid w:val="00D94AF2"/>
    <w:rsid w:val="00DA7447"/>
    <w:rsid w:val="00DB07B5"/>
    <w:rsid w:val="00DB2B9C"/>
    <w:rsid w:val="00DB4A09"/>
    <w:rsid w:val="00DB4CC3"/>
    <w:rsid w:val="00DC40B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4F0D"/>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4F0D"/>
    <w:rsid w:val="00F85048"/>
    <w:rsid w:val="00F902C0"/>
    <w:rsid w:val="00F90523"/>
    <w:rsid w:val="00F90564"/>
    <w:rsid w:val="00F90683"/>
    <w:rsid w:val="00F914DA"/>
    <w:rsid w:val="00F92CE9"/>
    <w:rsid w:val="00F93179"/>
    <w:rsid w:val="00F93C37"/>
    <w:rsid w:val="00F95F63"/>
    <w:rsid w:val="00F972D4"/>
    <w:rsid w:val="00FA0795"/>
    <w:rsid w:val="00FA1EFE"/>
    <w:rsid w:val="00FA2553"/>
    <w:rsid w:val="00FA2FF3"/>
    <w:rsid w:val="00FA3567"/>
    <w:rsid w:val="00FA549D"/>
    <w:rsid w:val="00FA7831"/>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svg"/><Relationship Id="rId21" Type="http://schemas.openxmlformats.org/officeDocument/2006/relationships/hyperlink" Target="https://www.iso.org/members.html" TargetMode="External"/><Relationship Id="rId42" Type="http://schemas.openxmlformats.org/officeDocument/2006/relationships/image" Target="media/image6.emf"/><Relationship Id="rId47" Type="http://schemas.openxmlformats.org/officeDocument/2006/relationships/image" Target="media/image11.emf"/><Relationship Id="rId63" Type="http://schemas.openxmlformats.org/officeDocument/2006/relationships/image" Target="media/image29.svg"/><Relationship Id="rId68" Type="http://schemas.openxmlformats.org/officeDocument/2006/relationships/image" Target="media/image22.emf"/><Relationship Id="rId84" Type="http://schemas.openxmlformats.org/officeDocument/2006/relationships/image" Target="media/image50.svg"/><Relationship Id="rId89" Type="http://schemas.openxmlformats.org/officeDocument/2006/relationships/image" Target="media/image35.png"/><Relationship Id="rId112" Type="http://schemas.openxmlformats.org/officeDocument/2006/relationships/image" Target="media/image49.png"/><Relationship Id="rId133" Type="http://schemas.openxmlformats.org/officeDocument/2006/relationships/image" Target="media/image99.svg"/><Relationship Id="rId138" Type="http://schemas.openxmlformats.org/officeDocument/2006/relationships/image" Target="media/image64.png"/><Relationship Id="rId154" Type="http://schemas.openxmlformats.org/officeDocument/2006/relationships/image" Target="media/image120.svg"/><Relationship Id="rId159" Type="http://schemas.openxmlformats.org/officeDocument/2006/relationships/image" Target="media/image76.png"/><Relationship Id="rId175" Type="http://schemas.openxmlformats.org/officeDocument/2006/relationships/image" Target="media/image86.emf"/><Relationship Id="rId170" Type="http://schemas.openxmlformats.org/officeDocument/2006/relationships/image" Target="media/image83.png"/><Relationship Id="rId191" Type="http://schemas.openxmlformats.org/officeDocument/2006/relationships/footer" Target="footer5.xml"/><Relationship Id="rId196" Type="http://schemas.microsoft.com/office/2016/09/relationships/commentsIds" Target="commentsIds.xml"/><Relationship Id="rId16" Type="http://schemas.openxmlformats.org/officeDocument/2006/relationships/footer" Target="footer1.xml"/><Relationship Id="rId107" Type="http://schemas.openxmlformats.org/officeDocument/2006/relationships/image" Target="media/image46.emf"/><Relationship Id="rId11" Type="http://schemas.openxmlformats.org/officeDocument/2006/relationships/endnotes" Target="endnotes.xml"/><Relationship Id="rId32" Type="http://schemas.openxmlformats.org/officeDocument/2006/relationships/image" Target="media/image4.svg"/><Relationship Id="rId37" Type="http://schemas.openxmlformats.org/officeDocument/2006/relationships/hyperlink" Target="https://iddata.eaufrance.fr/id/WatercourseLinkSequence/A0080300" TargetMode="External"/><Relationship Id="rId53" Type="http://schemas.openxmlformats.org/officeDocument/2006/relationships/image" Target="media/image19.svg"/><Relationship Id="rId58" Type="http://schemas.openxmlformats.org/officeDocument/2006/relationships/image" Target="media/image17.png"/><Relationship Id="rId74" Type="http://schemas.openxmlformats.org/officeDocument/2006/relationships/image" Target="media/image26.png"/><Relationship Id="rId79" Type="http://schemas.openxmlformats.org/officeDocument/2006/relationships/image" Target="media/image29.emf"/><Relationship Id="rId102" Type="http://schemas.openxmlformats.org/officeDocument/2006/relationships/image" Target="media/image43.png"/><Relationship Id="rId123" Type="http://schemas.openxmlformats.org/officeDocument/2006/relationships/image" Target="media/image89.svg"/><Relationship Id="rId128" Type="http://schemas.openxmlformats.org/officeDocument/2006/relationships/image" Target="media/image58.png"/><Relationship Id="rId144" Type="http://schemas.openxmlformats.org/officeDocument/2006/relationships/image" Target="media/image68.png"/><Relationship Id="rId149" Type="http://schemas.openxmlformats.org/officeDocument/2006/relationships/image" Target="media/image115.svg"/><Relationship Id="rId5" Type="http://schemas.openxmlformats.org/officeDocument/2006/relationships/customXml" Target="../customXml/item4.xml"/><Relationship Id="rId90" Type="http://schemas.openxmlformats.org/officeDocument/2006/relationships/image" Target="media/image56.svg"/><Relationship Id="rId95" Type="http://schemas.openxmlformats.org/officeDocument/2006/relationships/image" Target="media/image61.svg"/><Relationship Id="rId160" Type="http://schemas.openxmlformats.org/officeDocument/2006/relationships/image" Target="media/image126.svg"/><Relationship Id="rId165" Type="http://schemas.openxmlformats.org/officeDocument/2006/relationships/image" Target="media/image80.png"/><Relationship Id="rId181" Type="http://schemas.openxmlformats.org/officeDocument/2006/relationships/image" Target="media/image92.png"/><Relationship Id="rId186" Type="http://schemas.openxmlformats.org/officeDocument/2006/relationships/hyperlink" Target="http://finto.fi/ucum/en/" TargetMode="External"/><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7.emf"/><Relationship Id="rId48" Type="http://schemas.openxmlformats.org/officeDocument/2006/relationships/image" Target="media/image12.png"/><Relationship Id="rId64" Type="http://schemas.openxmlformats.org/officeDocument/2006/relationships/image" Target="media/image20.png"/><Relationship Id="rId69" Type="http://schemas.openxmlformats.org/officeDocument/2006/relationships/image" Target="media/image23.png"/><Relationship Id="rId113" Type="http://schemas.openxmlformats.org/officeDocument/2006/relationships/image" Target="media/image79.svg"/><Relationship Id="rId118" Type="http://schemas.openxmlformats.org/officeDocument/2006/relationships/image" Target="media/image53.png"/><Relationship Id="rId134" Type="http://schemas.openxmlformats.org/officeDocument/2006/relationships/image" Target="media/image61.emf"/><Relationship Id="rId139" Type="http://schemas.openxmlformats.org/officeDocument/2006/relationships/image" Target="media/image105.svg"/><Relationship Id="rId80" Type="http://schemas.openxmlformats.org/officeDocument/2006/relationships/image" Target="media/image30.png"/><Relationship Id="rId85" Type="http://schemas.openxmlformats.org/officeDocument/2006/relationships/image" Target="media/image33.png"/><Relationship Id="rId150" Type="http://schemas.openxmlformats.org/officeDocument/2006/relationships/image" Target="media/image71.png"/><Relationship Id="rId155" Type="http://schemas.openxmlformats.org/officeDocument/2006/relationships/image" Target="media/image74.png"/><Relationship Id="rId171" Type="http://schemas.openxmlformats.org/officeDocument/2006/relationships/image" Target="media/image137.svg"/><Relationship Id="rId176" Type="http://schemas.openxmlformats.org/officeDocument/2006/relationships/image" Target="media/image87.png"/><Relationship Id="rId192" Type="http://schemas.openxmlformats.org/officeDocument/2006/relationships/footer" Target="footer6.xml"/><Relationship Id="rId197" Type="http://schemas.microsoft.com/office/2018/08/relationships/commentsExtensible" Target="commentsExtensible.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3.emf"/><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svg"/><Relationship Id="rId108" Type="http://schemas.openxmlformats.org/officeDocument/2006/relationships/image" Target="media/image47.png"/><Relationship Id="rId124" Type="http://schemas.openxmlformats.org/officeDocument/2006/relationships/image" Target="media/image56.png"/><Relationship Id="rId129" Type="http://schemas.openxmlformats.org/officeDocument/2006/relationships/image" Target="media/image95.svg"/><Relationship Id="rId54" Type="http://schemas.openxmlformats.org/officeDocument/2006/relationships/image" Target="media/image15.png"/><Relationship Id="rId70" Type="http://schemas.openxmlformats.org/officeDocument/2006/relationships/image" Target="media/image36.svg"/><Relationship Id="rId75" Type="http://schemas.openxmlformats.org/officeDocument/2006/relationships/image" Target="media/image41.svg"/><Relationship Id="rId91" Type="http://schemas.openxmlformats.org/officeDocument/2006/relationships/image" Target="media/image36.emf"/><Relationship Id="rId96" Type="http://schemas.openxmlformats.org/officeDocument/2006/relationships/image" Target="media/image39.png"/><Relationship Id="rId140" Type="http://schemas.openxmlformats.org/officeDocument/2006/relationships/image" Target="media/image65.emf"/><Relationship Id="rId145" Type="http://schemas.openxmlformats.org/officeDocument/2006/relationships/image" Target="media/image111.svg"/><Relationship Id="rId161" Type="http://schemas.openxmlformats.org/officeDocument/2006/relationships/image" Target="media/image77.emf"/><Relationship Id="rId166" Type="http://schemas.openxmlformats.org/officeDocument/2006/relationships/image" Target="media/image132.svg"/><Relationship Id="rId182" Type="http://schemas.openxmlformats.org/officeDocument/2006/relationships/image" Target="media/image93.png"/><Relationship Id="rId187" Type="http://schemas.openxmlformats.org/officeDocument/2006/relationships/hyperlink" Target="http://www.opengeospatial.org/standards/sensorml"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5.svg"/><Relationship Id="rId114" Type="http://schemas.openxmlformats.org/officeDocument/2006/relationships/image" Target="media/image50.emf"/><Relationship Id="rId119" Type="http://schemas.openxmlformats.org/officeDocument/2006/relationships/image" Target="media/image85.svg"/><Relationship Id="rId44" Type="http://schemas.openxmlformats.org/officeDocument/2006/relationships/image" Target="media/image8.emf"/><Relationship Id="rId60" Type="http://schemas.openxmlformats.org/officeDocument/2006/relationships/image" Target="media/image18.png"/><Relationship Id="rId65" Type="http://schemas.openxmlformats.org/officeDocument/2006/relationships/image" Target="media/image31.svg"/><Relationship Id="rId81" Type="http://schemas.openxmlformats.org/officeDocument/2006/relationships/image" Target="media/image47.svg"/><Relationship Id="rId86" Type="http://schemas.openxmlformats.org/officeDocument/2006/relationships/image" Target="media/image52.svg"/><Relationship Id="rId130" Type="http://schemas.openxmlformats.org/officeDocument/2006/relationships/image" Target="media/image59.png"/><Relationship Id="rId135" Type="http://schemas.openxmlformats.org/officeDocument/2006/relationships/image" Target="media/image62.png"/><Relationship Id="rId151" Type="http://schemas.openxmlformats.org/officeDocument/2006/relationships/image" Target="media/image117.svg"/><Relationship Id="rId156" Type="http://schemas.openxmlformats.org/officeDocument/2006/relationships/image" Target="media/image122.svg"/><Relationship Id="rId177" Type="http://schemas.openxmlformats.org/officeDocument/2006/relationships/image" Target="media/image88.png"/><Relationship Id="rId172" Type="http://schemas.openxmlformats.org/officeDocument/2006/relationships/image" Target="media/image84.png"/><Relationship Id="rId193" Type="http://schemas.openxmlformats.org/officeDocument/2006/relationships/fontTable" Target="fontTable.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svg"/><Relationship Id="rId34" Type="http://schemas.openxmlformats.org/officeDocument/2006/relationships/hyperlink" Target="https://lubw-frost.docker01.ilt-dmz.iosb.fraunhofer.de/v1.1/Locations(269)" TargetMode="External"/><Relationship Id="rId50" Type="http://schemas.openxmlformats.org/officeDocument/2006/relationships/image" Target="media/image13.png"/><Relationship Id="rId55" Type="http://schemas.openxmlformats.org/officeDocument/2006/relationships/image" Target="media/image21.svg"/><Relationship Id="rId76" Type="http://schemas.openxmlformats.org/officeDocument/2006/relationships/image" Target="media/image27.emf"/><Relationship Id="rId97" Type="http://schemas.openxmlformats.org/officeDocument/2006/relationships/image" Target="media/image63.svg"/><Relationship Id="rId104" Type="http://schemas.openxmlformats.org/officeDocument/2006/relationships/image" Target="media/image44.emf"/><Relationship Id="rId120" Type="http://schemas.openxmlformats.org/officeDocument/2006/relationships/image" Target="media/image54.png"/><Relationship Id="rId125" Type="http://schemas.openxmlformats.org/officeDocument/2006/relationships/image" Target="media/image91.svg"/><Relationship Id="rId141" Type="http://schemas.openxmlformats.org/officeDocument/2006/relationships/image" Target="media/image66.png"/><Relationship Id="rId146" Type="http://schemas.openxmlformats.org/officeDocument/2006/relationships/image" Target="media/image69.png"/><Relationship Id="rId167" Type="http://schemas.openxmlformats.org/officeDocument/2006/relationships/image" Target="media/image81.emf"/><Relationship Id="rId188" Type="http://schemas.openxmlformats.org/officeDocument/2006/relationships/hyperlink" Target="http://www.qudt.org/" TargetMode="External"/><Relationship Id="rId7" Type="http://schemas.openxmlformats.org/officeDocument/2006/relationships/styles" Target="styles.xml"/><Relationship Id="rId71" Type="http://schemas.openxmlformats.org/officeDocument/2006/relationships/image" Target="media/image24.png"/><Relationship Id="rId92" Type="http://schemas.openxmlformats.org/officeDocument/2006/relationships/image" Target="media/image37.png"/><Relationship Id="rId162" Type="http://schemas.openxmlformats.org/officeDocument/2006/relationships/image" Target="media/image78.png"/><Relationship Id="rId183" Type="http://schemas.openxmlformats.org/officeDocument/2006/relationships/image" Target="media/image94.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image" Target="media/image4.png"/><Relationship Id="rId45" Type="http://schemas.openxmlformats.org/officeDocument/2006/relationships/image" Target="media/image9.emf"/><Relationship Id="rId66" Type="http://schemas.openxmlformats.org/officeDocument/2006/relationships/image" Target="media/image21.png"/><Relationship Id="rId87" Type="http://schemas.openxmlformats.org/officeDocument/2006/relationships/image" Target="media/image34.png"/><Relationship Id="rId110" Type="http://schemas.openxmlformats.org/officeDocument/2006/relationships/image" Target="media/image48.png"/><Relationship Id="rId115" Type="http://schemas.openxmlformats.org/officeDocument/2006/relationships/image" Target="media/image51.emf"/><Relationship Id="rId131" Type="http://schemas.openxmlformats.org/officeDocument/2006/relationships/image" Target="media/image97.svg"/><Relationship Id="rId136" Type="http://schemas.openxmlformats.org/officeDocument/2006/relationships/image" Target="media/image102.svg"/><Relationship Id="rId157" Type="http://schemas.openxmlformats.org/officeDocument/2006/relationships/image" Target="media/image75.png"/><Relationship Id="rId178" Type="http://schemas.openxmlformats.org/officeDocument/2006/relationships/image" Target="media/image89.png"/><Relationship Id="rId61" Type="http://schemas.openxmlformats.org/officeDocument/2006/relationships/image" Target="media/image27.svg"/><Relationship Id="rId82" Type="http://schemas.openxmlformats.org/officeDocument/2006/relationships/image" Target="media/image31.emf"/><Relationship Id="rId152" Type="http://schemas.openxmlformats.org/officeDocument/2006/relationships/image" Target="media/image72.emf"/><Relationship Id="rId173" Type="http://schemas.openxmlformats.org/officeDocument/2006/relationships/image" Target="media/image139.svg"/><Relationship Id="rId194" Type="http://schemas.microsoft.com/office/2011/relationships/people" Target="people.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0" Type="http://schemas.openxmlformats.org/officeDocument/2006/relationships/image" Target="media/image2.svg"/><Relationship Id="rId35" Type="http://schemas.openxmlformats.org/officeDocument/2006/relationships/hyperlink" Target="https://data.geoscience.fr/id/borehole/BSS001REWW" TargetMode="External"/><Relationship Id="rId56" Type="http://schemas.openxmlformats.org/officeDocument/2006/relationships/image" Target="media/image16.png"/><Relationship Id="rId77" Type="http://schemas.openxmlformats.org/officeDocument/2006/relationships/image" Target="media/image28.png"/><Relationship Id="rId100" Type="http://schemas.openxmlformats.org/officeDocument/2006/relationships/image" Target="media/image66.svg"/><Relationship Id="rId105" Type="http://schemas.openxmlformats.org/officeDocument/2006/relationships/image" Target="media/image45.png"/><Relationship Id="rId126" Type="http://schemas.openxmlformats.org/officeDocument/2006/relationships/image" Target="media/image57.png"/><Relationship Id="rId147" Type="http://schemas.openxmlformats.org/officeDocument/2006/relationships/image" Target="media/image113.svg"/><Relationship Id="rId168" Type="http://schemas.openxmlformats.org/officeDocument/2006/relationships/image" Target="media/image82.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svg"/><Relationship Id="rId93" Type="http://schemas.openxmlformats.org/officeDocument/2006/relationships/image" Target="media/image59.svg"/><Relationship Id="rId98" Type="http://schemas.openxmlformats.org/officeDocument/2006/relationships/image" Target="media/image40.emf"/><Relationship Id="rId121" Type="http://schemas.openxmlformats.org/officeDocument/2006/relationships/image" Target="media/image87.svg"/><Relationship Id="rId142" Type="http://schemas.openxmlformats.org/officeDocument/2006/relationships/image" Target="media/image108.svg"/><Relationship Id="rId163" Type="http://schemas.openxmlformats.org/officeDocument/2006/relationships/image" Target="media/image129.svg"/><Relationship Id="rId184" Type="http://schemas.openxmlformats.org/officeDocument/2006/relationships/image" Target="media/image95.png"/><Relationship Id="rId189" Type="http://schemas.openxmlformats.org/officeDocument/2006/relationships/hyperlink" Target="https://www.w3.org/TR/vocab-ssn/"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10.emf"/><Relationship Id="rId67" Type="http://schemas.openxmlformats.org/officeDocument/2006/relationships/image" Target="media/image33.svg"/><Relationship Id="rId116" Type="http://schemas.openxmlformats.org/officeDocument/2006/relationships/image" Target="media/image52.png"/><Relationship Id="rId137" Type="http://schemas.openxmlformats.org/officeDocument/2006/relationships/image" Target="media/image63.emf"/><Relationship Id="rId158" Type="http://schemas.openxmlformats.org/officeDocument/2006/relationships/image" Target="media/image124.svg"/><Relationship Id="rId20" Type="http://schemas.openxmlformats.org/officeDocument/2006/relationships/hyperlink" Target="https://www.iso.org/foreword-supplementary-information.html" TargetMode="External"/><Relationship Id="rId41" Type="http://schemas.openxmlformats.org/officeDocument/2006/relationships/image" Target="media/image5.emf"/><Relationship Id="rId62" Type="http://schemas.openxmlformats.org/officeDocument/2006/relationships/image" Target="media/image19.png"/><Relationship Id="rId83" Type="http://schemas.openxmlformats.org/officeDocument/2006/relationships/image" Target="media/image32.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60.png"/><Relationship Id="rId153" Type="http://schemas.openxmlformats.org/officeDocument/2006/relationships/image" Target="media/image73.png"/><Relationship Id="rId174" Type="http://schemas.openxmlformats.org/officeDocument/2006/relationships/image" Target="media/image85.emf"/><Relationship Id="rId179" Type="http://schemas.openxmlformats.org/officeDocument/2006/relationships/image" Target="media/image90.png"/><Relationship Id="rId195" Type="http://schemas.openxmlformats.org/officeDocument/2006/relationships/theme" Target="theme/theme1.xml"/><Relationship Id="rId190" Type="http://schemas.openxmlformats.org/officeDocument/2006/relationships/hyperlink" Target="https://inspire.ec.europa.eu/id/document/tg/d2.9-o%26m-swe" TargetMode="External"/><Relationship Id="rId15" Type="http://schemas.openxmlformats.org/officeDocument/2006/relationships/header" Target="head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sv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2.png"/><Relationship Id="rId52" Type="http://schemas.openxmlformats.org/officeDocument/2006/relationships/image" Target="media/image14.png"/><Relationship Id="rId73" Type="http://schemas.openxmlformats.org/officeDocument/2006/relationships/image" Target="media/image25.emf"/><Relationship Id="rId78" Type="http://schemas.openxmlformats.org/officeDocument/2006/relationships/image" Target="media/image44.svg"/><Relationship Id="rId94" Type="http://schemas.openxmlformats.org/officeDocument/2006/relationships/image" Target="media/image38.png"/><Relationship Id="rId99" Type="http://schemas.openxmlformats.org/officeDocument/2006/relationships/image" Target="media/image41.png"/><Relationship Id="rId101" Type="http://schemas.openxmlformats.org/officeDocument/2006/relationships/image" Target="media/image42.emf"/><Relationship Id="rId122" Type="http://schemas.openxmlformats.org/officeDocument/2006/relationships/image" Target="media/image55.png"/><Relationship Id="rId143" Type="http://schemas.openxmlformats.org/officeDocument/2006/relationships/image" Target="media/image67.emf"/><Relationship Id="rId148" Type="http://schemas.openxmlformats.org/officeDocument/2006/relationships/image" Target="media/image70.png"/><Relationship Id="rId164" Type="http://schemas.openxmlformats.org/officeDocument/2006/relationships/image" Target="media/image79.emf"/><Relationship Id="rId169" Type="http://schemas.openxmlformats.org/officeDocument/2006/relationships/image" Target="media/image135.svg"/><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91.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906CBA3-5591-460E-8504-3FAAD31AF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212</Pages>
  <Words>45112</Words>
  <Characters>248119</Characters>
  <Application>Microsoft Office Word</Application>
  <DocSecurity>0</DocSecurity>
  <Lines>2067</Lines>
  <Paragraphs>585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292646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26</cp:revision>
  <cp:lastPrinted>2020-10-01T18:44:00Z</cp:lastPrinted>
  <dcterms:created xsi:type="dcterms:W3CDTF">2021-10-27T09:41:00Z</dcterms:created>
  <dcterms:modified xsi:type="dcterms:W3CDTF">2021-10-27T14:36:00Z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