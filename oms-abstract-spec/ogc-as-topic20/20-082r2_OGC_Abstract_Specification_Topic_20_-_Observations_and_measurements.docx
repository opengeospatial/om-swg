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&lt;yyyy-mm-dd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&lt;yyyy-mm-dd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&lt;yyyy-mm-dd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Lienhypertexte"/>
          <w:sz w:val="20"/>
          <w:szCs w:val="20"/>
          <w:lang w:val="en-US"/>
          <w:rPrChange w:id="1" w:author="Grellet Sylvain" w:date="2021-06-03T09:06:00Z">
            <w:rPr>
              <w:rStyle w:val="Lienhypertexte"/>
              <w:sz w:val="20"/>
              <w:szCs w:val="20"/>
            </w:rPr>
          </w:rPrChange>
        </w:rPr>
        <w:t>http://www.opengis.net/doc/as/om/3.0</w:t>
      </w:r>
      <w:r w:rsidR="00C35DAC">
        <w:rPr>
          <w:rStyle w:val="Lienhypertexte"/>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Marquedecommentair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Lienhypertexte"/>
          <w:lang w:val="en-US"/>
          <w:rPrChange w:id="13" w:author="Grellet Sylvain" w:date="2021-06-03T09:06:00Z">
            <w:rPr>
              <w:rStyle w:val="Lienhypertexte"/>
            </w:rPr>
          </w:rPrChange>
        </w:rPr>
        <w:t>http://www.opengeospatial.org/legal/</w:t>
      </w:r>
      <w:r w:rsidR="00C35DAC">
        <w:rPr>
          <w:rStyle w:val="Lienhypertexte"/>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Document type:   </w:t>
      </w:r>
      <w:r w:rsidRPr="00C35DAC">
        <w:rPr>
          <w:b w:val="0"/>
          <w:color w:val="auto"/>
          <w:sz w:val="20"/>
          <w:lang w:val="fr-FR"/>
          <w:rPrChange w:id="16" w:author="Grellet Sylvain" w:date="2021-06-03T09:06:00Z">
            <w:rPr>
              <w:b w:val="0"/>
              <w:color w:val="auto"/>
              <w:sz w:val="20"/>
            </w:rPr>
          </w:rPrChange>
        </w:rPr>
        <w:tab/>
        <w:t>OGC</w:t>
      </w:r>
      <w:r w:rsidRPr="00C35DAC">
        <w:rPr>
          <w:b w:val="0"/>
          <w:color w:val="auto"/>
          <w:sz w:val="20"/>
          <w:vertAlign w:val="superscript"/>
          <w:lang w:val="fr-FR"/>
          <w:rPrChange w:id="17" w:author="Grellet Sylvain" w:date="2021-06-03T09:06:00Z">
            <w:rPr>
              <w:b w:val="0"/>
              <w:color w:val="auto"/>
              <w:sz w:val="20"/>
              <w:vertAlign w:val="superscript"/>
            </w:rPr>
          </w:rPrChange>
        </w:rPr>
        <w:t>®</w:t>
      </w:r>
      <w:r w:rsidRPr="00C35DAC">
        <w:rPr>
          <w:b w:val="0"/>
          <w:color w:val="auto"/>
          <w:sz w:val="20"/>
          <w:lang w:val="fr-FR"/>
          <w:rPrChange w:id="18" w:author="Grellet Sylvain" w:date="2021-06-03T09:06:00Z">
            <w:rPr>
              <w:b w:val="0"/>
              <w:color w:val="auto"/>
              <w:sz w:val="20"/>
            </w:rPr>
          </w:rPrChange>
        </w:rPr>
        <w:t xml:space="preserve"> Abstract Specification</w:t>
      </w:r>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9" w:author="Grellet Sylvain" w:date="2021-06-03T09:06:00Z">
            <w:rPr>
              <w:b w:val="0"/>
              <w:color w:val="auto"/>
              <w:sz w:val="20"/>
            </w:rPr>
          </w:rPrChange>
        </w:rPr>
      </w:pPr>
      <w:r w:rsidRPr="00C35DAC">
        <w:rPr>
          <w:b w:val="0"/>
          <w:color w:val="auto"/>
          <w:sz w:val="20"/>
          <w:lang w:val="fr-FR"/>
          <w:rPrChange w:id="20" w:author="Grellet Sylvain" w:date="2021-06-03T09:06:00Z">
            <w:rPr>
              <w:b w:val="0"/>
              <w:color w:val="auto"/>
              <w:sz w:val="20"/>
            </w:rPr>
          </w:rPrChange>
        </w:rPr>
        <w:t>Document subtype:   </w:t>
      </w:r>
      <w:r w:rsidRPr="00C35DAC">
        <w:rPr>
          <w:b w:val="0"/>
          <w:color w:val="auto"/>
          <w:sz w:val="20"/>
          <w:lang w:val="fr-FR"/>
          <w:rPrChange w:id="21"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2" w:name="_Toc165888230"/>
      <w:r>
        <w:br w:type="page"/>
      </w:r>
    </w:p>
    <w:p w14:paraId="5BA7A722" w14:textId="235CF879" w:rsidR="00A81E15" w:rsidRDefault="00BC4EF9" w:rsidP="00BC4EF9">
      <w:pPr>
        <w:pStyle w:val="introelements"/>
        <w:numPr>
          <w:ilvl w:val="0"/>
          <w:numId w:val="0"/>
        </w:numPr>
      </w:pPr>
      <w:r>
        <w:lastRenderedPageBreak/>
        <w:t>Submi</w:t>
      </w:r>
      <w:bookmarkEnd w:id="22"/>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r w:rsidRPr="00BC4EF9">
              <w:rPr>
                <w:color w:val="auto"/>
              </w:rPr>
              <w:t>Datacove</w:t>
            </w:r>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r w:rsidRPr="00BC4EF9">
              <w:rPr>
                <w:color w:val="auto"/>
              </w:rPr>
              <w:t>Geonovum</w:t>
            </w:r>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Sylvain Grellet</w:t>
            </w:r>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Clemens Portele</w:t>
            </w:r>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r w:rsidRPr="00BC4EF9">
              <w:rPr>
                <w:color w:val="auto"/>
              </w:rPr>
              <w:t>Hylke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r w:rsidRPr="007C4EEE">
              <w:rPr>
                <w:color w:val="auto"/>
              </w:rPr>
              <w:t>Beaufils</w:t>
            </w:r>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Hélène Bressan</w:t>
            </w:r>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r w:rsidRPr="007C4EEE">
              <w:rPr>
                <w:color w:val="auto"/>
              </w:rPr>
              <w:t>Abdelfettah</w:t>
            </w:r>
            <w:r>
              <w:rPr>
                <w:color w:val="auto"/>
              </w:rPr>
              <w:t xml:space="preserve"> </w:t>
            </w:r>
            <w:r w:rsidRPr="007C4EEE">
              <w:rPr>
                <w:color w:val="auto"/>
              </w:rPr>
              <w:t>Feliachi</w:t>
            </w:r>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r>
              <w:rPr>
                <w:color w:val="auto"/>
              </w:rPr>
              <w:t>Terraindex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r w:rsidRPr="005E29FD">
              <w:rPr>
                <w:color w:val="auto"/>
              </w:rPr>
              <w:t>Sőrés</w:t>
            </w:r>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r w:rsidRPr="00BC4EF9">
              <w:rPr>
                <w:color w:val="auto"/>
              </w:rPr>
              <w:t>Datacove</w:t>
            </w:r>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r w:rsidRPr="00BC4EF9">
              <w:rPr>
                <w:color w:val="auto"/>
              </w:rPr>
              <w:t>Geonovum</w:t>
            </w:r>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r>
              <w:rPr>
                <w:color w:val="auto"/>
              </w:rPr>
              <w:t>Terraindex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Vaisala Oyj</w:t>
            </w:r>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4"/>
          <w:headerReference w:type="default" r:id="rId15"/>
          <w:footerReference w:type="even" r:id="rId16"/>
          <w:footerReference w:type="default" r:id="rId17"/>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3" w:name="CVP_Secretariat_Loca"/>
      <w:r w:rsidRPr="00F02BC7">
        <w:t>Secretariat</w:t>
      </w:r>
      <w:bookmarkEnd w:id="23"/>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24" w:author="Ilkka Rinne" w:date="2021-05-24T16:42:00Z">
        <w:r w:rsidR="00D72BCD">
          <w:rPr>
            <w:sz w:val="32"/>
            <w:szCs w:val="32"/>
          </w:rPr>
          <w:t xml:space="preserve">, </w:t>
        </w:r>
      </w:ins>
      <w:del w:id="25" w:author="Ilkka Rinne" w:date="2021-05-24T16:42:00Z">
        <w:r w:rsidRPr="00F02BC7" w:rsidDel="00D72BCD">
          <w:rPr>
            <w:sz w:val="32"/>
            <w:szCs w:val="32"/>
          </w:rPr>
          <w:delText xml:space="preserve"> and </w:delText>
        </w:r>
      </w:del>
      <w:r w:rsidRPr="00F02BC7">
        <w:rPr>
          <w:sz w:val="32"/>
          <w:szCs w:val="32"/>
        </w:rPr>
        <w:t>measurements</w:t>
      </w:r>
      <w:ins w:id="26"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r w:rsidRPr="001A42F9">
        <w:rPr>
          <w:color w:val="auto"/>
          <w:sz w:val="20"/>
          <w:lang w:val="de-AT"/>
        </w:rPr>
        <w:t>Published in Switzerland</w:t>
      </w:r>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M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Lienhypertexte"/>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B64ABF">
      <w:pPr>
        <w:pStyle w:val="TM1"/>
        <w:rPr>
          <w:rFonts w:asciiTheme="minorHAnsi" w:eastAsiaTheme="minorEastAsia" w:hAnsiTheme="minorHAnsi" w:cstheme="minorBidi"/>
          <w:b w:val="0"/>
          <w:noProof/>
          <w:sz w:val="24"/>
          <w:szCs w:val="24"/>
          <w:lang w:eastAsia="en-GB"/>
        </w:rPr>
      </w:pPr>
      <w:hyperlink w:anchor="_Toc72768816" w:history="1">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B64ABF">
      <w:pPr>
        <w:pStyle w:val="TM1"/>
        <w:rPr>
          <w:rFonts w:asciiTheme="minorHAnsi" w:eastAsiaTheme="minorEastAsia" w:hAnsiTheme="minorHAnsi" w:cstheme="minorBidi"/>
          <w:b w:val="0"/>
          <w:noProof/>
          <w:sz w:val="24"/>
          <w:szCs w:val="24"/>
          <w:lang w:eastAsia="en-GB"/>
        </w:rPr>
      </w:pPr>
      <w:hyperlink w:anchor="_Toc72768817" w:history="1">
        <w:r w:rsidR="00FD7B7C" w:rsidRPr="009508CD">
          <w:rPr>
            <w:rStyle w:val="Lienhypertexte"/>
            <w:noProof/>
          </w:rPr>
          <w:t>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B64ABF">
      <w:pPr>
        <w:pStyle w:val="TM1"/>
        <w:rPr>
          <w:rFonts w:asciiTheme="minorHAnsi" w:eastAsiaTheme="minorEastAsia" w:hAnsiTheme="minorHAnsi" w:cstheme="minorBidi"/>
          <w:b w:val="0"/>
          <w:noProof/>
          <w:sz w:val="24"/>
          <w:szCs w:val="24"/>
          <w:lang w:eastAsia="en-GB"/>
        </w:rPr>
      </w:pPr>
      <w:hyperlink w:anchor="_Toc72768818" w:history="1">
        <w:r w:rsidR="00FD7B7C" w:rsidRPr="009508CD">
          <w:rPr>
            <w:rStyle w:val="Lienhypertexte"/>
            <w:noProof/>
          </w:rPr>
          <w:t>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B64ABF">
      <w:pPr>
        <w:pStyle w:val="TM1"/>
        <w:rPr>
          <w:rFonts w:asciiTheme="minorHAnsi" w:eastAsiaTheme="minorEastAsia" w:hAnsiTheme="minorHAnsi" w:cstheme="minorBidi"/>
          <w:b w:val="0"/>
          <w:noProof/>
          <w:sz w:val="24"/>
          <w:szCs w:val="24"/>
          <w:lang w:eastAsia="en-GB"/>
        </w:rPr>
      </w:pPr>
      <w:hyperlink w:anchor="_Toc72768829" w:history="1">
        <w:r w:rsidR="00FD7B7C" w:rsidRPr="009508CD">
          <w:rPr>
            <w:rStyle w:val="Lienhypertexte"/>
            <w:noProof/>
          </w:rPr>
          <w:t>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B64ABF">
      <w:pPr>
        <w:pStyle w:val="TM2"/>
        <w:rPr>
          <w:rFonts w:asciiTheme="minorHAnsi" w:eastAsiaTheme="minorEastAsia" w:hAnsiTheme="minorHAnsi" w:cstheme="minorBidi"/>
          <w:b w:val="0"/>
          <w:noProof/>
          <w:sz w:val="24"/>
          <w:szCs w:val="24"/>
          <w:lang w:eastAsia="en-GB"/>
        </w:rPr>
      </w:pPr>
      <w:hyperlink w:anchor="_Toc72768830" w:history="1">
        <w:r w:rsidR="00FD7B7C" w:rsidRPr="009508CD">
          <w:rPr>
            <w:rStyle w:val="Lienhypertexte"/>
            <w:noProof/>
          </w:rPr>
          <w:t>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B64ABF">
      <w:pPr>
        <w:pStyle w:val="TM2"/>
        <w:rPr>
          <w:rFonts w:asciiTheme="minorHAnsi" w:eastAsiaTheme="minorEastAsia" w:hAnsiTheme="minorHAnsi" w:cstheme="minorBidi"/>
          <w:b w:val="0"/>
          <w:noProof/>
          <w:sz w:val="24"/>
          <w:szCs w:val="24"/>
          <w:lang w:eastAsia="en-GB"/>
        </w:rPr>
      </w:pPr>
      <w:hyperlink w:anchor="_Toc72768845" w:history="1">
        <w:r w:rsidR="00FD7B7C" w:rsidRPr="009508CD">
          <w:rPr>
            <w:rStyle w:val="Lienhypertexte"/>
            <w:noProof/>
          </w:rPr>
          <w:t>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B64ABF">
      <w:pPr>
        <w:pStyle w:val="TM1"/>
        <w:rPr>
          <w:rFonts w:asciiTheme="minorHAnsi" w:eastAsiaTheme="minorEastAsia" w:hAnsiTheme="minorHAnsi" w:cstheme="minorBidi"/>
          <w:b w:val="0"/>
          <w:noProof/>
          <w:sz w:val="24"/>
          <w:szCs w:val="24"/>
          <w:lang w:eastAsia="en-GB"/>
        </w:rPr>
      </w:pPr>
      <w:hyperlink w:anchor="_Toc72768846" w:history="1">
        <w:r w:rsidR="00FD7B7C" w:rsidRPr="009508CD">
          <w:rPr>
            <w:rStyle w:val="Lienhypertexte"/>
            <w:noProof/>
          </w:rPr>
          <w:t>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B64ABF">
      <w:pPr>
        <w:pStyle w:val="TM2"/>
        <w:rPr>
          <w:rFonts w:asciiTheme="minorHAnsi" w:eastAsiaTheme="minorEastAsia" w:hAnsiTheme="minorHAnsi" w:cstheme="minorBidi"/>
          <w:b w:val="0"/>
          <w:noProof/>
          <w:sz w:val="24"/>
          <w:szCs w:val="24"/>
          <w:lang w:eastAsia="en-GB"/>
        </w:rPr>
      </w:pPr>
      <w:hyperlink w:anchor="_Toc72768847" w:history="1">
        <w:r w:rsidR="00FD7B7C" w:rsidRPr="009508CD">
          <w:rPr>
            <w:rStyle w:val="Lienhypertexte"/>
            <w:noProof/>
          </w:rPr>
          <w:t>4.1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B64ABF">
      <w:pPr>
        <w:pStyle w:val="TM2"/>
        <w:rPr>
          <w:rFonts w:asciiTheme="minorHAnsi" w:eastAsiaTheme="minorEastAsia" w:hAnsiTheme="minorHAnsi" w:cstheme="minorBidi"/>
          <w:b w:val="0"/>
          <w:noProof/>
          <w:sz w:val="24"/>
          <w:szCs w:val="24"/>
          <w:lang w:eastAsia="en-GB"/>
        </w:rPr>
      </w:pPr>
      <w:hyperlink w:anchor="_Toc72768848" w:history="1">
        <w:r w:rsidR="00FD7B7C" w:rsidRPr="009508CD">
          <w:rPr>
            <w:rStyle w:val="Lienhypertexte"/>
            <w:noProof/>
          </w:rPr>
          <w:t>4.2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B64ABF">
      <w:pPr>
        <w:pStyle w:val="TM1"/>
        <w:rPr>
          <w:rFonts w:asciiTheme="minorHAnsi" w:eastAsiaTheme="minorEastAsia" w:hAnsiTheme="minorHAnsi" w:cstheme="minorBidi"/>
          <w:b w:val="0"/>
          <w:noProof/>
          <w:sz w:val="24"/>
          <w:szCs w:val="24"/>
          <w:lang w:eastAsia="en-GB"/>
        </w:rPr>
      </w:pPr>
      <w:hyperlink w:anchor="_Toc72768849" w:history="1">
        <w:r w:rsidR="00FD7B7C" w:rsidRPr="009508CD">
          <w:rPr>
            <w:rStyle w:val="Lienhypertexte"/>
            <w:noProof/>
          </w:rPr>
          <w:t>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B64ABF">
      <w:pPr>
        <w:pStyle w:val="TM2"/>
        <w:rPr>
          <w:rFonts w:asciiTheme="minorHAnsi" w:eastAsiaTheme="minorEastAsia" w:hAnsiTheme="minorHAnsi" w:cstheme="minorBidi"/>
          <w:b w:val="0"/>
          <w:noProof/>
          <w:sz w:val="24"/>
          <w:szCs w:val="24"/>
          <w:lang w:eastAsia="en-GB"/>
        </w:rPr>
      </w:pPr>
      <w:hyperlink w:anchor="_Toc72768850" w:history="1">
        <w:r w:rsidR="00FD7B7C" w:rsidRPr="009508CD">
          <w:rPr>
            <w:rStyle w:val="Lienhypertexte"/>
            <w:noProof/>
          </w:rPr>
          <w:t>5.1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B64ABF">
      <w:pPr>
        <w:pStyle w:val="TM2"/>
        <w:rPr>
          <w:rFonts w:asciiTheme="minorHAnsi" w:eastAsiaTheme="minorEastAsia" w:hAnsiTheme="minorHAnsi" w:cstheme="minorBidi"/>
          <w:b w:val="0"/>
          <w:noProof/>
          <w:sz w:val="24"/>
          <w:szCs w:val="24"/>
          <w:lang w:eastAsia="en-GB"/>
        </w:rPr>
      </w:pPr>
      <w:hyperlink w:anchor="_Toc72768851" w:history="1">
        <w:r w:rsidR="00FD7B7C" w:rsidRPr="009508CD">
          <w:rPr>
            <w:rStyle w:val="Lienhypertexte"/>
            <w:noProof/>
          </w:rPr>
          <w:t>5.2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B64ABF">
      <w:pPr>
        <w:pStyle w:val="TM2"/>
        <w:rPr>
          <w:rFonts w:asciiTheme="minorHAnsi" w:eastAsiaTheme="minorEastAsia" w:hAnsiTheme="minorHAnsi" w:cstheme="minorBidi"/>
          <w:b w:val="0"/>
          <w:noProof/>
          <w:sz w:val="24"/>
          <w:szCs w:val="24"/>
          <w:lang w:eastAsia="en-GB"/>
        </w:rPr>
      </w:pPr>
      <w:hyperlink w:anchor="_Toc72768852" w:history="1">
        <w:r w:rsidR="00FD7B7C" w:rsidRPr="009508CD">
          <w:rPr>
            <w:rStyle w:val="Lienhypertexte"/>
            <w:noProof/>
          </w:rPr>
          <w:t>5.3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B64ABF">
      <w:pPr>
        <w:pStyle w:val="TM2"/>
        <w:rPr>
          <w:rFonts w:asciiTheme="minorHAnsi" w:eastAsiaTheme="minorEastAsia" w:hAnsiTheme="minorHAnsi" w:cstheme="minorBidi"/>
          <w:b w:val="0"/>
          <w:noProof/>
          <w:sz w:val="24"/>
          <w:szCs w:val="24"/>
          <w:lang w:eastAsia="en-GB"/>
        </w:rPr>
      </w:pPr>
      <w:hyperlink w:anchor="_Toc72768853" w:history="1">
        <w:r w:rsidR="00FD7B7C" w:rsidRPr="009508CD">
          <w:rPr>
            <w:rStyle w:val="Lienhypertexte"/>
            <w:noProof/>
          </w:rPr>
          <w:t>5.4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B64ABF">
      <w:pPr>
        <w:pStyle w:val="TM2"/>
        <w:rPr>
          <w:rFonts w:asciiTheme="minorHAnsi" w:eastAsiaTheme="minorEastAsia" w:hAnsiTheme="minorHAnsi" w:cstheme="minorBidi"/>
          <w:b w:val="0"/>
          <w:noProof/>
          <w:sz w:val="24"/>
          <w:szCs w:val="24"/>
          <w:lang w:eastAsia="en-GB"/>
        </w:rPr>
      </w:pPr>
      <w:hyperlink w:anchor="_Toc72768854" w:history="1">
        <w:r w:rsidR="00FD7B7C" w:rsidRPr="009508CD">
          <w:rPr>
            <w:rStyle w:val="Lienhypertexte"/>
            <w:noProof/>
          </w:rPr>
          <w:t>5.5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B64ABF">
      <w:pPr>
        <w:pStyle w:val="TM2"/>
        <w:rPr>
          <w:rFonts w:asciiTheme="minorHAnsi" w:eastAsiaTheme="minorEastAsia" w:hAnsiTheme="minorHAnsi" w:cstheme="minorBidi"/>
          <w:b w:val="0"/>
          <w:noProof/>
          <w:sz w:val="24"/>
          <w:szCs w:val="24"/>
          <w:lang w:eastAsia="en-GB"/>
        </w:rPr>
      </w:pPr>
      <w:hyperlink w:anchor="_Toc72768855" w:history="1">
        <w:r w:rsidR="00FD7B7C" w:rsidRPr="009508CD">
          <w:rPr>
            <w:rStyle w:val="Lienhypertexte"/>
            <w:noProof/>
          </w:rPr>
          <w:t>5.6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B64ABF">
      <w:pPr>
        <w:pStyle w:val="TM2"/>
        <w:rPr>
          <w:rFonts w:asciiTheme="minorHAnsi" w:eastAsiaTheme="minorEastAsia" w:hAnsiTheme="minorHAnsi" w:cstheme="minorBidi"/>
          <w:b w:val="0"/>
          <w:noProof/>
          <w:sz w:val="24"/>
          <w:szCs w:val="24"/>
          <w:lang w:eastAsia="en-GB"/>
        </w:rPr>
      </w:pPr>
      <w:hyperlink w:anchor="_Toc72768856" w:history="1">
        <w:r w:rsidR="00FD7B7C" w:rsidRPr="009508CD">
          <w:rPr>
            <w:rStyle w:val="Lienhypertexte"/>
            <w:noProof/>
          </w:rPr>
          <w:t>5.7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B64ABF">
      <w:pPr>
        <w:pStyle w:val="TM1"/>
        <w:rPr>
          <w:rFonts w:asciiTheme="minorHAnsi" w:eastAsiaTheme="minorEastAsia" w:hAnsiTheme="minorHAnsi" w:cstheme="minorBidi"/>
          <w:b w:val="0"/>
          <w:noProof/>
          <w:sz w:val="24"/>
          <w:szCs w:val="24"/>
          <w:lang w:eastAsia="en-GB"/>
        </w:rPr>
      </w:pPr>
      <w:hyperlink w:anchor="_Toc72768857" w:history="1">
        <w:r w:rsidR="00FD7B7C" w:rsidRPr="009508CD">
          <w:rPr>
            <w:rStyle w:val="Lienhypertexte"/>
            <w:noProof/>
          </w:rPr>
          <w:t>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B64ABF">
      <w:pPr>
        <w:pStyle w:val="TM2"/>
        <w:rPr>
          <w:rFonts w:asciiTheme="minorHAnsi" w:eastAsiaTheme="minorEastAsia" w:hAnsiTheme="minorHAnsi" w:cstheme="minorBidi"/>
          <w:b w:val="0"/>
          <w:noProof/>
          <w:sz w:val="24"/>
          <w:szCs w:val="24"/>
          <w:lang w:eastAsia="en-GB"/>
        </w:rPr>
      </w:pPr>
      <w:hyperlink w:anchor="_Toc72768858" w:history="1">
        <w:r w:rsidR="00FD7B7C" w:rsidRPr="009508CD">
          <w:rPr>
            <w:rStyle w:val="Lienhypertexte"/>
            <w:noProof/>
          </w:rPr>
          <w:t>6.1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B64ABF">
      <w:pPr>
        <w:pStyle w:val="TM2"/>
        <w:rPr>
          <w:rFonts w:asciiTheme="minorHAnsi" w:eastAsiaTheme="minorEastAsia" w:hAnsiTheme="minorHAnsi" w:cstheme="minorBidi"/>
          <w:b w:val="0"/>
          <w:noProof/>
          <w:sz w:val="24"/>
          <w:szCs w:val="24"/>
          <w:lang w:eastAsia="en-GB"/>
        </w:rPr>
      </w:pPr>
      <w:hyperlink w:anchor="_Toc72768859" w:history="1">
        <w:r w:rsidR="00FD7B7C" w:rsidRPr="009508CD">
          <w:rPr>
            <w:rStyle w:val="Lienhypertexte"/>
            <w:noProof/>
          </w:rPr>
          <w:t>6.2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B64ABF">
      <w:pPr>
        <w:pStyle w:val="TM2"/>
        <w:rPr>
          <w:rFonts w:asciiTheme="minorHAnsi" w:eastAsiaTheme="minorEastAsia" w:hAnsiTheme="minorHAnsi" w:cstheme="minorBidi"/>
          <w:b w:val="0"/>
          <w:noProof/>
          <w:sz w:val="24"/>
          <w:szCs w:val="24"/>
          <w:lang w:eastAsia="en-GB"/>
        </w:rPr>
      </w:pPr>
      <w:hyperlink w:anchor="_Toc72768860" w:history="1">
        <w:r w:rsidR="00FD7B7C" w:rsidRPr="009508CD">
          <w:rPr>
            <w:rStyle w:val="Lienhypertexte"/>
            <w:noProof/>
          </w:rPr>
          <w:t>6.3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B64ABF">
      <w:pPr>
        <w:pStyle w:val="TM1"/>
        <w:rPr>
          <w:rFonts w:asciiTheme="minorHAnsi" w:eastAsiaTheme="minorEastAsia" w:hAnsiTheme="minorHAnsi" w:cstheme="minorBidi"/>
          <w:b w:val="0"/>
          <w:noProof/>
          <w:sz w:val="24"/>
          <w:szCs w:val="24"/>
          <w:lang w:eastAsia="en-GB"/>
        </w:rPr>
      </w:pPr>
      <w:hyperlink w:anchor="_Toc72768861" w:history="1">
        <w:r w:rsidR="00FD7B7C" w:rsidRPr="009508CD">
          <w:rPr>
            <w:rStyle w:val="Lienhypertexte"/>
            <w:noProof/>
          </w:rPr>
          <w:t>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B64ABF">
      <w:pPr>
        <w:pStyle w:val="TM2"/>
        <w:rPr>
          <w:rFonts w:asciiTheme="minorHAnsi" w:eastAsiaTheme="minorEastAsia" w:hAnsiTheme="minorHAnsi" w:cstheme="minorBidi"/>
          <w:b w:val="0"/>
          <w:noProof/>
          <w:sz w:val="24"/>
          <w:szCs w:val="24"/>
          <w:lang w:eastAsia="en-GB"/>
        </w:rPr>
      </w:pPr>
      <w:hyperlink w:anchor="_Toc72768862" w:history="1">
        <w:r w:rsidR="00FD7B7C" w:rsidRPr="009508CD">
          <w:rPr>
            <w:rStyle w:val="Lienhypertexte"/>
            <w:noProof/>
          </w:rPr>
          <w:t>7.1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B64ABF">
      <w:pPr>
        <w:pStyle w:val="TM2"/>
        <w:rPr>
          <w:rFonts w:asciiTheme="minorHAnsi" w:eastAsiaTheme="minorEastAsia" w:hAnsiTheme="minorHAnsi" w:cstheme="minorBidi"/>
          <w:b w:val="0"/>
          <w:noProof/>
          <w:sz w:val="24"/>
          <w:szCs w:val="24"/>
          <w:lang w:eastAsia="en-GB"/>
        </w:rPr>
      </w:pPr>
      <w:hyperlink w:anchor="_Toc72768863" w:history="1">
        <w:r w:rsidR="00FD7B7C" w:rsidRPr="009508CD">
          <w:rPr>
            <w:rStyle w:val="Lienhypertexte"/>
            <w:noProof/>
          </w:rPr>
          <w:t>7.2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B64ABF">
      <w:pPr>
        <w:pStyle w:val="TM2"/>
        <w:rPr>
          <w:rFonts w:asciiTheme="minorHAnsi" w:eastAsiaTheme="minorEastAsia" w:hAnsiTheme="minorHAnsi" w:cstheme="minorBidi"/>
          <w:b w:val="0"/>
          <w:noProof/>
          <w:sz w:val="24"/>
          <w:szCs w:val="24"/>
          <w:lang w:eastAsia="en-GB"/>
        </w:rPr>
      </w:pPr>
      <w:hyperlink w:anchor="_Toc72768864" w:history="1">
        <w:r w:rsidR="00FD7B7C" w:rsidRPr="009508CD">
          <w:rPr>
            <w:rStyle w:val="Lienhypertexte"/>
            <w:noProof/>
          </w:rPr>
          <w:t>7.3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B64ABF">
      <w:pPr>
        <w:pStyle w:val="TM1"/>
        <w:rPr>
          <w:rFonts w:asciiTheme="minorHAnsi" w:eastAsiaTheme="minorEastAsia" w:hAnsiTheme="minorHAnsi" w:cstheme="minorBidi"/>
          <w:b w:val="0"/>
          <w:noProof/>
          <w:sz w:val="24"/>
          <w:szCs w:val="24"/>
          <w:lang w:eastAsia="en-GB"/>
        </w:rPr>
      </w:pPr>
      <w:hyperlink w:anchor="_Toc72768865" w:history="1">
        <w:r w:rsidR="00FD7B7C" w:rsidRPr="009508CD">
          <w:rPr>
            <w:rStyle w:val="Lienhypertexte"/>
            <w:noProof/>
          </w:rPr>
          <w:t>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B64ABF">
      <w:pPr>
        <w:pStyle w:val="TM2"/>
        <w:rPr>
          <w:rFonts w:asciiTheme="minorHAnsi" w:eastAsiaTheme="minorEastAsia" w:hAnsiTheme="minorHAnsi" w:cstheme="minorBidi"/>
          <w:b w:val="0"/>
          <w:noProof/>
          <w:sz w:val="24"/>
          <w:szCs w:val="24"/>
          <w:lang w:eastAsia="en-GB"/>
        </w:rPr>
      </w:pPr>
      <w:hyperlink w:anchor="_Toc72768866" w:history="1">
        <w:r w:rsidR="00FD7B7C" w:rsidRPr="009508CD">
          <w:rPr>
            <w:rStyle w:val="Lienhypertexte"/>
            <w:noProof/>
          </w:rPr>
          <w:t>8.1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B64ABF">
      <w:pPr>
        <w:pStyle w:val="TM2"/>
        <w:rPr>
          <w:rFonts w:asciiTheme="minorHAnsi" w:eastAsiaTheme="minorEastAsia" w:hAnsiTheme="minorHAnsi" w:cstheme="minorBidi"/>
          <w:b w:val="0"/>
          <w:noProof/>
          <w:sz w:val="24"/>
          <w:szCs w:val="24"/>
          <w:lang w:eastAsia="en-GB"/>
        </w:rPr>
      </w:pPr>
      <w:hyperlink w:anchor="_Toc72768867" w:history="1">
        <w:r w:rsidR="00FD7B7C" w:rsidRPr="009508CD">
          <w:rPr>
            <w:rStyle w:val="Lienhypertexte"/>
            <w:noProof/>
          </w:rPr>
          <w:t>8.2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B64ABF">
      <w:pPr>
        <w:pStyle w:val="TM2"/>
        <w:rPr>
          <w:rFonts w:asciiTheme="minorHAnsi" w:eastAsiaTheme="minorEastAsia" w:hAnsiTheme="minorHAnsi" w:cstheme="minorBidi"/>
          <w:b w:val="0"/>
          <w:noProof/>
          <w:sz w:val="24"/>
          <w:szCs w:val="24"/>
          <w:lang w:eastAsia="en-GB"/>
        </w:rPr>
      </w:pPr>
      <w:hyperlink w:anchor="_Toc72768868" w:history="1">
        <w:r w:rsidR="00FD7B7C" w:rsidRPr="009508CD">
          <w:rPr>
            <w:rStyle w:val="Lienhypertexte"/>
            <w:noProof/>
          </w:rPr>
          <w:t>8.3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B64ABF">
      <w:pPr>
        <w:pStyle w:val="TM2"/>
        <w:rPr>
          <w:rFonts w:asciiTheme="minorHAnsi" w:eastAsiaTheme="minorEastAsia" w:hAnsiTheme="minorHAnsi" w:cstheme="minorBidi"/>
          <w:b w:val="0"/>
          <w:noProof/>
          <w:sz w:val="24"/>
          <w:szCs w:val="24"/>
          <w:lang w:eastAsia="en-GB"/>
        </w:rPr>
      </w:pPr>
      <w:hyperlink w:anchor="_Toc72768869" w:history="1">
        <w:r w:rsidR="00FD7B7C" w:rsidRPr="009508CD">
          <w:rPr>
            <w:rStyle w:val="Lienhypertexte"/>
            <w:noProof/>
          </w:rPr>
          <w:t>8.4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B64ABF">
      <w:pPr>
        <w:pStyle w:val="TM2"/>
        <w:rPr>
          <w:rFonts w:asciiTheme="minorHAnsi" w:eastAsiaTheme="minorEastAsia" w:hAnsiTheme="minorHAnsi" w:cstheme="minorBidi"/>
          <w:b w:val="0"/>
          <w:noProof/>
          <w:sz w:val="24"/>
          <w:szCs w:val="24"/>
          <w:lang w:eastAsia="en-GB"/>
        </w:rPr>
      </w:pPr>
      <w:hyperlink w:anchor="_Toc72768870" w:history="1">
        <w:r w:rsidR="00FD7B7C" w:rsidRPr="009508CD">
          <w:rPr>
            <w:rStyle w:val="Lienhypertexte"/>
            <w:noProof/>
          </w:rPr>
          <w:t>8.5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B64ABF">
      <w:pPr>
        <w:pStyle w:val="TM2"/>
        <w:rPr>
          <w:rFonts w:asciiTheme="minorHAnsi" w:eastAsiaTheme="minorEastAsia" w:hAnsiTheme="minorHAnsi" w:cstheme="minorBidi"/>
          <w:b w:val="0"/>
          <w:noProof/>
          <w:sz w:val="24"/>
          <w:szCs w:val="24"/>
          <w:lang w:eastAsia="en-GB"/>
        </w:rPr>
      </w:pPr>
      <w:hyperlink w:anchor="_Toc72768871" w:history="1">
        <w:r w:rsidR="00FD7B7C" w:rsidRPr="009508CD">
          <w:rPr>
            <w:rStyle w:val="Lienhypertexte"/>
            <w:noProof/>
          </w:rPr>
          <w:t>8.6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B64ABF">
      <w:pPr>
        <w:pStyle w:val="TM2"/>
        <w:rPr>
          <w:rFonts w:asciiTheme="minorHAnsi" w:eastAsiaTheme="minorEastAsia" w:hAnsiTheme="minorHAnsi" w:cstheme="minorBidi"/>
          <w:b w:val="0"/>
          <w:noProof/>
          <w:sz w:val="24"/>
          <w:szCs w:val="24"/>
          <w:lang w:eastAsia="en-GB"/>
        </w:rPr>
      </w:pPr>
      <w:hyperlink w:anchor="_Toc72768872" w:history="1">
        <w:r w:rsidR="00FD7B7C" w:rsidRPr="009508CD">
          <w:rPr>
            <w:rStyle w:val="Lienhypertexte"/>
            <w:noProof/>
          </w:rPr>
          <w:t>8.7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B64ABF">
      <w:pPr>
        <w:pStyle w:val="TM2"/>
        <w:rPr>
          <w:rFonts w:asciiTheme="minorHAnsi" w:eastAsiaTheme="minorEastAsia" w:hAnsiTheme="minorHAnsi" w:cstheme="minorBidi"/>
          <w:b w:val="0"/>
          <w:noProof/>
          <w:sz w:val="24"/>
          <w:szCs w:val="24"/>
          <w:lang w:eastAsia="en-GB"/>
        </w:rPr>
      </w:pPr>
      <w:hyperlink w:anchor="_Toc72768873" w:history="1">
        <w:r w:rsidR="00FD7B7C" w:rsidRPr="009508CD">
          <w:rPr>
            <w:rStyle w:val="Lienhypertexte"/>
            <w:noProof/>
          </w:rPr>
          <w:t>8.8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B64ABF">
      <w:pPr>
        <w:pStyle w:val="TM1"/>
        <w:rPr>
          <w:rFonts w:asciiTheme="minorHAnsi" w:eastAsiaTheme="minorEastAsia" w:hAnsiTheme="minorHAnsi" w:cstheme="minorBidi"/>
          <w:b w:val="0"/>
          <w:noProof/>
          <w:sz w:val="24"/>
          <w:szCs w:val="24"/>
          <w:lang w:eastAsia="en-GB"/>
        </w:rPr>
      </w:pPr>
      <w:hyperlink w:anchor="_Toc72768874" w:history="1">
        <w:r w:rsidR="00FD7B7C" w:rsidRPr="009508CD">
          <w:rPr>
            <w:rStyle w:val="Lienhypertexte"/>
            <w:noProof/>
          </w:rPr>
          <w:t>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B64ABF">
      <w:pPr>
        <w:pStyle w:val="TM2"/>
        <w:rPr>
          <w:rFonts w:asciiTheme="minorHAnsi" w:eastAsiaTheme="minorEastAsia" w:hAnsiTheme="minorHAnsi" w:cstheme="minorBidi"/>
          <w:b w:val="0"/>
          <w:noProof/>
          <w:sz w:val="24"/>
          <w:szCs w:val="24"/>
          <w:lang w:eastAsia="en-GB"/>
        </w:rPr>
      </w:pPr>
      <w:hyperlink w:anchor="_Toc72768875" w:history="1">
        <w:r w:rsidR="00FD7B7C" w:rsidRPr="009508CD">
          <w:rPr>
            <w:rStyle w:val="Lienhypertexte"/>
            <w:noProof/>
          </w:rPr>
          <w:t>9.1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B64ABF">
      <w:pPr>
        <w:pStyle w:val="TM2"/>
        <w:rPr>
          <w:rFonts w:asciiTheme="minorHAnsi" w:eastAsiaTheme="minorEastAsia" w:hAnsiTheme="minorHAnsi" w:cstheme="minorBidi"/>
          <w:b w:val="0"/>
          <w:noProof/>
          <w:sz w:val="24"/>
          <w:szCs w:val="24"/>
          <w:lang w:eastAsia="en-GB"/>
        </w:rPr>
      </w:pPr>
      <w:hyperlink w:anchor="_Toc72768876" w:history="1">
        <w:r w:rsidR="00FD7B7C" w:rsidRPr="009508CD">
          <w:rPr>
            <w:rStyle w:val="Lienhypertexte"/>
            <w:noProof/>
          </w:rPr>
          <w:t>9.2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B64ABF">
      <w:pPr>
        <w:pStyle w:val="TM2"/>
        <w:rPr>
          <w:rFonts w:asciiTheme="minorHAnsi" w:eastAsiaTheme="minorEastAsia" w:hAnsiTheme="minorHAnsi" w:cstheme="minorBidi"/>
          <w:b w:val="0"/>
          <w:noProof/>
          <w:sz w:val="24"/>
          <w:szCs w:val="24"/>
          <w:lang w:eastAsia="en-GB"/>
        </w:rPr>
      </w:pPr>
      <w:hyperlink w:anchor="_Toc72768877" w:history="1">
        <w:r w:rsidR="00FD7B7C" w:rsidRPr="009508CD">
          <w:rPr>
            <w:rStyle w:val="Lienhypertexte"/>
            <w:noProof/>
          </w:rPr>
          <w:t>9.3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B64ABF">
      <w:pPr>
        <w:pStyle w:val="TM2"/>
        <w:rPr>
          <w:rFonts w:asciiTheme="minorHAnsi" w:eastAsiaTheme="minorEastAsia" w:hAnsiTheme="minorHAnsi" w:cstheme="minorBidi"/>
          <w:b w:val="0"/>
          <w:noProof/>
          <w:sz w:val="24"/>
          <w:szCs w:val="24"/>
          <w:lang w:eastAsia="en-GB"/>
        </w:rPr>
      </w:pPr>
      <w:hyperlink w:anchor="_Toc72768878" w:history="1">
        <w:r w:rsidR="00FD7B7C" w:rsidRPr="009508CD">
          <w:rPr>
            <w:rStyle w:val="Lienhypertexte"/>
            <w:noProof/>
          </w:rPr>
          <w:t>9.4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B64ABF">
      <w:pPr>
        <w:pStyle w:val="TM2"/>
        <w:rPr>
          <w:rFonts w:asciiTheme="minorHAnsi" w:eastAsiaTheme="minorEastAsia" w:hAnsiTheme="minorHAnsi" w:cstheme="minorBidi"/>
          <w:b w:val="0"/>
          <w:noProof/>
          <w:sz w:val="24"/>
          <w:szCs w:val="24"/>
          <w:lang w:eastAsia="en-GB"/>
        </w:rPr>
      </w:pPr>
      <w:hyperlink w:anchor="_Toc72768879" w:history="1">
        <w:r w:rsidR="00FD7B7C" w:rsidRPr="009508CD">
          <w:rPr>
            <w:rStyle w:val="Lienhypertexte"/>
            <w:noProof/>
          </w:rPr>
          <w:t>9.5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B64ABF">
      <w:pPr>
        <w:pStyle w:val="TM2"/>
        <w:rPr>
          <w:rFonts w:asciiTheme="minorHAnsi" w:eastAsiaTheme="minorEastAsia" w:hAnsiTheme="minorHAnsi" w:cstheme="minorBidi"/>
          <w:b w:val="0"/>
          <w:noProof/>
          <w:sz w:val="24"/>
          <w:szCs w:val="24"/>
          <w:lang w:eastAsia="en-GB"/>
        </w:rPr>
      </w:pPr>
      <w:hyperlink w:anchor="_Toc72768880" w:history="1">
        <w:r w:rsidR="00FD7B7C" w:rsidRPr="009508CD">
          <w:rPr>
            <w:rStyle w:val="Lienhypertexte"/>
            <w:noProof/>
          </w:rPr>
          <w:t>9.6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B64ABF">
      <w:pPr>
        <w:pStyle w:val="TM2"/>
        <w:rPr>
          <w:rFonts w:asciiTheme="minorHAnsi" w:eastAsiaTheme="minorEastAsia" w:hAnsiTheme="minorHAnsi" w:cstheme="minorBidi"/>
          <w:b w:val="0"/>
          <w:noProof/>
          <w:sz w:val="24"/>
          <w:szCs w:val="24"/>
          <w:lang w:eastAsia="en-GB"/>
        </w:rPr>
      </w:pPr>
      <w:hyperlink w:anchor="_Toc72768881" w:history="1">
        <w:r w:rsidR="00FD7B7C" w:rsidRPr="009508CD">
          <w:rPr>
            <w:rStyle w:val="Lienhypertexte"/>
            <w:noProof/>
          </w:rPr>
          <w:t>9.7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B64ABF">
      <w:pPr>
        <w:pStyle w:val="TM2"/>
        <w:rPr>
          <w:rFonts w:asciiTheme="minorHAnsi" w:eastAsiaTheme="minorEastAsia" w:hAnsiTheme="minorHAnsi" w:cstheme="minorBidi"/>
          <w:b w:val="0"/>
          <w:noProof/>
          <w:sz w:val="24"/>
          <w:szCs w:val="24"/>
          <w:lang w:eastAsia="en-GB"/>
        </w:rPr>
      </w:pPr>
      <w:hyperlink w:anchor="_Toc72768882" w:history="1">
        <w:r w:rsidR="00FD7B7C" w:rsidRPr="009508CD">
          <w:rPr>
            <w:rStyle w:val="Lienhypertexte"/>
            <w:noProof/>
          </w:rPr>
          <w:t>9.8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B64ABF">
      <w:pPr>
        <w:pStyle w:val="TM2"/>
        <w:rPr>
          <w:rFonts w:asciiTheme="minorHAnsi" w:eastAsiaTheme="minorEastAsia" w:hAnsiTheme="minorHAnsi" w:cstheme="minorBidi"/>
          <w:b w:val="0"/>
          <w:noProof/>
          <w:sz w:val="24"/>
          <w:szCs w:val="24"/>
          <w:lang w:eastAsia="en-GB"/>
        </w:rPr>
      </w:pPr>
      <w:hyperlink w:anchor="_Toc72768883" w:history="1">
        <w:r w:rsidR="00FD7B7C" w:rsidRPr="009508CD">
          <w:rPr>
            <w:rStyle w:val="Lienhypertexte"/>
            <w:noProof/>
          </w:rPr>
          <w:t>9.9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B64ABF">
      <w:pPr>
        <w:pStyle w:val="TM1"/>
        <w:rPr>
          <w:rFonts w:asciiTheme="minorHAnsi" w:eastAsiaTheme="minorEastAsia" w:hAnsiTheme="minorHAnsi" w:cstheme="minorBidi"/>
          <w:b w:val="0"/>
          <w:noProof/>
          <w:sz w:val="24"/>
          <w:szCs w:val="24"/>
          <w:lang w:eastAsia="en-GB"/>
        </w:rPr>
      </w:pPr>
      <w:hyperlink w:anchor="_Toc72768884" w:history="1">
        <w:r w:rsidR="00FD7B7C" w:rsidRPr="009508CD">
          <w:rPr>
            <w:rStyle w:val="Lienhypertexte"/>
            <w:noProof/>
          </w:rPr>
          <w:t>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B64ABF">
      <w:pPr>
        <w:pStyle w:val="TM2"/>
        <w:rPr>
          <w:rFonts w:asciiTheme="minorHAnsi" w:eastAsiaTheme="minorEastAsia" w:hAnsiTheme="minorHAnsi" w:cstheme="minorBidi"/>
          <w:b w:val="0"/>
          <w:noProof/>
          <w:sz w:val="24"/>
          <w:szCs w:val="24"/>
          <w:lang w:eastAsia="en-GB"/>
        </w:rPr>
      </w:pPr>
      <w:hyperlink w:anchor="_Toc72768885" w:history="1">
        <w:r w:rsidR="00FD7B7C" w:rsidRPr="009508CD">
          <w:rPr>
            <w:rStyle w:val="Lienhypertexte"/>
            <w:noProof/>
          </w:rPr>
          <w:t>10.1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B64ABF">
      <w:pPr>
        <w:pStyle w:val="TM2"/>
        <w:rPr>
          <w:rFonts w:asciiTheme="minorHAnsi" w:eastAsiaTheme="minorEastAsia" w:hAnsiTheme="minorHAnsi" w:cstheme="minorBidi"/>
          <w:b w:val="0"/>
          <w:noProof/>
          <w:sz w:val="24"/>
          <w:szCs w:val="24"/>
          <w:lang w:eastAsia="en-GB"/>
        </w:rPr>
      </w:pPr>
      <w:hyperlink w:anchor="_Toc72768886" w:history="1">
        <w:r w:rsidR="00FD7B7C" w:rsidRPr="009508CD">
          <w:rPr>
            <w:rStyle w:val="Lienhypertexte"/>
            <w:noProof/>
          </w:rPr>
          <w:t>10.2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B64ABF">
      <w:pPr>
        <w:pStyle w:val="TM2"/>
        <w:rPr>
          <w:rFonts w:asciiTheme="minorHAnsi" w:eastAsiaTheme="minorEastAsia" w:hAnsiTheme="minorHAnsi" w:cstheme="minorBidi"/>
          <w:b w:val="0"/>
          <w:noProof/>
          <w:sz w:val="24"/>
          <w:szCs w:val="24"/>
          <w:lang w:eastAsia="en-GB"/>
        </w:rPr>
      </w:pPr>
      <w:hyperlink w:anchor="_Toc72768887" w:history="1">
        <w:r w:rsidR="00FD7B7C" w:rsidRPr="009508CD">
          <w:rPr>
            <w:rStyle w:val="Lienhypertexte"/>
            <w:noProof/>
          </w:rPr>
          <w:t>10.3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B64ABF">
      <w:pPr>
        <w:pStyle w:val="TM2"/>
        <w:rPr>
          <w:rFonts w:asciiTheme="minorHAnsi" w:eastAsiaTheme="minorEastAsia" w:hAnsiTheme="minorHAnsi" w:cstheme="minorBidi"/>
          <w:b w:val="0"/>
          <w:noProof/>
          <w:sz w:val="24"/>
          <w:szCs w:val="24"/>
          <w:lang w:eastAsia="en-GB"/>
        </w:rPr>
      </w:pPr>
      <w:hyperlink w:anchor="_Toc72768888" w:history="1">
        <w:r w:rsidR="00FD7B7C" w:rsidRPr="009508CD">
          <w:rPr>
            <w:rStyle w:val="Lienhypertexte"/>
            <w:noProof/>
          </w:rPr>
          <w:t>10.4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B64ABF">
      <w:pPr>
        <w:pStyle w:val="TM2"/>
        <w:rPr>
          <w:rFonts w:asciiTheme="minorHAnsi" w:eastAsiaTheme="minorEastAsia" w:hAnsiTheme="minorHAnsi" w:cstheme="minorBidi"/>
          <w:b w:val="0"/>
          <w:noProof/>
          <w:sz w:val="24"/>
          <w:szCs w:val="24"/>
          <w:lang w:eastAsia="en-GB"/>
        </w:rPr>
      </w:pPr>
      <w:hyperlink w:anchor="_Toc72768889" w:history="1">
        <w:r w:rsidR="00FD7B7C" w:rsidRPr="009508CD">
          <w:rPr>
            <w:rStyle w:val="Lienhypertexte"/>
            <w:noProof/>
          </w:rPr>
          <w:t>10.5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B64ABF">
      <w:pPr>
        <w:pStyle w:val="TM2"/>
        <w:rPr>
          <w:rFonts w:asciiTheme="minorHAnsi" w:eastAsiaTheme="minorEastAsia" w:hAnsiTheme="minorHAnsi" w:cstheme="minorBidi"/>
          <w:b w:val="0"/>
          <w:noProof/>
          <w:sz w:val="24"/>
          <w:szCs w:val="24"/>
          <w:lang w:eastAsia="en-GB"/>
        </w:rPr>
      </w:pPr>
      <w:hyperlink w:anchor="_Toc72768890" w:history="1">
        <w:r w:rsidR="00FD7B7C" w:rsidRPr="009508CD">
          <w:rPr>
            <w:rStyle w:val="Lienhypertexte"/>
            <w:noProof/>
          </w:rPr>
          <w:t>10.6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B64ABF">
      <w:pPr>
        <w:pStyle w:val="TM2"/>
        <w:rPr>
          <w:rFonts w:asciiTheme="minorHAnsi" w:eastAsiaTheme="minorEastAsia" w:hAnsiTheme="minorHAnsi" w:cstheme="minorBidi"/>
          <w:b w:val="0"/>
          <w:noProof/>
          <w:sz w:val="24"/>
          <w:szCs w:val="24"/>
          <w:lang w:eastAsia="en-GB"/>
        </w:rPr>
      </w:pPr>
      <w:hyperlink w:anchor="_Toc72768891" w:history="1">
        <w:r w:rsidR="00FD7B7C" w:rsidRPr="009508CD">
          <w:rPr>
            <w:rStyle w:val="Lienhypertexte"/>
            <w:noProof/>
          </w:rPr>
          <w:t>10.7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B64ABF">
      <w:pPr>
        <w:pStyle w:val="TM2"/>
        <w:rPr>
          <w:rFonts w:asciiTheme="minorHAnsi" w:eastAsiaTheme="minorEastAsia" w:hAnsiTheme="minorHAnsi" w:cstheme="minorBidi"/>
          <w:b w:val="0"/>
          <w:noProof/>
          <w:sz w:val="24"/>
          <w:szCs w:val="24"/>
          <w:lang w:eastAsia="en-GB"/>
        </w:rPr>
      </w:pPr>
      <w:hyperlink w:anchor="_Toc72768892" w:history="1">
        <w:r w:rsidR="00FD7B7C" w:rsidRPr="009508CD">
          <w:rPr>
            <w:rStyle w:val="Lienhypertexte"/>
            <w:noProof/>
          </w:rPr>
          <w:t>10.8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B64ABF">
      <w:pPr>
        <w:pStyle w:val="TM2"/>
        <w:rPr>
          <w:rFonts w:asciiTheme="minorHAnsi" w:eastAsiaTheme="minorEastAsia" w:hAnsiTheme="minorHAnsi" w:cstheme="minorBidi"/>
          <w:b w:val="0"/>
          <w:noProof/>
          <w:sz w:val="24"/>
          <w:szCs w:val="24"/>
          <w:lang w:eastAsia="en-GB"/>
        </w:rPr>
      </w:pPr>
      <w:hyperlink w:anchor="_Toc72768893" w:history="1">
        <w:r w:rsidR="00FD7B7C" w:rsidRPr="009508CD">
          <w:rPr>
            <w:rStyle w:val="Lienhypertexte"/>
            <w:noProof/>
          </w:rPr>
          <w:t>10.9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B64ABF">
      <w:pPr>
        <w:pStyle w:val="TM2"/>
        <w:rPr>
          <w:rFonts w:asciiTheme="minorHAnsi" w:eastAsiaTheme="minorEastAsia" w:hAnsiTheme="minorHAnsi" w:cstheme="minorBidi"/>
          <w:b w:val="0"/>
          <w:noProof/>
          <w:sz w:val="24"/>
          <w:szCs w:val="24"/>
          <w:lang w:eastAsia="en-GB"/>
        </w:rPr>
      </w:pPr>
      <w:hyperlink w:anchor="_Toc72768894" w:history="1">
        <w:r w:rsidR="00FD7B7C" w:rsidRPr="009508CD">
          <w:rPr>
            <w:rStyle w:val="Lienhypertexte"/>
            <w:noProof/>
          </w:rPr>
          <w:t>10.10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B64ABF">
      <w:pPr>
        <w:pStyle w:val="TM2"/>
        <w:rPr>
          <w:rFonts w:asciiTheme="minorHAnsi" w:eastAsiaTheme="minorEastAsia" w:hAnsiTheme="minorHAnsi" w:cstheme="minorBidi"/>
          <w:b w:val="0"/>
          <w:noProof/>
          <w:sz w:val="24"/>
          <w:szCs w:val="24"/>
          <w:lang w:eastAsia="en-GB"/>
        </w:rPr>
      </w:pPr>
      <w:hyperlink w:anchor="_Toc72768895" w:history="1">
        <w:r w:rsidR="00FD7B7C" w:rsidRPr="009508CD">
          <w:rPr>
            <w:rStyle w:val="Lienhypertexte"/>
            <w:noProof/>
          </w:rPr>
          <w:t>10.11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B64ABF">
      <w:pPr>
        <w:pStyle w:val="TM2"/>
        <w:rPr>
          <w:rFonts w:asciiTheme="minorHAnsi" w:eastAsiaTheme="minorEastAsia" w:hAnsiTheme="minorHAnsi" w:cstheme="minorBidi"/>
          <w:b w:val="0"/>
          <w:noProof/>
          <w:sz w:val="24"/>
          <w:szCs w:val="24"/>
          <w:lang w:eastAsia="en-GB"/>
        </w:rPr>
      </w:pPr>
      <w:hyperlink w:anchor="_Toc72768896" w:history="1">
        <w:r w:rsidR="00FD7B7C" w:rsidRPr="009508CD">
          <w:rPr>
            <w:rStyle w:val="Lienhypertexte"/>
            <w:noProof/>
          </w:rPr>
          <w:t>10.12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B64ABF">
      <w:pPr>
        <w:pStyle w:val="TM1"/>
        <w:rPr>
          <w:rFonts w:asciiTheme="minorHAnsi" w:eastAsiaTheme="minorEastAsia" w:hAnsiTheme="minorHAnsi" w:cstheme="minorBidi"/>
          <w:b w:val="0"/>
          <w:noProof/>
          <w:sz w:val="24"/>
          <w:szCs w:val="24"/>
          <w:lang w:eastAsia="en-GB"/>
        </w:rPr>
      </w:pPr>
      <w:hyperlink w:anchor="_Toc72768897" w:history="1">
        <w:r w:rsidR="00FD7B7C" w:rsidRPr="009508CD">
          <w:rPr>
            <w:rStyle w:val="Lienhypertexte"/>
            <w:noProof/>
          </w:rPr>
          <w:t>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B64ABF">
      <w:pPr>
        <w:pStyle w:val="TM2"/>
        <w:rPr>
          <w:rFonts w:asciiTheme="minorHAnsi" w:eastAsiaTheme="minorEastAsia" w:hAnsiTheme="minorHAnsi" w:cstheme="minorBidi"/>
          <w:b w:val="0"/>
          <w:noProof/>
          <w:sz w:val="24"/>
          <w:szCs w:val="24"/>
          <w:lang w:eastAsia="en-GB"/>
        </w:rPr>
      </w:pPr>
      <w:hyperlink w:anchor="_Toc72768898" w:history="1">
        <w:r w:rsidR="00FD7B7C" w:rsidRPr="009508CD">
          <w:rPr>
            <w:rStyle w:val="Lienhypertexte"/>
            <w:noProof/>
          </w:rPr>
          <w:t>11.1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B64ABF">
      <w:pPr>
        <w:pStyle w:val="TM2"/>
        <w:rPr>
          <w:rFonts w:asciiTheme="minorHAnsi" w:eastAsiaTheme="minorEastAsia" w:hAnsiTheme="minorHAnsi" w:cstheme="minorBidi"/>
          <w:b w:val="0"/>
          <w:noProof/>
          <w:sz w:val="24"/>
          <w:szCs w:val="24"/>
          <w:lang w:eastAsia="en-GB"/>
        </w:rPr>
      </w:pPr>
      <w:hyperlink w:anchor="_Toc72768899" w:history="1">
        <w:r w:rsidR="00FD7B7C" w:rsidRPr="009508CD">
          <w:rPr>
            <w:rStyle w:val="Lienhypertexte"/>
            <w:noProof/>
          </w:rPr>
          <w:t>11.2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B64ABF">
      <w:pPr>
        <w:pStyle w:val="TM2"/>
        <w:rPr>
          <w:rFonts w:asciiTheme="minorHAnsi" w:eastAsiaTheme="minorEastAsia" w:hAnsiTheme="minorHAnsi" w:cstheme="minorBidi"/>
          <w:b w:val="0"/>
          <w:noProof/>
          <w:sz w:val="24"/>
          <w:szCs w:val="24"/>
          <w:lang w:eastAsia="en-GB"/>
        </w:rPr>
      </w:pPr>
      <w:hyperlink w:anchor="_Toc72768900" w:history="1">
        <w:r w:rsidR="00FD7B7C" w:rsidRPr="009508CD">
          <w:rPr>
            <w:rStyle w:val="Lienhypertexte"/>
            <w:noProof/>
          </w:rPr>
          <w:t>11.3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B64ABF">
      <w:pPr>
        <w:pStyle w:val="TM2"/>
        <w:rPr>
          <w:rFonts w:asciiTheme="minorHAnsi" w:eastAsiaTheme="minorEastAsia" w:hAnsiTheme="minorHAnsi" w:cstheme="minorBidi"/>
          <w:b w:val="0"/>
          <w:noProof/>
          <w:sz w:val="24"/>
          <w:szCs w:val="24"/>
          <w:lang w:eastAsia="en-GB"/>
        </w:rPr>
      </w:pPr>
      <w:hyperlink w:anchor="_Toc72768901" w:history="1">
        <w:r w:rsidR="00FD7B7C" w:rsidRPr="009508CD">
          <w:rPr>
            <w:rStyle w:val="Lienhypertexte"/>
            <w:noProof/>
          </w:rPr>
          <w:t>11.4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B64ABF">
      <w:pPr>
        <w:pStyle w:val="TM2"/>
        <w:rPr>
          <w:rFonts w:asciiTheme="minorHAnsi" w:eastAsiaTheme="minorEastAsia" w:hAnsiTheme="minorHAnsi" w:cstheme="minorBidi"/>
          <w:b w:val="0"/>
          <w:noProof/>
          <w:sz w:val="24"/>
          <w:szCs w:val="24"/>
          <w:lang w:eastAsia="en-GB"/>
        </w:rPr>
      </w:pPr>
      <w:hyperlink w:anchor="_Toc72768902" w:history="1">
        <w:r w:rsidR="00FD7B7C" w:rsidRPr="009508CD">
          <w:rPr>
            <w:rStyle w:val="Lienhypertexte"/>
            <w:noProof/>
          </w:rPr>
          <w:t>11.5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B64ABF">
      <w:pPr>
        <w:pStyle w:val="TM2"/>
        <w:rPr>
          <w:rFonts w:asciiTheme="minorHAnsi" w:eastAsiaTheme="minorEastAsia" w:hAnsiTheme="minorHAnsi" w:cstheme="minorBidi"/>
          <w:b w:val="0"/>
          <w:noProof/>
          <w:sz w:val="24"/>
          <w:szCs w:val="24"/>
          <w:lang w:eastAsia="en-GB"/>
        </w:rPr>
      </w:pPr>
      <w:hyperlink w:anchor="_Toc72768903" w:history="1">
        <w:r w:rsidR="00FD7B7C" w:rsidRPr="009508CD">
          <w:rPr>
            <w:rStyle w:val="Lienhypertexte"/>
            <w:noProof/>
          </w:rPr>
          <w:t>11.6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B64ABF">
      <w:pPr>
        <w:pStyle w:val="TM2"/>
        <w:rPr>
          <w:rFonts w:asciiTheme="minorHAnsi" w:eastAsiaTheme="minorEastAsia" w:hAnsiTheme="minorHAnsi" w:cstheme="minorBidi"/>
          <w:b w:val="0"/>
          <w:noProof/>
          <w:sz w:val="24"/>
          <w:szCs w:val="24"/>
          <w:lang w:eastAsia="en-GB"/>
        </w:rPr>
      </w:pPr>
      <w:hyperlink w:anchor="_Toc72768904" w:history="1">
        <w:r w:rsidR="00FD7B7C" w:rsidRPr="009508CD">
          <w:rPr>
            <w:rStyle w:val="Lienhypertexte"/>
            <w:noProof/>
          </w:rPr>
          <w:t>11.7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B64ABF">
      <w:pPr>
        <w:pStyle w:val="TM1"/>
        <w:rPr>
          <w:rFonts w:asciiTheme="minorHAnsi" w:eastAsiaTheme="minorEastAsia" w:hAnsiTheme="minorHAnsi" w:cstheme="minorBidi"/>
          <w:b w:val="0"/>
          <w:noProof/>
          <w:sz w:val="24"/>
          <w:szCs w:val="24"/>
          <w:lang w:eastAsia="en-GB"/>
        </w:rPr>
      </w:pPr>
      <w:hyperlink w:anchor="_Toc72768905" w:history="1">
        <w:r w:rsidR="00FD7B7C" w:rsidRPr="009508CD">
          <w:rPr>
            <w:rStyle w:val="Lienhypertexte"/>
            <w:noProof/>
          </w:rPr>
          <w:t>12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B64ABF">
      <w:pPr>
        <w:pStyle w:val="TM2"/>
        <w:rPr>
          <w:rFonts w:asciiTheme="minorHAnsi" w:eastAsiaTheme="minorEastAsia" w:hAnsiTheme="minorHAnsi" w:cstheme="minorBidi"/>
          <w:b w:val="0"/>
          <w:noProof/>
          <w:sz w:val="24"/>
          <w:szCs w:val="24"/>
          <w:lang w:eastAsia="en-GB"/>
        </w:rPr>
      </w:pPr>
      <w:hyperlink w:anchor="_Toc72768906" w:history="1">
        <w:r w:rsidR="00FD7B7C" w:rsidRPr="009508CD">
          <w:rPr>
            <w:rStyle w:val="Lienhypertexte"/>
            <w:noProof/>
          </w:rPr>
          <w:t>12.1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B64ABF">
      <w:pPr>
        <w:pStyle w:val="TM2"/>
        <w:rPr>
          <w:rFonts w:asciiTheme="minorHAnsi" w:eastAsiaTheme="minorEastAsia" w:hAnsiTheme="minorHAnsi" w:cstheme="minorBidi"/>
          <w:b w:val="0"/>
          <w:noProof/>
          <w:sz w:val="24"/>
          <w:szCs w:val="24"/>
          <w:lang w:eastAsia="en-GB"/>
        </w:rPr>
      </w:pPr>
      <w:hyperlink w:anchor="_Toc72768907" w:history="1">
        <w:r w:rsidR="00FD7B7C" w:rsidRPr="009508CD">
          <w:rPr>
            <w:rStyle w:val="Lienhypertexte"/>
            <w:noProof/>
          </w:rPr>
          <w:t>12.2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B64ABF">
      <w:pPr>
        <w:pStyle w:val="TM2"/>
        <w:rPr>
          <w:rFonts w:asciiTheme="minorHAnsi" w:eastAsiaTheme="minorEastAsia" w:hAnsiTheme="minorHAnsi" w:cstheme="minorBidi"/>
          <w:b w:val="0"/>
          <w:noProof/>
          <w:sz w:val="24"/>
          <w:szCs w:val="24"/>
          <w:lang w:eastAsia="en-GB"/>
        </w:rPr>
      </w:pPr>
      <w:hyperlink w:anchor="_Toc72768908" w:history="1">
        <w:r w:rsidR="00FD7B7C" w:rsidRPr="009508CD">
          <w:rPr>
            <w:rStyle w:val="Lienhypertexte"/>
            <w:noProof/>
          </w:rPr>
          <w:t>12.3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B64ABF">
      <w:pPr>
        <w:pStyle w:val="TM2"/>
        <w:rPr>
          <w:rFonts w:asciiTheme="minorHAnsi" w:eastAsiaTheme="minorEastAsia" w:hAnsiTheme="minorHAnsi" w:cstheme="minorBidi"/>
          <w:b w:val="0"/>
          <w:noProof/>
          <w:sz w:val="24"/>
          <w:szCs w:val="24"/>
          <w:lang w:eastAsia="en-GB"/>
        </w:rPr>
      </w:pPr>
      <w:hyperlink w:anchor="_Toc72768909" w:history="1">
        <w:r w:rsidR="00FD7B7C" w:rsidRPr="009508CD">
          <w:rPr>
            <w:rStyle w:val="Lienhypertexte"/>
            <w:noProof/>
          </w:rPr>
          <w:t>12.4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B64ABF">
      <w:pPr>
        <w:pStyle w:val="TM2"/>
        <w:rPr>
          <w:rFonts w:asciiTheme="minorHAnsi" w:eastAsiaTheme="minorEastAsia" w:hAnsiTheme="minorHAnsi" w:cstheme="minorBidi"/>
          <w:b w:val="0"/>
          <w:noProof/>
          <w:sz w:val="24"/>
          <w:szCs w:val="24"/>
          <w:lang w:eastAsia="en-GB"/>
        </w:rPr>
      </w:pPr>
      <w:hyperlink w:anchor="_Toc72768910" w:history="1">
        <w:r w:rsidR="00FD7B7C" w:rsidRPr="009508CD">
          <w:rPr>
            <w:rStyle w:val="Lienhypertexte"/>
            <w:noProof/>
          </w:rPr>
          <w:t>12.5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B64ABF">
      <w:pPr>
        <w:pStyle w:val="TM2"/>
        <w:rPr>
          <w:rFonts w:asciiTheme="minorHAnsi" w:eastAsiaTheme="minorEastAsia" w:hAnsiTheme="minorHAnsi" w:cstheme="minorBidi"/>
          <w:b w:val="0"/>
          <w:noProof/>
          <w:sz w:val="24"/>
          <w:szCs w:val="24"/>
          <w:lang w:eastAsia="en-GB"/>
        </w:rPr>
      </w:pPr>
      <w:hyperlink w:anchor="_Toc72768911" w:history="1">
        <w:r w:rsidR="00FD7B7C" w:rsidRPr="009508CD">
          <w:rPr>
            <w:rStyle w:val="Lienhypertexte"/>
            <w:noProof/>
          </w:rPr>
          <w:t>12.6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B64ABF">
      <w:pPr>
        <w:pStyle w:val="TM2"/>
        <w:rPr>
          <w:rFonts w:asciiTheme="minorHAnsi" w:eastAsiaTheme="minorEastAsia" w:hAnsiTheme="minorHAnsi" w:cstheme="minorBidi"/>
          <w:b w:val="0"/>
          <w:noProof/>
          <w:sz w:val="24"/>
          <w:szCs w:val="24"/>
          <w:lang w:eastAsia="en-GB"/>
        </w:rPr>
      </w:pPr>
      <w:hyperlink w:anchor="_Toc72768912" w:history="1">
        <w:r w:rsidR="00FD7B7C" w:rsidRPr="009508CD">
          <w:rPr>
            <w:rStyle w:val="Lienhypertexte"/>
            <w:noProof/>
          </w:rPr>
          <w:t>12.7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B64ABF">
      <w:pPr>
        <w:pStyle w:val="TM1"/>
        <w:rPr>
          <w:rFonts w:asciiTheme="minorHAnsi" w:eastAsiaTheme="minorEastAsia" w:hAnsiTheme="minorHAnsi" w:cstheme="minorBidi"/>
          <w:b w:val="0"/>
          <w:noProof/>
          <w:sz w:val="24"/>
          <w:szCs w:val="24"/>
          <w:lang w:eastAsia="en-GB"/>
        </w:rPr>
      </w:pPr>
      <w:hyperlink w:anchor="_Toc72768913" w:history="1">
        <w:r w:rsidR="00FD7B7C" w:rsidRPr="009508CD">
          <w:rPr>
            <w:rStyle w:val="Lienhypertexte"/>
            <w:noProof/>
          </w:rPr>
          <w:t>13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B64ABF">
      <w:pPr>
        <w:pStyle w:val="TM2"/>
        <w:rPr>
          <w:rFonts w:asciiTheme="minorHAnsi" w:eastAsiaTheme="minorEastAsia" w:hAnsiTheme="minorHAnsi" w:cstheme="minorBidi"/>
          <w:b w:val="0"/>
          <w:noProof/>
          <w:sz w:val="24"/>
          <w:szCs w:val="24"/>
          <w:lang w:eastAsia="en-GB"/>
        </w:rPr>
      </w:pPr>
      <w:hyperlink w:anchor="_Toc72768914" w:history="1">
        <w:r w:rsidR="00FD7B7C" w:rsidRPr="009508CD">
          <w:rPr>
            <w:rStyle w:val="Lienhypertexte"/>
            <w:noProof/>
          </w:rPr>
          <w:t>13.1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B64ABF">
      <w:pPr>
        <w:pStyle w:val="TM2"/>
        <w:rPr>
          <w:rFonts w:asciiTheme="minorHAnsi" w:eastAsiaTheme="minorEastAsia" w:hAnsiTheme="minorHAnsi" w:cstheme="minorBidi"/>
          <w:b w:val="0"/>
          <w:noProof/>
          <w:sz w:val="24"/>
          <w:szCs w:val="24"/>
          <w:lang w:eastAsia="en-GB"/>
        </w:rPr>
      </w:pPr>
      <w:hyperlink w:anchor="_Toc72768915" w:history="1">
        <w:r w:rsidR="00FD7B7C" w:rsidRPr="009508CD">
          <w:rPr>
            <w:rStyle w:val="Lienhypertexte"/>
            <w:noProof/>
          </w:rPr>
          <w:t>13.2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B64ABF">
      <w:pPr>
        <w:pStyle w:val="TM2"/>
        <w:rPr>
          <w:rFonts w:asciiTheme="minorHAnsi" w:eastAsiaTheme="minorEastAsia" w:hAnsiTheme="minorHAnsi" w:cstheme="minorBidi"/>
          <w:b w:val="0"/>
          <w:noProof/>
          <w:sz w:val="24"/>
          <w:szCs w:val="24"/>
          <w:lang w:eastAsia="en-GB"/>
        </w:rPr>
      </w:pPr>
      <w:hyperlink w:anchor="_Toc72768916" w:history="1">
        <w:r w:rsidR="00FD7B7C" w:rsidRPr="009508CD">
          <w:rPr>
            <w:rStyle w:val="Lienhypertexte"/>
            <w:noProof/>
          </w:rPr>
          <w:t>13.3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B64ABF">
      <w:pPr>
        <w:pStyle w:val="TM2"/>
        <w:rPr>
          <w:rFonts w:asciiTheme="minorHAnsi" w:eastAsiaTheme="minorEastAsia" w:hAnsiTheme="minorHAnsi" w:cstheme="minorBidi"/>
          <w:b w:val="0"/>
          <w:noProof/>
          <w:sz w:val="24"/>
          <w:szCs w:val="24"/>
          <w:lang w:eastAsia="en-GB"/>
        </w:rPr>
      </w:pPr>
      <w:hyperlink w:anchor="_Toc72768917" w:history="1">
        <w:r w:rsidR="00FD7B7C" w:rsidRPr="009508CD">
          <w:rPr>
            <w:rStyle w:val="Lienhypertexte"/>
            <w:noProof/>
          </w:rPr>
          <w:t>13.4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B64ABF">
      <w:pPr>
        <w:pStyle w:val="TM2"/>
        <w:rPr>
          <w:rFonts w:asciiTheme="minorHAnsi" w:eastAsiaTheme="minorEastAsia" w:hAnsiTheme="minorHAnsi" w:cstheme="minorBidi"/>
          <w:b w:val="0"/>
          <w:noProof/>
          <w:sz w:val="24"/>
          <w:szCs w:val="24"/>
          <w:lang w:eastAsia="en-GB"/>
        </w:rPr>
      </w:pPr>
      <w:hyperlink w:anchor="_Toc72768918" w:history="1">
        <w:r w:rsidR="00FD7B7C" w:rsidRPr="009508CD">
          <w:rPr>
            <w:rStyle w:val="Lienhypertexte"/>
            <w:noProof/>
          </w:rPr>
          <w:t>13.5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B64ABF">
      <w:pPr>
        <w:pStyle w:val="TM2"/>
        <w:rPr>
          <w:rFonts w:asciiTheme="minorHAnsi" w:eastAsiaTheme="minorEastAsia" w:hAnsiTheme="minorHAnsi" w:cstheme="minorBidi"/>
          <w:b w:val="0"/>
          <w:noProof/>
          <w:sz w:val="24"/>
          <w:szCs w:val="24"/>
          <w:lang w:eastAsia="en-GB"/>
        </w:rPr>
      </w:pPr>
      <w:hyperlink w:anchor="_Toc72768919" w:history="1">
        <w:r w:rsidR="00FD7B7C" w:rsidRPr="009508CD">
          <w:rPr>
            <w:rStyle w:val="Lienhypertexte"/>
            <w:noProof/>
          </w:rPr>
          <w:t>13.6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B64ABF">
      <w:pPr>
        <w:pStyle w:val="TM2"/>
        <w:rPr>
          <w:rFonts w:asciiTheme="minorHAnsi" w:eastAsiaTheme="minorEastAsia" w:hAnsiTheme="minorHAnsi" w:cstheme="minorBidi"/>
          <w:b w:val="0"/>
          <w:noProof/>
          <w:sz w:val="24"/>
          <w:szCs w:val="24"/>
          <w:lang w:eastAsia="en-GB"/>
        </w:rPr>
      </w:pPr>
      <w:hyperlink w:anchor="_Toc72768920" w:history="1">
        <w:r w:rsidR="00FD7B7C" w:rsidRPr="009508CD">
          <w:rPr>
            <w:rStyle w:val="Lienhypertexte"/>
            <w:noProof/>
          </w:rPr>
          <w:t>13.7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B64ABF">
      <w:pPr>
        <w:pStyle w:val="TM2"/>
        <w:rPr>
          <w:rFonts w:asciiTheme="minorHAnsi" w:eastAsiaTheme="minorEastAsia" w:hAnsiTheme="minorHAnsi" w:cstheme="minorBidi"/>
          <w:b w:val="0"/>
          <w:noProof/>
          <w:sz w:val="24"/>
          <w:szCs w:val="24"/>
          <w:lang w:eastAsia="en-GB"/>
        </w:rPr>
      </w:pPr>
      <w:hyperlink w:anchor="_Toc72768921" w:history="1">
        <w:r w:rsidR="00FD7B7C" w:rsidRPr="009508CD">
          <w:rPr>
            <w:rStyle w:val="Lienhypertexte"/>
            <w:noProof/>
          </w:rPr>
          <w:t>13.8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B64ABF">
      <w:pPr>
        <w:pStyle w:val="TM2"/>
        <w:rPr>
          <w:rFonts w:asciiTheme="minorHAnsi" w:eastAsiaTheme="minorEastAsia" w:hAnsiTheme="minorHAnsi" w:cstheme="minorBidi"/>
          <w:b w:val="0"/>
          <w:noProof/>
          <w:sz w:val="24"/>
          <w:szCs w:val="24"/>
          <w:lang w:eastAsia="en-GB"/>
        </w:rPr>
      </w:pPr>
      <w:hyperlink w:anchor="_Toc72768922" w:history="1">
        <w:r w:rsidR="00FD7B7C" w:rsidRPr="009508CD">
          <w:rPr>
            <w:rStyle w:val="Lienhypertexte"/>
            <w:noProof/>
          </w:rPr>
          <w:t>13.9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B64ABF">
      <w:pPr>
        <w:pStyle w:val="TM2"/>
        <w:rPr>
          <w:rFonts w:asciiTheme="minorHAnsi" w:eastAsiaTheme="minorEastAsia" w:hAnsiTheme="minorHAnsi" w:cstheme="minorBidi"/>
          <w:b w:val="0"/>
          <w:noProof/>
          <w:sz w:val="24"/>
          <w:szCs w:val="24"/>
          <w:lang w:eastAsia="en-GB"/>
        </w:rPr>
      </w:pPr>
      <w:hyperlink w:anchor="_Toc72768923" w:history="1">
        <w:r w:rsidR="00FD7B7C" w:rsidRPr="009508CD">
          <w:rPr>
            <w:rStyle w:val="Lienhypertexte"/>
            <w:noProof/>
          </w:rPr>
          <w:t>13.10</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B64ABF">
      <w:pPr>
        <w:pStyle w:val="TM2"/>
        <w:rPr>
          <w:rFonts w:asciiTheme="minorHAnsi" w:eastAsiaTheme="minorEastAsia" w:hAnsiTheme="minorHAnsi" w:cstheme="minorBidi"/>
          <w:b w:val="0"/>
          <w:noProof/>
          <w:sz w:val="24"/>
          <w:szCs w:val="24"/>
          <w:lang w:eastAsia="en-GB"/>
        </w:rPr>
      </w:pPr>
      <w:hyperlink w:anchor="_Toc72768924" w:history="1">
        <w:r w:rsidR="00FD7B7C" w:rsidRPr="009508CD">
          <w:rPr>
            <w:rStyle w:val="Lienhypertexte"/>
            <w:noProof/>
          </w:rPr>
          <w:t>13.11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B64ABF">
      <w:pPr>
        <w:pStyle w:val="TM1"/>
        <w:rPr>
          <w:rFonts w:asciiTheme="minorHAnsi" w:eastAsiaTheme="minorEastAsia" w:hAnsiTheme="minorHAnsi" w:cstheme="minorBidi"/>
          <w:b w:val="0"/>
          <w:noProof/>
          <w:sz w:val="24"/>
          <w:szCs w:val="24"/>
          <w:lang w:eastAsia="en-GB"/>
        </w:rPr>
      </w:pPr>
      <w:hyperlink w:anchor="_Toc72768925" w:history="1">
        <w:r w:rsidR="00FD7B7C" w:rsidRPr="009508CD">
          <w:rPr>
            <w:rStyle w:val="Lienhypertexte"/>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B64ABF">
      <w:pPr>
        <w:pStyle w:val="TM1"/>
        <w:rPr>
          <w:rFonts w:asciiTheme="minorHAnsi" w:eastAsiaTheme="minorEastAsia" w:hAnsiTheme="minorHAnsi" w:cstheme="minorBidi"/>
          <w:b w:val="0"/>
          <w:noProof/>
          <w:sz w:val="24"/>
          <w:szCs w:val="24"/>
          <w:lang w:eastAsia="en-GB"/>
        </w:rPr>
      </w:pPr>
      <w:hyperlink w:anchor="_Toc72768926" w:history="1">
        <w:r w:rsidR="00FD7B7C" w:rsidRPr="009508CD">
          <w:rPr>
            <w:rStyle w:val="Lienhypertexte"/>
            <w:noProof/>
          </w:rPr>
          <w:t>A.1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B64ABF">
      <w:pPr>
        <w:pStyle w:val="TM1"/>
        <w:rPr>
          <w:rFonts w:asciiTheme="minorHAnsi" w:eastAsiaTheme="minorEastAsia" w:hAnsiTheme="minorHAnsi" w:cstheme="minorBidi"/>
          <w:b w:val="0"/>
          <w:noProof/>
          <w:sz w:val="24"/>
          <w:szCs w:val="24"/>
          <w:lang w:eastAsia="en-GB"/>
        </w:rPr>
      </w:pPr>
      <w:hyperlink w:anchor="_Toc72768927" w:history="1">
        <w:r w:rsidR="00FD7B7C" w:rsidRPr="009508CD">
          <w:rPr>
            <w:rStyle w:val="Lienhypertexte"/>
            <w:noProof/>
          </w:rPr>
          <w:t>A.2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B64ABF">
      <w:pPr>
        <w:pStyle w:val="TM1"/>
        <w:rPr>
          <w:rFonts w:asciiTheme="minorHAnsi" w:eastAsiaTheme="minorEastAsia" w:hAnsiTheme="minorHAnsi" w:cstheme="minorBidi"/>
          <w:b w:val="0"/>
          <w:noProof/>
          <w:sz w:val="24"/>
          <w:szCs w:val="24"/>
          <w:lang w:eastAsia="en-GB"/>
        </w:rPr>
      </w:pPr>
      <w:hyperlink w:anchor="_Toc72768928" w:history="1">
        <w:r w:rsidR="00FD7B7C" w:rsidRPr="009508CD">
          <w:rPr>
            <w:rStyle w:val="Lienhypertexte"/>
            <w:noProof/>
          </w:rPr>
          <w:t>A.3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B64ABF">
      <w:pPr>
        <w:pStyle w:val="TM1"/>
        <w:rPr>
          <w:rFonts w:asciiTheme="minorHAnsi" w:eastAsiaTheme="minorEastAsia" w:hAnsiTheme="minorHAnsi" w:cstheme="minorBidi"/>
          <w:b w:val="0"/>
          <w:noProof/>
          <w:sz w:val="24"/>
          <w:szCs w:val="24"/>
          <w:lang w:eastAsia="en-GB"/>
        </w:rPr>
      </w:pPr>
      <w:hyperlink w:anchor="_Toc72768929" w:history="1">
        <w:r w:rsidR="00FD7B7C" w:rsidRPr="009508CD">
          <w:rPr>
            <w:rStyle w:val="Lienhypertexte"/>
            <w:noProof/>
          </w:rPr>
          <w:t>A.4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B64ABF">
      <w:pPr>
        <w:pStyle w:val="TM1"/>
        <w:rPr>
          <w:rFonts w:asciiTheme="minorHAnsi" w:eastAsiaTheme="minorEastAsia" w:hAnsiTheme="minorHAnsi" w:cstheme="minorBidi"/>
          <w:b w:val="0"/>
          <w:noProof/>
          <w:sz w:val="24"/>
          <w:szCs w:val="24"/>
          <w:lang w:eastAsia="en-GB"/>
        </w:rPr>
      </w:pPr>
      <w:hyperlink w:anchor="_Toc72768930" w:history="1">
        <w:r w:rsidR="00FD7B7C" w:rsidRPr="009508CD">
          <w:rPr>
            <w:rStyle w:val="Lienhypertexte"/>
            <w:noProof/>
          </w:rPr>
          <w:t>A.5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B64ABF">
      <w:pPr>
        <w:pStyle w:val="TM1"/>
        <w:rPr>
          <w:rFonts w:asciiTheme="minorHAnsi" w:eastAsiaTheme="minorEastAsia" w:hAnsiTheme="minorHAnsi" w:cstheme="minorBidi"/>
          <w:b w:val="0"/>
          <w:noProof/>
          <w:sz w:val="24"/>
          <w:szCs w:val="24"/>
          <w:lang w:eastAsia="en-GB"/>
        </w:rPr>
      </w:pPr>
      <w:hyperlink w:anchor="_Toc72768931" w:history="1">
        <w:r w:rsidR="00FD7B7C" w:rsidRPr="009508CD">
          <w:rPr>
            <w:rStyle w:val="Lienhypertexte"/>
            <w:noProof/>
          </w:rPr>
          <w:t>A.6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B64ABF">
      <w:pPr>
        <w:pStyle w:val="TM1"/>
        <w:rPr>
          <w:rFonts w:asciiTheme="minorHAnsi" w:eastAsiaTheme="minorEastAsia" w:hAnsiTheme="minorHAnsi" w:cstheme="minorBidi"/>
          <w:b w:val="0"/>
          <w:noProof/>
          <w:sz w:val="24"/>
          <w:szCs w:val="24"/>
          <w:lang w:eastAsia="en-GB"/>
        </w:rPr>
      </w:pPr>
      <w:hyperlink w:anchor="_Toc72768932" w:history="1">
        <w:r w:rsidR="00FD7B7C" w:rsidRPr="009508CD">
          <w:rPr>
            <w:rStyle w:val="Lienhypertexte"/>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B64ABF">
      <w:pPr>
        <w:pStyle w:val="TM1"/>
        <w:rPr>
          <w:rFonts w:asciiTheme="minorHAnsi" w:eastAsiaTheme="minorEastAsia" w:hAnsiTheme="minorHAnsi" w:cstheme="minorBidi"/>
          <w:b w:val="0"/>
          <w:noProof/>
          <w:sz w:val="24"/>
          <w:szCs w:val="24"/>
          <w:lang w:eastAsia="en-GB"/>
        </w:rPr>
      </w:pPr>
      <w:hyperlink w:anchor="_Toc72768933" w:history="1">
        <w:r w:rsidR="00FD7B7C" w:rsidRPr="009508CD">
          <w:rPr>
            <w:rStyle w:val="Lienhypertexte"/>
            <w:noProof/>
          </w:rPr>
          <w:t>B.1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B64ABF">
      <w:pPr>
        <w:pStyle w:val="TM1"/>
        <w:rPr>
          <w:rFonts w:asciiTheme="minorHAnsi" w:eastAsiaTheme="minorEastAsia" w:hAnsiTheme="minorHAnsi" w:cstheme="minorBidi"/>
          <w:b w:val="0"/>
          <w:noProof/>
          <w:sz w:val="24"/>
          <w:szCs w:val="24"/>
          <w:lang w:eastAsia="en-GB"/>
        </w:rPr>
      </w:pPr>
      <w:hyperlink w:anchor="_Toc72768934" w:history="1">
        <w:r w:rsidR="00FD7B7C" w:rsidRPr="009508CD">
          <w:rPr>
            <w:rStyle w:val="Lienhypertexte"/>
            <w:noProof/>
          </w:rPr>
          <w:t>B.2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B64ABF">
      <w:pPr>
        <w:pStyle w:val="TM1"/>
        <w:rPr>
          <w:rFonts w:asciiTheme="minorHAnsi" w:eastAsiaTheme="minorEastAsia" w:hAnsiTheme="minorHAnsi" w:cstheme="minorBidi"/>
          <w:b w:val="0"/>
          <w:noProof/>
          <w:sz w:val="24"/>
          <w:szCs w:val="24"/>
          <w:lang w:eastAsia="en-GB"/>
        </w:rPr>
      </w:pPr>
      <w:hyperlink w:anchor="_Toc72768935" w:history="1">
        <w:r w:rsidR="00FD7B7C" w:rsidRPr="009508CD">
          <w:rPr>
            <w:rStyle w:val="Lienhypertexte"/>
            <w:noProof/>
          </w:rPr>
          <w:t>B.3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B64ABF">
      <w:pPr>
        <w:pStyle w:val="TM1"/>
        <w:rPr>
          <w:rFonts w:asciiTheme="minorHAnsi" w:eastAsiaTheme="minorEastAsia" w:hAnsiTheme="minorHAnsi" w:cstheme="minorBidi"/>
          <w:b w:val="0"/>
          <w:noProof/>
          <w:sz w:val="24"/>
          <w:szCs w:val="24"/>
          <w:lang w:eastAsia="en-GB"/>
        </w:rPr>
      </w:pPr>
      <w:hyperlink w:anchor="_Toc72768936" w:history="1">
        <w:r w:rsidR="00FD7B7C" w:rsidRPr="009508CD">
          <w:rPr>
            <w:rStyle w:val="Lienhypertexte"/>
            <w:noProof/>
          </w:rPr>
          <w:t>B.4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B64ABF">
      <w:pPr>
        <w:pStyle w:val="TM1"/>
        <w:rPr>
          <w:rFonts w:asciiTheme="minorHAnsi" w:eastAsiaTheme="minorEastAsia" w:hAnsiTheme="minorHAnsi" w:cstheme="minorBidi"/>
          <w:b w:val="0"/>
          <w:noProof/>
          <w:sz w:val="24"/>
          <w:szCs w:val="24"/>
          <w:lang w:eastAsia="en-GB"/>
        </w:rPr>
      </w:pPr>
      <w:hyperlink w:anchor="_Toc72768937" w:history="1">
        <w:r w:rsidR="00FD7B7C" w:rsidRPr="009508CD">
          <w:rPr>
            <w:rStyle w:val="Lienhypertexte"/>
            <w:noProof/>
          </w:rPr>
          <w:t>B.5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B64ABF">
      <w:pPr>
        <w:pStyle w:val="TM1"/>
        <w:rPr>
          <w:rFonts w:asciiTheme="minorHAnsi" w:eastAsiaTheme="minorEastAsia" w:hAnsiTheme="minorHAnsi" w:cstheme="minorBidi"/>
          <w:b w:val="0"/>
          <w:noProof/>
          <w:sz w:val="24"/>
          <w:szCs w:val="24"/>
          <w:lang w:eastAsia="en-GB"/>
        </w:rPr>
      </w:pPr>
      <w:hyperlink w:anchor="_Toc72768938" w:history="1">
        <w:r w:rsidR="00FD7B7C" w:rsidRPr="009508CD">
          <w:rPr>
            <w:rStyle w:val="Lienhypertexte"/>
            <w:noProof/>
          </w:rPr>
          <w:t>B.6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B64ABF">
      <w:pPr>
        <w:pStyle w:val="TM1"/>
        <w:rPr>
          <w:rFonts w:asciiTheme="minorHAnsi" w:eastAsiaTheme="minorEastAsia" w:hAnsiTheme="minorHAnsi" w:cstheme="minorBidi"/>
          <w:b w:val="0"/>
          <w:noProof/>
          <w:sz w:val="24"/>
          <w:szCs w:val="24"/>
          <w:lang w:eastAsia="en-GB"/>
        </w:rPr>
      </w:pPr>
      <w:hyperlink w:anchor="_Toc72768939" w:history="1">
        <w:r w:rsidR="00FD7B7C" w:rsidRPr="009508CD">
          <w:rPr>
            <w:rStyle w:val="Lienhypertexte"/>
            <w:noProof/>
          </w:rPr>
          <w:t>B.7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B64ABF">
      <w:pPr>
        <w:pStyle w:val="TM1"/>
        <w:rPr>
          <w:rFonts w:asciiTheme="minorHAnsi" w:eastAsiaTheme="minorEastAsia" w:hAnsiTheme="minorHAnsi" w:cstheme="minorBidi"/>
          <w:b w:val="0"/>
          <w:noProof/>
          <w:sz w:val="24"/>
          <w:szCs w:val="24"/>
          <w:lang w:eastAsia="en-GB"/>
        </w:rPr>
      </w:pPr>
      <w:hyperlink w:anchor="_Toc72768940" w:history="1">
        <w:r w:rsidR="00FD7B7C" w:rsidRPr="009508CD">
          <w:rPr>
            <w:rStyle w:val="Lienhypertexte"/>
            <w:noProof/>
          </w:rPr>
          <w:t>B.8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B64ABF">
      <w:pPr>
        <w:pStyle w:val="TM1"/>
        <w:rPr>
          <w:rFonts w:asciiTheme="minorHAnsi" w:eastAsiaTheme="minorEastAsia" w:hAnsiTheme="minorHAnsi" w:cstheme="minorBidi"/>
          <w:b w:val="0"/>
          <w:noProof/>
          <w:sz w:val="24"/>
          <w:szCs w:val="24"/>
          <w:lang w:eastAsia="en-GB"/>
        </w:rPr>
      </w:pPr>
      <w:hyperlink w:anchor="_Toc72768941" w:history="1">
        <w:r w:rsidR="00FD7B7C" w:rsidRPr="009508CD">
          <w:rPr>
            <w:rStyle w:val="Lienhypertexte"/>
            <w:noProof/>
          </w:rPr>
          <w:t>B.9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B64ABF">
      <w:pPr>
        <w:pStyle w:val="TM1"/>
        <w:rPr>
          <w:rFonts w:asciiTheme="minorHAnsi" w:eastAsiaTheme="minorEastAsia" w:hAnsiTheme="minorHAnsi" w:cstheme="minorBidi"/>
          <w:b w:val="0"/>
          <w:noProof/>
          <w:sz w:val="24"/>
          <w:szCs w:val="24"/>
          <w:lang w:eastAsia="en-GB"/>
        </w:rPr>
      </w:pPr>
      <w:hyperlink w:anchor="_Toc72768942" w:history="1">
        <w:r w:rsidR="00FD7B7C" w:rsidRPr="009508CD">
          <w:rPr>
            <w:rStyle w:val="Lienhypertexte"/>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B64ABF">
      <w:pPr>
        <w:pStyle w:val="TM1"/>
        <w:rPr>
          <w:rFonts w:asciiTheme="minorHAnsi" w:eastAsiaTheme="minorEastAsia" w:hAnsiTheme="minorHAnsi" w:cstheme="minorBidi"/>
          <w:b w:val="0"/>
          <w:noProof/>
          <w:sz w:val="24"/>
          <w:szCs w:val="24"/>
          <w:lang w:eastAsia="en-GB"/>
        </w:rPr>
      </w:pPr>
      <w:hyperlink w:anchor="_Toc72768943" w:history="1">
        <w:r w:rsidR="00FD7B7C" w:rsidRPr="009508CD">
          <w:rPr>
            <w:rStyle w:val="Lienhypertexte"/>
            <w:noProof/>
          </w:rPr>
          <w:t>C.1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B64ABF">
      <w:pPr>
        <w:pStyle w:val="TM1"/>
        <w:rPr>
          <w:rFonts w:asciiTheme="minorHAnsi" w:eastAsiaTheme="minorEastAsia" w:hAnsiTheme="minorHAnsi" w:cstheme="minorBidi"/>
          <w:b w:val="0"/>
          <w:noProof/>
          <w:sz w:val="24"/>
          <w:szCs w:val="24"/>
          <w:lang w:eastAsia="en-GB"/>
        </w:rPr>
      </w:pPr>
      <w:hyperlink w:anchor="_Toc72768944" w:history="1">
        <w:r w:rsidR="00FD7B7C" w:rsidRPr="009508CD">
          <w:rPr>
            <w:rStyle w:val="Lienhypertexte"/>
            <w:noProof/>
          </w:rPr>
          <w:t>C.2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B64ABF">
      <w:pPr>
        <w:pStyle w:val="TM1"/>
        <w:rPr>
          <w:rFonts w:asciiTheme="minorHAnsi" w:eastAsiaTheme="minorEastAsia" w:hAnsiTheme="minorHAnsi" w:cstheme="minorBidi"/>
          <w:b w:val="0"/>
          <w:noProof/>
          <w:sz w:val="24"/>
          <w:szCs w:val="24"/>
          <w:lang w:eastAsia="en-GB"/>
        </w:rPr>
      </w:pPr>
      <w:hyperlink w:anchor="_Toc72768945" w:history="1">
        <w:r w:rsidR="00FD7B7C" w:rsidRPr="009508CD">
          <w:rPr>
            <w:rStyle w:val="Lienhypertexte"/>
            <w:noProof/>
          </w:rPr>
          <w:t>C.3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B64ABF">
      <w:pPr>
        <w:pStyle w:val="TM1"/>
        <w:rPr>
          <w:rFonts w:asciiTheme="minorHAnsi" w:eastAsiaTheme="minorEastAsia" w:hAnsiTheme="minorHAnsi" w:cstheme="minorBidi"/>
          <w:b w:val="0"/>
          <w:noProof/>
          <w:sz w:val="24"/>
          <w:szCs w:val="24"/>
          <w:lang w:eastAsia="en-GB"/>
        </w:rPr>
      </w:pPr>
      <w:hyperlink w:anchor="_Toc72768946" w:history="1">
        <w:r w:rsidR="00FD7B7C" w:rsidRPr="009508CD">
          <w:rPr>
            <w:rStyle w:val="Lienhypertexte"/>
            <w:noProof/>
          </w:rPr>
          <w:t>C.4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B64ABF">
      <w:pPr>
        <w:pStyle w:val="TM1"/>
        <w:rPr>
          <w:rFonts w:asciiTheme="minorHAnsi" w:eastAsiaTheme="minorEastAsia" w:hAnsiTheme="minorHAnsi" w:cstheme="minorBidi"/>
          <w:b w:val="0"/>
          <w:noProof/>
          <w:sz w:val="24"/>
          <w:szCs w:val="24"/>
          <w:lang w:eastAsia="en-GB"/>
        </w:rPr>
      </w:pPr>
      <w:hyperlink w:anchor="_Toc72768947" w:history="1">
        <w:r w:rsidR="00FD7B7C" w:rsidRPr="009508CD">
          <w:rPr>
            <w:rStyle w:val="Lienhypertexte"/>
            <w:noProof/>
          </w:rPr>
          <w:t>C.5</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B64ABF">
      <w:pPr>
        <w:pStyle w:val="TM1"/>
        <w:rPr>
          <w:rFonts w:asciiTheme="minorHAnsi" w:eastAsiaTheme="minorEastAsia" w:hAnsiTheme="minorHAnsi" w:cstheme="minorBidi"/>
          <w:b w:val="0"/>
          <w:noProof/>
          <w:sz w:val="24"/>
          <w:szCs w:val="24"/>
          <w:lang w:eastAsia="en-GB"/>
        </w:rPr>
      </w:pPr>
      <w:hyperlink w:anchor="_Toc72768948" w:history="1">
        <w:r w:rsidR="00FD7B7C" w:rsidRPr="009508CD">
          <w:rPr>
            <w:rStyle w:val="Lienhypertexte"/>
            <w:noProof/>
          </w:rPr>
          <w:t>C.6</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B64ABF">
      <w:pPr>
        <w:pStyle w:val="TM1"/>
        <w:rPr>
          <w:rFonts w:asciiTheme="minorHAnsi" w:eastAsiaTheme="minorEastAsia" w:hAnsiTheme="minorHAnsi" w:cstheme="minorBidi"/>
          <w:b w:val="0"/>
          <w:noProof/>
          <w:sz w:val="24"/>
          <w:szCs w:val="24"/>
          <w:lang w:eastAsia="en-GB"/>
        </w:rPr>
      </w:pPr>
      <w:hyperlink w:anchor="_Toc72768949" w:history="1">
        <w:r w:rsidR="00FD7B7C" w:rsidRPr="009508CD">
          <w:rPr>
            <w:rStyle w:val="Lienhypertexte"/>
            <w:noProof/>
          </w:rPr>
          <w:t>C.7</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B64ABF">
      <w:pPr>
        <w:pStyle w:val="TM1"/>
        <w:rPr>
          <w:rFonts w:asciiTheme="minorHAnsi" w:eastAsiaTheme="minorEastAsia" w:hAnsiTheme="minorHAnsi" w:cstheme="minorBidi"/>
          <w:b w:val="0"/>
          <w:noProof/>
          <w:sz w:val="24"/>
          <w:szCs w:val="24"/>
          <w:lang w:eastAsia="en-GB"/>
        </w:rPr>
      </w:pPr>
      <w:hyperlink w:anchor="_Toc72768950" w:history="1">
        <w:r w:rsidR="00FD7B7C" w:rsidRPr="009508CD">
          <w:rPr>
            <w:rStyle w:val="Lienhypertexte"/>
            <w:noProof/>
          </w:rPr>
          <w:t>C.8</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B64ABF">
      <w:pPr>
        <w:pStyle w:val="TM1"/>
        <w:rPr>
          <w:rFonts w:asciiTheme="minorHAnsi" w:eastAsiaTheme="minorEastAsia" w:hAnsiTheme="minorHAnsi" w:cstheme="minorBidi"/>
          <w:b w:val="0"/>
          <w:noProof/>
          <w:sz w:val="24"/>
          <w:szCs w:val="24"/>
          <w:lang w:eastAsia="en-GB"/>
        </w:rPr>
      </w:pPr>
      <w:hyperlink w:anchor="_Toc72768951" w:history="1">
        <w:r w:rsidR="00FD7B7C" w:rsidRPr="009508CD">
          <w:rPr>
            <w:rStyle w:val="Lienhypertexte"/>
            <w:noProof/>
          </w:rPr>
          <w:t>C.9</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B64ABF">
      <w:pPr>
        <w:pStyle w:val="TM1"/>
        <w:rPr>
          <w:rFonts w:asciiTheme="minorHAnsi" w:eastAsiaTheme="minorEastAsia" w:hAnsiTheme="minorHAnsi" w:cstheme="minorBidi"/>
          <w:b w:val="0"/>
          <w:noProof/>
          <w:sz w:val="24"/>
          <w:szCs w:val="24"/>
          <w:lang w:eastAsia="en-GB"/>
        </w:rPr>
      </w:pPr>
      <w:hyperlink w:anchor="_Toc72768952" w:history="1">
        <w:r w:rsidR="00FD7B7C" w:rsidRPr="009508CD">
          <w:rPr>
            <w:rStyle w:val="Lienhypertexte"/>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B64ABF">
      <w:pPr>
        <w:pStyle w:val="TM1"/>
        <w:rPr>
          <w:rFonts w:asciiTheme="minorHAnsi" w:eastAsiaTheme="minorEastAsia" w:hAnsiTheme="minorHAnsi" w:cstheme="minorBidi"/>
          <w:b w:val="0"/>
          <w:noProof/>
          <w:sz w:val="24"/>
          <w:szCs w:val="24"/>
          <w:lang w:eastAsia="en-GB"/>
        </w:rPr>
      </w:pPr>
      <w:hyperlink w:anchor="_Toc72768953" w:history="1">
        <w:r w:rsidR="00FD7B7C" w:rsidRPr="009508CD">
          <w:rPr>
            <w:rStyle w:val="Lienhypertexte"/>
            <w:noProof/>
          </w:rPr>
          <w:t>D.1</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B64ABF">
      <w:pPr>
        <w:pStyle w:val="TM1"/>
        <w:rPr>
          <w:rFonts w:asciiTheme="minorHAnsi" w:eastAsiaTheme="minorEastAsia" w:hAnsiTheme="minorHAnsi" w:cstheme="minorBidi"/>
          <w:b w:val="0"/>
          <w:noProof/>
          <w:sz w:val="24"/>
          <w:szCs w:val="24"/>
          <w:lang w:eastAsia="en-GB"/>
        </w:rPr>
      </w:pPr>
      <w:hyperlink w:anchor="_Toc72768954" w:history="1">
        <w:r w:rsidR="00FD7B7C" w:rsidRPr="009508CD">
          <w:rPr>
            <w:rStyle w:val="Lienhypertexte"/>
            <w:noProof/>
          </w:rPr>
          <w:t>D.2</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B64ABF">
      <w:pPr>
        <w:pStyle w:val="TM1"/>
        <w:rPr>
          <w:rFonts w:asciiTheme="minorHAnsi" w:eastAsiaTheme="minorEastAsia" w:hAnsiTheme="minorHAnsi" w:cstheme="minorBidi"/>
          <w:b w:val="0"/>
          <w:noProof/>
          <w:sz w:val="24"/>
          <w:szCs w:val="24"/>
          <w:lang w:eastAsia="en-GB"/>
        </w:rPr>
      </w:pPr>
      <w:hyperlink w:anchor="_Toc72768955" w:history="1">
        <w:r w:rsidR="00FD7B7C" w:rsidRPr="009508CD">
          <w:rPr>
            <w:rStyle w:val="Lienhypertexte"/>
            <w:noProof/>
          </w:rPr>
          <w:t>D.3</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B64ABF">
      <w:pPr>
        <w:pStyle w:val="TM1"/>
        <w:rPr>
          <w:rFonts w:asciiTheme="minorHAnsi" w:eastAsiaTheme="minorEastAsia" w:hAnsiTheme="minorHAnsi" w:cstheme="minorBidi"/>
          <w:b w:val="0"/>
          <w:noProof/>
          <w:sz w:val="24"/>
          <w:szCs w:val="24"/>
          <w:lang w:eastAsia="en-GB"/>
        </w:rPr>
      </w:pPr>
      <w:hyperlink w:anchor="_Toc72768956" w:history="1">
        <w:r w:rsidR="00FD7B7C" w:rsidRPr="009508CD">
          <w:rPr>
            <w:rStyle w:val="Lienhypertexte"/>
            <w:noProof/>
          </w:rPr>
          <w:t>D.4</w:t>
        </w:r>
        <w:r w:rsidR="00FD7B7C">
          <w:rPr>
            <w:rFonts w:asciiTheme="minorHAnsi" w:eastAsiaTheme="minorEastAsia" w:hAnsiTheme="minorHAnsi" w:cstheme="minorBidi"/>
            <w:b w:val="0"/>
            <w:noProof/>
            <w:sz w:val="24"/>
            <w:szCs w:val="24"/>
            <w:lang w:eastAsia="en-GB"/>
          </w:rPr>
          <w:tab/>
        </w:r>
        <w:r w:rsidR="00FD7B7C" w:rsidRPr="009508CD">
          <w:rPr>
            <w:rStyle w:val="Lienhypertexte"/>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B64ABF">
      <w:pPr>
        <w:pStyle w:val="TM1"/>
        <w:rPr>
          <w:rFonts w:asciiTheme="minorHAnsi" w:eastAsiaTheme="minorEastAsia" w:hAnsiTheme="minorHAnsi" w:cstheme="minorBidi"/>
          <w:b w:val="0"/>
          <w:noProof/>
          <w:sz w:val="24"/>
          <w:szCs w:val="24"/>
          <w:lang w:eastAsia="en-GB"/>
        </w:rPr>
      </w:pPr>
      <w:hyperlink w:anchor="_Toc72768957" w:history="1">
        <w:r w:rsidR="00FD7B7C" w:rsidRPr="009508CD">
          <w:rPr>
            <w:rStyle w:val="Lienhypertexte"/>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M1"/>
      </w:pPr>
      <w:r>
        <w:fldChar w:fldCharType="end"/>
      </w:r>
    </w:p>
    <w:p w14:paraId="55937C19" w14:textId="77777777" w:rsidR="001A33D0" w:rsidRPr="00F02BC7" w:rsidRDefault="001A33D0" w:rsidP="001A33D0">
      <w:pPr>
        <w:pStyle w:val="ForewordTitle"/>
      </w:pPr>
      <w:bookmarkStart w:id="27" w:name="_Toc353342667"/>
      <w:bookmarkStart w:id="28" w:name="_Toc72768815"/>
      <w:r w:rsidRPr="00F02BC7">
        <w:lastRenderedPageBreak/>
        <w:t>Foreword</w:t>
      </w:r>
      <w:bookmarkEnd w:id="27"/>
      <w:bookmarkEnd w:id="28"/>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8" w:history="1">
        <w:r w:rsidRPr="00F02BC7">
          <w:rPr>
            <w:rStyle w:val="Lienhypertexte"/>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9" w:history="1">
        <w:r w:rsidRPr="00F02BC7">
          <w:rPr>
            <w:rStyle w:val="Lienhypertexte"/>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0" w:history="1">
        <w:r w:rsidRPr="00F02BC7">
          <w:rPr>
            <w:rStyle w:val="Lienhypertexte"/>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29" w:author="Katharina Schleidt" w:date="2021-07-02T19:13:00Z">
        <w:r w:rsidR="00175203" w:rsidDel="005D62C6">
          <w:delText>important reuse</w:delText>
        </w:r>
        <w:r w:rsidR="000C11E2" w:rsidDel="005D62C6">
          <w:delText xml:space="preserve"> </w:delText>
        </w:r>
      </w:del>
      <w:ins w:id="30" w:author="Katharina Schleidt" w:date="2021-07-02T19:13:00Z">
        <w:r w:rsidR="005D62C6">
          <w:t xml:space="preserve">integral nature </w:t>
        </w:r>
      </w:ins>
      <w:r w:rsidR="000C11E2">
        <w:t>of the Sample</w:t>
      </w:r>
      <w:r w:rsidR="00175203">
        <w:t xml:space="preserve"> model</w:t>
      </w:r>
      <w:ins w:id="31" w:author="Katharina Schleidt" w:date="2021-07-02T19:13:00Z">
        <w:r w:rsidR="005D62C6">
          <w:t>,</w:t>
        </w:r>
      </w:ins>
      <w:r w:rsidR="00175203">
        <w:t xml:space="preserve"> is has been decided to </w:t>
      </w:r>
      <w:del w:id="32" w:author="Katharina Schleidt" w:date="2021-07-02T19:13:00Z">
        <w:r w:rsidR="00175203" w:rsidDel="005D62C6">
          <w:delText xml:space="preserve">also make </w:delText>
        </w:r>
      </w:del>
      <w:ins w:id="33" w:author="Katharina Schleidt" w:date="2021-07-02T19:13:00Z">
        <w:r w:rsidR="005D62C6">
          <w:t xml:space="preserve">include </w:t>
        </w:r>
      </w:ins>
      <w:r w:rsidR="00175203">
        <w:t xml:space="preserve">that term </w:t>
      </w:r>
      <w:del w:id="34"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1" w:history="1">
        <w:r w:rsidR="00F81ACE" w:rsidRPr="00F02BC7">
          <w:rPr>
            <w:rStyle w:val="Lienhypertexte"/>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5" w:name="_Toc353342668"/>
      <w:bookmarkStart w:id="36" w:name="_Toc72768816"/>
      <w:r w:rsidRPr="00F02BC7">
        <w:lastRenderedPageBreak/>
        <w:t>Introduction</w:t>
      </w:r>
      <w:bookmarkEnd w:id="35"/>
      <w:bookmarkEnd w:id="36"/>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37"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D1663EA" w:rsidR="00672B45" w:rsidRPr="00F02BC7" w:rsidRDefault="00672B45" w:rsidP="00672B45">
      <w:r w:rsidRPr="00F02BC7">
        <w:t xml:space="preserve">A new generation of geospatial standards is now emerging, based on general Web standards, architecture, and current practice, as described in </w:t>
      </w:r>
      <w:hyperlink r:id="rId22" w:history="1">
        <w:r w:rsidRPr="00F02BC7">
          <w:rPr>
            <w:rStyle w:val="Lienhypertexte"/>
            <w:lang w:val="en-GB"/>
          </w:rPr>
          <w:t>https://www.w3.org/TR/sdw-bp/</w:t>
        </w:r>
      </w:hyperlink>
      <w:r w:rsidRPr="00F02BC7">
        <w:t xml:space="preserve">. This includes several new standards for describing and publishing sensors and observations, such as </w:t>
      </w:r>
      <w:ins w:id="38" w:author="Katharina Schleidt" w:date="2021-07-05T13:53:00Z">
        <w:r w:rsidR="0058722D">
          <w:t xml:space="preserve">the </w:t>
        </w:r>
      </w:ins>
      <w:r w:rsidRPr="00F02BC7">
        <w:t>OGC SensorThings API</w:t>
      </w:r>
      <w:ins w:id="39" w:author="Grellet Sylvain" w:date="2021-10-21T15:50:00Z">
        <w:r w:rsidR="00772955">
          <w:t xml:space="preserve"> </w:t>
        </w:r>
      </w:ins>
      <w:ins w:id="40" w:author="Grellet Sylvain" w:date="2021-10-21T15:51:00Z">
        <w:r w:rsidR="00772955">
          <w:fldChar w:fldCharType="begin"/>
        </w:r>
        <w:r w:rsidR="00772955">
          <w:instrText xml:space="preserve"> REF _Ref52486101 \r \h </w:instrText>
        </w:r>
      </w:ins>
      <w:r w:rsidR="00772955">
        <w:fldChar w:fldCharType="separate"/>
      </w:r>
      <w:ins w:id="41" w:author="Grellet Sylvain" w:date="2021-10-21T15:51:00Z">
        <w:r w:rsidR="00772955">
          <w:t>[12]</w:t>
        </w:r>
        <w:r w:rsidR="00772955">
          <w:fldChar w:fldCharType="end"/>
        </w:r>
      </w:ins>
      <w:r w:rsidRPr="00F02BC7">
        <w:t xml:space="preserve"> and </w:t>
      </w:r>
      <w:ins w:id="42" w:author="Katharina Schleidt" w:date="2021-07-05T13:53:00Z">
        <w:r w:rsidR="0058722D">
          <w:t xml:space="preserve">the </w:t>
        </w:r>
      </w:ins>
      <w:r w:rsidRPr="00F02BC7">
        <w:t>W3C/OGC Semantic Sensor Network Ontology</w:t>
      </w:r>
      <w:ins w:id="43"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44" w:author="Grellet Sylvain" w:date="2021-10-21T15:51:00Z">
        <w:r w:rsidR="00772955">
          <w:t>[18]</w:t>
        </w:r>
        <w:r w:rsidR="00772955">
          <w:fldChar w:fldCharType="end"/>
        </w:r>
      </w:ins>
      <w:r w:rsidRPr="00F02BC7">
        <w:t xml:space="preserve">. This new version of the Observations and Measurements Standard </w:t>
      </w:r>
      <w:r w:rsidR="00175203">
        <w:t>(now named “</w:t>
      </w:r>
      <w:r w:rsidR="00175203" w:rsidRPr="00175203">
        <w:t xml:space="preserve">Observations, </w:t>
      </w:r>
      <w:del w:id="45" w:author="Katharina Schleidt" w:date="2021-07-05T19:42:00Z">
        <w:r w:rsidR="00175203" w:rsidRPr="00175203" w:rsidDel="00116C6C">
          <w:delText xml:space="preserve">measurements </w:delText>
        </w:r>
      </w:del>
      <w:ins w:id="46" w:author="Katharina Schleidt" w:date="2021-07-05T19:42:00Z">
        <w:r w:rsidR="00116C6C">
          <w:t>M</w:t>
        </w:r>
        <w:r w:rsidR="00116C6C" w:rsidRPr="00175203">
          <w:t xml:space="preserve">easurements </w:t>
        </w:r>
      </w:ins>
      <w:r w:rsidR="00175203" w:rsidRPr="00175203">
        <w:t xml:space="preserve">and </w:t>
      </w:r>
      <w:del w:id="47" w:author="Katharina Schleidt" w:date="2021-07-05T19:42:00Z">
        <w:r w:rsidR="00175203" w:rsidRPr="00175203" w:rsidDel="00116C6C">
          <w:delText>samples</w:delText>
        </w:r>
      </w:del>
      <w:ins w:id="48" w:author="Katharina Schleidt" w:date="2021-07-05T19:42:00Z">
        <w:r w:rsidR="00116C6C">
          <w:t>S</w:t>
        </w:r>
        <w:r w:rsidR="00116C6C" w:rsidRPr="00175203">
          <w:t>amples</w:t>
        </w:r>
      </w:ins>
      <w:r w:rsidR="00175203">
        <w:t>”</w:t>
      </w:r>
      <w:ins w:id="49" w:author="Katharina Schleidt" w:date="2021-07-05T13:53:00Z">
        <w:r w:rsidR="0058722D">
          <w:t>, OMS for short</w:t>
        </w:r>
      </w:ins>
      <w:r w:rsidR="00175203">
        <w:t xml:space="preserve">) </w:t>
      </w:r>
      <w:r w:rsidRPr="00F02BC7">
        <w:t>is informed by these recent developments</w:t>
      </w:r>
      <w:ins w:id="50" w:author="Katharina Schleidt" w:date="2021-07-05T13:54:00Z">
        <w:r w:rsidR="0058722D">
          <w:t>. The focus of this revision</w:t>
        </w:r>
        <w:r w:rsidR="0058722D" w:rsidRPr="00F02BC7">
          <w:t xml:space="preserve"> </w:t>
        </w:r>
      </w:ins>
      <w:del w:id="51"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3"/>
          <w:headerReference w:type="default" r:id="rId24"/>
          <w:footerReference w:type="even" r:id="rId25"/>
          <w:footerReference w:type="default" r:id="rId26"/>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2"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3"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4" w:author="Katharina Schleidt" w:date="2021-07-05T19:42:00Z">
        <w:r w:rsidR="00A212C5" w:rsidDel="00116C6C">
          <w:rPr>
            <w:color w:val="auto"/>
            <w:szCs w:val="32"/>
          </w:rPr>
          <w:delText>samples</w:delText>
        </w:r>
      </w:del>
      <w:ins w:id="55" w:author="Katharina Schleidt" w:date="2021-07-05T19:42:00Z">
        <w:r w:rsidR="00116C6C">
          <w:rPr>
            <w:color w:val="auto"/>
            <w:szCs w:val="32"/>
          </w:rPr>
          <w:t>Samples</w:t>
        </w:r>
      </w:ins>
    </w:p>
    <w:p w14:paraId="0E4AEFFB" w14:textId="65648895" w:rsidR="001A33D0" w:rsidRPr="00F02BC7" w:rsidRDefault="001A33D0" w:rsidP="001A33D0">
      <w:pPr>
        <w:pStyle w:val="Titre1"/>
        <w:numPr>
          <w:ilvl w:val="0"/>
          <w:numId w:val="1"/>
        </w:numPr>
        <w:tabs>
          <w:tab w:val="clear" w:pos="432"/>
        </w:tabs>
        <w:ind w:left="0" w:firstLine="0"/>
      </w:pPr>
      <w:bookmarkStart w:id="56" w:name="_Toc353342669"/>
      <w:bookmarkStart w:id="57" w:name="_Toc72768817"/>
      <w:r w:rsidRPr="00F02BC7">
        <w:t>Scope</w:t>
      </w:r>
      <w:bookmarkEnd w:id="56"/>
      <w:bookmarkEnd w:id="57"/>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8"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Titre1"/>
        <w:numPr>
          <w:ilvl w:val="0"/>
          <w:numId w:val="1"/>
        </w:numPr>
        <w:tabs>
          <w:tab w:val="clear" w:pos="432"/>
        </w:tabs>
        <w:ind w:left="0" w:firstLine="0"/>
      </w:pPr>
      <w:bookmarkStart w:id="59" w:name="_Toc353342670"/>
      <w:bookmarkStart w:id="60" w:name="_Toc72768818"/>
      <w:r w:rsidRPr="00F02BC7">
        <w:t>Normative references</w:t>
      </w:r>
      <w:bookmarkEnd w:id="59"/>
      <w:bookmarkEnd w:id="60"/>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ISO 19107:2019, Geographic information — Spatial schema</w:t>
      </w:r>
    </w:p>
    <w:p w14:paraId="2E97A20D" w14:textId="77777777" w:rsidR="00F02BC7" w:rsidRPr="001A42F9" w:rsidRDefault="00F02BC7" w:rsidP="00F02BC7">
      <w:pPr>
        <w:rPr>
          <w:lang w:val="de-AT"/>
        </w:rPr>
      </w:pPr>
      <w:r w:rsidRPr="001A42F9">
        <w:rPr>
          <w:lang w:val="de-AT"/>
        </w:rPr>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Titre1"/>
      </w:pPr>
      <w:bookmarkStart w:id="61" w:name="_Toc72768819"/>
      <w:bookmarkStart w:id="62" w:name="_Toc72768820"/>
      <w:bookmarkStart w:id="63" w:name="_Toc72768821"/>
      <w:bookmarkStart w:id="64" w:name="_Toc72768822"/>
      <w:bookmarkStart w:id="65" w:name="_Toc72768823"/>
      <w:bookmarkStart w:id="66" w:name="_Toc72768824"/>
      <w:bookmarkStart w:id="67" w:name="_Toc72768825"/>
      <w:bookmarkStart w:id="68" w:name="_Toc72768826"/>
      <w:bookmarkStart w:id="69" w:name="_Toc72768827"/>
      <w:bookmarkStart w:id="70" w:name="_Toc72768828"/>
      <w:bookmarkStart w:id="71" w:name="_Toc72768829"/>
      <w:bookmarkEnd w:id="61"/>
      <w:bookmarkEnd w:id="62"/>
      <w:bookmarkEnd w:id="63"/>
      <w:bookmarkEnd w:id="64"/>
      <w:bookmarkEnd w:id="65"/>
      <w:bookmarkEnd w:id="66"/>
      <w:bookmarkEnd w:id="67"/>
      <w:bookmarkEnd w:id="68"/>
      <w:bookmarkEnd w:id="69"/>
      <w:bookmarkEnd w:id="70"/>
      <w:r w:rsidRPr="00F02BC7">
        <w:t>Terms and definitions</w:t>
      </w:r>
      <w:bookmarkEnd w:id="71"/>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7"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Electropedia: available at </w:t>
      </w:r>
      <w:hyperlink r:id="rId28" w:history="1">
        <w:r w:rsidR="005B3EC6" w:rsidRPr="00F02BC7">
          <w:rPr>
            <w:color w:val="0000FF"/>
            <w:u w:val="single"/>
            <w:lang w:eastAsia="fr-FR"/>
          </w:rPr>
          <w:t>http://www.electropedia.org/</w:t>
        </w:r>
      </w:hyperlink>
    </w:p>
    <w:p w14:paraId="123283C4" w14:textId="77777777" w:rsidR="00E602F0" w:rsidRPr="00F02BC7" w:rsidRDefault="00E602F0" w:rsidP="00E602F0">
      <w:pPr>
        <w:pStyle w:val="Titre2"/>
      </w:pPr>
      <w:bookmarkStart w:id="72" w:name="_Toc72768830"/>
      <w:r>
        <w:t xml:space="preserve">External </w:t>
      </w:r>
      <w:r w:rsidRPr="00F02BC7">
        <w:t>Terms and definitions</w:t>
      </w:r>
      <w:bookmarkEnd w:id="72"/>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53F1C" w:rsidR="00F02BC7" w:rsidRPr="00F02BC7" w:rsidRDefault="00F02BC7">
      <w:pPr>
        <w:pStyle w:val="TermNum"/>
        <w:rPr>
          <w:b w:val="0"/>
          <w:bCs/>
        </w:rPr>
      </w:pPr>
      <w:r w:rsidRPr="00F02BC7">
        <w:rPr>
          <w:b w:val="0"/>
          <w:bCs/>
        </w:rPr>
        <w:t>[</w:t>
      </w:r>
      <w:r w:rsidR="0009594E" w:rsidRPr="0009594E">
        <w:rPr>
          <w:b w:val="0"/>
          <w:bCs/>
        </w:rPr>
        <w:t xml:space="preserve">SOURCE: </w:t>
      </w:r>
      <w:ins w:id="73" w:author="Katharina Schleidt" w:date="2021-10-20T18:25:00Z">
        <w:r w:rsidR="00CE4088" w:rsidRPr="00CE4088">
          <w:rPr>
            <w:b w:val="0"/>
            <w:bCs/>
          </w:rPr>
          <w:t>ISO/DIS 19123-1</w:t>
        </w:r>
      </w:ins>
      <w:del w:id="74" w:author="Katharina Schleidt" w:date="2021-10-20T18:25:00Z">
        <w:r w:rsidRPr="00F02BC7" w:rsidDel="00CE4088">
          <w:rPr>
            <w:b w:val="0"/>
            <w:bCs/>
          </w:rPr>
          <w:delText>ISO 19123-1:</w:delText>
        </w:r>
      </w:del>
      <w:del w:id="75" w:author="Katharina Schleidt" w:date="2021-10-10T18:45:00Z">
        <w:r w:rsidRPr="00F02BC7" w:rsidDel="00317E5D">
          <w:rPr>
            <w:b w:val="0"/>
            <w:bCs/>
          </w:rPr>
          <w:delText>20XX</w:delText>
        </w:r>
      </w:del>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pPr>
        <w:pStyle w:val="Terms"/>
        <w:rPr>
          <w:bCs/>
        </w:rPr>
        <w:pPrChange w:id="76"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42E3D65B" w:rsidR="00294669" w:rsidRPr="005B21D1" w:rsidRDefault="00294669">
      <w:pPr>
        <w:pStyle w:val="TermNum"/>
        <w:rPr>
          <w:b w:val="0"/>
          <w:bCs/>
        </w:rPr>
      </w:pPr>
      <w:r w:rsidRPr="00F02BC7">
        <w:rPr>
          <w:b w:val="0"/>
          <w:bCs/>
        </w:rPr>
        <w:t>[</w:t>
      </w:r>
      <w:r w:rsidR="0009594E" w:rsidRPr="0009594E">
        <w:rPr>
          <w:b w:val="0"/>
          <w:bCs/>
        </w:rPr>
        <w:t xml:space="preserve">SOURCE: </w:t>
      </w:r>
      <w:ins w:id="77" w:author="Katharina Schleidt" w:date="2021-10-20T18:26:00Z">
        <w:r w:rsidR="00CE4088" w:rsidRPr="00CE4088">
          <w:rPr>
            <w:b w:val="0"/>
            <w:bCs/>
          </w:rPr>
          <w:t>ISO/DIS 19123-1</w:t>
        </w:r>
      </w:ins>
      <w:del w:id="78" w:author="Katharina Schleidt" w:date="2021-10-20T18:26:00Z">
        <w:r w:rsidRPr="00F02BC7" w:rsidDel="00CE4088">
          <w:rPr>
            <w:b w:val="0"/>
            <w:bCs/>
          </w:rPr>
          <w:delText>ISO 19123-1:20XX</w:delText>
        </w:r>
      </w:del>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and ”</w:t>
      </w:r>
      <w:r>
        <w:rPr>
          <w:b w:val="0"/>
          <w:bCs/>
        </w:rPr>
        <w:t>on-site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ins w:id="79" w:author="Katharina Schleidt" w:date="2021-10-10T18:59:00Z"/>
          <w:b w:val="0"/>
          <w:bCs/>
        </w:rPr>
      </w:pPr>
    </w:p>
    <w:p w14:paraId="3B04F6D8" w14:textId="487E98A1" w:rsidR="00C23CE5" w:rsidRPr="00C23CE5" w:rsidRDefault="00C23CE5">
      <w:pPr>
        <w:pStyle w:val="Terms"/>
        <w:rPr>
          <w:b w:val="0"/>
          <w:bCs/>
          <w:rPrChange w:id="80" w:author="Katharina Schleidt" w:date="2021-10-10T18:59:00Z">
            <w:rPr/>
          </w:rPrChange>
        </w:rPr>
        <w:pPrChange w:id="81" w:author="Katharina Schleidt" w:date="2021-10-10T18:59:00Z">
          <w:pPr>
            <w:pStyle w:val="TermNum"/>
          </w:pPr>
        </w:pPrChange>
      </w:pPr>
      <w:ins w:id="82" w:author="Katharina Schleidt" w:date="2021-10-10T18:59:00Z">
        <w:r w:rsidRPr="00C23CE5">
          <w:rPr>
            <w:b w:val="0"/>
            <w:bCs/>
            <w:rPrChange w:id="83" w:author="Katharina Schleidt" w:date="2021-10-10T18:59:00Z">
              <w:rPr/>
            </w:rPrChange>
          </w:rPr>
          <w:lastRenderedPageBreak/>
          <w:t xml:space="preserve">[SOURCE: </w:t>
        </w:r>
        <w:r w:rsidRPr="00C23CE5">
          <w:rPr>
            <w:b w:val="0"/>
            <w:bCs/>
          </w:rPr>
          <w:t>Adapted from ISO 19109:2005</w:t>
        </w:r>
        <w:r w:rsidRPr="00C23CE5">
          <w:rPr>
            <w:b w:val="0"/>
            <w:bCs/>
            <w:rPrChange w:id="84" w:author="Katharina Schleidt" w:date="2021-10-10T18:59:00Z">
              <w:rPr/>
            </w:rPrChange>
          </w:rPr>
          <w:t>]</w:t>
        </w:r>
      </w:ins>
    </w:p>
    <w:p w14:paraId="40A8B683" w14:textId="77777777" w:rsidR="00C23CE5" w:rsidRPr="00C23CE5" w:rsidRDefault="00C23CE5">
      <w:pPr>
        <w:pStyle w:val="TermNum"/>
        <w:rPr>
          <w:ins w:id="85" w:author="Katharina Schleidt" w:date="2021-10-10T18:59:00Z"/>
          <w:b w:val="0"/>
          <w:bCs/>
          <w:rPrChange w:id="86" w:author="Katharina Schleidt" w:date="2021-10-10T18:59:00Z">
            <w:rPr>
              <w:ins w:id="87" w:author="Katharina Schleidt" w:date="2021-10-10T18:59:00Z"/>
            </w:rPr>
          </w:rPrChange>
        </w:rPr>
      </w:pPr>
    </w:p>
    <w:p w14:paraId="7E849F11" w14:textId="3BB2425D" w:rsidR="00F02BC7" w:rsidRDefault="00D43E04">
      <w:pPr>
        <w:pStyle w:val="TermNum"/>
      </w:pPr>
      <w:r>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238416E9" w:rsidR="00F02BC7" w:rsidRDefault="00F02BC7">
      <w:pPr>
        <w:pStyle w:val="TermNum"/>
      </w:pPr>
      <w:r w:rsidRPr="00F02BC7">
        <w:rPr>
          <w:b w:val="0"/>
          <w:bCs/>
        </w:rPr>
        <w:t>[</w:t>
      </w:r>
      <w:r w:rsidR="0009594E" w:rsidRPr="0009594E">
        <w:rPr>
          <w:b w:val="0"/>
          <w:bCs/>
        </w:rPr>
        <w:t xml:space="preserve">SOURCE: </w:t>
      </w:r>
      <w:ins w:id="88" w:author="Katharina Schleidt" w:date="2021-10-20T18:26:00Z">
        <w:r w:rsidR="00CE4088" w:rsidRPr="00CE4088">
          <w:rPr>
            <w:b w:val="0"/>
            <w:bCs/>
          </w:rPr>
          <w:t>ISO/DIS 19123-1</w:t>
        </w:r>
      </w:ins>
      <w:del w:id="89" w:author="Katharina Schleidt" w:date="2021-10-20T18:26:00Z">
        <w:r w:rsidRPr="00F02BC7" w:rsidDel="00CE4088">
          <w:rPr>
            <w:b w:val="0"/>
            <w:bCs/>
          </w:rPr>
          <w:delText>ISO 19123-1:20XX</w:delText>
        </w:r>
      </w:del>
      <w:r w:rsidRPr="00F02BC7">
        <w:rPr>
          <w:b w:val="0"/>
          <w:bCs/>
        </w:rPr>
        <w:t>,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77777777" w:rsidR="00AB64D8" w:rsidRDefault="00AB64D8" w:rsidP="00AB64D8">
      <w:pPr>
        <w:pStyle w:val="TermNum"/>
        <w:rPr>
          <w:ins w:id="90" w:author="Katharina Schleidt" w:date="2021-10-13T19:18:00Z"/>
        </w:rPr>
      </w:pPr>
    </w:p>
    <w:p w14:paraId="04352D23" w14:textId="1BA2F059" w:rsidR="00AB64D8" w:rsidRDefault="00AB64D8" w:rsidP="00AB64D8">
      <w:pPr>
        <w:pStyle w:val="TermNum"/>
        <w:rPr>
          <w:ins w:id="91" w:author="Katharina Schleidt" w:date="2021-10-13T19:18:00Z"/>
        </w:rPr>
      </w:pPr>
      <w:ins w:id="92" w:author="Katharina Schleidt" w:date="2021-10-13T19:18:00Z">
        <w:r>
          <w:t>3.1.16</w:t>
        </w:r>
      </w:ins>
    </w:p>
    <w:p w14:paraId="07115037" w14:textId="09CEBE8F" w:rsidR="00AB64D8" w:rsidRDefault="00AB64D8" w:rsidP="00AB64D8">
      <w:pPr>
        <w:pStyle w:val="TermNum"/>
        <w:rPr>
          <w:ins w:id="93" w:author="Katharina Schleidt" w:date="2021-10-13T19:18:00Z"/>
        </w:rPr>
      </w:pPr>
      <w:ins w:id="94" w:author="Katharina Schleidt" w:date="2021-10-13T19:18:00Z">
        <w:r w:rsidRPr="00AB64D8">
          <w:t>unit of measure</w:t>
        </w:r>
      </w:ins>
    </w:p>
    <w:p w14:paraId="47B35D0D" w14:textId="77777777" w:rsidR="00AB64D8" w:rsidRPr="00AB64D8" w:rsidRDefault="00AB64D8" w:rsidP="00AB64D8">
      <w:pPr>
        <w:pStyle w:val="TermNum"/>
        <w:rPr>
          <w:ins w:id="95" w:author="Katharina Schleidt" w:date="2021-10-13T19:18:00Z"/>
          <w:b w:val="0"/>
          <w:bCs/>
        </w:rPr>
      </w:pPr>
      <w:ins w:id="96" w:author="Katharina Schleidt" w:date="2021-10-13T19:18:00Z">
        <w:r w:rsidRPr="00AB64D8">
          <w:rPr>
            <w:b w:val="0"/>
            <w:bCs/>
          </w:rPr>
          <w:t>reference quantity chosen from a unit equivalence group</w:t>
        </w:r>
      </w:ins>
    </w:p>
    <w:p w14:paraId="47059BDB" w14:textId="77777777" w:rsidR="00AB64D8" w:rsidRPr="00AB64D8" w:rsidRDefault="00AB64D8" w:rsidP="00AB64D8">
      <w:pPr>
        <w:pStyle w:val="TermNum"/>
        <w:rPr>
          <w:ins w:id="97" w:author="Katharina Schleidt" w:date="2021-10-13T19:18:00Z"/>
          <w:b w:val="0"/>
          <w:bCs/>
        </w:rPr>
      </w:pPr>
    </w:p>
    <w:p w14:paraId="3D38FC1F" w14:textId="77777777" w:rsidR="00AB64D8" w:rsidRPr="00AB64D8" w:rsidRDefault="00AB64D8" w:rsidP="00AB64D8">
      <w:pPr>
        <w:pStyle w:val="TermNum"/>
        <w:rPr>
          <w:ins w:id="98" w:author="Katharina Schleidt" w:date="2021-10-13T19:18:00Z"/>
          <w:b w:val="0"/>
          <w:bCs/>
        </w:rPr>
      </w:pPr>
      <w:ins w:id="99" w:author="Katharina Schleidt" w:date="2021-10-13T19:18:00Z">
        <w:r w:rsidRPr="00AB64D8">
          <w:rPr>
            <w:b w:val="0"/>
            <w:bCs/>
          </w:rPr>
          <w:t>Note to entry: In positioning services, the usual units of measurement are either angular units or linear units. Implementations of positioning services must clearly distinguish between SI units and non-SI units. When non-SI units are employed, it is requird that their relation to SI units be specified.</w:t>
        </w:r>
      </w:ins>
    </w:p>
    <w:p w14:paraId="4E2D09C0" w14:textId="77777777" w:rsidR="00AB64D8" w:rsidRPr="00AB64D8" w:rsidRDefault="00AB64D8" w:rsidP="00AB64D8">
      <w:pPr>
        <w:pStyle w:val="TermNum"/>
        <w:rPr>
          <w:ins w:id="100" w:author="Katharina Schleidt" w:date="2021-10-13T19:18:00Z"/>
          <w:b w:val="0"/>
          <w:bCs/>
        </w:rPr>
      </w:pPr>
    </w:p>
    <w:p w14:paraId="6AB58AB1" w14:textId="5FB1B6C3" w:rsidR="00AB64D8" w:rsidRDefault="00AB64D8" w:rsidP="00AB64D8">
      <w:pPr>
        <w:pStyle w:val="TermNum"/>
        <w:rPr>
          <w:ins w:id="101" w:author="Katharina Schleidt" w:date="2021-10-13T19:18:00Z"/>
          <w:b w:val="0"/>
          <w:bCs/>
        </w:rPr>
      </w:pPr>
      <w:commentRangeStart w:id="102"/>
      <w:ins w:id="103" w:author="Katharina Schleidt" w:date="2021-10-13T19:19:00Z">
        <w:r>
          <w:rPr>
            <w:b w:val="0"/>
            <w:bCs/>
          </w:rPr>
          <w:t>[</w:t>
        </w:r>
      </w:ins>
      <w:ins w:id="104" w:author="Katharina Schleidt" w:date="2021-10-13T19:18:00Z">
        <w:r w:rsidRPr="00AB64D8">
          <w:rPr>
            <w:b w:val="0"/>
            <w:bCs/>
          </w:rPr>
          <w:t>ORIGIN: ISO/TC 211 Glossary of Terms - English (last updated: 2020-06-02)</w:t>
        </w:r>
      </w:ins>
      <w:ins w:id="105" w:author="Katharina Schleidt" w:date="2021-10-13T19:19:00Z">
        <w:r>
          <w:rPr>
            <w:b w:val="0"/>
            <w:bCs/>
          </w:rPr>
          <w:t>]</w:t>
        </w:r>
        <w:commentRangeEnd w:id="102"/>
        <w:r>
          <w:rPr>
            <w:rStyle w:val="Marquedecommentaire"/>
            <w:b w:val="0"/>
          </w:rPr>
          <w:commentReference w:id="102"/>
        </w:r>
      </w:ins>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Titre2"/>
      </w:pPr>
      <w:bookmarkStart w:id="106" w:name="_Toc72768831"/>
      <w:bookmarkStart w:id="107" w:name="_Toc72768832"/>
      <w:bookmarkStart w:id="108" w:name="_Toc72768833"/>
      <w:bookmarkStart w:id="109" w:name="_Toc72768834"/>
      <w:bookmarkStart w:id="110" w:name="_Toc72768835"/>
      <w:bookmarkStart w:id="111" w:name="_Toc72768836"/>
      <w:bookmarkStart w:id="112" w:name="_Toc72768837"/>
      <w:bookmarkStart w:id="113" w:name="_Toc72768838"/>
      <w:bookmarkStart w:id="114" w:name="_Toc72768839"/>
      <w:bookmarkStart w:id="115" w:name="_Toc72768840"/>
      <w:bookmarkStart w:id="116" w:name="_Toc72768841"/>
      <w:bookmarkStart w:id="117" w:name="_Toc72768842"/>
      <w:bookmarkStart w:id="118" w:name="_Toc72768843"/>
      <w:bookmarkStart w:id="119" w:name="_Toc72768844"/>
      <w:bookmarkStart w:id="120" w:name="_Toc7276884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r>
        <w:t xml:space="preserve">Internal </w:t>
      </w:r>
      <w:r w:rsidRPr="00F02BC7">
        <w:t>Terms and definitions</w:t>
      </w:r>
      <w:bookmarkEnd w:id="120"/>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121"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122"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03891C92" w:rsidR="00F902C0" w:rsidRPr="005B21D1" w:rsidRDefault="00D11429" w:rsidP="005B21D1">
      <w:pPr>
        <w:pStyle w:val="Definition"/>
        <w:rPr>
          <w:b/>
        </w:rPr>
      </w:pPr>
      <w:r>
        <w:t>NOTE</w:t>
      </w:r>
      <w:r w:rsidR="00F902C0">
        <w:t xml:space="preserve">: </w:t>
      </w:r>
      <w:ins w:id="123" w:author="Katharina Schleidt" w:date="2021-10-10T18:36:00Z">
        <w:r w:rsidR="00466170">
          <w:t>An observer is an instance of a sensor, instrument, implementation of an algorithm or a being such as a person.</w:t>
        </w:r>
      </w:ins>
      <w:del w:id="124" w:author="Katharina Schleidt" w:date="2021-10-10T18:36:00Z">
        <w:r w:rsidR="00F902C0" w:rsidDel="00466170">
          <w:delText>a sensor is a type of observer</w:delText>
        </w:r>
      </w:del>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Titre1"/>
        <w:numPr>
          <w:ilvl w:val="0"/>
          <w:numId w:val="1"/>
        </w:numPr>
        <w:tabs>
          <w:tab w:val="clear" w:pos="432"/>
        </w:tabs>
        <w:ind w:left="0" w:firstLine="0"/>
      </w:pPr>
      <w:bookmarkStart w:id="125" w:name="_Toc72768846"/>
      <w:commentRangeStart w:id="126"/>
      <w:r>
        <w:lastRenderedPageBreak/>
        <w:t>Conformance</w:t>
      </w:r>
      <w:commentRangeEnd w:id="126"/>
      <w:r w:rsidR="009940F8">
        <w:rPr>
          <w:rStyle w:val="Marquedecommentaire"/>
          <w:rFonts w:eastAsia="Calibri"/>
          <w:b w:val="0"/>
          <w:lang w:eastAsia="en-US"/>
        </w:rPr>
        <w:commentReference w:id="126"/>
      </w:r>
      <w:bookmarkEnd w:id="125"/>
    </w:p>
    <w:p w14:paraId="252F3B6A" w14:textId="63D5F16C" w:rsidR="009F2BE1" w:rsidRDefault="009F2BE1" w:rsidP="009F2BE1">
      <w:pPr>
        <w:pStyle w:val="Titre2"/>
      </w:pPr>
      <w:bookmarkStart w:id="127" w:name="_Toc72768847"/>
      <w:r>
        <w:t>Overview</w:t>
      </w:r>
      <w:bookmarkEnd w:id="127"/>
    </w:p>
    <w:p w14:paraId="19E5BC18" w14:textId="22A03D45" w:rsidR="009F2BE1" w:rsidRDefault="009F2BE1" w:rsidP="009F2BE1">
      <w:pPr>
        <w:rPr>
          <w:lang w:eastAsia="ja-JP"/>
        </w:rPr>
      </w:pPr>
      <w:r>
        <w:rPr>
          <w:lang w:eastAsia="ja-JP"/>
        </w:rPr>
        <w:t>Clauses 7 to 13 of this International Standard use the Unified Modeling Language (UML) to present conceptual schemas for describing Observations. These schemas define conceptual classes that</w:t>
      </w:r>
      <w:ins w:id="128"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129" w:author="Katharina Schleidt" w:date="2021-07-05T13:57:00Z">
        <w:r w:rsidDel="0058722D">
          <w:rPr>
            <w:lang w:eastAsia="ja-JP"/>
          </w:rPr>
          <w:delText xml:space="preserve">; </w:delText>
        </w:r>
      </w:del>
      <w:ins w:id="130" w:author="Katharina Schleidt" w:date="2021-07-05T13:57:00Z">
        <w:r w:rsidR="0058722D">
          <w:rPr>
            <w:lang w:eastAsia="ja-JP"/>
          </w:rPr>
          <w:t xml:space="preserve">. </w:t>
        </w:r>
      </w:ins>
      <w:del w:id="131" w:author="Katharina Schleidt" w:date="2021-07-05T13:57:00Z">
        <w:r w:rsidDel="0058722D">
          <w:rPr>
            <w:lang w:eastAsia="ja-JP"/>
          </w:rPr>
          <w:delText xml:space="preserve">various </w:delText>
        </w:r>
      </w:del>
      <w:ins w:id="132" w:author="Katharina Schleidt" w:date="2021-07-05T13:57:00Z">
        <w:r w:rsidR="0058722D">
          <w:rPr>
            <w:lang w:eastAsia="ja-JP"/>
          </w:rPr>
          <w:t xml:space="preserve">Various </w:t>
        </w:r>
      </w:ins>
      <w:r>
        <w:rPr>
          <w:lang w:eastAsia="ja-JP"/>
        </w:rPr>
        <w:t>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Titre2"/>
      </w:pPr>
      <w:bookmarkStart w:id="133" w:name="_Toc72768848"/>
      <w:r w:rsidRPr="009F2BE1">
        <w:t xml:space="preserve">Conformance classes related to </w:t>
      </w:r>
      <w:r>
        <w:t>m</w:t>
      </w:r>
      <w:r w:rsidRPr="009F2BE1">
        <w:t xml:space="preserve">odels including </w:t>
      </w:r>
      <w:r w:rsidR="00020E72" w:rsidRPr="00020E72">
        <w:t xml:space="preserve">Observations, </w:t>
      </w:r>
      <w:del w:id="134" w:author="Katharina Schleidt" w:date="2021-07-05T19:42:00Z">
        <w:r w:rsidR="00020E72" w:rsidRPr="00020E72" w:rsidDel="00116C6C">
          <w:delText xml:space="preserve">measurements </w:delText>
        </w:r>
      </w:del>
      <w:ins w:id="135" w:author="Katharina Schleidt" w:date="2021-07-05T19:42:00Z">
        <w:r w:rsidR="00116C6C">
          <w:t>M</w:t>
        </w:r>
        <w:r w:rsidR="00116C6C" w:rsidRPr="00020E72">
          <w:t xml:space="preserve">easurements </w:t>
        </w:r>
      </w:ins>
      <w:r w:rsidR="00020E72" w:rsidRPr="00020E72">
        <w:t xml:space="preserve">and </w:t>
      </w:r>
      <w:del w:id="136" w:author="Katharina Schleidt" w:date="2021-07-05T19:42:00Z">
        <w:r w:rsidR="00020E72" w:rsidRPr="00020E72" w:rsidDel="00116C6C">
          <w:delText>samples</w:delText>
        </w:r>
      </w:del>
      <w:bookmarkEnd w:id="133"/>
      <w:ins w:id="137"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38" w:author="Katharina Schleidt" w:date="2021-07-05T13:57:00Z">
        <w:r w:rsidR="00020E72" w:rsidRPr="00020E72" w:rsidDel="0058722D">
          <w:rPr>
            <w:lang w:eastAsia="ja-JP"/>
          </w:rPr>
          <w:delText xml:space="preserve">measurements </w:delText>
        </w:r>
      </w:del>
      <w:ins w:id="139"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40" w:author="Katharina Schleidt" w:date="2021-07-05T13:57:00Z">
        <w:r w:rsidR="00020E72" w:rsidRPr="00020E72" w:rsidDel="0058722D">
          <w:rPr>
            <w:lang w:eastAsia="ja-JP"/>
          </w:rPr>
          <w:delText>samples</w:delText>
        </w:r>
        <w:r w:rsidR="00020E72" w:rsidDel="0058722D">
          <w:rPr>
            <w:lang w:eastAsia="ja-JP"/>
          </w:rPr>
          <w:delText xml:space="preserve"> </w:delText>
        </w:r>
      </w:del>
      <w:ins w:id="141"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42" w:name="_Ref52471713"/>
      <w:bookmarkStart w:id="143" w:name="_Ref53002413"/>
      <w:r w:rsidRPr="00740AD6">
        <w:rPr>
          <w:b/>
          <w:bCs/>
          <w:sz w:val="20"/>
          <w:szCs w:val="20"/>
        </w:rPr>
        <w:t xml:space="preserve">Table </w:t>
      </w:r>
      <w:bookmarkEnd w:id="142"/>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43"/>
      <w:r w:rsidR="00D471BA">
        <w:rPr>
          <w:b/>
          <w:bCs/>
          <w:sz w:val="20"/>
          <w:szCs w:val="20"/>
        </w:rPr>
        <w:t xml:space="preserve"> </w:t>
      </w:r>
      <w:r w:rsidRPr="00740AD6">
        <w:rPr>
          <w:b/>
          <w:bCs/>
          <w:sz w:val="20"/>
          <w:szCs w:val="20"/>
        </w:rPr>
        <w:t>— Conceptual Observation schema conformance classes</w:t>
      </w:r>
    </w:p>
    <w:tbl>
      <w:tblPr>
        <w:tblStyle w:val="Grilledutableau"/>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r w:rsidR="005C46DD">
              <w:rPr>
                <w:sz w:val="20"/>
                <w:szCs w:val="20"/>
              </w:rPr>
              <w:t>obs-cpt</w:t>
            </w:r>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r w:rsidR="009204AF">
              <w:rPr>
                <w:sz w:val="20"/>
                <w:szCs w:val="20"/>
              </w:rPr>
              <w:t>obs</w:t>
            </w:r>
            <w:r w:rsidR="00A94DDF">
              <w:rPr>
                <w:sz w:val="20"/>
                <w:szCs w:val="20"/>
              </w:rPr>
              <w:t>-cpt</w:t>
            </w:r>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/conf/obs-cpt/Host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Conceptual Observation - ObservableProperty</w:t>
            </w:r>
          </w:p>
        </w:tc>
        <w:tc>
          <w:tcPr>
            <w:tcW w:w="3359" w:type="dxa"/>
          </w:tcPr>
          <w:p w14:paraId="19F35C96" w14:textId="54A7447B" w:rsidR="00740AD6" w:rsidRPr="00740AD6" w:rsidRDefault="009204AF" w:rsidP="00345B12">
            <w:pPr>
              <w:jc w:val="left"/>
              <w:rPr>
                <w:sz w:val="20"/>
                <w:szCs w:val="20"/>
              </w:rPr>
            </w:pPr>
            <w:r w:rsidRPr="009204AF">
              <w:rPr>
                <w:sz w:val="20"/>
                <w:szCs w:val="20"/>
              </w:rPr>
              <w:t>/conf/obs-cpt/ObservableProperty</w:t>
            </w:r>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/conf/obs-cpt/Observation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/conf/obs-cpt/Observer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Conceptual Observation - ObservingProcedure</w:t>
            </w:r>
          </w:p>
        </w:tc>
        <w:tc>
          <w:tcPr>
            <w:tcW w:w="3359" w:type="dxa"/>
          </w:tcPr>
          <w:p w14:paraId="598A4EBB" w14:textId="3993207C" w:rsidR="00740AD6" w:rsidRPr="00740AD6" w:rsidRDefault="009204AF" w:rsidP="00345B12">
            <w:pPr>
              <w:jc w:val="left"/>
              <w:rPr>
                <w:sz w:val="20"/>
                <w:szCs w:val="20"/>
              </w:rPr>
            </w:pPr>
            <w:r w:rsidRPr="009204AF">
              <w:rPr>
                <w:sz w:val="20"/>
                <w:szCs w:val="20"/>
              </w:rPr>
              <w:t>/conf/obs-cpt/ObservingProcedure</w:t>
            </w:r>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/conf/obs-cpt/Procedure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44"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44"/>
      <w:r w:rsidRPr="005B21D1">
        <w:rPr>
          <w:b/>
          <w:bCs/>
          <w:sz w:val="20"/>
          <w:szCs w:val="20"/>
          <w:lang w:val="fr-FR"/>
        </w:rPr>
        <w:t xml:space="preserve"> — Abstract Observation core conformance classes</w:t>
      </w:r>
    </w:p>
    <w:tbl>
      <w:tblPr>
        <w:tblStyle w:val="Grilledutableau"/>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/conf/obs-</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Abstract Observation core - AbstractDeployment</w:t>
            </w:r>
          </w:p>
        </w:tc>
        <w:tc>
          <w:tcPr>
            <w:tcW w:w="3735" w:type="dxa"/>
          </w:tcPr>
          <w:p w14:paraId="5BC3D3C6" w14:textId="4CB51479" w:rsidR="0087292F" w:rsidRPr="00740AD6" w:rsidRDefault="00B519FE" w:rsidP="00345B12">
            <w:pPr>
              <w:jc w:val="left"/>
              <w:rPr>
                <w:sz w:val="20"/>
                <w:szCs w:val="20"/>
              </w:rPr>
            </w:pPr>
            <w:r w:rsidRPr="00B519FE">
              <w:rPr>
                <w:sz w:val="20"/>
                <w:szCs w:val="20"/>
              </w:rPr>
              <w:t>/conf/obs-core/AbstractDeployment</w:t>
            </w:r>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Abstract Observation core - AbstractHost</w:t>
            </w:r>
          </w:p>
        </w:tc>
        <w:tc>
          <w:tcPr>
            <w:tcW w:w="3735" w:type="dxa"/>
          </w:tcPr>
          <w:p w14:paraId="193EC098" w14:textId="59DF3203" w:rsidR="0087292F" w:rsidRPr="00740AD6" w:rsidRDefault="00B519FE" w:rsidP="00345B12">
            <w:pPr>
              <w:jc w:val="left"/>
              <w:rPr>
                <w:sz w:val="20"/>
                <w:szCs w:val="20"/>
              </w:rPr>
            </w:pPr>
            <w:r w:rsidRPr="00B519FE">
              <w:rPr>
                <w:sz w:val="20"/>
                <w:szCs w:val="20"/>
              </w:rPr>
              <w:t>/conf/obs-core/AbstractHost</w:t>
            </w:r>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Abstract Observation core - AbstractObservableProperty</w:t>
            </w:r>
          </w:p>
        </w:tc>
        <w:tc>
          <w:tcPr>
            <w:tcW w:w="3735" w:type="dxa"/>
          </w:tcPr>
          <w:p w14:paraId="2AA04551" w14:textId="73EA8230" w:rsidR="0087292F" w:rsidRPr="00740AD6" w:rsidRDefault="00B519FE" w:rsidP="00345B12">
            <w:pPr>
              <w:jc w:val="left"/>
              <w:rPr>
                <w:sz w:val="20"/>
                <w:szCs w:val="20"/>
              </w:rPr>
            </w:pPr>
            <w:r w:rsidRPr="00B519FE">
              <w:rPr>
                <w:sz w:val="20"/>
                <w:szCs w:val="20"/>
              </w:rPr>
              <w:t>/conf/obs-core/AbstractObservableProperty</w:t>
            </w:r>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Abstract Observation core - AbstractObservation</w:t>
            </w:r>
          </w:p>
        </w:tc>
        <w:tc>
          <w:tcPr>
            <w:tcW w:w="3735" w:type="dxa"/>
          </w:tcPr>
          <w:p w14:paraId="729FBE8A" w14:textId="002DB0F6" w:rsidR="0087292F" w:rsidRPr="00740AD6" w:rsidRDefault="00B519FE" w:rsidP="00345B12">
            <w:pPr>
              <w:jc w:val="left"/>
              <w:rPr>
                <w:sz w:val="20"/>
                <w:szCs w:val="20"/>
              </w:rPr>
            </w:pPr>
            <w:r w:rsidRPr="00B519FE">
              <w:rPr>
                <w:sz w:val="20"/>
                <w:szCs w:val="20"/>
              </w:rPr>
              <w:t>/conf/obs-core/AbstractObservation</w:t>
            </w:r>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Abstract Observation core - AbstractObservationCharacteristics</w:t>
            </w:r>
          </w:p>
        </w:tc>
        <w:tc>
          <w:tcPr>
            <w:tcW w:w="3735" w:type="dxa"/>
          </w:tcPr>
          <w:p w14:paraId="450003B2" w14:textId="1FF6D89B" w:rsidR="0087292F" w:rsidRPr="00740AD6" w:rsidRDefault="00B519FE" w:rsidP="00345B12">
            <w:pPr>
              <w:jc w:val="left"/>
              <w:rPr>
                <w:sz w:val="20"/>
                <w:szCs w:val="20"/>
              </w:rPr>
            </w:pPr>
            <w:r w:rsidRPr="00B519FE">
              <w:rPr>
                <w:sz w:val="20"/>
                <w:szCs w:val="20"/>
              </w:rPr>
              <w:t>/conf/obs-core/AbstractObservationCharacteristics</w:t>
            </w:r>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Abstract Observation core - AbstractObserver</w:t>
            </w:r>
          </w:p>
        </w:tc>
        <w:tc>
          <w:tcPr>
            <w:tcW w:w="3735" w:type="dxa"/>
          </w:tcPr>
          <w:p w14:paraId="28A1DB37" w14:textId="31F9C28F" w:rsidR="0087292F" w:rsidRPr="00740AD6" w:rsidRDefault="00B519FE" w:rsidP="00345B12">
            <w:pPr>
              <w:jc w:val="left"/>
              <w:rPr>
                <w:sz w:val="20"/>
                <w:szCs w:val="20"/>
              </w:rPr>
            </w:pPr>
            <w:r w:rsidRPr="00B519FE">
              <w:rPr>
                <w:sz w:val="20"/>
                <w:szCs w:val="20"/>
              </w:rPr>
              <w:t>/conf/obs-core/AbstractObserver</w:t>
            </w:r>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Abstract Observation core - AbstractObservingProcedure</w:t>
            </w:r>
          </w:p>
        </w:tc>
        <w:tc>
          <w:tcPr>
            <w:tcW w:w="3735" w:type="dxa"/>
          </w:tcPr>
          <w:p w14:paraId="53A0244D" w14:textId="1481FC74" w:rsidR="0087292F" w:rsidRPr="00740AD6" w:rsidRDefault="00B519FE" w:rsidP="00345B12">
            <w:pPr>
              <w:jc w:val="left"/>
              <w:rPr>
                <w:sz w:val="20"/>
                <w:szCs w:val="20"/>
              </w:rPr>
            </w:pPr>
            <w:r w:rsidRPr="00B519FE">
              <w:rPr>
                <w:sz w:val="20"/>
                <w:szCs w:val="20"/>
              </w:rPr>
              <w:t>/conf/obs-core/AbstractObservingProcedure</w:t>
            </w:r>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Abstract Observation core - NamedValue</w:t>
            </w:r>
          </w:p>
        </w:tc>
        <w:tc>
          <w:tcPr>
            <w:tcW w:w="3735" w:type="dxa"/>
          </w:tcPr>
          <w:p w14:paraId="3D6D2478" w14:textId="4F6C9AF8" w:rsidR="0087292F" w:rsidRPr="00740AD6" w:rsidRDefault="00B519FE" w:rsidP="00345B12">
            <w:pPr>
              <w:jc w:val="left"/>
              <w:rPr>
                <w:sz w:val="20"/>
                <w:szCs w:val="20"/>
              </w:rPr>
            </w:pPr>
            <w:r w:rsidRPr="00B519FE">
              <w:rPr>
                <w:sz w:val="20"/>
                <w:szCs w:val="20"/>
              </w:rPr>
              <w:t>/conf/obs-core/NamedValue</w:t>
            </w:r>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45"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45"/>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Grilledutableau"/>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/conf/obs-basic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/conf/obs-basic/Deployment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Basic Observations - GenericDomainFeature</w:t>
            </w:r>
          </w:p>
        </w:tc>
        <w:tc>
          <w:tcPr>
            <w:tcW w:w="3359" w:type="dxa"/>
          </w:tcPr>
          <w:p w14:paraId="349F76BA" w14:textId="0A11BE40" w:rsidR="00FA549D" w:rsidRPr="00740AD6" w:rsidRDefault="00FA549D" w:rsidP="00740AD6">
            <w:pPr>
              <w:jc w:val="left"/>
              <w:rPr>
                <w:sz w:val="20"/>
                <w:szCs w:val="20"/>
              </w:rPr>
            </w:pPr>
            <w:r w:rsidRPr="00740AD6">
              <w:rPr>
                <w:sz w:val="20"/>
                <w:szCs w:val="20"/>
              </w:rPr>
              <w:t>/conf/obs-basic/GenericDomainFeature</w:t>
            </w:r>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/conf/obs-basic/Host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Basic Observations - ObservableProperty</w:t>
            </w:r>
          </w:p>
        </w:tc>
        <w:tc>
          <w:tcPr>
            <w:tcW w:w="3359" w:type="dxa"/>
          </w:tcPr>
          <w:p w14:paraId="050C3806" w14:textId="1389CEE1" w:rsidR="00FA549D" w:rsidRPr="00740AD6" w:rsidRDefault="00FA549D" w:rsidP="00740AD6">
            <w:pPr>
              <w:jc w:val="left"/>
              <w:rPr>
                <w:sz w:val="20"/>
                <w:szCs w:val="20"/>
              </w:rPr>
            </w:pPr>
            <w:r w:rsidRPr="00740AD6">
              <w:rPr>
                <w:sz w:val="20"/>
                <w:szCs w:val="20"/>
              </w:rPr>
              <w:t>/conf/obs-basic/ObservableProperty</w:t>
            </w:r>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/conf/obs-basic/Observation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Basic Observations - ObservationCharacteristics</w:t>
            </w:r>
          </w:p>
        </w:tc>
        <w:tc>
          <w:tcPr>
            <w:tcW w:w="3359" w:type="dxa"/>
          </w:tcPr>
          <w:p w14:paraId="57389EF4" w14:textId="5CEC777A" w:rsidR="00FA549D" w:rsidRPr="00740AD6" w:rsidRDefault="00FA549D" w:rsidP="00740AD6">
            <w:pPr>
              <w:jc w:val="left"/>
              <w:rPr>
                <w:sz w:val="20"/>
                <w:szCs w:val="20"/>
              </w:rPr>
            </w:pPr>
            <w:r w:rsidRPr="00740AD6">
              <w:rPr>
                <w:sz w:val="20"/>
                <w:szCs w:val="20"/>
              </w:rPr>
              <w:t>/conf/obs-basic/ObservationCharacteristics</w:t>
            </w:r>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Basic Observations - ObservationCollection</w:t>
            </w:r>
          </w:p>
        </w:tc>
        <w:tc>
          <w:tcPr>
            <w:tcW w:w="3359" w:type="dxa"/>
          </w:tcPr>
          <w:p w14:paraId="1A796397" w14:textId="758C1954" w:rsidR="00FA549D" w:rsidRPr="00740AD6" w:rsidRDefault="00FA549D" w:rsidP="00740AD6">
            <w:pPr>
              <w:jc w:val="left"/>
              <w:rPr>
                <w:sz w:val="20"/>
                <w:szCs w:val="20"/>
              </w:rPr>
            </w:pPr>
            <w:r w:rsidRPr="00740AD6">
              <w:rPr>
                <w:sz w:val="20"/>
                <w:szCs w:val="20"/>
              </w:rPr>
              <w:t>/conf/obs-basic/ObservationCollection</w:t>
            </w:r>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/conf/obs-basic/Observer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Basic Observations - ObservingCapability</w:t>
            </w:r>
          </w:p>
        </w:tc>
        <w:tc>
          <w:tcPr>
            <w:tcW w:w="3359" w:type="dxa"/>
          </w:tcPr>
          <w:p w14:paraId="07E8592C" w14:textId="7B57736C" w:rsidR="00FA549D" w:rsidRPr="00740AD6" w:rsidRDefault="00FA549D" w:rsidP="00740AD6">
            <w:pPr>
              <w:jc w:val="left"/>
              <w:rPr>
                <w:sz w:val="20"/>
                <w:szCs w:val="20"/>
              </w:rPr>
            </w:pPr>
            <w:r w:rsidRPr="00740AD6">
              <w:rPr>
                <w:sz w:val="20"/>
                <w:szCs w:val="20"/>
              </w:rPr>
              <w:t>/conf/obs-basic/ObservingCapability</w:t>
            </w:r>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Basic Observations - ObservingProcedure</w:t>
            </w:r>
          </w:p>
        </w:tc>
        <w:tc>
          <w:tcPr>
            <w:tcW w:w="3359" w:type="dxa"/>
          </w:tcPr>
          <w:p w14:paraId="7FC07168" w14:textId="27B59665" w:rsidR="00FA549D" w:rsidRPr="00740AD6" w:rsidRDefault="00FA549D" w:rsidP="00740AD6">
            <w:pPr>
              <w:jc w:val="left"/>
              <w:rPr>
                <w:sz w:val="20"/>
                <w:szCs w:val="20"/>
              </w:rPr>
            </w:pPr>
            <w:r w:rsidRPr="00740AD6">
              <w:rPr>
                <w:sz w:val="20"/>
                <w:szCs w:val="20"/>
              </w:rPr>
              <w:t>/conf/obs-basic/ObservingProcedure</w:t>
            </w:r>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46"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46"/>
      <w:r w:rsidRPr="00A5522C">
        <w:rPr>
          <w:b/>
          <w:bCs/>
          <w:sz w:val="20"/>
          <w:szCs w:val="20"/>
        </w:rPr>
        <w:t xml:space="preserve"> — Conceptual Sample schema conformance classes</w:t>
      </w:r>
    </w:p>
    <w:tbl>
      <w:tblPr>
        <w:tblStyle w:val="Grilledutableau"/>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/conf/sam-cpt</w:t>
            </w:r>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Conceptual Sample - PreparationProcedure</w:t>
            </w:r>
          </w:p>
        </w:tc>
        <w:tc>
          <w:tcPr>
            <w:tcW w:w="3359" w:type="dxa"/>
          </w:tcPr>
          <w:p w14:paraId="0F32BA6A" w14:textId="09CAAC2D" w:rsidR="00A5522C" w:rsidRPr="00740AD6" w:rsidRDefault="006C1E19" w:rsidP="00345B12">
            <w:pPr>
              <w:jc w:val="left"/>
              <w:rPr>
                <w:sz w:val="20"/>
                <w:szCs w:val="20"/>
              </w:rPr>
            </w:pPr>
            <w:r w:rsidRPr="006C1E19">
              <w:rPr>
                <w:sz w:val="20"/>
                <w:szCs w:val="20"/>
              </w:rPr>
              <w:t>/conf/sam-cpt/PreparationProcedure</w:t>
            </w:r>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Conceptual Sample - PreparationStep</w:t>
            </w:r>
          </w:p>
        </w:tc>
        <w:tc>
          <w:tcPr>
            <w:tcW w:w="3359" w:type="dxa"/>
          </w:tcPr>
          <w:p w14:paraId="47BBFBE4" w14:textId="241C6FC0" w:rsidR="00A5522C" w:rsidRPr="00740AD6" w:rsidRDefault="006C1E19" w:rsidP="00345B12">
            <w:pPr>
              <w:jc w:val="left"/>
              <w:rPr>
                <w:sz w:val="20"/>
                <w:szCs w:val="20"/>
              </w:rPr>
            </w:pPr>
            <w:r w:rsidRPr="006C1E19">
              <w:rPr>
                <w:sz w:val="20"/>
                <w:szCs w:val="20"/>
              </w:rPr>
              <w:t>/conf/sam-cpt/PreparationStep</w:t>
            </w:r>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/conf/sam-cpt/Sample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/conf/sam-cpt/Sampler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/conf/sam-cpt/Sampling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Conceptual Sample - SamplingProcedure</w:t>
            </w:r>
          </w:p>
        </w:tc>
        <w:tc>
          <w:tcPr>
            <w:tcW w:w="3359" w:type="dxa"/>
          </w:tcPr>
          <w:p w14:paraId="27A8E47D" w14:textId="3B95247D" w:rsidR="00A5522C" w:rsidRPr="00740AD6" w:rsidRDefault="006C1E19" w:rsidP="00345B12">
            <w:pPr>
              <w:jc w:val="left"/>
              <w:rPr>
                <w:sz w:val="20"/>
                <w:szCs w:val="20"/>
              </w:rPr>
            </w:pPr>
            <w:r w:rsidRPr="006C1E19">
              <w:rPr>
                <w:sz w:val="20"/>
                <w:szCs w:val="20"/>
              </w:rPr>
              <w:t>/conf/sam-cpt/SamplingProcedure</w:t>
            </w:r>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47"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47"/>
      <w:r w:rsidRPr="009B3BAC">
        <w:rPr>
          <w:b/>
          <w:bCs/>
          <w:sz w:val="20"/>
          <w:szCs w:val="20"/>
        </w:rPr>
        <w:t xml:space="preserve"> – Abstract Sample core conformance classes</w:t>
      </w:r>
    </w:p>
    <w:tbl>
      <w:tblPr>
        <w:tblStyle w:val="Grilledutableau"/>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/conf/sam-core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Abstract Sample core - AbstractPreparationProcedure</w:t>
            </w:r>
          </w:p>
        </w:tc>
        <w:tc>
          <w:tcPr>
            <w:tcW w:w="3359" w:type="dxa"/>
          </w:tcPr>
          <w:p w14:paraId="0B31878F" w14:textId="0D84CC76" w:rsidR="009B3BAC" w:rsidRPr="00740AD6" w:rsidRDefault="00264063" w:rsidP="00345B12">
            <w:pPr>
              <w:jc w:val="left"/>
              <w:rPr>
                <w:sz w:val="20"/>
                <w:szCs w:val="20"/>
              </w:rPr>
            </w:pPr>
            <w:r w:rsidRPr="00264063">
              <w:rPr>
                <w:sz w:val="20"/>
                <w:szCs w:val="20"/>
              </w:rPr>
              <w:t>/conf/sam-core/AbstractPreparationProcedure</w:t>
            </w:r>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Abstract Sample core - AbstractPreparationStep</w:t>
            </w:r>
          </w:p>
        </w:tc>
        <w:tc>
          <w:tcPr>
            <w:tcW w:w="3359" w:type="dxa"/>
          </w:tcPr>
          <w:p w14:paraId="0A4AD7A6" w14:textId="30355BF3" w:rsidR="009B3BAC" w:rsidRPr="00740AD6" w:rsidRDefault="00264063" w:rsidP="00345B12">
            <w:pPr>
              <w:jc w:val="left"/>
              <w:rPr>
                <w:sz w:val="20"/>
                <w:szCs w:val="20"/>
              </w:rPr>
            </w:pPr>
            <w:r w:rsidRPr="00264063">
              <w:rPr>
                <w:sz w:val="20"/>
                <w:szCs w:val="20"/>
              </w:rPr>
              <w:t>/conf/sam-core/AbstractPreparationStep</w:t>
            </w:r>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Abstract Sample core - AbstractSample</w:t>
            </w:r>
          </w:p>
        </w:tc>
        <w:tc>
          <w:tcPr>
            <w:tcW w:w="3359" w:type="dxa"/>
          </w:tcPr>
          <w:p w14:paraId="5F11A5D6" w14:textId="736F032D" w:rsidR="009B3BAC" w:rsidRPr="00740AD6" w:rsidRDefault="00264063" w:rsidP="00345B12">
            <w:pPr>
              <w:jc w:val="left"/>
              <w:rPr>
                <w:sz w:val="20"/>
                <w:szCs w:val="20"/>
              </w:rPr>
            </w:pPr>
            <w:r w:rsidRPr="00264063">
              <w:rPr>
                <w:sz w:val="20"/>
                <w:szCs w:val="20"/>
              </w:rPr>
              <w:t>/conf/sam-core/AbstractSample</w:t>
            </w:r>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Abstract Sample core - AbstractSampler</w:t>
            </w:r>
          </w:p>
        </w:tc>
        <w:tc>
          <w:tcPr>
            <w:tcW w:w="3359" w:type="dxa"/>
          </w:tcPr>
          <w:p w14:paraId="5221EF6A" w14:textId="2E23A709" w:rsidR="009B3BAC" w:rsidRPr="00740AD6" w:rsidRDefault="00264063" w:rsidP="00345B12">
            <w:pPr>
              <w:jc w:val="left"/>
              <w:rPr>
                <w:sz w:val="20"/>
                <w:szCs w:val="20"/>
              </w:rPr>
            </w:pPr>
            <w:r w:rsidRPr="00264063">
              <w:rPr>
                <w:sz w:val="20"/>
                <w:szCs w:val="20"/>
              </w:rPr>
              <w:t>/conf/sam-core/AbstractSampler</w:t>
            </w:r>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Abstract Sample core - AbstractSampling</w:t>
            </w:r>
          </w:p>
        </w:tc>
        <w:tc>
          <w:tcPr>
            <w:tcW w:w="3359" w:type="dxa"/>
          </w:tcPr>
          <w:p w14:paraId="20259CCD" w14:textId="3699FC16" w:rsidR="009B3BAC" w:rsidRPr="00740AD6" w:rsidRDefault="006A786D" w:rsidP="00345B12">
            <w:pPr>
              <w:jc w:val="left"/>
              <w:rPr>
                <w:sz w:val="20"/>
                <w:szCs w:val="20"/>
              </w:rPr>
            </w:pPr>
            <w:r w:rsidRPr="006A786D">
              <w:rPr>
                <w:sz w:val="20"/>
                <w:szCs w:val="20"/>
              </w:rPr>
              <w:t>/conf/sam-core/AbstractSampling</w:t>
            </w:r>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Abstract Sample core - AbstractSamplingProcedure</w:t>
            </w:r>
          </w:p>
        </w:tc>
        <w:tc>
          <w:tcPr>
            <w:tcW w:w="3359" w:type="dxa"/>
          </w:tcPr>
          <w:p w14:paraId="658B882D" w14:textId="2C42B566" w:rsidR="009B3BAC" w:rsidRPr="00740AD6" w:rsidRDefault="00BC3B29" w:rsidP="00345B12">
            <w:pPr>
              <w:jc w:val="left"/>
              <w:rPr>
                <w:sz w:val="20"/>
                <w:szCs w:val="20"/>
              </w:rPr>
            </w:pPr>
            <w:r w:rsidRPr="00BC3B29">
              <w:rPr>
                <w:sz w:val="20"/>
                <w:szCs w:val="20"/>
              </w:rPr>
              <w:t>/conf/sam-core/AbstractSamplingProcedure</w:t>
            </w:r>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48"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48"/>
      <w:r w:rsidRPr="00FD5E24">
        <w:rPr>
          <w:b/>
          <w:bCs/>
          <w:sz w:val="20"/>
          <w:szCs w:val="20"/>
        </w:rPr>
        <w:t xml:space="preserve"> — Basic Samples conformance classes</w:t>
      </w:r>
    </w:p>
    <w:tbl>
      <w:tblPr>
        <w:tblStyle w:val="Grilledutableau"/>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/conf/sam-basic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Basic Samples - MaterialSample</w:t>
            </w:r>
          </w:p>
        </w:tc>
        <w:tc>
          <w:tcPr>
            <w:tcW w:w="3359" w:type="dxa"/>
          </w:tcPr>
          <w:p w14:paraId="1C6D98BF" w14:textId="2854596A" w:rsidR="00FD5E24" w:rsidRPr="00740AD6" w:rsidRDefault="009A483C" w:rsidP="00B60127">
            <w:pPr>
              <w:jc w:val="left"/>
              <w:rPr>
                <w:sz w:val="20"/>
                <w:szCs w:val="20"/>
              </w:rPr>
            </w:pPr>
            <w:r w:rsidRPr="009A483C">
              <w:rPr>
                <w:sz w:val="20"/>
                <w:szCs w:val="20"/>
              </w:rPr>
              <w:t>/conf/sam-basic/MaterialSample</w:t>
            </w:r>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Basic Samples - NamedLocation</w:t>
            </w:r>
          </w:p>
        </w:tc>
        <w:tc>
          <w:tcPr>
            <w:tcW w:w="3359" w:type="dxa"/>
          </w:tcPr>
          <w:p w14:paraId="060AA069" w14:textId="1A5CDAB4" w:rsidR="00FD5E24" w:rsidRPr="00740AD6" w:rsidRDefault="00B60127" w:rsidP="00B60127">
            <w:pPr>
              <w:jc w:val="left"/>
              <w:rPr>
                <w:sz w:val="20"/>
                <w:szCs w:val="20"/>
              </w:rPr>
            </w:pPr>
            <w:r w:rsidRPr="00B60127">
              <w:rPr>
                <w:sz w:val="20"/>
                <w:szCs w:val="20"/>
              </w:rPr>
              <w:t>/conf/sam-basic/NamedLocation</w:t>
            </w:r>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Basic Samples - PhysicalDimension</w:t>
            </w:r>
          </w:p>
        </w:tc>
        <w:tc>
          <w:tcPr>
            <w:tcW w:w="3359" w:type="dxa"/>
          </w:tcPr>
          <w:p w14:paraId="3B886213" w14:textId="773ED8F2" w:rsidR="00FD5E24" w:rsidRPr="00740AD6" w:rsidRDefault="00B60127" w:rsidP="00B60127">
            <w:pPr>
              <w:jc w:val="left"/>
              <w:rPr>
                <w:sz w:val="20"/>
                <w:szCs w:val="20"/>
              </w:rPr>
            </w:pPr>
            <w:r w:rsidRPr="00B60127">
              <w:rPr>
                <w:sz w:val="20"/>
                <w:szCs w:val="20"/>
              </w:rPr>
              <w:t>/conf/sam-basic/PhysicalDimension</w:t>
            </w:r>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/conf/sam-basic/Sample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Basic Samples - SampleCollection</w:t>
            </w:r>
          </w:p>
        </w:tc>
        <w:tc>
          <w:tcPr>
            <w:tcW w:w="3359" w:type="dxa"/>
          </w:tcPr>
          <w:p w14:paraId="542C6AB9" w14:textId="76A2C1E3" w:rsidR="00FD5E24" w:rsidRPr="00740AD6" w:rsidRDefault="00B60127" w:rsidP="00B60127">
            <w:pPr>
              <w:jc w:val="left"/>
              <w:rPr>
                <w:sz w:val="20"/>
                <w:szCs w:val="20"/>
              </w:rPr>
            </w:pPr>
            <w:r w:rsidRPr="00B60127">
              <w:rPr>
                <w:sz w:val="20"/>
                <w:szCs w:val="20"/>
              </w:rPr>
              <w:t>/conf/sam-basic/SampleCollection</w:t>
            </w:r>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/conf/sam-basic/Sampler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/conf/sam-basic/Sampling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Basic Samples - SpatialSample</w:t>
            </w:r>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/conf/sam-basic/SpatialSample</w:t>
            </w:r>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Basic Samples - StatisticalClassification</w:t>
            </w:r>
          </w:p>
        </w:tc>
        <w:tc>
          <w:tcPr>
            <w:tcW w:w="3359" w:type="dxa"/>
          </w:tcPr>
          <w:p w14:paraId="0B2DECA8" w14:textId="7F278ADF" w:rsidR="00B60127" w:rsidRPr="00B60127" w:rsidRDefault="00B60127" w:rsidP="00B60127">
            <w:pPr>
              <w:jc w:val="left"/>
              <w:rPr>
                <w:sz w:val="20"/>
                <w:szCs w:val="20"/>
              </w:rPr>
            </w:pPr>
            <w:r w:rsidRPr="00B60127">
              <w:rPr>
                <w:sz w:val="20"/>
                <w:szCs w:val="20"/>
              </w:rPr>
              <w:t>/conf/sam-basic/StatisticalClassification</w:t>
            </w:r>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Basic Samples - StatisticalSample</w:t>
            </w:r>
          </w:p>
        </w:tc>
        <w:tc>
          <w:tcPr>
            <w:tcW w:w="3359" w:type="dxa"/>
          </w:tcPr>
          <w:p w14:paraId="45875C30" w14:textId="2B077E15" w:rsidR="00B60127" w:rsidRPr="00B60127" w:rsidRDefault="00B60127" w:rsidP="00B60127">
            <w:pPr>
              <w:jc w:val="left"/>
              <w:rPr>
                <w:sz w:val="20"/>
                <w:szCs w:val="20"/>
              </w:rPr>
            </w:pPr>
            <w:r w:rsidRPr="00B60127">
              <w:rPr>
                <w:sz w:val="20"/>
                <w:szCs w:val="20"/>
              </w:rPr>
              <w:t>/conf/sam-basic/StatisticalSample</w:t>
            </w:r>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Titre1"/>
        <w:numPr>
          <w:ilvl w:val="0"/>
          <w:numId w:val="1"/>
        </w:numPr>
        <w:tabs>
          <w:tab w:val="clear" w:pos="432"/>
        </w:tabs>
        <w:ind w:left="0" w:firstLine="0"/>
      </w:pPr>
      <w:bookmarkStart w:id="149" w:name="_Toc72768849"/>
      <w:commentRangeStart w:id="150"/>
      <w:r>
        <w:t>Document conventions</w:t>
      </w:r>
      <w:commentRangeEnd w:id="150"/>
      <w:r w:rsidR="009940F8">
        <w:rPr>
          <w:rStyle w:val="Marquedecommentaire"/>
          <w:rFonts w:eastAsia="Calibri"/>
          <w:b w:val="0"/>
          <w:lang w:eastAsia="en-US"/>
        </w:rPr>
        <w:commentReference w:id="150"/>
      </w:r>
      <w:bookmarkEnd w:id="149"/>
    </w:p>
    <w:p w14:paraId="59BB259F" w14:textId="1AF78D38" w:rsidR="00CE109A" w:rsidRDefault="00247DE8" w:rsidP="00CE109A">
      <w:pPr>
        <w:pStyle w:val="Titre2"/>
      </w:pPr>
      <w:bookmarkStart w:id="151" w:name="_Toc72768850"/>
      <w:r w:rsidRPr="00247DE8">
        <w:t>Abbreviated terms and acronyms</w:t>
      </w:r>
      <w:bookmarkEnd w:id="151"/>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52" w:author="Katharina Schleidt" w:date="2021-07-05T19:42:00Z">
        <w:r w:rsidRPr="00020E72" w:rsidDel="00116C6C">
          <w:rPr>
            <w:lang w:eastAsia="ja-JP"/>
          </w:rPr>
          <w:delText xml:space="preserve">measurements </w:delText>
        </w:r>
      </w:del>
      <w:ins w:id="153"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54" w:author="Katharina Schleidt" w:date="2021-07-05T19:42:00Z">
        <w:r w:rsidRPr="00020E72" w:rsidDel="00116C6C">
          <w:rPr>
            <w:lang w:eastAsia="ja-JP"/>
          </w:rPr>
          <w:delText>samples</w:delText>
        </w:r>
        <w:r w:rsidDel="00116C6C">
          <w:rPr>
            <w:lang w:eastAsia="ja-JP"/>
          </w:rPr>
          <w:delText xml:space="preserve"> </w:delText>
        </w:r>
      </w:del>
      <w:ins w:id="155"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lastRenderedPageBreak/>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Titre2"/>
      </w:pPr>
      <w:bookmarkStart w:id="156" w:name="_Toc72768851"/>
      <w:r>
        <w:t>Schema language</w:t>
      </w:r>
      <w:bookmarkEnd w:id="15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3D84650E"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157" w:author="Grellet Sylvain" w:date="2021-10-21T21:34:00Z">
        <w:r w:rsidR="00DF378C">
          <w:rPr>
            <w:lang w:eastAsia="ja-JP"/>
          </w:rPr>
          <w:fldChar w:fldCharType="begin"/>
        </w:r>
        <w:r w:rsidR="00DF378C">
          <w:rPr>
            <w:lang w:eastAsia="ja-JP"/>
          </w:rPr>
          <w:instrText xml:space="preserve"> REF _Ref85744499 \r \h </w:instrText>
        </w:r>
        <w:r w:rsidR="00DF378C">
          <w:rPr>
            <w:lang w:eastAsia="ja-JP"/>
          </w:rPr>
        </w:r>
      </w:ins>
      <w:r w:rsidR="00DF378C">
        <w:rPr>
          <w:lang w:eastAsia="ja-JP"/>
        </w:rPr>
        <w:fldChar w:fldCharType="separate"/>
      </w:r>
      <w:ins w:id="158" w:author="Grellet Sylvain" w:date="2021-10-21T21:34:00Z">
        <w:r w:rsidR="00DF378C">
          <w:rPr>
            <w:lang w:eastAsia="ja-JP"/>
          </w:rPr>
          <w:t>[28]</w:t>
        </w:r>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«metaclass» GF_FeatureType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Titre2"/>
      </w:pPr>
      <w:bookmarkStart w:id="159" w:name="_Toc72768852"/>
      <w:r>
        <w:t>Model element names</w:t>
      </w:r>
      <w:bookmarkEnd w:id="159"/>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Titre2"/>
      </w:pPr>
      <w:bookmarkStart w:id="160" w:name="_Toc72768853"/>
      <w:r>
        <w:t>Requirements and recommendations</w:t>
      </w:r>
      <w:bookmarkEnd w:id="160"/>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(/req/{pkg}/)</w:t>
      </w:r>
      <w:r w:rsidRPr="00FF42B7">
        <w:t xml:space="preserve"> </w:t>
      </w:r>
      <w:r w:rsidR="00FF42B7" w:rsidRPr="00FF42B7">
        <w:t>h</w:t>
      </w:r>
      <w:r w:rsidRPr="00FF42B7">
        <w:t>as been used per package:</w:t>
      </w:r>
    </w:p>
    <w:p w14:paraId="3597A391" w14:textId="77777777" w:rsidR="00CE109A" w:rsidRPr="00FF42B7" w:rsidRDefault="00CE109A" w:rsidP="00220B53">
      <w:pPr>
        <w:pStyle w:val="Paragraphedeliste"/>
        <w:numPr>
          <w:ilvl w:val="0"/>
          <w:numId w:val="5"/>
        </w:numPr>
      </w:pPr>
      <w:r w:rsidRPr="00A411C8">
        <w:rPr>
          <w:b/>
          <w:bCs/>
        </w:rPr>
        <w:t>/req/obs-cpt</w:t>
      </w:r>
      <w:r w:rsidRPr="00FF42B7">
        <w:t>: Conceptual Observation schema,</w:t>
      </w:r>
    </w:p>
    <w:p w14:paraId="156AC6DF" w14:textId="77777777" w:rsidR="00CE109A" w:rsidRPr="00FF42B7" w:rsidRDefault="00CE109A" w:rsidP="00220B53">
      <w:pPr>
        <w:pStyle w:val="Paragraphedeliste"/>
        <w:numPr>
          <w:ilvl w:val="0"/>
          <w:numId w:val="5"/>
        </w:numPr>
      </w:pPr>
      <w:r w:rsidRPr="00A411C8">
        <w:rPr>
          <w:b/>
          <w:bCs/>
        </w:rPr>
        <w:t>/req/obs-core</w:t>
      </w:r>
      <w:r w:rsidRPr="00FF42B7">
        <w:t>: Abstract Observation Core,</w:t>
      </w:r>
    </w:p>
    <w:p w14:paraId="3C5C20A5" w14:textId="77777777" w:rsidR="00CE109A" w:rsidRPr="00FF42B7" w:rsidRDefault="00CE109A" w:rsidP="00220B53">
      <w:pPr>
        <w:pStyle w:val="Paragraphedeliste"/>
        <w:numPr>
          <w:ilvl w:val="0"/>
          <w:numId w:val="5"/>
        </w:numPr>
      </w:pPr>
      <w:r w:rsidRPr="00A411C8">
        <w:rPr>
          <w:b/>
          <w:bCs/>
        </w:rPr>
        <w:t>/req/obs-basic</w:t>
      </w:r>
      <w:r w:rsidRPr="00FF42B7">
        <w:t>: Basic Observations,</w:t>
      </w:r>
    </w:p>
    <w:p w14:paraId="355D264B" w14:textId="77777777" w:rsidR="00CE109A" w:rsidRPr="00FF42B7" w:rsidRDefault="00CE109A" w:rsidP="00220B53">
      <w:pPr>
        <w:pStyle w:val="Paragraphedeliste"/>
        <w:numPr>
          <w:ilvl w:val="0"/>
          <w:numId w:val="5"/>
        </w:numPr>
      </w:pPr>
      <w:r w:rsidRPr="00A411C8">
        <w:rPr>
          <w:b/>
          <w:bCs/>
        </w:rPr>
        <w:t>/req/sam-cpt</w:t>
      </w:r>
      <w:r w:rsidRPr="00FF42B7">
        <w:t>: Conceptual Sample schema,</w:t>
      </w:r>
    </w:p>
    <w:p w14:paraId="5192E89B" w14:textId="77777777" w:rsidR="00CE109A" w:rsidRPr="00FF42B7" w:rsidRDefault="00CE109A" w:rsidP="00220B53">
      <w:pPr>
        <w:pStyle w:val="Paragraphedeliste"/>
        <w:numPr>
          <w:ilvl w:val="0"/>
          <w:numId w:val="5"/>
        </w:numPr>
      </w:pPr>
      <w:r w:rsidRPr="00A411C8">
        <w:rPr>
          <w:b/>
          <w:bCs/>
        </w:rPr>
        <w:t>/req/sam-core</w:t>
      </w:r>
      <w:r w:rsidRPr="00FF42B7">
        <w:t>: Abstract Sample core,</w:t>
      </w:r>
    </w:p>
    <w:p w14:paraId="0BF26897" w14:textId="77777777" w:rsidR="00CE109A" w:rsidRPr="00FF42B7" w:rsidRDefault="00CE109A" w:rsidP="00220B53">
      <w:pPr>
        <w:pStyle w:val="Paragraphedeliste"/>
        <w:numPr>
          <w:ilvl w:val="0"/>
          <w:numId w:val="5"/>
        </w:numPr>
      </w:pPr>
      <w:r w:rsidRPr="00A411C8">
        <w:rPr>
          <w:b/>
          <w:bCs/>
        </w:rPr>
        <w:t>/req/sam-basic</w:t>
      </w:r>
      <w:r w:rsidRPr="00FF42B7">
        <w:t>: Basic Samples</w:t>
      </w:r>
    </w:p>
    <w:p w14:paraId="355F7B64" w14:textId="2A47B8CD" w:rsidR="005C46DD" w:rsidRDefault="005C46DD" w:rsidP="00FF42B7">
      <w:r w:rsidRPr="005C46DD">
        <w:t>In the lines below, the base (/req/{pkg}/)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Paragraphedeliste"/>
        <w:numPr>
          <w:ilvl w:val="0"/>
          <w:numId w:val="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Paragraphedeliste"/>
        <w:numPr>
          <w:ilvl w:val="0"/>
          <w:numId w:val="6"/>
        </w:numPr>
      </w:pPr>
      <w:r w:rsidRPr="00FF42B7">
        <w:rPr>
          <w:b/>
          <w:bCs/>
        </w:rPr>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Paragraphedeliste"/>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Paragraphedeliste"/>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Paragraphedeliste"/>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naming conventions. Requirements pertaining to classes contain the class name in UpperCamelCase, requirements pertaining to associations utilize the association role name in lowerCamelCase.</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/rec/{pkg}/{classM}/{re</w:t>
            </w:r>
            <w:del w:id="161" w:author="Katharina Schleidt" w:date="2021-07-06T14:14:00Z">
              <w:r w:rsidRPr="00FF42B7" w:rsidDel="00FC2372">
                <w:rPr>
                  <w:b/>
                  <w:bCs/>
                </w:rPr>
                <w:delText>q</w:delText>
              </w:r>
            </w:del>
            <w:ins w:id="162" w:author="Katharina Schleidt" w:date="2021-07-06T14:14:00Z">
              <w:r w:rsidR="00FC2372">
                <w:rPr>
                  <w:b/>
                  <w:bCs/>
                </w:rPr>
                <w:t>c</w:t>
              </w:r>
            </w:ins>
            <w:del w:id="163" w:author="Katharina Schleidt" w:date="2021-07-06T14:15:00Z">
              <w:r w:rsidRPr="00FF42B7" w:rsidDel="00FC2372">
                <w:rPr>
                  <w:b/>
                  <w:bCs/>
                </w:rPr>
                <w:delText>N</w:delText>
              </w:r>
            </w:del>
            <w:ins w:id="164" w:author="Katharina Schleidt" w:date="2021-07-06T14:15:00Z">
              <w:r w:rsidR="00FC2372">
                <w:rPr>
                  <w:b/>
                  <w:bCs/>
                </w:rPr>
                <w:t>O</w:t>
              </w:r>
            </w:ins>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/rec/{pkg}/{classM}/{re</w:t>
      </w:r>
      <w:del w:id="165" w:author="Katharina Schleidt" w:date="2021-07-06T14:14:00Z">
        <w:r w:rsidRPr="00FF42B7" w:rsidDel="00FC2372">
          <w:rPr>
            <w:b/>
            <w:bCs/>
          </w:rPr>
          <w:delText>q</w:delText>
        </w:r>
      </w:del>
      <w:ins w:id="166" w:author="Katharina Schleidt" w:date="2021-07-06T14:14:00Z">
        <w:r w:rsidR="00FC2372">
          <w:rPr>
            <w:b/>
            <w:bCs/>
          </w:rPr>
          <w:t>c</w:t>
        </w:r>
      </w:ins>
      <w:del w:id="167" w:author="Katharina Schleidt" w:date="2021-07-06T14:14:00Z">
        <w:r w:rsidRPr="00FF42B7" w:rsidDel="00FC2372">
          <w:rPr>
            <w:b/>
            <w:bCs/>
          </w:rPr>
          <w:delText>N</w:delText>
        </w:r>
      </w:del>
      <w:ins w:id="168" w:author="Katharina Schleidt" w:date="2021-07-06T14:14:00Z">
        <w:r w:rsidR="00FC2372">
          <w:rPr>
            <w:b/>
            <w:bCs/>
          </w:rPr>
          <w:t>O</w:t>
        </w:r>
      </w:ins>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Titre2"/>
      </w:pPr>
      <w:bookmarkStart w:id="169" w:name="_Toc72768854"/>
      <w:r>
        <w:t>Requirements classes</w:t>
      </w:r>
      <w:bookmarkEnd w:id="16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Titre2"/>
      </w:pPr>
      <w:bookmarkStart w:id="170" w:name="_Toc72768855"/>
      <w:r>
        <w:t>Conformance classes</w:t>
      </w:r>
      <w:bookmarkEnd w:id="17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Titre2"/>
      </w:pPr>
      <w:bookmarkStart w:id="171" w:name="_Ref52472430"/>
      <w:bookmarkStart w:id="172" w:name="_Toc72768856"/>
      <w:r>
        <w:t>Identifiers</w:t>
      </w:r>
      <w:bookmarkEnd w:id="171"/>
      <w:bookmarkEnd w:id="172"/>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Titre1"/>
        <w:numPr>
          <w:ilvl w:val="0"/>
          <w:numId w:val="1"/>
        </w:numPr>
        <w:tabs>
          <w:tab w:val="clear" w:pos="432"/>
        </w:tabs>
        <w:ind w:left="0" w:firstLine="0"/>
      </w:pPr>
      <w:bookmarkStart w:id="173" w:name="_Toc353798250"/>
      <w:bookmarkStart w:id="174" w:name="_Toc72768857"/>
      <w:r w:rsidRPr="00247DE8">
        <w:t xml:space="preserve">Packaging, </w:t>
      </w:r>
      <w:r>
        <w:t>r</w:t>
      </w:r>
      <w:r w:rsidRPr="00247DE8">
        <w:t xml:space="preserve">equirements and </w:t>
      </w:r>
      <w:r>
        <w:t>d</w:t>
      </w:r>
      <w:r w:rsidRPr="00247DE8">
        <w:t>ependencies</w:t>
      </w:r>
      <w:bookmarkEnd w:id="173"/>
      <w:bookmarkEnd w:id="174"/>
    </w:p>
    <w:p w14:paraId="4E2829B4" w14:textId="36D3559C" w:rsidR="00393BE0" w:rsidRPr="00393BE0" w:rsidRDefault="00393BE0" w:rsidP="00EF48D9">
      <w:pPr>
        <w:pStyle w:val="Titre2"/>
      </w:pPr>
      <w:bookmarkStart w:id="175" w:name="_Toc72768858"/>
      <w:r>
        <w:t>Requirements</w:t>
      </w:r>
      <w:bookmarkEnd w:id="175"/>
    </w:p>
    <w:p w14:paraId="6E81DB35" w14:textId="40C676D3" w:rsidR="001A33D0" w:rsidRDefault="00247DE8" w:rsidP="00EF48D9">
      <w:pPr>
        <w:pStyle w:val="Titre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76" w:author="Katharina Schleidt" w:date="2021-07-05T13:58:00Z">
        <w:r w:rsidR="0058722D">
          <w:rPr>
            <w:lang w:eastAsia="ja-JP"/>
          </w:rPr>
          <w:t>This structure</w:t>
        </w:r>
      </w:ins>
      <w:del w:id="177" w:author="Katharina Schleidt" w:date="2021-07-05T13:58:00Z">
        <w:r w:rsidDel="0058722D">
          <w:rPr>
            <w:lang w:eastAsia="ja-JP"/>
          </w:rPr>
          <w:delText xml:space="preserve">It </w:delText>
        </w:r>
      </w:del>
      <w:r>
        <w:rPr>
          <w:lang w:eastAsia="ja-JP"/>
        </w:rPr>
        <w:t>enables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38488A59"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178" w:author="Grellet Sylvain" w:date="2021-10-21T14:55:00Z">
        <w:r w:rsidR="002D5A96">
          <w:rPr>
            <w:lang w:eastAsia="ja-JP"/>
          </w:rPr>
          <w:t>[15]</w:t>
        </w:r>
      </w:ins>
      <w:del w:id="179" w:author="Grellet Sylvain" w:date="2021-10-21T14:55:00Z">
        <w:r w:rsidR="00821F18" w:rsidDel="002D5A96">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Paragraphedeliste"/>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Paragraphedeliste"/>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Paragraphedeliste"/>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80" w:author="Katharina Schleidt" w:date="2021-07-05T13:59:00Z">
        <w:r w:rsidR="002E57C8" w:rsidDel="0058722D">
          <w:rPr>
            <w:lang w:eastAsia="ja-JP"/>
          </w:rPr>
          <w:delText xml:space="preserve">it becomes increasingly difficult to </w:delText>
        </w:r>
      </w:del>
      <w:r w:rsidR="002E57C8">
        <w:rPr>
          <w:lang w:eastAsia="ja-JP"/>
        </w:rPr>
        <w:t>stipulat</w:t>
      </w:r>
      <w:ins w:id="181" w:author="Katharina Schleidt" w:date="2021-07-05T13:59:00Z">
        <w:r w:rsidR="0058722D">
          <w:rPr>
            <w:lang w:eastAsia="ja-JP"/>
          </w:rPr>
          <w:t>ing</w:t>
        </w:r>
      </w:ins>
      <w:del w:id="182"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83"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84" w:author="Katharina Schleidt" w:date="2021-07-05T14:00:00Z">
        <w:r w:rsidR="0058722D">
          <w:rPr>
            <w:lang w:eastAsia="ja-JP"/>
          </w:rPr>
          <w:t xml:space="preserve">the observable properties </w:t>
        </w:r>
      </w:ins>
      <w:del w:id="185" w:author="Katharina Schleidt" w:date="2021-07-05T14:00:00Z">
        <w:r w:rsidDel="0058722D">
          <w:rPr>
            <w:lang w:eastAsia="ja-JP"/>
          </w:rPr>
          <w:delText xml:space="preserve">this </w:delText>
        </w:r>
      </w:del>
      <w:r>
        <w:rPr>
          <w:lang w:eastAsia="ja-JP"/>
        </w:rPr>
        <w:t>concept was only included as a metaclass,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186" w:author="Katharina Schleidt" w:date="2021-07-05T14:00:00Z">
        <w:r w:rsidR="0058722D">
          <w:rPr>
            <w:lang w:eastAsia="ja-JP"/>
          </w:rPr>
          <w:t>. This is because</w:t>
        </w:r>
      </w:ins>
      <w:del w:id="187"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88" w:author="Katharina Schleidt" w:date="2021-07-05T14:00:00Z">
        <w:r w:rsidR="0058722D">
          <w:rPr>
            <w:lang w:eastAsia="ja-JP"/>
          </w:rPr>
          <w:t>,</w:t>
        </w:r>
      </w:ins>
      <w:r>
        <w:rPr>
          <w:lang w:eastAsia="ja-JP"/>
        </w:rPr>
        <w:t xml:space="preserve"> such as the Research Data Alliance (RDA)</w:t>
      </w:r>
      <w:ins w:id="189"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fine grained hierarchical requirements class structure </w:t>
      </w:r>
      <w:del w:id="190" w:author="Katharina Schleidt" w:date="2021-07-05T14:01:00Z">
        <w:r w:rsidDel="0058722D">
          <w:rPr>
            <w:lang w:eastAsia="ja-JP"/>
          </w:rPr>
          <w:delText xml:space="preserve">has been </w:delText>
        </w:r>
      </w:del>
      <w:ins w:id="191"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Titre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2"/>
                        </a:ext>
                      </a:extLst>
                    </a:blip>
                    <a:stretch>
                      <a:fillRect/>
                    </a:stretch>
                  </pic:blipFill>
                  <pic:spPr>
                    <a:xfrm>
                      <a:off x="0" y="0"/>
                      <a:ext cx="6191885" cy="3077845"/>
                    </a:xfrm>
                    <a:prstGeom prst="rect">
                      <a:avLst/>
                    </a:prstGeom>
                  </pic:spPr>
                </pic:pic>
              </a:graphicData>
            </a:graphic>
          </wp:inline>
        </w:drawing>
      </w:r>
    </w:p>
    <w:p w14:paraId="6F59B78E" w14:textId="0A4942CD" w:rsidR="002A2967" w:rsidRPr="00C63000" w:rsidRDefault="00D40B05" w:rsidP="00D40B05">
      <w:pPr>
        <w:jc w:val="center"/>
        <w:rPr>
          <w:b/>
          <w:bCs/>
          <w:sz w:val="20"/>
          <w:szCs w:val="20"/>
        </w:rPr>
      </w:pPr>
      <w:bookmarkStart w:id="192"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w:t>
      </w:r>
      <w:r w:rsidR="00D471BA">
        <w:rPr>
          <w:b/>
          <w:bCs/>
          <w:sz w:val="20"/>
          <w:szCs w:val="20"/>
        </w:rPr>
        <w:fldChar w:fldCharType="end"/>
      </w:r>
      <w:bookmarkEnd w:id="192"/>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4"/>
                        </a:ext>
                      </a:extLst>
                    </a:blip>
                    <a:stretch>
                      <a:fillRect/>
                    </a:stretch>
                  </pic:blipFill>
                  <pic:spPr>
                    <a:xfrm>
                      <a:off x="0" y="0"/>
                      <a:ext cx="6191885" cy="2534285"/>
                    </a:xfrm>
                    <a:prstGeom prst="rect">
                      <a:avLst/>
                    </a:prstGeom>
                  </pic:spPr>
                </pic:pic>
              </a:graphicData>
            </a:graphic>
          </wp:inline>
        </w:drawing>
      </w:r>
    </w:p>
    <w:p w14:paraId="44FF6CC2" w14:textId="12109C15" w:rsidR="002A2967" w:rsidRPr="00C63000" w:rsidRDefault="002A2967" w:rsidP="002A2967">
      <w:pPr>
        <w:jc w:val="center"/>
        <w:rPr>
          <w:b/>
          <w:bCs/>
          <w:sz w:val="20"/>
          <w:szCs w:val="20"/>
        </w:rPr>
      </w:pPr>
      <w:bookmarkStart w:id="193"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w:t>
      </w:r>
      <w:r w:rsidR="00D471BA">
        <w:rPr>
          <w:b/>
          <w:bCs/>
          <w:sz w:val="20"/>
          <w:szCs w:val="20"/>
        </w:rPr>
        <w:fldChar w:fldCharType="end"/>
      </w:r>
      <w:bookmarkEnd w:id="193"/>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Titre2"/>
      </w:pPr>
      <w:bookmarkStart w:id="194" w:name="_Toc72768859"/>
      <w:r>
        <w:t>UML</w:t>
      </w:r>
      <w:bookmarkEnd w:id="194"/>
    </w:p>
    <w:p w14:paraId="7180BC3F" w14:textId="0AD4F418" w:rsidR="00247DE8" w:rsidRDefault="00393BE0" w:rsidP="00EF48D9">
      <w:pPr>
        <w:pStyle w:val="Titre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Paragraphedeliste"/>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95" w:author="Katharina Schleidt" w:date="2021-07-05T14:01:00Z">
        <w:r w:rsidDel="0058722D">
          <w:rPr>
            <w:lang w:eastAsia="ja-JP"/>
          </w:rPr>
          <w:delText xml:space="preserve">have been </w:delText>
        </w:r>
      </w:del>
      <w:ins w:id="196" w:author="Katharina Schleidt" w:date="2021-07-05T14:01:00Z">
        <w:r w:rsidR="0058722D">
          <w:rPr>
            <w:lang w:eastAsia="ja-JP"/>
          </w:rPr>
          <w:t xml:space="preserve">are </w:t>
        </w:r>
      </w:ins>
      <w:r>
        <w:rPr>
          <w:lang w:eastAsia="ja-JP"/>
        </w:rPr>
        <w:t xml:space="preserve">provided. These models provide a very abstract view </w:t>
      </w:r>
      <w:del w:id="197" w:author="Katharina Schleidt" w:date="2021-07-05T14:01:00Z">
        <w:r w:rsidDel="0058722D">
          <w:rPr>
            <w:lang w:eastAsia="ja-JP"/>
          </w:rPr>
          <w:delText xml:space="preserve">on </w:delText>
        </w:r>
      </w:del>
      <w:ins w:id="198"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99" w:author="Katharina Schleidt" w:date="2021-07-05T14:02:00Z">
        <w:r w:rsidR="00C44FEC" w:rsidRPr="00C44FEC" w:rsidDel="0058722D">
          <w:rPr>
            <w:lang w:eastAsia="ja-JP"/>
          </w:rPr>
          <w:delText xml:space="preserve">measurements </w:delText>
        </w:r>
      </w:del>
      <w:ins w:id="200"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201" w:author="Katharina Schleidt" w:date="2021-07-05T14:02:00Z">
        <w:r w:rsidR="00C44FEC" w:rsidRPr="00C44FEC" w:rsidDel="0058722D">
          <w:rPr>
            <w:lang w:eastAsia="ja-JP"/>
          </w:rPr>
          <w:delText>samples</w:delText>
        </w:r>
        <w:r w:rsidR="00C44FEC" w:rsidDel="0058722D">
          <w:rPr>
            <w:lang w:eastAsia="ja-JP"/>
          </w:rPr>
          <w:delText xml:space="preserve"> </w:delText>
        </w:r>
      </w:del>
      <w:ins w:id="202"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203"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Paragraphedeliste"/>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featureTypes </w:t>
      </w:r>
      <w:del w:id="204" w:author="Katharina Schleidt" w:date="2021-07-05T14:02:00Z">
        <w:r w:rsidDel="0058722D">
          <w:rPr>
            <w:lang w:eastAsia="ja-JP"/>
          </w:rPr>
          <w:delText xml:space="preserve">have been </w:delText>
        </w:r>
      </w:del>
      <w:ins w:id="205" w:author="Katharina Schleidt" w:date="2021-07-05T14:02:00Z">
        <w:r w:rsidR="0058722D">
          <w:rPr>
            <w:lang w:eastAsia="ja-JP"/>
          </w:rPr>
          <w:t xml:space="preserve">are </w:t>
        </w:r>
      </w:ins>
      <w:r>
        <w:rPr>
          <w:lang w:eastAsia="ja-JP"/>
        </w:rPr>
        <w:t>provided following the semantic structure of the Conceptual model (i.e: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206" w:author="Katharina Schleidt" w:date="2021-07-05T14:03:00Z">
        <w:r w:rsidR="00953EFA" w:rsidRPr="00953EFA" w:rsidDel="00BC3B35">
          <w:rPr>
            <w:lang w:eastAsia="ja-JP"/>
          </w:rPr>
          <w:delText xml:space="preserve">has been </w:delText>
        </w:r>
      </w:del>
      <w:ins w:id="207"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featureTypes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Paragraphedeliste"/>
        <w:numPr>
          <w:ilvl w:val="0"/>
          <w:numId w:val="8"/>
        </w:numPr>
        <w:ind w:left="714" w:hanging="357"/>
        <w:contextualSpacing w:val="0"/>
        <w:jc w:val="both"/>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Titre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208" w:author="Katharina Schleidt" w:date="2021-07-05T19:38:00Z">
        <w:r w:rsidR="00174114" w:rsidRPr="00174114" w:rsidDel="00116C6C">
          <w:rPr>
            <w:lang w:eastAsia="ja-JP"/>
          </w:rPr>
          <w:delText>Observations, measurements and samples</w:delText>
        </w:r>
      </w:del>
      <w:ins w:id="209"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210"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21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211"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211"/>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Titre2"/>
      </w:pPr>
      <w:bookmarkStart w:id="212" w:name="_Toc72768860"/>
      <w:r>
        <w:t>Note o</w:t>
      </w:r>
      <w:r w:rsidR="00AF32F1">
        <w:t>n</w:t>
      </w:r>
      <w:r>
        <w:t xml:space="preserve"> the u</w:t>
      </w:r>
      <w:r w:rsidR="00247DE8">
        <w:t>se of Any</w:t>
      </w:r>
      <w:bookmarkEnd w:id="21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Paragraphedeliste"/>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Paragraphedeliste"/>
        <w:numPr>
          <w:ilvl w:val="0"/>
          <w:numId w:val="9"/>
        </w:numPr>
        <w:rPr>
          <w:lang w:eastAsia="ja-JP"/>
        </w:rPr>
      </w:pPr>
      <w:r>
        <w:rPr>
          <w:lang w:eastAsia="ja-JP"/>
        </w:rPr>
        <w:t xml:space="preserve">Reference to SensorThings deployment: </w:t>
      </w:r>
      <w:hyperlink r:id="rId36" w:history="1">
        <w:r w:rsidR="00944710" w:rsidRPr="006E508A">
          <w:rPr>
            <w:rStyle w:val="Lienhypertexte"/>
            <w:lang w:val="en-GB" w:eastAsia="ja-JP"/>
          </w:rPr>
          <w:t>https://lubw-frost.docker01.ilt-dmz.iosb.fraunhofer.de/v1.1/Locations(269)</w:t>
        </w:r>
      </w:hyperlink>
    </w:p>
    <w:p w14:paraId="04A3F7C6" w14:textId="49B9A200" w:rsidR="001B2AFB" w:rsidRDefault="001B2AFB" w:rsidP="00220B53">
      <w:pPr>
        <w:pStyle w:val="Paragraphedeliste"/>
        <w:numPr>
          <w:ilvl w:val="0"/>
          <w:numId w:val="9"/>
        </w:numPr>
        <w:rPr>
          <w:lang w:eastAsia="ja-JP"/>
        </w:rPr>
      </w:pPr>
      <w:r>
        <w:rPr>
          <w:lang w:eastAsia="ja-JP"/>
        </w:rPr>
        <w:lastRenderedPageBreak/>
        <w:t xml:space="preserve">Reference to 19115 </w:t>
      </w:r>
      <w:commentRangeStart w:id="213"/>
      <w:r>
        <w:rPr>
          <w:lang w:eastAsia="ja-JP"/>
        </w:rPr>
        <w:t>Metadata</w:t>
      </w:r>
      <w:commentRangeEnd w:id="213"/>
      <w:r w:rsidR="00621028">
        <w:rPr>
          <w:rStyle w:val="Marquedecommentaire"/>
        </w:rPr>
        <w:commentReference w:id="213"/>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Paragraphedeliste"/>
        <w:numPr>
          <w:ilvl w:val="0"/>
          <w:numId w:val="9"/>
        </w:numPr>
        <w:rPr>
          <w:lang w:eastAsia="ja-JP"/>
        </w:rPr>
      </w:pPr>
      <w:r>
        <w:rPr>
          <w:lang w:eastAsia="ja-JP"/>
        </w:rPr>
        <w:t xml:space="preserve">Reference to an instance of Borehole : </w:t>
      </w:r>
      <w:hyperlink r:id="rId37" w:history="1">
        <w:r w:rsidR="00944710" w:rsidRPr="006E508A">
          <w:rPr>
            <w:rStyle w:val="Lienhypertexte"/>
            <w:lang w:val="en-GB" w:eastAsia="ja-JP"/>
          </w:rPr>
          <w:t>https://data.geoscience.fr/id/borehole/BSS001REWW</w:t>
        </w:r>
      </w:hyperlink>
    </w:p>
    <w:p w14:paraId="415C264D" w14:textId="191074B9" w:rsidR="001B2AFB" w:rsidRDefault="001B2AFB" w:rsidP="00220B53">
      <w:pPr>
        <w:pStyle w:val="Paragraphedeliste"/>
        <w:numPr>
          <w:ilvl w:val="0"/>
          <w:numId w:val="9"/>
        </w:numPr>
        <w:rPr>
          <w:lang w:eastAsia="ja-JP"/>
        </w:rPr>
      </w:pPr>
      <w:r>
        <w:rPr>
          <w:lang w:eastAsia="ja-JP"/>
        </w:rPr>
        <w:t xml:space="preserve">Reference to an hydro station : </w:t>
      </w:r>
      <w:hyperlink r:id="rId38" w:history="1">
        <w:r w:rsidR="00944710" w:rsidRPr="006E508A">
          <w:rPr>
            <w:rStyle w:val="Lienhypertexte"/>
            <w:lang w:val="en-GB" w:eastAsia="ja-JP"/>
          </w:rPr>
          <w:t>https://iddata.eaufrance.fr/id/HydroStation/Y251002001</w:t>
        </w:r>
      </w:hyperlink>
    </w:p>
    <w:p w14:paraId="073626C3" w14:textId="275A96AE" w:rsidR="001B2AFB" w:rsidRDefault="001B2AFB" w:rsidP="00220B53">
      <w:pPr>
        <w:pStyle w:val="Paragraphedeliste"/>
        <w:numPr>
          <w:ilvl w:val="0"/>
          <w:numId w:val="9"/>
        </w:numPr>
        <w:rPr>
          <w:lang w:eastAsia="ja-JP"/>
        </w:rPr>
      </w:pPr>
      <w:r>
        <w:rPr>
          <w:lang w:eastAsia="ja-JP"/>
        </w:rPr>
        <w:t xml:space="preserve">Reference to a river segment : </w:t>
      </w:r>
      <w:hyperlink r:id="rId39" w:history="1">
        <w:r w:rsidR="00944710" w:rsidRPr="006E508A">
          <w:rPr>
            <w:rStyle w:val="Lienhypertexte"/>
            <w:lang w:val="en-GB" w:eastAsia="ja-JP"/>
          </w:rPr>
          <w:t>https://iddata.eaufrance.fr/id/WatercourseLinkSequence/A0080300</w:t>
        </w:r>
      </w:hyperlink>
    </w:p>
    <w:p w14:paraId="4379CD46" w14:textId="0DECF7B6" w:rsidR="001B2AFB" w:rsidRDefault="001B2AFB" w:rsidP="00220B53">
      <w:pPr>
        <w:pStyle w:val="Paragraphedeliste"/>
        <w:numPr>
          <w:ilvl w:val="0"/>
          <w:numId w:val="9"/>
        </w:numPr>
        <w:rPr>
          <w:lang w:eastAsia="ja-JP"/>
        </w:rPr>
      </w:pPr>
      <w:r>
        <w:rPr>
          <w:lang w:eastAsia="ja-JP"/>
        </w:rPr>
        <w:t>An (embedded) Boolean value as Result</w:t>
      </w:r>
    </w:p>
    <w:p w14:paraId="32C4C661" w14:textId="11A92129" w:rsidR="001B2AFB" w:rsidRDefault="001B2AFB" w:rsidP="00220B53">
      <w:pPr>
        <w:pStyle w:val="Paragraphedeliste"/>
        <w:numPr>
          <w:ilvl w:val="0"/>
          <w:numId w:val="9"/>
        </w:numPr>
        <w:rPr>
          <w:lang w:eastAsia="ja-JP"/>
        </w:rPr>
      </w:pPr>
      <w:r>
        <w:rPr>
          <w:lang w:eastAsia="ja-JP"/>
        </w:rPr>
        <w:t>An (embedded) SWE DataRecord</w:t>
      </w:r>
    </w:p>
    <w:p w14:paraId="7EC6EF85" w14:textId="595350E6" w:rsidR="00944710" w:rsidRDefault="001B2AFB" w:rsidP="00220B53">
      <w:pPr>
        <w:pStyle w:val="Paragraphedeliste"/>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Lienhypertexte"/>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Paragraphedeliste"/>
        <w:numPr>
          <w:ilvl w:val="0"/>
          <w:numId w:val="9"/>
        </w:numPr>
        <w:rPr>
          <w:lang w:eastAsia="ja-JP"/>
        </w:rPr>
      </w:pPr>
      <w:r>
        <w:rPr>
          <w:lang w:eastAsia="ja-JP"/>
        </w:rPr>
        <w:t>OM</w:t>
      </w:r>
      <w:r w:rsidR="00130432">
        <w:rPr>
          <w:lang w:eastAsia="ja-JP"/>
        </w:rPr>
        <w:t>S</w:t>
      </w:r>
      <w:r>
        <w:rPr>
          <w:lang w:eastAsia="ja-JP"/>
        </w:rPr>
        <w:t xml:space="preserve"> MaterialSample -&gt; Reference to a rock sample : </w:t>
      </w:r>
      <w:hyperlink r:id="rId41" w:history="1">
        <w:r w:rsidR="00944710" w:rsidRPr="006E508A">
          <w:rPr>
            <w:rStyle w:val="Lienhypertexte"/>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Titre1"/>
        <w:numPr>
          <w:ilvl w:val="0"/>
          <w:numId w:val="1"/>
        </w:numPr>
        <w:tabs>
          <w:tab w:val="clear" w:pos="432"/>
        </w:tabs>
        <w:ind w:left="0" w:firstLine="0"/>
      </w:pPr>
      <w:bookmarkStart w:id="214" w:name="_Toc353798251"/>
      <w:bookmarkStart w:id="215" w:name="_Toc72768861"/>
      <w:r w:rsidRPr="00920189">
        <w:t>Fundamental characteristics of observations and samples (informative)</w:t>
      </w:r>
      <w:bookmarkEnd w:id="214"/>
      <w:bookmarkEnd w:id="215"/>
    </w:p>
    <w:p w14:paraId="4359B34D" w14:textId="62C77FAD" w:rsidR="00CE109A" w:rsidRDefault="00B125A5" w:rsidP="00114E5B">
      <w:pPr>
        <w:pStyle w:val="Titre2"/>
      </w:pPr>
      <w:bookmarkStart w:id="216" w:name="_Toc72768862"/>
      <w:r>
        <w:t>Observation schema</w:t>
      </w:r>
      <w:bookmarkEnd w:id="216"/>
    </w:p>
    <w:p w14:paraId="1A79EF02" w14:textId="3C5FA2DA" w:rsidR="00B125A5" w:rsidRDefault="00B125A5" w:rsidP="00114E5B">
      <w:pPr>
        <w:pStyle w:val="Titre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Paragraphedeliste"/>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Paragraphedeliste"/>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Titre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217" w:author="Grellet Sylvain" w:date="2021-10-21T08:56:00Z">
        <w:r w:rsidR="0001453C">
          <w:rPr>
            <w:lang w:eastAsia="ja-JP"/>
          </w:rPr>
          <w:t>.</w:t>
        </w:r>
      </w:ins>
      <w:del w:id="218" w:author="Grellet Sylvain" w:date="2021-10-21T08:55:00Z">
        <w:r w:rsidRPr="00F24D49" w:rsidDel="0001453C">
          <w:rPr>
            <w:lang w:eastAsia="ja-JP"/>
          </w:rPr>
          <w:delText xml:space="preserve"> </w:delText>
        </w:r>
        <w:commentRangeStart w:id="219"/>
        <w:commentRangeStart w:id="220"/>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219"/>
        <w:r w:rsidR="001B02F3" w:rsidDel="0001453C">
          <w:rPr>
            <w:rStyle w:val="Marquedecommentaire"/>
          </w:rPr>
          <w:commentReference w:id="219"/>
        </w:r>
      </w:del>
      <w:commentRangeEnd w:id="220"/>
      <w:r w:rsidR="0001453C">
        <w:rPr>
          <w:rStyle w:val="Marquedecommentaire"/>
        </w:rPr>
        <w:commentReference w:id="220"/>
      </w:r>
      <w:del w:id="221" w:author="Grellet Sylvain" w:date="2021-10-21T08:55:00Z">
        <w:r w:rsidRPr="00F24D49" w:rsidDel="0001453C">
          <w:rPr>
            <w:lang w:eastAsia="ja-JP"/>
          </w:rPr>
          <w:delText>.</w:delText>
        </w:r>
      </w:del>
      <w:r w:rsidRPr="00F24D49">
        <w:rPr>
          <w:lang w:eastAsia="ja-JP"/>
        </w:rPr>
        <w:t xml:space="preserve"> </w:t>
      </w:r>
      <w:del w:id="222" w:author="Katharina Schleidt" w:date="2021-07-05T14:03:00Z">
        <w:r w:rsidRPr="00F24D49" w:rsidDel="00BC3B35">
          <w:rPr>
            <w:lang w:eastAsia="ja-JP"/>
          </w:rPr>
          <w:delText xml:space="preserve">It </w:delText>
        </w:r>
      </w:del>
      <w:ins w:id="223" w:author="Katharina Schleidt" w:date="2021-07-05T14:03:00Z">
        <w:r w:rsidR="00BC3B35">
          <w:rPr>
            <w:lang w:eastAsia="ja-JP"/>
          </w:rPr>
          <w:t>This ac</w:t>
        </w:r>
      </w:ins>
      <w:ins w:id="224" w:author="Katharina Schleidt" w:date="2021-07-05T14:04:00Z">
        <w:r w:rsidR="00BC3B35">
          <w:rPr>
            <w:lang w:eastAsia="ja-JP"/>
          </w:rPr>
          <w:t>t</w:t>
        </w:r>
      </w:ins>
      <w:ins w:id="225"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674BED54"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226" w:author="Grellet Sylvain" w:date="2021-10-21T13:38:00Z">
        <w:r w:rsidR="00FE6441">
          <w:rPr>
            <w:lang w:eastAsia="ja-JP"/>
          </w:rPr>
          <w:t>[4]</w:t>
        </w:r>
      </w:ins>
      <w:del w:id="227" w:author="Grellet Sylvain" w:date="2021-10-21T13:38:00Z">
        <w:r w:rsidR="00821F18" w:rsidDel="00FE6441">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228" w:author="Grellet Sylvain" w:date="2021-10-21T13:44:00Z">
        <w:r w:rsidR="006C3505">
          <w:rPr>
            <w:lang w:eastAsia="ja-JP"/>
          </w:rPr>
          <w:t>[5]</w:t>
        </w:r>
      </w:ins>
      <w:del w:id="229" w:author="Grellet Sylvain" w:date="2021-10-21T13:44:00Z">
        <w:r w:rsidR="00821F18" w:rsidDel="006C3505">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230" w:author="Grellet Sylvain" w:date="2021-10-21T13:46:00Z">
        <w:r w:rsidR="006C3505">
          <w:rPr>
            <w:lang w:eastAsia="ja-JP"/>
          </w:rPr>
          <w:t>[6]</w:t>
        </w:r>
      </w:ins>
      <w:del w:id="231" w:author="Grellet Sylvain" w:date="2021-10-21T13:46:00Z">
        <w:r w:rsidR="00821F18" w:rsidDel="006C3505">
          <w:rPr>
            <w:lang w:eastAsia="ja-JP"/>
          </w:rPr>
          <w:delText>[11]</w:delText>
        </w:r>
      </w:del>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232" w:author="Grellet Sylvain" w:date="2021-10-21T14:52:00Z">
        <w:r w:rsidR="00A507CB">
          <w:rPr>
            <w:lang w:eastAsia="ja-JP"/>
          </w:rPr>
          <w:t>[13]</w:t>
        </w:r>
      </w:ins>
      <w:del w:id="233" w:author="Grellet Sylvain" w:date="2021-10-21T14:52:00Z">
        <w:r w:rsidR="00821F18" w:rsidDel="00A507CB">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234" w:author="Grellet Sylvain" w:date="2021-10-21T13:49:00Z">
        <w:r w:rsidR="00890D0F">
          <w:rPr>
            <w:lang w:eastAsia="ja-JP"/>
          </w:rPr>
          <w:t>[7]</w:t>
        </w:r>
      </w:ins>
      <w:del w:id="235" w:author="Grellet Sylvain" w:date="2021-10-21T13:49:00Z">
        <w:r w:rsidR="003A68D3" w:rsidDel="00890D0F">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236" w:author="Grellet Sylvain" w:date="2021-10-21T14:53:00Z">
        <w:r w:rsidR="00626696">
          <w:rPr>
            <w:lang w:eastAsia="ja-JP"/>
          </w:rPr>
          <w:t>[14]</w:t>
        </w:r>
      </w:ins>
      <w:del w:id="237" w:author="Grellet Sylvain" w:date="2021-10-21T14:53:00Z">
        <w:r w:rsidR="00821F18" w:rsidDel="00626696">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(e.g. ISO 19115 or other community agreed one).</w:t>
      </w:r>
    </w:p>
    <w:p w14:paraId="2485AE31" w14:textId="7E5F1ADA" w:rsidR="00114E5B" w:rsidRDefault="00114E5B" w:rsidP="00114E5B">
      <w:pPr>
        <w:pStyle w:val="Titre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Lgende"/>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Titre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238" w:author="Katharina Schleidt" w:date="2021-07-05T14:47:00Z">
        <w:r w:rsidDel="009C3FA8">
          <w:rPr>
            <w:lang w:eastAsia="ja-JP"/>
          </w:rPr>
          <w:delText xml:space="preserve">; </w:delText>
        </w:r>
      </w:del>
      <w:ins w:id="239" w:author="Katharina Schleidt" w:date="2021-07-05T14:47:00Z">
        <w:r w:rsidR="009C3FA8">
          <w:rPr>
            <w:lang w:eastAsia="ja-JP"/>
          </w:rPr>
          <w:t xml:space="preserve">. </w:t>
        </w:r>
      </w:ins>
      <w:del w:id="240" w:author="Katharina Schleidt" w:date="2021-07-05T14:47:00Z">
        <w:r w:rsidDel="009C3FA8">
          <w:rPr>
            <w:lang w:eastAsia="ja-JP"/>
          </w:rPr>
          <w:delText xml:space="preserve">in </w:delText>
        </w:r>
      </w:del>
      <w:ins w:id="241"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242"/>
      <w:r>
        <w:rPr>
          <w:lang w:eastAsia="ja-JP"/>
        </w:rPr>
        <w:t>.</w:t>
      </w:r>
      <w:ins w:id="243" w:author="Katharina Schleidt" w:date="2021-07-05T14:49:00Z">
        <w:r w:rsidR="009C3FA8">
          <w:rPr>
            <w:lang w:eastAsia="ja-JP"/>
          </w:rPr>
          <w:t xml:space="preserve"> The proximate </w:t>
        </w:r>
      </w:ins>
      <w:ins w:id="244" w:author="Katharina Schleidt" w:date="2021-07-05T14:50:00Z">
        <w:r w:rsidR="009C3FA8">
          <w:rPr>
            <w:lang w:eastAsia="ja-JP"/>
          </w:rPr>
          <w:t>feature-of-interest</w:t>
        </w:r>
      </w:ins>
      <w:ins w:id="245"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246" w:author="Katharina Schleidt" w:date="2021-07-05T15:05:00Z">
        <w:r w:rsidR="00F95F63">
          <w:rPr>
            <w:lang w:eastAsia="ja-JP"/>
          </w:rPr>
          <w:t>f.</w:t>
        </w:r>
        <w:commentRangeEnd w:id="242"/>
        <w:r w:rsidR="00F95F63">
          <w:rPr>
            <w:rStyle w:val="Marquedecommentaire"/>
          </w:rPr>
          <w:commentReference w:id="242"/>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247" w:author="Katharina Schleidt" w:date="2021-07-05T14:47:00Z">
        <w:r w:rsidDel="009C3FA8">
          <w:rPr>
            <w:lang w:eastAsia="ja-JP"/>
          </w:rPr>
          <w:delText xml:space="preserve">like </w:delText>
        </w:r>
      </w:del>
      <w:ins w:id="248" w:author="Katharina Schleidt" w:date="2021-07-05T14:47:00Z">
        <w:r w:rsidR="009C3FA8">
          <w:rPr>
            <w:lang w:eastAsia="ja-JP"/>
          </w:rPr>
          <w:t xml:space="preserve">such as </w:t>
        </w:r>
      </w:ins>
      <w:r>
        <w:rPr>
          <w:lang w:eastAsia="ja-JP"/>
        </w:rPr>
        <w:t xml:space="preserve">in remote sensing, or where specimens are removed from their sampling location and </w:t>
      </w:r>
      <w:r>
        <w:rPr>
          <w:lang w:eastAsia="ja-JP"/>
        </w:rPr>
        <w:lastRenderedPageBreak/>
        <w:t>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Titre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249"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Titre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074BCF12"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 xml:space="preserve">could be considered to carry “property-level” instance metadata, complementing the dataset-level and feature-level metadata that have been conventionally considered (e.g. ISO </w:t>
      </w:r>
      <w:r w:rsidR="00393BE0" w:rsidRPr="00393BE0">
        <w:rPr>
          <w:lang w:eastAsia="ja-JP"/>
        </w:rPr>
        <w:t>19115-1:2014</w:t>
      </w:r>
      <w:ins w:id="250"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251" w:author="Grellet Sylvain" w:date="2021-10-21T16:17:00Z">
        <w:r w:rsidR="00A82CB4">
          <w:rPr>
            <w:lang w:eastAsia="ja-JP"/>
          </w:rPr>
          <w:t>[24]</w:t>
        </w:r>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252" w:author="Grellet Sylvain" w:date="2021-10-21T16:17:00Z">
        <w:r w:rsidR="00A82CB4">
          <w:rPr>
            <w:lang w:eastAsia="ja-JP"/>
          </w:rPr>
          <w:t>[25]</w:t>
        </w:r>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Titre2"/>
      </w:pPr>
      <w:bookmarkStart w:id="253" w:name="_Toc72768863"/>
      <w:r>
        <w:t>Sample schema</w:t>
      </w:r>
      <w:bookmarkEnd w:id="253"/>
    </w:p>
    <w:p w14:paraId="4F2CB873" w14:textId="4164080B" w:rsidR="00114E5B" w:rsidRDefault="00114E5B" w:rsidP="00114E5B">
      <w:pPr>
        <w:pStyle w:val="Titre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254"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255"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256"/>
      <w:r w:rsidR="003E224E">
        <w:rPr>
          <w:lang w:eastAsia="ja-JP"/>
        </w:rPr>
        <w:t>both those being made directly on the sample as well as observations on other samples</w:t>
      </w:r>
      <w:r w:rsidRPr="00755923">
        <w:rPr>
          <w:lang w:eastAsia="ja-JP"/>
        </w:rPr>
        <w:t>.</w:t>
      </w:r>
      <w:commentRangeEnd w:id="256"/>
      <w:r w:rsidR="003E224E">
        <w:rPr>
          <w:rStyle w:val="Marquedecommentaire"/>
        </w:rPr>
        <w:commentReference w:id="256"/>
      </w:r>
    </w:p>
    <w:p w14:paraId="6DDAEB1F" w14:textId="2D48A11B" w:rsidR="00114E5B" w:rsidRDefault="00114E5B" w:rsidP="00114E5B">
      <w:pPr>
        <w:pStyle w:val="Titre3"/>
      </w:pPr>
      <w:bookmarkStart w:id="257" w:name="_Ref52396733"/>
      <w:r w:rsidRPr="00114E5B">
        <w:lastRenderedPageBreak/>
        <w:t>Proximate vs. ultimate feature-of-interest</w:t>
      </w:r>
      <w:bookmarkEnd w:id="257"/>
    </w:p>
    <w:p w14:paraId="56594B6B" w14:textId="6FFB8B3C" w:rsidR="00114E5B" w:rsidRDefault="00114E5B" w:rsidP="00114E5B">
      <w:pPr>
        <w:pStyle w:val="Titre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Paragraphedeliste"/>
        <w:numPr>
          <w:ilvl w:val="0"/>
          <w:numId w:val="11"/>
        </w:numPr>
        <w:rPr>
          <w:lang w:eastAsia="ja-JP"/>
        </w:rPr>
      </w:pPr>
      <w:del w:id="258" w:author="Katharina Schleidt" w:date="2021-07-05T15:07:00Z">
        <w:r w:rsidDel="00F95F63">
          <w:rPr>
            <w:lang w:eastAsia="ja-JP"/>
          </w:rPr>
          <w:delText xml:space="preserve">the </w:delText>
        </w:r>
      </w:del>
      <w:ins w:id="259"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Paragraphedeliste"/>
        <w:numPr>
          <w:ilvl w:val="0"/>
          <w:numId w:val="11"/>
        </w:numPr>
        <w:rPr>
          <w:lang w:eastAsia="ja-JP"/>
        </w:rPr>
      </w:pPr>
      <w:del w:id="260" w:author="Katharina Schleidt" w:date="2021-07-05T15:07:00Z">
        <w:r w:rsidDel="00F95F63">
          <w:rPr>
            <w:lang w:eastAsia="ja-JP"/>
          </w:rPr>
          <w:delText xml:space="preserve">the </w:delText>
        </w:r>
      </w:del>
      <w:ins w:id="261"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Paragraphedeliste"/>
        <w:numPr>
          <w:ilvl w:val="0"/>
          <w:numId w:val="11"/>
        </w:numPr>
        <w:rPr>
          <w:lang w:eastAsia="ja-JP"/>
        </w:rPr>
      </w:pPr>
      <w:del w:id="262" w:author="Katharina Schleidt" w:date="2021-07-05T15:07:00Z">
        <w:r w:rsidDel="00F95F63">
          <w:rPr>
            <w:lang w:eastAsia="ja-JP"/>
          </w:rPr>
          <w:delText xml:space="preserve">the </w:delText>
        </w:r>
      </w:del>
      <w:ins w:id="263"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Titre4"/>
      </w:pPr>
      <w:bookmarkStart w:id="264" w:name="_Ref52423377"/>
      <w:r w:rsidRPr="00114E5B">
        <w:t>Proximate feature-of-interest embodies a sample design</w:t>
      </w:r>
      <w:bookmarkEnd w:id="264"/>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265"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266" w:author="Katharina Schleidt" w:date="2021-10-10T18:31:00Z">
        <w:r w:rsidR="00466170">
          <w:rPr>
            <w:lang w:eastAsia="ja-JP"/>
          </w:rPr>
          <w:t xml:space="preserve"> Again, a virtual feature serves as </w:t>
        </w:r>
      </w:ins>
      <w:ins w:id="267"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Titre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Titre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Titre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68" w:author="Katharina Schleidt" w:date="2021-07-05T15:08:00Z">
        <w:r w:rsidR="00F95F63">
          <w:rPr>
            <w:lang w:eastAsia="ja-JP"/>
          </w:rPr>
          <w:t xml:space="preserve"> </w:t>
        </w:r>
      </w:ins>
      <w:r>
        <w:rPr>
          <w:lang w:eastAsia="ja-JP"/>
        </w:rPr>
        <w:t>...) has been established, sensors</w:t>
      </w:r>
      <w:ins w:id="269"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70"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71" w:author="Katharina Schleidt" w:date="2021-07-05T15:09:00Z">
        <w:r w:rsidDel="00F95F63">
          <w:rPr>
            <w:lang w:eastAsia="ja-JP"/>
          </w:rPr>
          <w:delText>etc,</w:delText>
        </w:r>
      </w:del>
      <w:ins w:id="272"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73" w:author="Katharina Schleidt" w:date="2021-07-05T15:09:00Z">
        <w:r w:rsidR="00F95F63">
          <w:rPr>
            <w:lang w:eastAsia="ja-JP"/>
          </w:rPr>
          <w:t>. Examples are</w:t>
        </w:r>
      </w:ins>
      <w:r>
        <w:rPr>
          <w:lang w:eastAsia="ja-JP"/>
        </w:rPr>
        <w:t xml:space="preserve"> </w:t>
      </w:r>
      <w:del w:id="274" w:author="Katharina Schleidt" w:date="2021-07-05T15:09:00Z">
        <w:r w:rsidDel="00F95F63">
          <w:rPr>
            <w:lang w:eastAsia="ja-JP"/>
          </w:rPr>
          <w:delText xml:space="preserve">(ex : </w:delText>
        </w:r>
      </w:del>
      <w:r>
        <w:rPr>
          <w:lang w:eastAsia="ja-JP"/>
        </w:rPr>
        <w:t xml:space="preserve">biodiversity studies, crop seed preservation, </w:t>
      </w:r>
      <w:del w:id="275" w:author="Katharina Schleidt" w:date="2021-07-05T15:09:00Z">
        <w:r w:rsidDel="00F95F63">
          <w:rPr>
            <w:lang w:eastAsia="ja-JP"/>
          </w:rPr>
          <w:delText xml:space="preserve">…). </w:delText>
        </w:r>
      </w:del>
      <w:ins w:id="276"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r>
        <w:rPr>
          <w:lang w:eastAsia="ja-JP"/>
        </w:rPr>
        <w:t>SF_Specimen in the previous version of the standard is renamed into MaterialSample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Titre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77" w:author="Katharina Schleidt" w:date="2021-07-05T15:32:00Z">
        <w:r w:rsidR="00FA2553" w:rsidDel="00266DCF">
          <w:rPr>
            <w:lang w:eastAsia="ja-JP"/>
          </w:rPr>
          <w:delText>)</w:delText>
        </w:r>
        <w:r w:rsidDel="00266DCF">
          <w:rPr>
            <w:lang w:eastAsia="ja-JP"/>
          </w:rPr>
          <w:delText xml:space="preserve">; </w:delText>
        </w:r>
      </w:del>
      <w:ins w:id="278" w:author="Katharina Schleidt" w:date="2021-07-05T15:32:00Z">
        <w:r w:rsidR="00266DCF">
          <w:rPr>
            <w:lang w:eastAsia="ja-JP"/>
          </w:rPr>
          <w:t xml:space="preserve">). </w:t>
        </w:r>
      </w:ins>
      <w:del w:id="279" w:author="Katharina Schleidt" w:date="2021-07-05T15:32:00Z">
        <w:r w:rsidDel="00266DCF">
          <w:rPr>
            <w:lang w:eastAsia="ja-JP"/>
          </w:rPr>
          <w:delText xml:space="preserve">different </w:delText>
        </w:r>
      </w:del>
      <w:ins w:id="280"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81" w:author="Katharina Schleidt" w:date="2021-07-05T15:35:00Z">
        <w:r w:rsidDel="00266DCF">
          <w:rPr>
            <w:lang w:eastAsia="ja-JP"/>
          </w:rPr>
          <w:delText xml:space="preserve">In </w:delText>
        </w:r>
      </w:del>
      <w:ins w:id="282"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Titre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Titre2"/>
      </w:pPr>
      <w:bookmarkStart w:id="283"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83"/>
    </w:p>
    <w:p w14:paraId="29A35C7C" w14:textId="29646716" w:rsidR="00114E5B" w:rsidRDefault="00114E5B" w:rsidP="00114E5B">
      <w:pPr>
        <w:pStyle w:val="Titre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284"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284"/>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85" w:author="Katharina Schleidt" w:date="2021-07-05T19:38:00Z">
        <w:r w:rsidR="00C44FEC" w:rsidDel="00116C6C">
          <w:delText>Observations, measurements and samples</w:delText>
        </w:r>
      </w:del>
      <w:ins w:id="286"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287"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287"/>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288"/>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88"/>
      <w:r>
        <w:rPr>
          <w:rStyle w:val="Marquedecommentaire"/>
        </w:rPr>
        <w:commentReference w:id="288"/>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289" w:author="Grellet Sylvain" w:date="2021-10-20T21:18:00Z">
            <w:rPr>
              <w:lang w:val="fr-FR"/>
            </w:rPr>
          </w:rPrChange>
        </w:rPr>
      </w:pPr>
      <w:del w:id="290" w:author="Katharina Schleidt" w:date="2021-07-05T19:33:00Z">
        <w:r w:rsidDel="00116C6C">
          <w:delText>It is a modelling choice to decide, b</w:delText>
        </w:r>
      </w:del>
      <w:ins w:id="291" w:author="Katharina Schleidt" w:date="2021-07-05T19:33:00Z">
        <w:r w:rsidR="00116C6C">
          <w:t>B</w:t>
        </w:r>
      </w:ins>
      <w:r>
        <w:t xml:space="preserve">ased on the use case, </w:t>
      </w:r>
      <w:ins w:id="292" w:author="Katharina Schleidt" w:date="2021-07-05T19:33:00Z">
        <w:r w:rsidR="00116C6C">
          <w:t xml:space="preserve">when modelling one must decide </w:t>
        </w:r>
      </w:ins>
      <w:r>
        <w:t>whether solely providing information of type ‘Measure’ with uom is sufficient for the domain considered</w:t>
      </w:r>
      <w:r w:rsidR="006F11B2">
        <w:t>.</w:t>
      </w:r>
      <w:r w:rsidR="006F11B2" w:rsidRPr="006F11B2">
        <w:t xml:space="preserve"> </w:t>
      </w:r>
      <w:r w:rsidR="006F11B2">
        <w:t>In some cases,</w:t>
      </w:r>
      <w:r>
        <w:t xml:space="preserve"> the full </w:t>
      </w:r>
      <w:del w:id="293" w:author="Katharina Schleidt" w:date="2021-07-05T19:34:00Z">
        <w:r w:rsidR="00C44FEC" w:rsidDel="00116C6C">
          <w:delText>Observations, measurements and samples</w:delText>
        </w:r>
      </w:del>
      <w:ins w:id="294"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Titre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r>
        <w:rPr>
          <w:lang w:eastAsia="ja-JP"/>
        </w:rPr>
        <w:t>sampledFeature</w:t>
      </w:r>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295"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295"/>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96" w:author="Katharina Schleidt" w:date="2021-07-05T19:35:00Z">
        <w:r w:rsidR="00C44FEC" w:rsidRPr="00C44FEC" w:rsidDel="00116C6C">
          <w:delText>Observations, measurements and samples</w:delText>
        </w:r>
      </w:del>
      <w:ins w:id="297"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Well, Aquifer and FluidBody are </w:t>
      </w:r>
      <w:r w:rsidR="00953EFA">
        <w:t xml:space="preserve">modelled </w:t>
      </w:r>
      <w:r>
        <w:t xml:space="preserve">outside the </w:t>
      </w:r>
      <w:del w:id="298" w:author="Katharina Schleidt" w:date="2021-07-05T19:38:00Z">
        <w:r w:rsidR="004262EC" w:rsidRPr="004262EC" w:rsidDel="00116C6C">
          <w:delText>Observations, measurements and samples</w:delText>
        </w:r>
      </w:del>
      <w:ins w:id="299" w:author="Katharina Schleidt" w:date="2021-07-05T19:38:00Z">
        <w:r w:rsidR="00116C6C">
          <w:t>OMS</w:t>
        </w:r>
      </w:ins>
      <w:r w:rsidR="004262EC">
        <w:t xml:space="preserve"> </w:t>
      </w:r>
      <w:r>
        <w:t>model but</w:t>
      </w:r>
      <w:ins w:id="300" w:author="Katharina Schleidt" w:date="2021-07-05T19:44:00Z">
        <w:r w:rsidR="0082047C">
          <w:t>:</w:t>
        </w:r>
      </w:ins>
      <w:r>
        <w:t xml:space="preserve"> </w:t>
      </w:r>
    </w:p>
    <w:p w14:paraId="7F4014DC" w14:textId="392D1712" w:rsidR="00DE5536" w:rsidRDefault="00DE5536" w:rsidP="00220B53">
      <w:pPr>
        <w:pStyle w:val="Paragraphedeliste"/>
        <w:numPr>
          <w:ilvl w:val="0"/>
          <w:numId w:val="12"/>
        </w:numPr>
      </w:pPr>
      <w:r>
        <w:t>The Well also conforms to the Sample requirements</w:t>
      </w:r>
      <w:ins w:id="301" w:author="Katharina Schleidt" w:date="2021-07-05T19:44:00Z">
        <w:r w:rsidR="0082047C">
          <w:t>;</w:t>
        </w:r>
      </w:ins>
    </w:p>
    <w:p w14:paraId="586D306F" w14:textId="2967445D" w:rsidR="00DE5536" w:rsidRDefault="00DE5536" w:rsidP="00220B53">
      <w:pPr>
        <w:pStyle w:val="Paragraphedeliste"/>
        <w:numPr>
          <w:ilvl w:val="0"/>
          <w:numId w:val="12"/>
        </w:numPr>
      </w:pPr>
      <w:r>
        <w:t>Instances from the domain model are the proximate and ultimate features of interest of the WaterSalinity Observation.</w:t>
      </w:r>
    </w:p>
    <w:p w14:paraId="73338F70" w14:textId="28D1F2E7" w:rsidR="00E22F4E" w:rsidRDefault="00DE5536" w:rsidP="00DE5536">
      <w:r>
        <w:t xml:space="preserve">The Well that samples the Aquifer acts as a proxy to the Aquifer in the observation act. </w:t>
      </w:r>
      <w:ins w:id="302" w:author="Katharina Schleidt" w:date="2021-07-05T19:44:00Z">
        <w:r w:rsidR="0082047C">
          <w:t>The Well</w:t>
        </w:r>
      </w:ins>
      <w:del w:id="303" w:author="Katharina Schleidt" w:date="2021-07-05T19:44:00Z">
        <w:r w:rsidDel="0082047C">
          <w:delText>It</w:delText>
        </w:r>
      </w:del>
      <w:r>
        <w:t xml:space="preserve"> is thus considered as the proximateFeatureOfInterest of the Observation. The sampledFeature (the Aquifer) </w:t>
      </w:r>
      <w:ins w:id="304" w:author="Katharina Schleidt" w:date="2021-07-05T19:46:00Z">
        <w:r w:rsidR="0082047C">
          <w:t xml:space="preserve">of the Well </w:t>
        </w:r>
      </w:ins>
      <w:r>
        <w:t>being the ultimateFeatureOfInterest.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305"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305"/>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306"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306"/>
      <w:r w:rsidRPr="00C63000">
        <w:rPr>
          <w:b/>
          <w:bCs/>
          <w:sz w:val="20"/>
          <w:szCs w:val="20"/>
        </w:rPr>
        <w:t xml:space="preserve"> — (Example) Complex Sampling Cascade example referencing external domain feature.</w:t>
      </w:r>
    </w:p>
    <w:p w14:paraId="48E63918" w14:textId="63406A49" w:rsidR="001A33D0" w:rsidRDefault="00920189" w:rsidP="00920189">
      <w:pPr>
        <w:pStyle w:val="Titre1"/>
      </w:pPr>
      <w:bookmarkStart w:id="307" w:name="_Toc72768865"/>
      <w:r w:rsidRPr="00920189">
        <w:t>Conceptual Observation schema</w:t>
      </w:r>
      <w:bookmarkEnd w:id="307"/>
    </w:p>
    <w:p w14:paraId="393A6024" w14:textId="3277BA06" w:rsidR="00CE109A" w:rsidRDefault="00AC59F3" w:rsidP="00AC59F3">
      <w:pPr>
        <w:pStyle w:val="Titre2"/>
      </w:pPr>
      <w:bookmarkStart w:id="308" w:name="_Toc72768866"/>
      <w:r>
        <w:t>General</w:t>
      </w:r>
      <w:bookmarkEnd w:id="308"/>
    </w:p>
    <w:p w14:paraId="3628450F" w14:textId="355E81B9" w:rsidR="00AC59F3" w:rsidRDefault="00AC59F3" w:rsidP="00AC59F3">
      <w:pPr>
        <w:pStyle w:val="Titre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309"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310" w:author="Katharina Schleidt" w:date="2021-07-05T19:47:00Z">
        <w:r w:rsidRPr="00AC59F3" w:rsidDel="0082047C">
          <w:rPr>
            <w:lang w:eastAsia="ja-JP"/>
          </w:rPr>
          <w:delText xml:space="preserve">It </w:delText>
        </w:r>
      </w:del>
      <w:ins w:id="311"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312"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312"/>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313" w:author="Grellet Sylvain" w:date="2021-10-21T08:21:00Z">
          <w:pPr>
            <w:jc w:val="left"/>
          </w:pPr>
        </w:pPrChange>
      </w:pPr>
      <w:ins w:id="314" w:author="Grellet Sylvain" w:date="2021-10-21T08:21:00Z">
        <w:r>
          <w:tab/>
        </w:r>
      </w:ins>
    </w:p>
    <w:p w14:paraId="5E81AAA6" w14:textId="7137A9B7" w:rsidR="00AC59F3" w:rsidRDefault="00AC59F3" w:rsidP="00AC59F3">
      <w:pPr>
        <w:pStyle w:val="Titre3"/>
      </w:pPr>
      <w:bookmarkStart w:id="315" w:name="_Ref52388743"/>
      <w:r w:rsidRPr="00AC59F3">
        <w:t>Conceptual Observation schema package Requirements Class</w:t>
      </w:r>
      <w:bookmarkEnd w:id="315"/>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1"/>
                        </a:ext>
                      </a:extLst>
                    </a:blip>
                    <a:stretch>
                      <a:fillRect/>
                    </a:stretch>
                  </pic:blipFill>
                  <pic:spPr>
                    <a:xfrm>
                      <a:off x="0" y="0"/>
                      <a:ext cx="6191885" cy="8381365"/>
                    </a:xfrm>
                    <a:prstGeom prst="rect">
                      <a:avLst/>
                    </a:prstGeom>
                  </pic:spPr>
                </pic:pic>
              </a:graphicData>
            </a:graphic>
          </wp:inline>
        </w:drawing>
      </w:r>
    </w:p>
    <w:p w14:paraId="5698C494" w14:textId="18E9E77E"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Titre3"/>
      </w:pPr>
      <w:r w:rsidRPr="00AC59F3">
        <w:t>Association relatedObservation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316"/>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316"/>
            <w:r w:rsidR="001C49AC">
              <w:rPr>
                <w:rStyle w:val="Marquedecommentaire"/>
              </w:rPr>
              <w:commentReference w:id="316"/>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Titre2"/>
      </w:pPr>
      <w:bookmarkStart w:id="317" w:name="_Toc72768867"/>
      <w:r w:rsidRPr="00F64967">
        <w:t>Observation</w:t>
      </w:r>
      <w:bookmarkEnd w:id="317"/>
    </w:p>
    <w:p w14:paraId="111DE131" w14:textId="48725C89" w:rsidR="00F64967" w:rsidRDefault="00F64967" w:rsidP="00F64967">
      <w:pPr>
        <w:pStyle w:val="Titre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/req/obs-cpt/Observation/</w:t>
            </w:r>
            <w:r w:rsidR="00BA3170" w:rsidRPr="00BA3170">
              <w:rPr>
                <w:sz w:val="20"/>
                <w:szCs w:val="20"/>
              </w:rPr>
              <w:t>observingProcedure</w:t>
            </w:r>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5090A36" w:rsidR="00F64967" w:rsidRPr="00815246" w:rsidRDefault="000F7AC0" w:rsidP="007B7029">
            <w:pPr>
              <w:widowControl w:val="0"/>
              <w:spacing w:line="240" w:lineRule="auto"/>
              <w:rPr>
                <w:sz w:val="20"/>
                <w:szCs w:val="20"/>
              </w:rPr>
            </w:pPr>
            <w:ins w:id="318" w:author="Katharina Schleidt" w:date="2021-10-11T15:04:00Z">
              <w:r w:rsidRPr="000F7AC0">
                <w:rPr>
                  <w:sz w:val="20"/>
                  <w:szCs w:val="20"/>
                </w:rPr>
                <w:t>/rec/obs-cpt/Observation/observingProcedure-con</w:t>
              </w:r>
            </w:ins>
            <w:del w:id="319" w:author="Katharina Schleidt" w:date="2021-10-11T15:04:00Z">
              <w:r w:rsidR="00F64967" w:rsidRPr="00815246" w:rsidDel="000F7AC0">
                <w:rPr>
                  <w:sz w:val="20"/>
                  <w:szCs w:val="20"/>
                </w:rPr>
                <w:delText>/rec/obs-cpt/Observation/procedure-con</w:delText>
              </w:r>
            </w:del>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3"/>
                        </a:ext>
                      </a:extLst>
                    </a:blip>
                    <a:stretch>
                      <a:fillRect/>
                    </a:stretch>
                  </pic:blipFill>
                  <pic:spPr>
                    <a:xfrm>
                      <a:off x="0" y="0"/>
                      <a:ext cx="4819783" cy="7820424"/>
                    </a:xfrm>
                    <a:prstGeom prst="rect">
                      <a:avLst/>
                    </a:prstGeom>
                  </pic:spPr>
                </pic:pic>
              </a:graphicData>
            </a:graphic>
          </wp:inline>
        </w:drawing>
      </w:r>
    </w:p>
    <w:p w14:paraId="21F875AA" w14:textId="7EBA8EAC"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Titre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320"/>
      <w:commentRangeStart w:id="321"/>
      <w:r w:rsidR="006B6B2B">
        <w:rPr>
          <w:lang w:eastAsia="ja-JP"/>
        </w:rPr>
        <w:t>Clause 7</w:t>
      </w:r>
      <w:commentRangeEnd w:id="320"/>
      <w:r w:rsidR="006B6B2B">
        <w:rPr>
          <w:rStyle w:val="Marquedecommentaire"/>
        </w:rPr>
        <w:commentReference w:id="320"/>
      </w:r>
      <w:commentRangeEnd w:id="321"/>
      <w:r w:rsidR="00BE79BC">
        <w:rPr>
          <w:rStyle w:val="Marquedecommentaire"/>
        </w:rPr>
        <w:commentReference w:id="321"/>
      </w:r>
      <w:r>
        <w:rPr>
          <w:lang w:eastAsia="ja-JP"/>
        </w:rPr>
        <w:t>.</w:t>
      </w:r>
    </w:p>
    <w:p w14:paraId="6BE5B04B" w14:textId="1DA2E47E" w:rsidR="00452AE7" w:rsidRDefault="00452AE7" w:rsidP="00452AE7">
      <w:pPr>
        <w:pStyle w:val="Titre3"/>
      </w:pPr>
      <w:bookmarkStart w:id="322" w:name="_Ref52486584"/>
      <w:r w:rsidRPr="00452AE7">
        <w:t>Attribute phenomenonTime</w:t>
      </w:r>
      <w:bookmarkEnd w:id="32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323" w:author="Ilkka Rinne" w:date="2021-07-27T16:08:00Z">
              <w:r w:rsidR="00626BFF">
                <w:rPr>
                  <w:b/>
                  <w:sz w:val="20"/>
                  <w:szCs w:val="20"/>
                </w:rPr>
                <w:t>r</w:t>
              </w:r>
            </w:ins>
            <w:del w:id="324"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r w:rsidRPr="00815246">
              <w:rPr>
                <w:b/>
                <w:sz w:val="20"/>
                <w:szCs w:val="20"/>
              </w:rPr>
              <w:t>FeatureOfInterest</w:t>
            </w:r>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Titre3"/>
      </w:pPr>
      <w:bookmarkStart w:id="325" w:name="_Ref52486606"/>
      <w:r w:rsidRPr="00DA7447">
        <w:t>Attribute resultTime</w:t>
      </w:r>
      <w:bookmarkEnd w:id="32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Titre3"/>
      </w:pPr>
      <w:r w:rsidRPr="00632253">
        <w:t>Attribute validTime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w:t>
            </w:r>
            <w:r w:rsidR="00F93C37">
              <w:rPr>
                <w:b/>
                <w:sz w:val="20"/>
                <w:szCs w:val="20"/>
              </w:rPr>
              <w:t>Period</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Titre3"/>
      </w:pPr>
      <w:r w:rsidRPr="00462F81">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4CD029B8"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ins w:id="326"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327"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Titre3"/>
      </w:pPr>
      <w:r w:rsidRPr="00B00BFD">
        <w:t>Association observedProperty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Titre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328" w:author="Ilkka Rinne" w:date="2021-07-27T16:08:00Z">
              <w:r w:rsidR="00626BFF">
                <w:rPr>
                  <w:b/>
                  <w:sz w:val="20"/>
                  <w:szCs w:val="20"/>
                </w:rPr>
                <w:t>r</w:t>
              </w:r>
            </w:ins>
            <w:del w:id="329"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016FC1D7" w:rsidR="00217BBC" w:rsidRDefault="00217BBC" w:rsidP="00217BBC">
      <w:pPr>
        <w:pStyle w:val="Titre3"/>
      </w:pPr>
      <w:r w:rsidRPr="00217BBC">
        <w:t xml:space="preserve">Association </w:t>
      </w:r>
      <w:r w:rsidR="00BA3170" w:rsidRPr="00BA3170">
        <w:t>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w:t>
            </w:r>
            <w:r w:rsidR="00BA3170" w:rsidRPr="00BA3170">
              <w:rPr>
                <w:sz w:val="20"/>
                <w:szCs w:val="20"/>
              </w:rPr>
              <w:t>observingProcedure</w:t>
            </w:r>
            <w:r w:rsidRPr="00815246">
              <w:rPr>
                <w:sz w:val="20"/>
                <w:szCs w:val="20"/>
              </w:rPr>
              <w:t>-sem</w:t>
            </w:r>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ins w:id="330" w:author="Ilkka Rinne" w:date="2021-07-27T16:16:00Z">
              <w:r w:rsidR="00813150">
                <w:rPr>
                  <w:b/>
                  <w:sz w:val="20"/>
                  <w:szCs w:val="20"/>
                </w:rPr>
                <w:t>r</w:t>
              </w:r>
            </w:ins>
            <w:del w:id="331"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pPr>
        <w:rPr>
          <w:ins w:id="332" w:author="Katharina Schleidt" w:date="2021-10-17T22:39:00Z"/>
        </w:rPr>
        <w:pPrChange w:id="333" w:author="Katharina Schleidt" w:date="2021-10-17T22:39:00Z">
          <w:pPr>
            <w:pStyle w:val="Titre3"/>
          </w:pPr>
        </w:pPrChange>
      </w:pPr>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rPr>
          <w:ins w:id="334" w:author="Katharina Schleidt" w:date="2021-10-17T22:39:00Z"/>
        </w:trPr>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ins w:id="335" w:author="Katharina Schleidt" w:date="2021-10-17T22:39:00Z"/>
                <w:sz w:val="20"/>
                <w:szCs w:val="20"/>
              </w:rPr>
            </w:pPr>
            <w:ins w:id="336" w:author="Katharina Schleidt" w:date="2021-10-17T22:39:00Z">
              <w:r>
                <w:rPr>
                  <w:b/>
                  <w:sz w:val="20"/>
                  <w:szCs w:val="20"/>
                </w:rPr>
                <w:t>Requirement</w:t>
              </w:r>
              <w:r>
                <w:rPr>
                  <w:sz w:val="20"/>
                  <w:szCs w:val="20"/>
                </w:rPr>
                <w:br/>
              </w:r>
              <w:r w:rsidRPr="007B2C44">
                <w:rPr>
                  <w:sz w:val="20"/>
                  <w:szCs w:val="20"/>
                </w:rPr>
                <w:t>/req/obs-cpt/Observation/observingProcedure-card</w:t>
              </w:r>
            </w:ins>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ins w:id="337" w:author="Katharina Schleidt" w:date="2021-10-17T22:39:00Z"/>
                <w:sz w:val="20"/>
                <w:szCs w:val="20"/>
              </w:rPr>
            </w:pPr>
            <w:ins w:id="338" w:author="Katharina Schleidt" w:date="2021-10-17T22:39:00Z">
              <w:r w:rsidRPr="007B2C44">
                <w:rPr>
                  <w:sz w:val="20"/>
                  <w:szCs w:val="20"/>
                </w:rPr>
                <w:t xml:space="preserve">An </w:t>
              </w:r>
              <w:r w:rsidRPr="007E75B6">
                <w:rPr>
                  <w:b/>
                  <w:bCs/>
                  <w:sz w:val="20"/>
                  <w:szCs w:val="20"/>
                </w:rPr>
                <w:t>Observation</w:t>
              </w:r>
              <w:r w:rsidRPr="007B2C44">
                <w:rPr>
                  <w:sz w:val="20"/>
                  <w:szCs w:val="20"/>
                </w:rPr>
                <w:t xml:space="preserve"> SHALL have exactly 1 </w:t>
              </w:r>
              <w:r w:rsidRPr="007E75B6">
                <w:rPr>
                  <w:b/>
                  <w:bCs/>
                  <w:sz w:val="20"/>
                  <w:szCs w:val="20"/>
                </w:rPr>
                <w:t>observingProcedure</w:t>
              </w:r>
              <w:r w:rsidRPr="007B2C44">
                <w:rPr>
                  <w:sz w:val="20"/>
                  <w:szCs w:val="20"/>
                </w:rPr>
                <w:t>.</w:t>
              </w:r>
            </w:ins>
          </w:p>
        </w:tc>
      </w:tr>
    </w:tbl>
    <w:p w14:paraId="4C0AA472" w14:textId="77777777" w:rsidR="004143C5" w:rsidRDefault="004143C5" w:rsidP="004143C5">
      <w:pPr>
        <w:rPr>
          <w:ins w:id="339" w:author="Katharina Schleidt" w:date="2021-10-17T22:39:00Z"/>
          <w:lang w:eastAsia="ja-JP"/>
        </w:rPr>
      </w:pPr>
    </w:p>
    <w:p w14:paraId="6B4345E6" w14:textId="77777777" w:rsidR="004143C5" w:rsidRDefault="004143C5" w:rsidP="00B254B9">
      <w:pPr>
        <w:rPr>
          <w:lang w:eastAsia="ja-JP"/>
        </w:rPr>
      </w:pPr>
    </w:p>
    <w:p w14:paraId="466BE6EC" w14:textId="4B1233D7" w:rsidR="0025166B" w:rsidRDefault="003855C8" w:rsidP="003855C8">
      <w:pPr>
        <w:pStyle w:val="Titre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Titre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Titre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Titre3"/>
      </w:pPr>
      <w:r w:rsidRPr="00BB0E5D">
        <w:lastRenderedPageBreak/>
        <w:t xml:space="preserve">Constraint ObservableProperty </w:t>
      </w:r>
      <w:r w:rsidR="001B02F3">
        <w:t>characteristic</w:t>
      </w:r>
      <w:r w:rsidRPr="00BB0E5D">
        <w:t xml:space="preserve"> associated with featureOfInterest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Titre3"/>
      </w:pPr>
      <w:r w:rsidRPr="00BB0E5D">
        <w:t>Constraint suitable ObservableProperty</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w:t>
            </w:r>
            <w:r w:rsidR="00BA3170" w:rsidRPr="00BA3170">
              <w:rPr>
                <w:sz w:val="20"/>
                <w:szCs w:val="20"/>
              </w:rPr>
              <w:t>observingProcedure</w:t>
            </w:r>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Titre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5FB9DD5E" w:rsidR="00933112" w:rsidRDefault="00933112" w:rsidP="00933112">
      <w:pPr>
        <w:rPr>
          <w:ins w:id="340" w:author="Katharina Schleidt" w:date="2021-10-13T19:21:00Z"/>
          <w:lang w:eastAsia="ja-JP"/>
        </w:rPr>
      </w:pPr>
    </w:p>
    <w:p w14:paraId="3C69BB96" w14:textId="393EF853" w:rsidR="00AB64D8" w:rsidRDefault="00AB64D8" w:rsidP="00AB64D8">
      <w:pPr>
        <w:pStyle w:val="Titre3"/>
        <w:rPr>
          <w:ins w:id="341" w:author="Katharina Schleidt" w:date="2021-10-13T19:21:00Z"/>
        </w:rPr>
      </w:pPr>
      <w:ins w:id="342" w:author="Katharina Schleidt" w:date="2021-10-13T19:21:00Z">
        <w:r w:rsidRPr="00933112">
          <w:t xml:space="preserve">Constraint </w:t>
        </w:r>
        <w:r>
          <w:t>unit of measure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rPr>
          <w:ins w:id="343" w:author="Katharina Schleidt" w:date="2021-10-13T19:21:00Z"/>
        </w:trPr>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ins w:id="344" w:author="Katharina Schleidt" w:date="2021-10-13T19:21:00Z"/>
                <w:sz w:val="20"/>
                <w:szCs w:val="20"/>
              </w:rPr>
            </w:pPr>
            <w:ins w:id="345" w:author="Katharina Schleidt" w:date="2021-10-13T19:24:00Z">
              <w:r w:rsidRPr="00AB64D8">
                <w:rPr>
                  <w:b/>
                  <w:sz w:val="20"/>
                  <w:szCs w:val="20"/>
                </w:rPr>
                <w:t>Requirement</w:t>
              </w:r>
            </w:ins>
            <w:ins w:id="346" w:author="Katharina Schleidt" w:date="2021-10-13T19:21:00Z">
              <w:r w:rsidRPr="00815246">
                <w:rPr>
                  <w:sz w:val="20"/>
                  <w:szCs w:val="20"/>
                </w:rPr>
                <w:br/>
              </w:r>
            </w:ins>
            <w:ins w:id="347" w:author="Katharina Schleidt" w:date="2021-10-13T19:22:00Z">
              <w:r w:rsidRPr="00AB64D8">
                <w:rPr>
                  <w:sz w:val="20"/>
                  <w:szCs w:val="20"/>
                </w:rPr>
                <w:t>/req/obs-cpt/Observation/uom</w:t>
              </w:r>
            </w:ins>
          </w:p>
        </w:tc>
        <w:tc>
          <w:tcPr>
            <w:tcW w:w="4961" w:type="dxa"/>
            <w:shd w:val="clear" w:color="auto" w:fill="auto"/>
            <w:tcMar>
              <w:top w:w="100" w:type="dxa"/>
              <w:left w:w="100" w:type="dxa"/>
              <w:bottom w:w="100" w:type="dxa"/>
              <w:right w:w="100" w:type="dxa"/>
            </w:tcMar>
          </w:tcPr>
          <w:p w14:paraId="35778836" w14:textId="663CECC7" w:rsidR="00AB64D8" w:rsidRPr="00815246" w:rsidRDefault="00AB64D8" w:rsidP="00D45324">
            <w:pPr>
              <w:widowControl w:val="0"/>
              <w:spacing w:line="240" w:lineRule="auto"/>
              <w:rPr>
                <w:ins w:id="348" w:author="Katharina Schleidt" w:date="2021-10-13T19:21:00Z"/>
                <w:sz w:val="20"/>
                <w:szCs w:val="20"/>
              </w:rPr>
            </w:pPr>
            <w:ins w:id="349" w:author="Katharina Schleidt" w:date="2021-10-13T19:22:00Z">
              <w:r w:rsidRPr="00AB64D8">
                <w:rPr>
                  <w:sz w:val="20"/>
                  <w:szCs w:val="20"/>
                </w:rPr>
                <w:t xml:space="preserve">The </w:t>
              </w:r>
              <w:r w:rsidRPr="00AB64D8">
                <w:rPr>
                  <w:b/>
                  <w:bCs/>
                  <w:sz w:val="20"/>
                  <w:szCs w:val="20"/>
                  <w:rPrChange w:id="350" w:author="Katharina Schleidt" w:date="2021-10-13T19:22:00Z">
                    <w:rPr>
                      <w:sz w:val="20"/>
                      <w:szCs w:val="20"/>
                    </w:rPr>
                  </w:rPrChange>
                </w:rPr>
                <w:t>Observation</w:t>
              </w:r>
              <w:r w:rsidRPr="00AB64D8">
                <w:rPr>
                  <w:sz w:val="20"/>
                  <w:szCs w:val="20"/>
                </w:rPr>
                <w:t xml:space="preserve"> SHALL provide a unit of measure</w:t>
              </w:r>
            </w:ins>
            <w:ins w:id="351" w:author="Katharina Schleidt" w:date="2021-10-13T19:23:00Z">
              <w:r>
                <w:rPr>
                  <w:sz w:val="20"/>
                  <w:szCs w:val="20"/>
                </w:rPr>
                <w:t xml:space="preserve"> (UoM)</w:t>
              </w:r>
            </w:ins>
            <w:ins w:id="352" w:author="Katharina Schleidt" w:date="2021-10-13T19:22:00Z">
              <w:r w:rsidRPr="00AB64D8">
                <w:rPr>
                  <w:sz w:val="20"/>
                  <w:szCs w:val="20"/>
                </w:rPr>
                <w:t xml:space="preserve">. If the UoM is not contained in the result, it SHALL be provided in the context of the </w:t>
              </w:r>
              <w:r w:rsidRPr="00AB64D8">
                <w:rPr>
                  <w:b/>
                  <w:bCs/>
                  <w:sz w:val="20"/>
                  <w:szCs w:val="20"/>
                  <w:rPrChange w:id="353" w:author="Katharina Schleidt" w:date="2021-10-13T19:23:00Z">
                    <w:rPr>
                      <w:sz w:val="20"/>
                      <w:szCs w:val="20"/>
                    </w:rPr>
                  </w:rPrChange>
                </w:rPr>
                <w:t>Observation</w:t>
              </w:r>
              <w:r w:rsidRPr="00AB64D8">
                <w:rPr>
                  <w:sz w:val="20"/>
                  <w:szCs w:val="20"/>
                </w:rPr>
                <w:t>; the provision modality is to be defined by communities.</w:t>
              </w:r>
            </w:ins>
          </w:p>
        </w:tc>
      </w:tr>
    </w:tbl>
    <w:p w14:paraId="786E596E" w14:textId="3FC94C0A" w:rsidR="00AB64D8" w:rsidRDefault="00AB64D8" w:rsidP="00933112">
      <w:pPr>
        <w:rPr>
          <w:ins w:id="354" w:author="Katharina Schleidt" w:date="2021-10-13T19:21:00Z"/>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rPr>
          <w:ins w:id="355" w:author="Katharina Schleidt" w:date="2021-10-13T19:22:00Z"/>
        </w:trPr>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ins w:id="356" w:author="Katharina Schleidt" w:date="2021-10-13T19:22:00Z"/>
                <w:sz w:val="20"/>
                <w:szCs w:val="20"/>
              </w:rPr>
            </w:pPr>
            <w:ins w:id="357" w:author="Katharina Schleidt" w:date="2021-10-13T19:22:00Z">
              <w:r w:rsidRPr="00815246">
                <w:rPr>
                  <w:b/>
                  <w:sz w:val="20"/>
                  <w:szCs w:val="20"/>
                </w:rPr>
                <w:t>Recommendation</w:t>
              </w:r>
              <w:r w:rsidRPr="00815246">
                <w:rPr>
                  <w:sz w:val="20"/>
                  <w:szCs w:val="20"/>
                </w:rPr>
                <w:br/>
              </w:r>
            </w:ins>
            <w:ins w:id="358" w:author="Katharina Schleidt" w:date="2021-10-13T19:23:00Z">
              <w:r w:rsidRPr="00AB64D8">
                <w:rPr>
                  <w:sz w:val="20"/>
                  <w:szCs w:val="20"/>
                </w:rPr>
                <w:t>/rec/obs-cpt/Observation/uom-con</w:t>
              </w:r>
            </w:ins>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ins w:id="359" w:author="Katharina Schleidt" w:date="2021-10-13T19:22:00Z"/>
                <w:sz w:val="20"/>
                <w:szCs w:val="20"/>
              </w:rPr>
            </w:pPr>
            <w:ins w:id="360" w:author="Katharina Schleidt" w:date="2021-10-13T19:24:00Z">
              <w:r w:rsidRPr="00AB64D8">
                <w:rPr>
                  <w:sz w:val="20"/>
                  <w:szCs w:val="20"/>
                </w:rPr>
                <w:t xml:space="preserve">The unit of measure SHOULD be suitable for the associated </w:t>
              </w:r>
              <w:r w:rsidRPr="00AB64D8">
                <w:rPr>
                  <w:b/>
                  <w:bCs/>
                  <w:sz w:val="20"/>
                  <w:szCs w:val="20"/>
                  <w:rPrChange w:id="361" w:author="Katharina Schleidt" w:date="2021-10-13T19:24:00Z">
                    <w:rPr>
                      <w:sz w:val="20"/>
                      <w:szCs w:val="20"/>
                    </w:rPr>
                  </w:rPrChange>
                </w:rPr>
                <w:t>ObservableProperty</w:t>
              </w:r>
              <w:r w:rsidRPr="00AB64D8">
                <w:rPr>
                  <w:sz w:val="20"/>
                  <w:szCs w:val="20"/>
                </w:rPr>
                <w:t xml:space="preserve"> and </w:t>
              </w:r>
              <w:r w:rsidRPr="00AB64D8">
                <w:rPr>
                  <w:b/>
                  <w:bCs/>
                  <w:sz w:val="20"/>
                  <w:szCs w:val="20"/>
                  <w:rPrChange w:id="362" w:author="Katharina Schleidt" w:date="2021-10-13T19:24:00Z">
                    <w:rPr>
                      <w:sz w:val="20"/>
                      <w:szCs w:val="20"/>
                    </w:rPr>
                  </w:rPrChange>
                </w:rPr>
                <w:t>ObservingProcedure</w:t>
              </w:r>
            </w:ins>
          </w:p>
        </w:tc>
      </w:tr>
    </w:tbl>
    <w:p w14:paraId="2876E4D7" w14:textId="7F25AEC7" w:rsidR="00AB64D8" w:rsidRDefault="00AB64D8" w:rsidP="00933112">
      <w:pPr>
        <w:rPr>
          <w:ins w:id="363" w:author="Katharina Schleidt" w:date="2021-10-13T19:26:00Z"/>
          <w:lang w:eastAsia="ja-JP"/>
        </w:rPr>
      </w:pPr>
    </w:p>
    <w:p w14:paraId="63AEF83C" w14:textId="3670F878" w:rsidR="001F5A5B" w:rsidRDefault="001F5A5B" w:rsidP="00933112">
      <w:pPr>
        <w:rPr>
          <w:lang w:eastAsia="ja-JP"/>
        </w:rPr>
      </w:pPr>
      <w:ins w:id="364" w:author="Katharina Schleidt" w:date="2021-10-13T19:26:00Z">
        <w:r>
          <w:rPr>
            <w:lang w:eastAsia="ja-JP"/>
          </w:rPr>
          <w:t xml:space="preserve">NOTE: in the case where the result of the Observation is a classification, for which no unit exists, </w:t>
        </w:r>
      </w:ins>
      <w:ins w:id="365" w:author="Katharina Schleidt" w:date="2021-10-13T19:27:00Z">
        <w:r>
          <w:rPr>
            <w:lang w:eastAsia="ja-JP"/>
          </w:rPr>
          <w:t>the UoM should be declared as unitless</w:t>
        </w:r>
      </w:ins>
      <w:ins w:id="366" w:author="Grellet Sylvain" w:date="2021-10-21T14:23:00Z">
        <w:r w:rsidR="00111552">
          <w:rPr>
            <w:lang w:eastAsia="ja-JP"/>
          </w:rPr>
          <w:t xml:space="preserve"> (</w:t>
        </w:r>
      </w:ins>
      <w:ins w:id="367" w:author="Katharina Schleidt" w:date="2021-10-13T19:27:00Z">
        <w:del w:id="368" w:author="Grellet Sylvain" w:date="2021-10-21T14:23:00Z">
          <w:r w:rsidDel="00111552">
            <w:rPr>
              <w:lang w:eastAsia="ja-JP"/>
            </w:rPr>
            <w:delText xml:space="preserve">, </w:delText>
          </w:r>
        </w:del>
        <w:r>
          <w:rPr>
            <w:lang w:eastAsia="ja-JP"/>
          </w:rPr>
          <w:t>e.g., referencing</w:t>
        </w:r>
      </w:ins>
      <w:ins w:id="369" w:author="Grellet Sylvain" w:date="2021-10-21T14:58:00Z">
        <w:r w:rsidR="004818EE">
          <w:rPr>
            <w:lang w:eastAsia="ja-JP"/>
          </w:rPr>
          <w:t xml:space="preserve"> QUDT</w:t>
        </w:r>
      </w:ins>
      <w:ins w:id="370" w:author="Katharina Schleidt" w:date="2021-10-13T19:27:00Z">
        <w:r>
          <w:rPr>
            <w:lang w:eastAsia="ja-JP"/>
          </w:rPr>
          <w:t xml:space="preserve"> </w:t>
        </w:r>
      </w:ins>
      <w:ins w:id="371"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372" w:author="Grellet Sylvain" w:date="2021-10-21T14:59:00Z">
        <w:r w:rsidR="00887217">
          <w:rPr>
            <w:lang w:eastAsia="ja-JP"/>
          </w:rPr>
          <w:t>[17]</w:t>
        </w:r>
        <w:r w:rsidR="00887217">
          <w:rPr>
            <w:lang w:eastAsia="ja-JP"/>
          </w:rPr>
          <w:fldChar w:fldCharType="end"/>
        </w:r>
      </w:ins>
      <w:ins w:id="373" w:author="Grellet Sylvain" w:date="2021-10-21T14:58:00Z">
        <w:r w:rsidR="00887217">
          <w:rPr>
            <w:lang w:eastAsia="ja-JP"/>
          </w:rPr>
          <w:t xml:space="preserve"> </w:t>
        </w:r>
      </w:ins>
      <w:ins w:id="374" w:author="Grellet Sylvain" w:date="2021-10-21T14:23:00Z">
        <w:r w:rsidR="00111552">
          <w:rPr>
            <w:lang w:eastAsia="ja-JP"/>
          </w:rPr>
          <w:fldChar w:fldCharType="begin"/>
        </w:r>
        <w:r w:rsidR="00111552">
          <w:rPr>
            <w:lang w:eastAsia="ja-JP"/>
          </w:rPr>
          <w:instrText xml:space="preserve"> HYPERLINK "</w:instrText>
        </w:r>
      </w:ins>
      <w:ins w:id="375" w:author="Katharina Schleidt" w:date="2021-10-13T19:27:00Z">
        <w:r w:rsidR="00111552" w:rsidRPr="001F5A5B">
          <w:rPr>
            <w:lang w:eastAsia="ja-JP"/>
          </w:rPr>
          <w:instrText>http://qudt.org/vocab/unit/UNITLESS</w:instrText>
        </w:r>
      </w:ins>
      <w:ins w:id="376" w:author="Grellet Sylvain" w:date="2021-10-21T14:23:00Z">
        <w:r w:rsidR="00111552">
          <w:rPr>
            <w:lang w:eastAsia="ja-JP"/>
          </w:rPr>
          <w:instrText xml:space="preserve">" </w:instrText>
        </w:r>
        <w:r w:rsidR="00111552">
          <w:rPr>
            <w:lang w:eastAsia="ja-JP"/>
          </w:rPr>
          <w:fldChar w:fldCharType="separate"/>
        </w:r>
      </w:ins>
      <w:ins w:id="377" w:author="Katharina Schleidt" w:date="2021-10-13T19:27:00Z">
        <w:r w:rsidR="00111552" w:rsidRPr="00157400">
          <w:rPr>
            <w:rStyle w:val="Lienhypertexte"/>
            <w:lang w:val="en-GB" w:eastAsia="ja-JP"/>
          </w:rPr>
          <w:t>http://qudt.org/vocab/unit/UNITLESS</w:t>
        </w:r>
      </w:ins>
      <w:ins w:id="378" w:author="Grellet Sylvain" w:date="2021-10-21T14:23:00Z">
        <w:r w:rsidR="00111552">
          <w:rPr>
            <w:lang w:eastAsia="ja-JP"/>
          </w:rPr>
          <w:fldChar w:fldCharType="end"/>
        </w:r>
        <w:r w:rsidR="00111552">
          <w:rPr>
            <w:lang w:eastAsia="ja-JP"/>
          </w:rPr>
          <w:t xml:space="preserve"> or UCUM</w:t>
        </w:r>
      </w:ins>
      <w:ins w:id="379" w:author="Grellet Sylvain" w:date="2021-10-21T14:35:00Z">
        <w:r w:rsidR="00A0041D">
          <w:rPr>
            <w:lang w:eastAsia="ja-JP"/>
          </w:rPr>
          <w:t xml:space="preserve"> </w:t>
        </w:r>
      </w:ins>
      <w:ins w:id="380"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381" w:author="Grellet Sylvain" w:date="2021-10-21T14:58:00Z">
        <w:r w:rsidR="004818EE">
          <w:rPr>
            <w:lang w:eastAsia="ja-JP"/>
          </w:rPr>
          <w:fldChar w:fldCharType="separate"/>
        </w:r>
        <w:r w:rsidR="004818EE">
          <w:rPr>
            <w:lang w:eastAsia="ja-JP"/>
          </w:rPr>
          <w:t>[9]</w:t>
        </w:r>
        <w:r w:rsidR="004818EE">
          <w:rPr>
            <w:lang w:eastAsia="ja-JP"/>
          </w:rPr>
          <w:fldChar w:fldCharType="end"/>
        </w:r>
        <w:r w:rsidR="004818EE">
          <w:rPr>
            <w:lang w:eastAsia="ja-JP"/>
          </w:rPr>
          <w:t xml:space="preserve"> </w:t>
        </w:r>
      </w:ins>
      <w:ins w:id="382" w:author="Grellet Sylvain" w:date="2021-10-21T14:35:00Z">
        <w:r w:rsidR="00A0041D">
          <w:rPr>
            <w:lang w:eastAsia="ja-JP"/>
          </w:rPr>
          <w:t xml:space="preserve">for </w:t>
        </w:r>
        <w:r w:rsidR="00111552">
          <w:rPr>
            <w:lang w:eastAsia="ja-JP"/>
          </w:rPr>
          <w:t>“no units”</w:t>
        </w:r>
      </w:ins>
      <w:ins w:id="383" w:author="Grellet Sylvain" w:date="2021-10-21T14:23:00Z">
        <w:r w:rsidR="00111552">
          <w:rPr>
            <w:lang w:eastAsia="ja-JP"/>
          </w:rPr>
          <w:t>).</w:t>
        </w:r>
      </w:ins>
    </w:p>
    <w:p w14:paraId="6D623B0D" w14:textId="6258A74C" w:rsidR="000C435F" w:rsidRDefault="000C435F" w:rsidP="000C435F">
      <w:pPr>
        <w:pStyle w:val="Titre2"/>
      </w:pPr>
      <w:bookmarkStart w:id="384" w:name="_Toc72768868"/>
      <w:r w:rsidRPr="000C435F">
        <w:t>ObservableProperty</w:t>
      </w:r>
      <w:bookmarkEnd w:id="384"/>
    </w:p>
    <w:p w14:paraId="7E170345" w14:textId="4D52FCA1" w:rsidR="000C435F" w:rsidRDefault="000C435F" w:rsidP="000C435F">
      <w:pPr>
        <w:pStyle w:val="Titre3"/>
      </w:pPr>
      <w:r w:rsidRPr="000C435F">
        <w:t>ObservableProperty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lastRenderedPageBreak/>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5"/>
                        </a:ext>
                      </a:extLst>
                    </a:blip>
                    <a:stretch>
                      <a:fillRect/>
                    </a:stretch>
                  </pic:blipFill>
                  <pic:spPr>
                    <a:xfrm>
                      <a:off x="0" y="0"/>
                      <a:ext cx="6191885" cy="1150620"/>
                    </a:xfrm>
                    <a:prstGeom prst="rect">
                      <a:avLst/>
                    </a:prstGeom>
                  </pic:spPr>
                </pic:pic>
              </a:graphicData>
            </a:graphic>
          </wp:inline>
        </w:drawing>
      </w:r>
    </w:p>
    <w:p w14:paraId="2518F74F" w14:textId="2B2586F7"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Titre3"/>
      </w:pPr>
      <w:r w:rsidRPr="00DE7F9E">
        <w:t>Interface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385" w:author="Katharina Schleidt" w:date="2021-07-05T13:55:00Z">
              <w:r w:rsidR="00DE7F9E" w:rsidRPr="00DE7F9E" w:rsidDel="0058722D">
                <w:rPr>
                  <w:b/>
                  <w:sz w:val="20"/>
                  <w:szCs w:val="20"/>
                </w:rPr>
                <w:delText>feature of interest</w:delText>
              </w:r>
            </w:del>
            <w:ins w:id="386"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387" w:author="Katharina Schleidt" w:date="2021-07-05T19:49:00Z">
        <w:r w:rsidDel="0082047C">
          <w:rPr>
            <w:lang w:eastAsia="ja-JP"/>
          </w:rPr>
          <w:delText xml:space="preserve">we </w:delText>
        </w:r>
      </w:del>
      <w:ins w:id="388" w:author="Katharina Schleidt" w:date="2021-07-05T19:49:00Z">
        <w:r w:rsidR="0082047C">
          <w:rPr>
            <w:lang w:eastAsia="ja-JP"/>
          </w:rPr>
          <w:t>we:</w:t>
        </w:r>
      </w:ins>
    </w:p>
    <w:p w14:paraId="0180F949" w14:textId="1E48923A" w:rsidR="00AA5AF1" w:rsidRDefault="00AA5AF1" w:rsidP="00220B53">
      <w:pPr>
        <w:pStyle w:val="Paragraphedeliste"/>
        <w:numPr>
          <w:ilvl w:val="0"/>
          <w:numId w:val="13"/>
        </w:numPr>
        <w:rPr>
          <w:lang w:eastAsia="ja-JP"/>
        </w:rPr>
      </w:pPr>
      <w:del w:id="389" w:author="Katharina Schleidt" w:date="2021-07-05T19:49:00Z">
        <w:r w:rsidDel="0082047C">
          <w:rPr>
            <w:lang w:eastAsia="ja-JP"/>
          </w:rPr>
          <w:delText xml:space="preserve">monitor </w:delText>
        </w:r>
      </w:del>
      <w:ins w:id="390"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Paragraphedeliste"/>
        <w:numPr>
          <w:ilvl w:val="0"/>
          <w:numId w:val="13"/>
        </w:numPr>
        <w:rPr>
          <w:lang w:eastAsia="ja-JP"/>
        </w:rPr>
      </w:pPr>
      <w:del w:id="391" w:author="Katharina Schleidt" w:date="2021-07-05T19:49:00Z">
        <w:r w:rsidDel="0082047C">
          <w:rPr>
            <w:lang w:eastAsia="ja-JP"/>
          </w:rPr>
          <w:delText xml:space="preserve">with </w:delText>
        </w:r>
      </w:del>
      <w:ins w:id="392"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393"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Paragraphedeliste"/>
        <w:numPr>
          <w:ilvl w:val="0"/>
          <w:numId w:val="13"/>
        </w:numPr>
        <w:rPr>
          <w:lang w:eastAsia="ja-JP"/>
        </w:rPr>
      </w:pPr>
      <w:del w:id="394" w:author="Katharina Schleidt" w:date="2021-07-05T19:49:00Z">
        <w:r w:rsidDel="0082047C">
          <w:rPr>
            <w:lang w:eastAsia="ja-JP"/>
          </w:rPr>
          <w:delText xml:space="preserve">measure </w:delText>
        </w:r>
      </w:del>
      <w:ins w:id="395" w:author="Katharina Schleidt" w:date="2021-07-05T19:49:00Z">
        <w:r w:rsidR="0082047C">
          <w:rPr>
            <w:lang w:eastAsia="ja-JP"/>
          </w:rPr>
          <w:t xml:space="preserve">Measure </w:t>
        </w:r>
      </w:ins>
      <w:r>
        <w:rPr>
          <w:lang w:eastAsia="ja-JP"/>
        </w:rPr>
        <w:t>the Groundwater Level (still the same observable property as above)</w:t>
      </w:r>
      <w:ins w:id="396" w:author="Katharina Schleidt" w:date="2021-07-05T19:49:00Z">
        <w:r w:rsidR="0082047C">
          <w:rPr>
            <w:lang w:eastAsia="ja-JP"/>
          </w:rPr>
          <w:br/>
          <w:t>but</w:t>
        </w:r>
      </w:ins>
    </w:p>
    <w:p w14:paraId="522DE3FE" w14:textId="2D17B00F" w:rsidR="00AA5AF1" w:rsidRDefault="00AA5AF1" w:rsidP="00220B53">
      <w:pPr>
        <w:pStyle w:val="Paragraphedeliste"/>
        <w:numPr>
          <w:ilvl w:val="0"/>
          <w:numId w:val="13"/>
        </w:numPr>
        <w:rPr>
          <w:lang w:eastAsia="ja-JP"/>
        </w:rPr>
      </w:pPr>
      <w:del w:id="397" w:author="Katharina Schleidt" w:date="2021-07-05T19:49:00Z">
        <w:r w:rsidDel="0082047C">
          <w:rPr>
            <w:lang w:eastAsia="ja-JP"/>
          </w:rPr>
          <w:lastRenderedPageBreak/>
          <w:delText>but w</w:delText>
        </w:r>
      </w:del>
      <w:ins w:id="398"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399" w:author="Katharina Schleidt" w:date="2021-07-05T19:50:00Z">
        <w:r w:rsidDel="0082047C">
          <w:rPr>
            <w:lang w:eastAsia="ja-JP"/>
          </w:rPr>
          <w:delText xml:space="preserve">to </w:delText>
        </w:r>
      </w:del>
      <w:ins w:id="400" w:author="Katharina Schleidt" w:date="2021-07-05T19:50:00Z">
        <w:r w:rsidR="0082047C">
          <w:rPr>
            <w:lang w:eastAsia="ja-JP"/>
          </w:rPr>
          <w:t xml:space="preserve">for </w:t>
        </w:r>
      </w:ins>
      <w:r>
        <w:rPr>
          <w:lang w:eastAsia="ja-JP"/>
        </w:rPr>
        <w:t>check</w:t>
      </w:r>
      <w:ins w:id="401"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Titre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Titre2"/>
      </w:pPr>
      <w:bookmarkStart w:id="402" w:name="_Toc72768869"/>
      <w:r w:rsidRPr="00A02312">
        <w:t>Procedure</w:t>
      </w:r>
      <w:bookmarkEnd w:id="402"/>
    </w:p>
    <w:p w14:paraId="52220D8F" w14:textId="2740A812" w:rsidR="00A02312" w:rsidRDefault="00A02312" w:rsidP="00A02312">
      <w:pPr>
        <w:pStyle w:val="Titre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7"/>
                        </a:ext>
                      </a:extLst>
                    </a:blip>
                    <a:stretch>
                      <a:fillRect/>
                    </a:stretch>
                  </pic:blipFill>
                  <pic:spPr>
                    <a:xfrm>
                      <a:off x="0" y="0"/>
                      <a:ext cx="6191885" cy="827405"/>
                    </a:xfrm>
                    <a:prstGeom prst="rect">
                      <a:avLst/>
                    </a:prstGeom>
                  </pic:spPr>
                </pic:pic>
              </a:graphicData>
            </a:graphic>
          </wp:inline>
        </w:drawing>
      </w:r>
    </w:p>
    <w:p w14:paraId="4C5C4256" w14:textId="0582389C"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Titre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lastRenderedPageBreak/>
        <w:t xml:space="preserve">The term process that was used in ISO 19156:2011 </w:t>
      </w:r>
      <w:del w:id="403" w:author="Katharina Schleidt" w:date="2021-07-05T19:50:00Z">
        <w:r w:rsidDel="0082047C">
          <w:rPr>
            <w:lang w:eastAsia="ja-JP"/>
          </w:rPr>
          <w:delText xml:space="preserve">has been </w:delText>
        </w:r>
      </w:del>
      <w:ins w:id="404" w:author="Katharina Schleidt" w:date="2021-07-05T19:50:00Z">
        <w:r w:rsidR="0082047C">
          <w:rPr>
            <w:lang w:eastAsia="ja-JP"/>
          </w:rPr>
          <w:t xml:space="preserve">was </w:t>
        </w:r>
      </w:ins>
      <w:r>
        <w:rPr>
          <w:lang w:eastAsia="ja-JP"/>
        </w:rPr>
        <w:t>purposely dropped in this version to avoid unnecessary confusion between the terms procedure and process.</w:t>
      </w:r>
    </w:p>
    <w:p w14:paraId="0BC608C0" w14:textId="75E0F838" w:rsidR="00344888" w:rsidRDefault="00344888" w:rsidP="00344888">
      <w:pPr>
        <w:pStyle w:val="Titre2"/>
      </w:pPr>
      <w:bookmarkStart w:id="405" w:name="_Toc72768870"/>
      <w:r w:rsidRPr="00344888">
        <w:t>ObservingProcedure</w:t>
      </w:r>
      <w:bookmarkEnd w:id="405"/>
    </w:p>
    <w:p w14:paraId="529F628C" w14:textId="50017E7E" w:rsidR="00344888" w:rsidRDefault="00344888" w:rsidP="00344888">
      <w:pPr>
        <w:pStyle w:val="Titre3"/>
      </w:pPr>
      <w:r w:rsidRPr="00344888">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9"/>
                        </a:ext>
                      </a:extLst>
                    </a:blip>
                    <a:stretch>
                      <a:fillRect/>
                    </a:stretch>
                  </pic:blipFill>
                  <pic:spPr>
                    <a:xfrm>
                      <a:off x="0" y="0"/>
                      <a:ext cx="6191885" cy="1303655"/>
                    </a:xfrm>
                    <a:prstGeom prst="rect">
                      <a:avLst/>
                    </a:prstGeom>
                  </pic:spPr>
                </pic:pic>
              </a:graphicData>
            </a:graphic>
          </wp:inline>
        </w:drawing>
      </w:r>
    </w:p>
    <w:p w14:paraId="29EF653C" w14:textId="2493A4F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Titre3"/>
      </w:pPr>
      <w:r w:rsidRPr="004408E7">
        <w:t>Interface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Paragraphedeliste"/>
        <w:numPr>
          <w:ilvl w:val="0"/>
          <w:numId w:val="12"/>
        </w:numPr>
        <w:rPr>
          <w:lang w:eastAsia="ja-JP"/>
        </w:rPr>
      </w:pPr>
      <w:r>
        <w:rPr>
          <w:lang w:eastAsia="ja-JP"/>
        </w:rPr>
        <w:lastRenderedPageBreak/>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Paragraphedeliste"/>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Paragraphedeliste"/>
        <w:numPr>
          <w:ilvl w:val="0"/>
          <w:numId w:val="12"/>
        </w:numPr>
        <w:rPr>
          <w:lang w:eastAsia="ja-JP"/>
        </w:rPr>
      </w:pPr>
      <w:r>
        <w:rPr>
          <w:lang w:eastAsia="ja-JP"/>
        </w:rPr>
        <w:t>The procedure is often referred to as the method.</w:t>
      </w:r>
    </w:p>
    <w:p w14:paraId="0E35F5F1" w14:textId="34A97B88" w:rsidR="00031EDF" w:rsidRDefault="00031EDF" w:rsidP="00220B53">
      <w:pPr>
        <w:pStyle w:val="Paragraphedeliste"/>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Paragraphedeliste"/>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Paragraphedeliste"/>
        <w:numPr>
          <w:ilvl w:val="0"/>
          <w:numId w:val="12"/>
        </w:numPr>
        <w:rPr>
          <w:lang w:eastAsia="ja-JP"/>
        </w:rPr>
      </w:pPr>
      <w:del w:id="406" w:author="Katharina Schleidt" w:date="2021-07-05T19:51:00Z">
        <w:r w:rsidDel="0082047C">
          <w:rPr>
            <w:lang w:eastAsia="ja-JP"/>
          </w:rPr>
          <w:delText xml:space="preserve">the </w:delText>
        </w:r>
      </w:del>
      <w:ins w:id="407"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408" w:author="Katharina Schleidt" w:date="2021-07-05T19:51:00Z">
        <w:r w:rsidR="0082047C">
          <w:rPr>
            <w:lang w:eastAsia="ja-JP"/>
          </w:rPr>
          <w:t>Procedure</w:t>
        </w:r>
      </w:ins>
      <w:del w:id="409"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Titre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Titre2"/>
      </w:pPr>
      <w:bookmarkStart w:id="410" w:name="_Toc72768871"/>
      <w:r w:rsidRPr="00721E6C">
        <w:t>Observer</w:t>
      </w:r>
      <w:bookmarkEnd w:id="410"/>
    </w:p>
    <w:p w14:paraId="5CC85E30" w14:textId="256D98F7" w:rsidR="00721E6C" w:rsidRDefault="00721E6C" w:rsidP="00721E6C">
      <w:pPr>
        <w:pStyle w:val="Titre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1"/>
                        </a:ext>
                      </a:extLst>
                    </a:blip>
                    <a:stretch>
                      <a:fillRect/>
                    </a:stretch>
                  </pic:blipFill>
                  <pic:spPr>
                    <a:xfrm>
                      <a:off x="0" y="0"/>
                      <a:ext cx="4872685" cy="1913894"/>
                    </a:xfrm>
                    <a:prstGeom prst="rect">
                      <a:avLst/>
                    </a:prstGeom>
                  </pic:spPr>
                </pic:pic>
              </a:graphicData>
            </a:graphic>
          </wp:inline>
        </w:drawing>
      </w:r>
    </w:p>
    <w:p w14:paraId="66C87360" w14:textId="6E84979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Titre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Paragraphedeliste"/>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Paragraphedeliste"/>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Paragraphedeliste"/>
        <w:numPr>
          <w:ilvl w:val="0"/>
          <w:numId w:val="12"/>
        </w:numPr>
        <w:rPr>
          <w:lang w:eastAsia="ja-JP"/>
        </w:rPr>
      </w:pPr>
      <w:r>
        <w:rPr>
          <w:lang w:eastAsia="ja-JP"/>
        </w:rPr>
        <w:t>An Observer is closely linked with an observableProperty that it generates results for.</w:t>
      </w:r>
    </w:p>
    <w:p w14:paraId="1AC09AF0" w14:textId="39668DFB" w:rsidR="00A85929" w:rsidRDefault="00A85929" w:rsidP="00220B53">
      <w:pPr>
        <w:pStyle w:val="Paragraphedeliste"/>
        <w:numPr>
          <w:ilvl w:val="0"/>
          <w:numId w:val="12"/>
        </w:numPr>
        <w:rPr>
          <w:lang w:eastAsia="ja-JP"/>
        </w:rPr>
      </w:pPr>
      <w:r>
        <w:rPr>
          <w:lang w:eastAsia="ja-JP"/>
        </w:rPr>
        <w:t>An Observer can be hosted by one or more Host.</w:t>
      </w:r>
    </w:p>
    <w:p w14:paraId="6A04AFC5" w14:textId="54F6F57E" w:rsidR="00A85929" w:rsidRDefault="00A85929" w:rsidP="00220B53">
      <w:pPr>
        <w:pStyle w:val="Paragraphedeliste"/>
        <w:numPr>
          <w:ilvl w:val="0"/>
          <w:numId w:val="12"/>
        </w:numPr>
        <w:rPr>
          <w:lang w:eastAsia="ja-JP"/>
        </w:rPr>
      </w:pPr>
      <w:r>
        <w:rPr>
          <w:lang w:eastAsia="ja-JP"/>
        </w:rPr>
        <w:t>The Observer is an instance of a sensor, instrument, implementation of an algorithm</w:t>
      </w:r>
      <w:ins w:id="411"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412" w:author="Ilkka Rinne" w:date="2021-07-27T16:09:00Z">
        <w:r w:rsidR="00626BFF">
          <w:rPr>
            <w:lang w:eastAsia="ja-JP"/>
          </w:rPr>
          <w:t>r</w:t>
        </w:r>
      </w:ins>
      <w:del w:id="413" w:author="Ilkka Rinne" w:date="2021-07-27T16:09:00Z">
        <w:r w:rsidDel="00626BFF">
          <w:rPr>
            <w:lang w:eastAsia="ja-JP"/>
          </w:rPr>
          <w:delText>R</w:delText>
        </w:r>
      </w:del>
      <w:r>
        <w:rPr>
          <w:lang w:eastAsia="ja-JP"/>
        </w:rPr>
        <w:t xml:space="preserve">esults of prior Observations, and generates a </w:t>
      </w:r>
      <w:ins w:id="414" w:author="Ilkka Rinne" w:date="2021-07-27T16:09:00Z">
        <w:r w:rsidR="00626BFF">
          <w:rPr>
            <w:lang w:eastAsia="ja-JP"/>
          </w:rPr>
          <w:t>r</w:t>
        </w:r>
      </w:ins>
      <w:del w:id="415"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Titre3"/>
      </w:pPr>
      <w:r w:rsidRPr="00437D7C">
        <w:lastRenderedPageBreak/>
        <w:t>Association observableProperty</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Titre3"/>
      </w:pPr>
      <w:r w:rsidRPr="005E1AE5">
        <w:t>Association observingProcedure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Titre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Titre2"/>
      </w:pPr>
      <w:bookmarkStart w:id="416" w:name="_Toc72768872"/>
      <w:r w:rsidRPr="009C397F">
        <w:t>Host</w:t>
      </w:r>
      <w:bookmarkEnd w:id="416"/>
    </w:p>
    <w:p w14:paraId="1B8D6C9F" w14:textId="606955E1" w:rsidR="009C397F" w:rsidRDefault="009C397F" w:rsidP="009C397F">
      <w:pPr>
        <w:pStyle w:val="Titre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3"/>
                        </a:ext>
                      </a:extLst>
                    </a:blip>
                    <a:stretch>
                      <a:fillRect/>
                    </a:stretch>
                  </pic:blipFill>
                  <pic:spPr>
                    <a:xfrm>
                      <a:off x="0" y="0"/>
                      <a:ext cx="4232146" cy="1493035"/>
                    </a:xfrm>
                    <a:prstGeom prst="rect">
                      <a:avLst/>
                    </a:prstGeom>
                  </pic:spPr>
                </pic:pic>
              </a:graphicData>
            </a:graphic>
          </wp:inline>
        </w:drawing>
      </w:r>
    </w:p>
    <w:p w14:paraId="6558F041" w14:textId="30F0C012"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Titre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Paragraphedeliste"/>
        <w:numPr>
          <w:ilvl w:val="0"/>
          <w:numId w:val="14"/>
        </w:numPr>
        <w:rPr>
          <w:lang w:eastAsia="ja-JP"/>
        </w:rPr>
      </w:pPr>
      <w:r>
        <w:rPr>
          <w:lang w:eastAsia="ja-JP"/>
        </w:rPr>
        <w:t>In many use cases, the Host is the environmental monitoring facility</w:t>
      </w:r>
      <w:ins w:id="417"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Paragraphedeliste"/>
        <w:numPr>
          <w:ilvl w:val="0"/>
          <w:numId w:val="14"/>
        </w:numPr>
        <w:rPr>
          <w:lang w:eastAsia="ja-JP"/>
        </w:rPr>
      </w:pPr>
      <w:r>
        <w:rPr>
          <w:lang w:eastAsia="ja-JP"/>
        </w:rPr>
        <w:t>The Host can be a platform that hosts a set of sensors</w:t>
      </w:r>
      <w:ins w:id="418" w:author="Katharina Schleidt" w:date="2021-07-05T19:52:00Z">
        <w:r w:rsidR="00D80ABB">
          <w:rPr>
            <w:lang w:eastAsia="ja-JP"/>
          </w:rPr>
          <w:t>.</w:t>
        </w:r>
      </w:ins>
    </w:p>
    <w:p w14:paraId="153552C4" w14:textId="5221654E" w:rsidR="00A674C0" w:rsidRDefault="005B517D" w:rsidP="00220B53">
      <w:pPr>
        <w:pStyle w:val="Paragraphedeliste"/>
        <w:numPr>
          <w:ilvl w:val="0"/>
          <w:numId w:val="14"/>
        </w:numPr>
        <w:rPr>
          <w:lang w:eastAsia="ja-JP"/>
        </w:rPr>
      </w:pPr>
      <w:r>
        <w:rPr>
          <w:lang w:eastAsia="ja-JP"/>
        </w:rPr>
        <w:t>An alternative usage could pertain to a biodiversity survey campaign</w:t>
      </w:r>
      <w:del w:id="419" w:author="Katharina Schleidt" w:date="2021-07-05T19:52:00Z">
        <w:r w:rsidDel="00D80ABB">
          <w:rPr>
            <w:lang w:eastAsia="ja-JP"/>
          </w:rPr>
          <w:delText xml:space="preserve">; </w:delText>
        </w:r>
      </w:del>
      <w:ins w:id="420" w:author="Katharina Schleidt" w:date="2021-07-05T19:52:00Z">
        <w:r w:rsidR="00D80ABB">
          <w:rPr>
            <w:lang w:eastAsia="ja-JP"/>
          </w:rPr>
          <w:t xml:space="preserve">. </w:t>
        </w:r>
      </w:ins>
      <w:del w:id="421" w:author="Katharina Schleidt" w:date="2021-07-05T19:52:00Z">
        <w:r w:rsidDel="00D80ABB">
          <w:rPr>
            <w:lang w:eastAsia="ja-JP"/>
          </w:rPr>
          <w:delText xml:space="preserve">in </w:delText>
        </w:r>
      </w:del>
      <w:ins w:id="422"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Titre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Titre3"/>
      </w:pPr>
      <w:r w:rsidRPr="00383A92">
        <w:t>Association relatedHost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Titre2"/>
      </w:pPr>
      <w:bookmarkStart w:id="423" w:name="_Toc72768873"/>
      <w:r w:rsidRPr="008534CB">
        <w:lastRenderedPageBreak/>
        <w:t>Deployment</w:t>
      </w:r>
      <w:bookmarkEnd w:id="423"/>
    </w:p>
    <w:p w14:paraId="4EACAA5E" w14:textId="227FFF27" w:rsidR="008534CB" w:rsidRDefault="00F144BE" w:rsidP="00F144BE">
      <w:pPr>
        <w:pStyle w:val="Titre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5"/>
                        </a:ext>
                      </a:extLst>
                    </a:blip>
                    <a:stretch>
                      <a:fillRect/>
                    </a:stretch>
                  </pic:blipFill>
                  <pic:spPr>
                    <a:xfrm>
                      <a:off x="0" y="0"/>
                      <a:ext cx="5566718" cy="1311898"/>
                    </a:xfrm>
                    <a:prstGeom prst="rect">
                      <a:avLst/>
                    </a:prstGeom>
                  </pic:spPr>
                </pic:pic>
              </a:graphicData>
            </a:graphic>
          </wp:inline>
        </w:drawing>
      </w:r>
    </w:p>
    <w:p w14:paraId="183C8771" w14:textId="5DCBD748"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Titre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Paragraphedeliste"/>
        <w:numPr>
          <w:ilvl w:val="0"/>
          <w:numId w:val="14"/>
        </w:numPr>
        <w:rPr>
          <w:lang w:eastAsia="ja-JP"/>
        </w:rPr>
      </w:pPr>
      <w:del w:id="424" w:author="Katharina Schleidt" w:date="2021-07-05T19:53:00Z">
        <w:r w:rsidDel="00D80ABB">
          <w:rPr>
            <w:lang w:eastAsia="ja-JP"/>
          </w:rPr>
          <w:delText xml:space="preserve">information </w:delText>
        </w:r>
      </w:del>
      <w:ins w:id="425" w:author="Katharina Schleidt" w:date="2021-07-05T19:53:00Z">
        <w:r w:rsidR="00D80ABB">
          <w:rPr>
            <w:lang w:eastAsia="ja-JP"/>
          </w:rPr>
          <w:t xml:space="preserve">Information </w:t>
        </w:r>
      </w:ins>
      <w:r>
        <w:rPr>
          <w:lang w:eastAsia="ja-JP"/>
        </w:rPr>
        <w:t>regarding a sensor being attached to a pole</w:t>
      </w:r>
      <w:ins w:id="426"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Paragraphedeliste"/>
        <w:numPr>
          <w:ilvl w:val="0"/>
          <w:numId w:val="14"/>
        </w:numPr>
        <w:rPr>
          <w:lang w:eastAsia="ja-JP"/>
        </w:rPr>
      </w:pPr>
      <w:del w:id="427" w:author="Katharina Schleidt" w:date="2021-07-05T19:53:00Z">
        <w:r w:rsidDel="00D80ABB">
          <w:rPr>
            <w:lang w:eastAsia="ja-JP"/>
          </w:rPr>
          <w:delText xml:space="preserve">the </w:delText>
        </w:r>
      </w:del>
      <w:ins w:id="428" w:author="Katharina Schleidt" w:date="2021-07-05T19:53:00Z">
        <w:r w:rsidR="00D80ABB">
          <w:rPr>
            <w:lang w:eastAsia="ja-JP"/>
          </w:rPr>
          <w:t xml:space="preserve">The </w:t>
        </w:r>
      </w:ins>
      <w:r>
        <w:rPr>
          <w:lang w:eastAsia="ja-JP"/>
        </w:rPr>
        <w:t>monitoring facilities pertaining to an environmental monitoring network</w:t>
      </w:r>
      <w:ins w:id="429" w:author="Katharina Schleidt" w:date="2021-07-05T19:53:00Z">
        <w:r w:rsidR="00D80ABB">
          <w:rPr>
            <w:lang w:eastAsia="ja-JP"/>
          </w:rPr>
          <w:t>.</w:t>
        </w:r>
      </w:ins>
    </w:p>
    <w:p w14:paraId="3397B52E" w14:textId="0AB081B5" w:rsidR="00FF2BB6" w:rsidRDefault="00C94F90" w:rsidP="00220B53">
      <w:pPr>
        <w:pStyle w:val="Paragraphedeliste"/>
        <w:numPr>
          <w:ilvl w:val="0"/>
          <w:numId w:val="14"/>
        </w:numPr>
        <w:rPr>
          <w:lang w:eastAsia="ja-JP"/>
        </w:rPr>
      </w:pPr>
      <w:del w:id="430" w:author="Katharina Schleidt" w:date="2021-07-05T19:53:00Z">
        <w:r w:rsidRPr="00C94F90" w:rsidDel="00D80ABB">
          <w:rPr>
            <w:lang w:eastAsia="ja-JP"/>
          </w:rPr>
          <w:delText xml:space="preserve">the </w:delText>
        </w:r>
      </w:del>
      <w:ins w:id="431"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432" w:author="Katharina Schleidt" w:date="2021-07-05T19:53:00Z">
        <w:r w:rsidR="00D80ABB">
          <w:rPr>
            <w:lang w:eastAsia="ja-JP"/>
          </w:rPr>
          <w:t>.</w:t>
        </w:r>
      </w:ins>
    </w:p>
    <w:p w14:paraId="2D7BB3F7" w14:textId="51CCB8E4" w:rsidR="00FF2BB6" w:rsidRDefault="00B32DB8" w:rsidP="00220B53">
      <w:pPr>
        <w:pStyle w:val="Paragraphedeliste"/>
        <w:numPr>
          <w:ilvl w:val="0"/>
          <w:numId w:val="14"/>
        </w:numPr>
        <w:rPr>
          <w:lang w:eastAsia="ja-JP"/>
        </w:rPr>
      </w:pPr>
      <w:del w:id="433" w:author="Katharina Schleidt" w:date="2021-07-05T19:53:00Z">
        <w:r w:rsidDel="00D80ABB">
          <w:rPr>
            <w:lang w:eastAsia="ja-JP"/>
          </w:rPr>
          <w:delText xml:space="preserve">the </w:delText>
        </w:r>
      </w:del>
      <w:ins w:id="434"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Titre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Titre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Titre1"/>
      </w:pPr>
      <w:bookmarkStart w:id="435" w:name="_Toc72768874"/>
      <w:r w:rsidRPr="00920189">
        <w:t>Abstract Observation Core</w:t>
      </w:r>
      <w:bookmarkEnd w:id="435"/>
    </w:p>
    <w:p w14:paraId="4C3BA03E" w14:textId="556C1697" w:rsidR="00CE109A" w:rsidRDefault="002C1F08" w:rsidP="002C1F08">
      <w:pPr>
        <w:pStyle w:val="Titre2"/>
      </w:pPr>
      <w:bookmarkStart w:id="436" w:name="_Toc72768875"/>
      <w:r w:rsidRPr="002C1F08">
        <w:t>General</w:t>
      </w:r>
      <w:bookmarkEnd w:id="436"/>
    </w:p>
    <w:p w14:paraId="2EAB8668" w14:textId="0AF5BCF1" w:rsidR="002C1F08" w:rsidRDefault="002C1F08" w:rsidP="002C1F08">
      <w:pPr>
        <w:pStyle w:val="Titre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7"/>
                        </a:ext>
                      </a:extLst>
                    </a:blip>
                    <a:stretch>
                      <a:fillRect/>
                    </a:stretch>
                  </pic:blipFill>
                  <pic:spPr>
                    <a:xfrm>
                      <a:off x="0" y="0"/>
                      <a:ext cx="6191885" cy="5716270"/>
                    </a:xfrm>
                    <a:prstGeom prst="rect">
                      <a:avLst/>
                    </a:prstGeom>
                  </pic:spPr>
                </pic:pic>
              </a:graphicData>
            </a:graphic>
          </wp:inline>
        </w:drawing>
      </w:r>
    </w:p>
    <w:p w14:paraId="34368AD8" w14:textId="7108268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Titre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Titre2"/>
      </w:pPr>
      <w:bookmarkStart w:id="437" w:name="_Toc72768876"/>
      <w:r w:rsidRPr="00F102C2">
        <w:t>AbstractObservationCharacteristics</w:t>
      </w:r>
      <w:bookmarkEnd w:id="437"/>
    </w:p>
    <w:p w14:paraId="7F16398F" w14:textId="588DB625" w:rsidR="00F102C2" w:rsidRDefault="009E4931" w:rsidP="009E4931">
      <w:pPr>
        <w:pStyle w:val="Titre3"/>
      </w:pPr>
      <w:r w:rsidRPr="009E4931">
        <w:t>AbstractObservationCharacteristics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/req/obs-core/AbstractObservationCharacteristics/parameter-sem</w:t>
            </w:r>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9"/>
                        </a:ext>
                      </a:extLst>
                    </a:blip>
                    <a:stretch>
                      <a:fillRect/>
                    </a:stretch>
                  </pic:blipFill>
                  <pic:spPr>
                    <a:xfrm>
                      <a:off x="0" y="0"/>
                      <a:ext cx="6191885" cy="4358640"/>
                    </a:xfrm>
                    <a:prstGeom prst="rect">
                      <a:avLst/>
                    </a:prstGeom>
                  </pic:spPr>
                </pic:pic>
              </a:graphicData>
            </a:graphic>
          </wp:inline>
        </w:drawing>
      </w:r>
    </w:p>
    <w:p w14:paraId="2981624B" w14:textId="5F1D4E8B"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r w:rsidRPr="00431328">
        <w:rPr>
          <w:b/>
          <w:bCs/>
          <w:sz w:val="20"/>
          <w:szCs w:val="20"/>
        </w:rPr>
        <w:t>AbstractObservationCharacteristics and AbstractObservation.</w:t>
      </w:r>
    </w:p>
    <w:p w14:paraId="25D6A7E7" w14:textId="1DF5B19A" w:rsidR="00B22FAE" w:rsidRDefault="00AD7511" w:rsidP="00AD7511">
      <w:pPr>
        <w:pStyle w:val="Titre3"/>
      </w:pPr>
      <w:r w:rsidRPr="00AD7511">
        <w:t>Feature type AbstractObservationCharacteristics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Titre3"/>
      </w:pPr>
      <w:r w:rsidRPr="007649EA">
        <w:t>Attribute observationType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657C03BD"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observationType:AbstractObservationType</w:t>
            </w:r>
            <w:del w:id="438" w:author="Katharina Schleidt" w:date="2021-10-13T18:57:00Z">
              <w:r w:rsidRPr="00562CBB" w:rsidDel="00F90564">
                <w:rPr>
                  <w:b/>
                  <w:sz w:val="20"/>
                  <w:szCs w:val="20"/>
                </w:rPr>
                <w:delText>CodeListValue</w:delText>
              </w:r>
            </w:del>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439" w:author="Katharina Schleidt" w:date="2021-07-05T19:53:00Z">
        <w:r w:rsidDel="00B32239">
          <w:rPr>
            <w:lang w:eastAsia="ja-JP"/>
          </w:rPr>
          <w:delText>e.g.</w:delText>
        </w:r>
      </w:del>
      <w:ins w:id="440"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441"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Titre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Parameter SHOULD NOT be used instead of the procedure to describe the steps performed in order to determine the value of the ObservableProperty.</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Titre3"/>
      </w:pPr>
      <w:r w:rsidRPr="00B83FE3">
        <w:t>Attribute resultQuality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w:t>
            </w:r>
            <w:r w:rsidRPr="00562CBB">
              <w:rPr>
                <w:sz w:val="20"/>
                <w:szCs w:val="20"/>
              </w:rPr>
              <w:lastRenderedPageBreak/>
              <w:t>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lastRenderedPageBreak/>
              <w:t xml:space="preserve">Information pertaining to the data quality of the </w:t>
            </w:r>
            <w:ins w:id="442" w:author="Ilkka Rinne" w:date="2021-07-27T16:10:00Z">
              <w:r w:rsidR="00626BFF">
                <w:rPr>
                  <w:b/>
                  <w:sz w:val="20"/>
                  <w:szCs w:val="20"/>
                </w:rPr>
                <w:t>r</w:t>
              </w:r>
            </w:ins>
            <w:del w:id="443" w:author="Ilkka Rinne" w:date="2021-07-27T16:10:00Z">
              <w:r w:rsidRPr="00562CBB" w:rsidDel="00626BFF">
                <w:rPr>
                  <w:b/>
                  <w:sz w:val="20"/>
                  <w:szCs w:val="20"/>
                </w:rPr>
                <w:delText>R</w:delText>
              </w:r>
            </w:del>
            <w:r w:rsidRPr="00562CBB">
              <w:rPr>
                <w:b/>
                <w:sz w:val="20"/>
                <w:szCs w:val="20"/>
              </w:rPr>
              <w:t>esult</w:t>
            </w:r>
            <w:del w:id="444"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w:t>
            </w:r>
            <w:r w:rsidRPr="00562CBB">
              <w:rPr>
                <w:sz w:val="20"/>
                <w:szCs w:val="20"/>
              </w:rPr>
              <w:lastRenderedPageBreak/>
              <w:t xml:space="preserve">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0BCF6EC4"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445"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r w:rsidR="00656929">
          <w:rPr>
            <w:lang w:eastAsia="ja-JP"/>
          </w:rPr>
        </w:r>
      </w:ins>
      <w:r w:rsidR="00656929">
        <w:rPr>
          <w:lang w:eastAsia="ja-JP"/>
        </w:rPr>
        <w:fldChar w:fldCharType="separate"/>
      </w:r>
      <w:ins w:id="446" w:author="Grellet Sylvain" w:date="2021-10-21T21:36:00Z">
        <w:r w:rsidR="00656929">
          <w:rPr>
            <w:lang w:eastAsia="ja-JP"/>
          </w:rPr>
          <w:t>[29]</w:t>
        </w:r>
        <w:r w:rsidR="00656929">
          <w:rPr>
            <w:lang w:eastAsia="ja-JP"/>
          </w:rPr>
          <w:fldChar w:fldCharType="end"/>
        </w:r>
      </w:ins>
      <w:ins w:id="447"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r w:rsidR="0059657D">
          <w:rPr>
            <w:lang w:eastAsia="ja-JP"/>
          </w:rPr>
        </w:r>
      </w:ins>
      <w:r w:rsidR="0059657D">
        <w:rPr>
          <w:lang w:eastAsia="ja-JP"/>
        </w:rPr>
        <w:fldChar w:fldCharType="separate"/>
      </w:r>
      <w:ins w:id="448" w:author="Grellet Sylvain" w:date="2021-10-21T21:39:00Z">
        <w:r w:rsidR="0059657D">
          <w:rPr>
            <w:lang w:eastAsia="ja-JP"/>
          </w:rPr>
          <w:t>[30]</w:t>
        </w:r>
        <w:r w:rsidR="0059657D">
          <w:rPr>
            <w:lang w:eastAsia="ja-JP"/>
          </w:rPr>
          <w:fldChar w:fldCharType="end"/>
        </w:r>
      </w:ins>
      <w:ins w:id="449"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r w:rsidR="0059657D">
          <w:rPr>
            <w:lang w:eastAsia="ja-JP"/>
          </w:rPr>
        </w:r>
      </w:ins>
      <w:r w:rsidR="0059657D">
        <w:rPr>
          <w:lang w:eastAsia="ja-JP"/>
        </w:rPr>
        <w:fldChar w:fldCharType="separate"/>
      </w:r>
      <w:ins w:id="450" w:author="Grellet Sylvain" w:date="2021-10-21T21:40:00Z">
        <w:r w:rsidR="0059657D">
          <w:rPr>
            <w:lang w:eastAsia="ja-JP"/>
          </w:rPr>
          <w:t>[31]</w:t>
        </w:r>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Titre3"/>
      </w:pPr>
      <w:r w:rsidRPr="00A84654">
        <w:t>Association proximateFeatureOfInterest</w:t>
      </w:r>
      <w:bookmarkStart w:id="451" w:name="_GoBack"/>
      <w:bookmarkEnd w:id="45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proximateFeatureOfInterest that acts as a proxy to the ultimate </w:t>
      </w:r>
      <w:del w:id="452" w:author="Katharina Schleidt" w:date="2021-07-05T13:55:00Z">
        <w:r w:rsidRPr="00CA1C0E" w:rsidDel="0058722D">
          <w:rPr>
            <w:lang w:eastAsia="ja-JP"/>
          </w:rPr>
          <w:delText>feature of interest</w:delText>
        </w:r>
      </w:del>
      <w:ins w:id="453"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Titre3"/>
      </w:pPr>
      <w:r w:rsidRPr="00B46A74">
        <w:t>Association ultimateFeatureOfInterest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454" w:author="Katharina Schleidt" w:date="2021-07-05T13:55:00Z">
        <w:r w:rsidDel="0058722D">
          <w:rPr>
            <w:lang w:eastAsia="ja-JP"/>
          </w:rPr>
          <w:delText>feature of interest</w:delText>
        </w:r>
      </w:del>
      <w:ins w:id="455"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456" w:author="Katharina Schleidt" w:date="2021-07-05T13:55:00Z">
        <w:r w:rsidDel="0058722D">
          <w:rPr>
            <w:lang w:eastAsia="ja-JP"/>
          </w:rPr>
          <w:delText>feature of interest</w:delText>
        </w:r>
      </w:del>
      <w:ins w:id="457"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458" w:author="Katharina Schleidt" w:date="2021-07-05T19:58:00Z">
        <w:r w:rsidDel="00B32239">
          <w:rPr>
            <w:lang w:eastAsia="ja-JP"/>
          </w:rPr>
          <w:delText xml:space="preserve">a </w:delText>
        </w:r>
      </w:del>
      <w:ins w:id="459"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460"/>
      <w:r>
        <w:rPr>
          <w:lang w:eastAsia="ja-JP"/>
        </w:rPr>
        <w:t>clause</w:t>
      </w:r>
      <w:commentRangeEnd w:id="460"/>
      <w:r w:rsidR="005F790E">
        <w:rPr>
          <w:rStyle w:val="Marquedecommentaire"/>
        </w:rPr>
        <w:commentReference w:id="460"/>
      </w:r>
      <w:r>
        <w:rPr>
          <w:lang w:eastAsia="ja-JP"/>
        </w:rPr>
        <w:t xml:space="preserv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Titre2"/>
      </w:pPr>
      <w:bookmarkStart w:id="461" w:name="_Toc72768877"/>
      <w:r w:rsidRPr="001E1837">
        <w:t>AbstractObservation</w:t>
      </w:r>
      <w:bookmarkEnd w:id="461"/>
    </w:p>
    <w:p w14:paraId="6D478A5B" w14:textId="7E675168" w:rsidR="001E1837" w:rsidRDefault="00067877" w:rsidP="00067877">
      <w:pPr>
        <w:pStyle w:val="Titre3"/>
      </w:pPr>
      <w:r w:rsidRPr="00067877">
        <w:t>AbstractObservation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EE38D9">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/req/obs-core/AbstractObservation</w:t>
            </w:r>
          </w:p>
        </w:tc>
      </w:tr>
      <w:tr w:rsidR="00067877" w:rsidRPr="00EE38D9" w14:paraId="09637992" w14:textId="77777777" w:rsidTr="00EE38D9">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EE38D9">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Abstract Observation core - AbstractObservation</w:t>
            </w:r>
          </w:p>
        </w:tc>
      </w:tr>
      <w:tr w:rsidR="00067877" w:rsidRPr="00EE38D9" w14:paraId="790B27E1" w14:textId="77777777" w:rsidTr="00EE38D9">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EE38D9">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CoreTypes conformance class</w:t>
            </w:r>
          </w:p>
        </w:tc>
      </w:tr>
      <w:tr w:rsidR="00067877" w:rsidRPr="00EE38D9" w14:paraId="3022AD4A" w14:textId="77777777" w:rsidTr="00EE38D9">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EE38D9">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/req/obs-core/AbstractObservationCharacteristics</w:t>
            </w:r>
          </w:p>
        </w:tc>
      </w:tr>
      <w:tr w:rsidR="00067877" w:rsidRPr="00EE38D9" w14:paraId="15A66E4E" w14:textId="77777777" w:rsidTr="00EE38D9">
        <w:tc>
          <w:tcPr>
            <w:tcW w:w="2258" w:type="dxa"/>
            <w:shd w:val="clear" w:color="auto" w:fill="auto"/>
            <w:tcMar>
              <w:top w:w="100" w:type="dxa"/>
              <w:left w:w="100" w:type="dxa"/>
              <w:bottom w:w="100" w:type="dxa"/>
              <w:right w:w="100" w:type="dxa"/>
            </w:tcMar>
          </w:tcPr>
          <w:p w14:paraId="02F99CD4" w14:textId="6378B5BD" w:rsidR="00067877" w:rsidRPr="00EE38D9" w:rsidRDefault="00067877" w:rsidP="001A5B74">
            <w:pPr>
              <w:widowControl w:val="0"/>
              <w:spacing w:line="240" w:lineRule="auto"/>
              <w:rPr>
                <w:sz w:val="20"/>
                <w:szCs w:val="20"/>
              </w:rPr>
            </w:pPr>
            <w:del w:id="462"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268BFD14" w:rsidR="00067877" w:rsidRPr="00EE38D9" w:rsidRDefault="00067877" w:rsidP="001A5B74">
            <w:pPr>
              <w:widowControl w:val="0"/>
              <w:spacing w:line="240" w:lineRule="auto"/>
              <w:rPr>
                <w:sz w:val="20"/>
                <w:szCs w:val="20"/>
              </w:rPr>
            </w:pPr>
            <w:del w:id="463" w:author="Katharina Schleidt" w:date="2021-10-17T20:41:00Z">
              <w:r w:rsidRPr="00EE38D9" w:rsidDel="00D00C9F">
                <w:rPr>
                  <w:sz w:val="20"/>
                  <w:szCs w:val="20"/>
                </w:rPr>
                <w:delText>/req/obs-core/AbstractObservation/resultTime-type</w:delText>
              </w:r>
            </w:del>
          </w:p>
        </w:tc>
      </w:tr>
      <w:tr w:rsidR="00067877" w:rsidRPr="00EE38D9" w14:paraId="49A73171" w14:textId="77777777" w:rsidTr="00EE38D9">
        <w:tc>
          <w:tcPr>
            <w:tcW w:w="2258" w:type="dxa"/>
            <w:shd w:val="clear" w:color="auto" w:fill="auto"/>
            <w:tcMar>
              <w:top w:w="100" w:type="dxa"/>
              <w:left w:w="100" w:type="dxa"/>
              <w:bottom w:w="100" w:type="dxa"/>
              <w:right w:w="100" w:type="dxa"/>
            </w:tcMar>
          </w:tcPr>
          <w:p w14:paraId="2CE2649A" w14:textId="5CB5A31D" w:rsidR="00067877" w:rsidRPr="00EE38D9" w:rsidRDefault="00067877" w:rsidP="001A5B74">
            <w:pPr>
              <w:widowControl w:val="0"/>
              <w:spacing w:line="240" w:lineRule="auto"/>
              <w:rPr>
                <w:sz w:val="20"/>
                <w:szCs w:val="20"/>
              </w:rPr>
            </w:pPr>
            <w:del w:id="464" w:author="Katharina Schleidt" w:date="2021-10-17T20:41:00Z">
              <w:r w:rsidRPr="00EE38D9" w:rsidDel="00D00C9F">
                <w:rPr>
                  <w:sz w:val="20"/>
                  <w:szCs w:val="20"/>
                </w:rPr>
                <w:lastRenderedPageBreak/>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28E10CD2" w:rsidR="00067877" w:rsidRPr="00EE38D9" w:rsidRDefault="00067877" w:rsidP="001A5B74">
            <w:pPr>
              <w:widowControl w:val="0"/>
              <w:spacing w:line="240" w:lineRule="auto"/>
              <w:rPr>
                <w:sz w:val="20"/>
                <w:szCs w:val="20"/>
              </w:rPr>
            </w:pPr>
            <w:del w:id="465" w:author="Katharina Schleidt" w:date="2021-10-17T20:41:00Z">
              <w:r w:rsidRPr="00EE38D9" w:rsidDel="00D00C9F">
                <w:rPr>
                  <w:sz w:val="20"/>
                  <w:szCs w:val="20"/>
                </w:rPr>
                <w:delText>/req/obs-core/AbstractObservation/validTime-type</w:delText>
              </w:r>
            </w:del>
          </w:p>
        </w:tc>
      </w:tr>
      <w:tr w:rsidR="00067877" w:rsidRPr="00EE38D9" w14:paraId="39C37D18" w14:textId="77777777" w:rsidTr="00EE38D9">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/req/obs-cpt/Observation/phenomenonTime-card</w:t>
            </w:r>
          </w:p>
        </w:tc>
      </w:tr>
      <w:tr w:rsidR="00067877" w:rsidRPr="00EE38D9" w14:paraId="41BE0320" w14:textId="77777777" w:rsidTr="00EE38D9">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/req/obs-cpt/Observation/resultTime-card</w:t>
            </w:r>
          </w:p>
        </w:tc>
      </w:tr>
      <w:tr w:rsidR="00067877" w:rsidRPr="00EE38D9" w14:paraId="3280FC1A" w14:textId="77777777" w:rsidTr="00EE38D9">
        <w:tc>
          <w:tcPr>
            <w:tcW w:w="2258" w:type="dxa"/>
            <w:shd w:val="clear" w:color="auto" w:fill="auto"/>
            <w:tcMar>
              <w:top w:w="100" w:type="dxa"/>
              <w:left w:w="100" w:type="dxa"/>
              <w:bottom w:w="100" w:type="dxa"/>
              <w:right w:w="100" w:type="dxa"/>
            </w:tcMar>
          </w:tcPr>
          <w:p w14:paraId="318AB3B3" w14:textId="0EC19D68" w:rsidR="00067877" w:rsidRPr="00EE38D9" w:rsidRDefault="00067877" w:rsidP="001A5B74">
            <w:pPr>
              <w:widowControl w:val="0"/>
              <w:spacing w:line="240" w:lineRule="auto"/>
              <w:rPr>
                <w:sz w:val="20"/>
                <w:szCs w:val="20"/>
              </w:rPr>
            </w:pPr>
            <w:del w:id="466"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11CA209" w14:textId="502AA325" w:rsidR="00067877" w:rsidRPr="00EE38D9" w:rsidRDefault="00067877" w:rsidP="001A5B74">
            <w:pPr>
              <w:widowControl w:val="0"/>
              <w:spacing w:line="240" w:lineRule="auto"/>
              <w:rPr>
                <w:sz w:val="20"/>
                <w:szCs w:val="20"/>
              </w:rPr>
            </w:pPr>
            <w:del w:id="467" w:author="Katharina Schleidt" w:date="2021-10-11T15:10:00Z">
              <w:r w:rsidRPr="00EE38D9" w:rsidDel="000F7AC0">
                <w:rPr>
                  <w:sz w:val="20"/>
                  <w:szCs w:val="20"/>
                </w:rPr>
                <w:delText>/req/obs-core/AbstractObservation/FoI-con</w:delText>
              </w:r>
            </w:del>
          </w:p>
        </w:tc>
      </w:tr>
      <w:tr w:rsidR="00067877" w:rsidRPr="00EE38D9" w14:paraId="56593F1E" w14:textId="77777777" w:rsidTr="00EE38D9">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/req/obs-cpt/Observation/observedProperty-card</w:t>
            </w:r>
          </w:p>
        </w:tc>
      </w:tr>
      <w:tr w:rsidR="00067877" w:rsidRPr="00EE38D9" w14:paraId="7139ACEA" w14:textId="77777777" w:rsidTr="00EE38D9">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31DE7C0" w:rsidR="00067877" w:rsidRPr="00EE38D9" w:rsidRDefault="00067877" w:rsidP="001A5B74">
            <w:pPr>
              <w:widowControl w:val="0"/>
              <w:spacing w:line="240" w:lineRule="auto"/>
              <w:rPr>
                <w:sz w:val="20"/>
                <w:szCs w:val="20"/>
              </w:rPr>
            </w:pPr>
            <w:r w:rsidRPr="00EE38D9">
              <w:rPr>
                <w:sz w:val="20"/>
                <w:szCs w:val="20"/>
              </w:rPr>
              <w:t>/req/obs-cpt/Observation/</w:t>
            </w:r>
            <w:ins w:id="468" w:author="Katharina Schleidt" w:date="2021-10-11T15:19:00Z">
              <w:r w:rsidR="00021125" w:rsidRPr="00EE38D9">
                <w:rPr>
                  <w:sz w:val="20"/>
                  <w:szCs w:val="20"/>
                </w:rPr>
                <w:t>observingProcedure</w:t>
              </w:r>
              <w:r w:rsidR="00021125" w:rsidRPr="00EE38D9" w:rsidDel="00021125">
                <w:rPr>
                  <w:sz w:val="20"/>
                  <w:szCs w:val="20"/>
                </w:rPr>
                <w:t xml:space="preserve"> </w:t>
              </w:r>
            </w:ins>
            <w:del w:id="469" w:author="Katharina Schleidt" w:date="2021-10-11T15:19:00Z">
              <w:r w:rsidRPr="00EE38D9" w:rsidDel="00021125">
                <w:rPr>
                  <w:sz w:val="20"/>
                  <w:szCs w:val="20"/>
                </w:rPr>
                <w:delText>procedure</w:delText>
              </w:r>
            </w:del>
            <w:r w:rsidRPr="00EE38D9">
              <w:rPr>
                <w:sz w:val="20"/>
                <w:szCs w:val="20"/>
              </w:rPr>
              <w:t>-card</w:t>
            </w:r>
          </w:p>
        </w:tc>
      </w:tr>
      <w:tr w:rsidR="00067877" w:rsidRPr="00EE38D9" w14:paraId="4C3AEB4D" w14:textId="77777777" w:rsidTr="00EE38D9">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/req/obs-cpt/Observation/result-card</w:t>
            </w:r>
          </w:p>
        </w:tc>
      </w:tr>
      <w:tr w:rsidR="00D00C9F" w:rsidRPr="00EE38D9" w14:paraId="57B4B7CF" w14:textId="77777777" w:rsidTr="00EE38D9">
        <w:trPr>
          <w:ins w:id="470" w:author="Katharina Schleidt" w:date="2021-10-17T20:40:00Z"/>
        </w:trPr>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ins w:id="471" w:author="Katharina Schleidt" w:date="2021-10-17T20:40:00Z"/>
                <w:sz w:val="20"/>
                <w:szCs w:val="20"/>
              </w:rPr>
            </w:pPr>
            <w:ins w:id="472"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ins w:id="473" w:author="Katharina Schleidt" w:date="2021-10-17T20:40:00Z"/>
                <w:sz w:val="20"/>
                <w:szCs w:val="20"/>
              </w:rPr>
            </w:pPr>
            <w:ins w:id="474" w:author="Katharina Schleidt" w:date="2021-10-17T20:41:00Z">
              <w:r w:rsidRPr="00EE38D9">
                <w:rPr>
                  <w:sz w:val="20"/>
                  <w:szCs w:val="20"/>
                </w:rPr>
                <w:t>/req/obs-cpt/Observation/Observation-sem</w:t>
              </w:r>
            </w:ins>
          </w:p>
        </w:tc>
      </w:tr>
      <w:tr w:rsidR="00D00C9F" w:rsidRPr="00EE38D9" w14:paraId="5F7A0309" w14:textId="77777777" w:rsidTr="00EE38D9">
        <w:trPr>
          <w:ins w:id="475" w:author="Katharina Schleidt" w:date="2021-10-17T20:40:00Z"/>
        </w:trPr>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ins w:id="476" w:author="Katharina Schleidt" w:date="2021-10-17T20:40:00Z"/>
                <w:sz w:val="20"/>
                <w:szCs w:val="20"/>
              </w:rPr>
            </w:pPr>
            <w:ins w:id="477"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ins w:id="478" w:author="Katharina Schleidt" w:date="2021-10-17T20:40:00Z"/>
                <w:sz w:val="20"/>
                <w:szCs w:val="20"/>
              </w:rPr>
            </w:pPr>
            <w:ins w:id="479" w:author="Katharina Schleidt" w:date="2021-10-17T20:41:00Z">
              <w:r w:rsidRPr="00EE38D9">
                <w:rPr>
                  <w:sz w:val="20"/>
                  <w:szCs w:val="20"/>
                </w:rPr>
                <w:t>/req/obs-core/AbstractObservation/observationType-sem</w:t>
              </w:r>
            </w:ins>
          </w:p>
        </w:tc>
      </w:tr>
      <w:tr w:rsidR="00BD1347" w:rsidRPr="00EE38D9" w14:paraId="7DE8D7E8" w14:textId="77777777" w:rsidTr="00EE38D9">
        <w:trPr>
          <w:ins w:id="480" w:author="Katharina Schleidt" w:date="2021-10-17T21:14:00Z"/>
        </w:trPr>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ins w:id="481" w:author="Katharina Schleidt" w:date="2021-10-17T21:14:00Z"/>
                <w:sz w:val="20"/>
                <w:szCs w:val="20"/>
              </w:rPr>
            </w:pPr>
            <w:ins w:id="482" w:author="Katharina Schleidt" w:date="2021-10-17T21:14:00Z">
              <w:r w:rsidRPr="00EE38D9">
                <w:rPr>
                  <w:sz w:val="20"/>
                  <w:szCs w:val="20"/>
                </w:rPr>
                <w:t>Requirement</w:t>
              </w:r>
            </w:ins>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ins w:id="483" w:author="Katharina Schleidt" w:date="2021-10-17T21:14:00Z"/>
                <w:sz w:val="20"/>
                <w:szCs w:val="20"/>
              </w:rPr>
            </w:pPr>
            <w:ins w:id="484" w:author="Katharina Schleidt" w:date="2021-10-17T21:14:00Z">
              <w:r w:rsidRPr="00EE38D9">
                <w:rPr>
                  <w:sz w:val="20"/>
                  <w:szCs w:val="20"/>
                </w:rPr>
                <w:t>/req/obs-core/AbstractObservationType/AbstractObservationType-sem</w:t>
              </w:r>
            </w:ins>
          </w:p>
        </w:tc>
      </w:tr>
      <w:tr w:rsidR="00D00C9F" w:rsidRPr="00EE38D9" w14:paraId="0EA97F42" w14:textId="77777777" w:rsidTr="00EE38D9">
        <w:trPr>
          <w:ins w:id="485" w:author="Katharina Schleidt" w:date="2021-10-17T20:40:00Z"/>
        </w:trPr>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ins w:id="486" w:author="Katharina Schleidt" w:date="2021-10-17T20:40:00Z"/>
                <w:sz w:val="20"/>
                <w:szCs w:val="20"/>
              </w:rPr>
            </w:pPr>
            <w:ins w:id="487"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ins w:id="488" w:author="Katharina Schleidt" w:date="2021-10-17T20:40:00Z"/>
                <w:sz w:val="20"/>
                <w:szCs w:val="20"/>
              </w:rPr>
            </w:pPr>
            <w:ins w:id="489" w:author="Katharina Schleidt" w:date="2021-10-17T20:41:00Z">
              <w:r w:rsidRPr="00EE38D9">
                <w:rPr>
                  <w:sz w:val="20"/>
                  <w:szCs w:val="20"/>
                </w:rPr>
                <w:t>/req/obs-core/AbstractObservation/resultTime-type</w:t>
              </w:r>
            </w:ins>
          </w:p>
        </w:tc>
      </w:tr>
      <w:tr w:rsidR="00D00C9F" w:rsidRPr="00EE38D9" w14:paraId="3156C584" w14:textId="77777777" w:rsidTr="00EE38D9">
        <w:trPr>
          <w:ins w:id="490" w:author="Katharina Schleidt" w:date="2021-10-17T20:41:00Z"/>
        </w:trPr>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ins w:id="491" w:author="Katharina Schleidt" w:date="2021-10-17T20:41:00Z"/>
                <w:sz w:val="20"/>
                <w:szCs w:val="20"/>
              </w:rPr>
            </w:pPr>
            <w:ins w:id="492"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ins w:id="493" w:author="Katharina Schleidt" w:date="2021-10-17T20:41:00Z"/>
                <w:sz w:val="20"/>
                <w:szCs w:val="20"/>
              </w:rPr>
            </w:pPr>
            <w:ins w:id="494" w:author="Katharina Schleidt" w:date="2021-10-17T20:41:00Z">
              <w:r w:rsidRPr="00EE38D9">
                <w:rPr>
                  <w:sz w:val="20"/>
                  <w:szCs w:val="20"/>
                </w:rPr>
                <w:t>/req/obs-core/AbstractObservation/validTime-type</w:t>
              </w:r>
            </w:ins>
          </w:p>
        </w:tc>
      </w:tr>
      <w:tr w:rsidR="00D00C9F" w:rsidRPr="00EE38D9" w14:paraId="4A11BD7E" w14:textId="77777777" w:rsidTr="00EE38D9">
        <w:trPr>
          <w:ins w:id="495" w:author="Katharina Schleidt" w:date="2021-10-17T20:40:00Z"/>
        </w:trPr>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ins w:id="496" w:author="Katharina Schleidt" w:date="2021-10-17T20:40:00Z"/>
                <w:sz w:val="20"/>
                <w:szCs w:val="20"/>
              </w:rPr>
            </w:pPr>
            <w:ins w:id="497" w:author="Katharina Schleidt" w:date="2021-10-17T20:41:00Z">
              <w:r w:rsidRPr="00EE38D9">
                <w:rPr>
                  <w:sz w:val="20"/>
                  <w:szCs w:val="20"/>
                </w:rPr>
                <w:t>Requirement</w:t>
              </w:r>
            </w:ins>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ins w:id="498" w:author="Katharina Schleidt" w:date="2021-10-17T20:40:00Z"/>
                <w:sz w:val="20"/>
                <w:szCs w:val="20"/>
              </w:rPr>
            </w:pPr>
            <w:ins w:id="499" w:author="Katharina Schleidt" w:date="2021-10-17T20:41:00Z">
              <w:r w:rsidRPr="00EE38D9">
                <w:rPr>
                  <w:sz w:val="20"/>
                  <w:szCs w:val="20"/>
                </w:rPr>
                <w:t>/req/obs-core/AbstractObservation/featureOfInterest-con</w:t>
              </w:r>
            </w:ins>
          </w:p>
        </w:tc>
      </w:tr>
      <w:tr w:rsidR="00D00C9F" w:rsidRPr="00EE38D9" w14:paraId="455BB7A8" w14:textId="77777777" w:rsidTr="00EE38D9">
        <w:trPr>
          <w:ins w:id="500" w:author="Katharina Schleidt" w:date="2021-10-17T20:40:00Z"/>
        </w:trPr>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ins w:id="501" w:author="Katharina Schleidt" w:date="2021-10-17T20:40:00Z"/>
                <w:sz w:val="20"/>
                <w:szCs w:val="20"/>
              </w:rPr>
            </w:pPr>
            <w:ins w:id="502" w:author="Katharina Schleidt" w:date="2021-10-17T20:40:00Z">
              <w:r w:rsidRPr="00EE38D9">
                <w:rPr>
                  <w:sz w:val="20"/>
                  <w:szCs w:val="20"/>
                </w:rPr>
                <w:t>Requirement</w:t>
              </w:r>
            </w:ins>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ins w:id="503" w:author="Katharina Schleidt" w:date="2021-10-17T20:40:00Z"/>
                <w:sz w:val="20"/>
                <w:szCs w:val="20"/>
              </w:rPr>
            </w:pPr>
            <w:ins w:id="504" w:author="Katharina Schleidt" w:date="2021-10-17T20:40:00Z">
              <w:r w:rsidRPr="00EE38D9">
                <w:rPr>
                  <w:sz w:val="20"/>
                  <w:szCs w:val="20"/>
                </w:rPr>
                <w:t>/req/obs-core/AbstractObservation/parameterName-card</w:t>
              </w:r>
            </w:ins>
          </w:p>
        </w:tc>
      </w:tr>
      <w:tr w:rsidR="00EE38D9" w:rsidRPr="00EE38D9" w14:paraId="0269CCDC" w14:textId="77777777" w:rsidTr="00EE38D9">
        <w:trPr>
          <w:ins w:id="505" w:author="Katharina Schleidt" w:date="2021-10-17T22:46:00Z"/>
        </w:trPr>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ins w:id="506" w:author="Katharina Schleidt" w:date="2021-10-17T22:46:00Z"/>
                <w:sz w:val="20"/>
                <w:szCs w:val="20"/>
              </w:rPr>
            </w:pPr>
            <w:ins w:id="507"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1749B9CE" w14:textId="7F34CD2E" w:rsidR="00EE38D9" w:rsidRPr="00EE38D9" w:rsidRDefault="00EE38D9" w:rsidP="00EE38D9">
            <w:pPr>
              <w:widowControl w:val="0"/>
              <w:spacing w:line="240" w:lineRule="auto"/>
              <w:rPr>
                <w:ins w:id="508" w:author="Katharina Schleidt" w:date="2021-10-17T22:46:00Z"/>
                <w:sz w:val="20"/>
                <w:szCs w:val="20"/>
              </w:rPr>
            </w:pPr>
            <w:ins w:id="509" w:author="Katharina Schleidt" w:date="2021-10-17T22:47:00Z">
              <w:r w:rsidRPr="00EE38D9">
                <w:rPr>
                  <w:sz w:val="20"/>
                  <w:szCs w:val="20"/>
                  <w:rPrChange w:id="510" w:author="Katharina Schleidt" w:date="2021-10-17T22:47:00Z">
                    <w:rPr/>
                  </w:rPrChange>
                </w:rPr>
                <w:t>/rec/obs-core/Observation/observerhost-con</w:t>
              </w:r>
            </w:ins>
          </w:p>
        </w:tc>
      </w:tr>
      <w:tr w:rsidR="00EE38D9" w:rsidRPr="00EE38D9" w14:paraId="0D2DE78D" w14:textId="77777777" w:rsidTr="00EE38D9">
        <w:trPr>
          <w:ins w:id="511" w:author="Katharina Schleidt" w:date="2021-10-17T22:46:00Z"/>
        </w:trPr>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ins w:id="512" w:author="Katharina Schleidt" w:date="2021-10-17T22:46:00Z"/>
                <w:sz w:val="20"/>
                <w:szCs w:val="20"/>
              </w:rPr>
            </w:pPr>
            <w:ins w:id="513"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2EA1B873" w14:textId="27B04BA2" w:rsidR="00EE38D9" w:rsidRPr="00EE38D9" w:rsidRDefault="00EE38D9" w:rsidP="00EE38D9">
            <w:pPr>
              <w:widowControl w:val="0"/>
              <w:spacing w:line="240" w:lineRule="auto"/>
              <w:rPr>
                <w:ins w:id="514" w:author="Katharina Schleidt" w:date="2021-10-17T22:46:00Z"/>
                <w:sz w:val="20"/>
                <w:szCs w:val="20"/>
              </w:rPr>
            </w:pPr>
            <w:ins w:id="515" w:author="Katharina Schleidt" w:date="2021-10-17T22:47:00Z">
              <w:r w:rsidRPr="00EE38D9">
                <w:rPr>
                  <w:sz w:val="20"/>
                  <w:szCs w:val="20"/>
                  <w:rPrChange w:id="516" w:author="Katharina Schleidt" w:date="2021-10-17T22:47:00Z">
                    <w:rPr/>
                  </w:rPrChange>
                </w:rPr>
                <w:t>/rec/obs-core/Observation/observedProperty-con</w:t>
              </w:r>
            </w:ins>
          </w:p>
        </w:tc>
      </w:tr>
      <w:tr w:rsidR="00EE38D9" w:rsidRPr="00EE38D9" w14:paraId="4CBBAA3E" w14:textId="77777777" w:rsidTr="00EE38D9">
        <w:trPr>
          <w:ins w:id="517" w:author="Katharina Schleidt" w:date="2021-10-17T22:46:00Z"/>
        </w:trPr>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ins w:id="518" w:author="Katharina Schleidt" w:date="2021-10-17T22:46:00Z"/>
                <w:sz w:val="20"/>
                <w:szCs w:val="20"/>
              </w:rPr>
            </w:pPr>
            <w:ins w:id="519"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4B63BFA3" w14:textId="31524B50" w:rsidR="00EE38D9" w:rsidRPr="00EE38D9" w:rsidRDefault="00EE38D9" w:rsidP="00EE38D9">
            <w:pPr>
              <w:widowControl w:val="0"/>
              <w:spacing w:line="240" w:lineRule="auto"/>
              <w:rPr>
                <w:ins w:id="520" w:author="Katharina Schleidt" w:date="2021-10-17T22:46:00Z"/>
                <w:sz w:val="20"/>
                <w:szCs w:val="20"/>
              </w:rPr>
            </w:pPr>
            <w:ins w:id="521" w:author="Katharina Schleidt" w:date="2021-10-17T22:47:00Z">
              <w:r w:rsidRPr="00EE38D9">
                <w:rPr>
                  <w:sz w:val="20"/>
                  <w:szCs w:val="20"/>
                  <w:rPrChange w:id="522" w:author="Katharina Schleidt" w:date="2021-10-17T22:47:00Z">
                    <w:rPr/>
                  </w:rPrChange>
                </w:rPr>
                <w:t>/rec/obs-core/Observation/observingProcedure-con</w:t>
              </w:r>
            </w:ins>
          </w:p>
        </w:tc>
      </w:tr>
      <w:tr w:rsidR="00EE38D9" w:rsidRPr="00EE38D9" w14:paraId="04BED736" w14:textId="77777777" w:rsidTr="00EE38D9">
        <w:trPr>
          <w:ins w:id="523" w:author="Katharina Schleidt" w:date="2021-10-17T22:46:00Z"/>
        </w:trPr>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ins w:id="524" w:author="Katharina Schleidt" w:date="2021-10-17T22:46:00Z"/>
                <w:sz w:val="20"/>
                <w:szCs w:val="20"/>
              </w:rPr>
            </w:pPr>
            <w:ins w:id="525" w:author="Katharina Schleidt" w:date="2021-10-17T22:47:00Z">
              <w:r w:rsidRPr="00EE38D9">
                <w:rPr>
                  <w:sz w:val="20"/>
                  <w:szCs w:val="20"/>
                </w:rPr>
                <w:t>Requirement</w:t>
              </w:r>
            </w:ins>
          </w:p>
        </w:tc>
        <w:tc>
          <w:tcPr>
            <w:tcW w:w="7513" w:type="dxa"/>
            <w:tcMar>
              <w:top w:w="100" w:type="dxa"/>
              <w:left w:w="100" w:type="dxa"/>
              <w:bottom w:w="100" w:type="dxa"/>
              <w:right w:w="100" w:type="dxa"/>
            </w:tcMar>
          </w:tcPr>
          <w:p w14:paraId="00D19E9E" w14:textId="3D1FFE26" w:rsidR="00EE38D9" w:rsidRPr="00EE38D9" w:rsidRDefault="00EE38D9" w:rsidP="00EE38D9">
            <w:pPr>
              <w:widowControl w:val="0"/>
              <w:spacing w:line="240" w:lineRule="auto"/>
              <w:rPr>
                <w:ins w:id="526" w:author="Katharina Schleidt" w:date="2021-10-17T22:46:00Z"/>
                <w:sz w:val="20"/>
                <w:szCs w:val="20"/>
              </w:rPr>
            </w:pPr>
            <w:ins w:id="527" w:author="Katharina Schleidt" w:date="2021-10-17T22:47:00Z">
              <w:r w:rsidRPr="00EE38D9">
                <w:rPr>
                  <w:sz w:val="20"/>
                  <w:szCs w:val="20"/>
                  <w:rPrChange w:id="528" w:author="Katharina Schleidt" w:date="2021-10-17T22:47:00Z">
                    <w:rPr/>
                  </w:rPrChange>
                </w:rPr>
                <w:t>/rec/obs-core/Observation/result-con</w:t>
              </w:r>
            </w:ins>
          </w:p>
        </w:tc>
      </w:tr>
      <w:tr w:rsidR="00067877" w:rsidRPr="00EE38D9" w14:paraId="6598FAEE" w14:textId="77777777" w:rsidTr="00EE38D9">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/rec/obs-cpt/Observation/observedProperty-con</w:t>
            </w:r>
          </w:p>
        </w:tc>
      </w:tr>
      <w:tr w:rsidR="00067877" w:rsidRPr="00EE38D9" w14:paraId="4B59270D" w14:textId="77777777" w:rsidTr="00EE38D9">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/rec/obs-cpt/Observation/observerhost-con</w:t>
            </w:r>
          </w:p>
        </w:tc>
      </w:tr>
      <w:tr w:rsidR="00067877" w:rsidRPr="00EE38D9" w14:paraId="3CBACD31" w14:textId="77777777" w:rsidTr="00EE38D9">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lastRenderedPageBreak/>
              <w:t>Recommendation</w:t>
            </w:r>
          </w:p>
        </w:tc>
        <w:tc>
          <w:tcPr>
            <w:tcW w:w="7513" w:type="dxa"/>
            <w:shd w:val="clear" w:color="auto" w:fill="auto"/>
            <w:tcMar>
              <w:top w:w="100" w:type="dxa"/>
              <w:left w:w="100" w:type="dxa"/>
              <w:bottom w:w="100" w:type="dxa"/>
              <w:right w:w="100" w:type="dxa"/>
            </w:tcMar>
          </w:tcPr>
          <w:p w14:paraId="37330E5D" w14:textId="77777777" w:rsidR="00067877" w:rsidRPr="00EE38D9" w:rsidRDefault="00067877" w:rsidP="001A5B74">
            <w:pPr>
              <w:widowControl w:val="0"/>
              <w:spacing w:line="240" w:lineRule="auto"/>
              <w:rPr>
                <w:sz w:val="20"/>
                <w:szCs w:val="20"/>
              </w:rPr>
            </w:pPr>
            <w:r w:rsidRPr="00EE38D9">
              <w:rPr>
                <w:sz w:val="20"/>
                <w:szCs w:val="20"/>
              </w:rPr>
              <w:t>/rec/obs-cpt/Observation/procedure-con</w:t>
            </w:r>
          </w:p>
        </w:tc>
      </w:tr>
      <w:tr w:rsidR="00067877" w:rsidRPr="00EE38D9" w14:paraId="2A1387D9" w14:textId="77777777" w:rsidTr="00EE38D9">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/rec/obs-cpt/Observation/result-con</w:t>
            </w:r>
          </w:p>
        </w:tc>
      </w:tr>
      <w:tr w:rsidR="000F7AC0" w:rsidRPr="00EE38D9" w14:paraId="784C2B43" w14:textId="77777777" w:rsidTr="00EE38D9">
        <w:trPr>
          <w:ins w:id="529"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530" w:author="Katharina Schleidt" w:date="2021-10-11T15:14:00Z"/>
                <w:sz w:val="20"/>
                <w:szCs w:val="20"/>
              </w:rPr>
            </w:pPr>
            <w:ins w:id="531"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532" w:author="Katharina Schleidt" w:date="2021-10-11T15:14:00Z"/>
                <w:sz w:val="20"/>
                <w:szCs w:val="20"/>
              </w:rPr>
            </w:pPr>
            <w:ins w:id="533" w:author="Katharina Schleidt" w:date="2021-10-11T15:14:00Z">
              <w:r w:rsidRPr="00EE38D9">
                <w:rPr>
                  <w:sz w:val="20"/>
                  <w:szCs w:val="20"/>
                </w:rPr>
                <w:t>/rec/obs-cpt/Observation/phenomenonTimeResult-con</w:t>
              </w:r>
            </w:ins>
          </w:p>
        </w:tc>
      </w:tr>
      <w:tr w:rsidR="00067877" w:rsidRPr="00EE38D9" w14:paraId="34810CA8" w14:textId="77777777" w:rsidTr="00EE38D9">
        <w:tc>
          <w:tcPr>
            <w:tcW w:w="2258" w:type="dxa"/>
            <w:shd w:val="clear" w:color="auto" w:fill="auto"/>
            <w:tcMar>
              <w:top w:w="100" w:type="dxa"/>
              <w:left w:w="100" w:type="dxa"/>
              <w:bottom w:w="100" w:type="dxa"/>
              <w:right w:w="100" w:type="dxa"/>
            </w:tcMar>
          </w:tcPr>
          <w:p w14:paraId="4A4F4BB3" w14:textId="2385CEB2" w:rsidR="00067877" w:rsidRPr="00EE38D9" w:rsidRDefault="00067877" w:rsidP="001A5B74">
            <w:pPr>
              <w:widowControl w:val="0"/>
              <w:spacing w:line="240" w:lineRule="auto"/>
              <w:rPr>
                <w:sz w:val="20"/>
                <w:szCs w:val="20"/>
              </w:rPr>
            </w:pPr>
            <w:del w:id="534"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2662488B" w:rsidR="00067877" w:rsidRPr="00EE38D9" w:rsidRDefault="00067877" w:rsidP="001A5B74">
            <w:pPr>
              <w:widowControl w:val="0"/>
              <w:spacing w:line="240" w:lineRule="auto"/>
              <w:rPr>
                <w:sz w:val="20"/>
                <w:szCs w:val="20"/>
              </w:rPr>
            </w:pPr>
            <w:del w:id="535"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2"/>
                        </a:ext>
                      </a:extLst>
                    </a:blip>
                    <a:stretch>
                      <a:fillRect/>
                    </a:stretch>
                  </pic:blipFill>
                  <pic:spPr>
                    <a:xfrm>
                      <a:off x="0" y="0"/>
                      <a:ext cx="6191885" cy="4213860"/>
                    </a:xfrm>
                    <a:prstGeom prst="rect">
                      <a:avLst/>
                    </a:prstGeom>
                  </pic:spPr>
                </pic:pic>
              </a:graphicData>
            </a:graphic>
          </wp:inline>
        </w:drawing>
      </w:r>
    </w:p>
    <w:p w14:paraId="37D358D5" w14:textId="30142786"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4762FB">
        <w:rPr>
          <w:b/>
          <w:bCs/>
          <w:sz w:val="20"/>
          <w:szCs w:val="20"/>
        </w:rPr>
        <w:t>AbstractObservation requirements class.</w:t>
      </w:r>
    </w:p>
    <w:p w14:paraId="470E9733" w14:textId="25B04272" w:rsidR="004762FB" w:rsidRDefault="00FC480B" w:rsidP="00FC480B">
      <w:pPr>
        <w:pStyle w:val="Titre3"/>
      </w:pPr>
      <w:r w:rsidRPr="00FC480B">
        <w:t xml:space="preserve">Constraint </w:t>
      </w:r>
      <w:del w:id="536" w:author="Katharina Schleidt" w:date="2021-10-17T20:37:00Z">
        <w:r w:rsidRPr="00FC480B" w:rsidDel="00D00C9F">
          <w:delText>resultTime instant</w:delText>
        </w:r>
      </w:del>
      <w:ins w:id="537" w:author="Katharina Schleidt" w:date="2021-10-17T20:37:00Z">
        <w:r w:rsidR="00D00C9F">
          <w:t>observationType</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/req/obs-core/AbstractObservation/</w:t>
            </w:r>
            <w:ins w:id="538" w:author="Katharina Schleidt" w:date="2021-10-17T20:37:00Z">
              <w:r w:rsidR="00D00C9F">
                <w:rPr>
                  <w:sz w:val="20"/>
                  <w:szCs w:val="20"/>
                </w:rPr>
                <w:t>observationType</w:t>
              </w:r>
            </w:ins>
            <w:r>
              <w:rPr>
                <w:sz w:val="20"/>
                <w:szCs w:val="20"/>
              </w:rPr>
              <w:t>-</w:t>
            </w:r>
            <w:ins w:id="539" w:author="Katharina Schleidt" w:date="2021-10-17T20:37:00Z">
              <w:r w:rsidR="00D00C9F">
                <w:rPr>
                  <w:sz w:val="20"/>
                  <w:szCs w:val="20"/>
                </w:rPr>
                <w:t>sem</w:t>
              </w:r>
            </w:ins>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540" w:author="Katharina Schleidt" w:date="2021-10-17T20:53:00Z">
              <w:r w:rsidRPr="002C6CAB">
                <w:rPr>
                  <w:sz w:val="20"/>
                  <w:szCs w:val="20"/>
                </w:rPr>
                <w:t xml:space="preserve">If information on the type of Observation is provided, </w:t>
              </w:r>
            </w:ins>
            <w:ins w:id="541" w:author="Katharina Schleidt" w:date="2021-10-17T21:01:00Z">
              <w:r w:rsidR="00785E1D">
                <w:rPr>
                  <w:sz w:val="20"/>
                  <w:szCs w:val="20"/>
                </w:rPr>
                <w:t xml:space="preserve">the constraints defined in the referenced codelist </w:t>
              </w:r>
            </w:ins>
            <w:ins w:id="542" w:author="Katharina Schleidt" w:date="2021-10-17T20:53:00Z">
              <w:r w:rsidRPr="002C6CAB">
                <w:rPr>
                  <w:sz w:val="20"/>
                  <w:szCs w:val="20"/>
                </w:rPr>
                <w:t>SHALL be used.</w:t>
              </w:r>
            </w:ins>
          </w:p>
        </w:tc>
      </w:tr>
    </w:tbl>
    <w:p w14:paraId="41F61C17" w14:textId="6258B4F6" w:rsidR="00FC480B" w:rsidRDefault="00FC480B" w:rsidP="00FC480B">
      <w:pPr>
        <w:rPr>
          <w:ins w:id="543" w:author="Katharina Schleidt" w:date="2021-10-17T20:28:00Z"/>
          <w:lang w:eastAsia="ja-JP"/>
        </w:rPr>
      </w:pPr>
    </w:p>
    <w:p w14:paraId="5F69FFD2" w14:textId="77777777" w:rsidR="00B03C5D" w:rsidRDefault="00B03C5D" w:rsidP="00B03C5D">
      <w:pPr>
        <w:pStyle w:val="Titre3"/>
        <w:rPr>
          <w:ins w:id="544" w:author="Katharina Schleidt" w:date="2021-10-17T20:28:00Z"/>
        </w:rPr>
      </w:pPr>
      <w:ins w:id="545" w:author="Katharina Schleidt" w:date="2021-10-17T20:28:00Z">
        <w:r w:rsidRPr="00FC480B">
          <w:lastRenderedPageBreak/>
          <w:t>Constraint resultTime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546"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547" w:author="Katharina Schleidt" w:date="2021-10-17T20:28:00Z"/>
                <w:sz w:val="20"/>
                <w:szCs w:val="20"/>
              </w:rPr>
            </w:pPr>
            <w:ins w:id="548" w:author="Katharina Schleidt" w:date="2021-10-17T20:28:00Z">
              <w:r>
                <w:rPr>
                  <w:b/>
                  <w:sz w:val="20"/>
                  <w:szCs w:val="20"/>
                </w:rPr>
                <w:t>Requirement</w:t>
              </w:r>
              <w:r>
                <w:rPr>
                  <w:sz w:val="20"/>
                  <w:szCs w:val="20"/>
                </w:rPr>
                <w:br/>
                <w:t>/req/obs-core/AbstractObservation/resultTime-type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549" w:author="Katharina Schleidt" w:date="2021-10-17T20:28:00Z"/>
                <w:sz w:val="20"/>
                <w:szCs w:val="20"/>
              </w:rPr>
            </w:pPr>
            <w:ins w:id="550"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Titre3"/>
      </w:pPr>
      <w:r w:rsidRPr="008E2AAF">
        <w:t>Constraint validTime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Titre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Titre3"/>
      </w:pPr>
      <w:r w:rsidRPr="00447B29">
        <w:t>Constraint proximate or ultimate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169B82F" w:rsidR="00447B29" w:rsidRDefault="00447B29" w:rsidP="001A5B74">
            <w:pPr>
              <w:widowControl w:val="0"/>
              <w:spacing w:line="240" w:lineRule="auto"/>
              <w:rPr>
                <w:sz w:val="20"/>
                <w:szCs w:val="20"/>
              </w:rPr>
            </w:pPr>
            <w:r>
              <w:rPr>
                <w:b/>
                <w:sz w:val="20"/>
                <w:szCs w:val="20"/>
              </w:rPr>
              <w:t>Requirement</w:t>
            </w:r>
            <w:r>
              <w:rPr>
                <w:sz w:val="20"/>
                <w:szCs w:val="20"/>
              </w:rPr>
              <w:br/>
            </w:r>
            <w:del w:id="551" w:author="Katharina Schleidt" w:date="2021-10-11T15:10:00Z">
              <w:r w:rsidDel="000F7AC0">
                <w:rPr>
                  <w:sz w:val="20"/>
                  <w:szCs w:val="20"/>
                </w:rPr>
                <w:delText>/req/obs-core/AbstractObservation/FoI-con</w:delText>
              </w:r>
            </w:del>
            <w:ins w:id="552" w:author="Katharina Schleidt" w:date="2021-10-11T15:10:00Z">
              <w:r w:rsidR="000F7AC0">
                <w:rPr>
                  <w:sz w:val="20"/>
                  <w:szCs w:val="20"/>
                </w:rPr>
                <w:t>/req/obs-core/AbstractObservation/featureOfInterest-con</w:t>
              </w:r>
            </w:ins>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28501044" w:rsidR="00447B29" w:rsidRDefault="00447B29" w:rsidP="00447B29">
      <w:pPr>
        <w:rPr>
          <w:ins w:id="553" w:author="Katharina Schleidt" w:date="2021-10-17T22:44:00Z"/>
          <w:lang w:eastAsia="ja-JP"/>
        </w:rPr>
      </w:pPr>
    </w:p>
    <w:p w14:paraId="10699B04" w14:textId="77777777" w:rsidR="00EE38D9" w:rsidRDefault="00EE38D9" w:rsidP="00EE38D9">
      <w:pPr>
        <w:pStyle w:val="Titre3"/>
        <w:rPr>
          <w:ins w:id="554" w:author="Katharina Schleidt" w:date="2021-10-17T22:44:00Z"/>
        </w:rPr>
      </w:pPr>
      <w:ins w:id="555" w:author="Katharina Schleidt" w:date="2021-10-17T22:44:00Z">
        <w:r w:rsidRPr="001A49FA">
          <w:t>Constraint Observer or Host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rPr>
          <w:ins w:id="556" w:author="Katharina Schleidt" w:date="2021-10-17T22:44:00Z"/>
        </w:trPr>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ins w:id="557" w:author="Katharina Schleidt" w:date="2021-10-17T22:44:00Z"/>
                <w:sz w:val="20"/>
                <w:szCs w:val="20"/>
              </w:rPr>
            </w:pPr>
            <w:ins w:id="558" w:author="Katharina Schleidt" w:date="2021-10-17T22:45:00Z">
              <w:r>
                <w:rPr>
                  <w:b/>
                  <w:sz w:val="20"/>
                  <w:szCs w:val="20"/>
                </w:rPr>
                <w:t>Requirement</w:t>
              </w:r>
            </w:ins>
            <w:ins w:id="559" w:author="Katharina Schleidt" w:date="2021-10-17T22:44:00Z">
              <w:r w:rsidRPr="00815246">
                <w:rPr>
                  <w:sz w:val="20"/>
                  <w:szCs w:val="20"/>
                </w:rPr>
                <w:br/>
                <w:t>/re</w:t>
              </w:r>
            </w:ins>
            <w:ins w:id="560" w:author="Katharina Schleidt" w:date="2021-10-17T22:45:00Z">
              <w:r>
                <w:rPr>
                  <w:sz w:val="20"/>
                  <w:szCs w:val="20"/>
                </w:rPr>
                <w:t>q</w:t>
              </w:r>
            </w:ins>
            <w:ins w:id="561" w:author="Katharina Schleidt" w:date="2021-10-17T22:44:00Z">
              <w:r w:rsidRPr="00815246">
                <w:rPr>
                  <w:sz w:val="20"/>
                  <w:szCs w:val="20"/>
                </w:rPr>
                <w:t>/obs-</w:t>
              </w:r>
              <w:r>
                <w:rPr>
                  <w:sz w:val="20"/>
                  <w:szCs w:val="20"/>
                </w:rPr>
                <w:t>core</w:t>
              </w:r>
              <w:r w:rsidRPr="00815246">
                <w:rPr>
                  <w:sz w:val="20"/>
                  <w:szCs w:val="20"/>
                </w:rPr>
                <w:t>/Observation/observerhost-con</w:t>
              </w:r>
            </w:ins>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ins w:id="562" w:author="Katharina Schleidt" w:date="2021-10-17T22:44:00Z"/>
                <w:sz w:val="20"/>
                <w:szCs w:val="20"/>
              </w:rPr>
            </w:pPr>
            <w:ins w:id="563" w:author="Katharina Schleidt" w:date="2021-10-17T22:44:00Z">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ins>
            <w:ins w:id="564" w:author="Katharina Schleidt" w:date="2021-10-17T22:45:00Z">
              <w:r>
                <w:rPr>
                  <w:sz w:val="20"/>
                  <w:szCs w:val="20"/>
                </w:rPr>
                <w:t>SHALL</w:t>
              </w:r>
            </w:ins>
            <w:ins w:id="565" w:author="Katharina Schleidt" w:date="2021-10-17T22:44:00Z">
              <w:r w:rsidRPr="00815246">
                <w:rPr>
                  <w:sz w:val="20"/>
                  <w:szCs w:val="20"/>
                </w:rPr>
                <w:t xml:space="preserve"> be provided</w:t>
              </w:r>
            </w:ins>
          </w:p>
        </w:tc>
      </w:tr>
    </w:tbl>
    <w:p w14:paraId="66F09BBF" w14:textId="77777777" w:rsidR="00EE38D9" w:rsidRDefault="00EE38D9" w:rsidP="00EE38D9">
      <w:pPr>
        <w:rPr>
          <w:ins w:id="566" w:author="Katharina Schleidt" w:date="2021-10-17T22:44:00Z"/>
          <w:lang w:eastAsia="ja-JP"/>
        </w:rPr>
      </w:pPr>
    </w:p>
    <w:p w14:paraId="3793CC6C" w14:textId="77777777" w:rsidR="00EE38D9" w:rsidRDefault="00EE38D9" w:rsidP="00EE38D9">
      <w:pPr>
        <w:pStyle w:val="Titre3"/>
        <w:rPr>
          <w:ins w:id="567" w:author="Katharina Schleidt" w:date="2021-10-17T22:44:00Z"/>
        </w:rPr>
      </w:pPr>
      <w:ins w:id="568" w:author="Katharina Schleidt" w:date="2021-10-17T22:44:00Z">
        <w:r w:rsidRPr="00BB0E5D">
          <w:t xml:space="preserve">Constraint ObservableProperty </w:t>
        </w:r>
        <w:r>
          <w:t>characteristic</w:t>
        </w:r>
        <w:r w:rsidRPr="00BB0E5D">
          <w:t xml:space="preserve"> associated with featureOfInterest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rPr>
          <w:ins w:id="569" w:author="Katharina Schleidt" w:date="2021-10-17T22:44:00Z"/>
        </w:trPr>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ins w:id="570" w:author="Katharina Schleidt" w:date="2021-10-17T22:44:00Z"/>
                <w:sz w:val="20"/>
                <w:szCs w:val="20"/>
              </w:rPr>
            </w:pPr>
            <w:ins w:id="571" w:author="Katharina Schleidt" w:date="2021-10-17T22:45:00Z">
              <w:r>
                <w:rPr>
                  <w:b/>
                  <w:sz w:val="20"/>
                  <w:szCs w:val="20"/>
                </w:rPr>
                <w:t>Requirement</w:t>
              </w:r>
            </w:ins>
            <w:ins w:id="572" w:author="Katharina Schleidt" w:date="2021-10-17T22:44:00Z">
              <w:r w:rsidRPr="00815246">
                <w:rPr>
                  <w:sz w:val="20"/>
                  <w:szCs w:val="20"/>
                </w:rPr>
                <w:br/>
                <w:t>/re</w:t>
              </w:r>
            </w:ins>
            <w:ins w:id="573" w:author="Katharina Schleidt" w:date="2021-10-17T22:45:00Z">
              <w:r>
                <w:rPr>
                  <w:sz w:val="20"/>
                  <w:szCs w:val="20"/>
                </w:rPr>
                <w:t>q</w:t>
              </w:r>
            </w:ins>
            <w:ins w:id="574" w:author="Katharina Schleidt" w:date="2021-10-17T22:44:00Z">
              <w:r w:rsidRPr="00815246">
                <w:rPr>
                  <w:sz w:val="20"/>
                  <w:szCs w:val="20"/>
                </w:rPr>
                <w:t>/obs-</w:t>
              </w:r>
              <w:r>
                <w:rPr>
                  <w:sz w:val="20"/>
                  <w:szCs w:val="20"/>
                </w:rPr>
                <w:t>core</w:t>
              </w:r>
              <w:r w:rsidRPr="00815246">
                <w:rPr>
                  <w:sz w:val="20"/>
                  <w:szCs w:val="20"/>
                </w:rPr>
                <w:t>/Observation/observedProperty-con</w:t>
              </w:r>
            </w:ins>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ins w:id="575" w:author="Katharina Schleidt" w:date="2021-10-17T22:44:00Z"/>
                <w:b/>
                <w:sz w:val="20"/>
                <w:szCs w:val="20"/>
              </w:rPr>
            </w:pPr>
            <w:ins w:id="576" w:author="Katharina Schleidt" w:date="2021-10-17T22:44:00Z">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ins>
            <w:ins w:id="577" w:author="Katharina Schleidt" w:date="2021-10-17T22:45:00Z">
              <w:r>
                <w:rPr>
                  <w:sz w:val="20"/>
                  <w:szCs w:val="20"/>
                </w:rPr>
                <w:t>SHALL</w:t>
              </w:r>
            </w:ins>
            <w:ins w:id="578" w:author="Katharina Schleidt" w:date="2021-10-17T22:44:00Z">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r w:rsidRPr="00815246">
                <w:rPr>
                  <w:b/>
                  <w:sz w:val="20"/>
                  <w:szCs w:val="20"/>
                </w:rPr>
                <w:t>featureOfInterest</w:t>
              </w:r>
            </w:ins>
          </w:p>
        </w:tc>
      </w:tr>
    </w:tbl>
    <w:p w14:paraId="7CF938B6" w14:textId="77777777" w:rsidR="00EE38D9" w:rsidRDefault="00EE38D9" w:rsidP="00EE38D9">
      <w:pPr>
        <w:rPr>
          <w:ins w:id="579" w:author="Katharina Schleidt" w:date="2021-10-17T22:44:00Z"/>
          <w:lang w:eastAsia="ja-JP"/>
        </w:rPr>
      </w:pPr>
    </w:p>
    <w:p w14:paraId="00018D77" w14:textId="77777777" w:rsidR="00EE38D9" w:rsidRDefault="00EE38D9" w:rsidP="00EE38D9">
      <w:pPr>
        <w:pStyle w:val="Titre3"/>
        <w:rPr>
          <w:ins w:id="580" w:author="Katharina Schleidt" w:date="2021-10-17T22:44:00Z"/>
        </w:rPr>
      </w:pPr>
      <w:ins w:id="581" w:author="Katharina Schleidt" w:date="2021-10-17T22:44:00Z">
        <w:r w:rsidRPr="00BB0E5D">
          <w:lastRenderedPageBreak/>
          <w:t>Constraint suitable ObservableProperty</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rPr>
          <w:ins w:id="582" w:author="Katharina Schleidt" w:date="2021-10-17T22:44:00Z"/>
        </w:trPr>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ins w:id="583" w:author="Katharina Schleidt" w:date="2021-10-17T22:44:00Z"/>
                <w:sz w:val="20"/>
                <w:szCs w:val="20"/>
              </w:rPr>
            </w:pPr>
            <w:ins w:id="584" w:author="Katharina Schleidt" w:date="2021-10-17T22:45:00Z">
              <w:r>
                <w:rPr>
                  <w:b/>
                  <w:sz w:val="20"/>
                  <w:szCs w:val="20"/>
                </w:rPr>
                <w:t>Requirement</w:t>
              </w:r>
            </w:ins>
            <w:ins w:id="585" w:author="Katharina Schleidt" w:date="2021-10-17T22:44:00Z">
              <w:r w:rsidRPr="00815246">
                <w:rPr>
                  <w:sz w:val="20"/>
                  <w:szCs w:val="20"/>
                </w:rPr>
                <w:br/>
                <w:t>/re</w:t>
              </w:r>
            </w:ins>
            <w:ins w:id="586" w:author="Katharina Schleidt" w:date="2021-10-17T22:45:00Z">
              <w:r>
                <w:rPr>
                  <w:sz w:val="20"/>
                  <w:szCs w:val="20"/>
                </w:rPr>
                <w:t>q</w:t>
              </w:r>
            </w:ins>
            <w:ins w:id="587" w:author="Katharina Schleidt" w:date="2021-10-17T22:44:00Z">
              <w:r w:rsidRPr="00815246">
                <w:rPr>
                  <w:sz w:val="20"/>
                  <w:szCs w:val="20"/>
                </w:rPr>
                <w:t>/obs-</w:t>
              </w:r>
              <w:r>
                <w:rPr>
                  <w:sz w:val="20"/>
                  <w:szCs w:val="20"/>
                </w:rPr>
                <w:t>core</w:t>
              </w:r>
              <w:r w:rsidRPr="00815246">
                <w:rPr>
                  <w:sz w:val="20"/>
                  <w:szCs w:val="20"/>
                </w:rPr>
                <w:t>/Observation/</w:t>
              </w:r>
              <w:r w:rsidRPr="00BA3170">
                <w:rPr>
                  <w:sz w:val="20"/>
                  <w:szCs w:val="20"/>
                </w:rPr>
                <w:t>observingProcedure</w:t>
              </w:r>
              <w:r w:rsidRPr="00815246">
                <w:rPr>
                  <w:sz w:val="20"/>
                  <w:szCs w:val="20"/>
                </w:rPr>
                <w:t>-con</w:t>
              </w:r>
            </w:ins>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ins w:id="588" w:author="Katharina Schleidt" w:date="2021-10-17T22:44:00Z"/>
                <w:sz w:val="20"/>
                <w:szCs w:val="20"/>
              </w:rPr>
            </w:pPr>
            <w:ins w:id="589" w:author="Katharina Schleidt" w:date="2021-10-17T22:44:00Z">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ins>
            <w:ins w:id="590" w:author="Katharina Schleidt" w:date="2021-10-17T22:45:00Z">
              <w:r>
                <w:rPr>
                  <w:sz w:val="20"/>
                  <w:szCs w:val="20"/>
                </w:rPr>
                <w:t>SHAL</w:t>
              </w:r>
            </w:ins>
            <w:ins w:id="591" w:author="Katharina Schleidt" w:date="2021-10-17T22:46:00Z">
              <w:r>
                <w:rPr>
                  <w:sz w:val="20"/>
                  <w:szCs w:val="20"/>
                </w:rPr>
                <w:t>L</w:t>
              </w:r>
            </w:ins>
            <w:ins w:id="592" w:author="Katharina Schleidt" w:date="2021-10-17T22:44:00Z">
              <w:r w:rsidRPr="00815246">
                <w:rPr>
                  <w:sz w:val="20"/>
                  <w:szCs w:val="20"/>
                </w:rPr>
                <w:t xml:space="preserve"> be suitable for the associated </w:t>
              </w:r>
              <w:r w:rsidRPr="00815246">
                <w:rPr>
                  <w:b/>
                  <w:sz w:val="20"/>
                  <w:szCs w:val="20"/>
                </w:rPr>
                <w:t xml:space="preserve">ObservableProperty </w:t>
              </w:r>
            </w:ins>
          </w:p>
        </w:tc>
      </w:tr>
    </w:tbl>
    <w:p w14:paraId="20E8AC1A" w14:textId="77777777" w:rsidR="00EE38D9" w:rsidRDefault="00EE38D9" w:rsidP="00EE38D9">
      <w:pPr>
        <w:rPr>
          <w:ins w:id="593" w:author="Katharina Schleidt" w:date="2021-10-17T22:44:00Z"/>
          <w:lang w:eastAsia="ja-JP"/>
        </w:rPr>
      </w:pPr>
    </w:p>
    <w:p w14:paraId="191F257C" w14:textId="77777777" w:rsidR="00EE38D9" w:rsidRDefault="00EE38D9" w:rsidP="00EE38D9">
      <w:pPr>
        <w:pStyle w:val="Titre3"/>
        <w:rPr>
          <w:ins w:id="594" w:author="Katharina Schleidt" w:date="2021-10-17T22:44:00Z"/>
        </w:rPr>
      </w:pPr>
      <w:ins w:id="595" w:author="Katharina Schleidt" w:date="2021-10-17T22:44:00Z">
        <w:r w:rsidRPr="00933112">
          <w:t>Constraint suitable result type</w:t>
        </w:r>
      </w:ins>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rPr>
          <w:ins w:id="596" w:author="Katharina Schleidt" w:date="2021-10-17T22:44:00Z"/>
        </w:trPr>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ins w:id="597" w:author="Katharina Schleidt" w:date="2021-10-17T22:44:00Z"/>
                <w:sz w:val="20"/>
                <w:szCs w:val="20"/>
              </w:rPr>
            </w:pPr>
            <w:ins w:id="598" w:author="Katharina Schleidt" w:date="2021-10-17T22:45:00Z">
              <w:r>
                <w:rPr>
                  <w:b/>
                  <w:sz w:val="20"/>
                  <w:szCs w:val="20"/>
                </w:rPr>
                <w:t>Requirement</w:t>
              </w:r>
            </w:ins>
            <w:ins w:id="599" w:author="Katharina Schleidt" w:date="2021-10-17T22:44:00Z">
              <w:r w:rsidRPr="00815246">
                <w:rPr>
                  <w:sz w:val="20"/>
                  <w:szCs w:val="20"/>
                </w:rPr>
                <w:br/>
                <w:t>/re</w:t>
              </w:r>
            </w:ins>
            <w:ins w:id="600" w:author="Katharina Schleidt" w:date="2021-10-17T22:45:00Z">
              <w:r>
                <w:rPr>
                  <w:sz w:val="20"/>
                  <w:szCs w:val="20"/>
                </w:rPr>
                <w:t>q</w:t>
              </w:r>
            </w:ins>
            <w:ins w:id="601" w:author="Katharina Schleidt" w:date="2021-10-17T22:44:00Z">
              <w:r w:rsidRPr="00815246">
                <w:rPr>
                  <w:sz w:val="20"/>
                  <w:szCs w:val="20"/>
                </w:rPr>
                <w:t>/obs-</w:t>
              </w:r>
              <w:r>
                <w:rPr>
                  <w:sz w:val="20"/>
                  <w:szCs w:val="20"/>
                </w:rPr>
                <w:t>core</w:t>
              </w:r>
              <w:r w:rsidRPr="00815246">
                <w:rPr>
                  <w:sz w:val="20"/>
                  <w:szCs w:val="20"/>
                </w:rPr>
                <w:t>/Observation/result-con</w:t>
              </w:r>
            </w:ins>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ins w:id="602" w:author="Katharina Schleidt" w:date="2021-10-17T22:44:00Z"/>
                <w:sz w:val="20"/>
                <w:szCs w:val="20"/>
              </w:rPr>
            </w:pPr>
            <w:ins w:id="603" w:author="Katharina Schleidt" w:date="2021-10-17T22:44:00Z">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ins>
            <w:ins w:id="604" w:author="Katharina Schleidt" w:date="2021-10-17T22:46:00Z">
              <w:r>
                <w:rPr>
                  <w:sz w:val="20"/>
                  <w:szCs w:val="20"/>
                </w:rPr>
                <w:t>SHALL</w:t>
              </w:r>
            </w:ins>
            <w:ins w:id="605" w:author="Katharina Schleidt" w:date="2021-10-17T22:44:00Z">
              <w:r w:rsidRPr="00815246">
                <w:rPr>
                  <w:sz w:val="20"/>
                  <w:szCs w:val="20"/>
                </w:rPr>
                <w:t xml:space="preserve"> be suitable for the associated </w:t>
              </w:r>
              <w:r w:rsidRPr="00815246">
                <w:rPr>
                  <w:b/>
                  <w:sz w:val="20"/>
                  <w:szCs w:val="20"/>
                </w:rPr>
                <w:t>ObservableProperty</w:t>
              </w:r>
            </w:ins>
          </w:p>
        </w:tc>
      </w:tr>
    </w:tbl>
    <w:p w14:paraId="107943FF" w14:textId="77777777" w:rsidR="00EE38D9" w:rsidRDefault="00EE38D9" w:rsidP="00EE38D9">
      <w:pPr>
        <w:rPr>
          <w:ins w:id="606" w:author="Katharina Schleidt" w:date="2021-10-17T22:44:00Z"/>
          <w:lang w:eastAsia="ja-JP"/>
        </w:rPr>
      </w:pPr>
    </w:p>
    <w:p w14:paraId="228CD8E5" w14:textId="77777777" w:rsidR="00EE38D9" w:rsidRDefault="00EE38D9" w:rsidP="00447B29">
      <w:pPr>
        <w:rPr>
          <w:lang w:eastAsia="ja-JP"/>
        </w:rPr>
      </w:pPr>
    </w:p>
    <w:p w14:paraId="70F6F0AA" w14:textId="218912DF" w:rsidR="00A86F83" w:rsidRDefault="00A86F83" w:rsidP="00A86F83">
      <w:pPr>
        <w:pStyle w:val="Titre2"/>
      </w:pPr>
      <w:bookmarkStart w:id="607" w:name="_Toc72768878"/>
      <w:r w:rsidRPr="00A86F83">
        <w:t>AbstractObservableProperty</w:t>
      </w:r>
      <w:bookmarkEnd w:id="607"/>
    </w:p>
    <w:p w14:paraId="22A5AA83" w14:textId="5B21F028" w:rsidR="00A86F83" w:rsidRDefault="00E30262" w:rsidP="00E30262">
      <w:pPr>
        <w:pStyle w:val="Titre3"/>
      </w:pPr>
      <w:r w:rsidRPr="00E30262">
        <w:t>AbstractObservableProperty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4"/>
                        </a:ext>
                      </a:extLst>
                    </a:blip>
                    <a:stretch>
                      <a:fillRect/>
                    </a:stretch>
                  </pic:blipFill>
                  <pic:spPr>
                    <a:xfrm>
                      <a:off x="0" y="0"/>
                      <a:ext cx="6191885" cy="832485"/>
                    </a:xfrm>
                    <a:prstGeom prst="rect">
                      <a:avLst/>
                    </a:prstGeom>
                  </pic:spPr>
                </pic:pic>
              </a:graphicData>
            </a:graphic>
          </wp:inline>
        </w:drawing>
      </w:r>
    </w:p>
    <w:p w14:paraId="2DF16FA3" w14:textId="1CC842C7"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Titre2"/>
      </w:pPr>
      <w:bookmarkStart w:id="608" w:name="_Toc72768879"/>
      <w:r w:rsidRPr="008123FB">
        <w:t>AbstractObservingProcedure</w:t>
      </w:r>
      <w:bookmarkEnd w:id="608"/>
    </w:p>
    <w:p w14:paraId="2C03DEDA" w14:textId="5557FC01" w:rsidR="008123FB" w:rsidRDefault="00F62F5A" w:rsidP="00F62F5A">
      <w:pPr>
        <w:pStyle w:val="Titre3"/>
      </w:pPr>
      <w:r w:rsidRPr="00F62F5A">
        <w:t>AbstractObservingProcedure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7"/>
                        </a:ext>
                      </a:extLst>
                    </a:blip>
                    <a:stretch>
                      <a:fillRect/>
                    </a:stretch>
                  </pic:blipFill>
                  <pic:spPr>
                    <a:xfrm>
                      <a:off x="0" y="0"/>
                      <a:ext cx="6191885" cy="934085"/>
                    </a:xfrm>
                    <a:prstGeom prst="rect">
                      <a:avLst/>
                    </a:prstGeom>
                  </pic:spPr>
                </pic:pic>
              </a:graphicData>
            </a:graphic>
          </wp:inline>
        </w:drawing>
      </w:r>
    </w:p>
    <w:p w14:paraId="05221027" w14:textId="3BAE7C0A"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Titre2"/>
      </w:pPr>
      <w:bookmarkStart w:id="609" w:name="_Toc72768880"/>
      <w:r w:rsidRPr="00B95291">
        <w:t>AbstractObserver</w:t>
      </w:r>
      <w:bookmarkEnd w:id="609"/>
    </w:p>
    <w:p w14:paraId="537FAAC0" w14:textId="1C8268E7" w:rsidR="00B95291" w:rsidRDefault="00B95291" w:rsidP="00B95291">
      <w:pPr>
        <w:pStyle w:val="Titre3"/>
      </w:pPr>
      <w:r w:rsidRPr="00B95291">
        <w:t>AbstractObserver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0"/>
                        </a:ext>
                      </a:extLst>
                    </a:blip>
                    <a:stretch>
                      <a:fillRect/>
                    </a:stretch>
                  </pic:blipFill>
                  <pic:spPr>
                    <a:xfrm>
                      <a:off x="0" y="0"/>
                      <a:ext cx="6191885" cy="1550670"/>
                    </a:xfrm>
                    <a:prstGeom prst="rect">
                      <a:avLst/>
                    </a:prstGeom>
                  </pic:spPr>
                </pic:pic>
              </a:graphicData>
            </a:graphic>
          </wp:inline>
        </w:drawing>
      </w:r>
    </w:p>
    <w:p w14:paraId="76C83F6C" w14:textId="62FDE267"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Titre2"/>
      </w:pPr>
      <w:bookmarkStart w:id="610" w:name="_Toc72768881"/>
      <w:r w:rsidRPr="006050F3">
        <w:t>AbstractHost</w:t>
      </w:r>
      <w:bookmarkEnd w:id="610"/>
    </w:p>
    <w:p w14:paraId="7858CE2A" w14:textId="1A426AAF" w:rsidR="006050F3" w:rsidRDefault="00AB2043" w:rsidP="00AB2043">
      <w:pPr>
        <w:pStyle w:val="Titre3"/>
      </w:pPr>
      <w:r w:rsidRPr="00AB2043">
        <w:t>AbstractHost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3"/>
                        </a:ext>
                      </a:extLst>
                    </a:blip>
                    <a:stretch>
                      <a:fillRect/>
                    </a:stretch>
                  </pic:blipFill>
                  <pic:spPr>
                    <a:xfrm>
                      <a:off x="0" y="0"/>
                      <a:ext cx="6191885" cy="1353820"/>
                    </a:xfrm>
                    <a:prstGeom prst="rect">
                      <a:avLst/>
                    </a:prstGeom>
                  </pic:spPr>
                </pic:pic>
              </a:graphicData>
            </a:graphic>
          </wp:inline>
        </w:drawing>
      </w:r>
    </w:p>
    <w:p w14:paraId="508502CB" w14:textId="626BE5F5"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Titre2"/>
      </w:pPr>
      <w:bookmarkStart w:id="611" w:name="_Toc72768882"/>
      <w:r w:rsidRPr="00E12BD6">
        <w:t>AbstractDeployment</w:t>
      </w:r>
      <w:bookmarkEnd w:id="611"/>
    </w:p>
    <w:p w14:paraId="424D218A" w14:textId="600FA30F" w:rsidR="00E12BD6" w:rsidRDefault="00E12BD6" w:rsidP="00E12BD6">
      <w:pPr>
        <w:pStyle w:val="Titre3"/>
      </w:pPr>
      <w:r w:rsidRPr="00E12BD6">
        <w:t>AbstractDeployment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6"/>
                        </a:ext>
                      </a:extLst>
                    </a:blip>
                    <a:stretch>
                      <a:fillRect/>
                    </a:stretch>
                  </pic:blipFill>
                  <pic:spPr>
                    <a:xfrm>
                      <a:off x="0" y="0"/>
                      <a:ext cx="6191885" cy="1447800"/>
                    </a:xfrm>
                    <a:prstGeom prst="rect">
                      <a:avLst/>
                    </a:prstGeom>
                  </pic:spPr>
                </pic:pic>
              </a:graphicData>
            </a:graphic>
          </wp:inline>
        </w:drawing>
      </w:r>
    </w:p>
    <w:p w14:paraId="61222CF8" w14:textId="175C78EE"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Titre3"/>
      </w:pPr>
      <w:r w:rsidRPr="00287F52">
        <w:t>Attribute deploymentReason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Paragraphedeliste"/>
        <w:numPr>
          <w:ilvl w:val="0"/>
          <w:numId w:val="15"/>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1B5B0518" w:rsidR="00FA791F" w:rsidRDefault="00FA791F" w:rsidP="00220B53">
      <w:pPr>
        <w:pStyle w:val="Paragraphedeliste"/>
        <w:numPr>
          <w:ilvl w:val="0"/>
          <w:numId w:val="15"/>
        </w:numPr>
        <w:rPr>
          <w:lang w:eastAsia="ja-JP"/>
        </w:rPr>
      </w:pPr>
      <w:r>
        <w:rPr>
          <w:lang w:eastAsia="ja-JP"/>
        </w:rPr>
        <w:t>A sensor is mounted on a building to monitor seismic activities</w:t>
      </w:r>
      <w:ins w:id="612" w:author="Katharina Schleidt" w:date="2021-07-05T19:59:00Z">
        <w:r w:rsidR="00B32239">
          <w:rPr>
            <w:lang w:eastAsia="ja-JP"/>
          </w:rPr>
          <w:t>.</w:t>
        </w:r>
      </w:ins>
    </w:p>
    <w:p w14:paraId="71C4E811" w14:textId="6D7AFE23" w:rsidR="00FA791F" w:rsidRDefault="00FA791F" w:rsidP="00220B53">
      <w:pPr>
        <w:pStyle w:val="Paragraphedeliste"/>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Titre3"/>
      </w:pPr>
      <w:r w:rsidRPr="000B4F03">
        <w:lastRenderedPageBreak/>
        <w:t>Attribute deploymentTime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Paragraphedeliste"/>
        <w:numPr>
          <w:ilvl w:val="0"/>
          <w:numId w:val="16"/>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220B53">
      <w:pPr>
        <w:pStyle w:val="Paragraphedeliste"/>
        <w:numPr>
          <w:ilvl w:val="0"/>
          <w:numId w:val="16"/>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Titre2"/>
      </w:pPr>
      <w:bookmarkStart w:id="613" w:name="_Toc72768883"/>
      <w:r w:rsidRPr="00F448D2">
        <w:t>NamedValue</w:t>
      </w:r>
      <w:bookmarkEnd w:id="613"/>
    </w:p>
    <w:p w14:paraId="3A9A125A" w14:textId="2070C456" w:rsidR="00F448D2" w:rsidRDefault="00F448D2" w:rsidP="00F448D2">
      <w:pPr>
        <w:pStyle w:val="Titre3"/>
      </w:pPr>
      <w:r w:rsidRPr="00F448D2">
        <w:t>NamedValue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8"/>
                        </a:ext>
                      </a:extLst>
                    </a:blip>
                    <a:stretch>
                      <a:fillRect/>
                    </a:stretch>
                  </pic:blipFill>
                  <pic:spPr>
                    <a:xfrm>
                      <a:off x="0" y="0"/>
                      <a:ext cx="4809384" cy="1075219"/>
                    </a:xfrm>
                    <a:prstGeom prst="rect">
                      <a:avLst/>
                    </a:prstGeom>
                  </pic:spPr>
                </pic:pic>
              </a:graphicData>
            </a:graphic>
          </wp:inline>
        </w:drawing>
      </w:r>
    </w:p>
    <w:p w14:paraId="618204FF" w14:textId="4FDD8C88"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Titre3"/>
      </w:pPr>
      <w:r w:rsidRPr="000A32FE">
        <w:t>Data type NamedValue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Titre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Titre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The type “Any” should be substituted by a suitable concrete type, such as CI_ResponsibleParty or Measure.</w:t>
      </w:r>
    </w:p>
    <w:p w14:paraId="5F1A3137" w14:textId="43BFC644" w:rsidR="006E3F0F" w:rsidRDefault="006E3F0F" w:rsidP="00BD1347">
      <w:pPr>
        <w:pStyle w:val="Titre2"/>
        <w:rPr>
          <w:ins w:id="614" w:author="Katharina Schleidt" w:date="2021-10-17T21:10:00Z"/>
        </w:rPr>
      </w:pPr>
      <w:r>
        <w:t>Codelists</w:t>
      </w:r>
    </w:p>
    <w:p w14:paraId="2F25E836" w14:textId="6975D71F" w:rsidR="00BD1347" w:rsidRDefault="00BD1347" w:rsidP="00BD1347">
      <w:pPr>
        <w:pStyle w:val="Titre3"/>
        <w:rPr>
          <w:ins w:id="615" w:author="Katharina Schleidt" w:date="2021-10-17T21:11:00Z"/>
        </w:rPr>
      </w:pPr>
      <w:ins w:id="616" w:author="Katharina Schleidt" w:date="2021-10-17T21:10:00Z">
        <w:r w:rsidRPr="00BD1347">
          <w:t>AbstractObservationType</w:t>
        </w:r>
      </w:ins>
    </w:p>
    <w:p w14:paraId="4540A729" w14:textId="1002F08C" w:rsidR="00BD1347" w:rsidRDefault="00BD1347" w:rsidP="00BD1347">
      <w:pPr>
        <w:rPr>
          <w:ins w:id="617" w:author="Katharina Schleidt" w:date="2021-10-17T21:11:00Z"/>
          <w:lang w:eastAsia="ja-JP"/>
        </w:rPr>
      </w:pPr>
      <w:ins w:id="618" w:author="Katharina Schleidt" w:date="2021-10-17T21:11:00Z">
        <w:r w:rsidRPr="00F41D3D">
          <w:rPr>
            <w:lang w:eastAsia="ja-JP"/>
          </w:rPr>
          <w:t xml:space="preserve">The code list </w:t>
        </w:r>
        <w:r w:rsidRPr="00FF4349">
          <w:rPr>
            <w:lang w:eastAsia="ja-JP"/>
          </w:rPr>
          <w:t>AbstractObservationType</w:t>
        </w:r>
        <w:r>
          <w:rPr>
            <w:lang w:eastAsia="ja-JP"/>
          </w:rPr>
          <w:t xml:space="preserve"> can be specialized as required to firm up semantics of observation types, as done in the derived codelist Observation</w:t>
        </w:r>
        <w:r w:rsidRPr="00F41D3D">
          <w:rPr>
            <w:lang w:eastAsia="ja-JP"/>
          </w:rPr>
          <w:t>Type</w:t>
        </w:r>
        <w:r>
          <w:rPr>
            <w:lang w:eastAsia="ja-JP"/>
          </w:rPr>
          <w:t>ByResultType below.</w:t>
        </w:r>
      </w:ins>
    </w:p>
    <w:p w14:paraId="5C59B186" w14:textId="77777777" w:rsidR="00BD1347" w:rsidRDefault="00BD1347" w:rsidP="00BD1347">
      <w:pPr>
        <w:rPr>
          <w:ins w:id="619"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BD1347">
        <w:trPr>
          <w:ins w:id="620"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621" w:author="Katharina Schleidt" w:date="2021-10-17T21:11:00Z"/>
                <w:sz w:val="20"/>
                <w:szCs w:val="20"/>
              </w:rPr>
            </w:pPr>
            <w:ins w:id="622" w:author="Katharina Schleidt" w:date="2021-10-17T21:11:00Z">
              <w:r>
                <w:rPr>
                  <w:b/>
                  <w:sz w:val="20"/>
                  <w:szCs w:val="20"/>
                </w:rPr>
                <w:t>Requirement</w:t>
              </w:r>
              <w:r>
                <w:rPr>
                  <w:sz w:val="20"/>
                  <w:szCs w:val="20"/>
                </w:rPr>
                <w:br/>
                <w:t>/req/obs-</w:t>
              </w:r>
            </w:ins>
            <w:ins w:id="623" w:author="Katharina Schleidt" w:date="2021-10-17T21:12:00Z">
              <w:r>
                <w:rPr>
                  <w:sz w:val="20"/>
                  <w:szCs w:val="20"/>
                </w:rPr>
                <w:t>core</w:t>
              </w:r>
            </w:ins>
            <w:ins w:id="624"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w:t>
              </w:r>
              <w:r w:rsidRPr="00FF4349">
                <w:rPr>
                  <w:sz w:val="20"/>
                  <w:szCs w:val="20"/>
                </w:rPr>
                <w:lastRenderedPageBreak/>
                <w:t>onType</w:t>
              </w:r>
              <w:r>
                <w:rPr>
                  <w:sz w:val="20"/>
                  <w:szCs w:val="20"/>
                </w:rPr>
                <w:t>-sem</w:t>
              </w:r>
            </w:ins>
          </w:p>
        </w:tc>
        <w:tc>
          <w:tcPr>
            <w:tcW w:w="5796" w:type="dxa"/>
            <w:shd w:val="clear" w:color="auto" w:fill="auto"/>
            <w:tcMar>
              <w:top w:w="100" w:type="dxa"/>
              <w:left w:w="100" w:type="dxa"/>
              <w:bottom w:w="100" w:type="dxa"/>
              <w:right w:w="100" w:type="dxa"/>
            </w:tcMar>
          </w:tcPr>
          <w:p w14:paraId="2669A21D" w14:textId="27997CFB" w:rsidR="00BD1347" w:rsidRPr="00182C3E" w:rsidRDefault="00BD1347" w:rsidP="00D45324">
            <w:pPr>
              <w:widowControl w:val="0"/>
              <w:tabs>
                <w:tab w:val="clear" w:pos="403"/>
              </w:tabs>
              <w:spacing w:after="0" w:line="240" w:lineRule="auto"/>
              <w:ind w:left="360"/>
              <w:rPr>
                <w:ins w:id="625" w:author="Katharina Schleidt" w:date="2021-10-17T21:11:00Z"/>
                <w:sz w:val="20"/>
                <w:szCs w:val="20"/>
              </w:rPr>
            </w:pPr>
            <w:ins w:id="626" w:author="Katharina Schleidt" w:date="2021-10-17T21:11:00Z">
              <w:r>
                <w:rPr>
                  <w:sz w:val="20"/>
                  <w:szCs w:val="20"/>
                </w:rPr>
                <w:lastRenderedPageBreak/>
                <w:t xml:space="preserve">A codelist detailing the semantics of </w:t>
              </w:r>
            </w:ins>
            <w:ins w:id="627" w:author="Katharina Schleidt" w:date="2021-10-17T21:12:00Z">
              <w:r>
                <w:rPr>
                  <w:sz w:val="20"/>
                  <w:szCs w:val="20"/>
                </w:rPr>
                <w:t>observation</w:t>
              </w:r>
            </w:ins>
            <w:ins w:id="628" w:author="Katharina Schleidt" w:date="2021-10-17T21:11:00Z">
              <w:r>
                <w:rPr>
                  <w:sz w:val="20"/>
                  <w:szCs w:val="20"/>
                </w:rPr>
                <w:t xml:space="preserve"> types. A concrete realization must be created for the application.</w:t>
              </w:r>
            </w:ins>
          </w:p>
        </w:tc>
      </w:tr>
    </w:tbl>
    <w:p w14:paraId="68CAC050" w14:textId="77777777" w:rsidR="00BD1347" w:rsidRPr="00BD1347" w:rsidRDefault="00BD1347">
      <w:pPr>
        <w:rPr>
          <w:lang w:eastAsia="ja-JP"/>
          <w:rPrChange w:id="629" w:author="Katharina Schleidt" w:date="2021-10-17T21:11:00Z">
            <w:rPr/>
          </w:rPrChange>
        </w:rPr>
      </w:pPr>
    </w:p>
    <w:p w14:paraId="686CC320" w14:textId="267F4EEE" w:rsidR="00920189" w:rsidRDefault="00920189" w:rsidP="00920189">
      <w:pPr>
        <w:pStyle w:val="Titre1"/>
      </w:pPr>
      <w:bookmarkStart w:id="630" w:name="_Toc72768884"/>
      <w:r w:rsidRPr="00920189">
        <w:t>Basic Observations</w:t>
      </w:r>
      <w:bookmarkEnd w:id="630"/>
    </w:p>
    <w:p w14:paraId="7D03C338" w14:textId="4F7FA4C7" w:rsidR="00CE109A" w:rsidRDefault="00037B3B" w:rsidP="00037B3B">
      <w:pPr>
        <w:pStyle w:val="Titre2"/>
      </w:pPr>
      <w:bookmarkStart w:id="631" w:name="_Toc72768885"/>
      <w:r w:rsidRPr="00037B3B">
        <w:t>General</w:t>
      </w:r>
      <w:bookmarkEnd w:id="631"/>
    </w:p>
    <w:p w14:paraId="6EE152DD" w14:textId="01CA8422" w:rsidR="00037B3B" w:rsidRDefault="00037B3B" w:rsidP="00037B3B">
      <w:pPr>
        <w:pStyle w:val="Titre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0"/>
                        </a:ext>
                      </a:extLst>
                    </a:blip>
                    <a:stretch>
                      <a:fillRect/>
                    </a:stretch>
                  </pic:blipFill>
                  <pic:spPr>
                    <a:xfrm>
                      <a:off x="0" y="0"/>
                      <a:ext cx="6191885" cy="4520565"/>
                    </a:xfrm>
                    <a:prstGeom prst="rect">
                      <a:avLst/>
                    </a:prstGeom>
                  </pic:spPr>
                </pic:pic>
              </a:graphicData>
            </a:graphic>
          </wp:inline>
        </w:drawing>
      </w:r>
    </w:p>
    <w:p w14:paraId="25A17DD0" w14:textId="0947445E"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Titre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Titre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Titre2"/>
      </w:pPr>
      <w:bookmarkStart w:id="632" w:name="_Toc72768886"/>
      <w:r w:rsidRPr="0089033E">
        <w:lastRenderedPageBreak/>
        <w:t>Observation</w:t>
      </w:r>
      <w:bookmarkEnd w:id="632"/>
    </w:p>
    <w:p w14:paraId="46E94980" w14:textId="2B974522" w:rsidR="0089033E" w:rsidRDefault="0089033E" w:rsidP="0089033E">
      <w:pPr>
        <w:pStyle w:val="Titre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BD1347">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/req/obs-basic/Observation</w:t>
            </w:r>
          </w:p>
        </w:tc>
      </w:tr>
      <w:tr w:rsidR="0089033E" w14:paraId="50ACEC0D" w14:textId="77777777" w:rsidTr="00BD1347">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BD1347">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BD1347">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BD1347">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/req/obs-core/AbstractObservation</w:t>
            </w:r>
          </w:p>
        </w:tc>
      </w:tr>
      <w:tr w:rsidR="000523C7" w14:paraId="2CBA3D86" w14:textId="77777777" w:rsidTr="00BD1347">
        <w:trPr>
          <w:ins w:id="633" w:author="Katharina Schleidt" w:date="2021-10-20T19:54:00Z"/>
        </w:trPr>
        <w:tc>
          <w:tcPr>
            <w:tcW w:w="2258" w:type="dxa"/>
            <w:shd w:val="clear" w:color="auto" w:fill="auto"/>
            <w:tcMar>
              <w:top w:w="100" w:type="dxa"/>
              <w:left w:w="100" w:type="dxa"/>
              <w:bottom w:w="100" w:type="dxa"/>
              <w:right w:w="100" w:type="dxa"/>
            </w:tcMar>
          </w:tcPr>
          <w:p w14:paraId="45B779AC" w14:textId="66B81AA9" w:rsidR="000523C7" w:rsidRPr="00BD1347" w:rsidRDefault="000523C7" w:rsidP="001A5B74">
            <w:pPr>
              <w:widowControl w:val="0"/>
              <w:spacing w:line="240" w:lineRule="auto"/>
              <w:rPr>
                <w:ins w:id="634" w:author="Katharina Schleidt" w:date="2021-10-20T19:54:00Z"/>
                <w:bCs/>
                <w:sz w:val="20"/>
                <w:szCs w:val="20"/>
              </w:rPr>
            </w:pPr>
            <w:ins w:id="635" w:author="Katharina Schleidt" w:date="2021-10-20T19:54:00Z">
              <w:r w:rsidRPr="00C62C01">
                <w:rPr>
                  <w:bCs/>
                  <w:sz w:val="20"/>
                  <w:szCs w:val="20"/>
                </w:rPr>
                <w:t>Requirement</w:t>
              </w:r>
            </w:ins>
          </w:p>
        </w:tc>
        <w:tc>
          <w:tcPr>
            <w:tcW w:w="7513" w:type="dxa"/>
            <w:shd w:val="clear" w:color="auto" w:fill="auto"/>
            <w:tcMar>
              <w:top w:w="100" w:type="dxa"/>
              <w:left w:w="100" w:type="dxa"/>
              <w:bottom w:w="100" w:type="dxa"/>
              <w:right w:w="100" w:type="dxa"/>
            </w:tcMar>
          </w:tcPr>
          <w:p w14:paraId="2AC39866" w14:textId="22A57628" w:rsidR="000523C7" w:rsidRDefault="000523C7" w:rsidP="001A5B74">
            <w:pPr>
              <w:widowControl w:val="0"/>
              <w:spacing w:line="240" w:lineRule="auto"/>
              <w:rPr>
                <w:ins w:id="636" w:author="Katharina Schleidt" w:date="2021-10-20T19:54:00Z"/>
              </w:rPr>
            </w:pPr>
            <w:ins w:id="637" w:author="Katharina Schleidt" w:date="2021-10-20T19:54:00Z">
              <w:r w:rsidRPr="000523C7">
                <w:t>/req/obs-basic/ObservationTypeByResultType/ObservationTypeByResultType-sem</w:t>
              </w:r>
            </w:ins>
          </w:p>
        </w:tc>
      </w:tr>
      <w:tr w:rsidR="00BD1347" w14:paraId="5E61449E" w14:textId="77777777" w:rsidTr="00BD1347">
        <w:trPr>
          <w:ins w:id="638" w:author="Katharina Schleidt" w:date="2021-10-17T21:16:00Z"/>
        </w:trPr>
        <w:tc>
          <w:tcPr>
            <w:tcW w:w="2258" w:type="dxa"/>
            <w:shd w:val="clear" w:color="auto" w:fill="auto"/>
            <w:tcMar>
              <w:top w:w="100" w:type="dxa"/>
              <w:left w:w="100" w:type="dxa"/>
              <w:bottom w:w="100" w:type="dxa"/>
              <w:right w:w="100" w:type="dxa"/>
            </w:tcMar>
          </w:tcPr>
          <w:p w14:paraId="0E06EAEE" w14:textId="7D419FC4" w:rsidR="00BD1347" w:rsidRPr="00CE4088" w:rsidRDefault="00BD1347" w:rsidP="001A5B74">
            <w:pPr>
              <w:widowControl w:val="0"/>
              <w:spacing w:line="240" w:lineRule="auto"/>
              <w:rPr>
                <w:ins w:id="639" w:author="Katharina Schleidt" w:date="2021-10-17T21:16:00Z"/>
                <w:bCs/>
                <w:sz w:val="20"/>
                <w:szCs w:val="20"/>
              </w:rPr>
            </w:pPr>
            <w:ins w:id="640" w:author="Katharina Schleidt" w:date="2021-10-17T21:16:00Z">
              <w:r w:rsidRPr="00BD1347">
                <w:rPr>
                  <w:bCs/>
                  <w:sz w:val="20"/>
                  <w:szCs w:val="20"/>
                  <w:rPrChange w:id="641" w:author="Katharina Schleidt" w:date="2021-10-17T21:16:00Z">
                    <w:rPr>
                      <w:b/>
                      <w:sz w:val="20"/>
                      <w:szCs w:val="20"/>
                    </w:rPr>
                  </w:rPrChange>
                </w:rPr>
                <w:t>Requirement</w:t>
              </w:r>
            </w:ins>
          </w:p>
        </w:tc>
        <w:tc>
          <w:tcPr>
            <w:tcW w:w="7513" w:type="dxa"/>
            <w:shd w:val="clear" w:color="auto" w:fill="auto"/>
            <w:tcMar>
              <w:top w:w="100" w:type="dxa"/>
              <w:left w:w="100" w:type="dxa"/>
              <w:bottom w:w="100" w:type="dxa"/>
              <w:right w:w="100" w:type="dxa"/>
            </w:tcMar>
          </w:tcPr>
          <w:p w14:paraId="3A6F6422" w14:textId="46DAB3CD" w:rsidR="00BD1347" w:rsidRDefault="000523C7" w:rsidP="001A5B74">
            <w:pPr>
              <w:widowControl w:val="0"/>
              <w:spacing w:line="240" w:lineRule="auto"/>
              <w:rPr>
                <w:ins w:id="642" w:author="Katharina Schleidt" w:date="2021-10-17T21:16:00Z"/>
                <w:sz w:val="20"/>
                <w:szCs w:val="20"/>
              </w:rPr>
            </w:pPr>
            <w:ins w:id="643" w:author="Katharina Schleidt" w:date="2021-10-20T19:54:00Z">
              <w:r w:rsidRPr="000523C7">
                <w:t>/req/obs-basic/ObservationTypeByResultType/ObservationTypeByResultType-con</w:t>
              </w:r>
            </w:ins>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2"/>
                        </a:ext>
                      </a:extLst>
                    </a:blip>
                    <a:stretch>
                      <a:fillRect/>
                    </a:stretch>
                  </pic:blipFill>
                  <pic:spPr>
                    <a:xfrm>
                      <a:off x="0" y="0"/>
                      <a:ext cx="6191885" cy="3675380"/>
                    </a:xfrm>
                    <a:prstGeom prst="rect">
                      <a:avLst/>
                    </a:prstGeom>
                  </pic:spPr>
                </pic:pic>
              </a:graphicData>
            </a:graphic>
          </wp:inline>
        </w:drawing>
      </w:r>
    </w:p>
    <w:p w14:paraId="1A9EA898" w14:textId="38D73F2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Titre2"/>
      </w:pPr>
      <w:bookmarkStart w:id="644" w:name="_Toc72768887"/>
      <w:r w:rsidRPr="002B39BE">
        <w:t>ObservationCharacteristics</w:t>
      </w:r>
      <w:bookmarkEnd w:id="644"/>
    </w:p>
    <w:p w14:paraId="01582E2B" w14:textId="15B8FC03" w:rsidR="002B39BE" w:rsidRDefault="002B39BE" w:rsidP="002B39BE">
      <w:pPr>
        <w:pStyle w:val="Titre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5"/>
                        </a:ext>
                      </a:extLst>
                    </a:blip>
                    <a:stretch>
                      <a:fillRect/>
                    </a:stretch>
                  </pic:blipFill>
                  <pic:spPr>
                    <a:xfrm>
                      <a:off x="0" y="0"/>
                      <a:ext cx="6191885" cy="3474085"/>
                    </a:xfrm>
                    <a:prstGeom prst="rect">
                      <a:avLst/>
                    </a:prstGeom>
                  </pic:spPr>
                </pic:pic>
              </a:graphicData>
            </a:graphic>
          </wp:inline>
        </w:drawing>
      </w:r>
    </w:p>
    <w:p w14:paraId="0FCCF4A0" w14:textId="1F9AD7A8"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528DAA28" w14:textId="1FC5B294" w:rsidR="007B2C44" w:rsidRDefault="007B2C44" w:rsidP="007B2C44">
      <w:pPr>
        <w:rPr>
          <w:ins w:id="645" w:author="Katharina Schleidt" w:date="2021-10-17T22:27:00Z"/>
        </w:rPr>
      </w:pPr>
      <w:bookmarkStart w:id="646" w:name="_Toc72768888"/>
    </w:p>
    <w:p w14:paraId="5F993592" w14:textId="374B8C4F" w:rsidR="007B2C44" w:rsidRDefault="007B2C44" w:rsidP="007B2C44">
      <w:pPr>
        <w:pStyle w:val="Titre3"/>
        <w:rPr>
          <w:ins w:id="647" w:author="Katharina Schleidt" w:date="2021-10-17T22:27:00Z"/>
        </w:rPr>
      </w:pPr>
      <w:ins w:id="648" w:author="Katharina Schleidt" w:date="2021-10-17T22:27:00Z">
        <w:r w:rsidRPr="00FD36EC">
          <w:t xml:space="preserve">Association </w:t>
        </w:r>
      </w:ins>
      <w:ins w:id="649" w:author="Katharina Schleidt" w:date="2021-10-17T22:28:00Z">
        <w:r w:rsidRPr="007B2C44">
          <w:t>collection</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rPr>
          <w:ins w:id="650" w:author="Katharina Schleidt" w:date="2021-10-17T22:27:00Z"/>
        </w:trPr>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ins w:id="651" w:author="Katharina Schleidt" w:date="2021-10-17T22:27:00Z"/>
                <w:sz w:val="20"/>
                <w:szCs w:val="20"/>
              </w:rPr>
            </w:pPr>
            <w:ins w:id="652" w:author="Katharina Schleidt" w:date="2021-10-17T22:27:00Z">
              <w:r>
                <w:rPr>
                  <w:b/>
                  <w:sz w:val="20"/>
                  <w:szCs w:val="20"/>
                </w:rPr>
                <w:t>Requirement</w:t>
              </w:r>
              <w:r>
                <w:rPr>
                  <w:sz w:val="20"/>
                  <w:szCs w:val="20"/>
                </w:rPr>
                <w:br/>
                <w:t>/req/obs-basic/</w:t>
              </w:r>
            </w:ins>
            <w:ins w:id="653" w:author="Katharina Schleidt" w:date="2021-10-17T22:28:00Z">
              <w:r>
                <w:rPr>
                  <w:sz w:val="20"/>
                  <w:szCs w:val="20"/>
                </w:rPr>
                <w:t>ObservationCharacteristics</w:t>
              </w:r>
            </w:ins>
            <w:ins w:id="654" w:author="Katharina Schleidt" w:date="2021-10-17T22:27:00Z">
              <w:r>
                <w:rPr>
                  <w:sz w:val="20"/>
                  <w:szCs w:val="20"/>
                </w:rPr>
                <w:t>/</w:t>
              </w:r>
            </w:ins>
            <w:ins w:id="655" w:author="Katharina Schleidt" w:date="2021-10-17T22:28:00Z">
              <w:r w:rsidRPr="007B2C44">
                <w:rPr>
                  <w:sz w:val="20"/>
                  <w:szCs w:val="20"/>
                </w:rPr>
                <w:t>collection</w:t>
              </w:r>
            </w:ins>
            <w:ins w:id="656" w:author="Katharina Schleidt" w:date="2021-10-17T22:27:00Z">
              <w:r>
                <w:rPr>
                  <w:sz w:val="20"/>
                  <w:szCs w:val="20"/>
                </w:rPr>
                <w:t>-sem</w:t>
              </w:r>
            </w:ins>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ins w:id="657" w:author="Katharina Schleidt" w:date="2021-10-17T22:27:00Z"/>
                <w:sz w:val="20"/>
                <w:szCs w:val="20"/>
              </w:rPr>
            </w:pPr>
            <w:ins w:id="658" w:author="Katharina Schleidt" w:date="2021-10-17T22:27:00Z">
              <w:r>
                <w:rPr>
                  <w:sz w:val="20"/>
                  <w:szCs w:val="20"/>
                </w:rPr>
                <w:t xml:space="preserve">An </w:t>
              </w:r>
            </w:ins>
            <w:ins w:id="659" w:author="Katharina Schleidt" w:date="2021-10-17T22:29:00Z">
              <w:r w:rsidRPr="007B2C44">
                <w:rPr>
                  <w:b/>
                  <w:sz w:val="20"/>
                  <w:szCs w:val="20"/>
                </w:rPr>
                <w:t xml:space="preserve">ObservationCollection </w:t>
              </w:r>
            </w:ins>
            <w:ins w:id="660" w:author="Katharina Schleidt" w:date="2021-10-17T22:27:00Z">
              <w:r>
                <w:rPr>
                  <w:sz w:val="20"/>
                  <w:szCs w:val="20"/>
                </w:rPr>
                <w:t xml:space="preserve">that is </w:t>
              </w:r>
            </w:ins>
            <w:ins w:id="661" w:author="Katharina Schleidt" w:date="2021-10-17T22:29:00Z">
              <w:r>
                <w:rPr>
                  <w:sz w:val="20"/>
                  <w:szCs w:val="20"/>
                </w:rPr>
                <w:t xml:space="preserve">described by these </w:t>
              </w:r>
            </w:ins>
            <w:ins w:id="662" w:author="Katharina Schleidt" w:date="2021-10-17T22:27:00Z">
              <w:r>
                <w:rPr>
                  <w:b/>
                  <w:sz w:val="20"/>
                  <w:szCs w:val="20"/>
                </w:rPr>
                <w:t>Observation</w:t>
              </w:r>
            </w:ins>
            <w:ins w:id="663" w:author="Katharina Schleidt" w:date="2021-10-17T22:29:00Z">
              <w:r>
                <w:rPr>
                  <w:b/>
                  <w:sz w:val="20"/>
                  <w:szCs w:val="20"/>
                </w:rPr>
                <w:t>Characteristics</w:t>
              </w:r>
            </w:ins>
            <w:ins w:id="664" w:author="Katharina Schleidt" w:date="2021-10-17T22:27:00Z">
              <w:r>
                <w:rPr>
                  <w:sz w:val="20"/>
                  <w:szCs w:val="20"/>
                </w:rPr>
                <w:t>.</w:t>
              </w:r>
            </w:ins>
          </w:p>
          <w:p w14:paraId="548FBC8D" w14:textId="488F99BB" w:rsidR="007B2C44" w:rsidRDefault="007B2C44" w:rsidP="00D45324">
            <w:pPr>
              <w:widowControl w:val="0"/>
              <w:spacing w:line="240" w:lineRule="auto"/>
              <w:rPr>
                <w:ins w:id="665" w:author="Katharina Schleidt" w:date="2021-10-17T22:27:00Z"/>
                <w:sz w:val="20"/>
                <w:szCs w:val="20"/>
              </w:rPr>
            </w:pPr>
            <w:ins w:id="666" w:author="Katharina Schleidt" w:date="2021-10-17T22:27:00Z">
              <w:r>
                <w:rPr>
                  <w:sz w:val="20"/>
                  <w:szCs w:val="20"/>
                </w:rPr>
                <w:t xml:space="preserve">If a reference to a </w:t>
              </w:r>
            </w:ins>
            <w:ins w:id="667" w:author="Katharina Schleidt" w:date="2021-10-17T22:30:00Z">
              <w:r>
                <w:rPr>
                  <w:sz w:val="20"/>
                  <w:szCs w:val="20"/>
                </w:rPr>
                <w:t>collection</w:t>
              </w:r>
            </w:ins>
            <w:ins w:id="668" w:author="Katharina Schleidt" w:date="2021-10-17T22:27:00Z">
              <w:r>
                <w:rPr>
                  <w:sz w:val="20"/>
                  <w:szCs w:val="20"/>
                </w:rPr>
                <w:t xml:space="preserve"> </w:t>
              </w:r>
            </w:ins>
            <w:ins w:id="669" w:author="Katharina Schleidt" w:date="2021-10-17T22:30:00Z">
              <w:r w:rsidRPr="007B2C44">
                <w:rPr>
                  <w:b/>
                  <w:sz w:val="20"/>
                  <w:szCs w:val="20"/>
                </w:rPr>
                <w:t xml:space="preserve">ObservationCharacteristics </w:t>
              </w:r>
            </w:ins>
            <w:ins w:id="670" w:author="Katharina Schleidt" w:date="2021-10-17T22:27:00Z">
              <w:r>
                <w:rPr>
                  <w:sz w:val="20"/>
                  <w:szCs w:val="20"/>
                </w:rPr>
                <w:t xml:space="preserve">is provided, the association with the role </w:t>
              </w:r>
            </w:ins>
            <w:ins w:id="671" w:author="Katharina Schleidt" w:date="2021-10-17T22:30:00Z">
              <w:r w:rsidRPr="007B2C44">
                <w:rPr>
                  <w:b/>
                  <w:sz w:val="20"/>
                  <w:szCs w:val="20"/>
                </w:rPr>
                <w:t xml:space="preserve">collection </w:t>
              </w:r>
            </w:ins>
            <w:ins w:id="672" w:author="Katharina Schleidt" w:date="2021-10-17T22:27:00Z">
              <w:r>
                <w:rPr>
                  <w:sz w:val="20"/>
                  <w:szCs w:val="20"/>
                </w:rPr>
                <w:t>SHALL be used.</w:t>
              </w:r>
            </w:ins>
          </w:p>
        </w:tc>
      </w:tr>
    </w:tbl>
    <w:p w14:paraId="082070EF" w14:textId="77777777" w:rsidR="007B2C44" w:rsidRDefault="007B2C44">
      <w:pPr>
        <w:rPr>
          <w:ins w:id="673" w:author="Katharina Schleidt" w:date="2021-10-17T22:27:00Z"/>
        </w:rPr>
        <w:pPrChange w:id="674" w:author="Katharina Schleidt" w:date="2021-10-17T22:27:00Z">
          <w:pPr>
            <w:pStyle w:val="Titre2"/>
          </w:pPr>
        </w:pPrChange>
      </w:pPr>
    </w:p>
    <w:p w14:paraId="4DCC8C44" w14:textId="0314DDCD" w:rsidR="007245C5" w:rsidRDefault="003C293C" w:rsidP="003C293C">
      <w:pPr>
        <w:pStyle w:val="Titre2"/>
      </w:pPr>
      <w:r w:rsidRPr="003C293C">
        <w:t>ObservationCollection</w:t>
      </w:r>
      <w:bookmarkEnd w:id="646"/>
    </w:p>
    <w:p w14:paraId="490BAD10" w14:textId="4ED78E1F" w:rsidR="003C293C" w:rsidRDefault="003C293C" w:rsidP="003C293C">
      <w:pPr>
        <w:pStyle w:val="Titre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1617B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/req/obs-basic/ObservationCollection</w:t>
            </w:r>
          </w:p>
        </w:tc>
      </w:tr>
      <w:tr w:rsidR="003C293C" w14:paraId="26FAB0A9" w14:textId="77777777" w:rsidTr="001617B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1617B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Basic Observations - ObservationCollection</w:t>
            </w:r>
          </w:p>
        </w:tc>
      </w:tr>
      <w:tr w:rsidR="003C293C" w14:paraId="46FE33AB" w14:textId="77777777" w:rsidTr="001617B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1617B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/req/obs-basic/ObservationCollection/ObservationCollection-sem</w:t>
            </w:r>
          </w:p>
        </w:tc>
      </w:tr>
      <w:tr w:rsidR="003C293C" w14:paraId="38E3D298" w14:textId="77777777" w:rsidTr="001617B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/req/obs-basic/ObservationCollection/collectionType-sem</w:t>
            </w:r>
          </w:p>
        </w:tc>
      </w:tr>
      <w:tr w:rsidR="003C293C" w14:paraId="1C5D150F" w14:textId="77777777" w:rsidTr="001617B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07BEBF01" w:rsidR="003C293C" w:rsidRDefault="003C293C" w:rsidP="001A5B74">
            <w:pPr>
              <w:widowControl w:val="0"/>
              <w:spacing w:line="240" w:lineRule="auto"/>
              <w:rPr>
                <w:sz w:val="20"/>
                <w:szCs w:val="20"/>
              </w:rPr>
            </w:pPr>
            <w:r>
              <w:rPr>
                <w:sz w:val="20"/>
                <w:szCs w:val="20"/>
              </w:rPr>
              <w:t>/req/obs-basic/ObservationCollection/collectionType-homogen</w:t>
            </w:r>
            <w:ins w:id="675" w:author="Grellet Sylvain" w:date="2021-10-20T21:34:00Z">
              <w:r w:rsidR="00F0627F">
                <w:rPr>
                  <w:sz w:val="20"/>
                  <w:szCs w:val="20"/>
                </w:rPr>
                <w:t>e</w:t>
              </w:r>
            </w:ins>
            <w:r>
              <w:rPr>
                <w:sz w:val="20"/>
                <w:szCs w:val="20"/>
              </w:rPr>
              <w:t>ous-con</w:t>
            </w:r>
          </w:p>
        </w:tc>
      </w:tr>
      <w:tr w:rsidR="003C293C" w14:paraId="78E6D5F2" w14:textId="77777777" w:rsidTr="001617B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1617B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/req/obs-basic/ObservationCollection/member-sem</w:t>
            </w:r>
          </w:p>
        </w:tc>
      </w:tr>
      <w:tr w:rsidR="003C293C" w14:paraId="03FC53E9" w14:textId="77777777" w:rsidTr="001617B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/req/obs-basic/ObservationCollection/memberCharacteristics-sem</w:t>
            </w:r>
          </w:p>
        </w:tc>
      </w:tr>
      <w:tr w:rsidR="003C293C" w14:paraId="077DDDE6" w14:textId="77777777" w:rsidTr="001617B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/req/obs-basic/ObservationCollection/relatedCollection-sem</w:t>
            </w:r>
          </w:p>
        </w:tc>
      </w:tr>
      <w:tr w:rsidR="003C293C" w14:paraId="430C29E5" w14:textId="77777777" w:rsidTr="001617B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1617B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/req/obs-cpt/gen/relatedObservation-sem</w:t>
            </w:r>
          </w:p>
        </w:tc>
      </w:tr>
      <w:tr w:rsidR="001617BC" w14:paraId="3864A54F" w14:textId="77777777" w:rsidTr="001617BC">
        <w:trPr>
          <w:trHeight w:val="420"/>
          <w:ins w:id="676" w:author="Katharina Schleidt" w:date="2021-10-17T20:48:00Z"/>
        </w:trPr>
        <w:tc>
          <w:tcPr>
            <w:tcW w:w="2258" w:type="dxa"/>
            <w:shd w:val="clear" w:color="auto" w:fill="auto"/>
            <w:tcMar>
              <w:top w:w="100" w:type="dxa"/>
              <w:left w:w="100" w:type="dxa"/>
              <w:bottom w:w="100" w:type="dxa"/>
              <w:right w:w="100" w:type="dxa"/>
            </w:tcMar>
          </w:tcPr>
          <w:p w14:paraId="449206D4" w14:textId="535A9353" w:rsidR="001617BC" w:rsidRDefault="001617BC" w:rsidP="001A5B74">
            <w:pPr>
              <w:widowControl w:val="0"/>
              <w:spacing w:line="240" w:lineRule="auto"/>
              <w:rPr>
                <w:ins w:id="677" w:author="Katharina Schleidt" w:date="2021-10-17T20:48:00Z"/>
                <w:sz w:val="20"/>
                <w:szCs w:val="20"/>
              </w:rPr>
            </w:pPr>
            <w:ins w:id="678"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11CC956" w14:textId="55BA69C9" w:rsidR="001617BC" w:rsidRDefault="001617BC" w:rsidP="001A5B74">
            <w:pPr>
              <w:widowControl w:val="0"/>
              <w:spacing w:line="240" w:lineRule="auto"/>
              <w:rPr>
                <w:ins w:id="679" w:author="Katharina Schleidt" w:date="2021-10-17T20:48:00Z"/>
                <w:sz w:val="20"/>
                <w:szCs w:val="20"/>
              </w:rPr>
            </w:pPr>
            <w:ins w:id="680" w:author="Katharina Schleidt" w:date="2021-10-17T20:49:00Z">
              <w:r w:rsidRPr="001617BC">
                <w:rPr>
                  <w:sz w:val="20"/>
                  <w:szCs w:val="20"/>
                </w:rPr>
                <w:t>/req/obs-basic/ObservationCollection/AbstractObservationCollectionType-sem</w:t>
              </w:r>
            </w:ins>
          </w:p>
        </w:tc>
      </w:tr>
      <w:tr w:rsidR="001617BC" w14:paraId="289C2026" w14:textId="77777777" w:rsidTr="001617BC">
        <w:trPr>
          <w:trHeight w:val="420"/>
          <w:ins w:id="681" w:author="Katharina Schleidt" w:date="2021-10-17T20:48:00Z"/>
        </w:trPr>
        <w:tc>
          <w:tcPr>
            <w:tcW w:w="2258" w:type="dxa"/>
            <w:shd w:val="clear" w:color="auto" w:fill="auto"/>
            <w:tcMar>
              <w:top w:w="100" w:type="dxa"/>
              <w:left w:w="100" w:type="dxa"/>
              <w:bottom w:w="100" w:type="dxa"/>
              <w:right w:w="100" w:type="dxa"/>
            </w:tcMar>
          </w:tcPr>
          <w:p w14:paraId="0826A2F7" w14:textId="54D2AFB7" w:rsidR="001617BC" w:rsidRDefault="001617BC" w:rsidP="001A5B74">
            <w:pPr>
              <w:widowControl w:val="0"/>
              <w:spacing w:line="240" w:lineRule="auto"/>
              <w:rPr>
                <w:ins w:id="682" w:author="Katharina Schleidt" w:date="2021-10-17T20:48:00Z"/>
                <w:sz w:val="20"/>
                <w:szCs w:val="20"/>
              </w:rPr>
            </w:pPr>
            <w:ins w:id="683"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4D469A59" w14:textId="43F96E06" w:rsidR="001617BC" w:rsidRDefault="001617BC" w:rsidP="001A5B74">
            <w:pPr>
              <w:widowControl w:val="0"/>
              <w:spacing w:line="240" w:lineRule="auto"/>
              <w:rPr>
                <w:ins w:id="684" w:author="Katharina Schleidt" w:date="2021-10-17T20:48:00Z"/>
                <w:sz w:val="20"/>
                <w:szCs w:val="20"/>
              </w:rPr>
            </w:pPr>
            <w:ins w:id="685" w:author="Katharina Schleidt" w:date="2021-10-17T20:49:00Z">
              <w:r w:rsidRPr="001617BC">
                <w:rPr>
                  <w:sz w:val="20"/>
                  <w:szCs w:val="20"/>
                </w:rPr>
                <w:t>/req/obs-basic/ObservationCollectionType/ObservationCollectionType-sem</w:t>
              </w:r>
            </w:ins>
          </w:p>
        </w:tc>
      </w:tr>
      <w:tr w:rsidR="001617BC" w14:paraId="7D23D0FB" w14:textId="77777777" w:rsidTr="001617BC">
        <w:trPr>
          <w:trHeight w:val="420"/>
          <w:ins w:id="686" w:author="Katharina Schleidt" w:date="2021-10-17T20:48:00Z"/>
        </w:trPr>
        <w:tc>
          <w:tcPr>
            <w:tcW w:w="2258" w:type="dxa"/>
            <w:shd w:val="clear" w:color="auto" w:fill="auto"/>
            <w:tcMar>
              <w:top w:w="100" w:type="dxa"/>
              <w:left w:w="100" w:type="dxa"/>
              <w:bottom w:w="100" w:type="dxa"/>
              <w:right w:w="100" w:type="dxa"/>
            </w:tcMar>
          </w:tcPr>
          <w:p w14:paraId="088A2727" w14:textId="31ABF425" w:rsidR="001617BC" w:rsidRDefault="001617BC" w:rsidP="001A5B74">
            <w:pPr>
              <w:widowControl w:val="0"/>
              <w:spacing w:line="240" w:lineRule="auto"/>
              <w:rPr>
                <w:ins w:id="687" w:author="Katharina Schleidt" w:date="2021-10-17T20:48:00Z"/>
                <w:sz w:val="20"/>
                <w:szCs w:val="20"/>
              </w:rPr>
            </w:pPr>
            <w:ins w:id="688"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370CB260" w14:textId="473FADA6" w:rsidR="001617BC" w:rsidRDefault="001617BC" w:rsidP="001A5B74">
            <w:pPr>
              <w:widowControl w:val="0"/>
              <w:spacing w:line="240" w:lineRule="auto"/>
              <w:rPr>
                <w:ins w:id="689" w:author="Katharina Schleidt" w:date="2021-10-17T20:48:00Z"/>
                <w:sz w:val="20"/>
                <w:szCs w:val="20"/>
              </w:rPr>
            </w:pPr>
            <w:ins w:id="690" w:author="Katharina Schleidt" w:date="2021-10-17T20:49:00Z">
              <w:r w:rsidRPr="001617BC">
                <w:rPr>
                  <w:sz w:val="20"/>
                  <w:szCs w:val="20"/>
                </w:rPr>
                <w:t>/req/obs-basic/ObservationCollectionType/homogen</w:t>
              </w:r>
            </w:ins>
            <w:ins w:id="691" w:author="Grellet Sylvain" w:date="2021-10-20T21:35:00Z">
              <w:r w:rsidR="00F0627F">
                <w:rPr>
                  <w:sz w:val="20"/>
                  <w:szCs w:val="20"/>
                </w:rPr>
                <w:t>e</w:t>
              </w:r>
            </w:ins>
            <w:ins w:id="692" w:author="Katharina Schleidt" w:date="2021-10-17T20:49:00Z">
              <w:r w:rsidRPr="001617BC">
                <w:rPr>
                  <w:sz w:val="20"/>
                  <w:szCs w:val="20"/>
                </w:rPr>
                <w:t>ous-con</w:t>
              </w:r>
            </w:ins>
          </w:p>
        </w:tc>
      </w:tr>
      <w:tr w:rsidR="001617BC" w14:paraId="5481DA5F" w14:textId="77777777" w:rsidTr="001617BC">
        <w:trPr>
          <w:trHeight w:val="420"/>
          <w:ins w:id="693" w:author="Katharina Schleidt" w:date="2021-10-17T20:48:00Z"/>
        </w:trPr>
        <w:tc>
          <w:tcPr>
            <w:tcW w:w="2258" w:type="dxa"/>
            <w:shd w:val="clear" w:color="auto" w:fill="auto"/>
            <w:tcMar>
              <w:top w:w="100" w:type="dxa"/>
              <w:left w:w="100" w:type="dxa"/>
              <w:bottom w:w="100" w:type="dxa"/>
              <w:right w:w="100" w:type="dxa"/>
            </w:tcMar>
          </w:tcPr>
          <w:p w14:paraId="621531A8" w14:textId="2CC2022A" w:rsidR="001617BC" w:rsidRDefault="001617BC" w:rsidP="001A5B74">
            <w:pPr>
              <w:widowControl w:val="0"/>
              <w:spacing w:line="240" w:lineRule="auto"/>
              <w:rPr>
                <w:ins w:id="694" w:author="Katharina Schleidt" w:date="2021-10-17T20:48:00Z"/>
                <w:sz w:val="20"/>
                <w:szCs w:val="20"/>
              </w:rPr>
            </w:pPr>
            <w:ins w:id="695" w:author="Katharina Schleidt" w:date="2021-10-17T20:49:00Z">
              <w:r>
                <w:rPr>
                  <w:sz w:val="20"/>
                  <w:szCs w:val="20"/>
                </w:rPr>
                <w:t>Requirement</w:t>
              </w:r>
            </w:ins>
          </w:p>
        </w:tc>
        <w:tc>
          <w:tcPr>
            <w:tcW w:w="7513" w:type="dxa"/>
            <w:shd w:val="clear" w:color="auto" w:fill="auto"/>
            <w:tcMar>
              <w:top w:w="100" w:type="dxa"/>
              <w:left w:w="100" w:type="dxa"/>
              <w:bottom w:w="100" w:type="dxa"/>
              <w:right w:w="100" w:type="dxa"/>
            </w:tcMar>
          </w:tcPr>
          <w:p w14:paraId="621ED943" w14:textId="266599D6" w:rsidR="001617BC" w:rsidRDefault="001617BC" w:rsidP="001A5B74">
            <w:pPr>
              <w:widowControl w:val="0"/>
              <w:spacing w:line="240" w:lineRule="auto"/>
              <w:rPr>
                <w:ins w:id="696" w:author="Katharina Schleidt" w:date="2021-10-17T20:48:00Z"/>
                <w:sz w:val="20"/>
                <w:szCs w:val="20"/>
              </w:rPr>
            </w:pPr>
            <w:ins w:id="697" w:author="Katharina Schleidt" w:date="2021-10-17T20:49:00Z">
              <w:r w:rsidRPr="001617BC">
                <w:rPr>
                  <w:sz w:val="20"/>
                  <w:szCs w:val="20"/>
                </w:rPr>
                <w:t>/req/obs-basic/ObservationCollectionType/summarizing-con</w:t>
              </w:r>
            </w:ins>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lastRenderedPageBreak/>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7"/>
                        </a:ext>
                      </a:extLst>
                    </a:blip>
                    <a:stretch>
                      <a:fillRect/>
                    </a:stretch>
                  </pic:blipFill>
                  <pic:spPr>
                    <a:xfrm>
                      <a:off x="0" y="0"/>
                      <a:ext cx="6191885" cy="2839720"/>
                    </a:xfrm>
                    <a:prstGeom prst="rect">
                      <a:avLst/>
                    </a:prstGeom>
                  </pic:spPr>
                </pic:pic>
              </a:graphicData>
            </a:graphic>
          </wp:inline>
        </w:drawing>
      </w:r>
    </w:p>
    <w:p w14:paraId="46582BBF" w14:textId="74B1E350"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Titre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698"/>
            <w:r>
              <w:rPr>
                <w:sz w:val="20"/>
                <w:szCs w:val="20"/>
              </w:rPr>
              <w:t>similar</w:t>
            </w:r>
            <w:commentRangeEnd w:id="698"/>
            <w:r w:rsidR="00B40528">
              <w:rPr>
                <w:rStyle w:val="Marquedecommentaire"/>
              </w:rPr>
              <w:commentReference w:id="698"/>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Titre3"/>
      </w:pPr>
      <w:bookmarkStart w:id="699" w:name="_Ref72766580"/>
      <w:r w:rsidRPr="003C74B7">
        <w:t>Attribute collectionType</w:t>
      </w:r>
      <w:bookmarkEnd w:id="699"/>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700" w:author="Katharina Schleidt" w:date="2021-10-17T19:59: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058"/>
        <w:gridCol w:w="6226"/>
        <w:tblGridChange w:id="701">
          <w:tblGrid>
            <w:gridCol w:w="4058"/>
            <w:gridCol w:w="6226"/>
          </w:tblGrid>
        </w:tblGridChange>
      </w:tblGrid>
      <w:tr w:rsidR="003C74B7" w14:paraId="141CEF6A" w14:textId="77777777" w:rsidTr="00561B0B">
        <w:tc>
          <w:tcPr>
            <w:tcW w:w="4058" w:type="dxa"/>
            <w:shd w:val="clear" w:color="auto" w:fill="auto"/>
            <w:tcMar>
              <w:top w:w="100" w:type="dxa"/>
              <w:left w:w="100" w:type="dxa"/>
              <w:bottom w:w="100" w:type="dxa"/>
              <w:right w:w="100" w:type="dxa"/>
            </w:tcMar>
            <w:tcPrChange w:id="702" w:author="Katharina Schleidt" w:date="2021-10-17T19:59:00Z">
              <w:tcPr>
                <w:tcW w:w="4526" w:type="dxa"/>
                <w:shd w:val="clear" w:color="auto" w:fill="auto"/>
                <w:tcMar>
                  <w:top w:w="100" w:type="dxa"/>
                  <w:left w:w="100" w:type="dxa"/>
                  <w:bottom w:w="100" w:type="dxa"/>
                  <w:right w:w="100" w:type="dxa"/>
                </w:tcMar>
              </w:tcPr>
            </w:tcPrChange>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/req/obs-basic/ObservationCollection/collectionType-sem</w:t>
            </w:r>
          </w:p>
        </w:tc>
        <w:tc>
          <w:tcPr>
            <w:tcW w:w="6226" w:type="dxa"/>
            <w:shd w:val="clear" w:color="auto" w:fill="auto"/>
            <w:tcMar>
              <w:top w:w="100" w:type="dxa"/>
              <w:left w:w="100" w:type="dxa"/>
              <w:bottom w:w="100" w:type="dxa"/>
              <w:right w:w="100" w:type="dxa"/>
            </w:tcMar>
            <w:tcPrChange w:id="703" w:author="Katharina Schleidt" w:date="2021-10-17T19:59:00Z">
              <w:tcPr>
                <w:tcW w:w="5245" w:type="dxa"/>
                <w:shd w:val="clear" w:color="auto" w:fill="auto"/>
                <w:tcMar>
                  <w:top w:w="100" w:type="dxa"/>
                  <w:left w:w="100" w:type="dxa"/>
                  <w:bottom w:w="100" w:type="dxa"/>
                  <w:right w:w="100" w:type="dxa"/>
                </w:tcMar>
              </w:tcPr>
            </w:tcPrChange>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971A110" w:rsidR="003C74B7" w:rsidRDefault="003C74B7" w:rsidP="001A5B74">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w:t>
            </w:r>
            <w:del w:id="704" w:author="Katharina Schleidt" w:date="2021-10-13T10:47:00Z">
              <w:r w:rsidDel="007D5E5A">
                <w:rPr>
                  <w:b/>
                  <w:sz w:val="20"/>
                  <w:szCs w:val="20"/>
                </w:rPr>
                <w:delText>CodeListValue</w:delText>
              </w:r>
            </w:del>
            <w:r>
              <w:rPr>
                <w:sz w:val="20"/>
                <w:szCs w:val="20"/>
              </w:rPr>
              <w:t xml:space="preserve"> shall be used.</w:t>
            </w:r>
          </w:p>
        </w:tc>
      </w:tr>
      <w:tr w:rsidR="00730D8D" w:rsidDel="00561B0B" w14:paraId="3777888E" w14:textId="377AAD2E" w:rsidTr="00561B0B">
        <w:trPr>
          <w:del w:id="705"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706" w:author="Katharina Schleidt" w:date="2021-10-17T19:59:00Z">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29B4D6FA" w14:textId="51347B45" w:rsidR="00730D8D" w:rsidRPr="00730D8D" w:rsidDel="00561B0B" w:rsidRDefault="00730D8D" w:rsidP="001A5B74">
            <w:pPr>
              <w:widowControl w:val="0"/>
              <w:spacing w:line="240" w:lineRule="auto"/>
              <w:rPr>
                <w:del w:id="707" w:author="Katharina Schleidt" w:date="2021-10-17T19:59:00Z"/>
                <w:b/>
                <w:sz w:val="20"/>
                <w:szCs w:val="20"/>
              </w:rPr>
            </w:pPr>
            <w:del w:id="708"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Change w:id="709" w:author="Katharina Schleidt" w:date="2021-10-17T19:59:00Z">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tcPrChange>
          </w:tcPr>
          <w:p w14:paraId="19A7F09E" w14:textId="3C6929F6" w:rsidR="00730D8D" w:rsidDel="00561B0B" w:rsidRDefault="00730D8D" w:rsidP="001A5B74">
            <w:pPr>
              <w:widowControl w:val="0"/>
              <w:spacing w:line="240" w:lineRule="auto"/>
              <w:rPr>
                <w:del w:id="710" w:author="Katharina Schleidt" w:date="2021-10-17T19:59:00Z"/>
                <w:sz w:val="20"/>
                <w:szCs w:val="20"/>
              </w:rPr>
            </w:pPr>
            <w:del w:id="711"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8B63BE" w:rsidDel="00561B0B">
                <w:rPr>
                  <w:sz w:val="20"/>
                  <w:szCs w:val="20"/>
                  <w:highlight w:val="yellow"/>
                  <w:rPrChange w:id="712" w:author="Katharina Schleidt" w:date="2021-10-17T19:46:00Z">
                    <w:rPr>
                      <w:sz w:val="20"/>
                      <w:szCs w:val="20"/>
                    </w:rPr>
                  </w:rPrChange>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713" w:author="Katharina Schleidt" w:date="2021-10-17T19:59:00Z"/>
                <w:sz w:val="20"/>
                <w:szCs w:val="20"/>
              </w:rPr>
            </w:pPr>
            <w:del w:id="714"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715" w:author="Katharina Schleidt" w:date="2021-10-17T19:59:00Z"/>
                <w:sz w:val="20"/>
                <w:szCs w:val="20"/>
              </w:rPr>
            </w:pPr>
            <w:del w:id="716"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717" w:author="Katharina Schleidt" w:date="2021-10-17T19:59:00Z"/>
                <w:sz w:val="20"/>
                <w:szCs w:val="20"/>
              </w:rPr>
            </w:pPr>
            <w:del w:id="718"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719" w:author="Katharina Schleidt" w:date="2021-10-17T19:59:00Z"/>
                <w:sz w:val="20"/>
                <w:szCs w:val="20"/>
              </w:rPr>
            </w:pPr>
            <w:del w:id="720"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721" w:author="Katharina Schleidt" w:date="2021-10-17T19:59:00Z"/>
                <w:sz w:val="20"/>
                <w:szCs w:val="20"/>
              </w:rPr>
            </w:pPr>
            <w:del w:id="722"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723" w:author="Katharina Schleidt" w:date="2021-10-17T19:59:00Z"/>
          <w:lang w:eastAsia="ja-JP"/>
        </w:rPr>
      </w:pPr>
    </w:p>
    <w:p w14:paraId="14888998" w14:textId="5EFB5112" w:rsidR="00730D8D" w:rsidDel="00561B0B" w:rsidRDefault="00730D8D" w:rsidP="00730D8D">
      <w:pPr>
        <w:rPr>
          <w:del w:id="724" w:author="Katharina Schleidt" w:date="2021-10-17T19:59:00Z"/>
          <w:lang w:eastAsia="ja-JP"/>
        </w:rPr>
      </w:pPr>
      <w:del w:id="725"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726" w:author="Katharina Schleidt" w:date="2021-10-17T19:59:00Z"/>
          <w:lang w:eastAsia="ja-JP"/>
        </w:rPr>
      </w:pPr>
      <w:del w:id="727"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728"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729" w:author="Katharina Schleidt" w:date="2021-10-17T19:59:00Z"/>
                <w:sz w:val="20"/>
                <w:szCs w:val="20"/>
              </w:rPr>
            </w:pPr>
            <w:del w:id="730"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731" w:author="Katharina Schleidt" w:date="2021-10-17T19:59:00Z"/>
                <w:sz w:val="20"/>
                <w:szCs w:val="20"/>
              </w:rPr>
            </w:pPr>
            <w:del w:id="732"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733" w:author="Katharina Schleidt" w:date="2021-10-17T19:59:00Z"/>
                <w:sz w:val="20"/>
                <w:szCs w:val="20"/>
              </w:rPr>
            </w:pPr>
            <w:del w:id="734"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735" w:author="Katharina Schleidt" w:date="2021-10-17T19:59:00Z"/>
                <w:sz w:val="20"/>
                <w:szCs w:val="20"/>
              </w:rPr>
            </w:pPr>
            <w:del w:id="736"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737" w:author="Katharina Schleidt" w:date="2021-10-17T19:59:00Z"/>
              </w:rPr>
            </w:pPr>
            <w:del w:id="738"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739" w:author="Katharina Schleidt" w:date="2021-10-17T19:59:00Z"/>
                <w:sz w:val="20"/>
                <w:szCs w:val="20"/>
              </w:rPr>
            </w:pPr>
            <w:del w:id="740"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741" w:author="Katharina Schleidt" w:date="2021-10-17T19:59:00Z"/>
              </w:rPr>
            </w:pPr>
            <w:del w:id="742"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743" w:author="Katharina Schleidt" w:date="2021-10-17T19:59:00Z"/>
              </w:rPr>
            </w:pPr>
            <w:del w:id="744"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745" w:author="Katharina Schleidt" w:date="2021-10-17T19:59:00Z"/>
          <w:lang w:eastAsia="ja-JP"/>
        </w:rPr>
      </w:pPr>
    </w:p>
    <w:p w14:paraId="7FD87EE8" w14:textId="2DF76EFB" w:rsidR="00134DF7" w:rsidDel="00561B0B" w:rsidRDefault="00134DF7" w:rsidP="00134DF7">
      <w:pPr>
        <w:rPr>
          <w:del w:id="746" w:author="Katharina Schleidt" w:date="2021-10-17T19:59:00Z"/>
          <w:lang w:eastAsia="ja-JP"/>
        </w:rPr>
      </w:pPr>
      <w:del w:id="747"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748" w:author="Katharina Schleidt" w:date="2021-10-17T19:59:00Z"/>
          <w:lang w:eastAsia="ja-JP"/>
        </w:rPr>
      </w:pPr>
      <w:del w:id="749"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750" w:author="Katharina Schleidt" w:date="2021-10-17T19:59:00Z"/>
          <w:lang w:eastAsia="ja-JP"/>
        </w:rPr>
      </w:pPr>
      <w:del w:id="751"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Paragraphedeliste"/>
        <w:numPr>
          <w:ilvl w:val="0"/>
          <w:numId w:val="18"/>
        </w:numPr>
        <w:rPr>
          <w:del w:id="752" w:author="Katharina Schleidt" w:date="2021-10-17T19:59:00Z"/>
          <w:lang w:eastAsia="ja-JP"/>
        </w:rPr>
      </w:pPr>
      <w:del w:id="753"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Paragraphedeliste"/>
        <w:numPr>
          <w:ilvl w:val="0"/>
          <w:numId w:val="18"/>
        </w:numPr>
        <w:rPr>
          <w:del w:id="754" w:author="Katharina Schleidt" w:date="2021-10-17T19:59:00Z"/>
          <w:lang w:eastAsia="ja-JP"/>
        </w:rPr>
      </w:pPr>
      <w:del w:id="755"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Paragraphedeliste"/>
        <w:numPr>
          <w:ilvl w:val="0"/>
          <w:numId w:val="18"/>
        </w:numPr>
        <w:rPr>
          <w:del w:id="756" w:author="Katharina Schleidt" w:date="2021-10-17T19:59:00Z"/>
          <w:lang w:eastAsia="ja-JP"/>
        </w:rPr>
      </w:pPr>
      <w:del w:id="757"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Paragraphedeliste"/>
        <w:numPr>
          <w:ilvl w:val="1"/>
          <w:numId w:val="18"/>
        </w:numPr>
        <w:rPr>
          <w:del w:id="758" w:author="Katharina Schleidt" w:date="2021-10-17T19:59:00Z"/>
          <w:lang w:eastAsia="ja-JP"/>
        </w:rPr>
      </w:pPr>
      <w:del w:id="759" w:author="Katharina Schleidt" w:date="2021-10-17T19:59:00Z">
        <w:r w:rsidDel="00561B0B">
          <w:rPr>
            <w:lang w:eastAsia="ja-JP"/>
          </w:rPr>
          <w:delText>2020-01-05T00:00:00+05:00</w:delText>
        </w:r>
      </w:del>
    </w:p>
    <w:p w14:paraId="58CA00B6" w14:textId="5058BDB7" w:rsidR="00134DF7" w:rsidDel="00561B0B" w:rsidRDefault="00134DF7" w:rsidP="00220B53">
      <w:pPr>
        <w:pStyle w:val="Paragraphedeliste"/>
        <w:numPr>
          <w:ilvl w:val="1"/>
          <w:numId w:val="18"/>
        </w:numPr>
        <w:rPr>
          <w:del w:id="760" w:author="Katharina Schleidt" w:date="2021-10-17T19:59:00Z"/>
          <w:lang w:eastAsia="ja-JP"/>
        </w:rPr>
      </w:pPr>
      <w:del w:id="761"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Paragraphedeliste"/>
        <w:numPr>
          <w:ilvl w:val="1"/>
          <w:numId w:val="18"/>
        </w:numPr>
        <w:rPr>
          <w:del w:id="762" w:author="Katharina Schleidt" w:date="2021-10-17T19:59:00Z"/>
          <w:lang w:eastAsia="ja-JP"/>
        </w:rPr>
      </w:pPr>
      <w:del w:id="763"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764" w:author="Katharina Schleidt" w:date="2021-10-17T19:59:00Z"/>
          <w:lang w:eastAsia="ja-JP"/>
        </w:rPr>
      </w:pPr>
      <w:del w:id="765" w:author="Katharina Schleidt" w:date="2021-10-17T19:59:00Z">
        <w:r w:rsidDel="00561B0B">
          <w:rPr>
            <w:lang w:eastAsia="ja-JP"/>
          </w:rPr>
          <w:delText>EXAMPLE 2</w:delText>
        </w:r>
      </w:del>
    </w:p>
    <w:p w14:paraId="4840516C" w14:textId="37AE9FC0" w:rsidR="00134DF7" w:rsidDel="00561B0B" w:rsidRDefault="00134DF7" w:rsidP="00134DF7">
      <w:pPr>
        <w:rPr>
          <w:del w:id="766" w:author="Katharina Schleidt" w:date="2021-10-17T19:59:00Z"/>
          <w:lang w:eastAsia="ja-JP"/>
        </w:rPr>
      </w:pPr>
      <w:del w:id="767"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768" w:author="Katharina Schleidt" w:date="2021-10-17T19:59:00Z"/>
          <w:lang w:eastAsia="ja-JP"/>
        </w:rPr>
      </w:pPr>
    </w:p>
    <w:p w14:paraId="62878CFB" w14:textId="31D8351A" w:rsidR="00E652EB" w:rsidDel="00561B0B" w:rsidRDefault="00134DF7" w:rsidP="00134DF7">
      <w:pPr>
        <w:rPr>
          <w:del w:id="769" w:author="Katharina Schleidt" w:date="2021-10-17T19:59:00Z"/>
          <w:lang w:eastAsia="ja-JP"/>
        </w:rPr>
      </w:pPr>
      <w:del w:id="770" w:author="Katharina Schleidt" w:date="2021-10-17T19:59:00Z">
        <w:r w:rsidDel="00561B0B">
          <w:rPr>
            <w:lang w:eastAsia="ja-JP"/>
          </w:rPr>
          <w:delText>EXAMPLE 3</w:delText>
        </w:r>
      </w:del>
    </w:p>
    <w:p w14:paraId="66807D0A" w14:textId="39FF3B78" w:rsidR="00134DF7" w:rsidDel="00561B0B" w:rsidRDefault="00134DF7" w:rsidP="00134DF7">
      <w:pPr>
        <w:rPr>
          <w:del w:id="771" w:author="Katharina Schleidt" w:date="2021-10-17T19:59:00Z"/>
          <w:lang w:eastAsia="ja-JP"/>
        </w:rPr>
      </w:pPr>
      <w:del w:id="772"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Paragraphedeliste"/>
        <w:numPr>
          <w:ilvl w:val="0"/>
          <w:numId w:val="19"/>
        </w:numPr>
        <w:rPr>
          <w:del w:id="773" w:author="Katharina Schleidt" w:date="2021-10-17T19:59:00Z"/>
          <w:lang w:eastAsia="ja-JP"/>
        </w:rPr>
      </w:pPr>
      <w:del w:id="774" w:author="Katharina Schleidt" w:date="2021-10-17T19:59:00Z">
        <w:r w:rsidDel="00561B0B">
          <w:rPr>
            <w:lang w:eastAsia="ja-JP"/>
          </w:rPr>
          <w:delText>1</w:delText>
        </w:r>
      </w:del>
    </w:p>
    <w:p w14:paraId="2E9EC0A0" w14:textId="0BE76BBA" w:rsidR="00134DF7" w:rsidDel="00561B0B" w:rsidRDefault="00134DF7" w:rsidP="00220B53">
      <w:pPr>
        <w:pStyle w:val="Paragraphedeliste"/>
        <w:numPr>
          <w:ilvl w:val="0"/>
          <w:numId w:val="19"/>
        </w:numPr>
        <w:rPr>
          <w:del w:id="775" w:author="Katharina Schleidt" w:date="2021-10-17T19:59:00Z"/>
          <w:lang w:eastAsia="ja-JP"/>
        </w:rPr>
      </w:pPr>
      <w:del w:id="776" w:author="Katharina Schleidt" w:date="2021-10-17T19:59:00Z">
        <w:r w:rsidDel="00561B0B">
          <w:rPr>
            <w:lang w:eastAsia="ja-JP"/>
          </w:rPr>
          <w:delText>9</w:delText>
        </w:r>
      </w:del>
    </w:p>
    <w:p w14:paraId="1B5084D5" w14:textId="082A52B2" w:rsidR="00134DF7" w:rsidDel="00561B0B" w:rsidRDefault="00134DF7" w:rsidP="00220B53">
      <w:pPr>
        <w:pStyle w:val="Paragraphedeliste"/>
        <w:numPr>
          <w:ilvl w:val="0"/>
          <w:numId w:val="19"/>
        </w:numPr>
        <w:rPr>
          <w:del w:id="777" w:author="Katharina Schleidt" w:date="2021-10-17T19:59:00Z"/>
          <w:lang w:eastAsia="ja-JP"/>
        </w:rPr>
      </w:pPr>
      <w:del w:id="778"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Paragraphedeliste"/>
        <w:numPr>
          <w:ilvl w:val="0"/>
          <w:numId w:val="19"/>
        </w:numPr>
        <w:rPr>
          <w:del w:id="779" w:author="Katharina Schleidt" w:date="2021-10-17T19:59:00Z"/>
          <w:lang w:eastAsia="ja-JP"/>
        </w:rPr>
      </w:pPr>
      <w:del w:id="780" w:author="Katharina Schleidt" w:date="2021-10-17T19:59:00Z">
        <w:r w:rsidDel="00561B0B">
          <w:rPr>
            <w:lang w:eastAsia="ja-JP"/>
          </w:rPr>
          <w:delText>[8.1 - 9.2] (a range of 8.1 to 9.2)</w:delText>
        </w:r>
      </w:del>
    </w:p>
    <w:p w14:paraId="7A0F86E4" w14:textId="3D8379AD" w:rsidR="00134DF7" w:rsidDel="00561B0B" w:rsidRDefault="00134DF7" w:rsidP="00220B53">
      <w:pPr>
        <w:pStyle w:val="Paragraphedeliste"/>
        <w:numPr>
          <w:ilvl w:val="0"/>
          <w:numId w:val="19"/>
        </w:numPr>
        <w:rPr>
          <w:del w:id="781" w:author="Katharina Schleidt" w:date="2021-10-17T19:59:00Z"/>
          <w:lang w:eastAsia="ja-JP"/>
        </w:rPr>
      </w:pPr>
      <w:del w:id="782"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783" w:author="Katharina Schleidt" w:date="2021-10-17T19:59:00Z"/>
          <w:lang w:eastAsia="ja-JP"/>
        </w:rPr>
      </w:pPr>
    </w:p>
    <w:p w14:paraId="2ECBAF8E" w14:textId="1634BAB1" w:rsidR="00E652EB" w:rsidDel="00561B0B" w:rsidRDefault="00134DF7" w:rsidP="00134DF7">
      <w:pPr>
        <w:rPr>
          <w:del w:id="784" w:author="Katharina Schleidt" w:date="2021-10-17T19:59:00Z"/>
          <w:lang w:eastAsia="ja-JP"/>
        </w:rPr>
      </w:pPr>
      <w:del w:id="785" w:author="Katharina Schleidt" w:date="2021-10-17T19:59:00Z">
        <w:r w:rsidDel="00561B0B">
          <w:rPr>
            <w:lang w:eastAsia="ja-JP"/>
          </w:rPr>
          <w:delText>EXAMPLE 4</w:delText>
        </w:r>
      </w:del>
    </w:p>
    <w:p w14:paraId="40B6CE8A" w14:textId="6E0E3DA9" w:rsidR="00134DF7" w:rsidDel="00561B0B" w:rsidRDefault="00134DF7" w:rsidP="00134DF7">
      <w:pPr>
        <w:rPr>
          <w:del w:id="786" w:author="Katharina Schleidt" w:date="2021-10-17T19:59:00Z"/>
          <w:lang w:eastAsia="ja-JP"/>
        </w:rPr>
      </w:pPr>
      <w:del w:id="787"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Paragraphedeliste"/>
        <w:numPr>
          <w:ilvl w:val="0"/>
          <w:numId w:val="20"/>
        </w:numPr>
        <w:rPr>
          <w:del w:id="788" w:author="Katharina Schleidt" w:date="2021-10-17T19:59:00Z"/>
          <w:lang w:eastAsia="ja-JP"/>
        </w:rPr>
      </w:pPr>
      <w:del w:id="789"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Paragraphedeliste"/>
        <w:numPr>
          <w:ilvl w:val="0"/>
          <w:numId w:val="20"/>
        </w:numPr>
        <w:rPr>
          <w:del w:id="790" w:author="Katharina Schleidt" w:date="2021-10-17T19:59:00Z"/>
          <w:lang w:eastAsia="ja-JP"/>
        </w:rPr>
      </w:pPr>
      <w:del w:id="791"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Paragraphedeliste"/>
        <w:numPr>
          <w:ilvl w:val="0"/>
          <w:numId w:val="20"/>
        </w:numPr>
        <w:rPr>
          <w:del w:id="792" w:author="Katharina Schleidt" w:date="2021-10-17T19:59:00Z"/>
          <w:lang w:eastAsia="ja-JP"/>
        </w:rPr>
      </w:pPr>
      <w:del w:id="793"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794" w:author="Katharina Schleidt" w:date="2021-10-17T19:59:00Z"/>
          <w:lang w:eastAsia="ja-JP"/>
        </w:rPr>
      </w:pPr>
      <w:del w:id="795" w:author="Katharina Schleidt" w:date="2021-10-17T19:59:00Z">
        <w:r w:rsidDel="00561B0B">
          <w:rPr>
            <w:lang w:eastAsia="ja-JP"/>
          </w:rPr>
          <w:delText>then this means:</w:delText>
        </w:r>
      </w:del>
    </w:p>
    <w:p w14:paraId="082901E2" w14:textId="421F9688" w:rsidR="00134DF7" w:rsidDel="00561B0B" w:rsidRDefault="00134DF7" w:rsidP="00220B53">
      <w:pPr>
        <w:pStyle w:val="Paragraphedeliste"/>
        <w:numPr>
          <w:ilvl w:val="0"/>
          <w:numId w:val="21"/>
        </w:numPr>
        <w:rPr>
          <w:del w:id="796" w:author="Katharina Schleidt" w:date="2021-10-17T19:59:00Z"/>
          <w:lang w:eastAsia="ja-JP"/>
        </w:rPr>
      </w:pPr>
      <w:del w:id="797" w:author="Katharina Schleidt" w:date="2021-07-05T20:01:00Z">
        <w:r w:rsidDel="00B32239">
          <w:rPr>
            <w:lang w:eastAsia="ja-JP"/>
          </w:rPr>
          <w:delText xml:space="preserve">the </w:delText>
        </w:r>
      </w:del>
      <w:del w:id="798" w:author="Katharina Schleidt" w:date="2021-10-17T19:59:00Z">
        <w:r w:rsidDel="00561B0B">
          <w:rPr>
            <w:lang w:eastAsia="ja-JP"/>
          </w:rPr>
          <w:delText>Observations in the collection all have the same ultimateFeatureOfInterest (a reference to https://example.org/collections/42/items/42</w:delText>
        </w:r>
      </w:del>
      <w:del w:id="799" w:author="Katharina Schleidt" w:date="2021-07-05T20:01:00Z">
        <w:r w:rsidDel="00B32239">
          <w:rPr>
            <w:lang w:eastAsia="ja-JP"/>
          </w:rPr>
          <w:delText>),</w:delText>
        </w:r>
      </w:del>
    </w:p>
    <w:p w14:paraId="2839E750" w14:textId="6C3231D4" w:rsidR="00134DF7" w:rsidDel="00561B0B" w:rsidRDefault="00134DF7" w:rsidP="00220B53">
      <w:pPr>
        <w:pStyle w:val="Paragraphedeliste"/>
        <w:numPr>
          <w:ilvl w:val="0"/>
          <w:numId w:val="21"/>
        </w:numPr>
        <w:rPr>
          <w:del w:id="800" w:author="Katharina Schleidt" w:date="2021-10-17T19:59:00Z"/>
          <w:lang w:eastAsia="ja-JP"/>
        </w:rPr>
      </w:pPr>
      <w:del w:id="801" w:author="Katharina Schleidt" w:date="2021-07-05T20:01:00Z">
        <w:r w:rsidDel="00B32239">
          <w:rPr>
            <w:lang w:eastAsia="ja-JP"/>
          </w:rPr>
          <w:delText xml:space="preserve">none </w:delText>
        </w:r>
      </w:del>
      <w:del w:id="802" w:author="Katharina Schleidt" w:date="2021-10-17T19:59:00Z">
        <w:r w:rsidDel="00561B0B">
          <w:rPr>
            <w:lang w:eastAsia="ja-JP"/>
          </w:rPr>
          <w:delText>of the Observations in the collection have a (reference to a) deployment</w:delText>
        </w:r>
      </w:del>
      <w:del w:id="803" w:author="Katharina Schleidt" w:date="2021-07-05T20:01:00Z">
        <w:r w:rsidDel="00B32239">
          <w:rPr>
            <w:lang w:eastAsia="ja-JP"/>
          </w:rPr>
          <w:delText>,</w:delText>
        </w:r>
      </w:del>
    </w:p>
    <w:p w14:paraId="506BA1FB" w14:textId="136D8975" w:rsidR="00134DF7" w:rsidDel="00561B0B" w:rsidRDefault="00134DF7" w:rsidP="00220B53">
      <w:pPr>
        <w:pStyle w:val="Paragraphedeliste"/>
        <w:numPr>
          <w:ilvl w:val="0"/>
          <w:numId w:val="21"/>
        </w:numPr>
        <w:rPr>
          <w:del w:id="804" w:author="Katharina Schleidt" w:date="2021-10-17T19:59:00Z"/>
          <w:lang w:eastAsia="ja-JP"/>
        </w:rPr>
      </w:pPr>
      <w:del w:id="805" w:author="Katharina Schleidt" w:date="2021-07-05T20:01:00Z">
        <w:r w:rsidDel="00B32239">
          <w:rPr>
            <w:lang w:eastAsia="ja-JP"/>
          </w:rPr>
          <w:delText xml:space="preserve">all </w:delText>
        </w:r>
      </w:del>
      <w:del w:id="806"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Paragraphedeliste"/>
        <w:numPr>
          <w:ilvl w:val="0"/>
          <w:numId w:val="21"/>
        </w:numPr>
        <w:rPr>
          <w:del w:id="807" w:author="Katharina Schleidt" w:date="2021-10-17T19:59:00Z"/>
          <w:lang w:eastAsia="ja-JP"/>
        </w:rPr>
      </w:pPr>
      <w:del w:id="808"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809"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810" w:author="Katharina Schleidt" w:date="2021-10-17T20:00:00Z"/>
                <w:sz w:val="20"/>
                <w:szCs w:val="20"/>
              </w:rPr>
            </w:pPr>
            <w:ins w:id="811" w:author="Katharina Schleidt" w:date="2021-10-17T20:00:00Z">
              <w:r>
                <w:rPr>
                  <w:b/>
                  <w:sz w:val="20"/>
                  <w:szCs w:val="20"/>
                </w:rPr>
                <w:t>Requirement</w:t>
              </w:r>
              <w:r>
                <w:rPr>
                  <w:sz w:val="20"/>
                  <w:szCs w:val="20"/>
                </w:rPr>
                <w:br/>
                <w:t>/req/obs-basic/ObservationCollection/collectionType-con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812" w:author="Katharina Schleidt" w:date="2021-10-17T20:00:00Z"/>
                <w:sz w:val="20"/>
                <w:szCs w:val="20"/>
              </w:rPr>
            </w:pPr>
            <w:ins w:id="813" w:author="Katharina Schleidt" w:date="2021-10-17T20:00:00Z">
              <w:r w:rsidRPr="00561B0B">
                <w:rPr>
                  <w:sz w:val="20"/>
                  <w:szCs w:val="20"/>
                </w:rPr>
                <w:t xml:space="preserve">If the </w:t>
              </w:r>
              <w:r w:rsidRPr="00561B0B">
                <w:rPr>
                  <w:b/>
                  <w:bCs/>
                  <w:sz w:val="20"/>
                  <w:szCs w:val="20"/>
                  <w:rPrChange w:id="814" w:author="Katharina Schleidt" w:date="2021-10-17T20:01:00Z">
                    <w:rPr>
                      <w:sz w:val="20"/>
                      <w:szCs w:val="20"/>
                    </w:rPr>
                  </w:rPrChange>
                </w:rPr>
                <w:t>collectionType</w:t>
              </w:r>
              <w:r w:rsidRPr="00561B0B">
                <w:rPr>
                  <w:sz w:val="20"/>
                  <w:szCs w:val="20"/>
                </w:rPr>
                <w:t xml:space="preserve"> is provided, property values of the associated </w:t>
              </w:r>
              <w:r w:rsidRPr="00561B0B">
                <w:rPr>
                  <w:b/>
                  <w:bCs/>
                  <w:sz w:val="20"/>
                  <w:szCs w:val="20"/>
                  <w:rPrChange w:id="815" w:author="Katharina Schleidt" w:date="2021-10-17T20:00:00Z">
                    <w:rPr>
                      <w:sz w:val="20"/>
                      <w:szCs w:val="20"/>
                    </w:rPr>
                  </w:rPrChange>
                </w:rPr>
                <w:t>Observation</w:t>
              </w:r>
              <w:r w:rsidRPr="00561B0B">
                <w:rPr>
                  <w:sz w:val="20"/>
                  <w:szCs w:val="20"/>
                </w:rPr>
                <w:t xml:space="preserve"> and </w:t>
              </w:r>
              <w:r w:rsidRPr="00561B0B">
                <w:rPr>
                  <w:b/>
                  <w:bCs/>
                  <w:sz w:val="20"/>
                  <w:szCs w:val="20"/>
                  <w:rPrChange w:id="816" w:author="Katharina Schleidt" w:date="2021-10-17T20:00:00Z">
                    <w:rPr>
                      <w:sz w:val="20"/>
                      <w:szCs w:val="20"/>
                    </w:rPr>
                  </w:rPrChange>
                </w:rPr>
                <w:t>ObservationCharacteristics</w:t>
              </w:r>
              <w:r w:rsidRPr="00561B0B">
                <w:rPr>
                  <w:sz w:val="20"/>
                  <w:szCs w:val="20"/>
                </w:rPr>
                <w:t xml:space="preserve"> instances SHALL comply with the constraints defined for this </w:t>
              </w:r>
              <w:r w:rsidRPr="00561B0B">
                <w:rPr>
                  <w:b/>
                  <w:bCs/>
                  <w:sz w:val="20"/>
                  <w:szCs w:val="20"/>
                  <w:rPrChange w:id="817" w:author="Katharina Schleidt" w:date="2021-10-17T20:01:00Z">
                    <w:rPr>
                      <w:sz w:val="20"/>
                      <w:szCs w:val="20"/>
                    </w:rPr>
                  </w:rPrChange>
                </w:rPr>
                <w:t>collectionType</w:t>
              </w:r>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Titre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w:t>
            </w:r>
            <w:r>
              <w:rPr>
                <w:sz w:val="20"/>
                <w:szCs w:val="20"/>
              </w:rPr>
              <w:lastRenderedPageBreak/>
              <w:t xml:space="preserve">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Titre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Titre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Titre2"/>
      </w:pPr>
      <w:bookmarkStart w:id="818" w:name="_Toc72768889"/>
      <w:r w:rsidRPr="00301203">
        <w:t>ObservingCapability</w:t>
      </w:r>
      <w:bookmarkEnd w:id="818"/>
    </w:p>
    <w:p w14:paraId="0C8C3DD6" w14:textId="0D8A4645" w:rsidR="00301203" w:rsidRDefault="00301203" w:rsidP="00301203">
      <w:pPr>
        <w:pStyle w:val="Titre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lastRenderedPageBreak/>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9"/>
                        </a:ext>
                      </a:extLst>
                    </a:blip>
                    <a:stretch>
                      <a:fillRect/>
                    </a:stretch>
                  </pic:blipFill>
                  <pic:spPr>
                    <a:xfrm>
                      <a:off x="0" y="0"/>
                      <a:ext cx="6191885" cy="2834640"/>
                    </a:xfrm>
                    <a:prstGeom prst="rect">
                      <a:avLst/>
                    </a:prstGeom>
                  </pic:spPr>
                </pic:pic>
              </a:graphicData>
            </a:graphic>
          </wp:inline>
        </w:drawing>
      </w:r>
    </w:p>
    <w:p w14:paraId="0844C000" w14:textId="551CACB1"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Titre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lastRenderedPageBreak/>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7F47801" w14:textId="77777777" w:rsidR="00B32239" w:rsidRDefault="009F640C" w:rsidP="00220B53">
      <w:pPr>
        <w:pStyle w:val="Paragraphedeliste"/>
        <w:numPr>
          <w:ilvl w:val="0"/>
          <w:numId w:val="21"/>
        </w:numPr>
        <w:rPr>
          <w:ins w:id="819" w:author="Katharina Schleidt" w:date="2021-07-05T20:03:00Z"/>
          <w:lang w:eastAsia="ja-JP"/>
        </w:rPr>
      </w:pPr>
      <w:del w:id="820" w:author="Katharina Schleidt" w:date="2021-07-05T20:02:00Z">
        <w:r w:rsidDel="00B32239">
          <w:rPr>
            <w:lang w:eastAsia="ja-JP"/>
          </w:rPr>
          <w:delText xml:space="preserve">some </w:delText>
        </w:r>
      </w:del>
      <w:ins w:id="821" w:author="Katharina Schleidt" w:date="2021-07-05T20:02:00Z">
        <w:r w:rsidR="00B32239">
          <w:rPr>
            <w:lang w:eastAsia="ja-JP"/>
          </w:rPr>
          <w:t xml:space="preserve">Some </w:t>
        </w:r>
      </w:ins>
      <w:r>
        <w:rPr>
          <w:lang w:eastAsia="ja-JP"/>
        </w:rPr>
        <w:t>monitoring may have just one ObservingCapability</w:t>
      </w:r>
      <w:del w:id="822" w:author="Katharina Schleidt" w:date="2021-07-05T20:03:00Z">
        <w:r w:rsidDel="00B32239">
          <w:rPr>
            <w:lang w:eastAsia="ja-JP"/>
          </w:rPr>
          <w:delText xml:space="preserve">: </w:delText>
        </w:r>
      </w:del>
      <w:ins w:id="823" w:author="Katharina Schleidt" w:date="2021-07-05T20:03:00Z">
        <w:r w:rsidR="00B32239">
          <w:rPr>
            <w:lang w:eastAsia="ja-JP"/>
          </w:rPr>
          <w:t>:</w:t>
        </w:r>
      </w:ins>
    </w:p>
    <w:p w14:paraId="6B17985D" w14:textId="04271308" w:rsidR="005671B8" w:rsidRDefault="005671B8" w:rsidP="00B32239">
      <w:pPr>
        <w:pStyle w:val="Paragraphedeliste"/>
        <w:numPr>
          <w:ilvl w:val="1"/>
          <w:numId w:val="21"/>
        </w:numPr>
        <w:rPr>
          <w:ins w:id="824" w:author="Katharina Schleidt" w:date="2021-07-05T20:06:00Z"/>
          <w:lang w:eastAsia="ja-JP"/>
        </w:rPr>
      </w:pPr>
      <w:ins w:id="825" w:author="Katharina Schleidt" w:date="2021-07-05T20:06:00Z">
        <w:r>
          <w:rPr>
            <w:lang w:eastAsia="ja-JP"/>
          </w:rPr>
          <w:t>ObservingCapability</w:t>
        </w:r>
      </w:ins>
      <w:ins w:id="826" w:author="Katharina Schleidt" w:date="2021-07-05T20:07:00Z">
        <w:r>
          <w:rPr>
            <w:lang w:eastAsia="ja-JP"/>
          </w:rPr>
          <w:t>:</w:t>
        </w:r>
      </w:ins>
    </w:p>
    <w:p w14:paraId="1FB10621" w14:textId="77777777" w:rsidR="005671B8" w:rsidRDefault="009F640C" w:rsidP="005671B8">
      <w:pPr>
        <w:pStyle w:val="Paragraphedeliste"/>
        <w:numPr>
          <w:ilvl w:val="2"/>
          <w:numId w:val="21"/>
        </w:numPr>
        <w:rPr>
          <w:ins w:id="827" w:author="Katharina Schleidt" w:date="2021-07-05T20:06:00Z"/>
          <w:lang w:eastAsia="ja-JP"/>
        </w:rPr>
      </w:pPr>
      <w:r>
        <w:rPr>
          <w:lang w:eastAsia="ja-JP"/>
        </w:rPr>
        <w:t>ultimateFeatureOfInterest:</w:t>
      </w:r>
      <w:ins w:id="828"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Paragraphedeliste"/>
        <w:numPr>
          <w:ilvl w:val="2"/>
          <w:numId w:val="21"/>
        </w:numPr>
        <w:rPr>
          <w:ins w:id="829" w:author="Katharina Schleidt" w:date="2021-07-05T20:06:00Z"/>
          <w:lang w:eastAsia="ja-JP"/>
        </w:rPr>
      </w:pPr>
      <w:r>
        <w:rPr>
          <w:lang w:eastAsia="ja-JP"/>
        </w:rPr>
        <w:t xml:space="preserve">proximateFeatureOfInterest:’xyz’, </w:t>
      </w:r>
    </w:p>
    <w:p w14:paraId="1DDF0656" w14:textId="77777777" w:rsidR="005671B8" w:rsidRDefault="009F640C" w:rsidP="005671B8">
      <w:pPr>
        <w:pStyle w:val="Paragraphedeliste"/>
        <w:numPr>
          <w:ilvl w:val="2"/>
          <w:numId w:val="21"/>
        </w:numPr>
        <w:rPr>
          <w:ins w:id="830"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Paragraphedeliste"/>
        <w:numPr>
          <w:ilvl w:val="2"/>
          <w:numId w:val="21"/>
        </w:numPr>
        <w:rPr>
          <w:lang w:eastAsia="ja-JP"/>
        </w:rPr>
        <w:pPrChange w:id="831" w:author="Katharina Schleidt" w:date="2021-07-05T20:06:00Z">
          <w:pPr>
            <w:pStyle w:val="Paragraphedeliste"/>
            <w:numPr>
              <w:numId w:val="21"/>
            </w:numPr>
            <w:ind w:left="760" w:hanging="400"/>
          </w:pPr>
        </w:pPrChange>
      </w:pPr>
      <w:r>
        <w:rPr>
          <w:lang w:eastAsia="ja-JP"/>
        </w:rPr>
        <w:t>observedProperty: ‘GroundWaterDepth’</w:t>
      </w:r>
    </w:p>
    <w:p w14:paraId="45A33459" w14:textId="099B41FB" w:rsidR="009F640C" w:rsidRDefault="009F640C" w:rsidP="00220B53">
      <w:pPr>
        <w:pStyle w:val="Paragraphedeliste"/>
        <w:numPr>
          <w:ilvl w:val="0"/>
          <w:numId w:val="21"/>
        </w:numPr>
        <w:rPr>
          <w:lang w:eastAsia="ja-JP"/>
        </w:rPr>
      </w:pPr>
      <w:del w:id="832" w:author="Katharina Schleidt" w:date="2021-07-05T20:02:00Z">
        <w:r w:rsidDel="00B32239">
          <w:rPr>
            <w:lang w:eastAsia="ja-JP"/>
          </w:rPr>
          <w:delText xml:space="preserve">some </w:delText>
        </w:r>
      </w:del>
      <w:ins w:id="833"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Paragraphedeliste"/>
        <w:numPr>
          <w:ilvl w:val="1"/>
          <w:numId w:val="21"/>
        </w:numPr>
        <w:rPr>
          <w:ins w:id="834" w:author="Katharina Schleidt" w:date="2021-07-05T20:06:00Z"/>
          <w:lang w:eastAsia="ja-JP"/>
        </w:rPr>
      </w:pPr>
      <w:ins w:id="835" w:author="Katharina Schleidt" w:date="2021-07-05T20:06:00Z">
        <w:r>
          <w:rPr>
            <w:lang w:eastAsia="ja-JP"/>
          </w:rPr>
          <w:t>ObservingCapability 1:</w:t>
        </w:r>
      </w:ins>
    </w:p>
    <w:p w14:paraId="46EF5024" w14:textId="77777777" w:rsidR="005671B8" w:rsidRDefault="009F640C" w:rsidP="005671B8">
      <w:pPr>
        <w:pStyle w:val="Paragraphedeliste"/>
        <w:numPr>
          <w:ilvl w:val="2"/>
          <w:numId w:val="21"/>
        </w:numPr>
        <w:rPr>
          <w:ins w:id="836" w:author="Katharina Schleidt" w:date="2021-07-05T20:07:00Z"/>
          <w:lang w:eastAsia="ja-JP"/>
        </w:rPr>
      </w:pPr>
      <w:r>
        <w:rPr>
          <w:lang w:eastAsia="ja-JP"/>
        </w:rPr>
        <w:t xml:space="preserve">ultimateFeatureOfInterest: ‘Entite hydrogeologique 143AE05’, </w:t>
      </w:r>
    </w:p>
    <w:p w14:paraId="3ACEA9F7" w14:textId="77777777" w:rsidR="005671B8" w:rsidRPr="00D45324" w:rsidRDefault="009F640C" w:rsidP="005671B8">
      <w:pPr>
        <w:pStyle w:val="Paragraphedeliste"/>
        <w:numPr>
          <w:ilvl w:val="2"/>
          <w:numId w:val="21"/>
        </w:numPr>
        <w:rPr>
          <w:ins w:id="837" w:author="Katharina Schleidt" w:date="2021-07-05T20:07:00Z"/>
          <w:lang w:val="fr-FR" w:eastAsia="ja-JP"/>
          <w:rPrChange w:id="838" w:author="Grellet Sylvain" w:date="2021-10-20T21:17:00Z">
            <w:rPr>
              <w:ins w:id="839" w:author="Katharina Schleidt" w:date="2021-07-05T20:07:00Z"/>
              <w:lang w:eastAsia="ja-JP"/>
            </w:rPr>
          </w:rPrChange>
        </w:rPr>
      </w:pPr>
      <w:r w:rsidRPr="00D45324">
        <w:rPr>
          <w:lang w:val="fr-FR" w:eastAsia="ja-JP"/>
          <w:rPrChange w:id="840" w:author="Grellet Sylvain" w:date="2021-10-20T21:17:00Z">
            <w:rPr>
              <w:lang w:eastAsia="ja-JP"/>
            </w:rPr>
          </w:rPrChange>
        </w:rPr>
        <w:t xml:space="preserve">proximateFeatureOfInterest: ‘Calcaires du Muschelkalk de Lorraine à SERVIGNY-LES-RAVILLE’, </w:t>
      </w:r>
    </w:p>
    <w:p w14:paraId="6ACB4A05" w14:textId="77777777" w:rsidR="005671B8" w:rsidRDefault="009F640C" w:rsidP="005671B8">
      <w:pPr>
        <w:pStyle w:val="Paragraphedeliste"/>
        <w:numPr>
          <w:ilvl w:val="2"/>
          <w:numId w:val="21"/>
        </w:numPr>
        <w:rPr>
          <w:ins w:id="841"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Paragraphedeliste"/>
        <w:numPr>
          <w:ilvl w:val="2"/>
          <w:numId w:val="21"/>
        </w:numPr>
        <w:rPr>
          <w:lang w:eastAsia="ja-JP"/>
        </w:rPr>
        <w:pPrChange w:id="842" w:author="Katharina Schleidt" w:date="2021-07-05T20:07:00Z">
          <w:pPr>
            <w:pStyle w:val="Paragraphedeliste"/>
            <w:numPr>
              <w:ilvl w:val="1"/>
              <w:numId w:val="21"/>
            </w:numPr>
            <w:ind w:left="1440" w:hanging="360"/>
          </w:pPr>
        </w:pPrChange>
      </w:pPr>
      <w:r>
        <w:rPr>
          <w:lang w:eastAsia="ja-JP"/>
        </w:rPr>
        <w:t>observedProperty: ‘GroundWaterDepth’</w:t>
      </w:r>
    </w:p>
    <w:p w14:paraId="43E61FB0" w14:textId="27E00534" w:rsidR="005671B8" w:rsidRDefault="005671B8" w:rsidP="00220B53">
      <w:pPr>
        <w:pStyle w:val="Paragraphedeliste"/>
        <w:numPr>
          <w:ilvl w:val="1"/>
          <w:numId w:val="21"/>
        </w:numPr>
        <w:rPr>
          <w:ins w:id="843" w:author="Katharina Schleidt" w:date="2021-07-05T20:07:00Z"/>
          <w:lang w:eastAsia="ja-JP"/>
        </w:rPr>
      </w:pPr>
      <w:ins w:id="844" w:author="Katharina Schleidt" w:date="2021-07-05T20:07:00Z">
        <w:r>
          <w:rPr>
            <w:lang w:eastAsia="ja-JP"/>
          </w:rPr>
          <w:t>ObservingCapability 2:</w:t>
        </w:r>
      </w:ins>
    </w:p>
    <w:p w14:paraId="64E836FE" w14:textId="77777777" w:rsidR="005671B8" w:rsidRDefault="009F640C" w:rsidP="005671B8">
      <w:pPr>
        <w:pStyle w:val="Paragraphedeliste"/>
        <w:numPr>
          <w:ilvl w:val="2"/>
          <w:numId w:val="21"/>
        </w:numPr>
        <w:rPr>
          <w:ins w:id="845" w:author="Katharina Schleidt" w:date="2021-07-05T20:07:00Z"/>
          <w:lang w:eastAsia="ja-JP"/>
        </w:rPr>
      </w:pPr>
      <w:r>
        <w:rPr>
          <w:lang w:eastAsia="ja-JP"/>
        </w:rPr>
        <w:t xml:space="preserve">ultimateFeatureOfInterest: ‘Entite hydrogeologique 143AE05’, </w:t>
      </w:r>
    </w:p>
    <w:p w14:paraId="53281F57" w14:textId="77777777" w:rsidR="005671B8" w:rsidRPr="00D45324" w:rsidRDefault="009F640C" w:rsidP="005671B8">
      <w:pPr>
        <w:pStyle w:val="Paragraphedeliste"/>
        <w:numPr>
          <w:ilvl w:val="2"/>
          <w:numId w:val="21"/>
        </w:numPr>
        <w:rPr>
          <w:ins w:id="846" w:author="Katharina Schleidt" w:date="2021-07-05T20:07:00Z"/>
          <w:lang w:val="fr-FR" w:eastAsia="ja-JP"/>
          <w:rPrChange w:id="847" w:author="Grellet Sylvain" w:date="2021-10-20T21:17:00Z">
            <w:rPr>
              <w:ins w:id="848" w:author="Katharina Schleidt" w:date="2021-07-05T20:07:00Z"/>
              <w:lang w:eastAsia="ja-JP"/>
            </w:rPr>
          </w:rPrChange>
        </w:rPr>
      </w:pPr>
      <w:r w:rsidRPr="00D45324">
        <w:rPr>
          <w:lang w:val="fr-FR" w:eastAsia="ja-JP"/>
          <w:rPrChange w:id="849" w:author="Grellet Sylvain" w:date="2021-10-20T21:17:00Z">
            <w:rPr>
              <w:lang w:eastAsia="ja-JP"/>
            </w:rPr>
          </w:rPrChange>
        </w:rPr>
        <w:t xml:space="preserve">proximateFeatureOfInterest: ‘Calcaires du Muschelkalk de Lorraine à SERVIGNY-LES-RAVILLE’, </w:t>
      </w:r>
    </w:p>
    <w:p w14:paraId="1D296FC9" w14:textId="77777777" w:rsidR="005671B8" w:rsidRDefault="009F640C" w:rsidP="005671B8">
      <w:pPr>
        <w:pStyle w:val="Paragraphedeliste"/>
        <w:numPr>
          <w:ilvl w:val="2"/>
          <w:numId w:val="21"/>
        </w:numPr>
        <w:rPr>
          <w:ins w:id="850" w:author="Katharina Schleidt" w:date="2021-07-05T20:07:00Z"/>
          <w:lang w:eastAsia="ja-JP"/>
        </w:rPr>
      </w:pPr>
      <w:r>
        <w:rPr>
          <w:lang w:eastAsia="ja-JP"/>
        </w:rPr>
        <w:t xml:space="preserve">procedure: ‘Digital recording teletransmitted’, </w:t>
      </w:r>
    </w:p>
    <w:p w14:paraId="4F7D93CA" w14:textId="4B5BD5E4" w:rsidR="009F640C" w:rsidRDefault="009F640C">
      <w:pPr>
        <w:pStyle w:val="Paragraphedeliste"/>
        <w:numPr>
          <w:ilvl w:val="2"/>
          <w:numId w:val="21"/>
        </w:numPr>
        <w:rPr>
          <w:lang w:eastAsia="ja-JP"/>
        </w:rPr>
        <w:pPrChange w:id="851" w:author="Katharina Schleidt" w:date="2021-07-05T20:07:00Z">
          <w:pPr>
            <w:pStyle w:val="Paragraphedeliste"/>
            <w:numPr>
              <w:ilvl w:val="1"/>
              <w:numId w:val="21"/>
            </w:numPr>
            <w:ind w:left="1440" w:hanging="360"/>
          </w:pPr>
        </w:pPrChange>
      </w:pPr>
      <w:r>
        <w:rPr>
          <w:lang w:eastAsia="ja-JP"/>
        </w:rPr>
        <w:t>observedProperty: ‘Water Temperature’</w:t>
      </w:r>
    </w:p>
    <w:p w14:paraId="291509B3" w14:textId="26CBBB8B" w:rsidR="005671B8" w:rsidRDefault="005671B8" w:rsidP="00220B53">
      <w:pPr>
        <w:pStyle w:val="Paragraphedeliste"/>
        <w:numPr>
          <w:ilvl w:val="1"/>
          <w:numId w:val="21"/>
        </w:numPr>
        <w:rPr>
          <w:ins w:id="852" w:author="Katharina Schleidt" w:date="2021-07-05T20:07:00Z"/>
          <w:lang w:eastAsia="ja-JP"/>
        </w:rPr>
      </w:pPr>
      <w:ins w:id="853" w:author="Katharina Schleidt" w:date="2021-07-05T20:07:00Z">
        <w:r>
          <w:rPr>
            <w:lang w:eastAsia="ja-JP"/>
          </w:rPr>
          <w:t>ObservingCapability 3:</w:t>
        </w:r>
      </w:ins>
    </w:p>
    <w:p w14:paraId="18AF8132" w14:textId="77777777" w:rsidR="005671B8" w:rsidRDefault="009F640C" w:rsidP="005671B8">
      <w:pPr>
        <w:pStyle w:val="Paragraphedeliste"/>
        <w:numPr>
          <w:ilvl w:val="2"/>
          <w:numId w:val="21"/>
        </w:numPr>
        <w:rPr>
          <w:ins w:id="854" w:author="Katharina Schleidt" w:date="2021-07-05T20:07:00Z"/>
          <w:lang w:eastAsia="ja-JP"/>
        </w:rPr>
      </w:pPr>
      <w:r>
        <w:rPr>
          <w:lang w:eastAsia="ja-JP"/>
        </w:rPr>
        <w:t xml:space="preserve">ultimateFeatureOfInterest: ‘Entite hydrogeologique 143AE05’, </w:t>
      </w:r>
    </w:p>
    <w:p w14:paraId="276446BD" w14:textId="77777777" w:rsidR="005671B8" w:rsidRPr="00D45324" w:rsidRDefault="009F640C" w:rsidP="005671B8">
      <w:pPr>
        <w:pStyle w:val="Paragraphedeliste"/>
        <w:numPr>
          <w:ilvl w:val="2"/>
          <w:numId w:val="21"/>
        </w:numPr>
        <w:rPr>
          <w:ins w:id="855" w:author="Katharina Schleidt" w:date="2021-07-05T20:07:00Z"/>
          <w:lang w:val="fr-FR" w:eastAsia="ja-JP"/>
          <w:rPrChange w:id="856" w:author="Grellet Sylvain" w:date="2021-10-20T21:17:00Z">
            <w:rPr>
              <w:ins w:id="857" w:author="Katharina Schleidt" w:date="2021-07-05T20:07:00Z"/>
              <w:lang w:eastAsia="ja-JP"/>
            </w:rPr>
          </w:rPrChange>
        </w:rPr>
      </w:pPr>
      <w:r w:rsidRPr="00D45324">
        <w:rPr>
          <w:lang w:val="fr-FR" w:eastAsia="ja-JP"/>
          <w:rPrChange w:id="858" w:author="Grellet Sylvain" w:date="2021-10-20T21:17:00Z">
            <w:rPr>
              <w:lang w:eastAsia="ja-JP"/>
            </w:rPr>
          </w:rPrChange>
        </w:rPr>
        <w:t xml:space="preserve">proximateFeatureOfInterest: ‘Calcaires du Muschelkalk de Lorraine à SERVIGNY-LES-RAVILLE’, </w:t>
      </w:r>
    </w:p>
    <w:p w14:paraId="585F75F6" w14:textId="77777777" w:rsidR="005671B8" w:rsidRDefault="009F640C" w:rsidP="005671B8">
      <w:pPr>
        <w:pStyle w:val="Paragraphedeliste"/>
        <w:numPr>
          <w:ilvl w:val="2"/>
          <w:numId w:val="21"/>
        </w:numPr>
        <w:rPr>
          <w:ins w:id="859" w:author="Katharina Schleidt" w:date="2021-07-05T20:07:00Z"/>
          <w:lang w:eastAsia="ja-JP"/>
        </w:rPr>
      </w:pPr>
      <w:r>
        <w:rPr>
          <w:lang w:eastAsia="ja-JP"/>
        </w:rPr>
        <w:t xml:space="preserve">procedure: ‘Digital recording teletransmitted’, </w:t>
      </w:r>
    </w:p>
    <w:p w14:paraId="1F9B998E" w14:textId="08845938" w:rsidR="009F640C" w:rsidRDefault="009F640C">
      <w:pPr>
        <w:pStyle w:val="Paragraphedeliste"/>
        <w:numPr>
          <w:ilvl w:val="2"/>
          <w:numId w:val="21"/>
        </w:numPr>
        <w:rPr>
          <w:lang w:eastAsia="ja-JP"/>
        </w:rPr>
        <w:pPrChange w:id="860" w:author="Katharina Schleidt" w:date="2021-07-05T20:07:00Z">
          <w:pPr>
            <w:pStyle w:val="Paragraphedeliste"/>
            <w:numPr>
              <w:ilvl w:val="1"/>
              <w:numId w:val="21"/>
            </w:numPr>
            <w:ind w:left="1440" w:hanging="360"/>
          </w:pPr>
        </w:pPrChange>
      </w:pPr>
      <w:r>
        <w:rPr>
          <w:lang w:eastAsia="ja-JP"/>
        </w:rPr>
        <w:t>observedProperty: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Titre2"/>
      </w:pPr>
      <w:bookmarkStart w:id="861" w:name="_Toc72768890"/>
      <w:r w:rsidRPr="00272D78">
        <w:t>ObservableProperty</w:t>
      </w:r>
      <w:bookmarkEnd w:id="861"/>
    </w:p>
    <w:p w14:paraId="0AEF9CD4" w14:textId="3A249FAA" w:rsidR="00272D78" w:rsidRDefault="00272D78" w:rsidP="00272D78">
      <w:pPr>
        <w:pStyle w:val="Titre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2"/>
                        </a:ext>
                      </a:extLst>
                    </a:blip>
                    <a:stretch>
                      <a:fillRect/>
                    </a:stretch>
                  </pic:blipFill>
                  <pic:spPr>
                    <a:xfrm>
                      <a:off x="0" y="0"/>
                      <a:ext cx="6191885" cy="794385"/>
                    </a:xfrm>
                    <a:prstGeom prst="rect">
                      <a:avLst/>
                    </a:prstGeom>
                  </pic:spPr>
                </pic:pic>
              </a:graphicData>
            </a:graphic>
          </wp:inline>
        </w:drawing>
      </w:r>
    </w:p>
    <w:p w14:paraId="20F35ED1" w14:textId="259C7A1E"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Titre2"/>
      </w:pPr>
      <w:bookmarkStart w:id="862" w:name="_Toc72768891"/>
      <w:r w:rsidRPr="00A10F3F">
        <w:t>ObservingProcedure</w:t>
      </w:r>
      <w:bookmarkEnd w:id="862"/>
    </w:p>
    <w:p w14:paraId="28300BC9" w14:textId="55DFADE6" w:rsidR="00A10F3F" w:rsidRDefault="00A10F3F" w:rsidP="00A10F3F">
      <w:pPr>
        <w:pStyle w:val="Titre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5"/>
                        </a:ext>
                      </a:extLst>
                    </a:blip>
                    <a:stretch>
                      <a:fillRect/>
                    </a:stretch>
                  </pic:blipFill>
                  <pic:spPr>
                    <a:xfrm>
                      <a:off x="0" y="0"/>
                      <a:ext cx="6191885" cy="861060"/>
                    </a:xfrm>
                    <a:prstGeom prst="rect">
                      <a:avLst/>
                    </a:prstGeom>
                  </pic:spPr>
                </pic:pic>
              </a:graphicData>
            </a:graphic>
          </wp:inline>
        </w:drawing>
      </w:r>
    </w:p>
    <w:p w14:paraId="3596032D" w14:textId="183F4A42"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Titre2"/>
      </w:pPr>
      <w:bookmarkStart w:id="863" w:name="_Toc72768892"/>
      <w:r w:rsidRPr="00397804">
        <w:lastRenderedPageBreak/>
        <w:t>Observer</w:t>
      </w:r>
      <w:bookmarkEnd w:id="863"/>
    </w:p>
    <w:p w14:paraId="3E5BA4EE" w14:textId="297D0439" w:rsidR="00397804" w:rsidRDefault="00397804" w:rsidP="00397804">
      <w:pPr>
        <w:pStyle w:val="Titre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8"/>
                        </a:ext>
                      </a:extLst>
                    </a:blip>
                    <a:stretch>
                      <a:fillRect/>
                    </a:stretch>
                  </pic:blipFill>
                  <pic:spPr>
                    <a:xfrm>
                      <a:off x="0" y="0"/>
                      <a:ext cx="6191885" cy="1497965"/>
                    </a:xfrm>
                    <a:prstGeom prst="rect">
                      <a:avLst/>
                    </a:prstGeom>
                  </pic:spPr>
                </pic:pic>
              </a:graphicData>
            </a:graphic>
          </wp:inline>
        </w:drawing>
      </w:r>
    </w:p>
    <w:p w14:paraId="059F6596" w14:textId="3277592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Titre2"/>
      </w:pPr>
      <w:bookmarkStart w:id="864" w:name="_Toc72768893"/>
      <w:r w:rsidRPr="008E22C4">
        <w:t>Host</w:t>
      </w:r>
      <w:bookmarkEnd w:id="864"/>
    </w:p>
    <w:p w14:paraId="4A437AE0" w14:textId="20B7ECBF" w:rsidR="008E22C4" w:rsidRDefault="008E22C4" w:rsidP="008E22C4">
      <w:pPr>
        <w:pStyle w:val="Titre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1"/>
                        </a:ext>
                      </a:extLst>
                    </a:blip>
                    <a:stretch>
                      <a:fillRect/>
                    </a:stretch>
                  </pic:blipFill>
                  <pic:spPr>
                    <a:xfrm>
                      <a:off x="0" y="0"/>
                      <a:ext cx="6191885" cy="1517650"/>
                    </a:xfrm>
                    <a:prstGeom prst="rect">
                      <a:avLst/>
                    </a:prstGeom>
                  </pic:spPr>
                </pic:pic>
              </a:graphicData>
            </a:graphic>
          </wp:inline>
        </w:drawing>
      </w:r>
    </w:p>
    <w:p w14:paraId="519824C4" w14:textId="759107D5"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Titre2"/>
      </w:pPr>
      <w:bookmarkStart w:id="865" w:name="_Toc72768894"/>
      <w:r w:rsidRPr="00C06E23">
        <w:t>Deployment</w:t>
      </w:r>
      <w:bookmarkEnd w:id="865"/>
    </w:p>
    <w:p w14:paraId="02F25235" w14:textId="0FFD815E" w:rsidR="00C06E23" w:rsidRDefault="00C06E23" w:rsidP="00C06E23">
      <w:pPr>
        <w:pStyle w:val="Titre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3"/>
                        </a:ext>
                      </a:extLst>
                    </a:blip>
                    <a:stretch>
                      <a:fillRect/>
                    </a:stretch>
                  </pic:blipFill>
                  <pic:spPr>
                    <a:xfrm>
                      <a:off x="0" y="0"/>
                      <a:ext cx="6191885" cy="1167765"/>
                    </a:xfrm>
                    <a:prstGeom prst="rect">
                      <a:avLst/>
                    </a:prstGeom>
                  </pic:spPr>
                </pic:pic>
              </a:graphicData>
            </a:graphic>
          </wp:inline>
        </w:drawing>
      </w:r>
    </w:p>
    <w:p w14:paraId="73778CB4" w14:textId="1B43AF2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Titre2"/>
      </w:pPr>
      <w:bookmarkStart w:id="866" w:name="_Toc72768895"/>
      <w:r w:rsidRPr="000778C3">
        <w:t>GenericDomainFeature</w:t>
      </w:r>
      <w:bookmarkEnd w:id="866"/>
    </w:p>
    <w:p w14:paraId="6F8A12A1" w14:textId="12BCC293" w:rsidR="000778C3" w:rsidRDefault="000778C3" w:rsidP="000778C3">
      <w:pPr>
        <w:pStyle w:val="Titre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5"/>
                        </a:ext>
                      </a:extLst>
                    </a:blip>
                    <a:stretch>
                      <a:fillRect/>
                    </a:stretch>
                  </pic:blipFill>
                  <pic:spPr>
                    <a:xfrm>
                      <a:off x="0" y="0"/>
                      <a:ext cx="5389372" cy="948984"/>
                    </a:xfrm>
                    <a:prstGeom prst="rect">
                      <a:avLst/>
                    </a:prstGeom>
                  </pic:spPr>
                </pic:pic>
              </a:graphicData>
            </a:graphic>
          </wp:inline>
        </w:drawing>
      </w:r>
    </w:p>
    <w:p w14:paraId="67925294" w14:textId="1DA44D9A"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r w:rsidRPr="00F23B84">
        <w:rPr>
          <w:b/>
          <w:bCs/>
          <w:sz w:val="20"/>
          <w:szCs w:val="20"/>
        </w:rPr>
        <w:t>GenericDomainFeature.</w:t>
      </w:r>
    </w:p>
    <w:p w14:paraId="326D61C4" w14:textId="50EAF7CD" w:rsidR="00EF1691" w:rsidRDefault="00D528AC" w:rsidP="00D528AC">
      <w:pPr>
        <w:pStyle w:val="Titre3"/>
      </w:pPr>
      <w:r w:rsidRPr="00D528AC">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Titre2"/>
      </w:pPr>
      <w:bookmarkStart w:id="867" w:name="_Toc72768896"/>
      <w:r w:rsidRPr="00752CFD">
        <w:t>Codelists</w:t>
      </w:r>
      <w:bookmarkEnd w:id="867"/>
    </w:p>
    <w:p w14:paraId="3672D539" w14:textId="37D1211A" w:rsidR="00FF4349" w:rsidRDefault="00FF4349" w:rsidP="00FF4349">
      <w:pPr>
        <w:pStyle w:val="Titre3"/>
      </w:pPr>
      <w:r w:rsidRPr="00FF4349">
        <w:t>AbstractObservationCollectionType</w:t>
      </w:r>
      <w:del w:id="868" w:author="Katharina Schleidt" w:date="2021-10-13T18:58:00Z">
        <w:r w:rsidRPr="00FF4349" w:rsidDel="00F90564">
          <w:delText>CodeListValue</w:delText>
        </w:r>
      </w:del>
    </w:p>
    <w:p w14:paraId="2868B663" w14:textId="246E5A73" w:rsidR="00FF4349" w:rsidRDefault="00FF4349" w:rsidP="00FF4349">
      <w:pPr>
        <w:rPr>
          <w:lang w:eastAsia="ja-JP"/>
        </w:rPr>
      </w:pPr>
      <w:r w:rsidRPr="00F41D3D">
        <w:rPr>
          <w:lang w:eastAsia="ja-JP"/>
        </w:rPr>
        <w:t xml:space="preserve">The code list </w:t>
      </w:r>
      <w:r w:rsidRPr="00FF4349">
        <w:rPr>
          <w:lang w:eastAsia="ja-JP"/>
        </w:rPr>
        <w:t>AbstractObservationCollectionType</w:t>
      </w:r>
      <w:del w:id="869" w:author="Katharina Schleidt" w:date="2021-10-13T18:58:00Z">
        <w:r w:rsidRPr="00FF4349" w:rsidDel="00F90564">
          <w:rPr>
            <w:lang w:eastAsia="ja-JP"/>
          </w:rPr>
          <w:delText>CodeListValue</w:delText>
        </w:r>
      </w:del>
      <w:r>
        <w:rPr>
          <w:lang w:eastAsia="ja-JP"/>
        </w:rPr>
        <w:t xml:space="preserve"> can be specialized as required to firm up semantics of collection types, as done in the derived codelist </w:t>
      </w:r>
      <w:ins w:id="870" w:author="Katharina Schleidt" w:date="2021-10-17T20:06:00Z">
        <w:r w:rsidR="004205BE">
          <w:rPr>
            <w:lang w:eastAsia="ja-JP"/>
          </w:rPr>
          <w:t>Observation</w:t>
        </w:r>
      </w:ins>
      <w:r w:rsidRPr="00F41D3D">
        <w:rPr>
          <w:lang w:eastAsia="ja-JP"/>
        </w:rPr>
        <w:t>CollectionType</w:t>
      </w:r>
      <w:del w:id="871"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D00C9F">
        <w:tc>
          <w:tcPr>
            <w:tcW w:w="4526" w:type="dxa"/>
            <w:shd w:val="clear" w:color="auto" w:fill="auto"/>
            <w:tcMar>
              <w:top w:w="100" w:type="dxa"/>
              <w:left w:w="100" w:type="dxa"/>
              <w:bottom w:w="100" w:type="dxa"/>
              <w:right w:w="100" w:type="dxa"/>
            </w:tcMar>
          </w:tcPr>
          <w:p w14:paraId="125CEFB2" w14:textId="0670568B" w:rsidR="00FF4349" w:rsidRDefault="00FF4349" w:rsidP="00C35DAC">
            <w:pPr>
              <w:widowControl w:val="0"/>
              <w:spacing w:line="240" w:lineRule="auto"/>
              <w:rPr>
                <w:sz w:val="20"/>
                <w:szCs w:val="20"/>
              </w:rPr>
            </w:pPr>
            <w:r>
              <w:rPr>
                <w:b/>
                <w:sz w:val="20"/>
                <w:szCs w:val="20"/>
              </w:rPr>
              <w:t>Requirement</w:t>
            </w:r>
            <w:r>
              <w:rPr>
                <w:sz w:val="20"/>
                <w:szCs w:val="20"/>
              </w:rPr>
              <w:br/>
            </w:r>
            <w:bookmarkStart w:id="872" w:name="_Hlk85395791"/>
            <w:r>
              <w:rPr>
                <w:sz w:val="20"/>
                <w:szCs w:val="20"/>
              </w:rPr>
              <w:t>/req/obs-basic/</w:t>
            </w:r>
            <w:ins w:id="873" w:author="Katharina Schleidt" w:date="2021-10-17T20:44:00Z">
              <w:r w:rsidR="00D00C9F" w:rsidRPr="00FF4349">
                <w:rPr>
                  <w:sz w:val="20"/>
                  <w:szCs w:val="20"/>
                </w:rPr>
                <w:t>AbstractObservationCollectionType</w:t>
              </w:r>
            </w:ins>
            <w:del w:id="874"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del w:id="875" w:author="Katharina Schleidt" w:date="2021-10-13T19:04:00Z">
              <w:r w:rsidRPr="00FF4349" w:rsidDel="00F90564">
                <w:rPr>
                  <w:sz w:val="20"/>
                  <w:szCs w:val="20"/>
                </w:rPr>
                <w:delText>CodeListValue</w:delText>
              </w:r>
            </w:del>
            <w:r>
              <w:rPr>
                <w:sz w:val="20"/>
                <w:szCs w:val="20"/>
              </w:rPr>
              <w:t>-sem</w:t>
            </w:r>
            <w:bookmarkEnd w:id="872"/>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A codelist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1AEA6310" w:rsidR="00752CFD" w:rsidRDefault="00561B0B" w:rsidP="00752CFD">
      <w:pPr>
        <w:pStyle w:val="Titre3"/>
      </w:pPr>
      <w:r>
        <w:lastRenderedPageBreak/>
        <w:t>Observation</w:t>
      </w:r>
      <w:r w:rsidR="00752CFD" w:rsidRPr="00752CFD">
        <w:t>CollectionType</w:t>
      </w:r>
    </w:p>
    <w:p w14:paraId="3119A6BA" w14:textId="360E9FED" w:rsidR="00752CFD" w:rsidRDefault="00F41D3D" w:rsidP="00752CFD">
      <w:pPr>
        <w:rPr>
          <w:lang w:eastAsia="ja-JP"/>
        </w:rPr>
      </w:pPr>
      <w:r w:rsidRPr="00F41D3D">
        <w:rPr>
          <w:lang w:eastAsia="ja-JP"/>
        </w:rPr>
        <w:t xml:space="preserve">The code list </w:t>
      </w:r>
      <w:r w:rsidR="00561B0B">
        <w:rPr>
          <w:lang w:eastAsia="ja-JP"/>
        </w:rPr>
        <w:t>Observation</w:t>
      </w:r>
      <w:r w:rsidRPr="00F41D3D">
        <w:rPr>
          <w:lang w:eastAsia="ja-JP"/>
        </w:rPr>
        <w:t>CollectionType</w:t>
      </w:r>
      <w:r w:rsidR="004205BE">
        <w:rPr>
          <w:lang w:eastAsia="ja-JP"/>
        </w:rPr>
        <w:t xml:space="preserve"> realizes the </w:t>
      </w:r>
      <w:r w:rsidR="004205BE" w:rsidRPr="00FF4349">
        <w:rPr>
          <w:lang w:eastAsia="ja-JP"/>
        </w:rPr>
        <w:t>AbstractObservationCollectionType</w:t>
      </w:r>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876"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876"/>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877" w:name="_Hlk85395809"/>
            <w:r w:rsidRPr="00730D8D">
              <w:rPr>
                <w:bCs/>
                <w:sz w:val="20"/>
                <w:szCs w:val="20"/>
              </w:rPr>
              <w:t>/req/obs-basic/</w:t>
            </w:r>
            <w:r w:rsidRPr="0047206A">
              <w:rPr>
                <w:bCs/>
                <w:sz w:val="20"/>
                <w:szCs w:val="20"/>
              </w:rPr>
              <w:t>ObservationCollectionType</w:t>
            </w:r>
            <w:r w:rsidRPr="00730D8D">
              <w:rPr>
                <w:bCs/>
                <w:sz w:val="20"/>
                <w:szCs w:val="20"/>
              </w:rPr>
              <w:t>/homogen</w:t>
            </w:r>
            <w:ins w:id="878" w:author="Grellet Sylvain" w:date="2021-10-20T21:35:00Z">
              <w:r w:rsidR="00F0627F">
                <w:rPr>
                  <w:bCs/>
                  <w:sz w:val="20"/>
                  <w:szCs w:val="20"/>
                </w:rPr>
                <w:t>e</w:t>
              </w:r>
            </w:ins>
            <w:r w:rsidRPr="00730D8D">
              <w:rPr>
                <w:bCs/>
                <w:sz w:val="20"/>
                <w:szCs w:val="20"/>
              </w:rPr>
              <w:t>ous-con</w:t>
            </w:r>
            <w:bookmarkEnd w:id="877"/>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879" w:author="Grellet Sylvain" w:date="2021-10-20T21:33:00Z">
              <w:r w:rsidR="00131699">
                <w:rPr>
                  <w:sz w:val="20"/>
                  <w:szCs w:val="20"/>
                </w:rPr>
                <w:t>“</w:t>
              </w:r>
            </w:ins>
            <w:r w:rsidRPr="00845233">
              <w:rPr>
                <w:sz w:val="20"/>
                <w:szCs w:val="20"/>
              </w:rPr>
              <w:t>homogen</w:t>
            </w:r>
            <w:ins w:id="880" w:author="Grellet Sylvain" w:date="2021-10-20T21:35:00Z">
              <w:r w:rsidR="00F0627F">
                <w:rPr>
                  <w:sz w:val="20"/>
                  <w:szCs w:val="20"/>
                </w:rPr>
                <w:t>e</w:t>
              </w:r>
            </w:ins>
            <w:r w:rsidRPr="00845233">
              <w:rPr>
                <w:sz w:val="20"/>
                <w:szCs w:val="20"/>
              </w:rPr>
              <w:t>ous</w:t>
            </w:r>
            <w:ins w:id="881" w:author="Grellet Sylvain" w:date="2021-10-20T21:33: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r w:rsidRPr="00097151">
              <w:rPr>
                <w:b/>
                <w:bCs/>
                <w:sz w:val="20"/>
                <w:szCs w:val="20"/>
              </w:rPr>
              <w:t>ObservationCharacteristics</w:t>
            </w:r>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r w:rsidRPr="00097151">
              <w:rPr>
                <w:b/>
                <w:bCs/>
                <w:sz w:val="20"/>
                <w:szCs w:val="20"/>
              </w:rPr>
              <w:t>ObservationCollection</w:t>
            </w:r>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NOTE: the observations need not contain attributes or associations supplied via the ObservationCharacteristics when collectionType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882" w:name="_Hlk85395857"/>
            <w:r>
              <w:rPr>
                <w:sz w:val="20"/>
                <w:szCs w:val="20"/>
              </w:rPr>
              <w:t>/req/obs-basic/</w:t>
            </w:r>
            <w:r w:rsidRPr="0047206A">
              <w:rPr>
                <w:bCs/>
                <w:sz w:val="20"/>
                <w:szCs w:val="20"/>
              </w:rPr>
              <w:t>ObservationCollectionType</w:t>
            </w:r>
            <w:r>
              <w:rPr>
                <w:sz w:val="20"/>
                <w:szCs w:val="20"/>
              </w:rPr>
              <w:t>/summarizing-con</w:t>
            </w:r>
            <w:bookmarkEnd w:id="882"/>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r w:rsidRPr="00097151">
              <w:rPr>
                <w:b/>
                <w:bCs/>
                <w:sz w:val="20"/>
                <w:szCs w:val="20"/>
              </w:rPr>
              <w:t>collectionType</w:t>
            </w:r>
            <w:r w:rsidRPr="00845233">
              <w:rPr>
                <w:sz w:val="20"/>
                <w:szCs w:val="20"/>
              </w:rPr>
              <w:t xml:space="preserve"> in the </w:t>
            </w:r>
            <w:r w:rsidRPr="00097151">
              <w:rPr>
                <w:b/>
                <w:bCs/>
                <w:sz w:val="20"/>
                <w:szCs w:val="20"/>
              </w:rPr>
              <w:t>ObservationCollection</w:t>
            </w:r>
            <w:r w:rsidRPr="00845233">
              <w:rPr>
                <w:sz w:val="20"/>
                <w:szCs w:val="20"/>
              </w:rPr>
              <w:t xml:space="preserve"> is specified as </w:t>
            </w:r>
            <w:ins w:id="883" w:author="Grellet Sylvain" w:date="2021-10-20T21:32:00Z">
              <w:r w:rsidR="00131699">
                <w:rPr>
                  <w:sz w:val="20"/>
                  <w:szCs w:val="20"/>
                </w:rPr>
                <w:t>“</w:t>
              </w:r>
            </w:ins>
            <w:r>
              <w:rPr>
                <w:sz w:val="20"/>
                <w:szCs w:val="20"/>
              </w:rPr>
              <w:t>summarizing</w:t>
            </w:r>
            <w:ins w:id="884" w:author="Grellet Sylvain" w:date="2021-10-20T21:32:00Z">
              <w:r w:rsidR="00131699">
                <w:rPr>
                  <w:sz w:val="20"/>
                  <w:szCs w:val="20"/>
                </w:rPr>
                <w:t>”</w:t>
              </w:r>
            </w:ins>
            <w:r w:rsidRPr="00845233">
              <w:rPr>
                <w:sz w:val="20"/>
                <w:szCs w:val="20"/>
              </w:rPr>
              <w:t xml:space="preserve"> from this Codelist, the following constraints apply to the associated </w:t>
            </w:r>
            <w:r w:rsidRPr="00097151">
              <w:rPr>
                <w:b/>
                <w:bCs/>
                <w:sz w:val="20"/>
                <w:szCs w:val="20"/>
              </w:rPr>
              <w:t>ObservationCharacteristics</w:t>
            </w:r>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w:t>
            </w:r>
            <w:r>
              <w:rPr>
                <w:sz w:val="20"/>
                <w:szCs w:val="20"/>
              </w:rPr>
              <w:lastRenderedPageBreak/>
              <w:t xml:space="preserve">provided in the </w:t>
            </w:r>
            <w:r w:rsidRPr="00097151">
              <w:rPr>
                <w:b/>
                <w:bCs/>
                <w:sz w:val="20"/>
                <w:szCs w:val="20"/>
              </w:rPr>
              <w:t>ObservationCharacteristics</w:t>
            </w:r>
            <w:r>
              <w:rPr>
                <w:sz w:val="20"/>
                <w:szCs w:val="20"/>
              </w:rPr>
              <w:t xml:space="preserve">. A property may also be empty in the </w:t>
            </w:r>
            <w:r w:rsidRPr="00097151">
              <w:rPr>
                <w:b/>
                <w:bCs/>
                <w:sz w:val="20"/>
                <w:szCs w:val="20"/>
              </w:rPr>
              <w:t>ObservationCharacteristics</w:t>
            </w:r>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If the summarizing collection supplies: phenomenonTime=2020-01-01T00:00:00Z/2020-02-01T00:00:00Z, validTime=[empty/NIL/null] and no other properties, this would mean that:</w:t>
      </w:r>
    </w:p>
    <w:p w14:paraId="1A544D78" w14:textId="77777777" w:rsidR="00845233" w:rsidRDefault="00845233" w:rsidP="00845233">
      <w:pPr>
        <w:pStyle w:val="Paragraphedeliste"/>
        <w:numPr>
          <w:ilvl w:val="0"/>
          <w:numId w:val="18"/>
        </w:numPr>
        <w:rPr>
          <w:lang w:eastAsia="ja-JP"/>
        </w:rPr>
      </w:pPr>
      <w:r>
        <w:rPr>
          <w:lang w:eastAsia="ja-JP"/>
        </w:rPr>
        <w:t xml:space="preserve">Observations in the collection can have any value for the resultTime property, since it is absent from the collection. </w:t>
      </w:r>
    </w:p>
    <w:p w14:paraId="2F2CA513" w14:textId="77777777" w:rsidR="00845233" w:rsidRDefault="00845233" w:rsidP="00845233">
      <w:pPr>
        <w:pStyle w:val="Paragraphedeliste"/>
        <w:numPr>
          <w:ilvl w:val="0"/>
          <w:numId w:val="18"/>
        </w:numPr>
        <w:rPr>
          <w:lang w:eastAsia="ja-JP"/>
        </w:rPr>
      </w:pPr>
      <w:r>
        <w:rPr>
          <w:lang w:eastAsia="ja-JP"/>
        </w:rPr>
        <w:t>None of the Observations in the collection provide a value for validTime</w:t>
      </w:r>
      <w:r>
        <w:rPr>
          <w:lang w:eastAsia="ja-JP"/>
        </w:rPr>
        <w:br/>
        <w:t>Note: [empty/NIL/null] is a placeholder for the encoding specific representation of the absence of information.</w:t>
      </w:r>
    </w:p>
    <w:p w14:paraId="5EC59162" w14:textId="77777777" w:rsidR="00845233" w:rsidRDefault="00845233" w:rsidP="00845233">
      <w:pPr>
        <w:pStyle w:val="Paragraphedeliste"/>
        <w:numPr>
          <w:ilvl w:val="0"/>
          <w:numId w:val="18"/>
        </w:numPr>
        <w:rPr>
          <w:lang w:eastAsia="ja-JP"/>
        </w:rPr>
      </w:pPr>
      <w:r>
        <w:rPr>
          <w:lang w:eastAsia="ja-JP"/>
        </w:rPr>
        <w:t>Observations can have any value for the phenomenonTime property that falls completely in the given time range. Valid examples would be:</w:t>
      </w:r>
    </w:p>
    <w:p w14:paraId="5C674161" w14:textId="77777777" w:rsidR="00845233" w:rsidRDefault="00845233" w:rsidP="00845233">
      <w:pPr>
        <w:pStyle w:val="Paragraphedeliste"/>
        <w:numPr>
          <w:ilvl w:val="1"/>
          <w:numId w:val="18"/>
        </w:numPr>
        <w:rPr>
          <w:lang w:eastAsia="ja-JP"/>
        </w:rPr>
      </w:pPr>
      <w:r>
        <w:rPr>
          <w:lang w:eastAsia="ja-JP"/>
        </w:rPr>
        <w:t>2020-01-05T00:00:00+05:00</w:t>
      </w:r>
    </w:p>
    <w:p w14:paraId="00440BD8" w14:textId="77777777" w:rsidR="00845233" w:rsidRDefault="00845233" w:rsidP="00845233">
      <w:pPr>
        <w:pStyle w:val="Paragraphedeliste"/>
        <w:numPr>
          <w:ilvl w:val="1"/>
          <w:numId w:val="18"/>
        </w:numPr>
        <w:rPr>
          <w:lang w:eastAsia="ja-JP"/>
        </w:rPr>
      </w:pPr>
      <w:r>
        <w:rPr>
          <w:lang w:eastAsia="ja-JP"/>
        </w:rPr>
        <w:t>2020-01-05T10:00:00Z/2020-01-05T11:00:00Z</w:t>
      </w:r>
    </w:p>
    <w:p w14:paraId="4D871CA2" w14:textId="77777777" w:rsidR="00845233" w:rsidRDefault="00845233" w:rsidP="00845233">
      <w:pPr>
        <w:pStyle w:val="Paragraphedeliste"/>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Paragraphedeliste"/>
        <w:numPr>
          <w:ilvl w:val="0"/>
          <w:numId w:val="19"/>
        </w:numPr>
        <w:rPr>
          <w:lang w:eastAsia="ja-JP"/>
        </w:rPr>
      </w:pPr>
      <w:r>
        <w:rPr>
          <w:lang w:eastAsia="ja-JP"/>
        </w:rPr>
        <w:t>1</w:t>
      </w:r>
    </w:p>
    <w:p w14:paraId="297ECD4D" w14:textId="77777777" w:rsidR="00845233" w:rsidRDefault="00845233" w:rsidP="00845233">
      <w:pPr>
        <w:pStyle w:val="Paragraphedeliste"/>
        <w:numPr>
          <w:ilvl w:val="0"/>
          <w:numId w:val="19"/>
        </w:numPr>
        <w:rPr>
          <w:lang w:eastAsia="ja-JP"/>
        </w:rPr>
      </w:pPr>
      <w:r>
        <w:rPr>
          <w:lang w:eastAsia="ja-JP"/>
        </w:rPr>
        <w:t>9</w:t>
      </w:r>
    </w:p>
    <w:p w14:paraId="0096C2BE" w14:textId="77777777" w:rsidR="00845233" w:rsidRDefault="00845233" w:rsidP="00845233">
      <w:pPr>
        <w:pStyle w:val="Paragraphedeliste"/>
        <w:numPr>
          <w:ilvl w:val="0"/>
          <w:numId w:val="19"/>
        </w:numPr>
        <w:rPr>
          <w:lang w:eastAsia="ja-JP"/>
        </w:rPr>
      </w:pPr>
      <w:r>
        <w:rPr>
          <w:lang w:eastAsia="ja-JP"/>
        </w:rPr>
        <w:lastRenderedPageBreak/>
        <w:t>2, 5 (a set with the two values)</w:t>
      </w:r>
    </w:p>
    <w:p w14:paraId="32B9963E" w14:textId="77777777" w:rsidR="00845233" w:rsidRDefault="00845233" w:rsidP="00845233">
      <w:pPr>
        <w:pStyle w:val="Paragraphedeliste"/>
        <w:numPr>
          <w:ilvl w:val="0"/>
          <w:numId w:val="19"/>
        </w:numPr>
        <w:rPr>
          <w:lang w:eastAsia="ja-JP"/>
        </w:rPr>
      </w:pPr>
      <w:r>
        <w:rPr>
          <w:lang w:eastAsia="ja-JP"/>
        </w:rPr>
        <w:t>[8.1 - 9.2] (a range of 8.1 to 9.2)</w:t>
      </w:r>
    </w:p>
    <w:p w14:paraId="14C58A3D" w14:textId="77777777" w:rsidR="00845233" w:rsidRDefault="00845233" w:rsidP="00845233">
      <w:pPr>
        <w:pStyle w:val="Paragraphedeliste"/>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Paragraphedeliste"/>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Paragraphedeliste"/>
        <w:numPr>
          <w:ilvl w:val="0"/>
          <w:numId w:val="20"/>
        </w:numPr>
        <w:rPr>
          <w:lang w:eastAsia="ja-JP"/>
        </w:rPr>
      </w:pPr>
      <w:r>
        <w:rPr>
          <w:lang w:eastAsia="ja-JP"/>
        </w:rPr>
        <w:t>deployment=[empty/NIL/null] (i.e. property provided but with no content),</w:t>
      </w:r>
    </w:p>
    <w:p w14:paraId="1B86580A" w14:textId="77777777" w:rsidR="00845233" w:rsidRDefault="00845233" w:rsidP="00845233">
      <w:pPr>
        <w:pStyle w:val="Paragraphedeliste"/>
        <w:numPr>
          <w:ilvl w:val="0"/>
          <w:numId w:val="20"/>
        </w:numPr>
        <w:rPr>
          <w:lang w:eastAsia="ja-JP"/>
        </w:rPr>
      </w:pPr>
      <w:r>
        <w:rPr>
          <w:lang w:eastAsia="ja-JP"/>
        </w:rPr>
        <w:t>observer=[https://example.org/v1.1/Sensors/41,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Paragraphedeliste"/>
        <w:numPr>
          <w:ilvl w:val="0"/>
          <w:numId w:val="21"/>
        </w:numPr>
        <w:rPr>
          <w:lang w:eastAsia="ja-JP"/>
        </w:rPr>
      </w:pPr>
      <w:r>
        <w:rPr>
          <w:lang w:eastAsia="ja-JP"/>
        </w:rPr>
        <w:t>The Observations in the collection all have the same ultimateFeatureOfInterest (a reference to https://example.org/collections/42/items/42).</w:t>
      </w:r>
    </w:p>
    <w:p w14:paraId="59A08D33" w14:textId="77777777" w:rsidR="00845233" w:rsidRDefault="00845233" w:rsidP="00845233">
      <w:pPr>
        <w:pStyle w:val="Paragraphedeliste"/>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Paragraphedeliste"/>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Paragraphedeliste"/>
        <w:numPr>
          <w:ilvl w:val="0"/>
          <w:numId w:val="21"/>
        </w:numPr>
        <w:rPr>
          <w:lang w:eastAsia="ja-JP"/>
        </w:rPr>
      </w:pPr>
      <w:r>
        <w:rPr>
          <w:lang w:eastAsia="ja-JP"/>
        </w:rPr>
        <w:t>Since the proximateFeatureOfInterest is not specified in the collection, the Observations in the collection can have any value for this field.</w:t>
      </w:r>
    </w:p>
    <w:p w14:paraId="1DF97A70" w14:textId="18E8B49D" w:rsidR="00785E1D" w:rsidRDefault="00785E1D" w:rsidP="00785E1D">
      <w:pPr>
        <w:pStyle w:val="Titre3"/>
      </w:pPr>
      <w:r>
        <w:t>ObservationTypeByResultType</w:t>
      </w:r>
    </w:p>
    <w:p w14:paraId="3448F588" w14:textId="58714F95" w:rsidR="00785E1D" w:rsidRDefault="00785E1D" w:rsidP="00785E1D">
      <w:r w:rsidRPr="00F41D3D">
        <w:rPr>
          <w:lang w:eastAsia="ja-JP"/>
        </w:rPr>
        <w:t xml:space="preserve">The code list </w:t>
      </w:r>
      <w:r>
        <w:t xml:space="preserve">ObservationTypeByResultType is a specialization of </w:t>
      </w:r>
      <w:r w:rsidRPr="00785E1D">
        <w:t>AbstractObservationType</w:t>
      </w:r>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category-observation: the result is of type ScopedName.</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temporal-observation: the result is of type TM_Object.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w:t>
            </w:r>
            <w:r w:rsidRPr="00785E1D">
              <w:rPr>
                <w:sz w:val="20"/>
                <w:szCs w:val="20"/>
              </w:rPr>
              <w:lastRenderedPageBreak/>
              <w:t>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lastRenderedPageBreak/>
              <w:t>The following constraints shall be applied to the value of the result association of the Observation based on the codelist value used:</w:t>
            </w:r>
          </w:p>
          <w:p w14:paraId="79744FA6"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85" w:author="Katharina Schleidt" w:date="2021-10-17T21:06:00Z">
                  <w:rPr/>
                </w:rPrChange>
              </w:rPr>
              <w:pPrChange w:id="886" w:author="Katharina Schleidt" w:date="2021-10-17T21:06:00Z">
                <w:pPr>
                  <w:widowControl w:val="0"/>
                  <w:tabs>
                    <w:tab w:val="clear" w:pos="403"/>
                  </w:tabs>
                  <w:spacing w:after="0" w:line="240" w:lineRule="auto"/>
                  <w:ind w:left="360"/>
                </w:pPr>
              </w:pPrChange>
            </w:pPr>
            <w:r w:rsidRPr="00785E1D">
              <w:rPr>
                <w:sz w:val="20"/>
                <w:szCs w:val="20"/>
                <w:rPrChange w:id="887" w:author="Katharina Schleidt" w:date="2021-10-17T21:06:00Z">
                  <w:rPr/>
                </w:rPrChange>
              </w:rPr>
              <w:t xml:space="preserve">If the value "measurement" is used, the value of the </w:t>
            </w:r>
            <w:r w:rsidRPr="00785E1D">
              <w:rPr>
                <w:sz w:val="20"/>
                <w:szCs w:val="20"/>
                <w:rPrChange w:id="888" w:author="Katharina Schleidt" w:date="2021-10-17T21:06:00Z">
                  <w:rPr/>
                </w:rPrChange>
              </w:rPr>
              <w:lastRenderedPageBreak/>
              <w:t>result shall be of type Measure.</w:t>
            </w:r>
          </w:p>
          <w:p w14:paraId="7E207A7A"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89" w:author="Katharina Schleidt" w:date="2021-10-17T21:06:00Z">
                  <w:rPr/>
                </w:rPrChange>
              </w:rPr>
              <w:pPrChange w:id="890" w:author="Katharina Schleidt" w:date="2021-10-17T21:06:00Z">
                <w:pPr>
                  <w:widowControl w:val="0"/>
                  <w:tabs>
                    <w:tab w:val="clear" w:pos="403"/>
                  </w:tabs>
                  <w:spacing w:after="0" w:line="240" w:lineRule="auto"/>
                  <w:ind w:left="360"/>
                </w:pPr>
              </w:pPrChange>
            </w:pPr>
            <w:r w:rsidRPr="00785E1D">
              <w:rPr>
                <w:sz w:val="20"/>
                <w:szCs w:val="20"/>
                <w:rPrChange w:id="891" w:author="Katharina Schleidt" w:date="2021-10-17T21:06:00Z">
                  <w:rPr/>
                </w:rPrChange>
              </w:rPr>
              <w:t>If the value "category-observation" is used the value of the result shall be of type ScopedName.</w:t>
            </w:r>
          </w:p>
          <w:p w14:paraId="3F079F2B"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92" w:author="Katharina Schleidt" w:date="2021-10-17T21:06:00Z">
                  <w:rPr/>
                </w:rPrChange>
              </w:rPr>
              <w:pPrChange w:id="893" w:author="Katharina Schleidt" w:date="2021-10-17T21:06:00Z">
                <w:pPr>
                  <w:widowControl w:val="0"/>
                  <w:tabs>
                    <w:tab w:val="clear" w:pos="403"/>
                  </w:tabs>
                  <w:spacing w:after="0" w:line="240" w:lineRule="auto"/>
                  <w:ind w:left="360"/>
                </w:pPr>
              </w:pPrChange>
            </w:pPr>
            <w:r w:rsidRPr="00785E1D">
              <w:rPr>
                <w:sz w:val="20"/>
                <w:szCs w:val="20"/>
                <w:rPrChange w:id="894" w:author="Katharina Schleidt" w:date="2021-10-17T21:06:00Z">
                  <w:rPr/>
                </w:rPrChange>
              </w:rPr>
              <w:t>If the value "truth-observation" is used, the value of result shall be a truth value.</w:t>
            </w:r>
          </w:p>
          <w:p w14:paraId="22721069"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95" w:author="Katharina Schleidt" w:date="2021-10-17T21:06:00Z">
                  <w:rPr/>
                </w:rPrChange>
              </w:rPr>
              <w:pPrChange w:id="896" w:author="Katharina Schleidt" w:date="2021-10-17T21:06:00Z">
                <w:pPr>
                  <w:widowControl w:val="0"/>
                  <w:tabs>
                    <w:tab w:val="clear" w:pos="403"/>
                  </w:tabs>
                  <w:spacing w:after="0" w:line="240" w:lineRule="auto"/>
                  <w:ind w:left="360"/>
                </w:pPr>
              </w:pPrChange>
            </w:pPr>
            <w:r w:rsidRPr="00785E1D">
              <w:rPr>
                <w:sz w:val="20"/>
                <w:szCs w:val="20"/>
                <w:rPrChange w:id="897" w:author="Katharina Schleidt" w:date="2021-10-17T21:06:00Z">
                  <w:rPr/>
                </w:rPrChange>
              </w:rPr>
              <w:t>If the value "count-observation" is used, the value of the result shall be of type Integer.</w:t>
            </w:r>
          </w:p>
          <w:p w14:paraId="0CEC532E"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898" w:author="Katharina Schleidt" w:date="2021-10-17T21:06:00Z">
                  <w:rPr/>
                </w:rPrChange>
              </w:rPr>
              <w:pPrChange w:id="899" w:author="Katharina Schleidt" w:date="2021-10-17T21:06:00Z">
                <w:pPr>
                  <w:widowControl w:val="0"/>
                  <w:tabs>
                    <w:tab w:val="clear" w:pos="403"/>
                  </w:tabs>
                  <w:spacing w:after="0" w:line="240" w:lineRule="auto"/>
                  <w:ind w:left="360"/>
                </w:pPr>
              </w:pPrChange>
            </w:pPr>
            <w:r w:rsidRPr="00785E1D">
              <w:rPr>
                <w:sz w:val="20"/>
                <w:szCs w:val="20"/>
                <w:rPrChange w:id="900" w:author="Katharina Schleidt" w:date="2021-10-17T21:06:00Z">
                  <w:rPr/>
                </w:rPrChange>
              </w:rPr>
              <w:t>If the value "temporal-observation" is used, the value of the result shall be of type TM_Object.</w:t>
            </w:r>
          </w:p>
          <w:p w14:paraId="613FC6AE" w14:textId="77777777" w:rsidR="00785E1D" w:rsidRPr="00785E1D" w:rsidRDefault="00785E1D">
            <w:pPr>
              <w:pStyle w:val="Paragraphedeliste"/>
              <w:widowControl w:val="0"/>
              <w:numPr>
                <w:ilvl w:val="0"/>
                <w:numId w:val="32"/>
              </w:numPr>
              <w:tabs>
                <w:tab w:val="clear" w:pos="403"/>
              </w:tabs>
              <w:spacing w:after="0" w:line="240" w:lineRule="auto"/>
              <w:rPr>
                <w:sz w:val="20"/>
                <w:szCs w:val="20"/>
                <w:rPrChange w:id="901" w:author="Katharina Schleidt" w:date="2021-10-17T21:06:00Z">
                  <w:rPr/>
                </w:rPrChange>
              </w:rPr>
              <w:pPrChange w:id="902" w:author="Katharina Schleidt" w:date="2021-10-17T21:06:00Z">
                <w:pPr>
                  <w:widowControl w:val="0"/>
                  <w:tabs>
                    <w:tab w:val="clear" w:pos="403"/>
                  </w:tabs>
                  <w:spacing w:after="0" w:line="240" w:lineRule="auto"/>
                  <w:ind w:left="360"/>
                </w:pPr>
              </w:pPrChange>
            </w:pPr>
            <w:r w:rsidRPr="00785E1D">
              <w:rPr>
                <w:sz w:val="20"/>
                <w:szCs w:val="20"/>
                <w:rPrChange w:id="903"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Paragraphedeliste"/>
              <w:widowControl w:val="0"/>
              <w:numPr>
                <w:ilvl w:val="0"/>
                <w:numId w:val="32"/>
              </w:numPr>
              <w:tabs>
                <w:tab w:val="clear" w:pos="403"/>
              </w:tabs>
              <w:spacing w:after="0" w:line="240" w:lineRule="auto"/>
              <w:rPr>
                <w:sz w:val="20"/>
                <w:szCs w:val="20"/>
                <w:rPrChange w:id="904" w:author="Katharina Schleidt" w:date="2021-10-20T19:51:00Z">
                  <w:rPr/>
                </w:rPrChange>
              </w:rPr>
              <w:pPrChange w:id="905" w:author="Katharina Schleidt" w:date="2021-10-20T19:51:00Z">
                <w:pPr>
                  <w:widowControl w:val="0"/>
                  <w:tabs>
                    <w:tab w:val="clear" w:pos="403"/>
                  </w:tabs>
                  <w:spacing w:after="0" w:line="240" w:lineRule="auto"/>
                  <w:ind w:left="360"/>
                </w:pPr>
              </w:pPrChange>
            </w:pPr>
            <w:r w:rsidRPr="00785E1D">
              <w:rPr>
                <w:sz w:val="20"/>
                <w:szCs w:val="20"/>
                <w:rPrChange w:id="906"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Titre1"/>
      </w:pPr>
      <w:bookmarkStart w:id="907" w:name="_Ref52485755"/>
      <w:bookmarkStart w:id="908" w:name="_Toc72768897"/>
      <w:r w:rsidRPr="00920189">
        <w:t>Conceptual Sample schema</w:t>
      </w:r>
      <w:bookmarkEnd w:id="907"/>
      <w:bookmarkEnd w:id="908"/>
    </w:p>
    <w:p w14:paraId="09C16629" w14:textId="60CA37B2" w:rsidR="00CE109A" w:rsidRDefault="00786563" w:rsidP="00786563">
      <w:pPr>
        <w:pStyle w:val="Titre2"/>
      </w:pPr>
      <w:bookmarkStart w:id="909" w:name="_Toc72768898"/>
      <w:r w:rsidRPr="00786563">
        <w:t>General</w:t>
      </w:r>
      <w:bookmarkEnd w:id="909"/>
    </w:p>
    <w:p w14:paraId="48C78074" w14:textId="0B31AF85" w:rsidR="007957F3" w:rsidRPr="007957F3" w:rsidRDefault="007957F3" w:rsidP="007957F3">
      <w:pPr>
        <w:pStyle w:val="Titre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lastRenderedPageBreak/>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910" w:name="_Ref52745913"/>
      <w:commentRangeStart w:id="911"/>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910"/>
      <w:r w:rsidRPr="00DD55AE">
        <w:rPr>
          <w:b/>
          <w:bCs/>
          <w:sz w:val="20"/>
          <w:szCs w:val="20"/>
        </w:rPr>
        <w:t xml:space="preserve"> – Conceptual Sample schema overview.</w:t>
      </w:r>
      <w:commentRangeEnd w:id="911"/>
      <w:r w:rsidR="00920952">
        <w:rPr>
          <w:rStyle w:val="Marquedecommentaire"/>
        </w:rPr>
        <w:commentReference w:id="911"/>
      </w:r>
    </w:p>
    <w:p w14:paraId="1A3FA59E" w14:textId="6DA66AF3" w:rsidR="00786563" w:rsidRDefault="00786563" w:rsidP="00786563">
      <w:pPr>
        <w:pStyle w:val="Titre3"/>
      </w:pPr>
      <w:bookmarkStart w:id="912" w:name="_Ref52745963"/>
      <w:r w:rsidRPr="00786563">
        <w:t>Conceptual Sample Schema Package Requirements Class</w:t>
      </w:r>
      <w:bookmarkEnd w:id="91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19"/>
                        </a:ext>
                      </a:extLst>
                    </a:blip>
                    <a:stretch>
                      <a:fillRect/>
                    </a:stretch>
                  </pic:blipFill>
                  <pic:spPr>
                    <a:xfrm>
                      <a:off x="0" y="0"/>
                      <a:ext cx="6191885" cy="6003290"/>
                    </a:xfrm>
                    <a:prstGeom prst="rect">
                      <a:avLst/>
                    </a:prstGeom>
                  </pic:spPr>
                </pic:pic>
              </a:graphicData>
            </a:graphic>
          </wp:inline>
        </w:drawing>
      </w:r>
    </w:p>
    <w:p w14:paraId="27CBEB39" w14:textId="0D3B4D9F"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Titre2"/>
      </w:pPr>
      <w:bookmarkStart w:id="913" w:name="_Toc72768899"/>
      <w:r w:rsidRPr="00CF52E2">
        <w:lastRenderedPageBreak/>
        <w:t>Sample</w:t>
      </w:r>
      <w:bookmarkEnd w:id="913"/>
    </w:p>
    <w:p w14:paraId="6AE55584" w14:textId="32F0A02B" w:rsidR="00CF52E2" w:rsidRDefault="00CF52E2" w:rsidP="00CF52E2">
      <w:pPr>
        <w:pStyle w:val="Titre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1"/>
                        </a:ext>
                      </a:extLst>
                    </a:blip>
                    <a:stretch>
                      <a:fillRect/>
                    </a:stretch>
                  </pic:blipFill>
                  <pic:spPr>
                    <a:xfrm>
                      <a:off x="0" y="0"/>
                      <a:ext cx="3282173" cy="2078833"/>
                    </a:xfrm>
                    <a:prstGeom prst="rect">
                      <a:avLst/>
                    </a:prstGeom>
                  </pic:spPr>
                </pic:pic>
              </a:graphicData>
            </a:graphic>
          </wp:inline>
        </w:drawing>
      </w:r>
    </w:p>
    <w:p w14:paraId="72571249" w14:textId="39716748"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Titre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Paragraphedeliste"/>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914" w:author="Katharina Schleidt" w:date="2021-07-05T20:09:00Z">
        <w:r w:rsidDel="00E73CAA">
          <w:rPr>
            <w:lang w:eastAsia="ja-JP"/>
          </w:rPr>
          <w:delText xml:space="preserve">have </w:delText>
        </w:r>
      </w:del>
      <w:r>
        <w:rPr>
          <w:lang w:eastAsia="ja-JP"/>
        </w:rPr>
        <w:t xml:space="preserve">often </w:t>
      </w:r>
      <w:ins w:id="915"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Paragraphedeliste"/>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Paragraphedeliste"/>
        <w:numPr>
          <w:ilvl w:val="0"/>
          <w:numId w:val="21"/>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Titre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Titre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Titre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Titre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Titre2"/>
      </w:pPr>
      <w:bookmarkStart w:id="916" w:name="_Toc72768900"/>
      <w:r w:rsidRPr="00D50D2A">
        <w:lastRenderedPageBreak/>
        <w:t>Sampling</w:t>
      </w:r>
      <w:bookmarkEnd w:id="916"/>
    </w:p>
    <w:p w14:paraId="1BA0B572" w14:textId="78793F86" w:rsidR="00D50D2A" w:rsidRDefault="00D50D2A" w:rsidP="00D50D2A">
      <w:pPr>
        <w:pStyle w:val="Titre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917">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/req/sam-cpt/Sampling/relatedSampling-sem</w:t>
            </w:r>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918"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919" w:author="Katharina Schleidt" w:date="2021-10-11T19:07:00Z"/>
          <w:trPrChange w:id="920" w:author="Katharina Schleidt" w:date="2021-10-11T19:07:00Z">
            <w:trPr>
              <w:trHeight w:val="420"/>
            </w:trPr>
          </w:trPrChange>
        </w:trPr>
        <w:tc>
          <w:tcPr>
            <w:tcW w:w="2400" w:type="dxa"/>
            <w:shd w:val="clear" w:color="auto" w:fill="auto"/>
            <w:tcMar>
              <w:top w:w="100" w:type="dxa"/>
              <w:left w:w="100" w:type="dxa"/>
              <w:bottom w:w="100" w:type="dxa"/>
              <w:right w:w="100" w:type="dxa"/>
            </w:tcMar>
            <w:tcPrChange w:id="921"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922" w:author="Katharina Schleidt" w:date="2021-10-11T19:07:00Z"/>
                <w:sz w:val="20"/>
                <w:szCs w:val="20"/>
              </w:rPr>
            </w:pPr>
            <w:ins w:id="923"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924"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925" w:author="Katharina Schleidt" w:date="2021-10-11T19:07:00Z"/>
                <w:sz w:val="20"/>
                <w:szCs w:val="20"/>
              </w:rPr>
            </w:pPr>
            <w:ins w:id="926" w:author="Katharina Schleidt" w:date="2021-10-11T19:07:00Z">
              <w:r>
                <w:rPr>
                  <w:sz w:val="20"/>
                  <w:szCs w:val="20"/>
                </w:rPr>
                <w:t>/req/obs-basic/gen/link-sem</w:t>
              </w:r>
            </w:ins>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3"/>
                        </a:ext>
                      </a:extLst>
                    </a:blip>
                    <a:stretch>
                      <a:fillRect/>
                    </a:stretch>
                  </pic:blipFill>
                  <pic:spPr>
                    <a:xfrm>
                      <a:off x="0" y="0"/>
                      <a:ext cx="3567837" cy="2084134"/>
                    </a:xfrm>
                    <a:prstGeom prst="rect">
                      <a:avLst/>
                    </a:prstGeom>
                  </pic:spPr>
                </pic:pic>
              </a:graphicData>
            </a:graphic>
          </wp:inline>
        </w:drawing>
      </w:r>
    </w:p>
    <w:p w14:paraId="1D9ECE8E" w14:textId="5FADB743"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Titre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Paragraphedeliste"/>
        <w:numPr>
          <w:ilvl w:val="0"/>
          <w:numId w:val="21"/>
        </w:numPr>
        <w:rPr>
          <w:lang w:eastAsia="ja-JP"/>
        </w:rPr>
      </w:pPr>
      <w:r>
        <w:rPr>
          <w:lang w:eastAsia="ja-JP"/>
        </w:rPr>
        <w:t>Crushing a rock sample in a ball mill,</w:t>
      </w:r>
    </w:p>
    <w:p w14:paraId="5E3C6483" w14:textId="2A32CB2F" w:rsidR="00164FC9" w:rsidRDefault="00164FC9" w:rsidP="00220B53">
      <w:pPr>
        <w:pStyle w:val="Paragraphedeliste"/>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Paragraphedeliste"/>
        <w:numPr>
          <w:ilvl w:val="0"/>
          <w:numId w:val="21"/>
        </w:numPr>
        <w:rPr>
          <w:lang w:eastAsia="ja-JP"/>
        </w:rPr>
      </w:pPr>
      <w:r>
        <w:rPr>
          <w:lang w:eastAsia="ja-JP"/>
        </w:rPr>
        <w:t>Dividing a field site into quadrants,</w:t>
      </w:r>
    </w:p>
    <w:p w14:paraId="7BA35001" w14:textId="1EF05424" w:rsidR="00164FC9" w:rsidRDefault="00164FC9" w:rsidP="00220B53">
      <w:pPr>
        <w:pStyle w:val="Paragraphedeliste"/>
        <w:numPr>
          <w:ilvl w:val="0"/>
          <w:numId w:val="21"/>
        </w:numPr>
        <w:rPr>
          <w:lang w:eastAsia="ja-JP"/>
        </w:rPr>
      </w:pPr>
      <w:r>
        <w:rPr>
          <w:lang w:eastAsia="ja-JP"/>
        </w:rPr>
        <w:t>Drawing blood from a patient,</w:t>
      </w:r>
    </w:p>
    <w:p w14:paraId="43412721" w14:textId="0912FC7A" w:rsidR="00164FC9" w:rsidRDefault="00164FC9" w:rsidP="00220B53">
      <w:pPr>
        <w:pStyle w:val="Paragraphedeliste"/>
        <w:numPr>
          <w:ilvl w:val="0"/>
          <w:numId w:val="21"/>
        </w:numPr>
        <w:rPr>
          <w:lang w:eastAsia="ja-JP"/>
        </w:rPr>
      </w:pPr>
      <w:r>
        <w:rPr>
          <w:lang w:eastAsia="ja-JP"/>
        </w:rPr>
        <w:t>Extracting water from an observation well,</w:t>
      </w:r>
    </w:p>
    <w:p w14:paraId="35870511" w14:textId="451DB79B" w:rsidR="00164FC9" w:rsidRDefault="00164FC9" w:rsidP="00220B53">
      <w:pPr>
        <w:pStyle w:val="Paragraphedeliste"/>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Paragraphedeliste"/>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Paragraphedeliste"/>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Paragraphedeliste"/>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Paragraphedeliste"/>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Paragraphedeliste"/>
        <w:numPr>
          <w:ilvl w:val="0"/>
          <w:numId w:val="21"/>
        </w:numPr>
        <w:rPr>
          <w:lang w:eastAsia="ja-JP"/>
        </w:rPr>
      </w:pPr>
      <w:r>
        <w:rPr>
          <w:lang w:eastAsia="ja-JP"/>
        </w:rPr>
        <w:t>Taking a diamond-drill core from a rock outcrop.</w:t>
      </w:r>
    </w:p>
    <w:p w14:paraId="3A902E5A" w14:textId="120B3789" w:rsidR="00D50D2A" w:rsidRDefault="00FF287B" w:rsidP="00FF287B">
      <w:pPr>
        <w:pStyle w:val="Titre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Titre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Titre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Titre3"/>
        <w:tabs>
          <w:tab w:val="left" w:pos="2070"/>
        </w:tabs>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Titre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Titre2"/>
      </w:pPr>
      <w:bookmarkStart w:id="927" w:name="_Toc72768901"/>
      <w:r w:rsidRPr="002B6928">
        <w:lastRenderedPageBreak/>
        <w:t>Sampler</w:t>
      </w:r>
      <w:bookmarkEnd w:id="927"/>
    </w:p>
    <w:p w14:paraId="5DFE1449" w14:textId="34DC119A" w:rsidR="002B6928" w:rsidRDefault="002B6928" w:rsidP="002B6928">
      <w:pPr>
        <w:pStyle w:val="Titre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/req/sam-cpt/Sampler/implementedProcedure-sem</w:t>
            </w:r>
          </w:p>
        </w:tc>
      </w:tr>
      <w:tr w:rsidR="00FA2FF3" w14:paraId="1E603F46" w14:textId="77777777" w:rsidTr="00D45324">
        <w:trPr>
          <w:trHeight w:val="420"/>
          <w:ins w:id="928"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929" w:author="Katharina Schleidt" w:date="2021-10-11T19:07:00Z"/>
                <w:sz w:val="20"/>
                <w:szCs w:val="20"/>
              </w:rPr>
            </w:pPr>
            <w:ins w:id="930"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931" w:author="Katharina Schleidt" w:date="2021-10-11T19:07:00Z"/>
                <w:sz w:val="20"/>
                <w:szCs w:val="20"/>
              </w:rPr>
            </w:pPr>
            <w:ins w:id="932" w:author="Katharina Schleidt" w:date="2021-10-11T19:07:00Z">
              <w:r>
                <w:rPr>
                  <w:sz w:val="20"/>
                  <w:szCs w:val="20"/>
                </w:rPr>
                <w:t>/req/obs-basic/gen/link-sem</w:t>
              </w:r>
            </w:ins>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5"/>
                        </a:ext>
                      </a:extLst>
                    </a:blip>
                    <a:stretch>
                      <a:fillRect/>
                    </a:stretch>
                  </pic:blipFill>
                  <pic:spPr>
                    <a:xfrm>
                      <a:off x="0" y="0"/>
                      <a:ext cx="4176080" cy="985453"/>
                    </a:xfrm>
                    <a:prstGeom prst="rect">
                      <a:avLst/>
                    </a:prstGeom>
                  </pic:spPr>
                </pic:pic>
              </a:graphicData>
            </a:graphic>
          </wp:inline>
        </w:drawing>
      </w:r>
    </w:p>
    <w:p w14:paraId="37772A98" w14:textId="1E77BB5F"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Titre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Paragraphedeliste"/>
        <w:numPr>
          <w:ilvl w:val="0"/>
          <w:numId w:val="21"/>
        </w:numPr>
        <w:rPr>
          <w:lang w:eastAsia="ja-JP"/>
        </w:rPr>
      </w:pPr>
      <w:r>
        <w:rPr>
          <w:lang w:eastAsia="ja-JP"/>
        </w:rPr>
        <w:t xml:space="preserve">A ball mill, diamond drill, hammer, </w:t>
      </w:r>
    </w:p>
    <w:p w14:paraId="0F38345F" w14:textId="32F1256F" w:rsidR="00E01F9E" w:rsidRDefault="00E01F9E" w:rsidP="00220B53">
      <w:pPr>
        <w:pStyle w:val="Paragraphedeliste"/>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Paragraphedeliste"/>
        <w:numPr>
          <w:ilvl w:val="0"/>
          <w:numId w:val="21"/>
        </w:numPr>
        <w:rPr>
          <w:lang w:val="fr-FR" w:eastAsia="ja-JP"/>
          <w:rPrChange w:id="933" w:author="Grellet Sylvain" w:date="2021-10-20T21:18:00Z">
            <w:rPr>
              <w:lang w:eastAsia="ja-JP"/>
            </w:rPr>
          </w:rPrChange>
        </w:rPr>
      </w:pPr>
      <w:r w:rsidRPr="00D45324">
        <w:rPr>
          <w:lang w:val="fr-FR" w:eastAsia="ja-JP"/>
          <w:rPrChange w:id="934" w:author="Grellet Sylvain" w:date="2021-10-20T21:18:00Z">
            <w:rPr>
              <w:lang w:eastAsia="ja-JP"/>
            </w:rPr>
          </w:rPrChange>
        </w:rPr>
        <w:t>image sensor, a soil auger,</w:t>
      </w:r>
    </w:p>
    <w:p w14:paraId="11BD6865" w14:textId="69B51931" w:rsidR="00E01F9E" w:rsidRDefault="00E01F9E" w:rsidP="00220B53">
      <w:pPr>
        <w:pStyle w:val="Paragraphedeliste"/>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Titre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Titre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Titre2"/>
      </w:pPr>
      <w:bookmarkStart w:id="935" w:name="_Toc72768902"/>
      <w:r w:rsidRPr="000A140B">
        <w:t>PreparationStep</w:t>
      </w:r>
      <w:bookmarkEnd w:id="935"/>
    </w:p>
    <w:p w14:paraId="3B887B21" w14:textId="6AF655C0" w:rsidR="000A140B" w:rsidRDefault="000A140B" w:rsidP="000A140B">
      <w:pPr>
        <w:pStyle w:val="Titre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/req/sam-cpt/PreparationStep/preparedSample-sem</w:t>
            </w:r>
          </w:p>
        </w:tc>
      </w:tr>
      <w:tr w:rsidR="00FA2FF3" w14:paraId="489E6C7A" w14:textId="77777777" w:rsidTr="00D45324">
        <w:trPr>
          <w:trHeight w:val="420"/>
          <w:ins w:id="936"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937" w:author="Katharina Schleidt" w:date="2021-10-11T19:06:00Z"/>
                <w:sz w:val="20"/>
                <w:szCs w:val="20"/>
              </w:rPr>
            </w:pPr>
            <w:ins w:id="938" w:author="Katharina Schleidt" w:date="2021-10-11T19:06:00Z">
              <w:r>
                <w:rPr>
                  <w:sz w:val="20"/>
                  <w:szCs w:val="20"/>
                </w:rPr>
                <w:lastRenderedPageBreak/>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939" w:author="Katharina Schleidt" w:date="2021-10-11T19:06:00Z"/>
                <w:sz w:val="20"/>
                <w:szCs w:val="20"/>
              </w:rPr>
            </w:pPr>
            <w:ins w:id="940" w:author="Katharina Schleidt" w:date="2021-10-11T19:06:00Z">
              <w:r>
                <w:rPr>
                  <w:sz w:val="20"/>
                  <w:szCs w:val="20"/>
                </w:rPr>
                <w:t>/req/obs-basic/gen/link-sem</w:t>
              </w:r>
            </w:ins>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7"/>
                        </a:ext>
                      </a:extLst>
                    </a:blip>
                    <a:stretch>
                      <a:fillRect/>
                    </a:stretch>
                  </pic:blipFill>
                  <pic:spPr>
                    <a:xfrm>
                      <a:off x="0" y="0"/>
                      <a:ext cx="4866761" cy="1027655"/>
                    </a:xfrm>
                    <a:prstGeom prst="rect">
                      <a:avLst/>
                    </a:prstGeom>
                  </pic:spPr>
                </pic:pic>
              </a:graphicData>
            </a:graphic>
          </wp:inline>
        </w:drawing>
      </w:r>
    </w:p>
    <w:p w14:paraId="6036F96A" w14:textId="31E360A5"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Titre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Titre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Titre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Titre2"/>
      </w:pPr>
      <w:bookmarkStart w:id="941" w:name="_Toc72768903"/>
      <w:r w:rsidRPr="00A84954">
        <w:lastRenderedPageBreak/>
        <w:t>PreparationProcedure</w:t>
      </w:r>
      <w:bookmarkEnd w:id="941"/>
    </w:p>
    <w:p w14:paraId="324DA357" w14:textId="0BE118EC" w:rsidR="00A84954" w:rsidRDefault="00A84954" w:rsidP="00A84954">
      <w:pPr>
        <w:pStyle w:val="Titre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/req/sam-cpt/PreparationProcedure/samplePreparationStep-sem</w:t>
            </w:r>
          </w:p>
        </w:tc>
      </w:tr>
      <w:tr w:rsidR="00FA2FF3" w14:paraId="12C5E0F2" w14:textId="77777777" w:rsidTr="00D45324">
        <w:trPr>
          <w:trHeight w:val="420"/>
          <w:ins w:id="942"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943" w:author="Katharina Schleidt" w:date="2021-10-11T19:06:00Z"/>
                <w:sz w:val="20"/>
                <w:szCs w:val="20"/>
              </w:rPr>
            </w:pPr>
            <w:ins w:id="944"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945" w:author="Katharina Schleidt" w:date="2021-10-11T19:06:00Z"/>
                <w:sz w:val="20"/>
                <w:szCs w:val="20"/>
              </w:rPr>
            </w:pPr>
            <w:ins w:id="946" w:author="Katharina Schleidt" w:date="2021-10-11T19:06:00Z">
              <w:r>
                <w:rPr>
                  <w:sz w:val="20"/>
                  <w:szCs w:val="20"/>
                </w:rPr>
                <w:t>/req/obs-basic/gen/link-sem</w:t>
              </w:r>
            </w:ins>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9"/>
                        </a:ext>
                      </a:extLst>
                    </a:blip>
                    <a:stretch>
                      <a:fillRect/>
                    </a:stretch>
                  </pic:blipFill>
                  <pic:spPr>
                    <a:xfrm>
                      <a:off x="0" y="0"/>
                      <a:ext cx="6191885" cy="1001395"/>
                    </a:xfrm>
                    <a:prstGeom prst="rect">
                      <a:avLst/>
                    </a:prstGeom>
                  </pic:spPr>
                </pic:pic>
              </a:graphicData>
            </a:graphic>
          </wp:inline>
        </w:drawing>
      </w:r>
    </w:p>
    <w:p w14:paraId="63625D23" w14:textId="2EBFC018"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Titre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Titre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/req/sam-cpt/PreparationProcedure/samplePreparationSte</w:t>
            </w:r>
            <w:r>
              <w:rPr>
                <w:sz w:val="20"/>
                <w:szCs w:val="20"/>
              </w:rPr>
              <w:lastRenderedPageBreak/>
              <w:t>p-sem</w:t>
            </w:r>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lastRenderedPageBreak/>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w:t>
            </w:r>
            <w:r>
              <w:rPr>
                <w:sz w:val="20"/>
                <w:szCs w:val="20"/>
              </w:rPr>
              <w:lastRenderedPageBreak/>
              <w:t xml:space="preserve">association with the role </w:t>
            </w:r>
            <w:r>
              <w:rPr>
                <w:b/>
                <w:sz w:val="20"/>
                <w:szCs w:val="20"/>
              </w:rPr>
              <w:t xml:space="preserve">samplePreparationStep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Titre2"/>
      </w:pPr>
      <w:bookmarkStart w:id="947" w:name="_Toc72768904"/>
      <w:r w:rsidRPr="00760C94">
        <w:t>SamplingProcedure</w:t>
      </w:r>
      <w:bookmarkEnd w:id="947"/>
    </w:p>
    <w:p w14:paraId="7B4E486A" w14:textId="710D7AEA" w:rsidR="00760C94" w:rsidRDefault="00760C94" w:rsidP="00760C94">
      <w:pPr>
        <w:pStyle w:val="Titre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/req/sam-cpt/SamplingProcedure/sampler-sem</w:t>
            </w:r>
          </w:p>
        </w:tc>
      </w:tr>
      <w:tr w:rsidR="00FA2FF3" w14:paraId="7D9794A9" w14:textId="77777777" w:rsidTr="00D45324">
        <w:trPr>
          <w:trHeight w:val="420"/>
          <w:ins w:id="948"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949" w:author="Katharina Schleidt" w:date="2021-10-11T19:07:00Z"/>
                <w:sz w:val="20"/>
                <w:szCs w:val="20"/>
              </w:rPr>
            </w:pPr>
            <w:ins w:id="950"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951" w:author="Katharina Schleidt" w:date="2021-10-11T19:07:00Z"/>
                <w:sz w:val="20"/>
                <w:szCs w:val="20"/>
              </w:rPr>
            </w:pPr>
            <w:ins w:id="952" w:author="Katharina Schleidt" w:date="2021-10-11T19:07:00Z">
              <w:r>
                <w:rPr>
                  <w:sz w:val="20"/>
                  <w:szCs w:val="20"/>
                </w:rPr>
                <w:t>/req/obs-basic/gen/link-sem</w:t>
              </w:r>
            </w:ins>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1"/>
                        </a:ext>
                      </a:extLst>
                    </a:blip>
                    <a:stretch>
                      <a:fillRect/>
                    </a:stretch>
                  </pic:blipFill>
                  <pic:spPr>
                    <a:xfrm>
                      <a:off x="0" y="0"/>
                      <a:ext cx="6191885" cy="1358900"/>
                    </a:xfrm>
                    <a:prstGeom prst="rect">
                      <a:avLst/>
                    </a:prstGeom>
                  </pic:spPr>
                </pic:pic>
              </a:graphicData>
            </a:graphic>
          </wp:inline>
        </w:drawing>
      </w:r>
    </w:p>
    <w:p w14:paraId="0B256805" w14:textId="36701259"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Titre3"/>
      </w:pPr>
      <w:r w:rsidRPr="00455570">
        <w:lastRenderedPageBreak/>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Titre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Titre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Titre1"/>
      </w:pPr>
      <w:bookmarkStart w:id="953" w:name="_Toc72768905"/>
      <w:r w:rsidRPr="00920189">
        <w:t>Abstract Sample Core</w:t>
      </w:r>
      <w:bookmarkEnd w:id="953"/>
    </w:p>
    <w:p w14:paraId="487838B1" w14:textId="6E167612" w:rsidR="00CE109A" w:rsidRDefault="001B0D6E" w:rsidP="001B0D6E">
      <w:pPr>
        <w:pStyle w:val="Titre2"/>
      </w:pPr>
      <w:bookmarkStart w:id="954" w:name="_Toc72768906"/>
      <w:r w:rsidRPr="001B0D6E">
        <w:t>General</w:t>
      </w:r>
      <w:bookmarkEnd w:id="954"/>
    </w:p>
    <w:p w14:paraId="6EBC8A5F" w14:textId="25FE53B8" w:rsidR="001B0D6E" w:rsidRDefault="001B0D6E" w:rsidP="001B0D6E">
      <w:pPr>
        <w:pStyle w:val="Titre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/req/sam-core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/req/sam-core/AbstractSample</w:t>
            </w:r>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/req/sam-core/AbstractSampling</w:t>
            </w:r>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/req/sam-core/AbstractSampler</w:t>
            </w:r>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/req/sam-core/AbstractSamplingProcedure</w:t>
            </w:r>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/req/sam-core/AbstractPreparationProcedure</w:t>
            </w:r>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/req/sam-core/AbstractPreparationStep</w:t>
            </w:r>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3"/>
                        </a:ext>
                      </a:extLst>
                    </a:blip>
                    <a:stretch>
                      <a:fillRect/>
                    </a:stretch>
                  </pic:blipFill>
                  <pic:spPr>
                    <a:xfrm>
                      <a:off x="0" y="0"/>
                      <a:ext cx="6191885" cy="5027295"/>
                    </a:xfrm>
                    <a:prstGeom prst="rect">
                      <a:avLst/>
                    </a:prstGeom>
                  </pic:spPr>
                </pic:pic>
              </a:graphicData>
            </a:graphic>
          </wp:inline>
        </w:drawing>
      </w:r>
    </w:p>
    <w:p w14:paraId="545E70BF" w14:textId="0BFEC1AC"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Titre2"/>
      </w:pPr>
      <w:bookmarkStart w:id="955" w:name="_Toc72768907"/>
      <w:r w:rsidRPr="00C356AB">
        <w:t>AbstractSample</w:t>
      </w:r>
      <w:bookmarkEnd w:id="955"/>
    </w:p>
    <w:p w14:paraId="78A0730A" w14:textId="238AAE6C" w:rsidR="00C356AB" w:rsidRDefault="00C356AB" w:rsidP="00C356AB">
      <w:pPr>
        <w:pStyle w:val="Titre3"/>
      </w:pPr>
      <w:r w:rsidRPr="00C356AB">
        <w:t>AbstractSample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/req/sam-core/AbstractSample</w:t>
            </w:r>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Abstract Sample core - AbstractSample</w:t>
            </w:r>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/req/sam-cpt/Sample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/req/obs-core/NamedValue</w:t>
            </w:r>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/req/sam-core/AbstractSample/sampleType-sem</w:t>
            </w:r>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/req/sam-core/AbstractSample/parameter-sem</w:t>
            </w:r>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/req/obs-core/gen/metadata-sem</w:t>
            </w:r>
          </w:p>
        </w:tc>
      </w:tr>
      <w:tr w:rsidR="006F36F6" w14:paraId="6811E8C7" w14:textId="77777777" w:rsidTr="006F36F6">
        <w:trPr>
          <w:ins w:id="956"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957" w:author="Katharina Schleidt" w:date="2021-10-17T22:25:00Z"/>
                <w:sz w:val="20"/>
                <w:szCs w:val="20"/>
              </w:rPr>
            </w:pPr>
            <w:ins w:id="958"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959" w:author="Katharina Schleidt" w:date="2021-10-17T22:25:00Z"/>
                <w:sz w:val="20"/>
                <w:szCs w:val="20"/>
              </w:rPr>
            </w:pPr>
            <w:ins w:id="960" w:author="Katharina Schleidt" w:date="2021-10-17T22:25:00Z">
              <w:r w:rsidRPr="006F36F6">
                <w:rPr>
                  <w:sz w:val="20"/>
                  <w:szCs w:val="20"/>
                </w:rPr>
                <w:t>/req/sam-core/AbstractSampleType/AbstractSampleType-sem</w:t>
              </w:r>
            </w:ins>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5"/>
                        </a:ext>
                      </a:extLst>
                    </a:blip>
                    <a:stretch>
                      <a:fillRect/>
                    </a:stretch>
                  </pic:blipFill>
                  <pic:spPr>
                    <a:xfrm>
                      <a:off x="0" y="0"/>
                      <a:ext cx="6191885" cy="3089910"/>
                    </a:xfrm>
                    <a:prstGeom prst="rect">
                      <a:avLst/>
                    </a:prstGeom>
                  </pic:spPr>
                </pic:pic>
              </a:graphicData>
            </a:graphic>
          </wp:inline>
        </w:drawing>
      </w:r>
    </w:p>
    <w:p w14:paraId="10F11393" w14:textId="34ED1BF0"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AbstractSample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AbstractSample.</w:t>
      </w:r>
    </w:p>
    <w:p w14:paraId="0BA43859" w14:textId="6E0455E4" w:rsidR="00540061" w:rsidRDefault="00ED30E9" w:rsidP="00ED30E9">
      <w:pPr>
        <w:pStyle w:val="Titre3"/>
      </w:pPr>
      <w:r w:rsidRPr="00ED30E9">
        <w:t>Attribute sampleType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/req/sam-core/AbstractSample/sampleType-sem</w:t>
            </w:r>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6BF5D189" w:rsidR="00CC7C16" w:rsidRDefault="00CC7C16" w:rsidP="001A5B74">
            <w:pPr>
              <w:widowControl w:val="0"/>
              <w:spacing w:line="240" w:lineRule="auto"/>
              <w:rPr>
                <w:sz w:val="20"/>
                <w:szCs w:val="20"/>
              </w:rPr>
            </w:pPr>
            <w:r>
              <w:rPr>
                <w:sz w:val="20"/>
                <w:szCs w:val="20"/>
              </w:rPr>
              <w:t xml:space="preserve">If information on the type of </w:t>
            </w:r>
            <w:r>
              <w:rPr>
                <w:b/>
                <w:sz w:val="20"/>
                <w:szCs w:val="20"/>
              </w:rPr>
              <w:t xml:space="preserve">AbstractSample </w:t>
            </w:r>
            <w:r>
              <w:rPr>
                <w:sz w:val="20"/>
                <w:szCs w:val="20"/>
              </w:rPr>
              <w:t xml:space="preserve">is provided, the attribute </w:t>
            </w:r>
            <w:r>
              <w:rPr>
                <w:b/>
                <w:sz w:val="20"/>
                <w:szCs w:val="20"/>
              </w:rPr>
              <w:t>sampleType:AbstractSampleType</w:t>
            </w:r>
            <w:del w:id="961" w:author="Katharina Schleidt" w:date="2021-10-13T19:04:00Z">
              <w:r w:rsidDel="00F90564">
                <w:rPr>
                  <w:b/>
                  <w:sz w:val="20"/>
                  <w:szCs w:val="20"/>
                </w:rPr>
                <w:delText>CodeListValue</w:delText>
              </w:r>
            </w:del>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Titre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/req/sam-core/AbstractSample/parameter-sem</w:t>
            </w:r>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lastRenderedPageBreak/>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Titre2"/>
      </w:pPr>
      <w:bookmarkStart w:id="962" w:name="_Toc72768908"/>
      <w:r w:rsidRPr="006762B7">
        <w:t>AbstractSampling</w:t>
      </w:r>
      <w:bookmarkEnd w:id="962"/>
    </w:p>
    <w:p w14:paraId="5789A0B4" w14:textId="3A00C7AE" w:rsidR="006762B7" w:rsidRDefault="00E708E8" w:rsidP="00E708E8">
      <w:pPr>
        <w:pStyle w:val="Titre3"/>
      </w:pPr>
      <w:r w:rsidRPr="00E708E8">
        <w:t>AbstractSampling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/req/sam-core/AbstractSampling</w:t>
            </w:r>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Abstract Sample core - AbstractSampling</w:t>
            </w:r>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/req/sam-cpt/Sampling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/req/obs-core/NamedValue</w:t>
            </w:r>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/req/sam-core/AbstractSampling/samplingLocation-sem</w:t>
            </w:r>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/req/sam-core/AbstractSampling/time-sem</w:t>
            </w:r>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/req/sam-core/AbstractSampling/parameter-sem</w:t>
            </w:r>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/req/obs-core/gen/metadata-sem</w:t>
            </w:r>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38"/>
                        </a:ext>
                      </a:extLst>
                    </a:blip>
                    <a:stretch>
                      <a:fillRect/>
                    </a:stretch>
                  </pic:blipFill>
                  <pic:spPr>
                    <a:xfrm>
                      <a:off x="0" y="0"/>
                      <a:ext cx="6191885" cy="3090545"/>
                    </a:xfrm>
                    <a:prstGeom prst="rect">
                      <a:avLst/>
                    </a:prstGeom>
                  </pic:spPr>
                </pic:pic>
              </a:graphicData>
            </a:graphic>
          </wp:inline>
        </w:drawing>
      </w:r>
    </w:p>
    <w:p w14:paraId="502D4EE9" w14:textId="45B7382F"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AbstractSampling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AbstractSampling.</w:t>
      </w:r>
    </w:p>
    <w:p w14:paraId="56BA1F30" w14:textId="6A29AA33" w:rsidR="00105813" w:rsidRDefault="00D61F74" w:rsidP="00D61F74">
      <w:pPr>
        <w:pStyle w:val="Titre3"/>
      </w:pPr>
      <w:r w:rsidRPr="00D61F74">
        <w:lastRenderedPageBreak/>
        <w:t>Attribute samplingLocation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/req/sam-core/AbstractSampling/samplingLocation-sem</w:t>
            </w:r>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r>
              <w:rPr>
                <w:b/>
                <w:sz w:val="20"/>
                <w:szCs w:val="20"/>
              </w:rPr>
              <w:t xml:space="preserve">samplingLocation:Geometry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Titre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/req/sam-core/AbstractSampling/time-sem</w:t>
            </w:r>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Titre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/req/sam-core/AbstractSampling/parameter-sem</w:t>
            </w:r>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r>
              <w:rPr>
                <w:b/>
                <w:sz w:val="20"/>
                <w:szCs w:val="20"/>
              </w:rPr>
              <w:t>parameter</w:t>
            </w:r>
            <w:r>
              <w:rPr>
                <w:sz w:val="20"/>
                <w:szCs w:val="20"/>
              </w:rPr>
              <w:t>:</w:t>
            </w:r>
            <w:r>
              <w:rPr>
                <w:b/>
                <w:sz w:val="20"/>
                <w:szCs w:val="20"/>
              </w:rPr>
              <w:t>NamedValue</w:t>
            </w:r>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Titre2"/>
      </w:pPr>
      <w:bookmarkStart w:id="963" w:name="_Toc72768909"/>
      <w:r w:rsidRPr="004864AE">
        <w:t>AbstractSampler</w:t>
      </w:r>
      <w:bookmarkEnd w:id="963"/>
    </w:p>
    <w:p w14:paraId="63472AB2" w14:textId="23B08D4C" w:rsidR="004864AE" w:rsidRDefault="00CF5361" w:rsidP="00CF5361">
      <w:pPr>
        <w:pStyle w:val="Titre3"/>
      </w:pPr>
      <w:r w:rsidRPr="00CF5361">
        <w:t>AbstractSampler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/req/sam-core/AbstractSampler</w:t>
            </w:r>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Abstract Sample core - AbstractSampler</w:t>
            </w:r>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/req/sam-cpt/Sampler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/req/sam-core/AbstractSampler/samplerType-sem</w:t>
            </w:r>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/req/obs-core/gen/metadata-sem</w:t>
            </w:r>
          </w:p>
        </w:tc>
      </w:tr>
      <w:tr w:rsidR="006F36F6" w14:paraId="19AD7C3A" w14:textId="77777777" w:rsidTr="006F36F6">
        <w:trPr>
          <w:ins w:id="964"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965" w:author="Katharina Schleidt" w:date="2021-10-17T22:24:00Z"/>
                <w:sz w:val="20"/>
                <w:szCs w:val="20"/>
              </w:rPr>
            </w:pPr>
            <w:ins w:id="966"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967" w:author="Katharina Schleidt" w:date="2021-10-17T22:24:00Z"/>
                <w:sz w:val="20"/>
                <w:szCs w:val="20"/>
              </w:rPr>
            </w:pPr>
            <w:ins w:id="968" w:author="Katharina Schleidt" w:date="2021-10-17T22:25:00Z">
              <w:r w:rsidRPr="006F36F6">
                <w:rPr>
                  <w:sz w:val="20"/>
                  <w:szCs w:val="20"/>
                </w:rPr>
                <w:t>/req/sam-core/AbstractSamplerType/AbstractSamplerType-sem</w:t>
              </w:r>
            </w:ins>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1"/>
                        </a:ext>
                      </a:extLst>
                    </a:blip>
                    <a:stretch>
                      <a:fillRect/>
                    </a:stretch>
                  </pic:blipFill>
                  <pic:spPr>
                    <a:xfrm>
                      <a:off x="0" y="0"/>
                      <a:ext cx="6191885" cy="1236345"/>
                    </a:xfrm>
                    <a:prstGeom prst="rect">
                      <a:avLst/>
                    </a:prstGeom>
                  </pic:spPr>
                </pic:pic>
              </a:graphicData>
            </a:graphic>
          </wp:inline>
        </w:drawing>
      </w:r>
    </w:p>
    <w:p w14:paraId="4E7EBC8E" w14:textId="7289D1DC"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AbstractSampler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AbstractSampler.</w:t>
      </w:r>
    </w:p>
    <w:p w14:paraId="64E1AD42" w14:textId="3E43D1ED" w:rsidR="0055112F" w:rsidRDefault="0093106F" w:rsidP="0093106F">
      <w:pPr>
        <w:pStyle w:val="Titre3"/>
      </w:pPr>
      <w:r w:rsidRPr="0093106F">
        <w:t>Attribute samplerType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r>
            <w:r>
              <w:rPr>
                <w:sz w:val="20"/>
                <w:szCs w:val="20"/>
              </w:rPr>
              <w:lastRenderedPageBreak/>
              <w:t>/req/sam-core/AbstractSampler/samplerType-sem</w:t>
            </w:r>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lastRenderedPageBreak/>
              <w:t xml:space="preserve">The type of </w:t>
            </w:r>
            <w:r>
              <w:rPr>
                <w:b/>
                <w:sz w:val="20"/>
                <w:szCs w:val="20"/>
              </w:rPr>
              <w:t>Sampler</w:t>
            </w:r>
            <w:r>
              <w:rPr>
                <w:sz w:val="20"/>
                <w:szCs w:val="20"/>
              </w:rPr>
              <w:t xml:space="preserve"> according to a community agreed </w:t>
            </w:r>
            <w:r>
              <w:rPr>
                <w:sz w:val="20"/>
                <w:szCs w:val="20"/>
              </w:rPr>
              <w:lastRenderedPageBreak/>
              <w:t>typology.</w:t>
            </w:r>
          </w:p>
          <w:p w14:paraId="066E03EE" w14:textId="507462B0" w:rsidR="00F47185" w:rsidRDefault="00F47185" w:rsidP="001A5B74">
            <w:pPr>
              <w:widowControl w:val="0"/>
              <w:spacing w:line="240" w:lineRule="auto"/>
              <w:rPr>
                <w:sz w:val="20"/>
                <w:szCs w:val="20"/>
              </w:rPr>
            </w:pPr>
            <w:r>
              <w:rPr>
                <w:sz w:val="20"/>
                <w:szCs w:val="20"/>
              </w:rPr>
              <w:t xml:space="preserve">If information on the type of </w:t>
            </w:r>
            <w:r>
              <w:rPr>
                <w:b/>
                <w:sz w:val="20"/>
                <w:szCs w:val="20"/>
              </w:rPr>
              <w:t xml:space="preserve">AbstractSampler </w:t>
            </w:r>
            <w:r>
              <w:rPr>
                <w:sz w:val="20"/>
                <w:szCs w:val="20"/>
              </w:rPr>
              <w:t xml:space="preserve">is provided, the attribute </w:t>
            </w:r>
            <w:r>
              <w:rPr>
                <w:b/>
                <w:sz w:val="20"/>
                <w:szCs w:val="20"/>
              </w:rPr>
              <w:t>samplerType:AbstractSamplerType</w:t>
            </w:r>
            <w:del w:id="969" w:author="Katharina Schleidt" w:date="2021-10-13T19:04:00Z">
              <w:r w:rsidDel="00F90564">
                <w:rPr>
                  <w:b/>
                  <w:sz w:val="20"/>
                  <w:szCs w:val="20"/>
                </w:rPr>
                <w:delText>CodeListValue</w:delText>
              </w:r>
            </w:del>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Paragraphedeliste"/>
        <w:numPr>
          <w:ilvl w:val="0"/>
          <w:numId w:val="21"/>
        </w:numPr>
        <w:rPr>
          <w:lang w:eastAsia="ja-JP"/>
        </w:rPr>
      </w:pPr>
      <w:r>
        <w:rPr>
          <w:lang w:eastAsia="ja-JP"/>
        </w:rPr>
        <w:t xml:space="preserve">A ball mill, diamond drill, hammer, </w:t>
      </w:r>
    </w:p>
    <w:p w14:paraId="5710EB8A" w14:textId="2D88B913" w:rsidR="004404E3" w:rsidRDefault="004404E3" w:rsidP="00220B53">
      <w:pPr>
        <w:pStyle w:val="Paragraphedeliste"/>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Paragraphedeliste"/>
        <w:numPr>
          <w:ilvl w:val="0"/>
          <w:numId w:val="21"/>
        </w:numPr>
        <w:rPr>
          <w:lang w:eastAsia="ja-JP"/>
        </w:rPr>
      </w:pPr>
      <w:ins w:id="970"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Paragraphedeliste"/>
        <w:numPr>
          <w:ilvl w:val="0"/>
          <w:numId w:val="21"/>
        </w:numPr>
        <w:rPr>
          <w:lang w:eastAsia="ja-JP"/>
        </w:rPr>
      </w:pPr>
      <w:del w:id="971" w:author="Katharina Schleidt" w:date="2021-07-05T20:12:00Z">
        <w:r w:rsidDel="00E73CAA">
          <w:rPr>
            <w:lang w:eastAsia="ja-JP"/>
          </w:rPr>
          <w:delText xml:space="preserve">a </w:delText>
        </w:r>
      </w:del>
      <w:ins w:id="972"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Titre2"/>
      </w:pPr>
      <w:bookmarkStart w:id="973" w:name="_Toc72768910"/>
      <w:r w:rsidRPr="003E77E7">
        <w:t>AbstractSamplingProcedure</w:t>
      </w:r>
      <w:bookmarkEnd w:id="973"/>
    </w:p>
    <w:p w14:paraId="3AA5B155" w14:textId="7D9FE658" w:rsidR="003E77E7" w:rsidRDefault="00D4308C" w:rsidP="00D4308C">
      <w:pPr>
        <w:pStyle w:val="Titre3"/>
      </w:pPr>
      <w:r w:rsidRPr="00D4308C">
        <w:t>AbstractSamplingProcedure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/req/sam-core/AbstractSamplingProcedure</w:t>
            </w:r>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Abstract Sample core - AbstractSamplingProcedure</w:t>
            </w:r>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/req/sam-cpt/SamplingProcedure</w:t>
            </w:r>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/req/obs-core/gen/metadata-sem</w:t>
            </w:r>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4"/>
                        </a:ext>
                      </a:extLst>
                    </a:blip>
                    <a:stretch>
                      <a:fillRect/>
                    </a:stretch>
                  </pic:blipFill>
                  <pic:spPr>
                    <a:xfrm>
                      <a:off x="0" y="0"/>
                      <a:ext cx="6191885" cy="987425"/>
                    </a:xfrm>
                    <a:prstGeom prst="rect">
                      <a:avLst/>
                    </a:prstGeom>
                  </pic:spPr>
                </pic:pic>
              </a:graphicData>
            </a:graphic>
          </wp:inline>
        </w:drawing>
      </w:r>
    </w:p>
    <w:p w14:paraId="0889E41A" w14:textId="0DDD692E"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AbstractSamplingProcedure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AbstractSamplingProcedure</w:t>
      </w:r>
      <w:r w:rsidR="00301F83">
        <w:rPr>
          <w:b/>
          <w:bCs/>
          <w:sz w:val="20"/>
          <w:szCs w:val="20"/>
        </w:rPr>
        <w:t>,</w:t>
      </w:r>
      <w:r w:rsidRPr="0030485C">
        <w:rPr>
          <w:b/>
          <w:bCs/>
          <w:sz w:val="20"/>
          <w:szCs w:val="20"/>
        </w:rPr>
        <w:t xml:space="preserve"> AbstractPreparationProcedure</w:t>
      </w:r>
      <w:r w:rsidR="00301F83">
        <w:rPr>
          <w:b/>
          <w:bCs/>
          <w:sz w:val="20"/>
          <w:szCs w:val="20"/>
        </w:rPr>
        <w:t xml:space="preserve"> and AbstractPreparationStep</w:t>
      </w:r>
      <w:r w:rsidRPr="0030485C">
        <w:rPr>
          <w:b/>
          <w:bCs/>
          <w:sz w:val="20"/>
          <w:szCs w:val="20"/>
        </w:rPr>
        <w:t>.</w:t>
      </w:r>
    </w:p>
    <w:p w14:paraId="7F6F2D0A" w14:textId="16A6418C" w:rsidR="00CD6F39" w:rsidRPr="00CD6F39" w:rsidRDefault="00863761" w:rsidP="00863761">
      <w:pPr>
        <w:pStyle w:val="Titre2"/>
      </w:pPr>
      <w:bookmarkStart w:id="974" w:name="_Toc72768911"/>
      <w:r w:rsidRPr="00863761">
        <w:t>AbstractPreparationProcedure</w:t>
      </w:r>
      <w:bookmarkEnd w:id="974"/>
    </w:p>
    <w:p w14:paraId="1B0D2FE1" w14:textId="224041E0" w:rsidR="00744C55" w:rsidRDefault="00863761" w:rsidP="00863761">
      <w:pPr>
        <w:pStyle w:val="Titre3"/>
      </w:pPr>
      <w:r w:rsidRPr="00863761">
        <w:t>AbstractPreparationProcedure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/req/sam-core/AbstractPreparationProcedure</w:t>
            </w:r>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Abstract Sample core - AbstractPreparationProcedure</w:t>
            </w:r>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/req/sam-cpt/PreparationProcedure</w:t>
            </w:r>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/req/obs-core/gen/metadata-sem</w:t>
            </w:r>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7"/>
                        </a:ext>
                      </a:extLst>
                    </a:blip>
                    <a:stretch>
                      <a:fillRect/>
                    </a:stretch>
                  </pic:blipFill>
                  <pic:spPr>
                    <a:xfrm>
                      <a:off x="0" y="0"/>
                      <a:ext cx="6191885" cy="807085"/>
                    </a:xfrm>
                    <a:prstGeom prst="rect">
                      <a:avLst/>
                    </a:prstGeom>
                  </pic:spPr>
                </pic:pic>
              </a:graphicData>
            </a:graphic>
          </wp:inline>
        </w:drawing>
      </w:r>
    </w:p>
    <w:p w14:paraId="756975C8" w14:textId="176E7720"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AbstractPreparationProcedure requirements class.</w:t>
      </w:r>
    </w:p>
    <w:p w14:paraId="3859046A" w14:textId="257F1D12" w:rsidR="000C70DD" w:rsidRDefault="007A5CB7" w:rsidP="007A5CB7">
      <w:pPr>
        <w:pStyle w:val="Titre2"/>
      </w:pPr>
      <w:bookmarkStart w:id="975" w:name="_Toc72768912"/>
      <w:r w:rsidRPr="007A5CB7">
        <w:t>AbstractPreparationStep</w:t>
      </w:r>
      <w:bookmarkEnd w:id="975"/>
    </w:p>
    <w:p w14:paraId="188B129C" w14:textId="44410CA2" w:rsidR="007A5CB7" w:rsidRDefault="007A5CB7" w:rsidP="007A5CB7">
      <w:pPr>
        <w:pStyle w:val="Titre3"/>
      </w:pPr>
      <w:r w:rsidRPr="007A5CB7">
        <w:t>AbstractPreparationStep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/req/sam-core/AbstractPreparationStep</w:t>
            </w:r>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Abstract Sample core - AbstractPreparationStep</w:t>
            </w:r>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ISO 19103:2015 Geographic information – Conceptual schema language, CoreTypes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/req/sam-cpt/PreparationStep</w:t>
            </w:r>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/req/sam-core/AbstractPreparationStep/description-sem</w:t>
            </w:r>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/req/sam-core/AbstractPreparationStep/time-sem</w:t>
            </w:r>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/req/obs-core/gen/metadata-sem</w:t>
            </w:r>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49"/>
                        </a:ext>
                      </a:extLst>
                    </a:blip>
                    <a:stretch>
                      <a:fillRect/>
                    </a:stretch>
                  </pic:blipFill>
                  <pic:spPr>
                    <a:xfrm>
                      <a:off x="0" y="0"/>
                      <a:ext cx="6191885" cy="1384300"/>
                    </a:xfrm>
                    <a:prstGeom prst="rect">
                      <a:avLst/>
                    </a:prstGeom>
                  </pic:spPr>
                </pic:pic>
              </a:graphicData>
            </a:graphic>
          </wp:inline>
        </w:drawing>
      </w:r>
    </w:p>
    <w:p w14:paraId="32A0764E" w14:textId="12BD901F"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AbstractPreparationStep requirements class.</w:t>
      </w:r>
    </w:p>
    <w:p w14:paraId="32E8CF45" w14:textId="13C45AAE" w:rsidR="00EF6C7F" w:rsidRDefault="00371A7E" w:rsidP="00371A7E">
      <w:pPr>
        <w:pStyle w:val="Titre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/req/sam-core/AbstractPreparationStep/description-sem</w:t>
            </w:r>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r>
              <w:rPr>
                <w:b/>
                <w:sz w:val="20"/>
                <w:szCs w:val="20"/>
              </w:rPr>
              <w:t>preparationStep</w:t>
            </w:r>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r>
              <w:rPr>
                <w:b/>
                <w:sz w:val="20"/>
                <w:szCs w:val="20"/>
              </w:rPr>
              <w:t xml:space="preserve">preparationStep </w:t>
            </w:r>
            <w:r>
              <w:rPr>
                <w:sz w:val="20"/>
                <w:szCs w:val="20"/>
              </w:rPr>
              <w:t xml:space="preserve">is provided, the attribute </w:t>
            </w:r>
            <w:r>
              <w:rPr>
                <w:b/>
                <w:sz w:val="20"/>
                <w:szCs w:val="20"/>
              </w:rPr>
              <w:t xml:space="preserve">description:CharacterString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Titre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/req/sam-core/AbstractPreparationStep/time-sem</w:t>
            </w:r>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r>
              <w:rPr>
                <w:b/>
                <w:sz w:val="20"/>
                <w:szCs w:val="20"/>
              </w:rPr>
              <w:t>preparationStep</w:t>
            </w:r>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r>
              <w:rPr>
                <w:b/>
                <w:sz w:val="20"/>
                <w:szCs w:val="20"/>
              </w:rPr>
              <w:t xml:space="preserve">preparationStep </w:t>
            </w:r>
            <w:r>
              <w:rPr>
                <w:sz w:val="20"/>
                <w:szCs w:val="20"/>
              </w:rPr>
              <w:t xml:space="preserve">of the </w:t>
            </w:r>
            <w:r>
              <w:rPr>
                <w:b/>
                <w:sz w:val="20"/>
                <w:szCs w:val="20"/>
              </w:rPr>
              <w:t xml:space="preserve">Sampling </w:t>
            </w:r>
            <w:r>
              <w:rPr>
                <w:sz w:val="20"/>
                <w:szCs w:val="20"/>
              </w:rPr>
              <w:t xml:space="preserve">is provided, the attribute </w:t>
            </w:r>
            <w:r>
              <w:rPr>
                <w:b/>
                <w:sz w:val="20"/>
                <w:szCs w:val="20"/>
              </w:rPr>
              <w:t>time:TM_Object</w:t>
            </w:r>
            <w:r>
              <w:rPr>
                <w:sz w:val="20"/>
                <w:szCs w:val="20"/>
              </w:rPr>
              <w:t xml:space="preserve"> SHALL be used.</w:t>
            </w:r>
          </w:p>
        </w:tc>
      </w:tr>
    </w:tbl>
    <w:p w14:paraId="68244C20" w14:textId="7EED3CAF" w:rsidR="00262594" w:rsidRDefault="00262594" w:rsidP="00262594">
      <w:pPr>
        <w:rPr>
          <w:ins w:id="976" w:author="Katharina Schleidt" w:date="2021-10-17T22:21:00Z"/>
          <w:lang w:eastAsia="ja-JP"/>
        </w:rPr>
      </w:pPr>
    </w:p>
    <w:p w14:paraId="595718BC" w14:textId="77777777" w:rsidR="006F36F6" w:rsidRDefault="006F36F6" w:rsidP="006F36F6">
      <w:pPr>
        <w:pStyle w:val="Titre2"/>
        <w:rPr>
          <w:ins w:id="977" w:author="Katharina Schleidt" w:date="2021-10-17T22:21:00Z"/>
        </w:rPr>
      </w:pPr>
      <w:ins w:id="978" w:author="Katharina Schleidt" w:date="2021-10-17T22:21:00Z">
        <w:r>
          <w:t>Codelists</w:t>
        </w:r>
      </w:ins>
    </w:p>
    <w:p w14:paraId="7D5CB73D" w14:textId="11BDCB59" w:rsidR="006F36F6" w:rsidRDefault="006F36F6" w:rsidP="006F36F6">
      <w:pPr>
        <w:pStyle w:val="Titre3"/>
        <w:rPr>
          <w:ins w:id="979" w:author="Katharina Schleidt" w:date="2021-10-17T22:21:00Z"/>
        </w:rPr>
      </w:pPr>
      <w:ins w:id="980" w:author="Katharina Schleidt" w:date="2021-10-17T22:21:00Z">
        <w:r w:rsidRPr="006F36F6">
          <w:t>AbstractSampleType</w:t>
        </w:r>
      </w:ins>
    </w:p>
    <w:p w14:paraId="68EEA248" w14:textId="58404C19" w:rsidR="006F36F6" w:rsidRDefault="006F36F6" w:rsidP="006F36F6">
      <w:pPr>
        <w:rPr>
          <w:ins w:id="981" w:author="Katharina Schleidt" w:date="2021-10-17T22:21:00Z"/>
          <w:lang w:eastAsia="ja-JP"/>
        </w:rPr>
      </w:pPr>
      <w:ins w:id="982" w:author="Katharina Schleidt" w:date="2021-10-17T22:21:00Z">
        <w:r w:rsidRPr="00F41D3D">
          <w:rPr>
            <w:lang w:eastAsia="ja-JP"/>
          </w:rPr>
          <w:t xml:space="preserve">The code list </w:t>
        </w:r>
        <w:r w:rsidRPr="006F36F6">
          <w:rPr>
            <w:lang w:eastAsia="ja-JP"/>
          </w:rPr>
          <w:t>AbstractSampleType</w:t>
        </w:r>
        <w:r>
          <w:rPr>
            <w:lang w:eastAsia="ja-JP"/>
          </w:rPr>
          <w:t xml:space="preserve"> can be specialized as required to firm up semantics of </w:t>
        </w:r>
      </w:ins>
      <w:ins w:id="983" w:author="Katharina Schleidt" w:date="2021-10-17T22:22:00Z">
        <w:r>
          <w:rPr>
            <w:lang w:eastAsia="ja-JP"/>
          </w:rPr>
          <w:t>sample</w:t>
        </w:r>
      </w:ins>
      <w:ins w:id="984" w:author="Katharina Schleidt" w:date="2021-10-17T22:21:00Z">
        <w:r>
          <w:rPr>
            <w:lang w:eastAsia="ja-JP"/>
          </w:rPr>
          <w:t xml:space="preserve"> types.</w:t>
        </w:r>
      </w:ins>
    </w:p>
    <w:p w14:paraId="25D49F91" w14:textId="77777777" w:rsidR="006F36F6" w:rsidRDefault="006F36F6" w:rsidP="006F36F6">
      <w:pPr>
        <w:rPr>
          <w:ins w:id="985"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6F36F6">
        <w:trPr>
          <w:ins w:id="986"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987" w:author="Katharina Schleidt" w:date="2021-10-17T22:21:00Z"/>
                <w:sz w:val="20"/>
                <w:szCs w:val="20"/>
              </w:rPr>
            </w:pPr>
            <w:ins w:id="988" w:author="Katharina Schleidt" w:date="2021-10-17T22:21:00Z">
              <w:r>
                <w:rPr>
                  <w:b/>
                  <w:sz w:val="20"/>
                  <w:szCs w:val="20"/>
                </w:rPr>
                <w:t>Requirement</w:t>
              </w:r>
              <w:r>
                <w:rPr>
                  <w:sz w:val="20"/>
                  <w:szCs w:val="20"/>
                </w:rPr>
                <w:br/>
                <w:t>/req/</w:t>
              </w:r>
            </w:ins>
            <w:ins w:id="989" w:author="Katharina Schleidt" w:date="2021-10-17T22:25:00Z">
              <w:r>
                <w:rPr>
                  <w:sz w:val="20"/>
                  <w:szCs w:val="20"/>
                </w:rPr>
                <w:t>sam</w:t>
              </w:r>
            </w:ins>
            <w:ins w:id="990" w:author="Katharina Schleidt" w:date="2021-10-17T22:21:00Z">
              <w:r>
                <w:rPr>
                  <w:sz w:val="20"/>
                  <w:szCs w:val="20"/>
                </w:rPr>
                <w:t>-core/</w:t>
              </w:r>
            </w:ins>
            <w:ins w:id="991" w:author="Katharina Schleidt" w:date="2021-10-17T22:22:00Z">
              <w:r w:rsidRPr="006F36F6">
                <w:rPr>
                  <w:sz w:val="20"/>
                  <w:szCs w:val="20"/>
                </w:rPr>
                <w:t>AbstractSampleType</w:t>
              </w:r>
            </w:ins>
            <w:ins w:id="992" w:author="Katharina Schleidt" w:date="2021-10-17T22:21:00Z">
              <w:r>
                <w:rPr>
                  <w:sz w:val="20"/>
                  <w:szCs w:val="20"/>
                </w:rPr>
                <w:t>/</w:t>
              </w:r>
            </w:ins>
            <w:ins w:id="993" w:author="Katharina Schleidt" w:date="2021-10-17T22:22:00Z">
              <w:r w:rsidRPr="006F36F6">
                <w:rPr>
                  <w:sz w:val="20"/>
                  <w:szCs w:val="20"/>
                </w:rPr>
                <w:t>AbstractSampleType</w:t>
              </w:r>
            </w:ins>
            <w:ins w:id="994" w:author="Katharina Schleidt" w:date="2021-10-17T22:21:00Z">
              <w:r>
                <w:rPr>
                  <w:sz w:val="20"/>
                  <w:szCs w:val="20"/>
                </w:rPr>
                <w:t>-sem</w:t>
              </w:r>
            </w:ins>
          </w:p>
        </w:tc>
        <w:tc>
          <w:tcPr>
            <w:tcW w:w="5796" w:type="dxa"/>
            <w:shd w:val="clear" w:color="auto" w:fill="auto"/>
            <w:tcMar>
              <w:top w:w="100" w:type="dxa"/>
              <w:left w:w="100" w:type="dxa"/>
              <w:bottom w:w="100" w:type="dxa"/>
              <w:right w:w="100" w:type="dxa"/>
            </w:tcMar>
          </w:tcPr>
          <w:p w14:paraId="622B0C1B" w14:textId="388B8393" w:rsidR="006F36F6" w:rsidRPr="00182C3E" w:rsidRDefault="006F36F6" w:rsidP="00D45324">
            <w:pPr>
              <w:widowControl w:val="0"/>
              <w:tabs>
                <w:tab w:val="clear" w:pos="403"/>
              </w:tabs>
              <w:spacing w:after="0" w:line="240" w:lineRule="auto"/>
              <w:ind w:left="360"/>
              <w:rPr>
                <w:ins w:id="995" w:author="Katharina Schleidt" w:date="2021-10-17T22:21:00Z"/>
                <w:sz w:val="20"/>
                <w:szCs w:val="20"/>
              </w:rPr>
            </w:pPr>
            <w:ins w:id="996" w:author="Katharina Schleidt" w:date="2021-10-17T22:21:00Z">
              <w:r>
                <w:rPr>
                  <w:sz w:val="20"/>
                  <w:szCs w:val="20"/>
                </w:rPr>
                <w:t xml:space="preserve">A codelist detailing the semantics of </w:t>
              </w:r>
            </w:ins>
            <w:ins w:id="997" w:author="Katharina Schleidt" w:date="2021-10-17T22:22:00Z">
              <w:r w:rsidRPr="006F36F6">
                <w:rPr>
                  <w:sz w:val="20"/>
                  <w:szCs w:val="20"/>
                </w:rPr>
                <w:t xml:space="preserve">sample </w:t>
              </w:r>
            </w:ins>
            <w:ins w:id="998" w:author="Katharina Schleidt" w:date="2021-10-17T22:21:00Z">
              <w:r>
                <w:rPr>
                  <w:sz w:val="20"/>
                  <w:szCs w:val="20"/>
                </w:rPr>
                <w:t>types. A concrete realization must be created for the application.</w:t>
              </w:r>
            </w:ins>
          </w:p>
        </w:tc>
      </w:tr>
    </w:tbl>
    <w:p w14:paraId="6E3DF118" w14:textId="3F010525" w:rsidR="006F36F6" w:rsidRDefault="006F36F6" w:rsidP="00262594">
      <w:pPr>
        <w:rPr>
          <w:ins w:id="999" w:author="Katharina Schleidt" w:date="2021-10-17T22:23:00Z"/>
          <w:lang w:eastAsia="ja-JP"/>
        </w:rPr>
      </w:pPr>
    </w:p>
    <w:p w14:paraId="1B1A202A" w14:textId="335A2B57" w:rsidR="006F36F6" w:rsidRDefault="006F36F6" w:rsidP="006F36F6">
      <w:pPr>
        <w:pStyle w:val="Titre3"/>
        <w:rPr>
          <w:ins w:id="1000" w:author="Katharina Schleidt" w:date="2021-10-17T22:23:00Z"/>
        </w:rPr>
      </w:pPr>
      <w:ins w:id="1001" w:author="Katharina Schleidt" w:date="2021-10-17T22:23:00Z">
        <w:r w:rsidRPr="006F36F6">
          <w:t>AbstractSamplerType</w:t>
        </w:r>
      </w:ins>
    </w:p>
    <w:p w14:paraId="5450AEB1" w14:textId="473DB61D" w:rsidR="006F36F6" w:rsidRDefault="006F36F6" w:rsidP="006F36F6">
      <w:pPr>
        <w:rPr>
          <w:ins w:id="1002" w:author="Katharina Schleidt" w:date="2021-10-17T22:23:00Z"/>
          <w:lang w:eastAsia="ja-JP"/>
        </w:rPr>
      </w:pPr>
      <w:ins w:id="1003" w:author="Katharina Schleidt" w:date="2021-10-17T22:23:00Z">
        <w:r w:rsidRPr="00F41D3D">
          <w:rPr>
            <w:lang w:eastAsia="ja-JP"/>
          </w:rPr>
          <w:t xml:space="preserve">The code list </w:t>
        </w:r>
        <w:r w:rsidRPr="006F36F6">
          <w:rPr>
            <w:lang w:eastAsia="ja-JP"/>
          </w:rPr>
          <w:t>AbstractSamplerType</w:t>
        </w:r>
        <w:r>
          <w:rPr>
            <w:lang w:eastAsia="ja-JP"/>
          </w:rPr>
          <w:t xml:space="preserve"> can be specialized as required to firm up semantics of sampler types.</w:t>
        </w:r>
      </w:ins>
    </w:p>
    <w:p w14:paraId="364AA86C" w14:textId="77777777" w:rsidR="006F36F6" w:rsidRDefault="006F36F6" w:rsidP="006F36F6">
      <w:pPr>
        <w:rPr>
          <w:ins w:id="1004"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6F36F6">
        <w:trPr>
          <w:ins w:id="1005"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1006" w:author="Katharina Schleidt" w:date="2021-10-17T22:23:00Z"/>
                <w:sz w:val="20"/>
                <w:szCs w:val="20"/>
              </w:rPr>
            </w:pPr>
            <w:ins w:id="1007" w:author="Katharina Schleidt" w:date="2021-10-17T22:23:00Z">
              <w:r>
                <w:rPr>
                  <w:b/>
                  <w:sz w:val="20"/>
                  <w:szCs w:val="20"/>
                </w:rPr>
                <w:lastRenderedPageBreak/>
                <w:t>Requirement</w:t>
              </w:r>
              <w:r>
                <w:rPr>
                  <w:sz w:val="20"/>
                  <w:szCs w:val="20"/>
                </w:rPr>
                <w:br/>
                <w:t>/req/</w:t>
              </w:r>
            </w:ins>
            <w:ins w:id="1008" w:author="Katharina Schleidt" w:date="2021-10-17T22:24:00Z">
              <w:r>
                <w:rPr>
                  <w:sz w:val="20"/>
                  <w:szCs w:val="20"/>
                </w:rPr>
                <w:t>sam</w:t>
              </w:r>
            </w:ins>
            <w:ins w:id="1009" w:author="Katharina Schleidt" w:date="2021-10-17T22:23:00Z">
              <w:r>
                <w:rPr>
                  <w:sz w:val="20"/>
                  <w:szCs w:val="20"/>
                </w:rPr>
                <w:t>-core/</w:t>
              </w:r>
              <w:r w:rsidRPr="006F36F6">
                <w:rPr>
                  <w:sz w:val="20"/>
                  <w:szCs w:val="20"/>
                </w:rPr>
                <w:t>AbstractSamplerType</w:t>
              </w:r>
              <w:r>
                <w:rPr>
                  <w:sz w:val="20"/>
                  <w:szCs w:val="20"/>
                </w:rPr>
                <w:t>/</w:t>
              </w:r>
              <w:r w:rsidRPr="006F36F6">
                <w:rPr>
                  <w:sz w:val="20"/>
                  <w:szCs w:val="20"/>
                </w:rPr>
                <w:t>AbstractSamplerType</w:t>
              </w:r>
              <w:r>
                <w:rPr>
                  <w:sz w:val="20"/>
                  <w:szCs w:val="20"/>
                </w:rPr>
                <w:t>-sem</w:t>
              </w:r>
            </w:ins>
          </w:p>
        </w:tc>
        <w:tc>
          <w:tcPr>
            <w:tcW w:w="5796" w:type="dxa"/>
            <w:shd w:val="clear" w:color="auto" w:fill="auto"/>
            <w:tcMar>
              <w:top w:w="100" w:type="dxa"/>
              <w:left w:w="100" w:type="dxa"/>
              <w:bottom w:w="100" w:type="dxa"/>
              <w:right w:w="100" w:type="dxa"/>
            </w:tcMar>
          </w:tcPr>
          <w:p w14:paraId="5B35F076" w14:textId="25805C4A" w:rsidR="006F36F6" w:rsidRPr="00182C3E" w:rsidRDefault="006F36F6" w:rsidP="00D45324">
            <w:pPr>
              <w:widowControl w:val="0"/>
              <w:tabs>
                <w:tab w:val="clear" w:pos="403"/>
              </w:tabs>
              <w:spacing w:after="0" w:line="240" w:lineRule="auto"/>
              <w:ind w:left="360"/>
              <w:rPr>
                <w:ins w:id="1010" w:author="Katharina Schleidt" w:date="2021-10-17T22:23:00Z"/>
                <w:sz w:val="20"/>
                <w:szCs w:val="20"/>
              </w:rPr>
            </w:pPr>
            <w:ins w:id="1011" w:author="Katharina Schleidt" w:date="2021-10-17T22:23:00Z">
              <w:r>
                <w:rPr>
                  <w:sz w:val="20"/>
                  <w:szCs w:val="20"/>
                </w:rPr>
                <w:t xml:space="preserve">A codelist detailing the semantics of </w:t>
              </w:r>
              <w:r w:rsidRPr="006F36F6">
                <w:rPr>
                  <w:sz w:val="20"/>
                  <w:szCs w:val="20"/>
                </w:rPr>
                <w:t>sample</w:t>
              </w:r>
              <w:r>
                <w:rPr>
                  <w:sz w:val="20"/>
                  <w:szCs w:val="20"/>
                </w:rPr>
                <w:t>r</w:t>
              </w:r>
              <w:r w:rsidRPr="006F36F6">
                <w:rPr>
                  <w:sz w:val="20"/>
                  <w:szCs w:val="20"/>
                </w:rPr>
                <w:t xml:space="preserve"> </w:t>
              </w:r>
              <w:r>
                <w:rPr>
                  <w:sz w:val="20"/>
                  <w:szCs w:val="20"/>
                </w:rPr>
                <w:t>types. A concrete realization must be created for the application.</w:t>
              </w:r>
            </w:ins>
          </w:p>
        </w:tc>
      </w:tr>
    </w:tbl>
    <w:p w14:paraId="7D6EA41F" w14:textId="77777777" w:rsidR="006F36F6" w:rsidRPr="00262594" w:rsidRDefault="006F36F6" w:rsidP="006F36F6">
      <w:pPr>
        <w:rPr>
          <w:ins w:id="1012"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920189">
      <w:pPr>
        <w:pStyle w:val="Titre1"/>
      </w:pPr>
      <w:bookmarkStart w:id="1013" w:name="_Toc72768913"/>
      <w:r w:rsidRPr="00920189">
        <w:t>Basic Samples</w:t>
      </w:r>
      <w:bookmarkEnd w:id="1013"/>
    </w:p>
    <w:p w14:paraId="45FDC231" w14:textId="7D4AD515" w:rsidR="00CA3726" w:rsidRDefault="00CA3726" w:rsidP="00CA3726">
      <w:pPr>
        <w:pStyle w:val="Titre2"/>
      </w:pPr>
      <w:bookmarkStart w:id="1014" w:name="_Toc72768914"/>
      <w:r w:rsidRPr="00CA3726">
        <w:t>General</w:t>
      </w:r>
      <w:bookmarkEnd w:id="1014"/>
    </w:p>
    <w:p w14:paraId="3ADD71C7" w14:textId="175FFF00" w:rsidR="00CA3726" w:rsidRDefault="00CA3726" w:rsidP="00CA3726">
      <w:pPr>
        <w:pStyle w:val="Titre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0A196B">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/req/sam-basic</w:t>
            </w:r>
          </w:p>
        </w:tc>
      </w:tr>
      <w:tr w:rsidR="00CA3726" w14:paraId="68C86BAA" w14:textId="77777777" w:rsidTr="000A196B">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0A196B">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0A196B">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0A196B">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/req/sam-basic/Sample</w:t>
            </w:r>
          </w:p>
        </w:tc>
      </w:tr>
      <w:tr w:rsidR="00CA3726" w14:paraId="749C7483" w14:textId="77777777" w:rsidTr="000A196B">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/req/sam-basic/SpatialSample</w:t>
            </w:r>
          </w:p>
        </w:tc>
      </w:tr>
      <w:tr w:rsidR="00CA3726" w14:paraId="65C76B3B" w14:textId="77777777" w:rsidTr="000A196B">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/req/sam-basic/MaterialSample</w:t>
            </w:r>
          </w:p>
        </w:tc>
      </w:tr>
      <w:tr w:rsidR="00CA3726" w14:paraId="0ED03500" w14:textId="77777777" w:rsidTr="000A196B">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/req/sam-basic/StatisticalSample</w:t>
            </w:r>
          </w:p>
        </w:tc>
      </w:tr>
      <w:tr w:rsidR="00CA3726" w14:paraId="3E222D67" w14:textId="77777777" w:rsidTr="000A196B">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/req/sam-basic/Sampling</w:t>
            </w:r>
          </w:p>
        </w:tc>
      </w:tr>
      <w:tr w:rsidR="00CA3726" w14:paraId="7A61CD4F" w14:textId="77777777" w:rsidTr="000A196B">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/req/sam-basic/Sampler</w:t>
            </w:r>
          </w:p>
        </w:tc>
      </w:tr>
      <w:tr w:rsidR="000A196B" w14:paraId="75B55F8F" w14:textId="77777777" w:rsidTr="000A196B">
        <w:trPr>
          <w:ins w:id="1015"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1016" w:author="Katharina Schleidt" w:date="2021-10-17T22:50:00Z"/>
                <w:sz w:val="20"/>
                <w:szCs w:val="20"/>
              </w:rPr>
            </w:pPr>
            <w:ins w:id="1017"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1018" w:author="Katharina Schleidt" w:date="2021-10-17T22:50:00Z"/>
                <w:sz w:val="20"/>
                <w:szCs w:val="20"/>
              </w:rPr>
            </w:pPr>
            <w:ins w:id="1019" w:author="Katharina Schleidt" w:date="2021-10-17T22:51:00Z">
              <w:r w:rsidRPr="000A196B">
                <w:rPr>
                  <w:sz w:val="20"/>
                  <w:szCs w:val="20"/>
                  <w:rPrChange w:id="1020" w:author="Katharina Schleidt" w:date="2021-10-17T22:51:00Z">
                    <w:rPr/>
                  </w:rPrChange>
                </w:rPr>
                <w:t>/req/sam-basic/SamplingProcedure</w:t>
              </w:r>
            </w:ins>
          </w:p>
        </w:tc>
      </w:tr>
      <w:tr w:rsidR="000A196B" w14:paraId="138D8365" w14:textId="77777777" w:rsidTr="000A196B">
        <w:trPr>
          <w:ins w:id="1021"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1022" w:author="Katharina Schleidt" w:date="2021-10-17T22:50:00Z"/>
                <w:sz w:val="20"/>
                <w:szCs w:val="20"/>
              </w:rPr>
            </w:pPr>
            <w:ins w:id="1023"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1024" w:author="Katharina Schleidt" w:date="2021-10-17T22:50:00Z"/>
                <w:sz w:val="20"/>
                <w:szCs w:val="20"/>
              </w:rPr>
            </w:pPr>
            <w:ins w:id="1025" w:author="Katharina Schleidt" w:date="2021-10-17T22:51:00Z">
              <w:r w:rsidRPr="000A196B">
                <w:rPr>
                  <w:sz w:val="20"/>
                  <w:szCs w:val="20"/>
                  <w:rPrChange w:id="1026" w:author="Katharina Schleidt" w:date="2021-10-17T22:51:00Z">
                    <w:rPr/>
                  </w:rPrChange>
                </w:rPr>
                <w:t>/req/sam-basic/PreparationProcedure</w:t>
              </w:r>
            </w:ins>
          </w:p>
        </w:tc>
      </w:tr>
      <w:tr w:rsidR="000A196B" w14:paraId="4A516570" w14:textId="77777777" w:rsidTr="000A196B">
        <w:trPr>
          <w:ins w:id="1027"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1028" w:author="Katharina Schleidt" w:date="2021-10-17T22:50:00Z"/>
                <w:sz w:val="20"/>
                <w:szCs w:val="20"/>
              </w:rPr>
            </w:pPr>
            <w:ins w:id="1029"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1030" w:author="Katharina Schleidt" w:date="2021-10-17T22:50:00Z"/>
                <w:sz w:val="20"/>
                <w:szCs w:val="20"/>
              </w:rPr>
            </w:pPr>
            <w:ins w:id="1031" w:author="Katharina Schleidt" w:date="2021-10-17T22:51:00Z">
              <w:r w:rsidRPr="000A196B">
                <w:rPr>
                  <w:sz w:val="20"/>
                  <w:szCs w:val="20"/>
                  <w:rPrChange w:id="1032" w:author="Katharina Schleidt" w:date="2021-10-17T22:51:00Z">
                    <w:rPr/>
                  </w:rPrChange>
                </w:rPr>
                <w:t>/req/sam-basic/PreparationStep</w:t>
              </w:r>
            </w:ins>
          </w:p>
        </w:tc>
      </w:tr>
      <w:tr w:rsidR="00CA3726" w14:paraId="0362EA55" w14:textId="77777777" w:rsidTr="000A196B">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/req/sam-basic/SampleCollection</w:t>
            </w:r>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1"/>
                        </a:ext>
                      </a:extLst>
                    </a:blip>
                    <a:stretch>
                      <a:fillRect/>
                    </a:stretch>
                  </pic:blipFill>
                  <pic:spPr>
                    <a:xfrm>
                      <a:off x="0" y="0"/>
                      <a:ext cx="5675344" cy="3115310"/>
                    </a:xfrm>
                    <a:prstGeom prst="rect">
                      <a:avLst/>
                    </a:prstGeom>
                  </pic:spPr>
                </pic:pic>
              </a:graphicData>
            </a:graphic>
          </wp:inline>
        </w:drawing>
      </w:r>
    </w:p>
    <w:p w14:paraId="65B85BC2" w14:textId="478C2C0C"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Titre2"/>
      </w:pPr>
      <w:bookmarkStart w:id="1033" w:name="_Toc72768915"/>
      <w:r w:rsidRPr="00EE582C">
        <w:t>Sample</w:t>
      </w:r>
      <w:bookmarkEnd w:id="1033"/>
    </w:p>
    <w:p w14:paraId="3216AE0A" w14:textId="0DE3706C" w:rsidR="00EE582C" w:rsidRDefault="00EE582C" w:rsidP="00EE582C">
      <w:pPr>
        <w:pStyle w:val="Titre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/req/sam-basic/Sample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/req/sam-core/AbstractSample</w:t>
            </w:r>
          </w:p>
        </w:tc>
      </w:tr>
      <w:tr w:rsidR="003E1E46" w14:paraId="2BDABEA3" w14:textId="77777777" w:rsidTr="00EE582C">
        <w:trPr>
          <w:ins w:id="1034" w:author="Katharina Schleidt" w:date="2021-10-20T20:03:00Z"/>
        </w:trPr>
        <w:tc>
          <w:tcPr>
            <w:tcW w:w="2400" w:type="dxa"/>
            <w:shd w:val="clear" w:color="auto" w:fill="auto"/>
            <w:tcMar>
              <w:top w:w="100" w:type="dxa"/>
              <w:left w:w="100" w:type="dxa"/>
              <w:bottom w:w="100" w:type="dxa"/>
              <w:right w:w="100" w:type="dxa"/>
            </w:tcMar>
          </w:tcPr>
          <w:p w14:paraId="2BD4574E" w14:textId="6AAD1BF0" w:rsidR="003E1E46" w:rsidRDefault="003E1E46" w:rsidP="001A5B74">
            <w:pPr>
              <w:widowControl w:val="0"/>
              <w:spacing w:line="240" w:lineRule="auto"/>
              <w:rPr>
                <w:ins w:id="1035" w:author="Katharina Schleidt" w:date="2021-10-20T20:03:00Z"/>
                <w:sz w:val="20"/>
                <w:szCs w:val="20"/>
              </w:rPr>
            </w:pPr>
            <w:ins w:id="1036"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0C261405" w14:textId="698AB2F2" w:rsidR="003E1E46" w:rsidRDefault="003E1E46" w:rsidP="001A5B74">
            <w:pPr>
              <w:widowControl w:val="0"/>
              <w:spacing w:line="240" w:lineRule="auto"/>
              <w:rPr>
                <w:ins w:id="1037" w:author="Katharina Schleidt" w:date="2021-10-20T20:03:00Z"/>
                <w:sz w:val="20"/>
                <w:szCs w:val="20"/>
              </w:rPr>
            </w:pPr>
            <w:ins w:id="1038" w:author="Katharina Schleidt" w:date="2021-10-20T20:03:00Z">
              <w:r w:rsidRPr="003E1E46">
                <w:rPr>
                  <w:sz w:val="20"/>
                  <w:szCs w:val="20"/>
                </w:rPr>
                <w:t>/req/sam-basic/SampleTypeByGeometryType/SampleTypeByGeometryType-sem</w:t>
              </w:r>
            </w:ins>
          </w:p>
        </w:tc>
      </w:tr>
      <w:tr w:rsidR="003E1E46" w14:paraId="1597BAE2" w14:textId="77777777" w:rsidTr="00EE582C">
        <w:trPr>
          <w:ins w:id="1039" w:author="Katharina Schleidt" w:date="2021-10-20T20:03:00Z"/>
        </w:trPr>
        <w:tc>
          <w:tcPr>
            <w:tcW w:w="2400" w:type="dxa"/>
            <w:shd w:val="clear" w:color="auto" w:fill="auto"/>
            <w:tcMar>
              <w:top w:w="100" w:type="dxa"/>
              <w:left w:w="100" w:type="dxa"/>
              <w:bottom w:w="100" w:type="dxa"/>
              <w:right w:w="100" w:type="dxa"/>
            </w:tcMar>
          </w:tcPr>
          <w:p w14:paraId="62ED4ED0" w14:textId="03756A25" w:rsidR="003E1E46" w:rsidRDefault="003E1E46" w:rsidP="001A5B74">
            <w:pPr>
              <w:widowControl w:val="0"/>
              <w:spacing w:line="240" w:lineRule="auto"/>
              <w:rPr>
                <w:ins w:id="1040" w:author="Katharina Schleidt" w:date="2021-10-20T20:03:00Z"/>
                <w:sz w:val="20"/>
                <w:szCs w:val="20"/>
              </w:rPr>
            </w:pPr>
            <w:ins w:id="1041" w:author="Katharina Schleidt" w:date="2021-10-20T20:03:00Z">
              <w:r w:rsidRPr="003E1E46">
                <w:rPr>
                  <w:sz w:val="20"/>
                  <w:szCs w:val="20"/>
                </w:rPr>
                <w:t>Requirement</w:t>
              </w:r>
            </w:ins>
          </w:p>
        </w:tc>
        <w:tc>
          <w:tcPr>
            <w:tcW w:w="7371" w:type="dxa"/>
            <w:shd w:val="clear" w:color="auto" w:fill="auto"/>
            <w:tcMar>
              <w:top w:w="100" w:type="dxa"/>
              <w:left w:w="100" w:type="dxa"/>
              <w:bottom w:w="100" w:type="dxa"/>
              <w:right w:w="100" w:type="dxa"/>
            </w:tcMar>
          </w:tcPr>
          <w:p w14:paraId="44F567B1" w14:textId="18CE742E" w:rsidR="003E1E46" w:rsidRDefault="003E1E46" w:rsidP="001A5B74">
            <w:pPr>
              <w:widowControl w:val="0"/>
              <w:spacing w:line="240" w:lineRule="auto"/>
              <w:rPr>
                <w:ins w:id="1042" w:author="Katharina Schleidt" w:date="2021-10-20T20:03:00Z"/>
                <w:sz w:val="20"/>
                <w:szCs w:val="20"/>
              </w:rPr>
            </w:pPr>
            <w:ins w:id="1043" w:author="Katharina Schleidt" w:date="2021-10-20T20:03:00Z">
              <w:r w:rsidRPr="003E1E46">
                <w:rPr>
                  <w:sz w:val="20"/>
                  <w:szCs w:val="20"/>
                </w:rPr>
                <w:t>/req/sam-basic/SampleTypeByGeometryType/SampleTypeByGeometryType-con</w:t>
              </w:r>
            </w:ins>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lastRenderedPageBreak/>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3"/>
                        </a:ext>
                      </a:extLst>
                    </a:blip>
                    <a:stretch>
                      <a:fillRect/>
                    </a:stretch>
                  </pic:blipFill>
                  <pic:spPr>
                    <a:xfrm>
                      <a:off x="0" y="0"/>
                      <a:ext cx="6191885" cy="2561590"/>
                    </a:xfrm>
                    <a:prstGeom prst="rect">
                      <a:avLst/>
                    </a:prstGeom>
                  </pic:spPr>
                </pic:pic>
              </a:graphicData>
            </a:graphic>
          </wp:inline>
        </w:drawing>
      </w:r>
    </w:p>
    <w:p w14:paraId="20429E66" w14:textId="29FB8924"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SpatialSample, StatisticalSample and MaterialSample.</w:t>
      </w:r>
    </w:p>
    <w:p w14:paraId="7728AC7D" w14:textId="04F81AC0" w:rsidR="00430BBE" w:rsidRDefault="004B13B4" w:rsidP="004B13B4">
      <w:pPr>
        <w:pStyle w:val="Titre2"/>
      </w:pPr>
      <w:bookmarkStart w:id="1044" w:name="_Toc72768916"/>
      <w:r w:rsidRPr="004B13B4">
        <w:t>SpatialSample</w:t>
      </w:r>
      <w:bookmarkEnd w:id="1044"/>
    </w:p>
    <w:p w14:paraId="3D26DE57" w14:textId="1052DE3E" w:rsidR="004B13B4" w:rsidRDefault="004B13B4" w:rsidP="004B13B4">
      <w:pPr>
        <w:pStyle w:val="Titre3"/>
      </w:pPr>
      <w:r w:rsidRPr="004B13B4">
        <w:t>SpatialSample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/req/sam-basic/SpatialSample</w:t>
            </w:r>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Basic Samples - SpatialSample</w:t>
            </w:r>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ISO 19103:2015 Geographic information – Conceptual schema language, CoreTypes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/req/sam-basic/Sample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/req/sam-basic/SpatialSample/SpatialSample-sem</w:t>
            </w:r>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/req/sam-basic/SpatialSample/shape-sem</w:t>
            </w:r>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/req/sam-basic/SpatialSample/horizontalPositionalAccuracy-sem</w:t>
            </w:r>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/req/sam-basic/SpatialSample/verticalPositionalAccuracy-sem</w:t>
            </w:r>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6"/>
                        </a:ext>
                      </a:extLst>
                    </a:blip>
                    <a:stretch>
                      <a:fillRect/>
                    </a:stretch>
                  </pic:blipFill>
                  <pic:spPr>
                    <a:xfrm>
                      <a:off x="0" y="0"/>
                      <a:ext cx="6191885" cy="2181860"/>
                    </a:xfrm>
                    <a:prstGeom prst="rect">
                      <a:avLst/>
                    </a:prstGeom>
                  </pic:spPr>
                </pic:pic>
              </a:graphicData>
            </a:graphic>
          </wp:inline>
        </w:drawing>
      </w:r>
    </w:p>
    <w:p w14:paraId="6F06A7AF" w14:textId="73BA6238"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SpatialSample requirements class.</w:t>
      </w:r>
    </w:p>
    <w:p w14:paraId="7EC9309C" w14:textId="04DFCD7A" w:rsidR="00650B87" w:rsidRDefault="00B66C86" w:rsidP="00B66C86">
      <w:pPr>
        <w:pStyle w:val="Titre3"/>
      </w:pPr>
      <w:r w:rsidRPr="00B66C86">
        <w:t>Feature type SpatialSample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/req/sam-basic/SpatialSample/SpatialSample-sem</w:t>
            </w:r>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r>
              <w:rPr>
                <w:b/>
                <w:sz w:val="20"/>
                <w:szCs w:val="20"/>
              </w:rPr>
              <w:t xml:space="preserve">SpatialSample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Paragraphedeliste"/>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Paragraphedeliste"/>
        <w:numPr>
          <w:ilvl w:val="0"/>
          <w:numId w:val="21"/>
        </w:numPr>
        <w:rPr>
          <w:lang w:eastAsia="ja-JP"/>
        </w:rPr>
      </w:pPr>
      <w:r>
        <w:rPr>
          <w:lang w:eastAsia="ja-JP"/>
        </w:rPr>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p>
    <w:p w14:paraId="3FD71352" w14:textId="681A881A" w:rsidR="002E3536" w:rsidRDefault="00E3507C" w:rsidP="00E3507C">
      <w:pPr>
        <w:pStyle w:val="Titre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/req/sam-basic/SpatialSample/shape-sem</w:t>
            </w:r>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r>
              <w:rPr>
                <w:b/>
                <w:sz w:val="20"/>
                <w:szCs w:val="20"/>
              </w:rPr>
              <w:t>SpatialSample</w:t>
            </w:r>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r>
              <w:rPr>
                <w:b/>
                <w:sz w:val="20"/>
                <w:szCs w:val="20"/>
              </w:rPr>
              <w:t xml:space="preserve">SpatialSample </w:t>
            </w:r>
            <w:r>
              <w:rPr>
                <w:sz w:val="20"/>
                <w:szCs w:val="20"/>
              </w:rPr>
              <w:t xml:space="preserve">is provided, the attribute </w:t>
            </w:r>
            <w:r>
              <w:rPr>
                <w:b/>
                <w:sz w:val="20"/>
                <w:szCs w:val="20"/>
              </w:rPr>
              <w:t xml:space="preserve">shape:Geometry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SpatialSample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Titre3"/>
      </w:pPr>
      <w:r w:rsidRPr="00D3744B">
        <w:t>Attribute horizontalPositionalAccuracy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/req/sam-basic/SpatialSample/horizontalPositionalAccuracy-sem</w:t>
            </w:r>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1045" w:author="Ilkka Rinne" w:date="2021-08-09T15:25:00Z">
              <w:r w:rsidR="00736C6A">
                <w:rPr>
                  <w:bCs/>
                  <w:sz w:val="20"/>
                  <w:szCs w:val="20"/>
                </w:rPr>
                <w:t>p</w:t>
              </w:r>
            </w:ins>
            <w:del w:id="1046" w:author="Ilkka Rinne" w:date="2021-08-09T15:25:00Z">
              <w:r w:rsidRPr="00736C6A" w:rsidDel="00736C6A">
                <w:rPr>
                  <w:bCs/>
                  <w:sz w:val="20"/>
                  <w:szCs w:val="20"/>
                  <w:rPrChange w:id="1047" w:author="Ilkka Rinne" w:date="2021-08-09T15:25:00Z">
                    <w:rPr>
                      <w:b/>
                      <w:sz w:val="20"/>
                      <w:szCs w:val="20"/>
                    </w:rPr>
                  </w:rPrChange>
                </w:rPr>
                <w:delText>P</w:delText>
              </w:r>
            </w:del>
            <w:r w:rsidRPr="00736C6A">
              <w:rPr>
                <w:bCs/>
                <w:sz w:val="20"/>
                <w:szCs w:val="20"/>
                <w:rPrChange w:id="1048" w:author="Ilkka Rinne" w:date="2021-08-09T15:25:00Z">
                  <w:rPr>
                    <w:b/>
                    <w:sz w:val="20"/>
                    <w:szCs w:val="20"/>
                  </w:rPr>
                </w:rPrChange>
              </w:rPr>
              <w:t>ositional</w:t>
            </w:r>
            <w:ins w:id="1049" w:author="Ilkka Rinne" w:date="2021-08-09T15:25:00Z">
              <w:r w:rsidR="00736C6A">
                <w:rPr>
                  <w:bCs/>
                  <w:sz w:val="20"/>
                  <w:szCs w:val="20"/>
                </w:rPr>
                <w:t xml:space="preserve"> a</w:t>
              </w:r>
            </w:ins>
            <w:del w:id="1050" w:author="Ilkka Rinne" w:date="2021-08-09T15:25:00Z">
              <w:r w:rsidRPr="00736C6A" w:rsidDel="00736C6A">
                <w:rPr>
                  <w:bCs/>
                  <w:sz w:val="20"/>
                  <w:szCs w:val="20"/>
                  <w:rPrChange w:id="1051" w:author="Ilkka Rinne" w:date="2021-08-09T15:25:00Z">
                    <w:rPr>
                      <w:b/>
                      <w:sz w:val="20"/>
                      <w:szCs w:val="20"/>
                    </w:rPr>
                  </w:rPrChange>
                </w:rPr>
                <w:delText>A</w:delText>
              </w:r>
            </w:del>
            <w:r w:rsidRPr="00736C6A">
              <w:rPr>
                <w:bCs/>
                <w:sz w:val="20"/>
                <w:szCs w:val="20"/>
                <w:rPrChange w:id="1052"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r>
              <w:rPr>
                <w:b/>
                <w:sz w:val="20"/>
                <w:szCs w:val="20"/>
              </w:rPr>
              <w:t>SpatialSample</w:t>
            </w:r>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1053" w:author="Ilkka Rinne" w:date="2021-08-09T15:26:00Z">
              <w:r w:rsidR="00736C6A" w:rsidRPr="00736C6A">
                <w:rPr>
                  <w:bCs/>
                  <w:sz w:val="20"/>
                  <w:szCs w:val="20"/>
                  <w:rPrChange w:id="1054" w:author="Ilkka Rinne" w:date="2021-08-09T15:26:00Z">
                    <w:rPr>
                      <w:b/>
                      <w:sz w:val="20"/>
                      <w:szCs w:val="20"/>
                    </w:rPr>
                  </w:rPrChange>
                </w:rPr>
                <w:t>p</w:t>
              </w:r>
            </w:ins>
            <w:del w:id="1055" w:author="Ilkka Rinne" w:date="2021-08-09T15:26:00Z">
              <w:r w:rsidRPr="00736C6A" w:rsidDel="00736C6A">
                <w:rPr>
                  <w:bCs/>
                  <w:sz w:val="20"/>
                  <w:szCs w:val="20"/>
                  <w:rPrChange w:id="1056" w:author="Ilkka Rinne" w:date="2021-08-09T15:26:00Z">
                    <w:rPr>
                      <w:b/>
                      <w:sz w:val="20"/>
                      <w:szCs w:val="20"/>
                    </w:rPr>
                  </w:rPrChange>
                </w:rPr>
                <w:delText>P</w:delText>
              </w:r>
            </w:del>
            <w:r w:rsidRPr="00736C6A">
              <w:rPr>
                <w:bCs/>
                <w:sz w:val="20"/>
                <w:szCs w:val="20"/>
                <w:rPrChange w:id="1057" w:author="Ilkka Rinne" w:date="2021-08-09T15:26:00Z">
                  <w:rPr>
                    <w:b/>
                    <w:sz w:val="20"/>
                    <w:szCs w:val="20"/>
                  </w:rPr>
                </w:rPrChange>
              </w:rPr>
              <w:t>ositional</w:t>
            </w:r>
            <w:ins w:id="1058" w:author="Ilkka Rinne" w:date="2021-08-09T15:26:00Z">
              <w:r w:rsidR="00736C6A" w:rsidRPr="00736C6A">
                <w:rPr>
                  <w:bCs/>
                  <w:sz w:val="20"/>
                  <w:szCs w:val="20"/>
                  <w:rPrChange w:id="1059" w:author="Ilkka Rinne" w:date="2021-08-09T15:26:00Z">
                    <w:rPr>
                      <w:b/>
                      <w:sz w:val="20"/>
                      <w:szCs w:val="20"/>
                    </w:rPr>
                  </w:rPrChange>
                </w:rPr>
                <w:t xml:space="preserve"> a</w:t>
              </w:r>
            </w:ins>
            <w:del w:id="1060" w:author="Ilkka Rinne" w:date="2021-08-09T15:26:00Z">
              <w:r w:rsidRPr="00736C6A" w:rsidDel="00736C6A">
                <w:rPr>
                  <w:bCs/>
                  <w:sz w:val="20"/>
                  <w:szCs w:val="20"/>
                  <w:rPrChange w:id="1061" w:author="Ilkka Rinne" w:date="2021-08-09T15:26:00Z">
                    <w:rPr>
                      <w:b/>
                      <w:sz w:val="20"/>
                      <w:szCs w:val="20"/>
                    </w:rPr>
                  </w:rPrChange>
                </w:rPr>
                <w:delText>A</w:delText>
              </w:r>
            </w:del>
            <w:r w:rsidRPr="00736C6A">
              <w:rPr>
                <w:bCs/>
                <w:sz w:val="20"/>
                <w:szCs w:val="20"/>
                <w:rPrChange w:id="1062"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horizontalPositionalAccuracy:Any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Titre3"/>
      </w:pPr>
      <w:r w:rsidRPr="00F01CB8">
        <w:t>Attribute verticalPositionalAccuracy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/req/sam-basic/SpatialSample/verticalPositionalAccuracy-sem</w:t>
            </w:r>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063" w:author="Ilkka Rinne" w:date="2021-08-09T15:26:00Z">
              <w:r w:rsidR="00736C6A" w:rsidRPr="00736C6A">
                <w:rPr>
                  <w:bCs/>
                  <w:sz w:val="20"/>
                  <w:szCs w:val="20"/>
                  <w:rPrChange w:id="1064" w:author="Ilkka Rinne" w:date="2021-08-09T15:26:00Z">
                    <w:rPr>
                      <w:b/>
                      <w:sz w:val="20"/>
                      <w:szCs w:val="20"/>
                    </w:rPr>
                  </w:rPrChange>
                </w:rPr>
                <w:t>p</w:t>
              </w:r>
            </w:ins>
            <w:del w:id="1065" w:author="Ilkka Rinne" w:date="2021-08-09T15:26:00Z">
              <w:r w:rsidRPr="00736C6A" w:rsidDel="00736C6A">
                <w:rPr>
                  <w:bCs/>
                  <w:sz w:val="20"/>
                  <w:szCs w:val="20"/>
                  <w:rPrChange w:id="1066" w:author="Ilkka Rinne" w:date="2021-08-09T15:26:00Z">
                    <w:rPr>
                      <w:b/>
                      <w:sz w:val="20"/>
                      <w:szCs w:val="20"/>
                    </w:rPr>
                  </w:rPrChange>
                </w:rPr>
                <w:delText>P</w:delText>
              </w:r>
            </w:del>
            <w:r w:rsidRPr="00736C6A">
              <w:rPr>
                <w:bCs/>
                <w:sz w:val="20"/>
                <w:szCs w:val="20"/>
                <w:rPrChange w:id="1067" w:author="Ilkka Rinne" w:date="2021-08-09T15:26:00Z">
                  <w:rPr>
                    <w:b/>
                    <w:sz w:val="20"/>
                    <w:szCs w:val="20"/>
                  </w:rPr>
                </w:rPrChange>
              </w:rPr>
              <w:t>ositional</w:t>
            </w:r>
            <w:ins w:id="1068" w:author="Ilkka Rinne" w:date="2021-08-09T15:26:00Z">
              <w:r w:rsidR="00736C6A" w:rsidRPr="00736C6A">
                <w:rPr>
                  <w:bCs/>
                  <w:sz w:val="20"/>
                  <w:szCs w:val="20"/>
                  <w:rPrChange w:id="1069" w:author="Ilkka Rinne" w:date="2021-08-09T15:26:00Z">
                    <w:rPr>
                      <w:b/>
                      <w:sz w:val="20"/>
                      <w:szCs w:val="20"/>
                    </w:rPr>
                  </w:rPrChange>
                </w:rPr>
                <w:t xml:space="preserve"> a</w:t>
              </w:r>
            </w:ins>
            <w:del w:id="1070" w:author="Ilkka Rinne" w:date="2021-08-09T15:26:00Z">
              <w:r w:rsidRPr="00736C6A" w:rsidDel="00736C6A">
                <w:rPr>
                  <w:bCs/>
                  <w:sz w:val="20"/>
                  <w:szCs w:val="20"/>
                  <w:rPrChange w:id="1071" w:author="Ilkka Rinne" w:date="2021-08-09T15:26:00Z">
                    <w:rPr>
                      <w:b/>
                      <w:sz w:val="20"/>
                      <w:szCs w:val="20"/>
                    </w:rPr>
                  </w:rPrChange>
                </w:rPr>
                <w:delText>A</w:delText>
              </w:r>
            </w:del>
            <w:r w:rsidRPr="00736C6A">
              <w:rPr>
                <w:bCs/>
                <w:sz w:val="20"/>
                <w:szCs w:val="20"/>
                <w:rPrChange w:id="1072"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r>
              <w:rPr>
                <w:b/>
                <w:sz w:val="20"/>
                <w:szCs w:val="20"/>
              </w:rPr>
              <w:t>SpatialSample</w:t>
            </w:r>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073" w:author="Ilkka Rinne" w:date="2021-08-09T15:26:00Z">
              <w:r w:rsidR="00736C6A" w:rsidRPr="00736C6A">
                <w:rPr>
                  <w:bCs/>
                  <w:sz w:val="20"/>
                  <w:szCs w:val="20"/>
                  <w:rPrChange w:id="1074" w:author="Ilkka Rinne" w:date="2021-08-09T15:26:00Z">
                    <w:rPr>
                      <w:b/>
                      <w:sz w:val="20"/>
                      <w:szCs w:val="20"/>
                    </w:rPr>
                  </w:rPrChange>
                </w:rPr>
                <w:t>p</w:t>
              </w:r>
            </w:ins>
            <w:del w:id="1075" w:author="Ilkka Rinne" w:date="2021-08-09T15:26:00Z">
              <w:r w:rsidRPr="00736C6A" w:rsidDel="00736C6A">
                <w:rPr>
                  <w:bCs/>
                  <w:sz w:val="20"/>
                  <w:szCs w:val="20"/>
                  <w:rPrChange w:id="1076" w:author="Ilkka Rinne" w:date="2021-08-09T15:26:00Z">
                    <w:rPr>
                      <w:b/>
                      <w:sz w:val="20"/>
                      <w:szCs w:val="20"/>
                    </w:rPr>
                  </w:rPrChange>
                </w:rPr>
                <w:delText>P</w:delText>
              </w:r>
            </w:del>
            <w:r w:rsidRPr="00736C6A">
              <w:rPr>
                <w:bCs/>
                <w:sz w:val="20"/>
                <w:szCs w:val="20"/>
                <w:rPrChange w:id="1077" w:author="Ilkka Rinne" w:date="2021-08-09T15:26:00Z">
                  <w:rPr>
                    <w:b/>
                    <w:sz w:val="20"/>
                    <w:szCs w:val="20"/>
                  </w:rPr>
                </w:rPrChange>
              </w:rPr>
              <w:t>ositional</w:t>
            </w:r>
            <w:ins w:id="1078" w:author="Ilkka Rinne" w:date="2021-08-09T15:26:00Z">
              <w:r w:rsidR="00736C6A" w:rsidRPr="00736C6A">
                <w:rPr>
                  <w:bCs/>
                  <w:sz w:val="20"/>
                  <w:szCs w:val="20"/>
                  <w:rPrChange w:id="1079" w:author="Ilkka Rinne" w:date="2021-08-09T15:26:00Z">
                    <w:rPr>
                      <w:b/>
                      <w:sz w:val="20"/>
                      <w:szCs w:val="20"/>
                    </w:rPr>
                  </w:rPrChange>
                </w:rPr>
                <w:t xml:space="preserve"> a</w:t>
              </w:r>
            </w:ins>
            <w:del w:id="1080" w:author="Ilkka Rinne" w:date="2021-08-09T15:26:00Z">
              <w:r w:rsidRPr="00736C6A" w:rsidDel="00736C6A">
                <w:rPr>
                  <w:bCs/>
                  <w:sz w:val="20"/>
                  <w:szCs w:val="20"/>
                  <w:rPrChange w:id="1081" w:author="Ilkka Rinne" w:date="2021-08-09T15:26:00Z">
                    <w:rPr>
                      <w:b/>
                      <w:sz w:val="20"/>
                      <w:szCs w:val="20"/>
                    </w:rPr>
                  </w:rPrChange>
                </w:rPr>
                <w:delText>A</w:delText>
              </w:r>
            </w:del>
            <w:r w:rsidRPr="00736C6A">
              <w:rPr>
                <w:bCs/>
                <w:sz w:val="20"/>
                <w:szCs w:val="20"/>
                <w:rPrChange w:id="1082" w:author="Ilkka Rinne" w:date="2021-08-09T15:26:00Z">
                  <w:rPr>
                    <w:b/>
                    <w:sz w:val="20"/>
                    <w:szCs w:val="20"/>
                  </w:rPr>
                </w:rPrChange>
              </w:rPr>
              <w:t>ccuracy</w:t>
            </w:r>
            <w:r>
              <w:rPr>
                <w:b/>
                <w:sz w:val="20"/>
                <w:szCs w:val="20"/>
              </w:rPr>
              <w:t xml:space="preserve"> </w:t>
            </w:r>
            <w:r>
              <w:rPr>
                <w:sz w:val="20"/>
                <w:szCs w:val="20"/>
              </w:rPr>
              <w:t xml:space="preserve">information pertaining to the </w:t>
            </w:r>
            <w:r>
              <w:rPr>
                <w:b/>
                <w:sz w:val="20"/>
                <w:szCs w:val="20"/>
              </w:rPr>
              <w:t xml:space="preserve">SpatialSample </w:t>
            </w:r>
            <w:r>
              <w:rPr>
                <w:sz w:val="20"/>
                <w:szCs w:val="20"/>
              </w:rPr>
              <w:t xml:space="preserve">is provided, the attribute </w:t>
            </w:r>
            <w:r>
              <w:rPr>
                <w:b/>
                <w:sz w:val="20"/>
                <w:szCs w:val="20"/>
              </w:rPr>
              <w:t xml:space="preserve">verticalPositionalAccuracy:Any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Titre2"/>
      </w:pPr>
      <w:bookmarkStart w:id="1083" w:name="_Toc72768917"/>
      <w:r w:rsidRPr="001A5B74">
        <w:t>MaterialSample</w:t>
      </w:r>
      <w:bookmarkEnd w:id="1083"/>
    </w:p>
    <w:p w14:paraId="769190B7" w14:textId="148FA275" w:rsidR="001A5B74" w:rsidRDefault="007157C4" w:rsidP="007157C4">
      <w:pPr>
        <w:pStyle w:val="Titre3"/>
      </w:pPr>
      <w:r w:rsidRPr="007157C4">
        <w:t>MaterialSample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/req/sam-basic/MaterialSample</w:t>
            </w:r>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Basic Samples - MaterialSample</w:t>
            </w:r>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/req/sam-basic/Sample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/req/sam-basic/PhysicalDimension</w:t>
            </w:r>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/req/sam-basic/NamedLocation</w:t>
            </w:r>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/req/sam-basic/MaterialSample/MaterialSample-sem</w:t>
            </w:r>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/req/sam-basic/MaterialSample/size-sem</w:t>
            </w:r>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/req/sam-basic/MaterialSample/storageLocation-sem</w:t>
            </w:r>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/req/sam-basic/MaterialSample/sourceLocation-sem</w:t>
            </w:r>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8"/>
                        </a:ext>
                      </a:extLst>
                    </a:blip>
                    <a:stretch>
                      <a:fillRect/>
                    </a:stretch>
                  </pic:blipFill>
                  <pic:spPr>
                    <a:xfrm>
                      <a:off x="0" y="0"/>
                      <a:ext cx="6191885" cy="2054225"/>
                    </a:xfrm>
                    <a:prstGeom prst="rect">
                      <a:avLst/>
                    </a:prstGeom>
                  </pic:spPr>
                </pic:pic>
              </a:graphicData>
            </a:graphic>
          </wp:inline>
        </w:drawing>
      </w:r>
    </w:p>
    <w:p w14:paraId="3A428CA0" w14:textId="37EFB05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Materia</w:t>
      </w:r>
      <w:r w:rsidR="00E76D6F">
        <w:rPr>
          <w:b/>
          <w:bCs/>
          <w:sz w:val="20"/>
          <w:szCs w:val="20"/>
        </w:rPr>
        <w:t>l</w:t>
      </w:r>
      <w:r w:rsidRPr="001C372C">
        <w:rPr>
          <w:b/>
          <w:bCs/>
          <w:sz w:val="20"/>
          <w:szCs w:val="20"/>
        </w:rPr>
        <w:t>Sample requirements class.</w:t>
      </w:r>
    </w:p>
    <w:p w14:paraId="2C2889A8" w14:textId="1AAC64F8" w:rsidR="001C372C" w:rsidRDefault="00544E47" w:rsidP="00544E47">
      <w:pPr>
        <w:pStyle w:val="Titre3"/>
      </w:pPr>
      <w:r w:rsidRPr="00544E47">
        <w:lastRenderedPageBreak/>
        <w:t>Feature type MaterialSample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/req/sam-basic/MaterialSample/MaterialSample-sem</w:t>
            </w:r>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r>
              <w:rPr>
                <w:b/>
                <w:sz w:val="20"/>
                <w:szCs w:val="20"/>
              </w:rPr>
              <w:t>MaterialSample</w:t>
            </w:r>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t>MaterialSamples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t>MaterialSamples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A MaterialSample is a physical Sample of a FeatureOfInterest, obtained for Observation(s) normally carried out ex-situ, sometimes in a laboratory.</w:t>
      </w:r>
    </w:p>
    <w:p w14:paraId="04194E11" w14:textId="05414A07" w:rsidR="007813C1" w:rsidRDefault="008138AD" w:rsidP="008138AD">
      <w:pPr>
        <w:pStyle w:val="Titre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/req/sam-basic/MaterialSample/size-sem</w:t>
            </w:r>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084"/>
            <w:r>
              <w:rPr>
                <w:sz w:val="20"/>
                <w:szCs w:val="20"/>
              </w:rPr>
              <w:t>specimen</w:t>
            </w:r>
            <w:commentRangeEnd w:id="1084"/>
            <w:r w:rsidR="0085134E">
              <w:rPr>
                <w:rStyle w:val="Marquedecommentaire"/>
              </w:rPr>
              <w:commentReference w:id="1084"/>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r>
              <w:rPr>
                <w:b/>
                <w:sz w:val="20"/>
                <w:szCs w:val="20"/>
              </w:rPr>
              <w:t xml:space="preserve">MaterialSample </w:t>
            </w:r>
            <w:r>
              <w:rPr>
                <w:sz w:val="20"/>
                <w:szCs w:val="20"/>
              </w:rPr>
              <w:t xml:space="preserve">is provided, the attribute </w:t>
            </w:r>
            <w:r>
              <w:rPr>
                <w:b/>
                <w:sz w:val="20"/>
                <w:szCs w:val="20"/>
              </w:rPr>
              <w:t xml:space="preserve">size:PhysicalDimension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085"/>
      <w:r w:rsidRPr="00C47793">
        <w:rPr>
          <w:lang w:eastAsia="ja-JP"/>
        </w:rPr>
        <w:t>specimen</w:t>
      </w:r>
      <w:commentRangeEnd w:id="1085"/>
      <w:r w:rsidR="007467A4">
        <w:rPr>
          <w:rStyle w:val="Marquedecommentaire"/>
        </w:rPr>
        <w:commentReference w:id="1085"/>
      </w:r>
      <w:r w:rsidRPr="00C47793">
        <w:rPr>
          <w:lang w:eastAsia="ja-JP"/>
        </w:rPr>
        <w:t xml:space="preserve"> instance and its material type.</w:t>
      </w:r>
    </w:p>
    <w:p w14:paraId="0F0749EB" w14:textId="6123DA05" w:rsidR="001401CF" w:rsidRDefault="003C2527" w:rsidP="003C2527">
      <w:pPr>
        <w:pStyle w:val="Titre3"/>
      </w:pPr>
      <w:r w:rsidRPr="003C2527">
        <w:t>Attribute storageLocation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/req/sam-basic/MaterialSample/storageLocation-sem</w:t>
            </w:r>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r>
              <w:rPr>
                <w:b/>
                <w:sz w:val="20"/>
                <w:szCs w:val="20"/>
              </w:rPr>
              <w:t>storageLocation</w:t>
            </w:r>
            <w:r>
              <w:rPr>
                <w:sz w:val="20"/>
                <w:szCs w:val="20"/>
              </w:rPr>
              <w:t xml:space="preserve"> is the location of a </w:t>
            </w:r>
            <w:r>
              <w:rPr>
                <w:b/>
                <w:sz w:val="20"/>
                <w:szCs w:val="20"/>
              </w:rPr>
              <w:t>MaterialSample</w:t>
            </w:r>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r>
              <w:rPr>
                <w:b/>
                <w:sz w:val="20"/>
                <w:szCs w:val="20"/>
              </w:rPr>
              <w:t xml:space="preserve">MaterialSample </w:t>
            </w:r>
            <w:r>
              <w:rPr>
                <w:sz w:val="20"/>
                <w:szCs w:val="20"/>
              </w:rPr>
              <w:t xml:space="preserve">is provided, the attribute </w:t>
            </w:r>
            <w:r>
              <w:rPr>
                <w:b/>
                <w:sz w:val="20"/>
                <w:szCs w:val="20"/>
              </w:rPr>
              <w:t xml:space="preserve">storageLocation:NamedLocation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storageLocation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Titre3"/>
      </w:pPr>
      <w:r w:rsidRPr="00D22139">
        <w:t>Attribute sourceLocation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/req/sam-basic/MaterialSample/sourceLocation-sem</w:t>
            </w:r>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r>
              <w:rPr>
                <w:b/>
                <w:sz w:val="20"/>
                <w:szCs w:val="20"/>
              </w:rPr>
              <w:t>sourceLocation</w:t>
            </w:r>
            <w:r>
              <w:rPr>
                <w:sz w:val="20"/>
                <w:szCs w:val="20"/>
              </w:rPr>
              <w:t xml:space="preserve"> is the location from where the </w:t>
            </w:r>
            <w:r>
              <w:rPr>
                <w:b/>
                <w:sz w:val="20"/>
                <w:szCs w:val="20"/>
              </w:rPr>
              <w:t xml:space="preserve">MaterialSample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r>
              <w:rPr>
                <w:b/>
                <w:sz w:val="20"/>
                <w:szCs w:val="20"/>
              </w:rPr>
              <w:t xml:space="preserve">MaterialSample </w:t>
            </w:r>
            <w:r>
              <w:rPr>
                <w:sz w:val="20"/>
                <w:szCs w:val="20"/>
              </w:rPr>
              <w:t xml:space="preserve">is provided, the attribute </w:t>
            </w:r>
            <w:r>
              <w:rPr>
                <w:b/>
                <w:sz w:val="20"/>
                <w:szCs w:val="20"/>
              </w:rPr>
              <w:t xml:space="preserve">sourceLocation:Geometry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MaterialSample has </w:t>
      </w:r>
      <w:commentRangeStart w:id="1086"/>
      <w:r w:rsidRPr="007F0BF0">
        <w:rPr>
          <w:lang w:eastAsia="ja-JP"/>
        </w:rPr>
        <w:t>a relatedSample whose location provides an unambiguous location</w:t>
      </w:r>
      <w:commentRangeEnd w:id="1086"/>
      <w:r w:rsidR="00D23171">
        <w:rPr>
          <w:rStyle w:val="Marquedecommentaire"/>
        </w:rPr>
        <w:commentReference w:id="1086"/>
      </w:r>
      <w:r w:rsidRPr="007F0BF0">
        <w:rPr>
          <w:lang w:eastAsia="ja-JP"/>
        </w:rPr>
        <w:t xml:space="preserve"> then this attribute is not required. However, if the specific sampling location within the sampledFeature is important, then the sourceLocation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087" w:author="Katharina Schleidt" w:date="2021-07-05T20:13:00Z">
        <w:r w:rsidR="000C6285" w:rsidDel="00E73CAA">
          <w:rPr>
            <w:lang w:eastAsia="ja-JP"/>
          </w:rPr>
          <w:delText>it</w:delText>
        </w:r>
      </w:del>
      <w:ins w:id="1088"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Titre2"/>
      </w:pPr>
      <w:bookmarkStart w:id="1089" w:name="_Toc72768918"/>
      <w:r w:rsidRPr="00FB34BB">
        <w:t>StatisticalSample</w:t>
      </w:r>
      <w:bookmarkEnd w:id="1089"/>
    </w:p>
    <w:p w14:paraId="3A8B39F0" w14:textId="470BB84E" w:rsidR="00FB34BB" w:rsidRDefault="00FB34BB" w:rsidP="00FB34BB">
      <w:pPr>
        <w:pStyle w:val="Titre3"/>
      </w:pPr>
      <w:r w:rsidRPr="00FB34BB">
        <w:t>StatisticalSample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/req/sam-basic/StatisticalSample</w:t>
            </w:r>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Basic Samples - StatisticalSample</w:t>
            </w:r>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/req/sam-basic/Sample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/req/sam-basic/StatisticalClassification</w:t>
            </w:r>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/req/sam-basic/StatisticalSample/StatisticalSample-sem</w:t>
            </w:r>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/req/sam-basic/StatisticalSample/classification-sem</w:t>
            </w:r>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0"/>
                        </a:ext>
                      </a:extLst>
                    </a:blip>
                    <a:stretch>
                      <a:fillRect/>
                    </a:stretch>
                  </pic:blipFill>
                  <pic:spPr>
                    <a:xfrm>
                      <a:off x="0" y="0"/>
                      <a:ext cx="6191885" cy="1635760"/>
                    </a:xfrm>
                    <a:prstGeom prst="rect">
                      <a:avLst/>
                    </a:prstGeom>
                  </pic:spPr>
                </pic:pic>
              </a:graphicData>
            </a:graphic>
          </wp:inline>
        </w:drawing>
      </w:r>
    </w:p>
    <w:p w14:paraId="26574CF1" w14:textId="5F31AC13"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StatisticalSample requirements class.</w:t>
      </w:r>
    </w:p>
    <w:p w14:paraId="6C5C3776" w14:textId="68ACCC8C" w:rsidR="00E76D6F" w:rsidRDefault="0056367A" w:rsidP="0056367A">
      <w:pPr>
        <w:pStyle w:val="Titre3"/>
      </w:pPr>
      <w:r w:rsidRPr="0056367A">
        <w:t>Feature type StatisticalSample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/req/sam-basic/StatisticalSample/StatisticalSample-sem</w:t>
            </w:r>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r>
              <w:rPr>
                <w:b/>
                <w:sz w:val="20"/>
                <w:szCs w:val="20"/>
              </w:rPr>
              <w:t xml:space="preserve">StatisticalSample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t>StatisticalSamples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Titre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/req/sam-basic/StatisticalSample/classification-sem</w:t>
            </w:r>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r>
              <w:rPr>
                <w:b/>
                <w:sz w:val="20"/>
                <w:szCs w:val="20"/>
              </w:rPr>
              <w:t xml:space="preserve">StatisticalSample </w:t>
            </w:r>
            <w:r>
              <w:rPr>
                <w:sz w:val="20"/>
                <w:szCs w:val="20"/>
              </w:rPr>
              <w:t xml:space="preserve">has been defined is provided, the attribute </w:t>
            </w:r>
            <w:r>
              <w:rPr>
                <w:b/>
                <w:sz w:val="20"/>
                <w:szCs w:val="20"/>
              </w:rPr>
              <w:t xml:space="preserve">classification:StatisticalClassification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Titre2"/>
      </w:pPr>
      <w:bookmarkStart w:id="1090" w:name="_Toc72768919"/>
      <w:r w:rsidRPr="00860411">
        <w:t>Sampling</w:t>
      </w:r>
      <w:bookmarkEnd w:id="1090"/>
    </w:p>
    <w:p w14:paraId="655C7DF1" w14:textId="622B65FC" w:rsidR="00860411" w:rsidRDefault="00860411" w:rsidP="00860411">
      <w:pPr>
        <w:pStyle w:val="Titre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/req/sam-basic/Sampling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Unified Modeling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/req/sam-core/AbstractSampling</w:t>
            </w:r>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2"/>
                        </a:ext>
                      </a:extLst>
                    </a:blip>
                    <a:stretch>
                      <a:fillRect/>
                    </a:stretch>
                  </pic:blipFill>
                  <pic:spPr>
                    <a:xfrm>
                      <a:off x="0" y="0"/>
                      <a:ext cx="6191885" cy="2573020"/>
                    </a:xfrm>
                    <a:prstGeom prst="rect">
                      <a:avLst/>
                    </a:prstGeom>
                  </pic:spPr>
                </pic:pic>
              </a:graphicData>
            </a:graphic>
          </wp:inline>
        </w:drawing>
      </w:r>
    </w:p>
    <w:p w14:paraId="3DFF083F" w14:textId="03888EF6"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Titre2"/>
      </w:pPr>
      <w:bookmarkStart w:id="1091" w:name="_Toc72768920"/>
      <w:r w:rsidRPr="00D07D75">
        <w:t>Sampler</w:t>
      </w:r>
      <w:bookmarkEnd w:id="1091"/>
    </w:p>
    <w:p w14:paraId="777C619E" w14:textId="35D7958D" w:rsidR="00D07D75" w:rsidRDefault="00D07D75" w:rsidP="00D07D75">
      <w:pPr>
        <w:pStyle w:val="Titre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/req/sam-basic/Sampler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/req/sam-core/AbstractSampler</w:t>
            </w:r>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5"/>
                        </a:ext>
                      </a:extLst>
                    </a:blip>
                    <a:stretch>
                      <a:fillRect/>
                    </a:stretch>
                  </pic:blipFill>
                  <pic:spPr>
                    <a:xfrm>
                      <a:off x="0" y="0"/>
                      <a:ext cx="6191885" cy="1029970"/>
                    </a:xfrm>
                    <a:prstGeom prst="rect">
                      <a:avLst/>
                    </a:prstGeom>
                  </pic:spPr>
                </pic:pic>
              </a:graphicData>
            </a:graphic>
          </wp:inline>
        </w:drawing>
      </w:r>
    </w:p>
    <w:p w14:paraId="12602F5F" w14:textId="5A0C7483"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Titre2"/>
        <w:rPr>
          <w:ins w:id="1092" w:author="Katharina Schleidt" w:date="2021-10-11T15:43:00Z"/>
        </w:rPr>
      </w:pPr>
      <w:bookmarkStart w:id="1093" w:name="_Toc72768921"/>
      <w:ins w:id="1094" w:author="Katharina Schleidt" w:date="2021-10-11T15:42:00Z">
        <w:r w:rsidRPr="00A25173">
          <w:lastRenderedPageBreak/>
          <w:t>SamplingProcedure</w:t>
        </w:r>
      </w:ins>
    </w:p>
    <w:p w14:paraId="0B87663C" w14:textId="0CE2E584" w:rsidR="00A25173" w:rsidRDefault="00A25173" w:rsidP="00D45324">
      <w:pPr>
        <w:pStyle w:val="Titre3"/>
        <w:rPr>
          <w:ins w:id="1095" w:author="Katharina Schleidt" w:date="2021-10-11T15:44:00Z"/>
        </w:rPr>
      </w:pPr>
      <w:ins w:id="1096" w:author="Katharina Schleidt" w:date="2021-10-11T15:44:00Z">
        <w:r w:rsidRPr="00A25173">
          <w:t>SamplingProcedure</w:t>
        </w:r>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rPr>
          <w:ins w:id="1097" w:author="Katharina Schleidt" w:date="2021-10-11T15:44:00Z"/>
        </w:trPr>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ins w:id="1098" w:author="Katharina Schleidt" w:date="2021-10-11T15:44:00Z"/>
                <w:b/>
                <w:sz w:val="20"/>
                <w:szCs w:val="20"/>
              </w:rPr>
            </w:pPr>
            <w:ins w:id="1099" w:author="Katharina Schleidt" w:date="2021-10-11T15:44:00Z">
              <w:r>
                <w:rPr>
                  <w:b/>
                  <w:sz w:val="20"/>
                  <w:szCs w:val="20"/>
                </w:rPr>
                <w:t>Requirements Class</w:t>
              </w:r>
            </w:ins>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ins w:id="1100" w:author="Katharina Schleidt" w:date="2021-10-11T15:44:00Z"/>
                <w:sz w:val="20"/>
                <w:szCs w:val="20"/>
              </w:rPr>
            </w:pPr>
            <w:ins w:id="1101" w:author="Katharina Schleidt" w:date="2021-10-11T15:44:00Z">
              <w:r>
                <w:rPr>
                  <w:sz w:val="20"/>
                  <w:szCs w:val="20"/>
                </w:rPr>
                <w:t>/req/sam-basic/</w:t>
              </w:r>
              <w:r w:rsidRPr="00A25173">
                <w:rPr>
                  <w:sz w:val="20"/>
                  <w:szCs w:val="20"/>
                </w:rPr>
                <w:t>SamplingProcedure</w:t>
              </w:r>
            </w:ins>
          </w:p>
        </w:tc>
      </w:tr>
      <w:tr w:rsidR="00A25173" w14:paraId="189CD2E8" w14:textId="77777777" w:rsidTr="000A196B">
        <w:trPr>
          <w:ins w:id="1102" w:author="Katharina Schleidt" w:date="2021-10-11T15:44:00Z"/>
        </w:trPr>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ins w:id="1103" w:author="Katharina Schleidt" w:date="2021-10-11T15:44:00Z"/>
                <w:sz w:val="20"/>
                <w:szCs w:val="20"/>
              </w:rPr>
            </w:pPr>
            <w:ins w:id="1104" w:author="Katharina Schleidt" w:date="2021-10-11T15:44:00Z">
              <w:r>
                <w:rPr>
                  <w:sz w:val="20"/>
                  <w:szCs w:val="20"/>
                </w:rPr>
                <w:t>Target type</w:t>
              </w:r>
            </w:ins>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ins w:id="1105" w:author="Katharina Schleidt" w:date="2021-10-11T15:44:00Z"/>
                <w:sz w:val="20"/>
                <w:szCs w:val="20"/>
              </w:rPr>
            </w:pPr>
            <w:ins w:id="1106" w:author="Katharina Schleidt" w:date="2021-10-11T15:44:00Z">
              <w:r>
                <w:rPr>
                  <w:sz w:val="20"/>
                  <w:szCs w:val="20"/>
                </w:rPr>
                <w:t>Logical model</w:t>
              </w:r>
            </w:ins>
          </w:p>
        </w:tc>
      </w:tr>
      <w:tr w:rsidR="00A25173" w14:paraId="4E340D55" w14:textId="77777777" w:rsidTr="000A196B">
        <w:trPr>
          <w:ins w:id="1107" w:author="Katharina Schleidt" w:date="2021-10-11T15:44:00Z"/>
        </w:trPr>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ins w:id="1108" w:author="Katharina Schleidt" w:date="2021-10-11T15:44:00Z"/>
                <w:sz w:val="20"/>
                <w:szCs w:val="20"/>
              </w:rPr>
            </w:pPr>
            <w:ins w:id="1109" w:author="Katharina Schleidt" w:date="2021-10-11T15:44:00Z">
              <w:r>
                <w:rPr>
                  <w:sz w:val="20"/>
                  <w:szCs w:val="20"/>
                </w:rPr>
                <w:t>Name</w:t>
              </w:r>
            </w:ins>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ins w:id="1110" w:author="Katharina Schleidt" w:date="2021-10-11T15:44:00Z"/>
                <w:sz w:val="20"/>
                <w:szCs w:val="20"/>
              </w:rPr>
            </w:pPr>
            <w:ins w:id="1111" w:author="Katharina Schleidt" w:date="2021-10-11T15:44:00Z">
              <w:r>
                <w:rPr>
                  <w:sz w:val="20"/>
                  <w:szCs w:val="20"/>
                </w:rPr>
                <w:t xml:space="preserve">Basic Samples - </w:t>
              </w:r>
              <w:r w:rsidRPr="00A25173">
                <w:rPr>
                  <w:sz w:val="20"/>
                  <w:szCs w:val="20"/>
                </w:rPr>
                <w:t>SamplingProcedure</w:t>
              </w:r>
            </w:ins>
          </w:p>
        </w:tc>
      </w:tr>
      <w:tr w:rsidR="00A25173" w14:paraId="54A340EE" w14:textId="77777777" w:rsidTr="000A196B">
        <w:trPr>
          <w:ins w:id="1112" w:author="Katharina Schleidt" w:date="2021-10-11T15:44:00Z"/>
        </w:trPr>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ins w:id="1113" w:author="Katharina Schleidt" w:date="2021-10-11T15:44:00Z"/>
                <w:sz w:val="20"/>
                <w:szCs w:val="20"/>
              </w:rPr>
            </w:pPr>
            <w:ins w:id="1114"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ins w:id="1115" w:author="Katharina Schleidt" w:date="2021-10-11T15:44:00Z"/>
                <w:sz w:val="20"/>
                <w:szCs w:val="20"/>
              </w:rPr>
            </w:pPr>
            <w:ins w:id="1116" w:author="Katharina Schleidt" w:date="2021-10-11T15:44:00Z">
              <w:r>
                <w:rPr>
                  <w:sz w:val="20"/>
                  <w:szCs w:val="20"/>
                </w:rPr>
                <w:t>ISO 19103:2015 Geographic information – Conceptual schema language, UML2 conformance class</w:t>
              </w:r>
            </w:ins>
          </w:p>
        </w:tc>
      </w:tr>
      <w:tr w:rsidR="00A25173" w14:paraId="29E5302F" w14:textId="77777777" w:rsidTr="000A196B">
        <w:trPr>
          <w:ins w:id="1117" w:author="Katharina Schleidt" w:date="2021-10-11T15:44:00Z"/>
        </w:trPr>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ins w:id="1118" w:author="Katharina Schleidt" w:date="2021-10-11T15:44:00Z"/>
                <w:sz w:val="20"/>
                <w:szCs w:val="20"/>
              </w:rPr>
            </w:pPr>
            <w:ins w:id="1119" w:author="Katharina Schleidt" w:date="2021-10-11T15:44:00Z">
              <w:r>
                <w:rPr>
                  <w:sz w:val="20"/>
                  <w:szCs w:val="20"/>
                </w:rPr>
                <w:t>Dependency</w:t>
              </w:r>
            </w:ins>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ins w:id="1120" w:author="Katharina Schleidt" w:date="2021-10-11T15:44:00Z"/>
                <w:sz w:val="20"/>
                <w:szCs w:val="20"/>
              </w:rPr>
            </w:pPr>
            <w:ins w:id="1121" w:author="Katharina Schleidt" w:date="2021-10-11T15:44:00Z">
              <w:r>
                <w:rPr>
                  <w:sz w:val="20"/>
                  <w:szCs w:val="20"/>
                </w:rPr>
                <w:t>ISO 19103:2015 Geographic information – Conceptual schema language, CoreTypes conformance class</w:t>
              </w:r>
            </w:ins>
          </w:p>
        </w:tc>
      </w:tr>
      <w:tr w:rsidR="00A25173" w14:paraId="2C4C08A7" w14:textId="77777777" w:rsidTr="000A196B">
        <w:trPr>
          <w:ins w:id="1122" w:author="Katharina Schleidt" w:date="2021-10-11T15:44:00Z"/>
        </w:trPr>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ins w:id="1123" w:author="Katharina Schleidt" w:date="2021-10-11T15:44:00Z"/>
                <w:sz w:val="20"/>
                <w:szCs w:val="20"/>
              </w:rPr>
            </w:pPr>
            <w:ins w:id="1124" w:author="Katharina Schleidt" w:date="2021-10-11T15:45:00Z">
              <w:r>
                <w:rPr>
                  <w:sz w:val="20"/>
                  <w:szCs w:val="20"/>
                </w:rPr>
                <w:t>Imports</w:t>
              </w:r>
            </w:ins>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ins w:id="1125" w:author="Katharina Schleidt" w:date="2021-10-11T15:44:00Z"/>
                <w:sz w:val="20"/>
                <w:szCs w:val="20"/>
              </w:rPr>
            </w:pPr>
            <w:ins w:id="1126" w:author="Katharina Schleidt" w:date="2021-10-11T15:45:00Z">
              <w:r>
                <w:rPr>
                  <w:sz w:val="20"/>
                  <w:szCs w:val="20"/>
                </w:rPr>
                <w:t>/req/sam-core/AbstractSamplingProcedure</w:t>
              </w:r>
            </w:ins>
          </w:p>
        </w:tc>
      </w:tr>
      <w:tr w:rsidR="00A25173" w14:paraId="5F4D7645" w14:textId="77777777" w:rsidTr="000A196B">
        <w:trPr>
          <w:ins w:id="1127" w:author="Katharina Schleidt" w:date="2021-10-11T15:44:00Z"/>
        </w:trPr>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ins w:id="1128" w:author="Katharina Schleidt" w:date="2021-10-11T15:44:00Z"/>
                <w:sz w:val="20"/>
                <w:szCs w:val="20"/>
              </w:rPr>
            </w:pPr>
            <w:ins w:id="1129" w:author="Katharina Schleidt" w:date="2021-10-11T15:44:00Z">
              <w:r>
                <w:rPr>
                  <w:sz w:val="20"/>
                  <w:szCs w:val="20"/>
                </w:rPr>
                <w:t>Requirement</w:t>
              </w:r>
            </w:ins>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ins w:id="1130" w:author="Katharina Schleidt" w:date="2021-10-11T15:44:00Z"/>
                <w:sz w:val="20"/>
                <w:szCs w:val="20"/>
              </w:rPr>
            </w:pPr>
            <w:ins w:id="1131" w:author="Katharina Schleidt" w:date="2021-10-11T15:46:00Z">
              <w:r>
                <w:rPr>
                  <w:sz w:val="20"/>
                  <w:szCs w:val="20"/>
                </w:rPr>
                <w:t>/req/obs-basic/gen/link-sem</w:t>
              </w:r>
            </w:ins>
          </w:p>
        </w:tc>
      </w:tr>
    </w:tbl>
    <w:p w14:paraId="7CFC6AC2" w14:textId="77777777" w:rsidR="00A25173" w:rsidRDefault="00A25173" w:rsidP="00A25173">
      <w:pPr>
        <w:rPr>
          <w:ins w:id="1132" w:author="Katharina Schleidt" w:date="2021-10-11T15:44:00Z"/>
          <w:lang w:eastAsia="ja-JP"/>
        </w:rPr>
      </w:pPr>
    </w:p>
    <w:p w14:paraId="7A98870A" w14:textId="24596725" w:rsidR="00A25173" w:rsidRDefault="00A25173" w:rsidP="00A25173">
      <w:pPr>
        <w:keepNext/>
        <w:rPr>
          <w:ins w:id="1133" w:author="Katharina Schleidt" w:date="2021-10-11T15:44:00Z"/>
        </w:rPr>
      </w:pPr>
      <w:ins w:id="1134" w:author="Katharina Schleidt" w:date="2021-10-11T15:47:00Z">
        <w:r w:rsidRPr="00D45324">
          <w:rPr>
            <w:noProof/>
            <w:lang w:val="en-US" w:eastAsia="fr-FR"/>
            <w:rPrChange w:id="1135" w:author="Grellet Sylvain" w:date="2021-10-20T21:18:00Z">
              <w:rPr>
                <w:noProof/>
                <w:lang w:val="fr-FR" w:eastAsia="fr-FR"/>
              </w:rPr>
            </w:rPrChange>
          </w:rPr>
          <w:t>Missing Pic</w:t>
        </w:r>
      </w:ins>
    </w:p>
    <w:p w14:paraId="4881807F" w14:textId="4F2F00C2" w:rsidR="00A25173" w:rsidRDefault="00A25173" w:rsidP="00A25173">
      <w:pPr>
        <w:jc w:val="center"/>
        <w:rPr>
          <w:ins w:id="1136" w:author="Katharina Schleidt" w:date="2021-10-11T15:44:00Z"/>
          <w:b/>
          <w:bCs/>
          <w:sz w:val="20"/>
          <w:szCs w:val="20"/>
        </w:rPr>
      </w:pPr>
      <w:ins w:id="1137" w:author="Katharina Schleidt" w:date="2021-10-11T15:44:00Z">
        <w:r w:rsidRPr="00337C34">
          <w:rPr>
            <w:b/>
            <w:bCs/>
            <w:sz w:val="20"/>
            <w:szCs w:val="20"/>
          </w:rPr>
          <w:t xml:space="preserve">Figure </w:t>
        </w:r>
      </w:ins>
      <w:ins w:id="1138" w:author="Katharina Schleidt" w:date="2021-10-11T15:47:00Z">
        <w:r>
          <w:rPr>
            <w:b/>
            <w:bCs/>
            <w:sz w:val="20"/>
            <w:szCs w:val="20"/>
          </w:rPr>
          <w:t>XX</w:t>
        </w:r>
      </w:ins>
      <w:ins w:id="1139" w:author="Katharina Schleidt" w:date="2021-10-11T15:44:00Z">
        <w:r w:rsidRPr="00337C34">
          <w:rPr>
            <w:b/>
            <w:bCs/>
            <w:sz w:val="20"/>
            <w:szCs w:val="20"/>
          </w:rPr>
          <w:t xml:space="preserve"> — (Informative) Included direct and indirect requirements and recommendations of the Basic Samples — </w:t>
        </w:r>
      </w:ins>
      <w:ins w:id="1140" w:author="Katharina Schleidt" w:date="2021-10-11T15:47:00Z">
        <w:r w:rsidRPr="00A25173">
          <w:rPr>
            <w:b/>
            <w:bCs/>
            <w:sz w:val="20"/>
            <w:szCs w:val="20"/>
          </w:rPr>
          <w:t xml:space="preserve">SamplingProcedure </w:t>
        </w:r>
      </w:ins>
      <w:ins w:id="1141" w:author="Katharina Schleidt" w:date="2021-10-11T15:44:00Z">
        <w:r w:rsidRPr="00337C34">
          <w:rPr>
            <w:b/>
            <w:bCs/>
            <w:sz w:val="20"/>
            <w:szCs w:val="20"/>
          </w:rPr>
          <w:t>requirements class</w:t>
        </w:r>
        <w:r>
          <w:rPr>
            <w:b/>
            <w:bCs/>
            <w:sz w:val="20"/>
            <w:szCs w:val="20"/>
          </w:rPr>
          <w:t>.</w:t>
        </w:r>
      </w:ins>
    </w:p>
    <w:p w14:paraId="1F9733BB" w14:textId="77777777" w:rsidR="00A25173" w:rsidRPr="007D5E5A" w:rsidRDefault="00A25173">
      <w:pPr>
        <w:rPr>
          <w:ins w:id="1142" w:author="Katharina Schleidt" w:date="2021-10-11T15:42:00Z"/>
        </w:rPr>
        <w:pPrChange w:id="1143" w:author="Katharina Schleidt" w:date="2021-10-11T15:43:00Z">
          <w:pPr>
            <w:pStyle w:val="Titre2"/>
          </w:pPr>
        </w:pPrChange>
      </w:pPr>
    </w:p>
    <w:p w14:paraId="04A27F91" w14:textId="06A85A43" w:rsidR="00A25173" w:rsidRDefault="00A25173" w:rsidP="00A25173">
      <w:pPr>
        <w:pStyle w:val="Titre2"/>
        <w:rPr>
          <w:ins w:id="1144" w:author="Katharina Schleidt" w:date="2021-10-11T15:43:00Z"/>
        </w:rPr>
      </w:pPr>
      <w:ins w:id="1145" w:author="Katharina Schleidt" w:date="2021-10-11T15:42:00Z">
        <w:r>
          <w:t>PreparationProcedure</w:t>
        </w:r>
      </w:ins>
    </w:p>
    <w:p w14:paraId="745AC33D" w14:textId="10B27A28" w:rsidR="00A25173" w:rsidRDefault="00A25173">
      <w:pPr>
        <w:pStyle w:val="Titre3"/>
        <w:rPr>
          <w:ins w:id="1146" w:author="Katharina Schleidt" w:date="2021-10-11T15:48:00Z"/>
        </w:rPr>
      </w:pPr>
      <w:ins w:id="1147" w:author="Katharina Schleidt" w:date="2021-10-11T15:48:00Z">
        <w:r w:rsidRPr="00A25173">
          <w:t>PreparationProcedure</w:t>
        </w:r>
        <w:r>
          <w:t xml:space="preserve">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rPr>
          <w:ins w:id="1148" w:author="Katharina Schleidt" w:date="2021-10-11T15:48:00Z"/>
        </w:trPr>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ins w:id="1149" w:author="Katharina Schleidt" w:date="2021-10-11T15:48:00Z"/>
                <w:b/>
                <w:sz w:val="20"/>
                <w:szCs w:val="20"/>
              </w:rPr>
            </w:pPr>
            <w:ins w:id="1150" w:author="Katharina Schleidt" w:date="2021-10-11T15:48:00Z">
              <w:r>
                <w:rPr>
                  <w:b/>
                  <w:sz w:val="20"/>
                  <w:szCs w:val="20"/>
                </w:rPr>
                <w:t>Requirements Class</w:t>
              </w:r>
            </w:ins>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ins w:id="1151" w:author="Katharina Schleidt" w:date="2021-10-11T15:48:00Z"/>
                <w:sz w:val="20"/>
                <w:szCs w:val="20"/>
              </w:rPr>
            </w:pPr>
            <w:ins w:id="1152" w:author="Katharina Schleidt" w:date="2021-10-11T15:48:00Z">
              <w:r>
                <w:rPr>
                  <w:sz w:val="20"/>
                  <w:szCs w:val="20"/>
                </w:rPr>
                <w:t>/req/sam-basic/</w:t>
              </w:r>
              <w:r w:rsidRPr="00A25173">
                <w:rPr>
                  <w:sz w:val="20"/>
                  <w:szCs w:val="20"/>
                </w:rPr>
                <w:t>PreparationProcedure</w:t>
              </w:r>
            </w:ins>
          </w:p>
        </w:tc>
      </w:tr>
      <w:tr w:rsidR="00A25173" w14:paraId="5DE2C5AF" w14:textId="77777777" w:rsidTr="000A196B">
        <w:trPr>
          <w:ins w:id="1153" w:author="Katharina Schleidt" w:date="2021-10-11T15:48:00Z"/>
        </w:trPr>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ins w:id="1154" w:author="Katharina Schleidt" w:date="2021-10-11T15:48:00Z"/>
                <w:sz w:val="20"/>
                <w:szCs w:val="20"/>
              </w:rPr>
            </w:pPr>
            <w:ins w:id="1155" w:author="Katharina Schleidt" w:date="2021-10-11T15:48:00Z">
              <w:r>
                <w:rPr>
                  <w:sz w:val="20"/>
                  <w:szCs w:val="20"/>
                </w:rPr>
                <w:t>Target type</w:t>
              </w:r>
            </w:ins>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ins w:id="1156" w:author="Katharina Schleidt" w:date="2021-10-11T15:48:00Z"/>
                <w:sz w:val="20"/>
                <w:szCs w:val="20"/>
              </w:rPr>
            </w:pPr>
            <w:ins w:id="1157" w:author="Katharina Schleidt" w:date="2021-10-11T15:48:00Z">
              <w:r>
                <w:rPr>
                  <w:sz w:val="20"/>
                  <w:szCs w:val="20"/>
                </w:rPr>
                <w:t>Logical model</w:t>
              </w:r>
            </w:ins>
          </w:p>
        </w:tc>
      </w:tr>
      <w:tr w:rsidR="00A25173" w14:paraId="2C3156F7" w14:textId="77777777" w:rsidTr="000A196B">
        <w:trPr>
          <w:ins w:id="1158" w:author="Katharina Schleidt" w:date="2021-10-11T15:48:00Z"/>
        </w:trPr>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ins w:id="1159" w:author="Katharina Schleidt" w:date="2021-10-11T15:48:00Z"/>
                <w:sz w:val="20"/>
                <w:szCs w:val="20"/>
              </w:rPr>
            </w:pPr>
            <w:ins w:id="1160" w:author="Katharina Schleidt" w:date="2021-10-11T15:48:00Z">
              <w:r>
                <w:rPr>
                  <w:sz w:val="20"/>
                  <w:szCs w:val="20"/>
                </w:rPr>
                <w:t>Name</w:t>
              </w:r>
            </w:ins>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ins w:id="1161" w:author="Katharina Schleidt" w:date="2021-10-11T15:48:00Z"/>
                <w:sz w:val="20"/>
                <w:szCs w:val="20"/>
              </w:rPr>
            </w:pPr>
            <w:ins w:id="1162" w:author="Katharina Schleidt" w:date="2021-10-11T15:48:00Z">
              <w:r>
                <w:rPr>
                  <w:sz w:val="20"/>
                  <w:szCs w:val="20"/>
                </w:rPr>
                <w:t xml:space="preserve">Basic Samples - </w:t>
              </w:r>
              <w:r w:rsidRPr="00A25173">
                <w:rPr>
                  <w:sz w:val="20"/>
                  <w:szCs w:val="20"/>
                </w:rPr>
                <w:t>PreparationProcedure</w:t>
              </w:r>
            </w:ins>
          </w:p>
        </w:tc>
      </w:tr>
      <w:tr w:rsidR="00A25173" w14:paraId="5DD24BE3" w14:textId="77777777" w:rsidTr="000A196B">
        <w:trPr>
          <w:ins w:id="1163" w:author="Katharina Schleidt" w:date="2021-10-11T15:48:00Z"/>
        </w:trPr>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ins w:id="1164" w:author="Katharina Schleidt" w:date="2021-10-11T15:48:00Z"/>
                <w:sz w:val="20"/>
                <w:szCs w:val="20"/>
              </w:rPr>
            </w:pPr>
            <w:ins w:id="1165"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ins w:id="1166" w:author="Katharina Schleidt" w:date="2021-10-11T15:48:00Z"/>
                <w:sz w:val="20"/>
                <w:szCs w:val="20"/>
              </w:rPr>
            </w:pPr>
            <w:ins w:id="1167" w:author="Katharina Schleidt" w:date="2021-10-11T15:48:00Z">
              <w:r>
                <w:rPr>
                  <w:sz w:val="20"/>
                  <w:szCs w:val="20"/>
                </w:rPr>
                <w:t>ISO 19103:2015 Geographic information – Conceptual schema language, UML2 conformance class</w:t>
              </w:r>
            </w:ins>
          </w:p>
        </w:tc>
      </w:tr>
      <w:tr w:rsidR="00A25173" w14:paraId="43326BFE" w14:textId="77777777" w:rsidTr="000A196B">
        <w:trPr>
          <w:ins w:id="1168" w:author="Katharina Schleidt" w:date="2021-10-11T15:48:00Z"/>
        </w:trPr>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ins w:id="1169" w:author="Katharina Schleidt" w:date="2021-10-11T15:48:00Z"/>
                <w:sz w:val="20"/>
                <w:szCs w:val="20"/>
              </w:rPr>
            </w:pPr>
            <w:ins w:id="1170" w:author="Katharina Schleidt" w:date="2021-10-11T15:48:00Z">
              <w:r>
                <w:rPr>
                  <w:sz w:val="20"/>
                  <w:szCs w:val="20"/>
                </w:rPr>
                <w:t>Dependency</w:t>
              </w:r>
            </w:ins>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ins w:id="1171" w:author="Katharina Schleidt" w:date="2021-10-11T15:48:00Z"/>
                <w:sz w:val="20"/>
                <w:szCs w:val="20"/>
              </w:rPr>
            </w:pPr>
            <w:ins w:id="1172" w:author="Katharina Schleidt" w:date="2021-10-11T15:48:00Z">
              <w:r>
                <w:rPr>
                  <w:sz w:val="20"/>
                  <w:szCs w:val="20"/>
                </w:rPr>
                <w:t>ISO 19103:2015 Geographic information – Conceptual schema language, CoreTypes conformance class</w:t>
              </w:r>
            </w:ins>
          </w:p>
        </w:tc>
      </w:tr>
      <w:tr w:rsidR="00A25173" w14:paraId="3BA902E5" w14:textId="77777777" w:rsidTr="000A196B">
        <w:trPr>
          <w:ins w:id="1173" w:author="Katharina Schleidt" w:date="2021-10-11T15:48:00Z"/>
        </w:trPr>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ins w:id="1174" w:author="Katharina Schleidt" w:date="2021-10-11T15:48:00Z"/>
                <w:sz w:val="20"/>
                <w:szCs w:val="20"/>
              </w:rPr>
            </w:pPr>
            <w:ins w:id="1175" w:author="Katharina Schleidt" w:date="2021-10-11T15:48:00Z">
              <w:r>
                <w:rPr>
                  <w:sz w:val="20"/>
                  <w:szCs w:val="20"/>
                </w:rPr>
                <w:lastRenderedPageBreak/>
                <w:t>Imports</w:t>
              </w:r>
            </w:ins>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ins w:id="1176" w:author="Katharina Schleidt" w:date="2021-10-11T15:48:00Z"/>
                <w:sz w:val="20"/>
                <w:szCs w:val="20"/>
              </w:rPr>
            </w:pPr>
            <w:ins w:id="1177" w:author="Katharina Schleidt" w:date="2021-10-11T15:48:00Z">
              <w:r>
                <w:rPr>
                  <w:sz w:val="20"/>
                  <w:szCs w:val="20"/>
                </w:rPr>
                <w:t>/req/sam-core/Abstract</w:t>
              </w:r>
              <w:r w:rsidRPr="00A25173">
                <w:rPr>
                  <w:sz w:val="20"/>
                  <w:szCs w:val="20"/>
                </w:rPr>
                <w:t>PreparationProcedure</w:t>
              </w:r>
            </w:ins>
          </w:p>
        </w:tc>
      </w:tr>
      <w:tr w:rsidR="00A25173" w14:paraId="2BA1505A" w14:textId="77777777" w:rsidTr="000A196B">
        <w:trPr>
          <w:ins w:id="1178" w:author="Katharina Schleidt" w:date="2021-10-11T15:48:00Z"/>
        </w:trPr>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ins w:id="1179" w:author="Katharina Schleidt" w:date="2021-10-11T15:48:00Z"/>
                <w:sz w:val="20"/>
                <w:szCs w:val="20"/>
              </w:rPr>
            </w:pPr>
            <w:ins w:id="1180" w:author="Katharina Schleidt" w:date="2021-10-11T15:48:00Z">
              <w:r>
                <w:rPr>
                  <w:sz w:val="20"/>
                  <w:szCs w:val="20"/>
                </w:rPr>
                <w:t>Requirement</w:t>
              </w:r>
            </w:ins>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ins w:id="1181" w:author="Katharina Schleidt" w:date="2021-10-11T15:48:00Z"/>
                <w:sz w:val="20"/>
                <w:szCs w:val="20"/>
              </w:rPr>
            </w:pPr>
            <w:ins w:id="1182" w:author="Katharina Schleidt" w:date="2021-10-11T15:48:00Z">
              <w:r>
                <w:rPr>
                  <w:sz w:val="20"/>
                  <w:szCs w:val="20"/>
                </w:rPr>
                <w:t>/req/obs-basic/gen/link-sem</w:t>
              </w:r>
            </w:ins>
          </w:p>
        </w:tc>
      </w:tr>
    </w:tbl>
    <w:p w14:paraId="66945B98" w14:textId="77777777" w:rsidR="00A25173" w:rsidRDefault="00A25173" w:rsidP="00A25173">
      <w:pPr>
        <w:rPr>
          <w:ins w:id="1183" w:author="Katharina Schleidt" w:date="2021-10-11T15:48:00Z"/>
          <w:lang w:eastAsia="ja-JP"/>
        </w:rPr>
      </w:pPr>
    </w:p>
    <w:p w14:paraId="648ABA52" w14:textId="77777777" w:rsidR="00A25173" w:rsidRDefault="00A25173" w:rsidP="00A25173">
      <w:pPr>
        <w:keepNext/>
        <w:rPr>
          <w:ins w:id="1184" w:author="Katharina Schleidt" w:date="2021-10-11T15:48:00Z"/>
        </w:rPr>
      </w:pPr>
      <w:ins w:id="1185" w:author="Katharina Schleidt" w:date="2021-10-11T15:48:00Z">
        <w:r w:rsidRPr="00D45324">
          <w:rPr>
            <w:noProof/>
            <w:lang w:val="en-US" w:eastAsia="fr-FR"/>
            <w:rPrChange w:id="1186" w:author="Grellet Sylvain" w:date="2021-10-20T21:18:00Z">
              <w:rPr>
                <w:noProof/>
                <w:lang w:val="fr-FR" w:eastAsia="fr-FR"/>
              </w:rPr>
            </w:rPrChange>
          </w:rPr>
          <w:t>Missing Pic</w:t>
        </w:r>
      </w:ins>
    </w:p>
    <w:p w14:paraId="391ACF67" w14:textId="7F7DDF76" w:rsidR="00A25173" w:rsidRDefault="00A25173" w:rsidP="00A25173">
      <w:pPr>
        <w:jc w:val="center"/>
        <w:rPr>
          <w:ins w:id="1187" w:author="Katharina Schleidt" w:date="2021-10-11T15:48:00Z"/>
          <w:b/>
          <w:bCs/>
          <w:sz w:val="20"/>
          <w:szCs w:val="20"/>
        </w:rPr>
      </w:pPr>
      <w:ins w:id="1188" w:author="Katharina Schleidt" w:date="2021-10-11T15:48: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ins w:id="1189" w:author="Katharina Schleidt" w:date="2021-10-11T15:49:00Z">
        <w:r w:rsidRPr="00A25173">
          <w:rPr>
            <w:b/>
            <w:bCs/>
            <w:sz w:val="20"/>
            <w:szCs w:val="20"/>
          </w:rPr>
          <w:t xml:space="preserve">PreparationProcedure </w:t>
        </w:r>
      </w:ins>
      <w:ins w:id="1190" w:author="Katharina Schleidt" w:date="2021-10-11T15:48:00Z">
        <w:r w:rsidRPr="00337C34">
          <w:rPr>
            <w:b/>
            <w:bCs/>
            <w:sz w:val="20"/>
            <w:szCs w:val="20"/>
          </w:rPr>
          <w:t>requirements class</w:t>
        </w:r>
        <w:r>
          <w:rPr>
            <w:b/>
            <w:bCs/>
            <w:sz w:val="20"/>
            <w:szCs w:val="20"/>
          </w:rPr>
          <w:t>.</w:t>
        </w:r>
      </w:ins>
    </w:p>
    <w:p w14:paraId="5E2B9B9B" w14:textId="77777777" w:rsidR="00A25173" w:rsidRPr="007D5E5A" w:rsidRDefault="00A25173">
      <w:pPr>
        <w:rPr>
          <w:ins w:id="1191" w:author="Katharina Schleidt" w:date="2021-10-11T15:42:00Z"/>
        </w:rPr>
        <w:pPrChange w:id="1192" w:author="Katharina Schleidt" w:date="2021-10-11T15:43:00Z">
          <w:pPr>
            <w:pStyle w:val="Titre2"/>
          </w:pPr>
        </w:pPrChange>
      </w:pPr>
    </w:p>
    <w:p w14:paraId="6DC28741" w14:textId="49FD61CC" w:rsidR="00A25173" w:rsidRDefault="00A25173" w:rsidP="00A25173">
      <w:pPr>
        <w:pStyle w:val="Titre2"/>
        <w:rPr>
          <w:ins w:id="1193" w:author="Katharina Schleidt" w:date="2021-10-11T15:43:00Z"/>
        </w:rPr>
      </w:pPr>
      <w:ins w:id="1194" w:author="Katharina Schleidt" w:date="2021-10-11T15:42:00Z">
        <w:r>
          <w:t>PreparationStep</w:t>
        </w:r>
      </w:ins>
    </w:p>
    <w:p w14:paraId="01E4FC92" w14:textId="5DE66067" w:rsidR="00A25173" w:rsidRDefault="00A25173" w:rsidP="00A25173">
      <w:pPr>
        <w:pStyle w:val="Titre3"/>
        <w:rPr>
          <w:ins w:id="1195" w:author="Katharina Schleidt" w:date="2021-10-11T15:49:00Z"/>
        </w:rPr>
      </w:pPr>
      <w:ins w:id="1196" w:author="Katharina Schleidt" w:date="2021-10-11T15:49:00Z">
        <w:r w:rsidRPr="00A25173">
          <w:t xml:space="preserve">PreparationStep </w:t>
        </w:r>
        <w:r w:rsidRPr="00711727">
          <w:t>Requirements Class</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rPr>
          <w:ins w:id="1197" w:author="Katharina Schleidt" w:date="2021-10-11T15:49:00Z"/>
        </w:trPr>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ins w:id="1198" w:author="Katharina Schleidt" w:date="2021-10-11T15:49:00Z"/>
                <w:b/>
                <w:sz w:val="20"/>
                <w:szCs w:val="20"/>
              </w:rPr>
            </w:pPr>
            <w:ins w:id="1199" w:author="Katharina Schleidt" w:date="2021-10-11T15:49:00Z">
              <w:r>
                <w:rPr>
                  <w:b/>
                  <w:sz w:val="20"/>
                  <w:szCs w:val="20"/>
                </w:rPr>
                <w:t>Requirements Class</w:t>
              </w:r>
            </w:ins>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ins w:id="1200" w:author="Katharina Schleidt" w:date="2021-10-11T15:49:00Z"/>
                <w:sz w:val="20"/>
                <w:szCs w:val="20"/>
              </w:rPr>
            </w:pPr>
            <w:ins w:id="1201" w:author="Katharina Schleidt" w:date="2021-10-11T15:49:00Z">
              <w:r>
                <w:rPr>
                  <w:sz w:val="20"/>
                  <w:szCs w:val="20"/>
                </w:rPr>
                <w:t>/req/sam-basic/</w:t>
              </w:r>
              <w:bookmarkStart w:id="1202" w:name="_Hlk84859818"/>
              <w:r w:rsidRPr="00A25173">
                <w:rPr>
                  <w:sz w:val="20"/>
                  <w:szCs w:val="20"/>
                </w:rPr>
                <w:t>PreparationStep</w:t>
              </w:r>
              <w:bookmarkEnd w:id="1202"/>
            </w:ins>
          </w:p>
        </w:tc>
      </w:tr>
      <w:tr w:rsidR="00A25173" w14:paraId="79451B6F" w14:textId="77777777" w:rsidTr="000A196B">
        <w:trPr>
          <w:ins w:id="1203" w:author="Katharina Schleidt" w:date="2021-10-11T15:49:00Z"/>
        </w:trPr>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ins w:id="1204" w:author="Katharina Schleidt" w:date="2021-10-11T15:49:00Z"/>
                <w:sz w:val="20"/>
                <w:szCs w:val="20"/>
              </w:rPr>
            </w:pPr>
            <w:ins w:id="1205" w:author="Katharina Schleidt" w:date="2021-10-11T15:49:00Z">
              <w:r>
                <w:rPr>
                  <w:sz w:val="20"/>
                  <w:szCs w:val="20"/>
                </w:rPr>
                <w:t>Target type</w:t>
              </w:r>
            </w:ins>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ins w:id="1206" w:author="Katharina Schleidt" w:date="2021-10-11T15:49:00Z"/>
                <w:sz w:val="20"/>
                <w:szCs w:val="20"/>
              </w:rPr>
            </w:pPr>
            <w:ins w:id="1207" w:author="Katharina Schleidt" w:date="2021-10-11T15:49:00Z">
              <w:r>
                <w:rPr>
                  <w:sz w:val="20"/>
                  <w:szCs w:val="20"/>
                </w:rPr>
                <w:t>Logical model</w:t>
              </w:r>
            </w:ins>
          </w:p>
        </w:tc>
      </w:tr>
      <w:tr w:rsidR="00A25173" w14:paraId="77FCDF68" w14:textId="77777777" w:rsidTr="000A196B">
        <w:trPr>
          <w:ins w:id="1208" w:author="Katharina Schleidt" w:date="2021-10-11T15:49:00Z"/>
        </w:trPr>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ins w:id="1209" w:author="Katharina Schleidt" w:date="2021-10-11T15:49:00Z"/>
                <w:sz w:val="20"/>
                <w:szCs w:val="20"/>
              </w:rPr>
            </w:pPr>
            <w:ins w:id="1210" w:author="Katharina Schleidt" w:date="2021-10-11T15:49:00Z">
              <w:r>
                <w:rPr>
                  <w:sz w:val="20"/>
                  <w:szCs w:val="20"/>
                </w:rPr>
                <w:t>Name</w:t>
              </w:r>
            </w:ins>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ins w:id="1211" w:author="Katharina Schleidt" w:date="2021-10-11T15:49:00Z"/>
                <w:sz w:val="20"/>
                <w:szCs w:val="20"/>
              </w:rPr>
            </w:pPr>
            <w:ins w:id="1212" w:author="Katharina Schleidt" w:date="2021-10-11T15:49:00Z">
              <w:r>
                <w:rPr>
                  <w:sz w:val="20"/>
                  <w:szCs w:val="20"/>
                </w:rPr>
                <w:t xml:space="preserve">Basic Samples - </w:t>
              </w:r>
              <w:r w:rsidRPr="00A25173">
                <w:rPr>
                  <w:sz w:val="20"/>
                  <w:szCs w:val="20"/>
                </w:rPr>
                <w:t>PreparationStep</w:t>
              </w:r>
            </w:ins>
          </w:p>
        </w:tc>
      </w:tr>
      <w:tr w:rsidR="00A25173" w14:paraId="16EC80F6" w14:textId="77777777" w:rsidTr="000A196B">
        <w:trPr>
          <w:ins w:id="1213" w:author="Katharina Schleidt" w:date="2021-10-11T15:49:00Z"/>
        </w:trPr>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ins w:id="1214" w:author="Katharina Schleidt" w:date="2021-10-11T15:49:00Z"/>
                <w:sz w:val="20"/>
                <w:szCs w:val="20"/>
              </w:rPr>
            </w:pPr>
            <w:ins w:id="1215"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ins w:id="1216" w:author="Katharina Schleidt" w:date="2021-10-11T15:49:00Z"/>
                <w:sz w:val="20"/>
                <w:szCs w:val="20"/>
              </w:rPr>
            </w:pPr>
            <w:ins w:id="1217" w:author="Katharina Schleidt" w:date="2021-10-11T15:49:00Z">
              <w:r>
                <w:rPr>
                  <w:sz w:val="20"/>
                  <w:szCs w:val="20"/>
                </w:rPr>
                <w:t>ISO 19103:2015 Geographic information – Conceptual schema language, UML2 conformance class</w:t>
              </w:r>
            </w:ins>
          </w:p>
        </w:tc>
      </w:tr>
      <w:tr w:rsidR="00A25173" w14:paraId="3B8F71A8" w14:textId="77777777" w:rsidTr="000A196B">
        <w:trPr>
          <w:ins w:id="1218" w:author="Katharina Schleidt" w:date="2021-10-11T15:49:00Z"/>
        </w:trPr>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ins w:id="1219" w:author="Katharina Schleidt" w:date="2021-10-11T15:49:00Z"/>
                <w:sz w:val="20"/>
                <w:szCs w:val="20"/>
              </w:rPr>
            </w:pPr>
            <w:ins w:id="1220" w:author="Katharina Schleidt" w:date="2021-10-11T15:49:00Z">
              <w:r>
                <w:rPr>
                  <w:sz w:val="20"/>
                  <w:szCs w:val="20"/>
                </w:rPr>
                <w:t>Dependency</w:t>
              </w:r>
            </w:ins>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ins w:id="1221" w:author="Katharina Schleidt" w:date="2021-10-11T15:49:00Z"/>
                <w:sz w:val="20"/>
                <w:szCs w:val="20"/>
              </w:rPr>
            </w:pPr>
            <w:ins w:id="1222" w:author="Katharina Schleidt" w:date="2021-10-11T15:49:00Z">
              <w:r>
                <w:rPr>
                  <w:sz w:val="20"/>
                  <w:szCs w:val="20"/>
                </w:rPr>
                <w:t>ISO 19103:2015 Geographic information – Conceptual schema language, CoreTypes conformance class</w:t>
              </w:r>
            </w:ins>
          </w:p>
        </w:tc>
      </w:tr>
      <w:tr w:rsidR="00A25173" w14:paraId="006016C0" w14:textId="77777777" w:rsidTr="000A196B">
        <w:trPr>
          <w:ins w:id="1223" w:author="Katharina Schleidt" w:date="2021-10-11T15:49:00Z"/>
        </w:trPr>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ins w:id="1224" w:author="Katharina Schleidt" w:date="2021-10-11T15:49:00Z"/>
                <w:sz w:val="20"/>
                <w:szCs w:val="20"/>
              </w:rPr>
            </w:pPr>
            <w:ins w:id="1225" w:author="Katharina Schleidt" w:date="2021-10-11T15:49:00Z">
              <w:r>
                <w:rPr>
                  <w:sz w:val="20"/>
                  <w:szCs w:val="20"/>
                </w:rPr>
                <w:t>Imports</w:t>
              </w:r>
            </w:ins>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ins w:id="1226" w:author="Katharina Schleidt" w:date="2021-10-11T15:49:00Z"/>
                <w:sz w:val="20"/>
                <w:szCs w:val="20"/>
              </w:rPr>
            </w:pPr>
            <w:ins w:id="1227" w:author="Katharina Schleidt" w:date="2021-10-11T15:49:00Z">
              <w:r>
                <w:rPr>
                  <w:sz w:val="20"/>
                  <w:szCs w:val="20"/>
                </w:rPr>
                <w:t>/req/sam-core/Abstract</w:t>
              </w:r>
              <w:r w:rsidRPr="00A25173">
                <w:rPr>
                  <w:sz w:val="20"/>
                  <w:szCs w:val="20"/>
                </w:rPr>
                <w:t>PreparationStep</w:t>
              </w:r>
            </w:ins>
          </w:p>
        </w:tc>
      </w:tr>
      <w:tr w:rsidR="00A25173" w14:paraId="735D6CA6" w14:textId="77777777" w:rsidTr="000A196B">
        <w:trPr>
          <w:ins w:id="1228" w:author="Katharina Schleidt" w:date="2021-10-11T15:49:00Z"/>
        </w:trPr>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ins w:id="1229" w:author="Katharina Schleidt" w:date="2021-10-11T15:49:00Z"/>
                <w:sz w:val="20"/>
                <w:szCs w:val="20"/>
              </w:rPr>
            </w:pPr>
            <w:ins w:id="1230" w:author="Katharina Schleidt" w:date="2021-10-11T15:49:00Z">
              <w:r>
                <w:rPr>
                  <w:sz w:val="20"/>
                  <w:szCs w:val="20"/>
                </w:rPr>
                <w:t>Requirement</w:t>
              </w:r>
            </w:ins>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ins w:id="1231" w:author="Katharina Schleidt" w:date="2021-10-11T15:49:00Z"/>
                <w:sz w:val="20"/>
                <w:szCs w:val="20"/>
              </w:rPr>
            </w:pPr>
            <w:ins w:id="1232" w:author="Katharina Schleidt" w:date="2021-10-11T15:49:00Z">
              <w:r>
                <w:rPr>
                  <w:sz w:val="20"/>
                  <w:szCs w:val="20"/>
                </w:rPr>
                <w:t>/req/obs-basic/gen/link-sem</w:t>
              </w:r>
            </w:ins>
          </w:p>
        </w:tc>
      </w:tr>
    </w:tbl>
    <w:p w14:paraId="621E1BE8" w14:textId="77777777" w:rsidR="00A25173" w:rsidRDefault="00A25173" w:rsidP="00A25173">
      <w:pPr>
        <w:rPr>
          <w:ins w:id="1233" w:author="Katharina Schleidt" w:date="2021-10-11T15:49:00Z"/>
          <w:lang w:eastAsia="ja-JP"/>
        </w:rPr>
      </w:pPr>
    </w:p>
    <w:p w14:paraId="38217A02" w14:textId="77777777" w:rsidR="00A25173" w:rsidRDefault="00A25173" w:rsidP="00A25173">
      <w:pPr>
        <w:keepNext/>
        <w:rPr>
          <w:ins w:id="1234" w:author="Katharina Schleidt" w:date="2021-10-11T15:49:00Z"/>
        </w:rPr>
      </w:pPr>
      <w:ins w:id="1235" w:author="Katharina Schleidt" w:date="2021-10-11T15:49:00Z">
        <w:r w:rsidRPr="00D45324">
          <w:rPr>
            <w:noProof/>
            <w:lang w:val="en-US" w:eastAsia="fr-FR"/>
            <w:rPrChange w:id="1236" w:author="Grellet Sylvain" w:date="2021-10-20T21:18:00Z">
              <w:rPr>
                <w:noProof/>
                <w:lang w:val="fr-FR" w:eastAsia="fr-FR"/>
              </w:rPr>
            </w:rPrChange>
          </w:rPr>
          <w:t>Missing Pic</w:t>
        </w:r>
      </w:ins>
    </w:p>
    <w:p w14:paraId="775279B0" w14:textId="7D4C1067" w:rsidR="00A25173" w:rsidRDefault="00A25173" w:rsidP="00A25173">
      <w:pPr>
        <w:jc w:val="center"/>
        <w:rPr>
          <w:ins w:id="1237" w:author="Katharina Schleidt" w:date="2021-10-11T15:49:00Z"/>
          <w:b/>
          <w:bCs/>
          <w:sz w:val="20"/>
          <w:szCs w:val="20"/>
        </w:rPr>
      </w:pPr>
      <w:ins w:id="1238" w:author="Katharina Schleidt" w:date="2021-10-11T15:49:00Z">
        <w:r w:rsidRPr="00337C34">
          <w:rPr>
            <w:b/>
            <w:bCs/>
            <w:sz w:val="20"/>
            <w:szCs w:val="20"/>
          </w:rPr>
          <w:t xml:space="preserve">Figure </w:t>
        </w:r>
        <w:r>
          <w:rPr>
            <w:b/>
            <w:bCs/>
            <w:sz w:val="20"/>
            <w:szCs w:val="20"/>
          </w:rPr>
          <w:t>XX</w:t>
        </w:r>
        <w:r w:rsidRPr="00337C34">
          <w:rPr>
            <w:b/>
            <w:bCs/>
            <w:sz w:val="20"/>
            <w:szCs w:val="20"/>
          </w:rPr>
          <w:t xml:space="preserve"> — (Informative) Included direct and indirect requirements and recommendations of the Basic Samples — </w:t>
        </w:r>
      </w:ins>
      <w:ins w:id="1239" w:author="Katharina Schleidt" w:date="2021-10-11T15:50:00Z">
        <w:r w:rsidRPr="00A25173">
          <w:rPr>
            <w:b/>
            <w:bCs/>
            <w:sz w:val="20"/>
            <w:szCs w:val="20"/>
          </w:rPr>
          <w:t xml:space="preserve">PreparationStep </w:t>
        </w:r>
      </w:ins>
      <w:ins w:id="1240" w:author="Katharina Schleidt" w:date="2021-10-11T15:49:00Z">
        <w:r w:rsidRPr="00337C34">
          <w:rPr>
            <w:b/>
            <w:bCs/>
            <w:sz w:val="20"/>
            <w:szCs w:val="20"/>
          </w:rPr>
          <w:t>requirements class</w:t>
        </w:r>
        <w:r>
          <w:rPr>
            <w:b/>
            <w:bCs/>
            <w:sz w:val="20"/>
            <w:szCs w:val="20"/>
          </w:rPr>
          <w:t>.</w:t>
        </w:r>
      </w:ins>
    </w:p>
    <w:p w14:paraId="189DBCCF" w14:textId="766101AD" w:rsidR="00A25173" w:rsidRDefault="00A25173" w:rsidP="00A25173">
      <w:pPr>
        <w:rPr>
          <w:ins w:id="1241" w:author="Katharina Schleidt" w:date="2021-10-11T15:43:00Z"/>
          <w:lang w:eastAsia="ja-JP"/>
        </w:rPr>
      </w:pPr>
    </w:p>
    <w:p w14:paraId="028A37B2" w14:textId="77777777" w:rsidR="00A25173" w:rsidRPr="007D5E5A" w:rsidRDefault="00A25173">
      <w:pPr>
        <w:rPr>
          <w:ins w:id="1242" w:author="Katharina Schleidt" w:date="2021-10-11T15:42:00Z"/>
        </w:rPr>
        <w:pPrChange w:id="1243" w:author="Katharina Schleidt" w:date="2021-10-11T15:43:00Z">
          <w:pPr>
            <w:pStyle w:val="Titre2"/>
          </w:pPr>
        </w:pPrChange>
      </w:pPr>
    </w:p>
    <w:p w14:paraId="2ABBE490" w14:textId="57AD99B0" w:rsidR="00CC5129" w:rsidRDefault="00711727" w:rsidP="00711727">
      <w:pPr>
        <w:pStyle w:val="Titre2"/>
      </w:pPr>
      <w:r w:rsidRPr="00711727">
        <w:lastRenderedPageBreak/>
        <w:t>SampleCollection</w:t>
      </w:r>
      <w:bookmarkEnd w:id="1093"/>
    </w:p>
    <w:p w14:paraId="34732621" w14:textId="6800A559" w:rsidR="00711727" w:rsidRDefault="00711727" w:rsidP="00711727">
      <w:pPr>
        <w:pStyle w:val="Titre3"/>
      </w:pPr>
      <w:r w:rsidRPr="00711727">
        <w:t>SampleCollection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/req/sam-basic/SampleCollection</w:t>
            </w:r>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Basic Samples - SampleCollection</w:t>
            </w:r>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ISO 19103:2015 Geographic information – Conceptual schema language, CoreTypes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/req/sam-basic/SampleCollection/SampleCollection-sem</w:t>
            </w:r>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/req/sam-basic/SampleCollection/member-sem</w:t>
            </w:r>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/req/sam-basic/SampleCollection/relatedCollection-sem</w:t>
            </w:r>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/req/obs-core/gen/metadata-sem</w:t>
            </w:r>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68"/>
                        </a:ext>
                      </a:extLst>
                    </a:blip>
                    <a:stretch>
                      <a:fillRect/>
                    </a:stretch>
                  </pic:blipFill>
                  <pic:spPr>
                    <a:xfrm>
                      <a:off x="0" y="0"/>
                      <a:ext cx="3666440" cy="1063784"/>
                    </a:xfrm>
                    <a:prstGeom prst="rect">
                      <a:avLst/>
                    </a:prstGeom>
                  </pic:spPr>
                </pic:pic>
              </a:graphicData>
            </a:graphic>
          </wp:inline>
        </w:drawing>
      </w:r>
    </w:p>
    <w:p w14:paraId="2F1370B0" w14:textId="1994E4B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SampleCollection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SampleCollection.</w:t>
      </w:r>
    </w:p>
    <w:p w14:paraId="02A489EF" w14:textId="7987D8D2" w:rsidR="0062664D" w:rsidRDefault="00AE501B" w:rsidP="00AE501B">
      <w:pPr>
        <w:pStyle w:val="Titre3"/>
      </w:pPr>
      <w:r w:rsidRPr="00AE501B">
        <w:t>Feature type SampleCollection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/req/sam-basic/SampleCollection/SampleCollection-sem</w:t>
            </w:r>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Titre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/req/sam-basic/SampleCollection/member-sem</w:t>
            </w:r>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244"/>
            <w:r>
              <w:rPr>
                <w:sz w:val="20"/>
                <w:szCs w:val="20"/>
              </w:rPr>
              <w:t xml:space="preserve">A </w:t>
            </w:r>
            <w:r>
              <w:rPr>
                <w:b/>
                <w:sz w:val="20"/>
                <w:szCs w:val="20"/>
              </w:rPr>
              <w:t xml:space="preserve">member </w:t>
            </w:r>
            <w:r>
              <w:rPr>
                <w:sz w:val="20"/>
                <w:szCs w:val="20"/>
              </w:rPr>
              <w:t xml:space="preserve">of the </w:t>
            </w:r>
            <w:r>
              <w:rPr>
                <w:b/>
                <w:sz w:val="20"/>
                <w:szCs w:val="20"/>
              </w:rPr>
              <w:t>SampleCollection</w:t>
            </w:r>
            <w:commentRangeEnd w:id="1244"/>
            <w:r w:rsidR="00F972D4">
              <w:rPr>
                <w:rStyle w:val="Marquedecommentaire"/>
              </w:rPr>
              <w:commentReference w:id="1244"/>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r>
              <w:rPr>
                <w:b/>
                <w:sz w:val="20"/>
                <w:szCs w:val="20"/>
              </w:rPr>
              <w:t xml:space="preserve">SampleCollection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Titre3"/>
      </w:pPr>
      <w:r w:rsidRPr="0019426E">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/req/sam-basic/SampleCollection/relatedCollection-sem</w:t>
            </w:r>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r w:rsidRPr="0019426E">
              <w:rPr>
                <w:b/>
                <w:sz w:val="20"/>
                <w:szCs w:val="20"/>
              </w:rPr>
              <w:t xml:space="preserve">SampleCollection </w:t>
            </w:r>
            <w:r w:rsidRPr="0019426E">
              <w:rPr>
                <w:sz w:val="20"/>
                <w:szCs w:val="20"/>
              </w:rPr>
              <w:t xml:space="preserve">the </w:t>
            </w:r>
            <w:r w:rsidRPr="0019426E">
              <w:rPr>
                <w:b/>
                <w:sz w:val="20"/>
                <w:szCs w:val="20"/>
              </w:rPr>
              <w:t>SampleCollection</w:t>
            </w:r>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r w:rsidRPr="0019426E">
              <w:rPr>
                <w:b/>
                <w:sz w:val="20"/>
                <w:szCs w:val="20"/>
              </w:rPr>
              <w:t>SampleCollection</w:t>
            </w:r>
            <w:r w:rsidRPr="0019426E">
              <w:rPr>
                <w:sz w:val="20"/>
                <w:szCs w:val="20"/>
              </w:rPr>
              <w:t xml:space="preserve"> is provided, the association with role </w:t>
            </w:r>
            <w:r w:rsidRPr="0019426E">
              <w:rPr>
                <w:b/>
                <w:sz w:val="20"/>
                <w:szCs w:val="20"/>
              </w:rPr>
              <w:t xml:space="preserve">relatedCollection </w:t>
            </w:r>
            <w:r w:rsidRPr="0019426E">
              <w:rPr>
                <w:sz w:val="20"/>
                <w:szCs w:val="20"/>
              </w:rPr>
              <w:t xml:space="preserve">SHALL be used. The </w:t>
            </w:r>
            <w:r w:rsidRPr="0019426E">
              <w:rPr>
                <w:b/>
                <w:sz w:val="20"/>
                <w:szCs w:val="20"/>
              </w:rPr>
              <w:t xml:space="preserve">context:GenericName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Titre2"/>
      </w:pPr>
      <w:bookmarkStart w:id="1245" w:name="_Toc72768922"/>
      <w:r w:rsidRPr="001D410B">
        <w:lastRenderedPageBreak/>
        <w:t>PhysicalDimension</w:t>
      </w:r>
      <w:bookmarkEnd w:id="1245"/>
    </w:p>
    <w:p w14:paraId="16F35EA9" w14:textId="238F40AE" w:rsidR="001D410B" w:rsidRDefault="001D410B" w:rsidP="001D410B">
      <w:pPr>
        <w:pStyle w:val="Titre3"/>
      </w:pPr>
      <w:r w:rsidRPr="001D410B">
        <w:t>PhysicalDimension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/req/sam-basic/PhysicalDimension</w:t>
            </w:r>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Basic Samples - PhysicalDimension</w:t>
            </w:r>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/req/sam-basic/PhysicalDimension/PhysicalDimension-sem</w:t>
            </w:r>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/req/sam-basic/PhysicalDimension/dimension-sem</w:t>
            </w:r>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/req/sam-basic/PhysicalDimension/value-sem</w:t>
            </w:r>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1"/>
                        </a:ext>
                      </a:extLst>
                    </a:blip>
                    <a:stretch>
                      <a:fillRect/>
                    </a:stretch>
                  </pic:blipFill>
                  <pic:spPr>
                    <a:xfrm>
                      <a:off x="0" y="0"/>
                      <a:ext cx="5613932" cy="1151458"/>
                    </a:xfrm>
                    <a:prstGeom prst="rect">
                      <a:avLst/>
                    </a:prstGeom>
                  </pic:spPr>
                </pic:pic>
              </a:graphicData>
            </a:graphic>
          </wp:inline>
        </w:drawing>
      </w:r>
    </w:p>
    <w:p w14:paraId="52375962" w14:textId="631EF89B"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PhysicalDimension requirements class.</w:t>
      </w:r>
    </w:p>
    <w:p w14:paraId="69D8BF54" w14:textId="7C954602" w:rsidR="00565627" w:rsidRDefault="00262485" w:rsidP="00262485">
      <w:pPr>
        <w:pStyle w:val="Titre3"/>
      </w:pPr>
      <w:r w:rsidRPr="00262485">
        <w:t>Data type PhysicalDimension</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/req/sam-basic/PhysicalDimension/PhysicalDimension-sem</w:t>
            </w:r>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A dataType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Titre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/req/sam-basic/PhysicalDimension/dimension-</w:t>
            </w:r>
            <w:r>
              <w:rPr>
                <w:sz w:val="20"/>
                <w:szCs w:val="20"/>
              </w:rPr>
              <w:lastRenderedPageBreak/>
              <w:t>sem</w:t>
            </w:r>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lastRenderedPageBreak/>
              <w:t xml:space="preserve">The </w:t>
            </w:r>
            <w:ins w:id="1246" w:author="Ilkka Rinne" w:date="2021-08-09T16:09:00Z">
              <w:r w:rsidR="00CB5B21">
                <w:rPr>
                  <w:sz w:val="20"/>
                  <w:szCs w:val="20"/>
                </w:rPr>
                <w:t xml:space="preserve">name of the </w:t>
              </w:r>
            </w:ins>
            <w:r>
              <w:rPr>
                <w:b/>
                <w:sz w:val="20"/>
                <w:szCs w:val="20"/>
              </w:rPr>
              <w:t>PhysicalDimension</w:t>
            </w:r>
            <w:r>
              <w:rPr>
                <w:sz w:val="20"/>
                <w:szCs w:val="20"/>
              </w:rPr>
              <w:t xml:space="preserve"> about which a </w:t>
            </w:r>
            <w:r>
              <w:rPr>
                <w:b/>
                <w:sz w:val="20"/>
                <w:szCs w:val="20"/>
              </w:rPr>
              <w:t>value</w:t>
            </w:r>
            <w:r>
              <w:rPr>
                <w:sz w:val="20"/>
                <w:szCs w:val="20"/>
              </w:rPr>
              <w:t xml:space="preserve"> </w:t>
            </w:r>
            <w:r>
              <w:rPr>
                <w:sz w:val="20"/>
                <w:szCs w:val="20"/>
              </w:rPr>
              <w:lastRenderedPageBreak/>
              <w:t>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247" w:author="Ilkka Rinne" w:date="2021-08-09T16:12:00Z">
              <w:r w:rsidR="00854564">
                <w:rPr>
                  <w:sz w:val="20"/>
                  <w:szCs w:val="20"/>
                </w:rPr>
                <w:t>identifier</w:t>
              </w:r>
            </w:ins>
            <w:del w:id="1248" w:author="Ilkka Rinne" w:date="2021-08-09T16:12:00Z">
              <w:r w:rsidDel="00854564">
                <w:rPr>
                  <w:sz w:val="20"/>
                  <w:szCs w:val="20"/>
                </w:rPr>
                <w:delText>name</w:delText>
              </w:r>
            </w:del>
            <w:r>
              <w:rPr>
                <w:sz w:val="20"/>
                <w:szCs w:val="20"/>
              </w:rPr>
              <w:t xml:space="preserve"> of the physical dimension</w:t>
            </w:r>
            <w:del w:id="1249" w:author="Ilkka Rinne" w:date="2021-08-09T16:11:00Z">
              <w:r w:rsidDel="008E396C">
                <w:rPr>
                  <w:sz w:val="20"/>
                  <w:szCs w:val="20"/>
                </w:rPr>
                <w:delText>, the quantity being provided in the value</w:delText>
              </w:r>
            </w:del>
            <w:r>
              <w:rPr>
                <w:sz w:val="20"/>
                <w:szCs w:val="20"/>
              </w:rPr>
              <w:t xml:space="preserve"> SHALL be provided in the attribute </w:t>
            </w:r>
            <w:r>
              <w:rPr>
                <w:b/>
                <w:sz w:val="20"/>
                <w:szCs w:val="20"/>
              </w:rPr>
              <w:t>dimension:URI</w:t>
            </w:r>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Titre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/req/sam-basic/PhysicalDimension/value-sem</w:t>
            </w:r>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r>
              <w:rPr>
                <w:b/>
                <w:sz w:val="20"/>
                <w:szCs w:val="20"/>
              </w:rPr>
              <w:t>PhysicalDimension</w:t>
            </w:r>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r>
              <w:rPr>
                <w:b/>
                <w:sz w:val="20"/>
                <w:szCs w:val="20"/>
              </w:rPr>
              <w:t>value:Measure</w:t>
            </w:r>
          </w:p>
        </w:tc>
      </w:tr>
    </w:tbl>
    <w:p w14:paraId="54FB7688" w14:textId="189CC825" w:rsidR="00CA6CD2" w:rsidRDefault="00CA6CD2" w:rsidP="00CA6CD2">
      <w:pPr>
        <w:rPr>
          <w:lang w:eastAsia="ja-JP"/>
        </w:rPr>
      </w:pPr>
    </w:p>
    <w:p w14:paraId="51B6FB99" w14:textId="2C23FA27" w:rsidR="00016FE3" w:rsidRDefault="00F53892" w:rsidP="00F53892">
      <w:pPr>
        <w:pStyle w:val="Titre2"/>
      </w:pPr>
      <w:bookmarkStart w:id="1250" w:name="_Toc72768923"/>
      <w:r w:rsidRPr="00F53892">
        <w:t>NamedLocation</w:t>
      </w:r>
      <w:bookmarkEnd w:id="1250"/>
    </w:p>
    <w:p w14:paraId="7B4064FC" w14:textId="627D3653" w:rsidR="00F53892" w:rsidRDefault="00F53892" w:rsidP="00F53892">
      <w:pPr>
        <w:pStyle w:val="Titre3"/>
      </w:pPr>
      <w:r w:rsidRPr="00F53892">
        <w:t>NamedLocation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/req/sam-basic/NamedLocation</w:t>
            </w:r>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Basic Samples - NamedLocation</w:t>
            </w:r>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ISO 19103:2015 Geographic information – Conceptual schema language, CoreTypes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/req/sam-basic/NamedLocation/NamedLocation-sem</w:t>
            </w:r>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/req/sam-basic/NamedLocation/address-sem</w:t>
            </w:r>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/req/sam-basic/NamedLocation/name-sem</w:t>
            </w:r>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/req/sam-basic/NamedLocation/representativeGeometry-sem</w:t>
            </w:r>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3"/>
                        </a:ext>
                      </a:extLst>
                    </a:blip>
                    <a:stretch>
                      <a:fillRect/>
                    </a:stretch>
                  </pic:blipFill>
                  <pic:spPr>
                    <a:xfrm>
                      <a:off x="0" y="0"/>
                      <a:ext cx="5284206" cy="1481052"/>
                    </a:xfrm>
                    <a:prstGeom prst="rect">
                      <a:avLst/>
                    </a:prstGeom>
                  </pic:spPr>
                </pic:pic>
              </a:graphicData>
            </a:graphic>
          </wp:inline>
        </w:drawing>
      </w:r>
    </w:p>
    <w:p w14:paraId="0D487F21" w14:textId="3A54B5C8"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NamedLocation requirements class.</w:t>
      </w:r>
    </w:p>
    <w:p w14:paraId="07E1B7AB" w14:textId="5069AAB3" w:rsidR="0019781D" w:rsidRDefault="00E20D05" w:rsidP="00E20D05">
      <w:pPr>
        <w:pStyle w:val="Titre3"/>
      </w:pPr>
      <w:r w:rsidRPr="00E20D05">
        <w:t>Data type NamedLocation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/req/sam-basic/NamedLocation/NamedLocation-sem</w:t>
            </w:r>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Titre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/req/sam-basic/NamedLocation/address-sem</w:t>
            </w:r>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r>
              <w:rPr>
                <w:b/>
                <w:sz w:val="20"/>
                <w:szCs w:val="20"/>
              </w:rPr>
              <w:t>NamedLocation.</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r>
              <w:rPr>
                <w:b/>
                <w:sz w:val="20"/>
                <w:szCs w:val="20"/>
              </w:rPr>
              <w:t xml:space="preserve">address:Any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Titre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/req/sam-basic/NamedLocation/name-sem</w:t>
            </w:r>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r>
              <w:rPr>
                <w:b/>
                <w:sz w:val="20"/>
                <w:szCs w:val="20"/>
              </w:rPr>
              <w:t>NamedLocation.</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r>
              <w:rPr>
                <w:b/>
                <w:sz w:val="20"/>
                <w:szCs w:val="20"/>
              </w:rPr>
              <w:t xml:space="preserve">name:GenericName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Titre3"/>
      </w:pPr>
      <w:r w:rsidRPr="00881F88">
        <w:t>Attribute representativeGeometry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/req/sam-basic/NamedLocation/representativeGeometry-sem</w:t>
            </w:r>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r>
              <w:rPr>
                <w:b/>
                <w:sz w:val="20"/>
                <w:szCs w:val="20"/>
              </w:rPr>
              <w:t>NamedLocation.</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r>
              <w:rPr>
                <w:b/>
                <w:sz w:val="20"/>
                <w:szCs w:val="20"/>
              </w:rPr>
              <w:t xml:space="preserve">representativeGeometry:Geometry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Titre2"/>
      </w:pPr>
      <w:bookmarkStart w:id="1251" w:name="_Toc72768924"/>
      <w:r w:rsidRPr="004611AB">
        <w:lastRenderedPageBreak/>
        <w:t>StatisticalClassification</w:t>
      </w:r>
      <w:bookmarkEnd w:id="1251"/>
    </w:p>
    <w:p w14:paraId="689FE235" w14:textId="1887C6A5" w:rsidR="004611AB" w:rsidRDefault="004611AB" w:rsidP="004611AB">
      <w:pPr>
        <w:pStyle w:val="Titre3"/>
      </w:pPr>
      <w:r w:rsidRPr="004611AB">
        <w:t>StatisticalClassification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/req/sam-basic/StatisticalClassification</w:t>
            </w:r>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Basic Samples - StatisticalClassification</w:t>
            </w:r>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ISO 19103:2015 Geographic information – Conceptual schema language, CoreExtendedTypes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/req/sam-basic/StatisticalClassification/concept-sem</w:t>
            </w:r>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/req/sam-basic/StatisticalClassification/classification-sem</w:t>
            </w:r>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5"/>
                        </a:ext>
                      </a:extLst>
                    </a:blip>
                    <a:stretch>
                      <a:fillRect/>
                    </a:stretch>
                  </pic:blipFill>
                  <pic:spPr>
                    <a:xfrm>
                      <a:off x="0" y="0"/>
                      <a:ext cx="6191885" cy="1120140"/>
                    </a:xfrm>
                    <a:prstGeom prst="rect">
                      <a:avLst/>
                    </a:prstGeom>
                  </pic:spPr>
                </pic:pic>
              </a:graphicData>
            </a:graphic>
          </wp:inline>
        </w:drawing>
      </w:r>
    </w:p>
    <w:p w14:paraId="2FA43CF8" w14:textId="66653239"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StatisticalClassification requirements class.</w:t>
      </w:r>
    </w:p>
    <w:p w14:paraId="2EFA6929" w14:textId="6319869D" w:rsidR="00753DA3" w:rsidRDefault="006472F1" w:rsidP="006472F1">
      <w:pPr>
        <w:pStyle w:val="Titre3"/>
      </w:pPr>
      <w:r w:rsidRPr="006472F1">
        <w:t>Data type StatisticalClassification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A dataType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Titre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/req/sam-basic/StatisticalClassification/concept-</w:t>
            </w:r>
            <w:r>
              <w:rPr>
                <w:sz w:val="20"/>
                <w:szCs w:val="20"/>
              </w:rPr>
              <w:lastRenderedPageBreak/>
              <w:t>sem</w:t>
            </w:r>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r>
              <w:rPr>
                <w:b/>
                <w:sz w:val="20"/>
                <w:szCs w:val="20"/>
              </w:rPr>
              <w:t xml:space="preserve">StatisticalClassification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r>
              <w:rPr>
                <w:b/>
                <w:sz w:val="20"/>
                <w:szCs w:val="20"/>
              </w:rPr>
              <w:t>concept:URI.</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The concept for a statistical classification could be age, gender, color</w:t>
      </w:r>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Titre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/req/sam-basic/StatisticalClassification/classification-sem</w:t>
            </w:r>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r>
              <w:rPr>
                <w:b/>
                <w:sz w:val="20"/>
                <w:szCs w:val="20"/>
              </w:rPr>
              <w:t>StatisticalClassification</w:t>
            </w:r>
            <w:del w:id="1252"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r>
              <w:rPr>
                <w:b/>
                <w:sz w:val="20"/>
                <w:szCs w:val="20"/>
              </w:rPr>
              <w:t xml:space="preserve">StatisticalClassification </w:t>
            </w:r>
            <w:r>
              <w:rPr>
                <w:sz w:val="20"/>
                <w:szCs w:val="20"/>
              </w:rPr>
              <w:t xml:space="preserve">SHALL be provided in the attribute </w:t>
            </w:r>
            <w:r>
              <w:rPr>
                <w:b/>
                <w:sz w:val="20"/>
                <w:szCs w:val="20"/>
              </w:rPr>
              <w:t>classification:URI.</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Paragraphedeliste"/>
        <w:numPr>
          <w:ilvl w:val="0"/>
          <w:numId w:val="23"/>
        </w:numPr>
        <w:rPr>
          <w:lang w:eastAsia="ja-JP"/>
        </w:rPr>
      </w:pPr>
      <w:r>
        <w:rPr>
          <w:lang w:eastAsia="ja-JP"/>
        </w:rPr>
        <w:t>Age Brackets: [0-10], [10-20]</w:t>
      </w:r>
    </w:p>
    <w:p w14:paraId="33C025EC" w14:textId="060102E4" w:rsidR="00C246BE" w:rsidRDefault="00C246BE" w:rsidP="00220B53">
      <w:pPr>
        <w:pStyle w:val="Paragraphedeliste"/>
        <w:numPr>
          <w:ilvl w:val="0"/>
          <w:numId w:val="23"/>
        </w:numPr>
        <w:rPr>
          <w:lang w:eastAsia="ja-JP"/>
        </w:rPr>
      </w:pPr>
      <w:r>
        <w:rPr>
          <w:lang w:eastAsia="ja-JP"/>
        </w:rPr>
        <w:t>Genders: Male, Female, Other</w:t>
      </w:r>
    </w:p>
    <w:p w14:paraId="55B93720" w14:textId="3253AA18" w:rsidR="003E1E46" w:rsidRPr="005F3DF1" w:rsidRDefault="00C246BE">
      <w:pPr>
        <w:pStyle w:val="Paragraphedeliste"/>
        <w:numPr>
          <w:ilvl w:val="0"/>
          <w:numId w:val="23"/>
        </w:numPr>
        <w:rPr>
          <w:lang w:eastAsia="ja-JP"/>
        </w:rPr>
      </w:pPr>
      <w:r>
        <w:rPr>
          <w:lang w:eastAsia="ja-JP"/>
        </w:rPr>
        <w:t>Color: Red, Green, Blue</w:t>
      </w:r>
    </w:p>
    <w:p w14:paraId="7BCD6B10" w14:textId="1C106554" w:rsidR="003E1E46" w:rsidRDefault="003E1E46" w:rsidP="003E1E46">
      <w:pPr>
        <w:rPr>
          <w:ins w:id="1253" w:author="Katharina Schleidt" w:date="2021-10-20T19:58:00Z"/>
        </w:rPr>
      </w:pPr>
      <w:bookmarkStart w:id="1254" w:name="_Toc450303222"/>
      <w:bookmarkStart w:id="1255" w:name="_Toc9996972"/>
      <w:bookmarkStart w:id="1256" w:name="_Toc438968655"/>
      <w:bookmarkStart w:id="1257" w:name="_Toc443461103"/>
      <w:bookmarkStart w:id="1258" w:name="_Toc353342675"/>
    </w:p>
    <w:p w14:paraId="3C0C05A2" w14:textId="1F1CDCC0" w:rsidR="003E1E46" w:rsidRDefault="003E1E46">
      <w:pPr>
        <w:pStyle w:val="Titre2"/>
        <w:rPr>
          <w:ins w:id="1259" w:author="Katharina Schleidt" w:date="2021-10-20T19:58:00Z"/>
        </w:rPr>
        <w:pPrChange w:id="1260" w:author="Katharina Schleidt" w:date="2021-10-20T19:58:00Z">
          <w:pPr/>
        </w:pPrChange>
      </w:pPr>
      <w:ins w:id="1261" w:author="Katharina Schleidt" w:date="2021-10-20T19:58:00Z">
        <w:r>
          <w:t>Codelists</w:t>
        </w:r>
      </w:ins>
    </w:p>
    <w:p w14:paraId="0036F5A9" w14:textId="1DEAAED0" w:rsidR="003E1E46" w:rsidRDefault="003E1E46" w:rsidP="003E1E46">
      <w:pPr>
        <w:pStyle w:val="Titre3"/>
        <w:rPr>
          <w:ins w:id="1262" w:author="Katharina Schleidt" w:date="2021-10-20T19:58:00Z"/>
        </w:rPr>
      </w:pPr>
      <w:ins w:id="1263" w:author="Katharina Schleidt" w:date="2021-10-20T19:59:00Z">
        <w:r w:rsidRPr="003E1E46">
          <w:t>SampleTypeByGeometryType</w:t>
        </w:r>
      </w:ins>
    </w:p>
    <w:p w14:paraId="577B0732" w14:textId="5FB3A268" w:rsidR="003E1E46" w:rsidRDefault="003E1E46" w:rsidP="003E1E46">
      <w:pPr>
        <w:rPr>
          <w:ins w:id="1264" w:author="Katharina Schleidt" w:date="2021-10-20T19:58:00Z"/>
        </w:rPr>
      </w:pPr>
      <w:ins w:id="1265" w:author="Katharina Schleidt" w:date="2021-10-20T19:58:00Z">
        <w:r w:rsidRPr="00F41D3D">
          <w:rPr>
            <w:lang w:eastAsia="ja-JP"/>
          </w:rPr>
          <w:t xml:space="preserve">The code list </w:t>
        </w:r>
      </w:ins>
      <w:ins w:id="1266" w:author="Katharina Schleidt" w:date="2021-10-20T19:59:00Z">
        <w:r w:rsidRPr="003E1E46">
          <w:t>SampleTypeByGeometryType</w:t>
        </w:r>
      </w:ins>
      <w:ins w:id="1267" w:author="Katharina Schleidt" w:date="2021-10-20T19:58:00Z">
        <w:r>
          <w:t xml:space="preserve"> is a specialization of </w:t>
        </w:r>
        <w:r w:rsidRPr="00785E1D">
          <w:t>Abstract</w:t>
        </w:r>
      </w:ins>
      <w:ins w:id="1268" w:author="Katharina Schleidt" w:date="2021-10-20T19:59:00Z">
        <w:r>
          <w:t>Sample</w:t>
        </w:r>
      </w:ins>
      <w:ins w:id="1269" w:author="Katharina Schleidt" w:date="2021-10-20T19:58:00Z">
        <w:r w:rsidRPr="00785E1D">
          <w:t>Type</w:t>
        </w:r>
        <w:r>
          <w:t xml:space="preserve"> created to support the legacy </w:t>
        </w:r>
      </w:ins>
      <w:ins w:id="1270" w:author="Katharina Schleidt" w:date="2021-10-20T19:59:00Z">
        <w:r>
          <w:t>sample</w:t>
        </w:r>
      </w:ins>
      <w:ins w:id="1271" w:author="Katharina Schleidt" w:date="2021-10-20T19:58:00Z">
        <w:r>
          <w:t xml:space="preserve"> types from the previous version of this standard.</w:t>
        </w:r>
      </w:ins>
    </w:p>
    <w:p w14:paraId="25CFE8DA" w14:textId="1C65059F" w:rsidR="003E1E46" w:rsidRDefault="003E1E46" w:rsidP="003E1E46">
      <w:pPr>
        <w:rPr>
          <w:ins w:id="1272" w:author="Katharina Schleidt" w:date="2021-10-20T23:44:00Z"/>
          <w:lang w:eastAsia="ja-JP"/>
        </w:rPr>
      </w:pPr>
    </w:p>
    <w:tbl>
      <w:tblPr>
        <w:tblStyle w:val="Grilledutableau"/>
        <w:tblW w:w="0" w:type="auto"/>
        <w:tblLook w:val="04A0" w:firstRow="1" w:lastRow="0" w:firstColumn="1" w:lastColumn="0" w:noHBand="0" w:noVBand="1"/>
      </w:tblPr>
      <w:tblGrid>
        <w:gridCol w:w="6009"/>
        <w:gridCol w:w="3732"/>
      </w:tblGrid>
      <w:tr w:rsidR="00AB00C7" w14:paraId="0A453083" w14:textId="77777777" w:rsidTr="00AB00C7">
        <w:trPr>
          <w:ins w:id="1273" w:author="Katharina Schleidt" w:date="2021-10-20T23:44:00Z"/>
        </w:trPr>
        <w:tc>
          <w:tcPr>
            <w:tcW w:w="4870" w:type="dxa"/>
          </w:tcPr>
          <w:p w14:paraId="0934E3A0" w14:textId="4B7924A6" w:rsidR="00AB00C7" w:rsidRDefault="00AB00C7" w:rsidP="003E1E46">
            <w:pPr>
              <w:rPr>
                <w:ins w:id="1274" w:author="Katharina Schleidt" w:date="2021-10-20T23:44:00Z"/>
                <w:lang w:eastAsia="ja-JP"/>
              </w:rPr>
            </w:pPr>
            <w:ins w:id="1275" w:author="Katharina Schleidt" w:date="2021-10-20T23:44:00Z">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ins>
          </w:p>
        </w:tc>
        <w:tc>
          <w:tcPr>
            <w:tcW w:w="4871" w:type="dxa"/>
          </w:tcPr>
          <w:p w14:paraId="6F2AAACD" w14:textId="77777777" w:rsidR="00AB00C7" w:rsidRDefault="00AB00C7" w:rsidP="00AB00C7">
            <w:pPr>
              <w:rPr>
                <w:ins w:id="1276" w:author="Katharina Schleidt" w:date="2021-10-20T23:44:00Z"/>
                <w:lang w:eastAsia="ja-JP"/>
              </w:rPr>
            </w:pPr>
            <w:ins w:id="1277" w:author="Katharina Schleidt" w:date="2021-10-20T23:44:00Z">
              <w:r>
                <w:rPr>
                  <w:lang w:eastAsia="ja-JP"/>
                </w:rPr>
                <w:t>The following entries SHALL be provided:</w:t>
              </w:r>
            </w:ins>
          </w:p>
          <w:p w14:paraId="52E76372" w14:textId="452165B0" w:rsidR="00AB00C7" w:rsidRDefault="00AB00C7">
            <w:pPr>
              <w:pStyle w:val="Paragraphedeliste"/>
              <w:numPr>
                <w:ilvl w:val="0"/>
                <w:numId w:val="33"/>
              </w:numPr>
              <w:rPr>
                <w:ins w:id="1278" w:author="Katharina Schleidt" w:date="2021-10-20T23:44:00Z"/>
                <w:lang w:eastAsia="ja-JP"/>
              </w:rPr>
              <w:pPrChange w:id="1279" w:author="Katharina Schleidt" w:date="2021-10-20T23:45:00Z">
                <w:pPr/>
              </w:pPrChange>
            </w:pPr>
            <w:ins w:id="1280" w:author="Katharina Schleidt" w:date="2021-10-20T23:44:00Z">
              <w:r>
                <w:rPr>
                  <w:lang w:eastAsia="ja-JP"/>
                </w:rPr>
                <w:t>point: the provided geometry is of type Point.</w:t>
              </w:r>
            </w:ins>
          </w:p>
          <w:p w14:paraId="11DEF8B0" w14:textId="13EECE60" w:rsidR="00AB00C7" w:rsidRDefault="00AB00C7">
            <w:pPr>
              <w:pStyle w:val="Paragraphedeliste"/>
              <w:numPr>
                <w:ilvl w:val="0"/>
                <w:numId w:val="33"/>
              </w:numPr>
              <w:rPr>
                <w:ins w:id="1281" w:author="Katharina Schleidt" w:date="2021-10-20T23:44:00Z"/>
                <w:lang w:eastAsia="ja-JP"/>
              </w:rPr>
              <w:pPrChange w:id="1282" w:author="Katharina Schleidt" w:date="2021-10-20T23:45:00Z">
                <w:pPr/>
              </w:pPrChange>
            </w:pPr>
            <w:ins w:id="1283" w:author="Katharina Schleidt" w:date="2021-10-20T23:44:00Z">
              <w:r>
                <w:rPr>
                  <w:lang w:eastAsia="ja-JP"/>
                </w:rPr>
                <w:t>curve: the provided geometry is of type Curve.</w:t>
              </w:r>
            </w:ins>
          </w:p>
          <w:p w14:paraId="31F73D79" w14:textId="1F9FEC4F" w:rsidR="00AB00C7" w:rsidRDefault="00AB00C7">
            <w:pPr>
              <w:pStyle w:val="Paragraphedeliste"/>
              <w:numPr>
                <w:ilvl w:val="0"/>
                <w:numId w:val="33"/>
              </w:numPr>
              <w:rPr>
                <w:ins w:id="1284" w:author="Katharina Schleidt" w:date="2021-10-20T23:44:00Z"/>
                <w:lang w:eastAsia="ja-JP"/>
              </w:rPr>
              <w:pPrChange w:id="1285" w:author="Katharina Schleidt" w:date="2021-10-20T23:45:00Z">
                <w:pPr/>
              </w:pPrChange>
            </w:pPr>
            <w:ins w:id="1286" w:author="Katharina Schleidt" w:date="2021-10-20T23:44:00Z">
              <w:r>
                <w:rPr>
                  <w:lang w:eastAsia="ja-JP"/>
                </w:rPr>
                <w:t>surface: the provided geometry is of type Surface.</w:t>
              </w:r>
            </w:ins>
          </w:p>
          <w:p w14:paraId="4D0D1757" w14:textId="14B87652" w:rsidR="00AB00C7" w:rsidRDefault="00AB00C7">
            <w:pPr>
              <w:pStyle w:val="Paragraphedeliste"/>
              <w:numPr>
                <w:ilvl w:val="0"/>
                <w:numId w:val="33"/>
              </w:numPr>
              <w:rPr>
                <w:ins w:id="1287" w:author="Katharina Schleidt" w:date="2021-10-20T23:44:00Z"/>
                <w:lang w:eastAsia="ja-JP"/>
              </w:rPr>
              <w:pPrChange w:id="1288" w:author="Katharina Schleidt" w:date="2021-10-20T23:45:00Z">
                <w:pPr/>
              </w:pPrChange>
            </w:pPr>
            <w:ins w:id="1289" w:author="Katharina Schleidt" w:date="2021-10-20T23:44:00Z">
              <w:r>
                <w:rPr>
                  <w:lang w:eastAsia="ja-JP"/>
                </w:rPr>
                <w:t>solid: the provided geometry is of type Solid.</w:t>
              </w:r>
            </w:ins>
          </w:p>
        </w:tc>
      </w:tr>
    </w:tbl>
    <w:p w14:paraId="6A95789B" w14:textId="0340B5F8" w:rsidR="00AB00C7" w:rsidRDefault="00AB00C7" w:rsidP="003E1E46">
      <w:pPr>
        <w:rPr>
          <w:ins w:id="1290" w:author="Katharina Schleidt" w:date="2021-10-20T23:44:00Z"/>
          <w:lang w:eastAsia="ja-JP"/>
        </w:rPr>
      </w:pPr>
    </w:p>
    <w:tbl>
      <w:tblPr>
        <w:tblStyle w:val="Grilledutableau"/>
        <w:tblW w:w="0" w:type="auto"/>
        <w:tblLook w:val="04A0" w:firstRow="1" w:lastRow="0" w:firstColumn="1" w:lastColumn="0" w:noHBand="0" w:noVBand="1"/>
        <w:tblPrChange w:id="1291" w:author="Katharina Schleidt" w:date="2021-10-20T23:46:00Z">
          <w:tblPr>
            <w:tblStyle w:val="Grilledutableau"/>
            <w:tblW w:w="0" w:type="auto"/>
            <w:tblLook w:val="04A0" w:firstRow="1" w:lastRow="0" w:firstColumn="1" w:lastColumn="0" w:noHBand="0" w:noVBand="1"/>
          </w:tblPr>
        </w:tblPrChange>
      </w:tblPr>
      <w:tblGrid>
        <w:gridCol w:w="6012"/>
        <w:gridCol w:w="3729"/>
        <w:tblGridChange w:id="1292">
          <w:tblGrid>
            <w:gridCol w:w="6014"/>
            <w:gridCol w:w="4871"/>
          </w:tblGrid>
        </w:tblGridChange>
      </w:tblGrid>
      <w:tr w:rsidR="00AB00C7" w14:paraId="68A5871D" w14:textId="77777777" w:rsidTr="00AB00C7">
        <w:trPr>
          <w:ins w:id="1293" w:author="Katharina Schleidt" w:date="2021-10-20T23:45:00Z"/>
        </w:trPr>
        <w:tc>
          <w:tcPr>
            <w:tcW w:w="6014" w:type="dxa"/>
            <w:tcPrChange w:id="1294" w:author="Katharina Schleidt" w:date="2021-10-20T23:46:00Z">
              <w:tcPr>
                <w:tcW w:w="4870" w:type="dxa"/>
              </w:tcPr>
            </w:tcPrChange>
          </w:tcPr>
          <w:p w14:paraId="4734D9A7" w14:textId="24940BDC" w:rsidR="00AB00C7" w:rsidRDefault="00AB00C7" w:rsidP="003E1E46">
            <w:pPr>
              <w:rPr>
                <w:ins w:id="1295" w:author="Katharina Schleidt" w:date="2021-10-20T23:45:00Z"/>
              </w:rPr>
            </w:pPr>
            <w:ins w:id="1296" w:author="Katharina Schleidt" w:date="2021-10-20T23:45:00Z">
              <w:r>
                <w:rPr>
                  <w:b/>
                  <w:sz w:val="20"/>
                  <w:szCs w:val="20"/>
                </w:rPr>
                <w:lastRenderedPageBreak/>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ins>
          </w:p>
        </w:tc>
        <w:tc>
          <w:tcPr>
            <w:tcW w:w="4871" w:type="dxa"/>
            <w:tcPrChange w:id="1297" w:author="Katharina Schleidt" w:date="2021-10-20T23:46:00Z">
              <w:tcPr>
                <w:tcW w:w="4871" w:type="dxa"/>
              </w:tcPr>
            </w:tcPrChange>
          </w:tcPr>
          <w:p w14:paraId="7957E614" w14:textId="77777777" w:rsidR="00AB00C7" w:rsidRDefault="00AB00C7" w:rsidP="00AB00C7">
            <w:pPr>
              <w:rPr>
                <w:ins w:id="1298" w:author="Katharina Schleidt" w:date="2021-10-20T23:46:00Z"/>
              </w:rPr>
            </w:pPr>
            <w:ins w:id="1299" w:author="Katharina Schleidt" w:date="2021-10-20T23:46:00Z">
              <w:r>
                <w:t>The following constraints shall be applied to the value of the result association of the Observation based on the codelist value used:</w:t>
              </w:r>
            </w:ins>
          </w:p>
          <w:p w14:paraId="3C22805B" w14:textId="0AE5507A" w:rsidR="00AB00C7" w:rsidRDefault="00AB00C7">
            <w:pPr>
              <w:pStyle w:val="Paragraphedeliste"/>
              <w:numPr>
                <w:ilvl w:val="0"/>
                <w:numId w:val="34"/>
              </w:numPr>
              <w:rPr>
                <w:ins w:id="1300" w:author="Katharina Schleidt" w:date="2021-10-20T23:46:00Z"/>
              </w:rPr>
              <w:pPrChange w:id="1301" w:author="Katharina Schleidt" w:date="2021-10-20T23:46:00Z">
                <w:pPr/>
              </w:pPrChange>
            </w:pPr>
            <w:ins w:id="1302" w:author="Katharina Schleidt" w:date="2021-10-20T23:46:00Z">
              <w:r>
                <w:t>If value "point" is used, the provided geometry shall be of type Point.</w:t>
              </w:r>
            </w:ins>
          </w:p>
          <w:p w14:paraId="12A2FCE7" w14:textId="16B69AB6" w:rsidR="00AB00C7" w:rsidRDefault="00AB00C7">
            <w:pPr>
              <w:pStyle w:val="Paragraphedeliste"/>
              <w:numPr>
                <w:ilvl w:val="0"/>
                <w:numId w:val="34"/>
              </w:numPr>
              <w:rPr>
                <w:ins w:id="1303" w:author="Katharina Schleidt" w:date="2021-10-20T23:46:00Z"/>
              </w:rPr>
              <w:pPrChange w:id="1304" w:author="Katharina Schleidt" w:date="2021-10-20T23:46:00Z">
                <w:pPr/>
              </w:pPrChange>
            </w:pPr>
            <w:ins w:id="1305" w:author="Katharina Schleidt" w:date="2021-10-20T23:46:00Z">
              <w:r>
                <w:t>If value "curve" is used, the provided geometry shall be of type Curve.</w:t>
              </w:r>
            </w:ins>
          </w:p>
          <w:p w14:paraId="11CCD53B" w14:textId="71E3E112" w:rsidR="00AB00C7" w:rsidRDefault="00AB00C7">
            <w:pPr>
              <w:pStyle w:val="Paragraphedeliste"/>
              <w:numPr>
                <w:ilvl w:val="0"/>
                <w:numId w:val="34"/>
              </w:numPr>
              <w:rPr>
                <w:ins w:id="1306" w:author="Katharina Schleidt" w:date="2021-10-20T23:46:00Z"/>
              </w:rPr>
              <w:pPrChange w:id="1307" w:author="Katharina Schleidt" w:date="2021-10-20T23:46:00Z">
                <w:pPr/>
              </w:pPrChange>
            </w:pPr>
            <w:ins w:id="1308" w:author="Katharina Schleidt" w:date="2021-10-20T23:46:00Z">
              <w:r>
                <w:t>If value "surface" is used, the provided geometry shall be of type Surface.</w:t>
              </w:r>
            </w:ins>
          </w:p>
          <w:p w14:paraId="518EA6E5" w14:textId="4A1E371E" w:rsidR="00AB00C7" w:rsidRDefault="00AB00C7">
            <w:pPr>
              <w:pStyle w:val="Paragraphedeliste"/>
              <w:numPr>
                <w:ilvl w:val="0"/>
                <w:numId w:val="34"/>
              </w:numPr>
              <w:rPr>
                <w:ins w:id="1309" w:author="Katharina Schleidt" w:date="2021-10-20T23:45:00Z"/>
              </w:rPr>
              <w:pPrChange w:id="1310" w:author="Katharina Schleidt" w:date="2021-10-20T23:46:00Z">
                <w:pPr/>
              </w:pPrChange>
            </w:pPr>
            <w:ins w:id="1311" w:author="Katharina Schleidt" w:date="2021-10-20T23:46:00Z">
              <w:r>
                <w:t>If value "solid" is used, the provided geometry shall be of type Solid.</w:t>
              </w:r>
            </w:ins>
          </w:p>
        </w:tc>
      </w:tr>
    </w:tbl>
    <w:p w14:paraId="68A46C8C" w14:textId="06E528E7" w:rsidR="003E1E46" w:rsidRDefault="003E1E46" w:rsidP="003E1E46">
      <w:pPr>
        <w:rPr>
          <w:ins w:id="1312" w:author="Katharina Schleidt" w:date="2021-10-20T19:58:00Z"/>
        </w:rPr>
      </w:pPr>
    </w:p>
    <w:p w14:paraId="205EEAEE" w14:textId="7FDEB217" w:rsidR="003E1E46" w:rsidRDefault="003E1E46" w:rsidP="003E1E46">
      <w:pPr>
        <w:rPr>
          <w:ins w:id="1313" w:author="Katharina Schleidt" w:date="2021-10-20T19:58:00Z"/>
        </w:rPr>
      </w:pPr>
    </w:p>
    <w:p w14:paraId="1D63295F" w14:textId="77777777" w:rsidR="003E1E46" w:rsidRDefault="003E1E46">
      <w:pPr>
        <w:rPr>
          <w:ins w:id="1314" w:author="Katharina Schleidt" w:date="2021-10-20T19:58:00Z"/>
        </w:rPr>
        <w:pPrChange w:id="1315" w:author="Katharina Schleidt" w:date="2021-10-20T19:58:00Z">
          <w:pPr>
            <w:pStyle w:val="ANNEX"/>
            <w:numPr>
              <w:numId w:val="3"/>
            </w:numPr>
          </w:pPr>
        </w:pPrChange>
      </w:pPr>
    </w:p>
    <w:p w14:paraId="43293139" w14:textId="4EB11DB4" w:rsidR="001A33D0" w:rsidRPr="00F02BC7" w:rsidRDefault="001A33D0" w:rsidP="00220B53">
      <w:pPr>
        <w:pStyle w:val="ANNEX"/>
        <w:numPr>
          <w:ilvl w:val="0"/>
          <w:numId w:val="3"/>
        </w:numPr>
      </w:pPr>
      <w:r w:rsidRPr="00F02BC7">
        <w:lastRenderedPageBreak/>
        <w:br/>
      </w:r>
      <w:bookmarkStart w:id="1316" w:name="_Toc72768925"/>
      <w:r w:rsidRPr="00F02BC7">
        <w:rPr>
          <w:b w:val="0"/>
        </w:rPr>
        <w:t>(</w:t>
      </w:r>
      <w:r w:rsidR="00920189">
        <w:rPr>
          <w:b w:val="0"/>
        </w:rPr>
        <w:t>normative</w:t>
      </w:r>
      <w:r w:rsidRPr="00F02BC7">
        <w:rPr>
          <w:b w:val="0"/>
        </w:rPr>
        <w:t>)</w:t>
      </w:r>
      <w:bookmarkEnd w:id="1254"/>
      <w:bookmarkEnd w:id="1255"/>
      <w:bookmarkEnd w:id="1256"/>
      <w:bookmarkEnd w:id="1257"/>
      <w:bookmarkEnd w:id="1258"/>
      <w:r w:rsidRPr="00F02BC7">
        <w:br/>
      </w:r>
      <w:r w:rsidRPr="00F02BC7">
        <w:br/>
      </w:r>
      <w:r w:rsidR="00920189">
        <w:t xml:space="preserve">Abstract </w:t>
      </w:r>
      <w:r w:rsidR="001E635D">
        <w:t>T</w:t>
      </w:r>
      <w:r w:rsidR="00920189">
        <w:t xml:space="preserve">est </w:t>
      </w:r>
      <w:r w:rsidR="001E635D">
        <w:t>S</w:t>
      </w:r>
      <w:r w:rsidR="00920189">
        <w:t>uite</w:t>
      </w:r>
      <w:bookmarkEnd w:id="1316"/>
    </w:p>
    <w:p w14:paraId="0BC1B11F" w14:textId="77777777" w:rsidR="007A1C65" w:rsidRPr="0047527C" w:rsidRDefault="007A1C65" w:rsidP="007A1C65">
      <w:pPr>
        <w:pStyle w:val="a2"/>
      </w:pPr>
      <w:bookmarkStart w:id="1317" w:name="_Toc72768926"/>
      <w:r w:rsidRPr="0047527C">
        <w:t>Abstract tests for Conceptual Observation schema package</w:t>
      </w:r>
      <w:bookmarkEnd w:id="131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/conf/obs-cpt</w:t>
            </w:r>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/req/obs-cpt</w:t>
            </w:r>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/conf/obs-cpt/Deployment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/req/obs-cpt/Deployment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/conf/obs-cpt/Host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/req/obs-cpt/Host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Conceptual Observation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/conf/obs-cpt/ObservableProperty</w:t>
            </w:r>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/req/obs-cpt/ObservableProperty</w:t>
            </w:r>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/conf/obs-cpt/Observation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/req/obs-cpt/Observation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/conf/obs-cpt/Observer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/req/obs-cpt/Observer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Conceptual Observation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/conf/obs-cpt/ObservingProcedure</w:t>
            </w:r>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/req/obs-cpt/ObservingProcedure</w:t>
            </w:r>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/conf/obs-cpt/Procedure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/req/obs-cpt/Procedure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318" w:name="_Toc72768927"/>
      <w:r w:rsidRPr="0047527C">
        <w:t>Abstract tests for Abstract Observation core package</w:t>
      </w:r>
      <w:bookmarkEnd w:id="131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/conf/obs-core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/req/obs-core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Abstract Observation core - AbstractDeployment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/conf/obs-core/AbstractDeployment</w:t>
            </w:r>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/req/obs-core/AbstractDeployment</w:t>
            </w:r>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Abstract Observation core - AbstractHost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/conf/obs-core/AbstractHost</w:t>
            </w:r>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/req/obs-core/AbstractHost</w:t>
            </w:r>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Abstract Observation core - AbstractObservableProperty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/conf/obs-core/AbstractObservableProperty</w:t>
            </w:r>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/req/obs-core/AbstractObservableProperty</w:t>
            </w:r>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Abstract Observation core - AbstractObservation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/conf/obs-core/AbstractObservation</w:t>
            </w:r>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/req/obs-core/AbstractObservation</w:t>
            </w:r>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Abstract Observation core - AbstractObservationCharacteristics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/conf/obs-core/AbstractObservationCharacteristics</w:t>
            </w:r>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/req/obs-core/AbstractObservationCharacteristics</w:t>
            </w:r>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Abstract Observation core - AbstractObserver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/conf/obs-core/AbstractObserver</w:t>
            </w:r>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/req/obs-core/AbstractObserver</w:t>
            </w:r>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Abstract Observation core - AbstractObservingProcedure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/conf/obs-core/AbstractObservingProcedure</w:t>
            </w:r>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/req/obs-core/AbstractObservingProcedure</w:t>
            </w:r>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Abstract Observation core - NamedValue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/conf/obs-core/NamedValue</w:t>
            </w:r>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/req/obs-core/NamedValue</w:t>
            </w:r>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319" w:name="_Toc72768928"/>
      <w:r w:rsidRPr="002B4EBE">
        <w:t>Abstract tests for Basic Observations package</w:t>
      </w:r>
      <w:bookmarkEnd w:id="131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/conf/obs-basic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/req/obs-basic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/conf/obs-basic/Deployment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/req/obs-basic/Deployment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Basic Observations - GenericDomainFeature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/conf/obs-basic/GenericDomainFeature</w:t>
            </w:r>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/req/obs-basic/GenericDomainFeature</w:t>
            </w:r>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/conf/obs-basic/Host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/req/obs-basic/Host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Basic Observations - ObservableProperty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/conf/obs-basic/ObservableProperty</w:t>
            </w:r>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/req/obs-basic/ObservableProperty</w:t>
            </w:r>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/conf/obs-basic/Observation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/req/obs-basic/Observation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Basic Observations - ObservationCharacteristics</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/conf/obs-basic/ObservationCharacteristics</w:t>
            </w:r>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/req/obs-basic/ObservationCharacteristics</w:t>
            </w:r>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Basic Observations - ObservationCollection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/conf/obs-basic/ObservationCollection</w:t>
            </w:r>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/req/obs-basic/ObservationCollection</w:t>
            </w:r>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/conf/obs-basic/Observer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/req/obs-basic/Observer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Basic Observations - ObservingCapability</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/conf/obs-basic/ObservingCapability</w:t>
            </w:r>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/req/obs-basic/ObservingCapability</w:t>
            </w:r>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Basic Observations - ObservingProcedure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/conf/obs-basic/ObservingProcedure</w:t>
            </w:r>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/req/obs-basic/ObservingProcedure</w:t>
            </w:r>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320" w:name="_Toc72768929"/>
      <w:r w:rsidRPr="00F264E8">
        <w:t>Abstract tests for Conceptual Sample schema package</w:t>
      </w:r>
      <w:bookmarkEnd w:id="132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/conf/sam-cpt</w:t>
            </w:r>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/req/sam-cpt</w:t>
            </w:r>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Conceptual Sample - 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/conf/sam-cpt/PreparationProcedure</w:t>
            </w:r>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/req/sam-cpt/PreparationProcedure</w:t>
            </w:r>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Conceptual Sample - 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/conf/sam-cpt/PreparationStep</w:t>
            </w:r>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/req/sam-cpt/PreparationStep</w:t>
            </w:r>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/conf/sam-cpt/Sample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/req/sam-cpt/Sample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/conf/sam-cpt/Sampler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/req/sam-cpt/Sampler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/conf/sam-cpt/Sampling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/req/sam-cpt/Sampling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Conceptual Sample - 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/conf/sam-cpt/SamplingProcedure</w:t>
            </w:r>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/req/sam-cpt/SamplingProcedure</w:t>
            </w:r>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321" w:name="_Toc72768930"/>
      <w:r w:rsidRPr="002423DA">
        <w:t>Abstract tests for Abstract Sample core package</w:t>
      </w:r>
      <w:bookmarkEnd w:id="132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/conf/sam-core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/req/sam-core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Abstract Sample core - AbstractPreparationProcedure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/conf/sam-core/AbstractPreparationProcedure</w:t>
            </w:r>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/req/sam-core/AbstractPreparationProcedure</w:t>
            </w:r>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Abstract Sample core - AbstractPreparationStep</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/conf/sam-core/AbstractPreparationStep</w:t>
            </w:r>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/req/sam-core/AbstractPreparationStep</w:t>
            </w:r>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Abstract Sample core - AbstractSample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/conf/sam-core/AbstractSample</w:t>
            </w:r>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/req/sam-core/AbstractSample</w:t>
            </w:r>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Abstract Sample core - AbstractSampler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/conf/sam-core/AbstractSampler</w:t>
            </w:r>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/req/sam-core/AbstractSampler</w:t>
            </w:r>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Abstract Sample core - AbstractSampling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/conf/sam-core/AbstractSampling</w:t>
            </w:r>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/req/sam-core/AbstractSampling</w:t>
            </w:r>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Abstract Sample core - AbstractSamplingProcedure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/conf/sam-core/AbstractSamplingProcedure</w:t>
            </w:r>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/req/sam-core/AbstractSamplingProcedure</w:t>
            </w:r>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322" w:name="_Toc72768931"/>
      <w:r w:rsidRPr="002423DA">
        <w:t>Abstract tests for Basic Samples package</w:t>
      </w:r>
      <w:bookmarkEnd w:id="132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/conf/sam-basic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/req/sam-basic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Basic Samples - MaterialSample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/conf/sam-basic/MaterialSample</w:t>
            </w:r>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/req/sam-basic/MaterialSample</w:t>
            </w:r>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lastRenderedPageBreak/>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Basic Samples - NamedLocation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/conf/sam-basic/NamedLocation</w:t>
            </w:r>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/req/sam-basic/NamedLocation</w:t>
            </w:r>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Basic Samples - PhysicalDimension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/conf/sam-basic/PhysicalDimension</w:t>
            </w:r>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/req/sam-basic/PhysicalDimension</w:t>
            </w:r>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/conf/sam-basic/Sample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/req/sam-basic/Sample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Basic Samples - SampleCollection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/conf/sam-basic/SampleCollection</w:t>
            </w:r>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/req/sam-basic/SampleCollection</w:t>
            </w:r>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/conf/sam-basic/Sampler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/req/sam-basic/Sampler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/conf/sam-basic/Sampling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/req/sam-basic/Sampling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Basic Samples - SpatialSample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/conf/sam-basic/SpatialSample</w:t>
            </w:r>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/req/sam-basic/SpatialSample</w:t>
            </w:r>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Basic Samples - StatisticalClassification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/conf/sam-basic/StatisticalClassification</w:t>
            </w:r>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/req/sam-basic/StatisticalClassification</w:t>
            </w:r>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Basic Samples - StatisticalSample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/conf/sam-basic/StatisticalSample</w:t>
            </w:r>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/req/sam-basic/StatisticalSample</w:t>
            </w:r>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132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323"/>
    </w:p>
    <w:p w14:paraId="15C92B03" w14:textId="4FDB9CCA" w:rsidR="00920189" w:rsidRDefault="00F90523" w:rsidP="002B4EBE">
      <w:pPr>
        <w:pStyle w:val="a2"/>
      </w:pPr>
      <w:bookmarkStart w:id="1324" w:name="_Toc72768933"/>
      <w:r w:rsidRPr="00F90523">
        <w:t>Introduction</w:t>
      </w:r>
      <w:bookmarkEnd w:id="1324"/>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325" w:name="_Toc72768934"/>
      <w:r>
        <w:t>Earth Observations (EO)</w:t>
      </w:r>
      <w:bookmarkEnd w:id="1325"/>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Observation::observedProperty</w:t>
            </w:r>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Observation::proximateFeatureOfInterest:SpatialSample</w:t>
            </w:r>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r w:rsidRPr="006328C0">
              <w:t>SpatialSample:sampledFeature</w:t>
            </w:r>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Observation::ultimateFeatureOfInterest</w:t>
            </w:r>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Observation::proximateFeatureOfInterest:SpatialSample</w:t>
            </w:r>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r w:rsidRPr="006328C0">
              <w:t>SpatialSample::sampledFeature</w:t>
            </w:r>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Observation::ultimateFeatureOfInterest</w:t>
            </w:r>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326" w:name="_Toc72768935"/>
      <w:r>
        <w:t>Metrology</w:t>
      </w:r>
      <w:bookmarkEnd w:id="1326"/>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Observation::observedProperty</w:t>
            </w:r>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327" w:name="_Toc72768936"/>
      <w:r w:rsidRPr="00B577B2">
        <w:t>Earth science simulations</w:t>
      </w:r>
      <w:bookmarkEnd w:id="1327"/>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Observation::observedProperty</w:t>
            </w:r>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Observation::proximateFeatureofInterest:SpatialSample</w:t>
            </w:r>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Observation::ultimateFeatureofInterest</w:t>
            </w:r>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Observation::phenomenonTime</w:t>
            </w:r>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Observation::resultTime</w:t>
            </w:r>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Observation::validTime</w:t>
            </w:r>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328" w:name="_Toc72768937"/>
      <w:r w:rsidRPr="00B577B2">
        <w:t>Assay/Chemistry</w:t>
      </w:r>
      <w:bookmarkEnd w:id="1328"/>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Observation::proximateFeatureOfInterest:MaterialSample</w:t>
            </w:r>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r w:rsidRPr="0050774B">
              <w:t>MaterialSample::sampledFeature:GeologicUnit</w:t>
            </w:r>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r w:rsidRPr="0050774B">
              <w:t>MaterialSample::relatedSample:MaterialSample</w:t>
            </w:r>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r w:rsidRPr="0050774B">
              <w:t>MaterialSample::preparationStep</w:t>
            </w:r>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r w:rsidRPr="0050774B">
              <w:t>MaterialSample::sampling:Sampling:samplingProcedure</w:t>
            </w:r>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r w:rsidRPr="0050774B">
              <w:t>MaterialSample::sourceLocation</w:t>
            </w:r>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r w:rsidRPr="0050774B">
              <w:t>MaterialSample::size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r w:rsidRPr="0050774B">
              <w:t>MaterialSample::storageLocation</w:t>
            </w:r>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r w:rsidRPr="0050774B">
              <w:t>MaterialSample::sampling:Sampling:time</w:t>
            </w:r>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Observation::phenomenonTime</w:t>
            </w:r>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Observation::resultTime</w:t>
            </w:r>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Observation::observedProperty</w:t>
            </w:r>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329" w:name="_Toc72768938"/>
      <w:r w:rsidRPr="00B577B2">
        <w:t>Geology field observations</w:t>
      </w:r>
      <w:bookmarkEnd w:id="1329"/>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Observation::proximateFeatureOfInterest:SampleCollection</w:t>
            </w:r>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r w:rsidRPr="0050774B">
              <w:t>SampleCollection::member:SpatialSample</w:t>
            </w:r>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r w:rsidRPr="0050774B">
              <w:t>SpatialSample::sampledFeature:GeologicUnit</w:t>
            </w:r>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Observation::phenomenonTime</w:t>
            </w:r>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Observation::observedProperty</w:t>
            </w:r>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r w:rsidRPr="0050774B">
              <w:t>SampleCollection::member:MaterialSample</w:t>
            </w:r>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r w:rsidRPr="0050774B">
              <w:t>MaterialSample::sampledFeature:GeologicUnit</w:t>
            </w:r>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330" w:name="_Toc72768939"/>
      <w:r w:rsidRPr="00B577B2">
        <w:t>Geotechnics observations</w:t>
      </w:r>
      <w:bookmarkEnd w:id="1330"/>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Observation::observedProperty</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(eg.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Observation::proximateFeatureofInterest:SpatialSample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Observation::ultimateFeatureofInterest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Observation::phenomenonTime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Observation::resultTime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Observation::validTime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331" w:name="_Toc72768940"/>
      <w:r w:rsidRPr="00B577B2">
        <w:t>Water quality observations</w:t>
      </w:r>
      <w:bookmarkEnd w:id="1331"/>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Observation::proximateFeatureOfInterest:SpatialSample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Water quality station at Cénac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r w:rsidRPr="0050774B">
              <w:t>SpatialSample::sampledFeature:WaterBody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r w:rsidRPr="0050774B">
              <w:t>SpatialSample::relatedSample:MaterialSample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r w:rsidRPr="0050774B">
              <w:t>MaterialSample::sampledFeature:WaterBody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r w:rsidRPr="0050774B">
              <w:t>MaterialSample::relatedSample:MaterialSample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r w:rsidRPr="0050774B">
              <w:t>MaterialSample::sampledFeature:MaterialSample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r w:rsidRPr="0050774B">
              <w:t>MaterialSample::preparationStep</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r w:rsidRPr="0050774B">
              <w:t>MaterialSample::sampling:Sampling:samplingProcedure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r w:rsidRPr="0050774B">
              <w:t>MaterialSample::sourceLocation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r w:rsidRPr="0050774B">
              <w:t>MaterialSample::size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r w:rsidRPr="0050774B">
              <w:t>MaterialSample::storageLocation</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r w:rsidRPr="0050774B">
              <w:t>MaterialSample::sampling:Sampling:time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Observation::phenomenonTime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Observation::resultTime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Observation::observedProperty</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(e.g. NF EN ISO 13395 Octobre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332" w:name="_Toc72768941"/>
      <w:r w:rsidRPr="00B577B2">
        <w:t>Soil quality observations</w:t>
      </w:r>
      <w:bookmarkEnd w:id="1332"/>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Observation::proximateFeatureOfInterest:MaterialSample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r w:rsidRPr="006328C0">
              <w:t>MaterialSample::relatedSample:MaterialSample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r w:rsidRPr="006328C0">
              <w:t>MaterialSample:relatedSample:SpatialSample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Observation::ultimateFeatureOfInterest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r w:rsidRPr="006328C0">
              <w:t>MaterialSample::preparationStep</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r w:rsidRPr="006328C0">
              <w:t>MaterialSample::sampling:Sampling:samplingProcedure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r w:rsidRPr="006328C0">
              <w:t>MaterialSample::sourceLocation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r w:rsidRPr="006328C0">
              <w:t>MaterialSample::storageLocation</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r w:rsidRPr="006328C0">
              <w:t>MaterialSample::sampling:Sampling:time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Observation::phenomenonTime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Observation::resultTime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Observation::observedProperty</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1333" w:name="_Toc72768942"/>
      <w:bookmarkStart w:id="1334" w:name="_Ref71659104"/>
      <w:bookmarkStart w:id="1335"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336"/>
      <w:r w:rsidR="00EC3D8D" w:rsidRPr="00EC3D8D">
        <w:t xml:space="preserve">between </w:t>
      </w:r>
      <w:r w:rsidR="00DB2B9C">
        <w:t xml:space="preserve">ISO 19156:2011, edition 1 </w:t>
      </w:r>
      <w:r w:rsidR="00EC3D8D" w:rsidRPr="00EC3D8D">
        <w:t xml:space="preserve">and </w:t>
      </w:r>
      <w:r w:rsidR="00DB2B9C">
        <w:t>ISO 19156:</w:t>
      </w:r>
      <w:commentRangeStart w:id="1337"/>
      <w:commentRangeStart w:id="1338"/>
      <w:r w:rsidR="00DB2B9C">
        <w:t>2020</w:t>
      </w:r>
      <w:commentRangeEnd w:id="1337"/>
      <w:r w:rsidR="00DB2B9C">
        <w:rPr>
          <w:rStyle w:val="Marquedecommentaire"/>
        </w:rPr>
        <w:commentReference w:id="1337"/>
      </w:r>
      <w:commentRangeEnd w:id="1338"/>
      <w:r w:rsidR="00DB2B9C">
        <w:rPr>
          <w:rStyle w:val="Marquedecommentaire"/>
        </w:rPr>
        <w:commentReference w:id="1338"/>
      </w:r>
      <w:r w:rsidR="00DB2B9C">
        <w:t>, edition 2</w:t>
      </w:r>
      <w:commentRangeEnd w:id="1336"/>
      <w:r w:rsidR="00DB2B9C">
        <w:rPr>
          <w:rStyle w:val="Marquedecommentaire"/>
          <w:rFonts w:eastAsia="Calibri"/>
          <w:b w:val="0"/>
          <w:lang w:eastAsia="en-US"/>
        </w:rPr>
        <w:commentReference w:id="1336"/>
      </w:r>
      <w:bookmarkEnd w:id="1333"/>
      <w:bookmarkEnd w:id="1334"/>
      <w:bookmarkEnd w:id="1335"/>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339" w:author="Katharina Schleidt" w:date="2021-07-05T20:14:00Z">
        <w:r w:rsidR="002F3554" w:rsidDel="00CC3A78">
          <w:rPr>
            <w:lang w:eastAsia="ja-JP"/>
          </w:rPr>
          <w:delText>measurements</w:delText>
        </w:r>
        <w:r w:rsidDel="00CC3A78">
          <w:rPr>
            <w:lang w:eastAsia="ja-JP"/>
          </w:rPr>
          <w:delText xml:space="preserve"> </w:delText>
        </w:r>
      </w:del>
      <w:ins w:id="1340"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341" w:author="Katharina Schleidt" w:date="2021-07-05T20:14:00Z">
        <w:r w:rsidR="002F3554" w:rsidDel="00CC3A78">
          <w:rPr>
            <w:lang w:eastAsia="ja-JP"/>
          </w:rPr>
          <w:delText xml:space="preserve">measurements </w:delText>
        </w:r>
      </w:del>
      <w:ins w:id="1342" w:author="Katharina Schleidt" w:date="2021-07-05T20:14:00Z">
        <w:r w:rsidR="00CC3A78">
          <w:rPr>
            <w:lang w:eastAsia="ja-JP"/>
          </w:rPr>
          <w:t xml:space="preserve">Measurements </w:t>
        </w:r>
      </w:ins>
      <w:r w:rsidR="002F3554">
        <w:rPr>
          <w:lang w:eastAsia="ja-JP"/>
        </w:rPr>
        <w:t xml:space="preserve">and </w:t>
      </w:r>
      <w:del w:id="1343" w:author="Katharina Schleidt" w:date="2021-07-05T20:14:00Z">
        <w:r w:rsidR="002F3554" w:rsidDel="00CC3A78">
          <w:rPr>
            <w:lang w:eastAsia="ja-JP"/>
          </w:rPr>
          <w:delText>samples</w:delText>
        </w:r>
        <w:r w:rsidDel="00CC3A78">
          <w:rPr>
            <w:lang w:eastAsia="ja-JP"/>
          </w:rPr>
          <w:delText xml:space="preserve"> </w:delText>
        </w:r>
      </w:del>
      <w:ins w:id="1344" w:author="Katharina Schleidt" w:date="2021-07-05T20:14:00Z">
        <w:r w:rsidR="00CC3A78">
          <w:rPr>
            <w:lang w:eastAsia="ja-JP"/>
          </w:rPr>
          <w:t xml:space="preserve">Samples </w:t>
        </w:r>
      </w:ins>
      <w:r>
        <w:rPr>
          <w:lang w:eastAsia="ja-JP"/>
        </w:rPr>
        <w:t>v3.0 (ISO 19156:</w:t>
      </w:r>
      <w:commentRangeStart w:id="1345"/>
      <w:commentRangeStart w:id="1346"/>
      <w:r>
        <w:rPr>
          <w:lang w:eastAsia="ja-JP"/>
        </w:rPr>
        <w:t>2020</w:t>
      </w:r>
      <w:commentRangeEnd w:id="1345"/>
      <w:r w:rsidR="00AE5CAB">
        <w:rPr>
          <w:rStyle w:val="Marquedecommentaire"/>
        </w:rPr>
        <w:commentReference w:id="1345"/>
      </w:r>
      <w:commentRangeEnd w:id="1346"/>
      <w:r w:rsidR="00AE5CAB">
        <w:rPr>
          <w:rStyle w:val="Marquedecommentaire"/>
        </w:rPr>
        <w:commentReference w:id="1346"/>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347" w:name="_Toc72768943"/>
      <w:r>
        <w:t>Package and requirements class structure</w:t>
      </w:r>
      <w:bookmarkEnd w:id="1347"/>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Paragraphedeliste"/>
        <w:numPr>
          <w:ilvl w:val="0"/>
          <w:numId w:val="12"/>
        </w:numPr>
        <w:rPr>
          <w:lang w:eastAsia="ja-JP"/>
        </w:rPr>
      </w:pPr>
      <w:r>
        <w:rPr>
          <w:lang w:eastAsia="ja-JP"/>
        </w:rPr>
        <w:t>Observation schema</w:t>
      </w:r>
    </w:p>
    <w:p w14:paraId="49D1EEF8" w14:textId="77777777" w:rsidR="00165AA5" w:rsidRDefault="0040049D" w:rsidP="0040049D">
      <w:pPr>
        <w:pStyle w:val="Paragraphedeliste"/>
        <w:numPr>
          <w:ilvl w:val="1"/>
          <w:numId w:val="12"/>
        </w:numPr>
        <w:rPr>
          <w:lang w:eastAsia="ja-JP"/>
        </w:rPr>
      </w:pPr>
      <w:r>
        <w:rPr>
          <w:lang w:eastAsia="ja-JP"/>
        </w:rPr>
        <w:t>observation &lt;&lt;ApplicationSchema&gt;&gt;</w:t>
      </w:r>
    </w:p>
    <w:p w14:paraId="7B9DFA12" w14:textId="77777777" w:rsidR="00165AA5" w:rsidRDefault="0040049D" w:rsidP="0040049D">
      <w:pPr>
        <w:pStyle w:val="Paragraphedeliste"/>
        <w:numPr>
          <w:ilvl w:val="1"/>
          <w:numId w:val="12"/>
        </w:numPr>
        <w:rPr>
          <w:lang w:eastAsia="ja-JP"/>
        </w:rPr>
      </w:pPr>
      <w:r>
        <w:rPr>
          <w:lang w:eastAsia="ja-JP"/>
        </w:rPr>
        <w:t>measurement &lt;&lt;ApplicationSchema&gt;&gt;</w:t>
      </w:r>
    </w:p>
    <w:p w14:paraId="276044F7" w14:textId="77777777" w:rsidR="00165AA5" w:rsidRDefault="0040049D" w:rsidP="0040049D">
      <w:pPr>
        <w:pStyle w:val="Paragraphedeliste"/>
        <w:numPr>
          <w:ilvl w:val="1"/>
          <w:numId w:val="12"/>
        </w:numPr>
        <w:rPr>
          <w:lang w:eastAsia="ja-JP"/>
        </w:rPr>
      </w:pPr>
      <w:r>
        <w:rPr>
          <w:lang w:eastAsia="ja-JP"/>
        </w:rPr>
        <w:t>categoryObservation &lt;&lt;RequirementsClass&gt;&gt;</w:t>
      </w:r>
    </w:p>
    <w:p w14:paraId="445492E6" w14:textId="77777777" w:rsidR="00165AA5" w:rsidRDefault="0040049D" w:rsidP="0040049D">
      <w:pPr>
        <w:pStyle w:val="Paragraphedeliste"/>
        <w:numPr>
          <w:ilvl w:val="1"/>
          <w:numId w:val="12"/>
        </w:numPr>
        <w:rPr>
          <w:lang w:eastAsia="ja-JP"/>
        </w:rPr>
      </w:pPr>
      <w:r>
        <w:rPr>
          <w:lang w:eastAsia="ja-JP"/>
        </w:rPr>
        <w:t>countObservation &lt;&lt;RequirementsClass&gt;&gt;</w:t>
      </w:r>
    </w:p>
    <w:p w14:paraId="3EA97AC6" w14:textId="77777777" w:rsidR="00165AA5" w:rsidRDefault="0040049D" w:rsidP="0040049D">
      <w:pPr>
        <w:pStyle w:val="Paragraphedeliste"/>
        <w:numPr>
          <w:ilvl w:val="1"/>
          <w:numId w:val="12"/>
        </w:numPr>
        <w:rPr>
          <w:lang w:eastAsia="ja-JP"/>
        </w:rPr>
      </w:pPr>
      <w:r>
        <w:rPr>
          <w:lang w:eastAsia="ja-JP"/>
        </w:rPr>
        <w:t>truthObservation &lt;&lt;RequirementsClass&gt;&gt;</w:t>
      </w:r>
    </w:p>
    <w:p w14:paraId="4AC653B3" w14:textId="77777777" w:rsidR="00165AA5" w:rsidRDefault="0040049D" w:rsidP="0040049D">
      <w:pPr>
        <w:pStyle w:val="Paragraphedeliste"/>
        <w:numPr>
          <w:ilvl w:val="1"/>
          <w:numId w:val="12"/>
        </w:numPr>
        <w:rPr>
          <w:lang w:eastAsia="ja-JP"/>
        </w:rPr>
      </w:pPr>
      <w:r>
        <w:rPr>
          <w:lang w:eastAsia="ja-JP"/>
        </w:rPr>
        <w:t>temporalObservation &lt;&lt;RequirementsClass&gt;&gt;</w:t>
      </w:r>
    </w:p>
    <w:p w14:paraId="1B9D03D7" w14:textId="77777777" w:rsidR="00165AA5" w:rsidRDefault="0040049D" w:rsidP="0040049D">
      <w:pPr>
        <w:pStyle w:val="Paragraphedeliste"/>
        <w:numPr>
          <w:ilvl w:val="1"/>
          <w:numId w:val="12"/>
        </w:numPr>
        <w:rPr>
          <w:lang w:eastAsia="ja-JP"/>
        </w:rPr>
      </w:pPr>
      <w:r>
        <w:rPr>
          <w:lang w:eastAsia="ja-JP"/>
        </w:rPr>
        <w:t>geometryObservation &lt;&lt;RequirementsClass&gt;&gt;</w:t>
      </w:r>
    </w:p>
    <w:p w14:paraId="24A6625B" w14:textId="77777777" w:rsidR="00165AA5" w:rsidRDefault="0040049D" w:rsidP="0040049D">
      <w:pPr>
        <w:pStyle w:val="Paragraphedeliste"/>
        <w:numPr>
          <w:ilvl w:val="1"/>
          <w:numId w:val="12"/>
        </w:numPr>
        <w:rPr>
          <w:lang w:eastAsia="ja-JP"/>
        </w:rPr>
      </w:pPr>
      <w:r>
        <w:rPr>
          <w:lang w:eastAsia="ja-JP"/>
        </w:rPr>
        <w:t>complexObservation &lt;&lt;RequirementsClass&gt;&gt;</w:t>
      </w:r>
    </w:p>
    <w:p w14:paraId="6926B207" w14:textId="77777777" w:rsidR="00165AA5" w:rsidRDefault="0040049D" w:rsidP="0040049D">
      <w:pPr>
        <w:pStyle w:val="Paragraphedeliste"/>
        <w:numPr>
          <w:ilvl w:val="1"/>
          <w:numId w:val="12"/>
        </w:numPr>
        <w:rPr>
          <w:lang w:eastAsia="ja-JP"/>
        </w:rPr>
      </w:pPr>
      <w:r>
        <w:rPr>
          <w:lang w:eastAsia="ja-JP"/>
        </w:rPr>
        <w:t>coverageObservation &lt;&lt;RequirementsClass&gt;&gt;</w:t>
      </w:r>
    </w:p>
    <w:p w14:paraId="27FCA231" w14:textId="77777777" w:rsidR="00165AA5" w:rsidRDefault="0040049D" w:rsidP="0040049D">
      <w:pPr>
        <w:pStyle w:val="Paragraphedeliste"/>
        <w:numPr>
          <w:ilvl w:val="1"/>
          <w:numId w:val="12"/>
        </w:numPr>
        <w:rPr>
          <w:lang w:eastAsia="ja-JP"/>
        </w:rPr>
      </w:pPr>
      <w:r>
        <w:rPr>
          <w:lang w:eastAsia="ja-JP"/>
        </w:rPr>
        <w:t>pointCoverageObservation &lt;&lt;RequirementsClass&gt;&gt;</w:t>
      </w:r>
    </w:p>
    <w:p w14:paraId="5AB13684" w14:textId="77777777" w:rsidR="00165AA5" w:rsidRDefault="0040049D" w:rsidP="0040049D">
      <w:pPr>
        <w:pStyle w:val="Paragraphedeliste"/>
        <w:numPr>
          <w:ilvl w:val="1"/>
          <w:numId w:val="12"/>
        </w:numPr>
        <w:rPr>
          <w:lang w:eastAsia="ja-JP"/>
        </w:rPr>
      </w:pPr>
      <w:r>
        <w:rPr>
          <w:lang w:eastAsia="ja-JP"/>
        </w:rPr>
        <w:t>timeSeriesObservation &lt;&lt;RequirementsClass&gt;&gt;</w:t>
      </w:r>
    </w:p>
    <w:p w14:paraId="7CCB1A7B" w14:textId="77777777" w:rsidR="00165AA5" w:rsidRDefault="0040049D" w:rsidP="0040049D">
      <w:pPr>
        <w:pStyle w:val="Paragraphedeliste"/>
        <w:numPr>
          <w:ilvl w:val="0"/>
          <w:numId w:val="12"/>
        </w:numPr>
        <w:rPr>
          <w:lang w:eastAsia="ja-JP"/>
        </w:rPr>
      </w:pPr>
      <w:r>
        <w:rPr>
          <w:lang w:eastAsia="ja-JP"/>
        </w:rPr>
        <w:t>Sampling Features</w:t>
      </w:r>
    </w:p>
    <w:p w14:paraId="14A01000" w14:textId="77777777" w:rsidR="00165AA5" w:rsidRDefault="0040049D" w:rsidP="0040049D">
      <w:pPr>
        <w:pStyle w:val="Paragraphedeliste"/>
        <w:numPr>
          <w:ilvl w:val="1"/>
          <w:numId w:val="12"/>
        </w:numPr>
        <w:rPr>
          <w:lang w:eastAsia="ja-JP"/>
        </w:rPr>
      </w:pPr>
      <w:r>
        <w:rPr>
          <w:lang w:eastAsia="ja-JP"/>
        </w:rPr>
        <w:t>samplingFeature &lt;&lt;ApplicationSchema&gt;&gt;</w:t>
      </w:r>
    </w:p>
    <w:p w14:paraId="66F30AB8" w14:textId="77777777" w:rsidR="00165AA5" w:rsidRDefault="0040049D" w:rsidP="0040049D">
      <w:pPr>
        <w:pStyle w:val="Paragraphedeliste"/>
        <w:numPr>
          <w:ilvl w:val="1"/>
          <w:numId w:val="12"/>
        </w:numPr>
        <w:rPr>
          <w:lang w:eastAsia="ja-JP"/>
        </w:rPr>
      </w:pPr>
      <w:r>
        <w:rPr>
          <w:lang w:eastAsia="ja-JP"/>
        </w:rPr>
        <w:t>spatialSamplingFeature &lt;&lt;ApplicationSchema&gt;&gt;</w:t>
      </w:r>
    </w:p>
    <w:p w14:paraId="1F5631B1" w14:textId="77777777" w:rsidR="00165AA5" w:rsidRDefault="0040049D" w:rsidP="0040049D">
      <w:pPr>
        <w:pStyle w:val="Paragraphedeliste"/>
        <w:numPr>
          <w:ilvl w:val="1"/>
          <w:numId w:val="12"/>
        </w:numPr>
        <w:rPr>
          <w:lang w:eastAsia="ja-JP"/>
        </w:rPr>
      </w:pPr>
      <w:r>
        <w:rPr>
          <w:lang w:eastAsia="ja-JP"/>
        </w:rPr>
        <w:t>samplingPoint &lt;&lt;RequirementsClass&gt;&gt;</w:t>
      </w:r>
    </w:p>
    <w:p w14:paraId="112E9F35" w14:textId="77777777" w:rsidR="00165AA5" w:rsidRDefault="0040049D" w:rsidP="0040049D">
      <w:pPr>
        <w:pStyle w:val="Paragraphedeliste"/>
        <w:numPr>
          <w:ilvl w:val="1"/>
          <w:numId w:val="12"/>
        </w:numPr>
        <w:rPr>
          <w:lang w:eastAsia="ja-JP"/>
        </w:rPr>
      </w:pPr>
      <w:r>
        <w:rPr>
          <w:lang w:eastAsia="ja-JP"/>
        </w:rPr>
        <w:t>samplingCurve &lt;&lt;RequirementsClass&gt;&gt;</w:t>
      </w:r>
    </w:p>
    <w:p w14:paraId="201164DC" w14:textId="77777777" w:rsidR="00165AA5" w:rsidRDefault="0040049D" w:rsidP="0040049D">
      <w:pPr>
        <w:pStyle w:val="Paragraphedeliste"/>
        <w:numPr>
          <w:ilvl w:val="1"/>
          <w:numId w:val="12"/>
        </w:numPr>
        <w:rPr>
          <w:lang w:eastAsia="ja-JP"/>
        </w:rPr>
      </w:pPr>
      <w:r>
        <w:rPr>
          <w:lang w:eastAsia="ja-JP"/>
        </w:rPr>
        <w:t>samplingSurface &lt;&lt;RequirementsClass&gt;&gt;</w:t>
      </w:r>
    </w:p>
    <w:p w14:paraId="4CE73CE6" w14:textId="77777777" w:rsidR="00165AA5" w:rsidRDefault="0040049D" w:rsidP="0040049D">
      <w:pPr>
        <w:pStyle w:val="Paragraphedeliste"/>
        <w:numPr>
          <w:ilvl w:val="1"/>
          <w:numId w:val="12"/>
        </w:numPr>
        <w:rPr>
          <w:lang w:eastAsia="ja-JP"/>
        </w:rPr>
      </w:pPr>
      <w:r>
        <w:rPr>
          <w:lang w:eastAsia="ja-JP"/>
        </w:rPr>
        <w:t>samplingSolid &lt;&lt;RequirementsClass&gt;&gt;</w:t>
      </w:r>
    </w:p>
    <w:p w14:paraId="657A2A6F" w14:textId="77777777" w:rsidR="00165AA5" w:rsidRDefault="0040049D" w:rsidP="0040049D">
      <w:pPr>
        <w:pStyle w:val="Paragraphedeliste"/>
        <w:numPr>
          <w:ilvl w:val="1"/>
          <w:numId w:val="12"/>
        </w:numPr>
        <w:rPr>
          <w:lang w:eastAsia="ja-JP"/>
        </w:rPr>
      </w:pPr>
      <w:r>
        <w:rPr>
          <w:lang w:eastAsia="ja-JP"/>
        </w:rPr>
        <w:t xml:space="preserve">specimen &lt;&lt;RequirementsClass&gt;&gt; </w:t>
      </w:r>
    </w:p>
    <w:p w14:paraId="780FE4C1" w14:textId="77777777" w:rsidR="00165AA5" w:rsidRDefault="0040049D" w:rsidP="0040049D">
      <w:pPr>
        <w:pStyle w:val="Paragraphedeliste"/>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Paragraphedeliste"/>
        <w:numPr>
          <w:ilvl w:val="0"/>
          <w:numId w:val="12"/>
        </w:numPr>
        <w:rPr>
          <w:lang w:eastAsia="ja-JP"/>
        </w:rPr>
      </w:pPr>
      <w:r>
        <w:rPr>
          <w:lang w:eastAsia="ja-JP"/>
        </w:rPr>
        <w:t>Examples &lt;&lt;informative&gt;&gt;</w:t>
      </w:r>
    </w:p>
    <w:p w14:paraId="6E26BDAF" w14:textId="77777777" w:rsidR="00165AA5" w:rsidRDefault="0040049D" w:rsidP="0040049D">
      <w:pPr>
        <w:pStyle w:val="Paragraphedeliste"/>
        <w:numPr>
          <w:ilvl w:val="0"/>
          <w:numId w:val="12"/>
        </w:numPr>
        <w:rPr>
          <w:lang w:eastAsia="ja-JP"/>
        </w:rPr>
      </w:pPr>
      <w:r>
        <w:rPr>
          <w:lang w:eastAsia="ja-JP"/>
        </w:rPr>
        <w:t>Sampling Coverage Observation &lt;&lt;informative&gt;&gt;</w:t>
      </w:r>
    </w:p>
    <w:p w14:paraId="475B1A28" w14:textId="77777777" w:rsidR="00165AA5" w:rsidRDefault="0040049D" w:rsidP="0040049D">
      <w:pPr>
        <w:pStyle w:val="Paragraphedeliste"/>
        <w:numPr>
          <w:ilvl w:val="0"/>
          <w:numId w:val="12"/>
        </w:numPr>
        <w:rPr>
          <w:lang w:eastAsia="ja-JP"/>
        </w:rPr>
      </w:pPr>
      <w:r>
        <w:rPr>
          <w:lang w:eastAsia="ja-JP"/>
        </w:rPr>
        <w:t>General Feature Instance &lt;&lt;RequirementsClass&gt;&gt;</w:t>
      </w:r>
    </w:p>
    <w:p w14:paraId="4C1BA981" w14:textId="0186E55D" w:rsidR="0040049D" w:rsidRDefault="0040049D" w:rsidP="00917C89">
      <w:pPr>
        <w:pStyle w:val="Paragraphedeliste"/>
        <w:numPr>
          <w:ilvl w:val="0"/>
          <w:numId w:val="12"/>
        </w:numPr>
        <w:rPr>
          <w:lang w:eastAsia="ja-JP"/>
        </w:rPr>
      </w:pPr>
      <w:r>
        <w:rPr>
          <w:lang w:eastAsia="ja-JP"/>
        </w:rPr>
        <w:t>Temporal Coverage &lt;&lt;RequirementsClass&gt;&gt;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Paragraphedeliste"/>
        <w:numPr>
          <w:ilvl w:val="0"/>
          <w:numId w:val="12"/>
        </w:numPr>
        <w:rPr>
          <w:lang w:eastAsia="ja-JP"/>
        </w:rPr>
      </w:pPr>
      <w:r>
        <w:rPr>
          <w:lang w:eastAsia="ja-JP"/>
        </w:rPr>
        <w:t>Generic observation interchange: A.1.1</w:t>
      </w:r>
    </w:p>
    <w:p w14:paraId="6BDE85D9" w14:textId="77777777" w:rsidR="00165AA5" w:rsidRDefault="0040049D" w:rsidP="0040049D">
      <w:pPr>
        <w:pStyle w:val="Paragraphedeliste"/>
        <w:numPr>
          <w:ilvl w:val="0"/>
          <w:numId w:val="12"/>
        </w:numPr>
        <w:rPr>
          <w:lang w:eastAsia="ja-JP"/>
        </w:rPr>
      </w:pPr>
      <w:r>
        <w:rPr>
          <w:lang w:eastAsia="ja-JP"/>
        </w:rPr>
        <w:t>Measurement interchange: A.1.1, A.1.2</w:t>
      </w:r>
    </w:p>
    <w:p w14:paraId="023A0827" w14:textId="77777777" w:rsidR="00165AA5" w:rsidRDefault="0040049D" w:rsidP="0040049D">
      <w:pPr>
        <w:pStyle w:val="Paragraphedeliste"/>
        <w:numPr>
          <w:ilvl w:val="0"/>
          <w:numId w:val="12"/>
        </w:numPr>
        <w:rPr>
          <w:lang w:eastAsia="ja-JP"/>
        </w:rPr>
      </w:pPr>
      <w:r>
        <w:rPr>
          <w:lang w:eastAsia="ja-JP"/>
        </w:rPr>
        <w:t>Category observation interchange: A.1.1, A.1.3</w:t>
      </w:r>
    </w:p>
    <w:p w14:paraId="4EB9A598" w14:textId="77777777" w:rsidR="00165AA5" w:rsidRDefault="0040049D" w:rsidP="0040049D">
      <w:pPr>
        <w:pStyle w:val="Paragraphedeliste"/>
        <w:numPr>
          <w:ilvl w:val="0"/>
          <w:numId w:val="12"/>
        </w:numPr>
        <w:rPr>
          <w:lang w:eastAsia="ja-JP"/>
        </w:rPr>
      </w:pPr>
      <w:r>
        <w:rPr>
          <w:lang w:eastAsia="ja-JP"/>
        </w:rPr>
        <w:t>Count observation interchange: A.1.1, A.1.4</w:t>
      </w:r>
    </w:p>
    <w:p w14:paraId="2F54AF43" w14:textId="77777777" w:rsidR="00165AA5" w:rsidRDefault="0040049D" w:rsidP="0040049D">
      <w:pPr>
        <w:pStyle w:val="Paragraphedeliste"/>
        <w:numPr>
          <w:ilvl w:val="0"/>
          <w:numId w:val="12"/>
        </w:numPr>
        <w:rPr>
          <w:lang w:eastAsia="ja-JP"/>
        </w:rPr>
      </w:pPr>
      <w:r>
        <w:rPr>
          <w:lang w:eastAsia="ja-JP"/>
        </w:rPr>
        <w:t>Truth observation interchange: A.1.1, A.1.5</w:t>
      </w:r>
    </w:p>
    <w:p w14:paraId="1193E2A8" w14:textId="77777777" w:rsidR="00165AA5" w:rsidRDefault="0040049D" w:rsidP="0040049D">
      <w:pPr>
        <w:pStyle w:val="Paragraphedeliste"/>
        <w:numPr>
          <w:ilvl w:val="0"/>
          <w:numId w:val="12"/>
        </w:numPr>
        <w:rPr>
          <w:lang w:eastAsia="ja-JP"/>
        </w:rPr>
      </w:pPr>
      <w:r>
        <w:rPr>
          <w:lang w:eastAsia="ja-JP"/>
        </w:rPr>
        <w:t>Temporal observation interchange: A.1.1, A.1.6</w:t>
      </w:r>
    </w:p>
    <w:p w14:paraId="6836F82C" w14:textId="77777777" w:rsidR="00165AA5" w:rsidRDefault="0040049D" w:rsidP="0040049D">
      <w:pPr>
        <w:pStyle w:val="Paragraphedeliste"/>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Paragraphedeliste"/>
        <w:numPr>
          <w:ilvl w:val="0"/>
          <w:numId w:val="12"/>
        </w:numPr>
        <w:rPr>
          <w:lang w:eastAsia="ja-JP"/>
        </w:rPr>
      </w:pPr>
      <w:r>
        <w:rPr>
          <w:lang w:eastAsia="ja-JP"/>
        </w:rPr>
        <w:t>Complex observation interchange: A.1.1, A.1.8</w:t>
      </w:r>
    </w:p>
    <w:p w14:paraId="10987658" w14:textId="77777777" w:rsidR="00165AA5" w:rsidRDefault="0040049D" w:rsidP="0040049D">
      <w:pPr>
        <w:pStyle w:val="Paragraphedeliste"/>
        <w:numPr>
          <w:ilvl w:val="0"/>
          <w:numId w:val="12"/>
        </w:numPr>
        <w:rPr>
          <w:lang w:eastAsia="ja-JP"/>
        </w:rPr>
      </w:pPr>
      <w:r>
        <w:rPr>
          <w:lang w:eastAsia="ja-JP"/>
        </w:rPr>
        <w:t>Discrete coverage observation interchange: A.1.1, A.1.9</w:t>
      </w:r>
    </w:p>
    <w:p w14:paraId="4D224B8C" w14:textId="77777777" w:rsidR="00165AA5" w:rsidRDefault="0040049D" w:rsidP="0040049D">
      <w:pPr>
        <w:pStyle w:val="Paragraphedeliste"/>
        <w:numPr>
          <w:ilvl w:val="0"/>
          <w:numId w:val="12"/>
        </w:numPr>
        <w:rPr>
          <w:lang w:eastAsia="ja-JP"/>
        </w:rPr>
      </w:pPr>
      <w:r>
        <w:rPr>
          <w:lang w:eastAsia="ja-JP"/>
        </w:rPr>
        <w:t>Point coverage observation interchange: A.1.1, A.1.10</w:t>
      </w:r>
    </w:p>
    <w:p w14:paraId="060E04B9" w14:textId="77777777" w:rsidR="00165AA5" w:rsidRDefault="0040049D" w:rsidP="0040049D">
      <w:pPr>
        <w:pStyle w:val="Paragraphedeliste"/>
        <w:numPr>
          <w:ilvl w:val="0"/>
          <w:numId w:val="12"/>
        </w:numPr>
        <w:rPr>
          <w:lang w:eastAsia="ja-JP"/>
        </w:rPr>
      </w:pPr>
      <w:r>
        <w:rPr>
          <w:lang w:eastAsia="ja-JP"/>
        </w:rPr>
        <w:t>Time series observation interchange: A.1.1, A.1.11</w:t>
      </w:r>
    </w:p>
    <w:p w14:paraId="51DFC580" w14:textId="77777777" w:rsidR="00165AA5" w:rsidRDefault="0040049D" w:rsidP="0040049D">
      <w:pPr>
        <w:pStyle w:val="Paragraphedeliste"/>
        <w:numPr>
          <w:ilvl w:val="0"/>
          <w:numId w:val="12"/>
        </w:numPr>
        <w:rPr>
          <w:lang w:eastAsia="ja-JP"/>
        </w:rPr>
      </w:pPr>
      <w:r>
        <w:rPr>
          <w:lang w:eastAsia="ja-JP"/>
        </w:rPr>
        <w:t>Sampling feature interchange: A.2.1, A.2.2</w:t>
      </w:r>
    </w:p>
    <w:p w14:paraId="3E4655DD" w14:textId="77777777" w:rsidR="00165AA5" w:rsidRDefault="0040049D" w:rsidP="0040049D">
      <w:pPr>
        <w:pStyle w:val="Paragraphedeliste"/>
        <w:numPr>
          <w:ilvl w:val="0"/>
          <w:numId w:val="12"/>
        </w:numPr>
        <w:rPr>
          <w:lang w:eastAsia="ja-JP"/>
        </w:rPr>
      </w:pPr>
      <w:r>
        <w:rPr>
          <w:lang w:eastAsia="ja-JP"/>
        </w:rPr>
        <w:t>Spatial sampling feature interchange: A.2.1 to A.2.3</w:t>
      </w:r>
    </w:p>
    <w:p w14:paraId="51B6788C" w14:textId="77777777" w:rsidR="00165AA5" w:rsidRDefault="0040049D" w:rsidP="0040049D">
      <w:pPr>
        <w:pStyle w:val="Paragraphedeliste"/>
        <w:numPr>
          <w:ilvl w:val="0"/>
          <w:numId w:val="12"/>
        </w:numPr>
        <w:rPr>
          <w:lang w:eastAsia="ja-JP"/>
        </w:rPr>
      </w:pPr>
      <w:r>
        <w:rPr>
          <w:lang w:eastAsia="ja-JP"/>
        </w:rPr>
        <w:t>Sampling point interchange: A.2.1 to A.2.4</w:t>
      </w:r>
    </w:p>
    <w:p w14:paraId="451CF50D" w14:textId="77777777" w:rsidR="00165AA5" w:rsidRDefault="0040049D" w:rsidP="0040049D">
      <w:pPr>
        <w:pStyle w:val="Paragraphedeliste"/>
        <w:numPr>
          <w:ilvl w:val="0"/>
          <w:numId w:val="12"/>
        </w:numPr>
        <w:rPr>
          <w:lang w:eastAsia="ja-JP"/>
        </w:rPr>
      </w:pPr>
      <w:r>
        <w:rPr>
          <w:lang w:eastAsia="ja-JP"/>
        </w:rPr>
        <w:t>Sampling curve interchange: A.2.1 to A.2.3, A.2.5</w:t>
      </w:r>
    </w:p>
    <w:p w14:paraId="2804A508" w14:textId="77777777" w:rsidR="00165AA5" w:rsidRDefault="0040049D" w:rsidP="0040049D">
      <w:pPr>
        <w:pStyle w:val="Paragraphedeliste"/>
        <w:numPr>
          <w:ilvl w:val="0"/>
          <w:numId w:val="12"/>
        </w:numPr>
        <w:rPr>
          <w:lang w:eastAsia="ja-JP"/>
        </w:rPr>
      </w:pPr>
      <w:r>
        <w:rPr>
          <w:lang w:eastAsia="ja-JP"/>
        </w:rPr>
        <w:t>Sampling surface interchange: A.2.1 to A.2.3, A.2.6</w:t>
      </w:r>
    </w:p>
    <w:p w14:paraId="5471CFAF" w14:textId="77777777" w:rsidR="00165AA5" w:rsidRDefault="0040049D" w:rsidP="0040049D">
      <w:pPr>
        <w:pStyle w:val="Paragraphedeliste"/>
        <w:numPr>
          <w:ilvl w:val="0"/>
          <w:numId w:val="12"/>
        </w:numPr>
        <w:rPr>
          <w:lang w:eastAsia="ja-JP"/>
        </w:rPr>
      </w:pPr>
      <w:r>
        <w:rPr>
          <w:lang w:eastAsia="ja-JP"/>
        </w:rPr>
        <w:t>Sampling solid interchange: A.2.1 to A.2.3, A.2.7</w:t>
      </w:r>
    </w:p>
    <w:p w14:paraId="1CD21AE9" w14:textId="0777886B" w:rsidR="0040049D" w:rsidRDefault="0040049D" w:rsidP="00917C89">
      <w:pPr>
        <w:pStyle w:val="Paragraphedeliste"/>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Paragraphedeliste"/>
        <w:numPr>
          <w:ilvl w:val="0"/>
          <w:numId w:val="12"/>
        </w:numPr>
        <w:rPr>
          <w:lang w:eastAsia="ja-JP"/>
        </w:rPr>
      </w:pPr>
      <w:r>
        <w:rPr>
          <w:lang w:eastAsia="ja-JP"/>
        </w:rPr>
        <w:t>Conceptual Observation schema</w:t>
      </w:r>
    </w:p>
    <w:p w14:paraId="2F4B1355" w14:textId="77777777" w:rsidR="00165AA5" w:rsidRDefault="0040049D" w:rsidP="0040049D">
      <w:pPr>
        <w:pStyle w:val="Paragraphedeliste"/>
        <w:numPr>
          <w:ilvl w:val="0"/>
          <w:numId w:val="12"/>
        </w:numPr>
        <w:rPr>
          <w:lang w:eastAsia="ja-JP"/>
        </w:rPr>
      </w:pPr>
      <w:r>
        <w:rPr>
          <w:lang w:eastAsia="ja-JP"/>
        </w:rPr>
        <w:t>Conceptual Sample schema</w:t>
      </w:r>
    </w:p>
    <w:p w14:paraId="2B0C87E5" w14:textId="77777777" w:rsidR="00165AA5" w:rsidRDefault="0040049D" w:rsidP="0040049D">
      <w:pPr>
        <w:pStyle w:val="Paragraphedeliste"/>
        <w:numPr>
          <w:ilvl w:val="0"/>
          <w:numId w:val="12"/>
        </w:numPr>
        <w:rPr>
          <w:lang w:eastAsia="ja-JP"/>
        </w:rPr>
      </w:pPr>
      <w:r>
        <w:rPr>
          <w:lang w:eastAsia="ja-JP"/>
        </w:rPr>
        <w:t>Abstract Observation core &lt;&lt;ApplicationSchema&gt;&gt;</w:t>
      </w:r>
    </w:p>
    <w:p w14:paraId="202C7289" w14:textId="77777777" w:rsidR="00165AA5" w:rsidRDefault="0040049D" w:rsidP="0040049D">
      <w:pPr>
        <w:pStyle w:val="Paragraphedeliste"/>
        <w:numPr>
          <w:ilvl w:val="0"/>
          <w:numId w:val="12"/>
        </w:numPr>
        <w:rPr>
          <w:lang w:eastAsia="ja-JP"/>
        </w:rPr>
      </w:pPr>
      <w:r>
        <w:rPr>
          <w:lang w:eastAsia="ja-JP"/>
        </w:rPr>
        <w:t>Abstract Sample core &lt;&lt;ApplicationSchema&gt;&gt;</w:t>
      </w:r>
    </w:p>
    <w:p w14:paraId="18F66D30" w14:textId="77777777" w:rsidR="00165AA5" w:rsidRDefault="0040049D" w:rsidP="0040049D">
      <w:pPr>
        <w:pStyle w:val="Paragraphedeliste"/>
        <w:numPr>
          <w:ilvl w:val="0"/>
          <w:numId w:val="12"/>
        </w:numPr>
        <w:rPr>
          <w:lang w:eastAsia="ja-JP"/>
        </w:rPr>
      </w:pPr>
      <w:r>
        <w:rPr>
          <w:lang w:eastAsia="ja-JP"/>
        </w:rPr>
        <w:t>Basic Observations &lt;&lt;ApplicationSchema&gt;&gt;</w:t>
      </w:r>
    </w:p>
    <w:p w14:paraId="3F49892A" w14:textId="77777777" w:rsidR="00165AA5" w:rsidRDefault="0040049D" w:rsidP="0040049D">
      <w:pPr>
        <w:pStyle w:val="Paragraphedeliste"/>
        <w:numPr>
          <w:ilvl w:val="0"/>
          <w:numId w:val="12"/>
        </w:numPr>
        <w:rPr>
          <w:lang w:eastAsia="ja-JP"/>
        </w:rPr>
      </w:pPr>
      <w:r>
        <w:rPr>
          <w:lang w:eastAsia="ja-JP"/>
        </w:rPr>
        <w:t>Basic Samples &lt;&lt;ApplicationSchema&gt;&gt;</w:t>
      </w:r>
    </w:p>
    <w:p w14:paraId="5BE6F5CC" w14:textId="77777777" w:rsidR="00165AA5" w:rsidRDefault="0040049D" w:rsidP="0040049D">
      <w:pPr>
        <w:pStyle w:val="Paragraphedeliste"/>
        <w:numPr>
          <w:ilvl w:val="0"/>
          <w:numId w:val="12"/>
        </w:numPr>
        <w:rPr>
          <w:lang w:eastAsia="ja-JP"/>
        </w:rPr>
      </w:pPr>
      <w:r>
        <w:rPr>
          <w:lang w:eastAsia="ja-JP"/>
        </w:rPr>
        <w:t>Examples &lt;&lt;informative&gt;&gt;</w:t>
      </w:r>
    </w:p>
    <w:p w14:paraId="484E84AE" w14:textId="6B051961" w:rsidR="0040049D" w:rsidRDefault="0040049D" w:rsidP="00917C89">
      <w:pPr>
        <w:pStyle w:val="Paragraphedeliste"/>
        <w:numPr>
          <w:ilvl w:val="0"/>
          <w:numId w:val="12"/>
        </w:numPr>
        <w:rPr>
          <w:lang w:eastAsia="ja-JP"/>
        </w:rPr>
      </w:pPr>
      <w:r>
        <w:rPr>
          <w:lang w:eastAsia="ja-JP"/>
        </w:rPr>
        <w:t>Codelist realizations &lt;&lt;informative&gt;&gt;</w:t>
      </w:r>
    </w:p>
    <w:p w14:paraId="0744F2F6" w14:textId="26F427B1" w:rsidR="0040049D" w:rsidRDefault="0040049D" w:rsidP="0040049D">
      <w:pPr>
        <w:rPr>
          <w:lang w:eastAsia="ja-JP"/>
        </w:rPr>
      </w:pPr>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w:t>
      </w:r>
      <w:ins w:id="1348"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requirements class there is a corresponding conformance class that a system may declare conformance to. Thus</w:t>
      </w:r>
      <w:ins w:id="1349" w:author="Katharina Schleidt" w:date="2021-07-06T12:09:00Z">
        <w:r w:rsidR="008B3514">
          <w:rPr>
            <w:lang w:eastAsia="ja-JP"/>
          </w:rPr>
          <w:t>,</w:t>
        </w:r>
      </w:ins>
      <w:r>
        <w:rPr>
          <w:lang w:eastAsia="ja-JP"/>
        </w:rPr>
        <w:t xml:space="preserve"> the number of conformance classes in ISO 19156 Edition 2 (</w:t>
      </w:r>
      <w:commentRangeStart w:id="1350"/>
      <w:commentRangeStart w:id="1351"/>
      <w:r>
        <w:rPr>
          <w:lang w:eastAsia="ja-JP"/>
        </w:rPr>
        <w:t>53</w:t>
      </w:r>
      <w:commentRangeEnd w:id="1350"/>
      <w:r w:rsidR="008B3514">
        <w:rPr>
          <w:rStyle w:val="Marquedecommentaire"/>
        </w:rPr>
        <w:commentReference w:id="1350"/>
      </w:r>
      <w:commentRangeEnd w:id="1351"/>
      <w:r w:rsidR="00316DFC">
        <w:rPr>
          <w:rStyle w:val="Marquedecommentaire"/>
        </w:rPr>
        <w:commentReference w:id="1351"/>
      </w:r>
      <w:r>
        <w:rPr>
          <w:lang w:eastAsia="ja-JP"/>
        </w:rPr>
        <w:t>) is much bigger than in the Edition 1 (</w:t>
      </w:r>
      <w:commentRangeStart w:id="1352"/>
      <w:r>
        <w:rPr>
          <w:lang w:eastAsia="ja-JP"/>
        </w:rPr>
        <w:t>18</w:t>
      </w:r>
      <w:commentRangeEnd w:id="1352"/>
      <w:r w:rsidR="008B3514">
        <w:rPr>
          <w:rStyle w:val="Marquedecommentaire"/>
        </w:rPr>
        <w:commentReference w:id="1352"/>
      </w:r>
      <w:r>
        <w:rPr>
          <w:lang w:eastAsia="ja-JP"/>
        </w:rPr>
        <w:t>). For the complete list of Edition 2 conformance classes see Annex A.</w:t>
      </w:r>
    </w:p>
    <w:p w14:paraId="7B29827B" w14:textId="77777777" w:rsidR="0040049D" w:rsidRDefault="0040049D" w:rsidP="00917C89">
      <w:pPr>
        <w:pStyle w:val="a2"/>
      </w:pPr>
      <w:bookmarkStart w:id="1353" w:name="_Toc72768944"/>
      <w:r>
        <w:t>Interfaces in the conceptual schema packages</w:t>
      </w:r>
      <w:bookmarkEnd w:id="1353"/>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354" w:author="Katharina Schleidt" w:date="2021-07-05T19:38:00Z">
        <w:r w:rsidDel="00116C6C">
          <w:rPr>
            <w:lang w:eastAsia="ja-JP"/>
          </w:rPr>
          <w:delText>Observations, Measurements and Samples</w:delText>
        </w:r>
      </w:del>
      <w:ins w:id="1355"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356" w:author="Katharina Schleidt" w:date="2021-07-06T12:08:00Z">
        <w:r w:rsidDel="008B3514">
          <w:rPr>
            <w:lang w:eastAsia="ja-JP"/>
          </w:rPr>
          <w:delText xml:space="preserve">Schema </w:delText>
        </w:r>
      </w:del>
      <w:ins w:id="1357"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358" w:author="Katharina Schleidt" w:date="2021-07-05T19:39:00Z">
        <w:r w:rsidDel="00116C6C">
          <w:rPr>
            <w:lang w:eastAsia="ja-JP"/>
          </w:rPr>
          <w:delText>Observations, Measurements and Samples</w:delText>
        </w:r>
      </w:del>
      <w:ins w:id="1359"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Paragraphedeliste"/>
        <w:numPr>
          <w:ilvl w:val="0"/>
          <w:numId w:val="12"/>
        </w:numPr>
        <w:rPr>
          <w:lang w:eastAsia="ja-JP"/>
        </w:rPr>
      </w:pPr>
      <w:r>
        <w:rPr>
          <w:lang w:eastAsia="ja-JP"/>
        </w:rPr>
        <w:t>Observer (generator of an Observation events)</w:t>
      </w:r>
    </w:p>
    <w:p w14:paraId="00E66157" w14:textId="77777777" w:rsidR="00E848A0" w:rsidRDefault="0040049D" w:rsidP="0040049D">
      <w:pPr>
        <w:pStyle w:val="Paragraphedeliste"/>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Paragraphedeliste"/>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Paragraphedeliste"/>
        <w:numPr>
          <w:ilvl w:val="0"/>
          <w:numId w:val="12"/>
        </w:numPr>
        <w:rPr>
          <w:ins w:id="1360" w:author="Katharina Schleidt" w:date="2021-07-06T12:08:00Z"/>
          <w:lang w:eastAsia="ja-JP"/>
        </w:rPr>
      </w:pPr>
      <w:r>
        <w:rPr>
          <w:lang w:eastAsia="ja-JP"/>
        </w:rPr>
        <w:lastRenderedPageBreak/>
        <w:t>Sampler (device or entity creating or transforming Samples)</w:t>
      </w:r>
    </w:p>
    <w:p w14:paraId="675107F0" w14:textId="06A8C139" w:rsidR="008B3514" w:rsidRDefault="008B3514" w:rsidP="008B3514">
      <w:pPr>
        <w:pStyle w:val="Paragraphedeliste"/>
        <w:numPr>
          <w:ilvl w:val="0"/>
          <w:numId w:val="12"/>
        </w:numPr>
        <w:rPr>
          <w:lang w:eastAsia="ja-JP"/>
        </w:rPr>
      </w:pPr>
      <w:commentRangeStart w:id="1361"/>
      <w:ins w:id="1362" w:author="Katharina Schleidt" w:date="2021-07-06T12:08:00Z">
        <w:r w:rsidRPr="00870600">
          <w:rPr>
            <w:lang w:eastAsia="ja-JP"/>
          </w:rPr>
          <w:t>ObservationCollection</w:t>
        </w:r>
        <w:r>
          <w:rPr>
            <w:lang w:eastAsia="ja-JP"/>
          </w:rPr>
          <w:t xml:space="preserve"> (a</w:t>
        </w:r>
        <w:r w:rsidRPr="00870600">
          <w:rPr>
            <w:lang w:eastAsia="ja-JP"/>
          </w:rPr>
          <w:t xml:space="preserve"> collection of similar Observations</w:t>
        </w:r>
        <w:r>
          <w:rPr>
            <w:lang w:eastAsia="ja-JP"/>
          </w:rPr>
          <w:t>)</w:t>
        </w:r>
      </w:ins>
      <w:commentRangeEnd w:id="1361"/>
      <w:r w:rsidR="00874CE2">
        <w:rPr>
          <w:rStyle w:val="Marquedecommentaire"/>
        </w:rPr>
        <w:commentReference w:id="1361"/>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363" w:author="Katharina Schleidt" w:date="2021-07-06T12:08:00Z">
        <w:r w:rsidDel="008B3514">
          <w:rPr>
            <w:lang w:eastAsia="ja-JP"/>
          </w:rPr>
          <w:delText>The s</w:delText>
        </w:r>
      </w:del>
      <w:ins w:id="1364"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Paragraphedeliste"/>
        <w:numPr>
          <w:ilvl w:val="0"/>
          <w:numId w:val="12"/>
        </w:numPr>
        <w:rPr>
          <w:lang w:eastAsia="ja-JP"/>
        </w:rPr>
      </w:pPr>
      <w:r>
        <w:rPr>
          <w:lang w:eastAsia="ja-JP"/>
        </w:rPr>
        <w:t>OM_Observation concept is now captured as the Observation interface.</w:t>
      </w:r>
    </w:p>
    <w:p w14:paraId="5564B3D0" w14:textId="137EEB85" w:rsidR="00E848A0" w:rsidRDefault="0040049D" w:rsidP="0040049D">
      <w:pPr>
        <w:pStyle w:val="Paragraphedeliste"/>
        <w:numPr>
          <w:ilvl w:val="0"/>
          <w:numId w:val="12"/>
        </w:numPr>
        <w:rPr>
          <w:lang w:eastAsia="ja-JP"/>
        </w:rPr>
      </w:pPr>
      <w:r>
        <w:rPr>
          <w:lang w:eastAsia="ja-JP"/>
        </w:rPr>
        <w:t>OM_Process concept is now captured as the Procedure interface and it</w:t>
      </w:r>
      <w:del w:id="1365" w:author="Katharina Schleidt" w:date="2021-07-06T12:08:00Z">
        <w:r w:rsidDel="008B3514">
          <w:rPr>
            <w:lang w:eastAsia="ja-JP"/>
          </w:rPr>
          <w:delText>'</w:delText>
        </w:r>
      </w:del>
      <w:r>
        <w:rPr>
          <w:lang w:eastAsia="ja-JP"/>
        </w:rPr>
        <w:t>s specializations ObservingProcedure, SamplingProcedure and PreparationProcedure.</w:t>
      </w:r>
    </w:p>
    <w:p w14:paraId="12453B1F" w14:textId="77777777" w:rsidR="00E848A0" w:rsidRDefault="0040049D" w:rsidP="0040049D">
      <w:pPr>
        <w:pStyle w:val="Paragraphedeliste"/>
        <w:numPr>
          <w:ilvl w:val="0"/>
          <w:numId w:val="12"/>
        </w:numPr>
        <w:rPr>
          <w:lang w:eastAsia="ja-JP"/>
        </w:rPr>
      </w:pPr>
      <w:r>
        <w:rPr>
          <w:lang w:eastAsia="ja-JP"/>
        </w:rPr>
        <w:t>SF_SamplingFeature concept is now captured as the Sample interface.</w:t>
      </w:r>
    </w:p>
    <w:p w14:paraId="2D969CF0" w14:textId="77777777" w:rsidR="00E848A0" w:rsidRDefault="0040049D" w:rsidP="0040049D">
      <w:pPr>
        <w:pStyle w:val="Paragraphedeliste"/>
        <w:numPr>
          <w:ilvl w:val="0"/>
          <w:numId w:val="12"/>
        </w:numPr>
        <w:rPr>
          <w:lang w:eastAsia="ja-JP"/>
        </w:rPr>
      </w:pPr>
      <w:r>
        <w:rPr>
          <w:lang w:eastAsia="ja-JP"/>
        </w:rPr>
        <w:t>A generic feature type instance defined in Edition 1 as GFI_Feature as the target of the featureOfInterest association of the OM_Observation and sampledFeature association of the SF_SamplingFeature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Paragraphedeliste"/>
        <w:numPr>
          <w:ilvl w:val="0"/>
          <w:numId w:val="12"/>
        </w:numPr>
        <w:rPr>
          <w:lang w:eastAsia="ja-JP"/>
        </w:rPr>
      </w:pPr>
      <w:r>
        <w:rPr>
          <w:lang w:eastAsia="ja-JP"/>
        </w:rPr>
        <w:t>The metaclass GF_PropertyType defined for describing the observed properties in Edition 1 has been removed and is now captured by the ObservableProperty interface.</w:t>
      </w:r>
    </w:p>
    <w:p w14:paraId="4D94FF5C" w14:textId="77777777" w:rsidR="00E848A0" w:rsidRDefault="0040049D" w:rsidP="0040049D">
      <w:pPr>
        <w:pStyle w:val="Paragraphedeliste"/>
        <w:numPr>
          <w:ilvl w:val="0"/>
          <w:numId w:val="12"/>
        </w:numPr>
        <w:rPr>
          <w:lang w:eastAsia="ja-JP"/>
        </w:rPr>
      </w:pPr>
      <w:r>
        <w:rPr>
          <w:lang w:eastAsia="ja-JP"/>
        </w:rPr>
        <w:t>Sampling event information partly captured by SF_Specimen attributes samplingTime, samplingMethod and samplingLocation in Edition 1 is now captured as the Sampling interface.</w:t>
      </w:r>
    </w:p>
    <w:p w14:paraId="2DCC6C48" w14:textId="61934F48" w:rsidR="0040049D" w:rsidRDefault="0040049D" w:rsidP="00917C89">
      <w:pPr>
        <w:pStyle w:val="Paragraphedeliste"/>
        <w:numPr>
          <w:ilvl w:val="0"/>
          <w:numId w:val="12"/>
        </w:numPr>
        <w:rPr>
          <w:lang w:eastAsia="ja-JP"/>
        </w:rPr>
      </w:pPr>
      <w:r>
        <w:rPr>
          <w:lang w:eastAsia="ja-JP"/>
        </w:rPr>
        <w:t>Association class PreparationStep for describing the processingDetails association role from SF_Specimen to SF_Process in Edition 1 has been remodelled as an interface PreparationStep with the processingDetails association role to the PreparationProcedure interface.</w:t>
      </w:r>
    </w:p>
    <w:p w14:paraId="1662DC40" w14:textId="77777777" w:rsidR="0040049D" w:rsidRDefault="0040049D" w:rsidP="00917C89">
      <w:pPr>
        <w:pStyle w:val="a2"/>
      </w:pPr>
      <w:bookmarkStart w:id="1366" w:name="_Toc72768945"/>
      <w:r>
        <w:t>Realizations of the conceptual schemas as abstract and concrete feature type classes</w:t>
      </w:r>
      <w:bookmarkEnd w:id="1366"/>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367"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368" w:author="Katharina Schleidt" w:date="2021-07-06T12:13:00Z">
        <w:r w:rsidR="008B3514">
          <w:rPr>
            <w:lang w:eastAsia="ja-JP"/>
          </w:rPr>
          <w:t xml:space="preserve">pertaining to their </w:t>
        </w:r>
      </w:ins>
      <w:r>
        <w:rPr>
          <w:lang w:eastAsia="ja-JP"/>
        </w:rPr>
        <w:t xml:space="preserve">data content </w:t>
      </w:r>
      <w:del w:id="1369"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370"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371" w:author="Katharina Schleidt" w:date="2021-07-05T19:39:00Z">
        <w:r w:rsidDel="00116C6C">
          <w:rPr>
            <w:lang w:eastAsia="ja-JP"/>
          </w:rPr>
          <w:delText>Observations, measurements and Samples</w:delText>
        </w:r>
      </w:del>
      <w:ins w:id="1372"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373" w:name="_Toc72768946"/>
      <w:r>
        <w:t>Modelling of the Observation concept</w:t>
      </w:r>
      <w:bookmarkEnd w:id="1373"/>
    </w:p>
    <w:p w14:paraId="0DC34694" w14:textId="77777777" w:rsidR="0040049D" w:rsidRDefault="0040049D" w:rsidP="00917C89">
      <w:pPr>
        <w:pStyle w:val="a3"/>
      </w:pPr>
      <w:r>
        <w:t>OM_Observation in Edition 1</w:t>
      </w:r>
    </w:p>
    <w:p w14:paraId="17774414" w14:textId="77777777" w:rsidR="0040049D" w:rsidRDefault="0040049D" w:rsidP="0040049D">
      <w:pPr>
        <w:rPr>
          <w:lang w:eastAsia="ja-JP"/>
        </w:rPr>
      </w:pPr>
      <w:r>
        <w:rPr>
          <w:lang w:eastAsia="ja-JP"/>
        </w:rPr>
        <w:t>The Observation concept was modelled as OM_Observation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Paragraphedeliste"/>
        <w:numPr>
          <w:ilvl w:val="0"/>
          <w:numId w:val="12"/>
        </w:numPr>
        <w:rPr>
          <w:lang w:eastAsia="ja-JP"/>
        </w:rPr>
      </w:pPr>
      <w:r>
        <w:rPr>
          <w:lang w:eastAsia="ja-JP"/>
        </w:rPr>
        <w:t>featureOfInterest (Domain): GFI_Feature [1]</w:t>
      </w:r>
    </w:p>
    <w:p w14:paraId="777E3E01" w14:textId="77777777" w:rsidR="00E848A0" w:rsidRDefault="0040049D" w:rsidP="0040049D">
      <w:pPr>
        <w:pStyle w:val="Paragraphedeliste"/>
        <w:numPr>
          <w:ilvl w:val="0"/>
          <w:numId w:val="12"/>
        </w:numPr>
        <w:rPr>
          <w:lang w:eastAsia="ja-JP"/>
        </w:rPr>
      </w:pPr>
      <w:r>
        <w:rPr>
          <w:lang w:eastAsia="ja-JP"/>
        </w:rPr>
        <w:t>observedProperty (Phenomenon): GF_PropertyType [1]</w:t>
      </w:r>
    </w:p>
    <w:p w14:paraId="5CD423B2" w14:textId="77777777" w:rsidR="00E848A0" w:rsidRDefault="0040049D" w:rsidP="0040049D">
      <w:pPr>
        <w:pStyle w:val="Paragraphedeliste"/>
        <w:numPr>
          <w:ilvl w:val="0"/>
          <w:numId w:val="12"/>
        </w:numPr>
        <w:rPr>
          <w:lang w:eastAsia="ja-JP"/>
        </w:rPr>
      </w:pPr>
      <w:r>
        <w:rPr>
          <w:lang w:eastAsia="ja-JP"/>
        </w:rPr>
        <w:t>procedure (ProcessUsed): OM_Process [1]</w:t>
      </w:r>
    </w:p>
    <w:p w14:paraId="6E6172AF" w14:textId="77777777" w:rsidR="00E848A0" w:rsidRDefault="0040049D" w:rsidP="0040049D">
      <w:pPr>
        <w:pStyle w:val="Paragraphedeliste"/>
        <w:numPr>
          <w:ilvl w:val="0"/>
          <w:numId w:val="12"/>
        </w:numPr>
        <w:rPr>
          <w:lang w:eastAsia="ja-JP"/>
        </w:rPr>
      </w:pPr>
      <w:r>
        <w:rPr>
          <w:lang w:eastAsia="ja-JP"/>
        </w:rPr>
        <w:t>phenomenonTime: TM_Object [1]</w:t>
      </w:r>
    </w:p>
    <w:p w14:paraId="01555DE4" w14:textId="77777777" w:rsidR="00E848A0" w:rsidRDefault="0040049D" w:rsidP="0040049D">
      <w:pPr>
        <w:pStyle w:val="Paragraphedeliste"/>
        <w:numPr>
          <w:ilvl w:val="0"/>
          <w:numId w:val="12"/>
        </w:numPr>
        <w:rPr>
          <w:lang w:eastAsia="ja-JP"/>
        </w:rPr>
      </w:pPr>
      <w:r>
        <w:rPr>
          <w:lang w:eastAsia="ja-JP"/>
        </w:rPr>
        <w:t>resultTime: TM_Instant [1]</w:t>
      </w:r>
    </w:p>
    <w:p w14:paraId="3B395B03" w14:textId="77777777" w:rsidR="00E848A0" w:rsidRDefault="0040049D" w:rsidP="0040049D">
      <w:pPr>
        <w:pStyle w:val="Paragraphedeliste"/>
        <w:numPr>
          <w:ilvl w:val="0"/>
          <w:numId w:val="12"/>
        </w:numPr>
        <w:rPr>
          <w:lang w:eastAsia="ja-JP"/>
        </w:rPr>
      </w:pPr>
      <w:r>
        <w:rPr>
          <w:lang w:eastAsia="ja-JP"/>
        </w:rPr>
        <w:t>result (Range): Any [1]</w:t>
      </w:r>
    </w:p>
    <w:p w14:paraId="1429B7C2" w14:textId="77777777" w:rsidR="00E848A0" w:rsidRDefault="0040049D" w:rsidP="0040049D">
      <w:pPr>
        <w:pStyle w:val="Paragraphedeliste"/>
        <w:numPr>
          <w:ilvl w:val="0"/>
          <w:numId w:val="12"/>
        </w:numPr>
        <w:rPr>
          <w:lang w:eastAsia="ja-JP"/>
        </w:rPr>
      </w:pPr>
      <w:r>
        <w:rPr>
          <w:lang w:eastAsia="ja-JP"/>
        </w:rPr>
        <w:t>resultQuality: DQ_Element [0..*]</w:t>
      </w:r>
    </w:p>
    <w:p w14:paraId="5842D310" w14:textId="77777777" w:rsidR="00E848A0" w:rsidRDefault="0040049D" w:rsidP="0040049D">
      <w:pPr>
        <w:pStyle w:val="Paragraphedeliste"/>
        <w:numPr>
          <w:ilvl w:val="0"/>
          <w:numId w:val="12"/>
        </w:numPr>
        <w:rPr>
          <w:lang w:eastAsia="ja-JP"/>
        </w:rPr>
      </w:pPr>
      <w:r>
        <w:rPr>
          <w:lang w:eastAsia="ja-JP"/>
        </w:rPr>
        <w:t>parameter: NamedValue [0..*]</w:t>
      </w:r>
    </w:p>
    <w:p w14:paraId="750AEA64" w14:textId="77777777" w:rsidR="00E848A0" w:rsidRDefault="0040049D" w:rsidP="0040049D">
      <w:pPr>
        <w:pStyle w:val="Paragraphedeliste"/>
        <w:numPr>
          <w:ilvl w:val="0"/>
          <w:numId w:val="12"/>
        </w:numPr>
        <w:rPr>
          <w:lang w:eastAsia="ja-JP"/>
        </w:rPr>
      </w:pPr>
      <w:r>
        <w:rPr>
          <w:lang w:eastAsia="ja-JP"/>
        </w:rPr>
        <w:t>validTime: TM_Period [0..1]</w:t>
      </w:r>
    </w:p>
    <w:p w14:paraId="49B4618E" w14:textId="77777777" w:rsidR="008B3514" w:rsidRDefault="0040049D" w:rsidP="008B3514">
      <w:pPr>
        <w:pStyle w:val="Paragraphedeliste"/>
        <w:numPr>
          <w:ilvl w:val="0"/>
          <w:numId w:val="12"/>
        </w:numPr>
        <w:rPr>
          <w:ins w:id="1374" w:author="Katharina Schleidt" w:date="2021-07-06T12:14:00Z"/>
          <w:lang w:eastAsia="ja-JP"/>
        </w:rPr>
      </w:pPr>
      <w:r>
        <w:rPr>
          <w:lang w:eastAsia="ja-JP"/>
        </w:rPr>
        <w:t>relatedObservation: OM_Observation [0..*]</w:t>
      </w:r>
    </w:p>
    <w:p w14:paraId="619BF5E0" w14:textId="280F70A2" w:rsidR="0040049D" w:rsidRDefault="008B3514" w:rsidP="008B3514">
      <w:pPr>
        <w:pStyle w:val="Paragraphedeliste"/>
        <w:numPr>
          <w:ilvl w:val="0"/>
          <w:numId w:val="12"/>
        </w:numPr>
        <w:rPr>
          <w:lang w:eastAsia="ja-JP"/>
        </w:rPr>
      </w:pPr>
      <w:commentRangeStart w:id="1375"/>
      <w:commentRangeStart w:id="1376"/>
      <w:ins w:id="1377" w:author="Katharina Schleidt" w:date="2021-07-06T12:14:00Z">
        <w:r>
          <w:rPr>
            <w:lang w:eastAsia="ja-JP"/>
          </w:rPr>
          <w:t>metadata (Metadata): MD_Metadata [0..1]</w:t>
        </w:r>
        <w:commentRangeEnd w:id="1375"/>
        <w:r>
          <w:rPr>
            <w:rStyle w:val="Marquedecommentaire"/>
          </w:rPr>
          <w:commentReference w:id="1375"/>
        </w:r>
      </w:ins>
      <w:commentRangeEnd w:id="1376"/>
      <w:r w:rsidR="00AF148B">
        <w:rPr>
          <w:rStyle w:val="Marquedecommentaire"/>
        </w:rPr>
        <w:commentReference w:id="1376"/>
      </w:r>
    </w:p>
    <w:p w14:paraId="37348444" w14:textId="77777777" w:rsidR="0040049D" w:rsidRDefault="0040049D" w:rsidP="0040049D">
      <w:pPr>
        <w:rPr>
          <w:lang w:eastAsia="ja-JP"/>
        </w:rPr>
      </w:pPr>
      <w:r>
        <w:rPr>
          <w:lang w:eastAsia="ja-JP"/>
        </w:rPr>
        <w:t>OM_Observation had the following constraints:</w:t>
      </w:r>
    </w:p>
    <w:p w14:paraId="29A4936A" w14:textId="1760EF0D" w:rsidR="00E848A0" w:rsidRDefault="0040049D" w:rsidP="0040049D">
      <w:pPr>
        <w:pStyle w:val="Paragraphedeliste"/>
        <w:numPr>
          <w:ilvl w:val="0"/>
          <w:numId w:val="12"/>
        </w:numPr>
        <w:rPr>
          <w:lang w:eastAsia="ja-JP"/>
        </w:rPr>
      </w:pPr>
      <w:r>
        <w:rPr>
          <w:lang w:eastAsia="ja-JP"/>
        </w:rPr>
        <w:t>a parameter.name shall not appear more than once</w:t>
      </w:r>
    </w:p>
    <w:p w14:paraId="37CD9FD2" w14:textId="2666F6E9" w:rsidR="00E848A0" w:rsidRDefault="0040049D" w:rsidP="0040049D">
      <w:pPr>
        <w:pStyle w:val="Paragraphedeliste"/>
        <w:numPr>
          <w:ilvl w:val="0"/>
          <w:numId w:val="12"/>
        </w:numPr>
        <w:rPr>
          <w:lang w:eastAsia="ja-JP"/>
        </w:rPr>
      </w:pPr>
      <w:r>
        <w:rPr>
          <w:lang w:eastAsia="ja-JP"/>
        </w:rPr>
        <w:t xml:space="preserve">observedProperty shall be a phenomenon associated with the </w:t>
      </w:r>
      <w:del w:id="1378" w:author="Katharina Schleidt" w:date="2021-07-05T13:55:00Z">
        <w:r w:rsidDel="0058722D">
          <w:rPr>
            <w:lang w:eastAsia="ja-JP"/>
          </w:rPr>
          <w:delText>feature of interest</w:delText>
        </w:r>
      </w:del>
      <w:ins w:id="1379" w:author="Katharina Schleidt" w:date="2021-07-05T13:55:00Z">
        <w:r w:rsidR="0058722D">
          <w:rPr>
            <w:lang w:eastAsia="ja-JP"/>
          </w:rPr>
          <w:t>feature-of-</w:t>
        </w:r>
        <w:commentRangeStart w:id="1380"/>
        <w:r w:rsidR="0058722D">
          <w:rPr>
            <w:lang w:eastAsia="ja-JP"/>
          </w:rPr>
          <w:t>interest</w:t>
        </w:r>
      </w:ins>
      <w:commentRangeEnd w:id="1380"/>
      <w:r w:rsidR="00AF148B">
        <w:rPr>
          <w:rStyle w:val="Marquedecommentaire"/>
        </w:rPr>
        <w:commentReference w:id="1380"/>
      </w:r>
    </w:p>
    <w:p w14:paraId="2B8B89C1" w14:textId="77777777" w:rsidR="00E848A0" w:rsidRDefault="0040049D" w:rsidP="0040049D">
      <w:pPr>
        <w:pStyle w:val="Paragraphedeliste"/>
        <w:numPr>
          <w:ilvl w:val="0"/>
          <w:numId w:val="12"/>
        </w:numPr>
        <w:rPr>
          <w:lang w:eastAsia="ja-JP"/>
        </w:rPr>
      </w:pPr>
      <w:r>
        <w:rPr>
          <w:lang w:eastAsia="ja-JP"/>
        </w:rPr>
        <w:t>procedure shall be suitable for observedProperty</w:t>
      </w:r>
    </w:p>
    <w:p w14:paraId="2188208B" w14:textId="00265E08" w:rsidR="0040049D" w:rsidRDefault="0040049D" w:rsidP="00917C89">
      <w:pPr>
        <w:pStyle w:val="Paragraphedeliste"/>
        <w:numPr>
          <w:ilvl w:val="0"/>
          <w:numId w:val="12"/>
        </w:numPr>
        <w:rPr>
          <w:lang w:eastAsia="ja-JP"/>
        </w:rPr>
      </w:pPr>
      <w:r>
        <w:rPr>
          <w:lang w:eastAsia="ja-JP"/>
        </w:rPr>
        <w:t>result type shall be suitable for observedProperty</w:t>
      </w:r>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Paragraphedeliste"/>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Paragraphedeliste"/>
        <w:numPr>
          <w:ilvl w:val="0"/>
          <w:numId w:val="12"/>
        </w:numPr>
        <w:rPr>
          <w:lang w:eastAsia="ja-JP"/>
        </w:rPr>
      </w:pPr>
      <w:r>
        <w:rPr>
          <w:lang w:eastAsia="ja-JP"/>
        </w:rPr>
        <w:t>AbstractObservationCharacteristics in the Abstract Observation core package.</w:t>
      </w:r>
    </w:p>
    <w:p w14:paraId="63BA546F" w14:textId="7E461763" w:rsidR="00E848A0" w:rsidRDefault="0040049D" w:rsidP="0040049D">
      <w:pPr>
        <w:pStyle w:val="Paragraphedeliste"/>
        <w:numPr>
          <w:ilvl w:val="0"/>
          <w:numId w:val="12"/>
        </w:numPr>
        <w:rPr>
          <w:lang w:eastAsia="ja-JP"/>
        </w:rPr>
      </w:pPr>
      <w:r>
        <w:rPr>
          <w:lang w:eastAsia="ja-JP"/>
        </w:rPr>
        <w:t>AbstractObservation class in the Abstract Observation core package, and</w:t>
      </w:r>
    </w:p>
    <w:p w14:paraId="50EAFC6B" w14:textId="79BDDC3A" w:rsidR="0040049D" w:rsidRDefault="0040049D" w:rsidP="00917C89">
      <w:pPr>
        <w:pStyle w:val="Paragraphedeliste"/>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"an act carried out by an observer to determine the value of an observable property of an object (</w:t>
      </w:r>
      <w:del w:id="1381" w:author="Katharina Schleidt" w:date="2021-07-05T13:55:00Z">
        <w:r w:rsidDel="0058722D">
          <w:rPr>
            <w:lang w:eastAsia="ja-JP"/>
          </w:rPr>
          <w:delText>feature of interest</w:delText>
        </w:r>
      </w:del>
      <w:ins w:id="1382" w:author="Katharina Schleidt" w:date="2021-07-05T13:55:00Z">
        <w:r w:rsidR="0058722D">
          <w:rPr>
            <w:lang w:eastAsia="ja-JP"/>
          </w:rPr>
          <w:t>feature-of-</w:t>
        </w:r>
        <w:commentRangeStart w:id="1383"/>
        <w:r w:rsidR="0058722D">
          <w:rPr>
            <w:lang w:eastAsia="ja-JP"/>
          </w:rPr>
          <w:t>interest</w:t>
        </w:r>
      </w:ins>
      <w:commentRangeEnd w:id="1383"/>
      <w:r w:rsidR="00AF148B">
        <w:rPr>
          <w:rStyle w:val="Marquedecommentaire"/>
        </w:rPr>
        <w:commentReference w:id="1383"/>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Paragraphedeliste"/>
        <w:numPr>
          <w:ilvl w:val="0"/>
          <w:numId w:val="12"/>
        </w:numPr>
        <w:rPr>
          <w:lang w:eastAsia="ja-JP"/>
        </w:rPr>
      </w:pPr>
      <w:r>
        <w:rPr>
          <w:lang w:eastAsia="ja-JP"/>
        </w:rPr>
        <w:t>featureOfInterest (Domain): Any [1..*]</w:t>
      </w:r>
    </w:p>
    <w:p w14:paraId="006995B1" w14:textId="77777777" w:rsidR="00E848A0" w:rsidRDefault="0040049D" w:rsidP="0040049D">
      <w:pPr>
        <w:pStyle w:val="Paragraphedeliste"/>
        <w:numPr>
          <w:ilvl w:val="0"/>
          <w:numId w:val="12"/>
        </w:numPr>
        <w:rPr>
          <w:lang w:eastAsia="ja-JP"/>
        </w:rPr>
      </w:pPr>
      <w:r>
        <w:rPr>
          <w:lang w:eastAsia="ja-JP"/>
        </w:rPr>
        <w:t>observingProcedure: ObservingProcedure [1]</w:t>
      </w:r>
    </w:p>
    <w:p w14:paraId="3867A4FA" w14:textId="77777777" w:rsidR="00E848A0" w:rsidRDefault="0040049D" w:rsidP="0040049D">
      <w:pPr>
        <w:pStyle w:val="Paragraphedeliste"/>
        <w:numPr>
          <w:ilvl w:val="0"/>
          <w:numId w:val="12"/>
        </w:numPr>
        <w:rPr>
          <w:lang w:eastAsia="ja-JP"/>
        </w:rPr>
      </w:pPr>
      <w:r>
        <w:rPr>
          <w:lang w:eastAsia="ja-JP"/>
        </w:rPr>
        <w:t>observedProperty: ObservableProperty [1]</w:t>
      </w:r>
    </w:p>
    <w:p w14:paraId="20C05890" w14:textId="77777777" w:rsidR="00E848A0" w:rsidRDefault="0040049D" w:rsidP="0040049D">
      <w:pPr>
        <w:pStyle w:val="Paragraphedeliste"/>
        <w:numPr>
          <w:ilvl w:val="0"/>
          <w:numId w:val="12"/>
        </w:numPr>
        <w:rPr>
          <w:lang w:eastAsia="ja-JP"/>
        </w:rPr>
      </w:pPr>
      <w:r>
        <w:rPr>
          <w:lang w:eastAsia="ja-JP"/>
        </w:rPr>
        <w:t>observer: Observer [0..*]</w:t>
      </w:r>
    </w:p>
    <w:p w14:paraId="17108D99" w14:textId="77777777" w:rsidR="00E848A0" w:rsidRDefault="0040049D" w:rsidP="0040049D">
      <w:pPr>
        <w:pStyle w:val="Paragraphedeliste"/>
        <w:numPr>
          <w:ilvl w:val="0"/>
          <w:numId w:val="12"/>
        </w:numPr>
        <w:rPr>
          <w:lang w:eastAsia="ja-JP"/>
        </w:rPr>
      </w:pPr>
      <w:r>
        <w:rPr>
          <w:lang w:eastAsia="ja-JP"/>
        </w:rPr>
        <w:t>host: Host [0..*]</w:t>
      </w:r>
    </w:p>
    <w:p w14:paraId="5F89673B" w14:textId="354A3AC5" w:rsidR="00E848A0" w:rsidRDefault="0040049D" w:rsidP="0040049D">
      <w:pPr>
        <w:pStyle w:val="Paragraphedeliste"/>
        <w:numPr>
          <w:ilvl w:val="0"/>
          <w:numId w:val="12"/>
        </w:numPr>
        <w:rPr>
          <w:lang w:eastAsia="ja-JP"/>
        </w:rPr>
      </w:pPr>
      <w:r>
        <w:rPr>
          <w:lang w:eastAsia="ja-JP"/>
        </w:rPr>
        <w:t>phenomenonTime: TM_Object [1</w:t>
      </w:r>
      <w:r w:rsidR="00E848A0">
        <w:rPr>
          <w:lang w:eastAsia="ja-JP"/>
        </w:rPr>
        <w:t>]</w:t>
      </w:r>
    </w:p>
    <w:p w14:paraId="3711D70C" w14:textId="77777777" w:rsidR="00E848A0" w:rsidRDefault="0040049D" w:rsidP="0040049D">
      <w:pPr>
        <w:pStyle w:val="Paragraphedeliste"/>
        <w:numPr>
          <w:ilvl w:val="0"/>
          <w:numId w:val="12"/>
        </w:numPr>
        <w:rPr>
          <w:lang w:eastAsia="ja-JP"/>
        </w:rPr>
      </w:pPr>
      <w:r>
        <w:rPr>
          <w:lang w:eastAsia="ja-JP"/>
        </w:rPr>
        <w:t>resultTime: TM_Object [1]</w:t>
      </w:r>
    </w:p>
    <w:p w14:paraId="605941F2" w14:textId="77777777" w:rsidR="00E848A0" w:rsidRDefault="0040049D" w:rsidP="0040049D">
      <w:pPr>
        <w:pStyle w:val="Paragraphedeliste"/>
        <w:numPr>
          <w:ilvl w:val="0"/>
          <w:numId w:val="12"/>
        </w:numPr>
        <w:rPr>
          <w:lang w:eastAsia="ja-JP"/>
        </w:rPr>
      </w:pPr>
      <w:r>
        <w:rPr>
          <w:lang w:eastAsia="ja-JP"/>
        </w:rPr>
        <w:t>result (Range): Any [1]</w:t>
      </w:r>
    </w:p>
    <w:p w14:paraId="39570B10" w14:textId="77777777" w:rsidR="00E848A0" w:rsidRDefault="0040049D" w:rsidP="0040049D">
      <w:pPr>
        <w:pStyle w:val="Paragraphedeliste"/>
        <w:numPr>
          <w:ilvl w:val="0"/>
          <w:numId w:val="12"/>
        </w:numPr>
        <w:rPr>
          <w:lang w:eastAsia="ja-JP"/>
        </w:rPr>
      </w:pPr>
      <w:r>
        <w:rPr>
          <w:lang w:eastAsia="ja-JP"/>
        </w:rPr>
        <w:t>validTime: TM_Period [0..*]</w:t>
      </w:r>
    </w:p>
    <w:p w14:paraId="01A6C8DA" w14:textId="62FA0E31" w:rsidR="0040049D" w:rsidRDefault="0040049D" w:rsidP="00917C89">
      <w:pPr>
        <w:pStyle w:val="Paragraphedeliste"/>
        <w:numPr>
          <w:ilvl w:val="0"/>
          <w:numId w:val="12"/>
        </w:numPr>
        <w:rPr>
          <w:lang w:eastAsia="ja-JP"/>
        </w:rPr>
      </w:pPr>
      <w:r>
        <w:rPr>
          <w:lang w:eastAsia="ja-JP"/>
        </w:rPr>
        <w:t>relatedObservation: Observation [0..*]</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Paragraphedeliste"/>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Paragraphedeliste"/>
        <w:numPr>
          <w:ilvl w:val="0"/>
          <w:numId w:val="12"/>
        </w:numPr>
        <w:rPr>
          <w:lang w:eastAsia="ja-JP"/>
        </w:rPr>
      </w:pPr>
      <w:r>
        <w:rPr>
          <w:lang w:eastAsia="ja-JP"/>
        </w:rPr>
        <w:t xml:space="preserve">observedProperty should be a phenomenon associated with the featureOfInterest </w:t>
      </w:r>
    </w:p>
    <w:p w14:paraId="12E7B72B" w14:textId="77777777" w:rsidR="00E848A0" w:rsidRDefault="0040049D" w:rsidP="0040049D">
      <w:pPr>
        <w:pStyle w:val="Paragraphedeliste"/>
        <w:numPr>
          <w:ilvl w:val="0"/>
          <w:numId w:val="12"/>
        </w:numPr>
        <w:rPr>
          <w:lang w:eastAsia="ja-JP"/>
        </w:rPr>
      </w:pPr>
      <w:r>
        <w:rPr>
          <w:lang w:eastAsia="ja-JP"/>
        </w:rPr>
        <w:lastRenderedPageBreak/>
        <w:t>procedure should be suitable for the associated observedProperty</w:t>
      </w:r>
    </w:p>
    <w:p w14:paraId="2947E503" w14:textId="5E6A9D66" w:rsidR="0040049D" w:rsidRDefault="00E848A0" w:rsidP="00917C89">
      <w:pPr>
        <w:pStyle w:val="Paragraphedeliste"/>
        <w:numPr>
          <w:ilvl w:val="0"/>
          <w:numId w:val="12"/>
        </w:numPr>
        <w:rPr>
          <w:lang w:eastAsia="ja-JP"/>
        </w:rPr>
      </w:pPr>
      <w:r>
        <w:rPr>
          <w:lang w:eastAsia="ja-JP"/>
        </w:rPr>
        <w:t>r</w:t>
      </w:r>
      <w:r w:rsidR="0040049D">
        <w:rPr>
          <w:lang w:eastAsia="ja-JP"/>
        </w:rPr>
        <w:t>esult type should be suitable for the associated observedProperty</w:t>
      </w:r>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The AbstractObservationCharacteristics class describes common characteristics of Observations</w:t>
      </w:r>
      <w:del w:id="1384" w:author="Katharina Schleidt" w:date="2021-07-06T12:18:00Z">
        <w:r w:rsidDel="00766D13">
          <w:rPr>
            <w:lang w:eastAsia="ja-JP"/>
          </w:rPr>
          <w:delText xml:space="preserve">, </w:delText>
        </w:r>
      </w:del>
      <w:ins w:id="1385" w:author="Katharina Schleidt" w:date="2021-07-06T12:18:00Z">
        <w:r w:rsidR="00766D13">
          <w:rPr>
            <w:lang w:eastAsia="ja-JP"/>
          </w:rPr>
          <w:t xml:space="preserve">. </w:t>
        </w:r>
      </w:ins>
      <w:del w:id="1386" w:author="Katharina Schleidt" w:date="2021-07-06T12:19:00Z">
        <w:r w:rsidDel="00766D13">
          <w:rPr>
            <w:lang w:eastAsia="ja-JP"/>
          </w:rPr>
          <w:delText>and t</w:delText>
        </w:r>
      </w:del>
      <w:ins w:id="1387" w:author="Katharina Schleidt" w:date="2021-07-06T12:19:00Z">
        <w:r w:rsidR="00766D13">
          <w:rPr>
            <w:lang w:eastAsia="ja-JP"/>
          </w:rPr>
          <w:t>T</w:t>
        </w:r>
      </w:ins>
      <w:r>
        <w:rPr>
          <w:lang w:eastAsia="ja-JP"/>
        </w:rPr>
        <w:t>hus</w:t>
      </w:r>
      <w:ins w:id="1388" w:author="Katharina Schleidt" w:date="2021-07-06T12:19:00Z">
        <w:r w:rsidR="00766D13">
          <w:rPr>
            <w:lang w:eastAsia="ja-JP"/>
          </w:rPr>
          <w:t xml:space="preserve">, in addition to serving </w:t>
        </w:r>
      </w:ins>
      <w:del w:id="1389" w:author="Katharina Schleidt" w:date="2021-07-06T12:19:00Z">
        <w:r w:rsidDel="00766D13">
          <w:rPr>
            <w:lang w:eastAsia="ja-JP"/>
          </w:rPr>
          <w:delText xml:space="preserve"> can act </w:delText>
        </w:r>
      </w:del>
      <w:r>
        <w:rPr>
          <w:lang w:eastAsia="ja-JP"/>
        </w:rPr>
        <w:t xml:space="preserve">as the base class for </w:t>
      </w:r>
      <w:del w:id="1390" w:author="Katharina Schleidt" w:date="2021-07-06T12:19:00Z">
        <w:r w:rsidDel="00766D13">
          <w:rPr>
            <w:lang w:eastAsia="ja-JP"/>
          </w:rPr>
          <w:delText xml:space="preserve">both </w:delText>
        </w:r>
      </w:del>
      <w:r>
        <w:rPr>
          <w:lang w:eastAsia="ja-JP"/>
        </w:rPr>
        <w:t>realizations of the Observation interface</w:t>
      </w:r>
      <w:ins w:id="1391" w:author="Katharina Schleidt" w:date="2021-07-06T12:19:00Z">
        <w:r w:rsidR="00766D13">
          <w:rPr>
            <w:lang w:eastAsia="ja-JP"/>
          </w:rPr>
          <w:t xml:space="preserve">, it can also be utilized for the </w:t>
        </w:r>
      </w:ins>
      <w:del w:id="1392" w:author="Katharina Schleidt" w:date="2021-07-06T12:19:00Z">
        <w:r w:rsidDel="00766D13">
          <w:rPr>
            <w:lang w:eastAsia="ja-JP"/>
          </w:rPr>
          <w:delText xml:space="preserve"> as well as </w:delText>
        </w:r>
      </w:del>
      <w:r>
        <w:rPr>
          <w:lang w:eastAsia="ja-JP"/>
        </w:rPr>
        <w:t>description</w:t>
      </w:r>
      <w:del w:id="1393" w:author="Katharina Schleidt" w:date="2021-07-06T12:19:00Z">
        <w:r w:rsidDel="00766D13">
          <w:rPr>
            <w:lang w:eastAsia="ja-JP"/>
          </w:rPr>
          <w:delText>s</w:delText>
        </w:r>
      </w:del>
      <w:r>
        <w:rPr>
          <w:lang w:eastAsia="ja-JP"/>
        </w:rPr>
        <w:t xml:space="preserve"> of sets of related or similar </w:t>
      </w:r>
      <w:ins w:id="1394" w:author="Katharina Schleidt" w:date="2021-07-06T12:16:00Z">
        <w:r w:rsidR="00766D13">
          <w:rPr>
            <w:lang w:eastAsia="ja-JP"/>
          </w:rPr>
          <w:t>Observation</w:t>
        </w:r>
      </w:ins>
      <w:ins w:id="1395" w:author="Katharina Schleidt" w:date="2021-07-06T12:17:00Z">
        <w:r w:rsidR="00766D13">
          <w:rPr>
            <w:lang w:eastAsia="ja-JP"/>
          </w:rPr>
          <w:t>s, as well as describing the observing capabilities of</w:t>
        </w:r>
      </w:ins>
      <w:ins w:id="1396" w:author="Katharina Schleidt" w:date="2021-07-06T12:20:00Z">
        <w:r w:rsidR="00766D13">
          <w:rPr>
            <w:lang w:eastAsia="ja-JP"/>
          </w:rPr>
          <w:t xml:space="preserve"> facilities hosting various observation devices. </w:t>
        </w:r>
      </w:ins>
      <w:del w:id="1397"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398" w:author="Katharina Schleidt" w:date="2021-07-06T12:20:00Z">
        <w:r w:rsidDel="00766D13">
          <w:rPr>
            <w:lang w:eastAsia="ja-JP"/>
          </w:rPr>
          <w:delText xml:space="preserve">the only partially described Observation use cases </w:delText>
        </w:r>
      </w:del>
      <w:ins w:id="1399" w:author="Katharina Schleidt" w:date="2021-07-06T12:20:00Z">
        <w:r w:rsidR="00766D13">
          <w:rPr>
            <w:lang w:eastAsia="ja-JP"/>
          </w:rPr>
          <w:t xml:space="preserve">such additional functionality, </w:t>
        </w:r>
      </w:ins>
      <w:r>
        <w:rPr>
          <w:lang w:eastAsia="ja-JP"/>
        </w:rPr>
        <w:t xml:space="preserve">the cardinalities of the properties of the AbstractObservationCharacteristics has been relaxed to 0..*. </w:t>
      </w:r>
    </w:p>
    <w:p w14:paraId="6D573087" w14:textId="77777777" w:rsidR="0040049D" w:rsidRDefault="0040049D" w:rsidP="0040049D">
      <w:pPr>
        <w:rPr>
          <w:lang w:eastAsia="ja-JP"/>
        </w:rPr>
      </w:pPr>
      <w:r>
        <w:rPr>
          <w:lang w:eastAsia="ja-JP"/>
        </w:rPr>
        <w:t>AbstractObservationCharacteristics class has the following attributes, associations and cardinalities:</w:t>
      </w:r>
    </w:p>
    <w:p w14:paraId="502D7C80" w14:textId="77777777" w:rsidR="00E848A0" w:rsidRDefault="0040049D" w:rsidP="0040049D">
      <w:pPr>
        <w:pStyle w:val="Paragraphedeliste"/>
        <w:numPr>
          <w:ilvl w:val="0"/>
          <w:numId w:val="12"/>
        </w:numPr>
        <w:rPr>
          <w:lang w:eastAsia="ja-JP"/>
        </w:rPr>
      </w:pPr>
      <w:r>
        <w:rPr>
          <w:lang w:eastAsia="ja-JP"/>
        </w:rPr>
        <w:t>ultimateFeatureOfInterest (Domain): Any [0..*]</w:t>
      </w:r>
    </w:p>
    <w:p w14:paraId="5801E373" w14:textId="77777777" w:rsidR="00E848A0" w:rsidRDefault="0040049D" w:rsidP="0040049D">
      <w:pPr>
        <w:pStyle w:val="Paragraphedeliste"/>
        <w:numPr>
          <w:ilvl w:val="0"/>
          <w:numId w:val="12"/>
        </w:numPr>
        <w:rPr>
          <w:lang w:eastAsia="ja-JP"/>
        </w:rPr>
      </w:pPr>
      <w:r>
        <w:rPr>
          <w:lang w:eastAsia="ja-JP"/>
        </w:rPr>
        <w:t>proximateFeatureOfInterest (DomainProxy): Any [0..*]</w:t>
      </w:r>
    </w:p>
    <w:p w14:paraId="5047DD3C" w14:textId="77777777" w:rsidR="00E848A0" w:rsidRDefault="0040049D" w:rsidP="0040049D">
      <w:pPr>
        <w:pStyle w:val="Paragraphedeliste"/>
        <w:numPr>
          <w:ilvl w:val="0"/>
          <w:numId w:val="12"/>
        </w:numPr>
        <w:rPr>
          <w:lang w:eastAsia="ja-JP"/>
        </w:rPr>
      </w:pPr>
      <w:r>
        <w:rPr>
          <w:lang w:eastAsia="ja-JP"/>
        </w:rPr>
        <w:t>observingProcedure: Conceptual Observation schema: ObservingProcedure [0..*]</w:t>
      </w:r>
    </w:p>
    <w:p w14:paraId="7FDEABB4" w14:textId="77777777" w:rsidR="00E848A0" w:rsidRDefault="0040049D" w:rsidP="0040049D">
      <w:pPr>
        <w:pStyle w:val="Paragraphedeliste"/>
        <w:numPr>
          <w:ilvl w:val="0"/>
          <w:numId w:val="12"/>
        </w:numPr>
        <w:rPr>
          <w:lang w:eastAsia="ja-JP"/>
        </w:rPr>
      </w:pPr>
      <w:r>
        <w:rPr>
          <w:lang w:eastAsia="ja-JP"/>
        </w:rPr>
        <w:t>observedProperty: Conceptual Observation schema: ObservableProperty [0..*]</w:t>
      </w:r>
    </w:p>
    <w:p w14:paraId="0E6BA1F2" w14:textId="77777777" w:rsidR="00E848A0" w:rsidRDefault="0040049D" w:rsidP="0040049D">
      <w:pPr>
        <w:pStyle w:val="Paragraphedeliste"/>
        <w:numPr>
          <w:ilvl w:val="0"/>
          <w:numId w:val="12"/>
        </w:numPr>
        <w:rPr>
          <w:lang w:eastAsia="ja-JP"/>
        </w:rPr>
      </w:pPr>
      <w:r>
        <w:rPr>
          <w:lang w:eastAsia="ja-JP"/>
        </w:rPr>
        <w:t>observer: Conceptual Observation schema: Observer [0..*]</w:t>
      </w:r>
    </w:p>
    <w:p w14:paraId="55A7A8F6" w14:textId="77777777" w:rsidR="00E848A0" w:rsidRDefault="0040049D" w:rsidP="0040049D">
      <w:pPr>
        <w:pStyle w:val="Paragraphedeliste"/>
        <w:numPr>
          <w:ilvl w:val="0"/>
          <w:numId w:val="12"/>
        </w:numPr>
        <w:rPr>
          <w:lang w:eastAsia="ja-JP"/>
        </w:rPr>
      </w:pPr>
      <w:r>
        <w:rPr>
          <w:lang w:eastAsia="ja-JP"/>
        </w:rPr>
        <w:t>host: Conceptual Observation schema: Host [0..*]</w:t>
      </w:r>
    </w:p>
    <w:p w14:paraId="44328D5A" w14:textId="77777777" w:rsidR="00E848A0" w:rsidRDefault="0040049D" w:rsidP="0040049D">
      <w:pPr>
        <w:pStyle w:val="Paragraphedeliste"/>
        <w:numPr>
          <w:ilvl w:val="0"/>
          <w:numId w:val="12"/>
        </w:numPr>
        <w:rPr>
          <w:lang w:eastAsia="ja-JP"/>
        </w:rPr>
      </w:pPr>
      <w:r>
        <w:rPr>
          <w:lang w:eastAsia="ja-JP"/>
        </w:rPr>
        <w:t>phenomenonTime: TM_Object [0..*]</w:t>
      </w:r>
    </w:p>
    <w:p w14:paraId="4F6A05F8" w14:textId="77777777" w:rsidR="00E848A0" w:rsidRDefault="0040049D" w:rsidP="0040049D">
      <w:pPr>
        <w:pStyle w:val="Paragraphedeliste"/>
        <w:numPr>
          <w:ilvl w:val="0"/>
          <w:numId w:val="12"/>
        </w:numPr>
        <w:rPr>
          <w:lang w:eastAsia="ja-JP"/>
        </w:rPr>
      </w:pPr>
      <w:r>
        <w:rPr>
          <w:lang w:eastAsia="ja-JP"/>
        </w:rPr>
        <w:t>resultTime: TM_Object [0..*]</w:t>
      </w:r>
    </w:p>
    <w:p w14:paraId="4E7C01DA" w14:textId="77777777" w:rsidR="00E848A0" w:rsidRDefault="0040049D" w:rsidP="0040049D">
      <w:pPr>
        <w:pStyle w:val="Paragraphedeliste"/>
        <w:numPr>
          <w:ilvl w:val="0"/>
          <w:numId w:val="12"/>
        </w:numPr>
        <w:rPr>
          <w:lang w:eastAsia="ja-JP"/>
        </w:rPr>
      </w:pPr>
      <w:r>
        <w:rPr>
          <w:lang w:eastAsia="ja-JP"/>
        </w:rPr>
        <w:t>result (Range): Any [0..*]</w:t>
      </w:r>
    </w:p>
    <w:p w14:paraId="185A083D" w14:textId="77777777" w:rsidR="00E848A0" w:rsidRDefault="0040049D" w:rsidP="0040049D">
      <w:pPr>
        <w:pStyle w:val="Paragraphedeliste"/>
        <w:numPr>
          <w:ilvl w:val="0"/>
          <w:numId w:val="12"/>
        </w:numPr>
        <w:rPr>
          <w:lang w:eastAsia="ja-JP"/>
        </w:rPr>
      </w:pPr>
      <w:r>
        <w:rPr>
          <w:lang w:eastAsia="ja-JP"/>
        </w:rPr>
        <w:t>resultQuality: Any [0..*]</w:t>
      </w:r>
    </w:p>
    <w:p w14:paraId="04FBD887" w14:textId="77777777" w:rsidR="00E848A0" w:rsidRDefault="0040049D" w:rsidP="0040049D">
      <w:pPr>
        <w:pStyle w:val="Paragraphedeliste"/>
        <w:numPr>
          <w:ilvl w:val="0"/>
          <w:numId w:val="12"/>
        </w:numPr>
        <w:rPr>
          <w:lang w:eastAsia="ja-JP"/>
        </w:rPr>
      </w:pPr>
      <w:r>
        <w:rPr>
          <w:lang w:eastAsia="ja-JP"/>
        </w:rPr>
        <w:t>parameter: NamedValue [0..*]</w:t>
      </w:r>
    </w:p>
    <w:p w14:paraId="195A7E7A" w14:textId="77777777" w:rsidR="00E848A0" w:rsidRDefault="0040049D" w:rsidP="0040049D">
      <w:pPr>
        <w:pStyle w:val="Paragraphedeliste"/>
        <w:numPr>
          <w:ilvl w:val="0"/>
          <w:numId w:val="12"/>
        </w:numPr>
        <w:rPr>
          <w:lang w:eastAsia="ja-JP"/>
        </w:rPr>
      </w:pPr>
      <w:r>
        <w:rPr>
          <w:lang w:eastAsia="ja-JP"/>
        </w:rPr>
        <w:t>validTime: TM_Object [0..*]</w:t>
      </w:r>
    </w:p>
    <w:p w14:paraId="036D6396" w14:textId="1BFAE5C3" w:rsidR="00E848A0" w:rsidRDefault="0040049D" w:rsidP="0040049D">
      <w:pPr>
        <w:pStyle w:val="Paragraphedeliste"/>
        <w:numPr>
          <w:ilvl w:val="0"/>
          <w:numId w:val="12"/>
        </w:numPr>
        <w:rPr>
          <w:lang w:eastAsia="ja-JP"/>
        </w:rPr>
      </w:pPr>
      <w:r>
        <w:rPr>
          <w:lang w:eastAsia="ja-JP"/>
        </w:rPr>
        <w:t>observationType: AbstractObservationType</w:t>
      </w:r>
      <w:del w:id="1400" w:author="Katharina Schleidt" w:date="2021-10-13T19:04:00Z">
        <w:r w:rsidDel="00F90564">
          <w:rPr>
            <w:lang w:eastAsia="ja-JP"/>
          </w:rPr>
          <w:delText>CodeListValue</w:delText>
        </w:r>
      </w:del>
      <w:r>
        <w:rPr>
          <w:lang w:eastAsia="ja-JP"/>
        </w:rPr>
        <w:t xml:space="preserve"> [0..*]</w:t>
      </w:r>
    </w:p>
    <w:p w14:paraId="29A7DCFD" w14:textId="27F55053" w:rsidR="0040049D" w:rsidRDefault="0040049D" w:rsidP="00917C89">
      <w:pPr>
        <w:pStyle w:val="Paragraphedeliste"/>
        <w:numPr>
          <w:ilvl w:val="0"/>
          <w:numId w:val="12"/>
        </w:numPr>
        <w:rPr>
          <w:lang w:eastAsia="ja-JP"/>
        </w:rPr>
      </w:pPr>
      <w:r>
        <w:rPr>
          <w:lang w:eastAsia="ja-JP"/>
        </w:rPr>
        <w:t>metadata: Any [0..*]</w:t>
      </w:r>
    </w:p>
    <w:p w14:paraId="27D5A9AF" w14:textId="77777777" w:rsidR="0040049D" w:rsidRDefault="0040049D" w:rsidP="0040049D">
      <w:pPr>
        <w:rPr>
          <w:lang w:eastAsia="ja-JP"/>
        </w:rPr>
      </w:pPr>
      <w:r>
        <w:rPr>
          <w:lang w:eastAsia="ja-JP"/>
        </w:rPr>
        <w:t>AbstractObservation class specializes the AbstractObservationCharacteristics by realizing the Observation interface of the Conceptual Observation schema including the relatedObservation association, and by adding the following constraints:</w:t>
      </w:r>
    </w:p>
    <w:p w14:paraId="7B94B820" w14:textId="5B094C1E" w:rsidR="00E848A0" w:rsidRDefault="0040049D" w:rsidP="0040049D">
      <w:pPr>
        <w:pStyle w:val="Paragraphedeliste"/>
        <w:numPr>
          <w:ilvl w:val="0"/>
          <w:numId w:val="12"/>
        </w:numPr>
        <w:rPr>
          <w:lang w:eastAsia="ja-JP"/>
        </w:rPr>
      </w:pPr>
      <w:r>
        <w:rPr>
          <w:lang w:eastAsia="ja-JP"/>
        </w:rPr>
        <w:t>at least one proximateFeatureOfInterest or ultimateFeatureOfInterest shall be given</w:t>
      </w:r>
    </w:p>
    <w:p w14:paraId="4BC28E9E" w14:textId="0EBA048D" w:rsidR="00E848A0" w:rsidRDefault="0040049D" w:rsidP="0040049D">
      <w:pPr>
        <w:pStyle w:val="Paragraphedeliste"/>
        <w:numPr>
          <w:ilvl w:val="0"/>
          <w:numId w:val="12"/>
        </w:numPr>
        <w:rPr>
          <w:lang w:eastAsia="ja-JP"/>
        </w:rPr>
      </w:pPr>
      <w:r>
        <w:rPr>
          <w:lang w:eastAsia="ja-JP"/>
        </w:rPr>
        <w:t>attribute and association values shall be aligned with the observationType</w:t>
      </w:r>
    </w:p>
    <w:p w14:paraId="6F23A92E" w14:textId="114D4D0C" w:rsidR="00E848A0" w:rsidRDefault="0040049D" w:rsidP="0040049D">
      <w:pPr>
        <w:pStyle w:val="Paragraphedeliste"/>
        <w:numPr>
          <w:ilvl w:val="0"/>
          <w:numId w:val="12"/>
        </w:numPr>
        <w:rPr>
          <w:lang w:eastAsia="ja-JP"/>
        </w:rPr>
      </w:pPr>
      <w:r>
        <w:rPr>
          <w:lang w:eastAsia="ja-JP"/>
        </w:rPr>
        <w:t>exactly one observedProperty shall be given</w:t>
      </w:r>
    </w:p>
    <w:p w14:paraId="1641B85E" w14:textId="5D918532" w:rsidR="00E848A0" w:rsidRDefault="0040049D" w:rsidP="0040049D">
      <w:pPr>
        <w:pStyle w:val="Paragraphedeliste"/>
        <w:numPr>
          <w:ilvl w:val="0"/>
          <w:numId w:val="12"/>
        </w:numPr>
        <w:rPr>
          <w:lang w:eastAsia="ja-JP"/>
        </w:rPr>
      </w:pPr>
      <w:r>
        <w:rPr>
          <w:lang w:eastAsia="ja-JP"/>
        </w:rPr>
        <w:t>exactly one phenomenonTime shall be given</w:t>
      </w:r>
    </w:p>
    <w:p w14:paraId="4F508B7A" w14:textId="77777777" w:rsidR="00E848A0" w:rsidRDefault="0040049D" w:rsidP="00E848A0">
      <w:pPr>
        <w:pStyle w:val="Paragraphedeliste"/>
        <w:numPr>
          <w:ilvl w:val="0"/>
          <w:numId w:val="12"/>
        </w:numPr>
        <w:rPr>
          <w:lang w:eastAsia="ja-JP"/>
        </w:rPr>
      </w:pPr>
      <w:r>
        <w:rPr>
          <w:lang w:eastAsia="ja-JP"/>
        </w:rPr>
        <w:t>exactly one observingProcedure shall be given</w:t>
      </w:r>
    </w:p>
    <w:p w14:paraId="75656F23" w14:textId="77777777" w:rsidR="00E848A0" w:rsidRDefault="0040049D" w:rsidP="0040049D">
      <w:pPr>
        <w:pStyle w:val="Paragraphedeliste"/>
        <w:numPr>
          <w:ilvl w:val="0"/>
          <w:numId w:val="12"/>
        </w:numPr>
        <w:rPr>
          <w:lang w:eastAsia="ja-JP"/>
        </w:rPr>
      </w:pPr>
      <w:r>
        <w:rPr>
          <w:lang w:eastAsia="ja-JP"/>
        </w:rPr>
        <w:t>exactly one result shall be given</w:t>
      </w:r>
    </w:p>
    <w:p w14:paraId="796E217F" w14:textId="77777777" w:rsidR="00E848A0" w:rsidRDefault="0040049D" w:rsidP="0040049D">
      <w:pPr>
        <w:pStyle w:val="Paragraphedeliste"/>
        <w:numPr>
          <w:ilvl w:val="0"/>
          <w:numId w:val="12"/>
        </w:numPr>
        <w:rPr>
          <w:lang w:eastAsia="ja-JP"/>
        </w:rPr>
      </w:pPr>
      <w:r>
        <w:rPr>
          <w:lang w:eastAsia="ja-JP"/>
        </w:rPr>
        <w:t>exactly one resultTime shall be given</w:t>
      </w:r>
    </w:p>
    <w:p w14:paraId="2FE0A34F" w14:textId="77777777" w:rsidR="00E848A0" w:rsidRDefault="0040049D" w:rsidP="0040049D">
      <w:pPr>
        <w:pStyle w:val="Paragraphedeliste"/>
        <w:numPr>
          <w:ilvl w:val="0"/>
          <w:numId w:val="12"/>
        </w:numPr>
        <w:rPr>
          <w:lang w:eastAsia="ja-JP"/>
        </w:rPr>
      </w:pPr>
      <w:r>
        <w:rPr>
          <w:lang w:eastAsia="ja-JP"/>
        </w:rPr>
        <w:t>observedProperty should be a phenomenon associated with the ultimateFeatureOfInterest or the proximateFeatureOfInterest</w:t>
      </w:r>
    </w:p>
    <w:p w14:paraId="6E3F145D" w14:textId="77777777" w:rsidR="00E848A0" w:rsidRDefault="0040049D" w:rsidP="0040049D">
      <w:pPr>
        <w:pStyle w:val="Paragraphedeliste"/>
        <w:numPr>
          <w:ilvl w:val="0"/>
          <w:numId w:val="12"/>
        </w:numPr>
        <w:rPr>
          <w:lang w:eastAsia="ja-JP"/>
        </w:rPr>
      </w:pPr>
      <w:r>
        <w:rPr>
          <w:lang w:eastAsia="ja-JP"/>
        </w:rPr>
        <w:t>parameter.name shall not appear more than once</w:t>
      </w:r>
    </w:p>
    <w:p w14:paraId="7061330D" w14:textId="1514D3AD" w:rsidR="0040049D" w:rsidRDefault="0040049D" w:rsidP="00917C89">
      <w:pPr>
        <w:pStyle w:val="Paragraphedeliste"/>
        <w:numPr>
          <w:ilvl w:val="0"/>
          <w:numId w:val="12"/>
        </w:numPr>
        <w:rPr>
          <w:lang w:eastAsia="ja-JP"/>
        </w:rPr>
      </w:pPr>
      <w:r>
        <w:rPr>
          <w:lang w:eastAsia="ja-JP"/>
        </w:rPr>
        <w:t>resultTime shall be of type TM_Instant</w:t>
      </w:r>
    </w:p>
    <w:p w14:paraId="32689785" w14:textId="32AFC614" w:rsidR="0040049D" w:rsidRDefault="0040049D" w:rsidP="0040049D">
      <w:pPr>
        <w:rPr>
          <w:lang w:eastAsia="ja-JP"/>
        </w:rPr>
      </w:pPr>
      <w:r>
        <w:rPr>
          <w:lang w:eastAsia="ja-JP"/>
        </w:rPr>
        <w:t>The Observation class in the Basic Observations package is a concrete class specializing the AbstractObservation without any additional attributes, associations or constraints.</w:t>
      </w:r>
    </w:p>
    <w:p w14:paraId="7189978A" w14:textId="77777777" w:rsidR="0040049D" w:rsidRDefault="0040049D" w:rsidP="0040049D">
      <w:pPr>
        <w:rPr>
          <w:lang w:eastAsia="ja-JP"/>
        </w:rPr>
      </w:pPr>
      <w:r>
        <w:rPr>
          <w:lang w:eastAsia="ja-JP"/>
        </w:rPr>
        <w:t>Considering the constraints defined in the AbstractObservation class, the Observation class in Edition 2 has the following properties with effective cardinalities and types (changes from Edition 1 in bold):</w:t>
      </w:r>
    </w:p>
    <w:p w14:paraId="7F59F3F6" w14:textId="77777777" w:rsidR="00E848A0" w:rsidRPr="00917C89" w:rsidRDefault="0040049D" w:rsidP="0040049D">
      <w:pPr>
        <w:pStyle w:val="Paragraphedeliste"/>
        <w:numPr>
          <w:ilvl w:val="0"/>
          <w:numId w:val="12"/>
        </w:numPr>
        <w:rPr>
          <w:b/>
          <w:bCs/>
          <w:lang w:eastAsia="ja-JP"/>
        </w:rPr>
      </w:pPr>
      <w:r w:rsidRPr="00917C89">
        <w:rPr>
          <w:b/>
          <w:bCs/>
          <w:lang w:eastAsia="ja-JP"/>
        </w:rPr>
        <w:t>ultimateFeatureOfInterest: Any [0..*] (1..* if the cardinality of the proximateFeatureOfInterest is 0)</w:t>
      </w:r>
    </w:p>
    <w:p w14:paraId="208A7D51" w14:textId="77777777" w:rsidR="00E848A0" w:rsidRPr="00917C89" w:rsidRDefault="0040049D" w:rsidP="0040049D">
      <w:pPr>
        <w:pStyle w:val="Paragraphedeliste"/>
        <w:numPr>
          <w:ilvl w:val="0"/>
          <w:numId w:val="12"/>
        </w:numPr>
        <w:rPr>
          <w:b/>
          <w:bCs/>
          <w:lang w:eastAsia="ja-JP"/>
        </w:rPr>
      </w:pPr>
      <w:r w:rsidRPr="00917C89">
        <w:rPr>
          <w:b/>
          <w:bCs/>
          <w:lang w:eastAsia="ja-JP"/>
        </w:rPr>
        <w:t>proximateFeatureOfInterest: Any [0..*] (1..* if the cardinality of the ultimateFeatureOfInterest is 0)</w:t>
      </w:r>
    </w:p>
    <w:p w14:paraId="169ED851" w14:textId="77777777" w:rsidR="00E848A0" w:rsidRPr="00917C89" w:rsidRDefault="0040049D" w:rsidP="0040049D">
      <w:pPr>
        <w:pStyle w:val="Paragraphedeliste"/>
        <w:numPr>
          <w:ilvl w:val="0"/>
          <w:numId w:val="12"/>
        </w:numPr>
        <w:rPr>
          <w:b/>
          <w:bCs/>
          <w:lang w:eastAsia="ja-JP"/>
        </w:rPr>
      </w:pPr>
      <w:r w:rsidRPr="00917C89">
        <w:rPr>
          <w:b/>
          <w:bCs/>
          <w:lang w:eastAsia="ja-JP"/>
        </w:rPr>
        <w:t>observingProcedure: Conceptual Observation schema: ObservingProcedure [1]</w:t>
      </w:r>
    </w:p>
    <w:p w14:paraId="13E9515B" w14:textId="77777777" w:rsidR="00E848A0" w:rsidRPr="00917C89" w:rsidRDefault="0040049D" w:rsidP="0040049D">
      <w:pPr>
        <w:pStyle w:val="Paragraphedeliste"/>
        <w:numPr>
          <w:ilvl w:val="0"/>
          <w:numId w:val="12"/>
        </w:numPr>
        <w:rPr>
          <w:b/>
          <w:bCs/>
          <w:lang w:eastAsia="ja-JP"/>
        </w:rPr>
      </w:pPr>
      <w:r>
        <w:rPr>
          <w:lang w:eastAsia="ja-JP"/>
        </w:rPr>
        <w:lastRenderedPageBreak/>
        <w:t xml:space="preserve">observedProperty: </w:t>
      </w:r>
      <w:r w:rsidRPr="00917C89">
        <w:rPr>
          <w:b/>
          <w:bCs/>
          <w:lang w:eastAsia="ja-JP"/>
        </w:rPr>
        <w:t>Conceptual Observation schema: ObservableProperty [1]</w:t>
      </w:r>
    </w:p>
    <w:p w14:paraId="7620D5E3" w14:textId="77777777" w:rsidR="00E848A0" w:rsidRPr="00917C89" w:rsidRDefault="0040049D" w:rsidP="0040049D">
      <w:pPr>
        <w:pStyle w:val="Paragraphedeliste"/>
        <w:numPr>
          <w:ilvl w:val="0"/>
          <w:numId w:val="12"/>
        </w:numPr>
        <w:rPr>
          <w:b/>
          <w:bCs/>
          <w:lang w:eastAsia="ja-JP"/>
        </w:rPr>
      </w:pPr>
      <w:r w:rsidRPr="00917C89">
        <w:rPr>
          <w:b/>
          <w:bCs/>
          <w:lang w:eastAsia="ja-JP"/>
        </w:rPr>
        <w:t>observer: Conceptual Observation schema: Observer [0..*]</w:t>
      </w:r>
    </w:p>
    <w:p w14:paraId="2B6AE387" w14:textId="77777777" w:rsidR="00E848A0" w:rsidRPr="00917C89" w:rsidRDefault="0040049D" w:rsidP="0040049D">
      <w:pPr>
        <w:pStyle w:val="Paragraphedeliste"/>
        <w:numPr>
          <w:ilvl w:val="0"/>
          <w:numId w:val="12"/>
        </w:numPr>
        <w:rPr>
          <w:b/>
          <w:bCs/>
          <w:lang w:eastAsia="ja-JP"/>
        </w:rPr>
      </w:pPr>
      <w:r w:rsidRPr="00917C89">
        <w:rPr>
          <w:b/>
          <w:bCs/>
          <w:lang w:eastAsia="ja-JP"/>
        </w:rPr>
        <w:t>host: Conceptual Observation schema: Host [0..*]</w:t>
      </w:r>
    </w:p>
    <w:p w14:paraId="4BFACFE0" w14:textId="77777777" w:rsidR="00E848A0" w:rsidRDefault="0040049D" w:rsidP="0040049D">
      <w:pPr>
        <w:pStyle w:val="Paragraphedeliste"/>
        <w:numPr>
          <w:ilvl w:val="0"/>
          <w:numId w:val="12"/>
        </w:numPr>
        <w:rPr>
          <w:lang w:eastAsia="ja-JP"/>
        </w:rPr>
      </w:pPr>
      <w:r>
        <w:rPr>
          <w:lang w:eastAsia="ja-JP"/>
        </w:rPr>
        <w:t>phenomenonTime: TM_Object [1]</w:t>
      </w:r>
    </w:p>
    <w:p w14:paraId="0D29BD6D" w14:textId="77777777" w:rsidR="00E848A0" w:rsidRDefault="0040049D" w:rsidP="0040049D">
      <w:pPr>
        <w:pStyle w:val="Paragraphedeliste"/>
        <w:numPr>
          <w:ilvl w:val="0"/>
          <w:numId w:val="12"/>
        </w:numPr>
        <w:rPr>
          <w:lang w:eastAsia="ja-JP"/>
        </w:rPr>
      </w:pPr>
      <w:r>
        <w:rPr>
          <w:lang w:eastAsia="ja-JP"/>
        </w:rPr>
        <w:t>resultTime: TM_Instant [1]</w:t>
      </w:r>
    </w:p>
    <w:p w14:paraId="33027418" w14:textId="77777777" w:rsidR="00E848A0" w:rsidRDefault="0040049D" w:rsidP="0040049D">
      <w:pPr>
        <w:pStyle w:val="Paragraphedeliste"/>
        <w:numPr>
          <w:ilvl w:val="0"/>
          <w:numId w:val="12"/>
        </w:numPr>
        <w:rPr>
          <w:lang w:eastAsia="ja-JP"/>
        </w:rPr>
      </w:pPr>
      <w:r>
        <w:rPr>
          <w:lang w:eastAsia="ja-JP"/>
        </w:rPr>
        <w:t>result: Any [1]</w:t>
      </w:r>
    </w:p>
    <w:p w14:paraId="0D9BE28B" w14:textId="77777777" w:rsidR="00E848A0" w:rsidRDefault="0040049D" w:rsidP="0040049D">
      <w:pPr>
        <w:pStyle w:val="Paragraphedeliste"/>
        <w:numPr>
          <w:ilvl w:val="0"/>
          <w:numId w:val="12"/>
        </w:numPr>
        <w:rPr>
          <w:lang w:eastAsia="ja-JP"/>
        </w:rPr>
      </w:pPr>
      <w:r>
        <w:rPr>
          <w:lang w:eastAsia="ja-JP"/>
        </w:rPr>
        <w:t xml:space="preserve">resultQuality: </w:t>
      </w:r>
      <w:r w:rsidRPr="00917C89">
        <w:rPr>
          <w:b/>
          <w:bCs/>
          <w:lang w:eastAsia="ja-JP"/>
        </w:rPr>
        <w:t>Any</w:t>
      </w:r>
      <w:r>
        <w:rPr>
          <w:lang w:eastAsia="ja-JP"/>
        </w:rPr>
        <w:t xml:space="preserve"> [0..*]</w:t>
      </w:r>
    </w:p>
    <w:p w14:paraId="62E6E3E9" w14:textId="77777777" w:rsidR="00E848A0" w:rsidRDefault="0040049D" w:rsidP="0040049D">
      <w:pPr>
        <w:pStyle w:val="Paragraphedeliste"/>
        <w:numPr>
          <w:ilvl w:val="0"/>
          <w:numId w:val="12"/>
        </w:numPr>
        <w:rPr>
          <w:lang w:eastAsia="ja-JP"/>
        </w:rPr>
      </w:pPr>
      <w:r>
        <w:rPr>
          <w:lang w:eastAsia="ja-JP"/>
        </w:rPr>
        <w:t>parameter: NamedValue [0..*]</w:t>
      </w:r>
    </w:p>
    <w:p w14:paraId="64D6D1F5" w14:textId="77777777" w:rsidR="00E848A0" w:rsidRDefault="0040049D" w:rsidP="0040049D">
      <w:pPr>
        <w:pStyle w:val="Paragraphedeliste"/>
        <w:numPr>
          <w:ilvl w:val="0"/>
          <w:numId w:val="12"/>
        </w:numPr>
        <w:rPr>
          <w:lang w:eastAsia="ja-JP"/>
        </w:rPr>
      </w:pPr>
      <w:r>
        <w:rPr>
          <w:lang w:eastAsia="ja-JP"/>
        </w:rPr>
        <w:t>validTime: TM_Period [0..*]</w:t>
      </w:r>
    </w:p>
    <w:p w14:paraId="5FC93970" w14:textId="034D2BEE" w:rsidR="00E848A0" w:rsidRPr="00917C89" w:rsidRDefault="0040049D" w:rsidP="0040049D">
      <w:pPr>
        <w:pStyle w:val="Paragraphedeliste"/>
        <w:numPr>
          <w:ilvl w:val="0"/>
          <w:numId w:val="12"/>
        </w:numPr>
        <w:rPr>
          <w:b/>
          <w:bCs/>
          <w:lang w:eastAsia="ja-JP"/>
        </w:rPr>
      </w:pPr>
      <w:r w:rsidRPr="00917C89">
        <w:rPr>
          <w:b/>
          <w:bCs/>
          <w:lang w:eastAsia="ja-JP"/>
        </w:rPr>
        <w:t>observationType: AbstractObservationType</w:t>
      </w:r>
      <w:del w:id="1401" w:author="Katharina Schleidt" w:date="2021-10-13T19:05:00Z">
        <w:r w:rsidRPr="00917C89" w:rsidDel="00F90564">
          <w:rPr>
            <w:b/>
            <w:bCs/>
            <w:lang w:eastAsia="ja-JP"/>
          </w:rPr>
          <w:delText>CodeListValue</w:delText>
        </w:r>
      </w:del>
      <w:r w:rsidRPr="00917C89">
        <w:rPr>
          <w:b/>
          <w:bCs/>
          <w:lang w:eastAsia="ja-JP"/>
        </w:rPr>
        <w:t xml:space="preserve"> [0..*]</w:t>
      </w:r>
    </w:p>
    <w:p w14:paraId="44D25598" w14:textId="5EEBFCF9" w:rsidR="0040049D" w:rsidRDefault="0040049D" w:rsidP="00917C89">
      <w:pPr>
        <w:pStyle w:val="Paragraphedeliste"/>
        <w:numPr>
          <w:ilvl w:val="0"/>
          <w:numId w:val="12"/>
        </w:numPr>
        <w:rPr>
          <w:lang w:eastAsia="ja-JP"/>
        </w:rPr>
      </w:pPr>
      <w:r>
        <w:rPr>
          <w:lang w:eastAsia="ja-JP"/>
        </w:rPr>
        <w:t xml:space="preserve">metadata: </w:t>
      </w:r>
      <w:r w:rsidRPr="00917C89">
        <w:rPr>
          <w:b/>
          <w:bCs/>
          <w:lang w:eastAsia="ja-JP"/>
        </w:rPr>
        <w:t>Any [0..*]</w:t>
      </w:r>
    </w:p>
    <w:p w14:paraId="542A704D" w14:textId="77777777" w:rsidR="0040049D" w:rsidRDefault="0040049D" w:rsidP="00917C89">
      <w:pPr>
        <w:pStyle w:val="a3"/>
      </w:pPr>
      <w:r>
        <w:t>Migration from OM_Observation to Observation</w:t>
      </w:r>
    </w:p>
    <w:p w14:paraId="7B2309C5" w14:textId="77777777" w:rsidR="0040049D" w:rsidRDefault="0040049D" w:rsidP="0040049D">
      <w:pPr>
        <w:rPr>
          <w:lang w:eastAsia="ja-JP"/>
        </w:rPr>
      </w:pPr>
      <w:r>
        <w:rPr>
          <w:lang w:eastAsia="ja-JP"/>
        </w:rPr>
        <w:t>An instance of the OM_Observation class of Edition 1 can be expressed as an instance of the Observation class of the Basic Observations package as follows:</w:t>
      </w:r>
    </w:p>
    <w:p w14:paraId="1649DEDE" w14:textId="4E27923E" w:rsidR="005D5EE1" w:rsidRDefault="0040049D" w:rsidP="0040049D">
      <w:pPr>
        <w:pStyle w:val="Paragraphedeliste"/>
        <w:numPr>
          <w:ilvl w:val="0"/>
          <w:numId w:val="12"/>
        </w:numPr>
        <w:rPr>
          <w:lang w:eastAsia="ja-JP"/>
        </w:rPr>
      </w:pPr>
      <w:r>
        <w:rPr>
          <w:lang w:eastAsia="ja-JP"/>
        </w:rPr>
        <w:t xml:space="preserve">OM_Observation.featureOfInterest: GFI_Feature becomes either Observation.ultimateFeatureOfInterest: Any or Observation.proximateFeatureOfInterest: Any depending on </w:t>
      </w:r>
      <w:del w:id="1402" w:author="Katharina Schleidt" w:date="2021-07-06T12:22:00Z">
        <w:r w:rsidDel="00766D13">
          <w:rPr>
            <w:lang w:eastAsia="ja-JP"/>
          </w:rPr>
          <w:delText xml:space="preserve">if </w:delText>
        </w:r>
      </w:del>
      <w:ins w:id="1403" w:author="Katharina Schleidt" w:date="2021-07-06T12:22:00Z">
        <w:r w:rsidR="00766D13">
          <w:rPr>
            <w:lang w:eastAsia="ja-JP"/>
          </w:rPr>
          <w:t xml:space="preserve">whether </w:t>
        </w:r>
      </w:ins>
      <w:r>
        <w:rPr>
          <w:lang w:eastAsia="ja-JP"/>
        </w:rPr>
        <w:t xml:space="preserve">it represents </w:t>
      </w:r>
      <w:del w:id="1404" w:author="Katharina Schleidt" w:date="2021-07-06T12:22:00Z">
        <w:r w:rsidDel="00766D13">
          <w:rPr>
            <w:lang w:eastAsia="ja-JP"/>
          </w:rPr>
          <w:delText xml:space="preserve">the </w:delText>
        </w:r>
      </w:del>
      <w:ins w:id="1405"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406"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Paragraphedeliste"/>
        <w:numPr>
          <w:ilvl w:val="0"/>
          <w:numId w:val="12"/>
        </w:numPr>
        <w:rPr>
          <w:lang w:eastAsia="ja-JP"/>
        </w:rPr>
      </w:pPr>
      <w:r>
        <w:rPr>
          <w:lang w:eastAsia="ja-JP"/>
        </w:rPr>
        <w:t>OM_Observation.observedProperty: GF_PropertyType becomes the Observation.observedProperty: ObservableProperty.</w:t>
      </w:r>
    </w:p>
    <w:p w14:paraId="57170705" w14:textId="58322651" w:rsidR="005D5EE1" w:rsidRDefault="0040049D" w:rsidP="0040049D">
      <w:pPr>
        <w:pStyle w:val="Paragraphedeliste"/>
        <w:numPr>
          <w:ilvl w:val="0"/>
          <w:numId w:val="12"/>
        </w:numPr>
        <w:rPr>
          <w:lang w:eastAsia="ja-JP"/>
        </w:rPr>
      </w:pPr>
      <w:r>
        <w:rPr>
          <w:lang w:eastAsia="ja-JP"/>
        </w:rPr>
        <w:t xml:space="preserve">OM_Observation.procedure: OM_Process becomes either the Observation.observingProcedure: ObservingProcedure or Observation.observer: Observer depending on </w:t>
      </w:r>
      <w:ins w:id="1407" w:author="Katharina Schleidt" w:date="2021-07-06T12:23:00Z">
        <w:r w:rsidR="00766D13">
          <w:rPr>
            <w:lang w:eastAsia="ja-JP"/>
          </w:rPr>
          <w:t xml:space="preserve">whether </w:t>
        </w:r>
      </w:ins>
      <w:del w:id="1408" w:author="Katharina Schleidt" w:date="2021-07-06T12:23:00Z">
        <w:r w:rsidDel="00766D13">
          <w:rPr>
            <w:lang w:eastAsia="ja-JP"/>
          </w:rPr>
          <w:delText xml:space="preserve">if </w:delText>
        </w:r>
      </w:del>
      <w:r>
        <w:rPr>
          <w:lang w:eastAsia="ja-JP"/>
        </w:rPr>
        <w:t xml:space="preserve">it describes the kind of the observing procedure (method) or </w:t>
      </w:r>
      <w:ins w:id="1409"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410"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Paragraphedeliste"/>
        <w:numPr>
          <w:ilvl w:val="0"/>
          <w:numId w:val="12"/>
        </w:numPr>
        <w:rPr>
          <w:lang w:eastAsia="ja-JP"/>
        </w:rPr>
      </w:pPr>
      <w:r>
        <w:rPr>
          <w:lang w:eastAsia="ja-JP"/>
        </w:rPr>
        <w:t>OM_Observation.phenomenonTime: TM_Object becomes Observation. phenomenonTime: TM_Object.</w:t>
      </w:r>
    </w:p>
    <w:p w14:paraId="52994EEE" w14:textId="77777777" w:rsidR="005D5EE1" w:rsidRDefault="0040049D" w:rsidP="0040049D">
      <w:pPr>
        <w:pStyle w:val="Paragraphedeliste"/>
        <w:numPr>
          <w:ilvl w:val="0"/>
          <w:numId w:val="12"/>
        </w:numPr>
        <w:rPr>
          <w:lang w:eastAsia="ja-JP"/>
        </w:rPr>
      </w:pPr>
      <w:r>
        <w:rPr>
          <w:lang w:eastAsia="ja-JP"/>
        </w:rPr>
        <w:t>OM_Observation.resultTime: TM_Instant becomes Observation.resultTime: TM_Instant.</w:t>
      </w:r>
    </w:p>
    <w:p w14:paraId="033F0C32" w14:textId="77777777" w:rsidR="005D5EE1" w:rsidRDefault="0040049D" w:rsidP="0040049D">
      <w:pPr>
        <w:pStyle w:val="Paragraphedeliste"/>
        <w:numPr>
          <w:ilvl w:val="0"/>
          <w:numId w:val="12"/>
        </w:numPr>
        <w:rPr>
          <w:lang w:eastAsia="ja-JP"/>
        </w:rPr>
      </w:pPr>
      <w:r>
        <w:rPr>
          <w:lang w:eastAsia="ja-JP"/>
        </w:rPr>
        <w:t>OM_Observation.result: Any becomes Observation.result: Any</w:t>
      </w:r>
    </w:p>
    <w:p w14:paraId="21F20C59" w14:textId="77777777" w:rsidR="005D5EE1" w:rsidRDefault="0040049D" w:rsidP="0040049D">
      <w:pPr>
        <w:pStyle w:val="Paragraphedeliste"/>
        <w:numPr>
          <w:ilvl w:val="0"/>
          <w:numId w:val="12"/>
        </w:numPr>
        <w:rPr>
          <w:lang w:eastAsia="ja-JP"/>
        </w:rPr>
      </w:pPr>
      <w:r>
        <w:rPr>
          <w:lang w:eastAsia="ja-JP"/>
        </w:rPr>
        <w:t>OM_Observation.resultQuality: DQ_Element becomes Observation.resultQuality: Any</w:t>
      </w:r>
    </w:p>
    <w:p w14:paraId="1A702CC5" w14:textId="77777777" w:rsidR="005D5EE1" w:rsidRDefault="0040049D" w:rsidP="0040049D">
      <w:pPr>
        <w:pStyle w:val="Paragraphedeliste"/>
        <w:numPr>
          <w:ilvl w:val="0"/>
          <w:numId w:val="12"/>
        </w:numPr>
        <w:rPr>
          <w:lang w:eastAsia="ja-JP"/>
        </w:rPr>
      </w:pPr>
      <w:r>
        <w:rPr>
          <w:lang w:eastAsia="ja-JP"/>
        </w:rPr>
        <w:t>OM_Observation.parameter: NamedValue becomes Observation.parameter: NamedValue</w:t>
      </w:r>
    </w:p>
    <w:p w14:paraId="49D16F10" w14:textId="77777777" w:rsidR="005D5EE1" w:rsidRDefault="0040049D" w:rsidP="0040049D">
      <w:pPr>
        <w:pStyle w:val="Paragraphedeliste"/>
        <w:numPr>
          <w:ilvl w:val="0"/>
          <w:numId w:val="12"/>
        </w:numPr>
        <w:rPr>
          <w:lang w:eastAsia="ja-JP"/>
        </w:rPr>
      </w:pPr>
      <w:r>
        <w:rPr>
          <w:lang w:eastAsia="ja-JP"/>
        </w:rPr>
        <w:t>OM_Observation.validTime: TM_Period becomes Observation.validTime: TM_Period</w:t>
      </w:r>
    </w:p>
    <w:p w14:paraId="331EBF27" w14:textId="4F008774" w:rsidR="0040049D" w:rsidRDefault="0040049D">
      <w:pPr>
        <w:pStyle w:val="Paragraphedeliste"/>
        <w:numPr>
          <w:ilvl w:val="0"/>
          <w:numId w:val="12"/>
        </w:numPr>
        <w:rPr>
          <w:ins w:id="1411" w:author="Katharina Schleidt" w:date="2021-07-06T12:24:00Z"/>
          <w:lang w:eastAsia="ja-JP"/>
        </w:rPr>
      </w:pPr>
      <w:r>
        <w:rPr>
          <w:lang w:eastAsia="ja-JP"/>
        </w:rPr>
        <w:t>OM_Observation.relatedObservation: OM_Observation becomes Observation.relatedObservation: Observation</w:t>
      </w:r>
    </w:p>
    <w:p w14:paraId="625946D4" w14:textId="2800083D" w:rsidR="00766D13" w:rsidRDefault="003D68CB" w:rsidP="003D68CB">
      <w:pPr>
        <w:pStyle w:val="Paragraphedeliste"/>
        <w:numPr>
          <w:ilvl w:val="0"/>
          <w:numId w:val="12"/>
        </w:numPr>
        <w:rPr>
          <w:lang w:eastAsia="ja-JP"/>
        </w:rPr>
      </w:pPr>
      <w:ins w:id="1412" w:author="Katharina Schleidt" w:date="2021-07-06T12:25:00Z">
        <w:r>
          <w:rPr>
            <w:lang w:eastAsia="ja-JP"/>
          </w:rPr>
          <w:t>OM_Observation.</w:t>
        </w:r>
        <w:commentRangeStart w:id="1413"/>
        <w:commentRangeStart w:id="1414"/>
        <w:r w:rsidR="00766D13">
          <w:rPr>
            <w:lang w:eastAsia="ja-JP"/>
          </w:rPr>
          <w:t>metadata: MD_Metadata [0..1]</w:t>
        </w:r>
        <w:commentRangeEnd w:id="1413"/>
        <w:r w:rsidR="00766D13">
          <w:rPr>
            <w:rStyle w:val="Marquedecommentaire"/>
          </w:rPr>
          <w:commentReference w:id="1413"/>
        </w:r>
      </w:ins>
      <w:commentRangeEnd w:id="1414"/>
      <w:r w:rsidR="00AF148B">
        <w:rPr>
          <w:rStyle w:val="Marquedecommentaire"/>
        </w:rPr>
        <w:commentReference w:id="1414"/>
      </w:r>
      <w:ins w:id="1415" w:author="Katharina Schleidt" w:date="2021-07-06T12:25:00Z">
        <w:r>
          <w:rPr>
            <w:lang w:eastAsia="ja-JP"/>
          </w:rPr>
          <w:t xml:space="preserve"> becomes </w:t>
        </w:r>
      </w:ins>
      <w:commentRangeStart w:id="1416"/>
      <w:ins w:id="1417" w:author="Katharina Schleidt" w:date="2021-07-06T12:24:00Z">
        <w:r w:rsidR="00766D13" w:rsidRPr="008A46C1">
          <w:rPr>
            <w:lang w:eastAsia="ja-JP"/>
          </w:rPr>
          <w:t>Observation</w:t>
        </w:r>
        <w:r w:rsidR="00766D13">
          <w:rPr>
            <w:lang w:eastAsia="ja-JP"/>
          </w:rPr>
          <w:t>.metadata: Any</w:t>
        </w:r>
        <w:commentRangeEnd w:id="1416"/>
        <w:r w:rsidR="00766D13">
          <w:rPr>
            <w:rStyle w:val="Marquedecommentaire"/>
          </w:rPr>
          <w:commentReference w:id="1416"/>
        </w:r>
      </w:ins>
    </w:p>
    <w:p w14:paraId="11ABB6F0" w14:textId="77777777" w:rsidR="003D68CB" w:rsidRDefault="003D68CB">
      <w:pPr>
        <w:ind w:left="360"/>
        <w:rPr>
          <w:ins w:id="1418" w:author="Katharina Schleidt" w:date="2021-07-06T12:26:00Z"/>
          <w:lang w:eastAsia="ja-JP"/>
        </w:rPr>
      </w:pPr>
    </w:p>
    <w:p w14:paraId="19369E42" w14:textId="7B694C94" w:rsidR="001042DA" w:rsidRDefault="001042DA">
      <w:pPr>
        <w:ind w:left="360"/>
        <w:rPr>
          <w:lang w:eastAsia="ja-JP"/>
        </w:rPr>
      </w:pPr>
      <w:r>
        <w:rPr>
          <w:lang w:eastAsia="ja-JP"/>
        </w:rPr>
        <w:t>For information about transitioning the specialized Observation types of Edition 1 see the "Hard-typing vs. soft typing and codelist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419"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419"/>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lastRenderedPageBreak/>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r w:rsidRPr="006E753C">
              <w:t>OM_Observation</w:t>
            </w:r>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r w:rsidRPr="006E753C">
              <w:t>Observation.parameter</w:t>
            </w:r>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r w:rsidRPr="006E753C">
              <w:t>OM_Observation.parameter</w:t>
            </w:r>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r w:rsidRPr="006E753C">
              <w:t>Observation.phenomenonTime</w:t>
            </w:r>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r w:rsidRPr="006E753C">
              <w:t>OM_Observation.phenomenonTime</w:t>
            </w:r>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r w:rsidRPr="006E753C">
              <w:t>Observation.resultQuality</w:t>
            </w:r>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r w:rsidRPr="006E753C">
              <w:t>OM_Observation.resultQuality</w:t>
            </w:r>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r w:rsidRPr="006E753C">
              <w:t>Observation.resultTime</w:t>
            </w:r>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r w:rsidRPr="006E753C">
              <w:t>OM_Observation.resultTime</w:t>
            </w:r>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r w:rsidRPr="006E753C">
              <w:t>Observation.validTime</w:t>
            </w:r>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r w:rsidRPr="006E753C">
              <w:t>OM_Observation.validTime</w:t>
            </w:r>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r w:rsidRPr="006E753C">
              <w:t>Observation.result</w:t>
            </w:r>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r w:rsidRPr="006E753C">
              <w:t>OM_Observation.result</w:t>
            </w:r>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r w:rsidRPr="006E753C">
              <w:t>Observation.ultimateFeatureOfInterest</w:t>
            </w:r>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r w:rsidRPr="006E753C">
              <w:t>OM_Observation.featureOfInterest</w:t>
            </w:r>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r w:rsidRPr="006E753C">
              <w:t>Observation.proximateFeatureOfInterest</w:t>
            </w:r>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r w:rsidRPr="006E753C">
              <w:t>OM_Observation.featureOfInterest</w:t>
            </w:r>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r w:rsidRPr="006E753C">
              <w:t>Observation.observedProperty</w:t>
            </w:r>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r w:rsidRPr="006E753C">
              <w:t>OM_Observation.observedProperty</w:t>
            </w:r>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r>
              <w:t>Observation.observer</w:t>
            </w:r>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r>
              <w:t>OM_Observation.procedure</w:t>
            </w:r>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r w:rsidRPr="006E753C">
              <w:t>Observation.procedure</w:t>
            </w:r>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r w:rsidRPr="006E753C">
              <w:t>OM_Observation.procedure</w:t>
            </w:r>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r w:rsidRPr="006E753C">
              <w:t>Observation.metadata</w:t>
            </w:r>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r w:rsidRPr="006E753C">
              <w:t>OM_Observation.metadata</w:t>
            </w:r>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r w:rsidRPr="006E753C">
              <w:t>Observation.relatedObservation</w:t>
            </w:r>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r w:rsidRPr="006E753C">
              <w:t>OM_Observation.relatedObservation</w:t>
            </w:r>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r w:rsidRPr="006E753C">
              <w:t>ObservingProcedure</w:t>
            </w:r>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r w:rsidRPr="006E753C">
              <w:t>OM_Process</w:t>
            </w:r>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r>
              <w:t>ObservableProperty</w:t>
            </w:r>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r>
              <w:t>GF_PropertyType</w:t>
            </w:r>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lastRenderedPageBreak/>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(no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(no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(no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420" w:name="_Toc72768947"/>
      <w:r>
        <w:t>Modelling of the Sample and Sampling concepts</w:t>
      </w:r>
      <w:bookmarkEnd w:id="1420"/>
    </w:p>
    <w:p w14:paraId="0CE97656" w14:textId="77777777" w:rsidR="0040049D" w:rsidRDefault="0040049D" w:rsidP="00917C89">
      <w:pPr>
        <w:pStyle w:val="a3"/>
      </w:pPr>
      <w:r>
        <w:t>SF_SamplingFeature, SF_Specimen SF_SpatialSamplingFeature and in Edition 1</w:t>
      </w:r>
    </w:p>
    <w:p w14:paraId="736D77DD" w14:textId="77777777" w:rsidR="0040049D" w:rsidRDefault="0040049D" w:rsidP="0040049D">
      <w:pPr>
        <w:rPr>
          <w:lang w:eastAsia="ja-JP"/>
        </w:rPr>
      </w:pPr>
      <w:r>
        <w:rPr>
          <w:lang w:eastAsia="ja-JP"/>
        </w:rPr>
        <w:t>The Samping Feature concept was modelled as SF_SamplingFeature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Paragraphedeliste"/>
        <w:numPr>
          <w:ilvl w:val="0"/>
          <w:numId w:val="12"/>
        </w:numPr>
        <w:rPr>
          <w:lang w:eastAsia="ja-JP"/>
        </w:rPr>
      </w:pPr>
      <w:r>
        <w:rPr>
          <w:lang w:eastAsia="ja-JP"/>
        </w:rPr>
        <w:t>sampledFeature (Intention): GFI_Feature [1..*]</w:t>
      </w:r>
    </w:p>
    <w:p w14:paraId="4431256F" w14:textId="77777777" w:rsidR="005D5EE1" w:rsidRDefault="0040049D" w:rsidP="0040049D">
      <w:pPr>
        <w:pStyle w:val="Paragraphedeliste"/>
        <w:numPr>
          <w:ilvl w:val="0"/>
          <w:numId w:val="12"/>
        </w:numPr>
        <w:rPr>
          <w:lang w:eastAsia="ja-JP"/>
        </w:rPr>
      </w:pPr>
      <w:r>
        <w:rPr>
          <w:lang w:eastAsia="ja-JP"/>
        </w:rPr>
        <w:t>relatedSamplingFeature: SF_SamplingFeature [0..*], with association class SamplingFeatureComplex</w:t>
      </w:r>
    </w:p>
    <w:p w14:paraId="650B1365" w14:textId="77777777" w:rsidR="005D5EE1" w:rsidRDefault="0040049D" w:rsidP="0040049D">
      <w:pPr>
        <w:pStyle w:val="Paragraphedeliste"/>
        <w:numPr>
          <w:ilvl w:val="0"/>
          <w:numId w:val="12"/>
        </w:numPr>
        <w:rPr>
          <w:lang w:eastAsia="ja-JP"/>
        </w:rPr>
      </w:pPr>
      <w:r>
        <w:rPr>
          <w:lang w:eastAsia="ja-JP"/>
        </w:rPr>
        <w:t>relatedObservation: OM_Observation [0..*]</w:t>
      </w:r>
    </w:p>
    <w:p w14:paraId="6F78FDEB" w14:textId="77777777" w:rsidR="005D5EE1" w:rsidRDefault="0040049D" w:rsidP="0040049D">
      <w:pPr>
        <w:pStyle w:val="Paragraphedeliste"/>
        <w:numPr>
          <w:ilvl w:val="0"/>
          <w:numId w:val="12"/>
        </w:numPr>
        <w:rPr>
          <w:lang w:eastAsia="ja-JP"/>
        </w:rPr>
      </w:pPr>
      <w:r>
        <w:rPr>
          <w:lang w:eastAsia="ja-JP"/>
        </w:rPr>
        <w:t>lineage: LI_Lineage [0..1]</w:t>
      </w:r>
    </w:p>
    <w:p w14:paraId="7675F5DA" w14:textId="06351A58" w:rsidR="0040049D" w:rsidRDefault="0040049D" w:rsidP="00917C89">
      <w:pPr>
        <w:pStyle w:val="Paragraphedeliste"/>
        <w:numPr>
          <w:ilvl w:val="0"/>
          <w:numId w:val="12"/>
        </w:numPr>
        <w:rPr>
          <w:lang w:eastAsia="ja-JP"/>
        </w:rPr>
      </w:pPr>
      <w:r>
        <w:rPr>
          <w:lang w:eastAsia="ja-JP"/>
        </w:rPr>
        <w:t>parameter: NamedValue [0..*]</w:t>
      </w:r>
    </w:p>
    <w:p w14:paraId="2609716D" w14:textId="3E40487B" w:rsidR="0040049D" w:rsidRDefault="0040049D" w:rsidP="0040049D">
      <w:pPr>
        <w:rPr>
          <w:lang w:eastAsia="ja-JP"/>
        </w:rPr>
      </w:pPr>
      <w:r>
        <w:rPr>
          <w:lang w:eastAsia="ja-JP"/>
        </w:rPr>
        <w:t xml:space="preserve">The SF_SamplingFeature was specialized by two sub-classes SF_Specimen and SF_SpatialSamplingFeature, the latter of which specialized further by their geometry type as SF_SamplingPoint, SF_SamplingCurve, SF_SamplingSurface and SF_SamplingSolid classes. </w:t>
      </w:r>
    </w:p>
    <w:p w14:paraId="53512C7A" w14:textId="77777777" w:rsidR="0040049D" w:rsidRDefault="0040049D" w:rsidP="0040049D">
      <w:pPr>
        <w:rPr>
          <w:lang w:eastAsia="ja-JP"/>
        </w:rPr>
      </w:pPr>
      <w:r>
        <w:rPr>
          <w:lang w:eastAsia="ja-JP"/>
        </w:rPr>
        <w:t>The SF_Specimen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It added the following attributes, associations and cardinalities to the SF_SamplingFeature:</w:t>
      </w:r>
    </w:p>
    <w:p w14:paraId="3D5430BA" w14:textId="77777777" w:rsidR="005D5EE1" w:rsidRDefault="0040049D" w:rsidP="0040049D">
      <w:pPr>
        <w:pStyle w:val="Paragraphedeliste"/>
        <w:numPr>
          <w:ilvl w:val="0"/>
          <w:numId w:val="12"/>
        </w:numPr>
        <w:rPr>
          <w:lang w:eastAsia="ja-JP"/>
        </w:rPr>
      </w:pPr>
      <w:r>
        <w:rPr>
          <w:lang w:eastAsia="ja-JP"/>
        </w:rPr>
        <w:t>processingDetails: SF_Process [0..*] with association class PreparationStep</w:t>
      </w:r>
    </w:p>
    <w:p w14:paraId="70CC4928" w14:textId="77777777" w:rsidR="005D5EE1" w:rsidRDefault="0040049D" w:rsidP="0040049D">
      <w:pPr>
        <w:pStyle w:val="Paragraphedeliste"/>
        <w:numPr>
          <w:ilvl w:val="0"/>
          <w:numId w:val="12"/>
        </w:numPr>
        <w:rPr>
          <w:lang w:eastAsia="ja-JP"/>
        </w:rPr>
      </w:pPr>
      <w:r>
        <w:rPr>
          <w:lang w:eastAsia="ja-JP"/>
        </w:rPr>
        <w:t>currentLocation: Location [0..1]</w:t>
      </w:r>
    </w:p>
    <w:p w14:paraId="0C0AC666" w14:textId="77777777" w:rsidR="005D5EE1" w:rsidRDefault="0040049D" w:rsidP="0040049D">
      <w:pPr>
        <w:pStyle w:val="Paragraphedeliste"/>
        <w:numPr>
          <w:ilvl w:val="0"/>
          <w:numId w:val="12"/>
        </w:numPr>
        <w:rPr>
          <w:lang w:eastAsia="ja-JP"/>
        </w:rPr>
      </w:pPr>
      <w:r>
        <w:rPr>
          <w:lang w:eastAsia="ja-JP"/>
        </w:rPr>
        <w:t>materialClass: GenericName [1]</w:t>
      </w:r>
    </w:p>
    <w:p w14:paraId="7330CE98" w14:textId="77777777" w:rsidR="005D5EE1" w:rsidRDefault="0040049D" w:rsidP="0040049D">
      <w:pPr>
        <w:pStyle w:val="Paragraphedeliste"/>
        <w:numPr>
          <w:ilvl w:val="0"/>
          <w:numId w:val="12"/>
        </w:numPr>
        <w:rPr>
          <w:lang w:eastAsia="ja-JP"/>
        </w:rPr>
      </w:pPr>
      <w:r>
        <w:rPr>
          <w:lang w:eastAsia="ja-JP"/>
        </w:rPr>
        <w:t>samplingLocation: GM_Object [0..1]</w:t>
      </w:r>
    </w:p>
    <w:p w14:paraId="595F3B8C" w14:textId="77777777" w:rsidR="005D5EE1" w:rsidRDefault="0040049D" w:rsidP="0040049D">
      <w:pPr>
        <w:pStyle w:val="Paragraphedeliste"/>
        <w:numPr>
          <w:ilvl w:val="0"/>
          <w:numId w:val="12"/>
        </w:numPr>
        <w:rPr>
          <w:lang w:eastAsia="ja-JP"/>
        </w:rPr>
      </w:pPr>
      <w:r>
        <w:rPr>
          <w:lang w:eastAsia="ja-JP"/>
        </w:rPr>
        <w:t>samplingMethod: SF_Process [0..1]</w:t>
      </w:r>
    </w:p>
    <w:p w14:paraId="73E1F52A" w14:textId="77777777" w:rsidR="005D5EE1" w:rsidRDefault="0040049D" w:rsidP="0040049D">
      <w:pPr>
        <w:pStyle w:val="Paragraphedeliste"/>
        <w:numPr>
          <w:ilvl w:val="0"/>
          <w:numId w:val="12"/>
        </w:numPr>
        <w:rPr>
          <w:lang w:eastAsia="ja-JP"/>
        </w:rPr>
      </w:pPr>
      <w:r>
        <w:rPr>
          <w:lang w:eastAsia="ja-JP"/>
        </w:rPr>
        <w:t>samplingTime: TM_Object [1]</w:t>
      </w:r>
    </w:p>
    <w:p w14:paraId="7648436C" w14:textId="77777777" w:rsidR="005D5EE1" w:rsidRDefault="0040049D" w:rsidP="0040049D">
      <w:pPr>
        <w:pStyle w:val="Paragraphedeliste"/>
        <w:numPr>
          <w:ilvl w:val="0"/>
          <w:numId w:val="12"/>
        </w:numPr>
        <w:rPr>
          <w:lang w:eastAsia="ja-JP"/>
        </w:rPr>
      </w:pPr>
      <w:r>
        <w:rPr>
          <w:lang w:eastAsia="ja-JP"/>
        </w:rPr>
        <w:t>size: Measure [0..1]</w:t>
      </w:r>
    </w:p>
    <w:p w14:paraId="056EACA0" w14:textId="6EC35F69" w:rsidR="0040049D" w:rsidRDefault="0040049D" w:rsidP="00917C89">
      <w:pPr>
        <w:pStyle w:val="Paragraphedeliste"/>
        <w:numPr>
          <w:ilvl w:val="0"/>
          <w:numId w:val="12"/>
        </w:numPr>
        <w:rPr>
          <w:lang w:eastAsia="ja-JP"/>
        </w:rPr>
      </w:pPr>
      <w:r>
        <w:rPr>
          <w:lang w:eastAsia="ja-JP"/>
        </w:rPr>
        <w:t>specimenType: GenericName [0..1]</w:t>
      </w:r>
    </w:p>
    <w:p w14:paraId="01E12230" w14:textId="77777777" w:rsidR="0040049D" w:rsidRDefault="0040049D" w:rsidP="0040049D">
      <w:pPr>
        <w:rPr>
          <w:lang w:eastAsia="ja-JP"/>
        </w:rPr>
      </w:pPr>
      <w:r>
        <w:rPr>
          <w:lang w:eastAsia="ja-JP"/>
        </w:rPr>
        <w:t>The SF_SpatialSamplingFeature was defined as follows:</w:t>
      </w:r>
    </w:p>
    <w:p w14:paraId="71FFF59D" w14:textId="58302C77" w:rsidR="0040049D" w:rsidRDefault="0040049D" w:rsidP="00917C89">
      <w:pPr>
        <w:ind w:left="403"/>
        <w:rPr>
          <w:lang w:eastAsia="ja-JP"/>
        </w:rPr>
      </w:pPr>
      <w:r>
        <w:rPr>
          <w:lang w:eastAsia="ja-JP"/>
        </w:rPr>
        <w:lastRenderedPageBreak/>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It added the following attributes, associations and cardinalities to the SF_SamplingFeature:</w:t>
      </w:r>
    </w:p>
    <w:p w14:paraId="7C313B5C" w14:textId="77777777" w:rsidR="005D5EE1" w:rsidRDefault="0040049D" w:rsidP="0040049D">
      <w:pPr>
        <w:pStyle w:val="Paragraphedeliste"/>
        <w:numPr>
          <w:ilvl w:val="0"/>
          <w:numId w:val="12"/>
        </w:numPr>
        <w:rPr>
          <w:lang w:eastAsia="ja-JP"/>
        </w:rPr>
      </w:pPr>
      <w:r>
        <w:rPr>
          <w:lang w:eastAsia="ja-JP"/>
        </w:rPr>
        <w:t>hostedProcedure (Platform): OM_Process [0..*]</w:t>
      </w:r>
    </w:p>
    <w:p w14:paraId="517284BB" w14:textId="77777777" w:rsidR="003D68CB" w:rsidRDefault="0040049D" w:rsidP="003D68CB">
      <w:pPr>
        <w:pStyle w:val="Paragraphedeliste"/>
        <w:numPr>
          <w:ilvl w:val="0"/>
          <w:numId w:val="12"/>
        </w:numPr>
        <w:rPr>
          <w:ins w:id="1421" w:author="Katharina Schleidt" w:date="2021-07-06T12:31:00Z"/>
          <w:lang w:eastAsia="ja-JP"/>
        </w:rPr>
      </w:pPr>
      <w:r>
        <w:rPr>
          <w:lang w:eastAsia="ja-JP"/>
        </w:rPr>
        <w:t>positionalAccuracy: DQ_PositionalAccuracy [0..2]</w:t>
      </w:r>
    </w:p>
    <w:p w14:paraId="7D1D173D" w14:textId="315ADD24" w:rsidR="0040049D" w:rsidRDefault="003D68CB" w:rsidP="003D68CB">
      <w:pPr>
        <w:pStyle w:val="Paragraphedeliste"/>
        <w:numPr>
          <w:ilvl w:val="0"/>
          <w:numId w:val="12"/>
        </w:numPr>
        <w:rPr>
          <w:lang w:eastAsia="ja-JP"/>
        </w:rPr>
      </w:pPr>
      <w:commentRangeStart w:id="1422"/>
      <w:commentRangeStart w:id="1423"/>
      <w:ins w:id="1424" w:author="Katharina Schleidt" w:date="2021-07-06T12:31:00Z">
        <w:r>
          <w:rPr>
            <w:lang w:eastAsia="ja-JP"/>
          </w:rPr>
          <w:t>shape: GM_Object [1]</w:t>
        </w:r>
      </w:ins>
      <w:commentRangeEnd w:id="1422"/>
      <w:r w:rsidR="0047484D">
        <w:rPr>
          <w:rStyle w:val="Marquedecommentaire"/>
        </w:rPr>
        <w:commentReference w:id="1422"/>
      </w:r>
      <w:commentRangeEnd w:id="1423"/>
      <w:r w:rsidR="00316DFC">
        <w:rPr>
          <w:rStyle w:val="Marquedecommentaire"/>
        </w:rPr>
        <w:commentReference w:id="1423"/>
      </w:r>
    </w:p>
    <w:p w14:paraId="1AFF3C92" w14:textId="159AC53D" w:rsidR="0040049D" w:rsidRDefault="0040049D" w:rsidP="0040049D">
      <w:pPr>
        <w:rPr>
          <w:lang w:eastAsia="ja-JP"/>
        </w:rPr>
      </w:pPr>
      <w:r>
        <w:rPr>
          <w:lang w:eastAsia="ja-JP"/>
        </w:rPr>
        <w:t>The sub-classes SF_SamplingPoint, SF_SamplingCurve, SF_SamplingSurface and SF_SamplingSolid did not add any attributes or associations</w:t>
      </w:r>
      <w:ins w:id="1425" w:author="Ilkka Rinne" w:date="2021-07-27T14:44:00Z">
        <w:r w:rsidR="00755FFB">
          <w:rPr>
            <w:lang w:eastAsia="ja-JP"/>
          </w:rPr>
          <w:t>, but override the shape association to point to GM_Point, GM_Curve, GM</w:t>
        </w:r>
      </w:ins>
      <w:ins w:id="1426" w:author="Ilkka Rinne" w:date="2021-07-27T14:45:00Z">
        <w:r w:rsidR="00755FFB">
          <w:rPr>
            <w:lang w:eastAsia="ja-JP"/>
          </w:rPr>
          <w:t>_Surface and GM_Solid respectively</w:t>
        </w:r>
      </w:ins>
      <w:r>
        <w:rPr>
          <w:lang w:eastAsia="ja-JP"/>
        </w:rPr>
        <w:t>.</w:t>
      </w:r>
    </w:p>
    <w:p w14:paraId="4CC37139" w14:textId="77777777" w:rsidR="0040049D" w:rsidRDefault="0040049D" w:rsidP="00917C89">
      <w:pPr>
        <w:pStyle w:val="a3"/>
      </w:pPr>
      <w:r>
        <w:t>Sample, SpatialSample, MaterialSample and StatisticalSample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Paragraphedeliste"/>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Paragraphedeliste"/>
        <w:numPr>
          <w:ilvl w:val="0"/>
          <w:numId w:val="12"/>
        </w:numPr>
        <w:rPr>
          <w:lang w:eastAsia="ja-JP"/>
        </w:rPr>
      </w:pPr>
      <w:r>
        <w:rPr>
          <w:lang w:eastAsia="ja-JP"/>
        </w:rPr>
        <w:t>AbstractSample class in the Abstract Sample core package, and</w:t>
      </w:r>
    </w:p>
    <w:p w14:paraId="50AECF7D" w14:textId="2828A4E0" w:rsidR="005D5EE1" w:rsidRDefault="0040049D" w:rsidP="0040049D">
      <w:pPr>
        <w:pStyle w:val="Paragraphedeliste"/>
        <w:numPr>
          <w:ilvl w:val="0"/>
          <w:numId w:val="12"/>
        </w:numPr>
        <w:rPr>
          <w:lang w:eastAsia="ja-JP"/>
        </w:rPr>
      </w:pPr>
      <w:r>
        <w:rPr>
          <w:lang w:eastAsia="ja-JP"/>
        </w:rPr>
        <w:t>Sample class and it</w:t>
      </w:r>
      <w:del w:id="1427"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Paragraphedeliste"/>
        <w:numPr>
          <w:ilvl w:val="1"/>
          <w:numId w:val="12"/>
        </w:numPr>
        <w:rPr>
          <w:lang w:eastAsia="ja-JP"/>
        </w:rPr>
      </w:pPr>
      <w:r>
        <w:rPr>
          <w:lang w:eastAsia="ja-JP"/>
        </w:rPr>
        <w:t>SpatialSample class</w:t>
      </w:r>
    </w:p>
    <w:p w14:paraId="35944929" w14:textId="77777777" w:rsidR="005D5EE1" w:rsidRDefault="0040049D" w:rsidP="0040049D">
      <w:pPr>
        <w:pStyle w:val="Paragraphedeliste"/>
        <w:numPr>
          <w:ilvl w:val="1"/>
          <w:numId w:val="12"/>
        </w:numPr>
        <w:rPr>
          <w:lang w:eastAsia="ja-JP"/>
        </w:rPr>
      </w:pPr>
      <w:r>
        <w:rPr>
          <w:lang w:eastAsia="ja-JP"/>
        </w:rPr>
        <w:t>StatisticalSample class, and</w:t>
      </w:r>
    </w:p>
    <w:p w14:paraId="548C6A8D" w14:textId="0B643156" w:rsidR="0040049D" w:rsidRDefault="0040049D" w:rsidP="00917C89">
      <w:pPr>
        <w:pStyle w:val="Paragraphedeliste"/>
        <w:numPr>
          <w:ilvl w:val="1"/>
          <w:numId w:val="12"/>
        </w:numPr>
        <w:rPr>
          <w:lang w:eastAsia="ja-JP"/>
        </w:rPr>
      </w:pPr>
      <w:r>
        <w:rPr>
          <w:lang w:eastAsia="ja-JP"/>
        </w:rPr>
        <w:t>MaterialSample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"an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Paragraphedeliste"/>
        <w:numPr>
          <w:ilvl w:val="0"/>
          <w:numId w:val="12"/>
        </w:numPr>
        <w:rPr>
          <w:lang w:eastAsia="ja-JP"/>
        </w:rPr>
      </w:pPr>
      <w:r>
        <w:rPr>
          <w:lang w:eastAsia="ja-JP"/>
        </w:rPr>
        <w:t>sampledFeature: Any [1..*]</w:t>
      </w:r>
    </w:p>
    <w:p w14:paraId="5E7EF0E5"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7CD9A303" w14:textId="77777777" w:rsidR="005D5EE1" w:rsidRDefault="0040049D" w:rsidP="0040049D">
      <w:pPr>
        <w:pStyle w:val="Paragraphedeliste"/>
        <w:numPr>
          <w:ilvl w:val="0"/>
          <w:numId w:val="12"/>
        </w:numPr>
        <w:rPr>
          <w:lang w:eastAsia="ja-JP"/>
        </w:rPr>
      </w:pPr>
      <w:r>
        <w:rPr>
          <w:lang w:eastAsia="ja-JP"/>
        </w:rPr>
        <w:t>preparationStep: PreparationStep [0..*]</w:t>
      </w:r>
    </w:p>
    <w:p w14:paraId="05200F68" w14:textId="77777777" w:rsidR="005D5EE1" w:rsidRDefault="0040049D" w:rsidP="0040049D">
      <w:pPr>
        <w:pStyle w:val="Paragraphedeliste"/>
        <w:numPr>
          <w:ilvl w:val="0"/>
          <w:numId w:val="12"/>
        </w:numPr>
        <w:rPr>
          <w:lang w:eastAsia="ja-JP"/>
        </w:rPr>
      </w:pPr>
      <w:r>
        <w:rPr>
          <w:lang w:eastAsia="ja-JP"/>
        </w:rPr>
        <w:t>sampling: Sampling [0..*]</w:t>
      </w:r>
    </w:p>
    <w:p w14:paraId="11131555" w14:textId="63700B08" w:rsidR="0040049D" w:rsidRDefault="0040049D" w:rsidP="00917C89">
      <w:pPr>
        <w:pStyle w:val="Paragraphedeliste"/>
        <w:numPr>
          <w:ilvl w:val="0"/>
          <w:numId w:val="12"/>
        </w:numPr>
        <w:rPr>
          <w:lang w:eastAsia="ja-JP"/>
        </w:rPr>
      </w:pPr>
      <w:r>
        <w:rPr>
          <w:lang w:eastAsia="ja-JP"/>
        </w:rPr>
        <w:t>relatedSample: Sample [0..*]</w:t>
      </w:r>
    </w:p>
    <w:p w14:paraId="24261AF3" w14:textId="77777777" w:rsidR="0040049D" w:rsidRDefault="0040049D" w:rsidP="0040049D">
      <w:pPr>
        <w:rPr>
          <w:lang w:eastAsia="ja-JP"/>
        </w:rPr>
      </w:pPr>
      <w:r>
        <w:rPr>
          <w:lang w:eastAsia="ja-JP"/>
        </w:rPr>
        <w:t>The AbstractSample class realizes the Sample interface as a feature type. It has the following attributes, associations and cardinalities:</w:t>
      </w:r>
    </w:p>
    <w:p w14:paraId="6BC8E832" w14:textId="77777777" w:rsidR="005D5EE1" w:rsidRDefault="0040049D" w:rsidP="0040049D">
      <w:pPr>
        <w:pStyle w:val="Paragraphedeliste"/>
        <w:numPr>
          <w:ilvl w:val="0"/>
          <w:numId w:val="12"/>
        </w:numPr>
        <w:rPr>
          <w:lang w:eastAsia="ja-JP"/>
        </w:rPr>
      </w:pPr>
      <w:r>
        <w:rPr>
          <w:lang w:eastAsia="ja-JP"/>
        </w:rPr>
        <w:t>sampledFeature: Any [1..*]</w:t>
      </w:r>
    </w:p>
    <w:p w14:paraId="7D3AED61" w14:textId="77777777" w:rsidR="005D5EE1" w:rsidRDefault="0040049D" w:rsidP="0040049D">
      <w:pPr>
        <w:pStyle w:val="Paragraphedeliste"/>
        <w:numPr>
          <w:ilvl w:val="0"/>
          <w:numId w:val="12"/>
        </w:numPr>
        <w:rPr>
          <w:lang w:eastAsia="ja-JP"/>
        </w:rPr>
      </w:pPr>
      <w:r>
        <w:rPr>
          <w:lang w:eastAsia="ja-JP"/>
        </w:rPr>
        <w:t>relatedObservation: Conceptual Observation schema: Observation [0..*]</w:t>
      </w:r>
    </w:p>
    <w:p w14:paraId="4A64BB95" w14:textId="77777777" w:rsidR="005D5EE1" w:rsidRDefault="0040049D" w:rsidP="0040049D">
      <w:pPr>
        <w:pStyle w:val="Paragraphedeliste"/>
        <w:numPr>
          <w:ilvl w:val="0"/>
          <w:numId w:val="12"/>
        </w:numPr>
        <w:rPr>
          <w:lang w:eastAsia="ja-JP"/>
        </w:rPr>
      </w:pPr>
      <w:r>
        <w:rPr>
          <w:lang w:eastAsia="ja-JP"/>
        </w:rPr>
        <w:t>preparationStep: Conceptual Sample schema: PreparationStep [0..*]</w:t>
      </w:r>
    </w:p>
    <w:p w14:paraId="2FB6B12B" w14:textId="77777777" w:rsidR="005D5EE1" w:rsidRDefault="0040049D" w:rsidP="0040049D">
      <w:pPr>
        <w:pStyle w:val="Paragraphedeliste"/>
        <w:numPr>
          <w:ilvl w:val="0"/>
          <w:numId w:val="12"/>
        </w:numPr>
        <w:rPr>
          <w:lang w:eastAsia="ja-JP"/>
        </w:rPr>
      </w:pPr>
      <w:r>
        <w:rPr>
          <w:lang w:eastAsia="ja-JP"/>
        </w:rPr>
        <w:t>sampling: Conceptual Sample schema: Sampling [0..*]</w:t>
      </w:r>
    </w:p>
    <w:p w14:paraId="49D98CDF" w14:textId="77777777" w:rsidR="005D5EE1" w:rsidRDefault="0040049D" w:rsidP="0040049D">
      <w:pPr>
        <w:pStyle w:val="Paragraphedeliste"/>
        <w:numPr>
          <w:ilvl w:val="0"/>
          <w:numId w:val="12"/>
        </w:numPr>
        <w:rPr>
          <w:lang w:eastAsia="ja-JP"/>
        </w:rPr>
      </w:pPr>
      <w:r>
        <w:rPr>
          <w:lang w:eastAsia="ja-JP"/>
        </w:rPr>
        <w:t>relatedSample: Conceptual Sample schema: Sample [0..*]</w:t>
      </w:r>
    </w:p>
    <w:p w14:paraId="7C9AE6D6" w14:textId="429B04E1" w:rsidR="005D5EE1" w:rsidRDefault="0040049D" w:rsidP="0040049D">
      <w:pPr>
        <w:pStyle w:val="Paragraphedeliste"/>
        <w:numPr>
          <w:ilvl w:val="0"/>
          <w:numId w:val="12"/>
        </w:numPr>
        <w:rPr>
          <w:lang w:eastAsia="ja-JP"/>
        </w:rPr>
      </w:pPr>
      <w:r>
        <w:rPr>
          <w:lang w:eastAsia="ja-JP"/>
        </w:rPr>
        <w:t>sampleType: AbstractSampleType</w:t>
      </w:r>
      <w:del w:id="1428" w:author="Katharina Schleidt" w:date="2021-10-13T19:05:00Z">
        <w:r w:rsidDel="00F90564">
          <w:rPr>
            <w:lang w:eastAsia="ja-JP"/>
          </w:rPr>
          <w:delText>CodeListValue</w:delText>
        </w:r>
      </w:del>
      <w:r>
        <w:rPr>
          <w:lang w:eastAsia="ja-JP"/>
        </w:rPr>
        <w:t xml:space="preserve"> [0..*]</w:t>
      </w:r>
    </w:p>
    <w:p w14:paraId="54BD13D8" w14:textId="77777777" w:rsidR="005D5EE1" w:rsidRDefault="0040049D" w:rsidP="0040049D">
      <w:pPr>
        <w:pStyle w:val="Paragraphedeliste"/>
        <w:numPr>
          <w:ilvl w:val="0"/>
          <w:numId w:val="12"/>
        </w:numPr>
        <w:rPr>
          <w:lang w:eastAsia="ja-JP"/>
        </w:rPr>
      </w:pPr>
      <w:r>
        <w:rPr>
          <w:lang w:eastAsia="ja-JP"/>
        </w:rPr>
        <w:t>parameter: NamedValue [0..*]</w:t>
      </w:r>
    </w:p>
    <w:p w14:paraId="54775F08" w14:textId="77F43DD2" w:rsidR="0040049D" w:rsidRDefault="0040049D" w:rsidP="00917C89">
      <w:pPr>
        <w:pStyle w:val="Paragraphedeliste"/>
        <w:numPr>
          <w:ilvl w:val="0"/>
          <w:numId w:val="12"/>
        </w:numPr>
        <w:rPr>
          <w:lang w:eastAsia="ja-JP"/>
        </w:rPr>
      </w:pPr>
      <w:r>
        <w:rPr>
          <w:lang w:eastAsia="ja-JP"/>
        </w:rPr>
        <w:t>metadata: Any [0..*]</w:t>
      </w:r>
    </w:p>
    <w:p w14:paraId="02859631" w14:textId="3F7B2493" w:rsidR="0040049D" w:rsidRDefault="0040049D" w:rsidP="0040049D">
      <w:pPr>
        <w:rPr>
          <w:lang w:eastAsia="ja-JP"/>
        </w:rPr>
      </w:pPr>
      <w:r>
        <w:rPr>
          <w:lang w:eastAsia="ja-JP"/>
        </w:rPr>
        <w:t>The Sample class in the Basic Samples package is a concrete class specializing the AbstractSample without any additional attributes, associations or constraints. It</w:t>
      </w:r>
      <w:del w:id="1429" w:author="Katharina Schleidt" w:date="2021-07-06T12:31:00Z">
        <w:r w:rsidDel="003D68CB">
          <w:rPr>
            <w:lang w:eastAsia="ja-JP"/>
          </w:rPr>
          <w:delText>'</w:delText>
        </w:r>
      </w:del>
      <w:r>
        <w:rPr>
          <w:lang w:eastAsia="ja-JP"/>
        </w:rPr>
        <w:t xml:space="preserve">s sub-classes </w:t>
      </w:r>
      <w:del w:id="1430" w:author="Katharina Schleidt" w:date="2021-07-06T12:32:00Z">
        <w:r w:rsidDel="003D68CB">
          <w:rPr>
            <w:lang w:eastAsia="ja-JP"/>
          </w:rPr>
          <w:delText xml:space="preserve">do </w:delText>
        </w:r>
      </w:del>
      <w:r>
        <w:rPr>
          <w:lang w:eastAsia="ja-JP"/>
        </w:rPr>
        <w:t xml:space="preserve">add specialized properties to </w:t>
      </w:r>
      <w:del w:id="1431"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Paragraphedeliste"/>
        <w:numPr>
          <w:ilvl w:val="0"/>
          <w:numId w:val="12"/>
        </w:numPr>
        <w:rPr>
          <w:lang w:eastAsia="ja-JP"/>
        </w:rPr>
      </w:pPr>
      <w:r>
        <w:rPr>
          <w:lang w:eastAsia="ja-JP"/>
        </w:rPr>
        <w:t>SpatialSample adds the following attributes:</w:t>
      </w:r>
    </w:p>
    <w:p w14:paraId="5DDA196C" w14:textId="77777777" w:rsidR="005D5EE1" w:rsidRDefault="0040049D" w:rsidP="0040049D">
      <w:pPr>
        <w:pStyle w:val="Paragraphedeliste"/>
        <w:numPr>
          <w:ilvl w:val="1"/>
          <w:numId w:val="12"/>
        </w:numPr>
        <w:rPr>
          <w:lang w:eastAsia="ja-JP"/>
        </w:rPr>
      </w:pPr>
      <w:r>
        <w:rPr>
          <w:lang w:eastAsia="ja-JP"/>
        </w:rPr>
        <w:t>shape: Geometry [0..1]</w:t>
      </w:r>
    </w:p>
    <w:p w14:paraId="25DC094A" w14:textId="77777777" w:rsidR="005D5EE1" w:rsidRDefault="0040049D" w:rsidP="0040049D">
      <w:pPr>
        <w:pStyle w:val="Paragraphedeliste"/>
        <w:numPr>
          <w:ilvl w:val="1"/>
          <w:numId w:val="12"/>
        </w:numPr>
        <w:rPr>
          <w:lang w:eastAsia="ja-JP"/>
        </w:rPr>
      </w:pPr>
      <w:r>
        <w:rPr>
          <w:lang w:eastAsia="ja-JP"/>
        </w:rPr>
        <w:t>horizontalPositionalAccuracy: Any [0..1]</w:t>
      </w:r>
    </w:p>
    <w:p w14:paraId="28676DB8" w14:textId="77777777" w:rsidR="005D5EE1" w:rsidRDefault="0040049D" w:rsidP="0040049D">
      <w:pPr>
        <w:pStyle w:val="Paragraphedeliste"/>
        <w:numPr>
          <w:ilvl w:val="1"/>
          <w:numId w:val="12"/>
        </w:numPr>
        <w:rPr>
          <w:lang w:eastAsia="ja-JP"/>
        </w:rPr>
      </w:pPr>
      <w:r>
        <w:rPr>
          <w:lang w:eastAsia="ja-JP"/>
        </w:rPr>
        <w:lastRenderedPageBreak/>
        <w:t>verticalPositionalAccuracy: Any [0..1]</w:t>
      </w:r>
    </w:p>
    <w:p w14:paraId="77C28902" w14:textId="77777777" w:rsidR="005D5EE1" w:rsidRDefault="0040049D" w:rsidP="0040049D">
      <w:pPr>
        <w:pStyle w:val="Paragraphedeliste"/>
        <w:numPr>
          <w:ilvl w:val="0"/>
          <w:numId w:val="12"/>
        </w:numPr>
        <w:rPr>
          <w:lang w:eastAsia="ja-JP"/>
        </w:rPr>
      </w:pPr>
      <w:r>
        <w:rPr>
          <w:lang w:eastAsia="ja-JP"/>
        </w:rPr>
        <w:t>StatisticalSample adds the following attribute:</w:t>
      </w:r>
    </w:p>
    <w:p w14:paraId="0E45D27B" w14:textId="77777777" w:rsidR="005D5EE1" w:rsidRDefault="0040049D" w:rsidP="0040049D">
      <w:pPr>
        <w:pStyle w:val="Paragraphedeliste"/>
        <w:numPr>
          <w:ilvl w:val="1"/>
          <w:numId w:val="12"/>
        </w:numPr>
        <w:rPr>
          <w:lang w:eastAsia="ja-JP"/>
        </w:rPr>
      </w:pPr>
      <w:r>
        <w:rPr>
          <w:lang w:eastAsia="ja-JP"/>
        </w:rPr>
        <w:t>classification: StatisticalClassification [0..*]</w:t>
      </w:r>
    </w:p>
    <w:p w14:paraId="0B64DA2B" w14:textId="77777777" w:rsidR="005D5EE1" w:rsidRDefault="0040049D" w:rsidP="0040049D">
      <w:pPr>
        <w:pStyle w:val="Paragraphedeliste"/>
        <w:numPr>
          <w:ilvl w:val="0"/>
          <w:numId w:val="12"/>
        </w:numPr>
        <w:rPr>
          <w:lang w:eastAsia="ja-JP"/>
        </w:rPr>
      </w:pPr>
      <w:r>
        <w:rPr>
          <w:lang w:eastAsia="ja-JP"/>
        </w:rPr>
        <w:t>MaterialSample adds the following attributes:</w:t>
      </w:r>
    </w:p>
    <w:p w14:paraId="515275CE" w14:textId="77777777" w:rsidR="005D5EE1" w:rsidRDefault="0040049D" w:rsidP="0040049D">
      <w:pPr>
        <w:pStyle w:val="Paragraphedeliste"/>
        <w:numPr>
          <w:ilvl w:val="1"/>
          <w:numId w:val="12"/>
        </w:numPr>
        <w:rPr>
          <w:lang w:eastAsia="ja-JP"/>
        </w:rPr>
      </w:pPr>
      <w:r>
        <w:rPr>
          <w:lang w:eastAsia="ja-JP"/>
        </w:rPr>
        <w:t>size: PhysicalDimension [0..*]</w:t>
      </w:r>
    </w:p>
    <w:p w14:paraId="3F8D87B3" w14:textId="77777777" w:rsidR="005D5EE1" w:rsidRDefault="0040049D" w:rsidP="0040049D">
      <w:pPr>
        <w:pStyle w:val="Paragraphedeliste"/>
        <w:numPr>
          <w:ilvl w:val="1"/>
          <w:numId w:val="12"/>
        </w:numPr>
        <w:rPr>
          <w:lang w:eastAsia="ja-JP"/>
        </w:rPr>
      </w:pPr>
      <w:r>
        <w:rPr>
          <w:lang w:eastAsia="ja-JP"/>
        </w:rPr>
        <w:t>sourceLocation: Geometry [0..1]</w:t>
      </w:r>
    </w:p>
    <w:p w14:paraId="2F2BE919" w14:textId="1F925B06" w:rsidR="0040049D" w:rsidRDefault="0040049D" w:rsidP="00917C89">
      <w:pPr>
        <w:pStyle w:val="Paragraphedeliste"/>
        <w:numPr>
          <w:ilvl w:val="1"/>
          <w:numId w:val="12"/>
        </w:numPr>
        <w:rPr>
          <w:lang w:eastAsia="ja-JP"/>
        </w:rPr>
      </w:pPr>
      <w:r>
        <w:rPr>
          <w:lang w:eastAsia="ja-JP"/>
        </w:rPr>
        <w:t>storageLocation: NamedLocation [0..1]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Note that in Edition 1 the SF_SampingPoint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A related note is provided for the SF_SpatialSamplingFeature.hostedProcedure:</w:t>
      </w:r>
    </w:p>
    <w:p w14:paraId="099E55D7" w14:textId="48ED202D" w:rsidR="0040049D" w:rsidRDefault="0040049D" w:rsidP="00917C89">
      <w:pPr>
        <w:ind w:left="403"/>
        <w:rPr>
          <w:lang w:eastAsia="ja-JP"/>
        </w:rPr>
      </w:pPr>
      <w:r>
        <w:rPr>
          <w:lang w:eastAsia="ja-JP"/>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p>
    <w:p w14:paraId="03F7CFD4" w14:textId="4BF82A8D" w:rsidR="0040049D" w:rsidRDefault="0040049D" w:rsidP="0040049D">
      <w:pPr>
        <w:rPr>
          <w:lang w:eastAsia="ja-JP"/>
        </w:rPr>
      </w:pPr>
      <w:r>
        <w:rPr>
          <w:lang w:eastAsia="ja-JP"/>
        </w:rPr>
        <w:t>The Sample (or SpatialSample)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54ECADAA" w14:textId="77777777" w:rsidR="0040049D" w:rsidRDefault="0040049D" w:rsidP="00917C89">
      <w:pPr>
        <w:pStyle w:val="a3"/>
      </w:pPr>
      <w:r>
        <w:t>Migration from SF_SamplingFeature to Sample</w:t>
      </w:r>
    </w:p>
    <w:p w14:paraId="16CF2EB3" w14:textId="77777777" w:rsidR="0040049D" w:rsidRDefault="0040049D" w:rsidP="0040049D">
      <w:pPr>
        <w:rPr>
          <w:lang w:eastAsia="ja-JP"/>
        </w:rPr>
      </w:pPr>
      <w:r>
        <w:rPr>
          <w:lang w:eastAsia="ja-JP"/>
        </w:rPr>
        <w:t>An instance of SF_SamplingFeature class of Edition 1 can be expressed as an instance of the Sample class of the Basic Samples package as follows:</w:t>
      </w:r>
    </w:p>
    <w:p w14:paraId="215622FB" w14:textId="77777777" w:rsidR="005D5EE1" w:rsidRDefault="0040049D" w:rsidP="0040049D">
      <w:pPr>
        <w:pStyle w:val="Paragraphedeliste"/>
        <w:numPr>
          <w:ilvl w:val="0"/>
          <w:numId w:val="12"/>
        </w:numPr>
        <w:rPr>
          <w:lang w:eastAsia="ja-JP"/>
        </w:rPr>
      </w:pPr>
      <w:r>
        <w:rPr>
          <w:lang w:eastAsia="ja-JP"/>
        </w:rPr>
        <w:t>SF_SamplingFeature.sampledFeature: GFI_Feature becomes Sample.sampledFeature: Any.</w:t>
      </w:r>
    </w:p>
    <w:p w14:paraId="68E98664" w14:textId="77777777" w:rsidR="005D5EE1" w:rsidRDefault="0040049D" w:rsidP="0040049D">
      <w:pPr>
        <w:pStyle w:val="Paragraphedeliste"/>
        <w:numPr>
          <w:ilvl w:val="0"/>
          <w:numId w:val="12"/>
        </w:numPr>
        <w:rPr>
          <w:lang w:eastAsia="ja-JP"/>
        </w:rPr>
      </w:pPr>
      <w:r>
        <w:rPr>
          <w:lang w:eastAsia="ja-JP"/>
        </w:rPr>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550EC23B" w14:textId="77777777" w:rsidR="005D5EE1" w:rsidRDefault="0040049D" w:rsidP="0040049D">
      <w:pPr>
        <w:pStyle w:val="Paragraphedeliste"/>
        <w:numPr>
          <w:ilvl w:val="0"/>
          <w:numId w:val="12"/>
        </w:numPr>
        <w:rPr>
          <w:lang w:eastAsia="ja-JP"/>
        </w:rPr>
      </w:pPr>
      <w:r>
        <w:rPr>
          <w:lang w:eastAsia="ja-JP"/>
        </w:rPr>
        <w:t>SF_SamplingFeature.relatedObservation: OM_Observation becomes Sample.relatedObservation: Conceptual Sample schema: Observation.</w:t>
      </w:r>
    </w:p>
    <w:p w14:paraId="3F68D9DF" w14:textId="77777777" w:rsidR="005D5EE1" w:rsidRDefault="0040049D" w:rsidP="0040049D">
      <w:pPr>
        <w:pStyle w:val="Paragraphedeliste"/>
        <w:numPr>
          <w:ilvl w:val="0"/>
          <w:numId w:val="12"/>
        </w:numPr>
        <w:rPr>
          <w:lang w:eastAsia="ja-JP"/>
        </w:rPr>
      </w:pPr>
      <w:r>
        <w:rPr>
          <w:lang w:eastAsia="ja-JP"/>
        </w:rPr>
        <w:t>SF_SamplingFeature.lineage: LI_Lineage is expressed with Sample.metadata: Any.</w:t>
      </w:r>
    </w:p>
    <w:p w14:paraId="480F9762" w14:textId="64FE07E4" w:rsidR="0040049D" w:rsidRDefault="0040049D">
      <w:pPr>
        <w:pStyle w:val="Paragraphedeliste"/>
        <w:numPr>
          <w:ilvl w:val="0"/>
          <w:numId w:val="12"/>
        </w:numPr>
        <w:rPr>
          <w:lang w:eastAsia="ja-JP"/>
        </w:rPr>
      </w:pPr>
      <w:r>
        <w:rPr>
          <w:lang w:eastAsia="ja-JP"/>
        </w:rPr>
        <w:t>SF_SamplingFeature.parameter: NamedValue becomes Sample.parameter: NamedValue.</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432"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432"/>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lastRenderedPageBreak/>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r>
              <w:t>SF_SamplingFeature</w:t>
            </w:r>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r w:rsidRPr="006E753C">
              <w:t>Sample.sampledFeature</w:t>
            </w:r>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r w:rsidRPr="006E753C">
              <w:t>SF_SamplingFeature.sampledFeature</w:t>
            </w:r>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r w:rsidRPr="006E753C">
              <w:t>Sample.relatedObservation</w:t>
            </w:r>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r w:rsidRPr="006E753C">
              <w:t>SF_SamplingFeature.relatedObservation</w:t>
            </w:r>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r w:rsidRPr="006E753C">
              <w:t>Sample.relatedSample</w:t>
            </w:r>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r w:rsidRPr="006E753C">
              <w:t>SF_SamplingFeature.relatedSamplingFeature</w:t>
            </w:r>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r w:rsidRPr="006E753C">
              <w:t>Sample.metadata</w:t>
            </w:r>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has subProperty</w:t>
            </w:r>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r w:rsidRPr="006E753C">
              <w:t>SF_SamplingFeature.lineage</w:t>
            </w:r>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r w:rsidRPr="006E753C">
              <w:t>Sample.parameter</w:t>
            </w:r>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r w:rsidRPr="006E753C">
              <w:t>SF_SamplingFeature.parameter</w:t>
            </w:r>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r>
              <w:t>Sample.sampling</w:t>
            </w:r>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has subProperty</w:t>
            </w:r>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r>
              <w:t>SF_Specimen.samplingMethod, SF_Specimen.samplingTime, SF_Specimen.samplingLocation</w:t>
            </w:r>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r>
              <w:t>Sample.preparationStep</w:t>
            </w:r>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r>
              <w:t>SF_Specimen.processingDetails</w:t>
            </w:r>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r>
              <w:t>SamplingProcedure</w:t>
            </w:r>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r>
              <w:t>SF_Process</w:t>
            </w:r>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r>
              <w:t>PreparationProcedure</w:t>
            </w:r>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r>
              <w:t>SF_Process</w:t>
            </w:r>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(no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(no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SF_SpatialSamplingFeature to SpatialSample</w:t>
      </w:r>
    </w:p>
    <w:p w14:paraId="499D5B30" w14:textId="77777777" w:rsidR="0040049D" w:rsidRDefault="0040049D" w:rsidP="0040049D">
      <w:pPr>
        <w:rPr>
          <w:lang w:eastAsia="ja-JP"/>
        </w:rPr>
      </w:pPr>
      <w:r>
        <w:rPr>
          <w:lang w:eastAsia="ja-JP"/>
        </w:rPr>
        <w:t>An instance of SF_SpatialSamplingFeature class of Edition 1 can be expressed as an instance of the SpatialSample class of the Basic Samples package as follows (inherited properties of the SF_SamplingFeature provided above not repeated here):</w:t>
      </w:r>
    </w:p>
    <w:p w14:paraId="4D60DBCB" w14:textId="77777777" w:rsidR="005D5EE1" w:rsidRDefault="0040049D" w:rsidP="0040049D">
      <w:pPr>
        <w:pStyle w:val="Paragraphedeliste"/>
        <w:numPr>
          <w:ilvl w:val="0"/>
          <w:numId w:val="12"/>
        </w:numPr>
        <w:rPr>
          <w:lang w:eastAsia="ja-JP"/>
        </w:rPr>
      </w:pPr>
      <w:r>
        <w:rPr>
          <w:lang w:eastAsia="ja-JP"/>
        </w:rPr>
        <w:lastRenderedPageBreak/>
        <w:t>SF_SpatialSamplingFeature.hostedProcedure: OM_Process becomes the Observer.observingProcedure: ObservingProcedure (observing procedures no longer associated with sampling features).</w:t>
      </w:r>
    </w:p>
    <w:p w14:paraId="54A4B580" w14:textId="7F311449" w:rsidR="0040049D" w:rsidRDefault="0040049D" w:rsidP="00917C89">
      <w:pPr>
        <w:pStyle w:val="Paragraphedeliste"/>
        <w:numPr>
          <w:ilvl w:val="0"/>
          <w:numId w:val="12"/>
        </w:numPr>
        <w:rPr>
          <w:lang w:eastAsia="ja-JP"/>
        </w:rPr>
      </w:pPr>
      <w:r>
        <w:rPr>
          <w:lang w:eastAsia="ja-JP"/>
        </w:rPr>
        <w:t>SF_SpatialSamplingFeature.positionalAccuracy: DQ_PositionalAccuracy becomes a combination of SpatialSample.horizontalPositionalAccuracy: Any and SpatialSample.verticalPositionalAccuracy: Any.</w:t>
      </w:r>
    </w:p>
    <w:p w14:paraId="183035C6" w14:textId="634602AB" w:rsidR="00F12AFC" w:rsidRDefault="00F12AFC">
      <w:pPr>
        <w:ind w:left="360"/>
        <w:rPr>
          <w:lang w:eastAsia="ja-JP"/>
        </w:rPr>
      </w:pPr>
      <w:r>
        <w:rPr>
          <w:lang w:eastAsia="ja-JP"/>
        </w:rPr>
        <w:t>For information about transitioning the specialized Spatial Sampling Feature types SF_SamplingPoint, SF_SamplingCurve, SF_SamplingSurface and SF_SamplingSolid of Edition 1 see the "Hard-typing vs. soft typing and codelist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SpatialSample mappings from the edition 2 Basic Samples package to edition 1, including the properties inherited from the Sample and SF_SamplingFeature. </w:t>
      </w:r>
    </w:p>
    <w:p w14:paraId="4D9B519D" w14:textId="6B2791C9" w:rsidR="00B72CE0" w:rsidRPr="00917C89" w:rsidRDefault="00B72CE0" w:rsidP="00917C89">
      <w:pPr>
        <w:ind w:left="360"/>
        <w:jc w:val="center"/>
        <w:rPr>
          <w:b/>
          <w:bCs/>
          <w:sz w:val="20"/>
          <w:szCs w:val="20"/>
        </w:rPr>
      </w:pPr>
      <w:bookmarkStart w:id="1433"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433"/>
      <w:r w:rsidRPr="00917C89">
        <w:rPr>
          <w:b/>
          <w:bCs/>
          <w:sz w:val="20"/>
          <w:szCs w:val="20"/>
        </w:rPr>
        <w:t xml:space="preserve"> — </w:t>
      </w:r>
      <w:r>
        <w:rPr>
          <w:b/>
          <w:bCs/>
          <w:sz w:val="20"/>
          <w:szCs w:val="20"/>
        </w:rPr>
        <w:t>Spatial</w:t>
      </w:r>
      <w:r w:rsidRPr="00917C89">
        <w:rPr>
          <w:b/>
          <w:bCs/>
          <w:sz w:val="20"/>
          <w:szCs w:val="20"/>
        </w:rPr>
        <w:t xml:space="preserve">Sample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r>
              <w:t>SpatialSample</w:t>
            </w:r>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r>
              <w:t>SF_SpatialSamplingFeature</w:t>
            </w:r>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r>
              <w:t>Spatial</w:t>
            </w:r>
            <w:r w:rsidRPr="006E753C">
              <w:t>Sample.sampledFeature</w:t>
            </w:r>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r w:rsidRPr="006E753C">
              <w:t>SF_</w:t>
            </w:r>
            <w:r>
              <w:t>Spatial</w:t>
            </w:r>
            <w:r w:rsidRPr="006E753C">
              <w:t>SamplingFeature.sampledFeature</w:t>
            </w:r>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r>
              <w:t>Spatial</w:t>
            </w:r>
            <w:r w:rsidRPr="006E753C">
              <w:t>Sample.relatedObservation</w:t>
            </w:r>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r w:rsidRPr="006E753C">
              <w:t>SF_</w:t>
            </w:r>
            <w:r>
              <w:t>Spatial</w:t>
            </w:r>
            <w:r w:rsidRPr="006E753C">
              <w:t>SamplingFeature.relatedObservation</w:t>
            </w:r>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r>
              <w:t>Spatial</w:t>
            </w:r>
            <w:r w:rsidRPr="006E753C">
              <w:t>Sample.relatedSample</w:t>
            </w:r>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r w:rsidRPr="006E753C">
              <w:t>SF_</w:t>
            </w:r>
            <w:r>
              <w:t>Spatial</w:t>
            </w:r>
            <w:r w:rsidRPr="006E753C">
              <w:t>SamplingFeature.relatedSamplingFeature</w:t>
            </w:r>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r>
              <w:t>Spatial</w:t>
            </w:r>
            <w:r w:rsidRPr="006E753C">
              <w:t>Sample.metadata</w:t>
            </w:r>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has subProperty</w:t>
            </w:r>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r w:rsidRPr="006E753C">
              <w:t>SF_</w:t>
            </w:r>
            <w:r>
              <w:t>Spatial</w:t>
            </w:r>
            <w:r w:rsidRPr="006E753C">
              <w:t>SamplingFeature.lineage</w:t>
            </w:r>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r>
              <w:t>Spatial</w:t>
            </w:r>
            <w:r w:rsidRPr="006E753C">
              <w:t>Sample.parameter</w:t>
            </w:r>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r w:rsidRPr="006E753C">
              <w:t>SF_SamplingFeature.parameter</w:t>
            </w:r>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r>
              <w:t>SpatialSample.sampling</w:t>
            </w:r>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r>
              <w:t>SF_Specimen.samplingMethod, SF_Specimen.samplingTime, SF_Specimen.samplingLocation</w:t>
            </w:r>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r>
              <w:t>SpatialSample.preparationStep</w:t>
            </w:r>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r>
              <w:t>SF_Specimen.processingDetails</w:t>
            </w:r>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r>
              <w:t>SpatialSample.shape</w:t>
            </w:r>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r>
              <w:t xml:space="preserve">SF_SamplingPoint.shape, SF_SamplingCurve.shape, </w:t>
            </w:r>
            <w:r>
              <w:lastRenderedPageBreak/>
              <w:t>SF_SamplingSurface.shape, SF_SamplingSolid.shape</w:t>
            </w:r>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r>
              <w:lastRenderedPageBreak/>
              <w:t>SpatialSample.horizontalPositionalAccuracy</w:t>
            </w:r>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r>
              <w:t>SF_SpatialSamplingFeature.positionalAccuracy</w:t>
            </w:r>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r>
              <w:t>SpatialSample.verticalPositionalAccuracy</w:t>
            </w:r>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r>
              <w:t>SF_SpatialSamplingFeature.positionalAccuracy</w:t>
            </w:r>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SF_Specimen to MaterialSample</w:t>
      </w:r>
    </w:p>
    <w:p w14:paraId="19BC659A" w14:textId="77777777" w:rsidR="0040049D" w:rsidRDefault="0040049D" w:rsidP="0040049D">
      <w:pPr>
        <w:rPr>
          <w:lang w:eastAsia="ja-JP"/>
        </w:rPr>
      </w:pPr>
      <w:r>
        <w:rPr>
          <w:lang w:eastAsia="ja-JP"/>
        </w:rPr>
        <w:t>An instance of SF_Specimen class of Edition 1 can be expressed as an instance of the MaterialSample class of the Basic Samples package as follows (inherited properties of the SF_SamplingFeature provided above not repeated here):</w:t>
      </w:r>
    </w:p>
    <w:p w14:paraId="40FD590F" w14:textId="77777777" w:rsidR="005D5EE1" w:rsidRDefault="0040049D" w:rsidP="0040049D">
      <w:pPr>
        <w:pStyle w:val="Paragraphedeliste"/>
        <w:numPr>
          <w:ilvl w:val="0"/>
          <w:numId w:val="12"/>
        </w:numPr>
        <w:rPr>
          <w:lang w:eastAsia="ja-JP"/>
        </w:rPr>
      </w:pPr>
      <w:r>
        <w:rPr>
          <w:lang w:eastAsia="ja-JP"/>
        </w:rPr>
        <w:t>SF_Specimen.processingDetails: SF_Process becomes MaterialSample.preparationStep: Conceptual Sample schema: PreparationStep and i</w:t>
      </w:r>
      <w:r w:rsidR="005D5EE1">
        <w:rPr>
          <w:lang w:eastAsia="ja-JP"/>
        </w:rPr>
        <w:t>t</w:t>
      </w:r>
      <w:r>
        <w:rPr>
          <w:lang w:eastAsia="ja-JP"/>
        </w:rPr>
        <w:t>s processingDetails: Conceptual Sample schema: PreparationProcedure association. The attributes of the association class PreparationStep are mapped as follows:</w:t>
      </w:r>
    </w:p>
    <w:p w14:paraId="2381E873" w14:textId="77777777" w:rsidR="005D5EE1" w:rsidRDefault="0040049D" w:rsidP="0040049D">
      <w:pPr>
        <w:pStyle w:val="Paragraphedeliste"/>
        <w:numPr>
          <w:ilvl w:val="1"/>
          <w:numId w:val="12"/>
        </w:numPr>
        <w:rPr>
          <w:lang w:eastAsia="ja-JP"/>
        </w:rPr>
      </w:pPr>
      <w:r>
        <w:rPr>
          <w:lang w:eastAsia="ja-JP"/>
        </w:rPr>
        <w:t>PreparationStep.processOperator: CI_ResponsibleParty is expressed as the metadata: Any association of the AbstractPreparationStep class in the Abstract Sample core package or any or another domain-specific realization of the PreparationStep interface.</w:t>
      </w:r>
    </w:p>
    <w:p w14:paraId="4B9AAE33" w14:textId="77777777" w:rsidR="005D5EE1" w:rsidRDefault="0040049D" w:rsidP="0040049D">
      <w:pPr>
        <w:pStyle w:val="Paragraphedeliste"/>
        <w:numPr>
          <w:ilvl w:val="1"/>
          <w:numId w:val="12"/>
        </w:numPr>
        <w:rPr>
          <w:lang w:eastAsia="ja-JP"/>
        </w:rPr>
      </w:pPr>
      <w:r>
        <w:rPr>
          <w:lang w:eastAsia="ja-JP"/>
        </w:rPr>
        <w:t>PreparationStep.time: TM_Object becomes AbstractPreparationStep.time: TM_Object.</w:t>
      </w:r>
    </w:p>
    <w:p w14:paraId="3CBA87A6" w14:textId="77777777" w:rsidR="005D5EE1" w:rsidRDefault="0040049D" w:rsidP="0040049D">
      <w:pPr>
        <w:pStyle w:val="Paragraphedeliste"/>
        <w:numPr>
          <w:ilvl w:val="0"/>
          <w:numId w:val="12"/>
        </w:numPr>
        <w:rPr>
          <w:lang w:eastAsia="ja-JP"/>
        </w:rPr>
      </w:pPr>
      <w:r>
        <w:rPr>
          <w:lang w:eastAsia="ja-JP"/>
        </w:rPr>
        <w:t>SF_Specimen.currentLocation: Location becomes MaterialSample.storageLocation: NamedLocation.</w:t>
      </w:r>
    </w:p>
    <w:p w14:paraId="22248855" w14:textId="77777777" w:rsidR="005D5EE1" w:rsidRDefault="0040049D" w:rsidP="0040049D">
      <w:pPr>
        <w:pStyle w:val="Paragraphedeliste"/>
        <w:numPr>
          <w:ilvl w:val="0"/>
          <w:numId w:val="12"/>
        </w:numPr>
        <w:rPr>
          <w:lang w:eastAsia="ja-JP"/>
        </w:rPr>
      </w:pPr>
      <w:r>
        <w:rPr>
          <w:lang w:eastAsia="ja-JP"/>
        </w:rPr>
        <w:t>SF_Specimen.materialClass: GenericName is expressed using the AbstractSample.sampleType with appropriate code list values for sample material classification.</w:t>
      </w:r>
    </w:p>
    <w:p w14:paraId="2E36023E" w14:textId="77777777" w:rsidR="005D5EE1" w:rsidRDefault="0040049D" w:rsidP="0040049D">
      <w:pPr>
        <w:pStyle w:val="Paragraphedeliste"/>
        <w:numPr>
          <w:ilvl w:val="0"/>
          <w:numId w:val="12"/>
        </w:numPr>
        <w:rPr>
          <w:lang w:eastAsia="ja-JP"/>
        </w:rPr>
      </w:pPr>
      <w:r>
        <w:rPr>
          <w:lang w:eastAsia="ja-JP"/>
        </w:rPr>
        <w:t>SF_Specimen.samplingLocation: GM_Object becomes MaterialSample.sourceLocation: Geometry and/or Sampling.samplingLocation: Geometry via the MaterialSample.sampling association.</w:t>
      </w:r>
    </w:p>
    <w:p w14:paraId="2B7106D6" w14:textId="77777777" w:rsidR="005D5EE1" w:rsidRDefault="0040049D" w:rsidP="0040049D">
      <w:pPr>
        <w:pStyle w:val="Paragraphedeliste"/>
        <w:numPr>
          <w:ilvl w:val="0"/>
          <w:numId w:val="12"/>
        </w:numPr>
        <w:rPr>
          <w:lang w:eastAsia="ja-JP"/>
        </w:rPr>
      </w:pPr>
      <w:r>
        <w:rPr>
          <w:lang w:eastAsia="ja-JP"/>
        </w:rPr>
        <w:t>SF_Specimen.samplingMethod: SF_Process becomes the Sampling.samplingProcedure: Conceptual Sample schema: SamplingProcedure via the MaterialSample.sampling association.</w:t>
      </w:r>
    </w:p>
    <w:p w14:paraId="4BFAD3DE" w14:textId="77777777" w:rsidR="005D5EE1" w:rsidRDefault="0040049D" w:rsidP="0040049D">
      <w:pPr>
        <w:pStyle w:val="Paragraphedeliste"/>
        <w:numPr>
          <w:ilvl w:val="0"/>
          <w:numId w:val="12"/>
        </w:numPr>
        <w:rPr>
          <w:lang w:eastAsia="ja-JP"/>
        </w:rPr>
      </w:pPr>
      <w:r>
        <w:rPr>
          <w:lang w:eastAsia="ja-JP"/>
        </w:rPr>
        <w:t>SF_Specimen.samplingTime: TM_Object becomes Sampling.time: TM_Object via the MaterialSample.sampling association.</w:t>
      </w:r>
    </w:p>
    <w:p w14:paraId="6AB6C226" w14:textId="77777777" w:rsidR="005D5EE1" w:rsidRDefault="0040049D" w:rsidP="0040049D">
      <w:pPr>
        <w:pStyle w:val="Paragraphedeliste"/>
        <w:numPr>
          <w:ilvl w:val="0"/>
          <w:numId w:val="12"/>
        </w:numPr>
        <w:rPr>
          <w:lang w:eastAsia="ja-JP"/>
        </w:rPr>
      </w:pPr>
      <w:r>
        <w:rPr>
          <w:lang w:eastAsia="ja-JP"/>
        </w:rPr>
        <w:t>SF_Specimen.size: Measure becomes MaterialSample.size: PhysicalDimension (multiple named size qualifiers possible with a dimenation and value: Measure for each).</w:t>
      </w:r>
    </w:p>
    <w:p w14:paraId="0AC3E0D5" w14:textId="501D7B7C" w:rsidR="0040049D" w:rsidRDefault="0040049D">
      <w:pPr>
        <w:pStyle w:val="Paragraphedeliste"/>
        <w:numPr>
          <w:ilvl w:val="0"/>
          <w:numId w:val="12"/>
        </w:numPr>
        <w:rPr>
          <w:lang w:eastAsia="ja-JP"/>
        </w:rPr>
      </w:pPr>
      <w:r>
        <w:rPr>
          <w:lang w:eastAsia="ja-JP"/>
        </w:rPr>
        <w:t>SF_Specimen.specimenType: GenericName becomes AbstractSample.sampleType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MaterialSample mappings from the edition 2 Basic Samples package to edition 1, including the properties inherited from the Sample and SF_SamplingFeature. </w:t>
      </w:r>
    </w:p>
    <w:p w14:paraId="192C59A4" w14:textId="5AFCEC73" w:rsidR="00F12AFC" w:rsidRPr="00824B4F" w:rsidRDefault="00F12AFC" w:rsidP="00F12AFC">
      <w:pPr>
        <w:ind w:left="360"/>
        <w:jc w:val="center"/>
        <w:rPr>
          <w:b/>
          <w:bCs/>
          <w:sz w:val="20"/>
          <w:szCs w:val="20"/>
        </w:rPr>
      </w:pPr>
      <w:bookmarkStart w:id="1434"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434"/>
      <w:r w:rsidRPr="00824B4F">
        <w:rPr>
          <w:b/>
          <w:bCs/>
          <w:sz w:val="20"/>
          <w:szCs w:val="20"/>
        </w:rPr>
        <w:t xml:space="preserve"> — </w:t>
      </w:r>
      <w:r>
        <w:rPr>
          <w:b/>
          <w:bCs/>
          <w:sz w:val="20"/>
          <w:szCs w:val="20"/>
        </w:rPr>
        <w:t>Material</w:t>
      </w:r>
      <w:r w:rsidRPr="00824B4F">
        <w:rPr>
          <w:b/>
          <w:bCs/>
          <w:sz w:val="20"/>
          <w:szCs w:val="20"/>
        </w:rPr>
        <w:t xml:space="preserve">Sample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r>
              <w:lastRenderedPageBreak/>
              <w:t>MaterialSample</w:t>
            </w:r>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r>
              <w:t>SF_Specimen</w:t>
            </w:r>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r>
              <w:t>Material</w:t>
            </w:r>
            <w:r w:rsidRPr="006E753C">
              <w:t>Sample.sampledFeature</w:t>
            </w:r>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r w:rsidRPr="006E753C">
              <w:t>SF_</w:t>
            </w:r>
            <w:r w:rsidR="002A7B9F">
              <w:t>Specimen</w:t>
            </w:r>
            <w:r w:rsidRPr="006E753C">
              <w:t>.sampledFeature</w:t>
            </w:r>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r>
              <w:t>Material</w:t>
            </w:r>
            <w:r w:rsidRPr="006E753C">
              <w:t>Sample.relatedObservation</w:t>
            </w:r>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r w:rsidRPr="006E753C">
              <w:t>SF_</w:t>
            </w:r>
            <w:r w:rsidR="002A7B9F">
              <w:t>Specimen</w:t>
            </w:r>
            <w:r w:rsidRPr="006E753C">
              <w:t>.relatedObservation</w:t>
            </w:r>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r>
              <w:t>Material</w:t>
            </w:r>
            <w:r w:rsidRPr="006E753C">
              <w:t>Sample.relatedSample</w:t>
            </w:r>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r w:rsidRPr="006E753C">
              <w:t>SF_</w:t>
            </w:r>
            <w:r w:rsidR="002A7B9F">
              <w:t>Specimen</w:t>
            </w:r>
            <w:r w:rsidRPr="006E753C">
              <w:t>.relatedSamplingFeature</w:t>
            </w:r>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r>
              <w:t>Material</w:t>
            </w:r>
            <w:r w:rsidRPr="006E753C">
              <w:t>Sample.metadata</w:t>
            </w:r>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has subProperty</w:t>
            </w:r>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r w:rsidRPr="006E753C">
              <w:t>SF_</w:t>
            </w:r>
            <w:r w:rsidR="002A7B9F">
              <w:t>Specimen</w:t>
            </w:r>
            <w:r w:rsidRPr="006E753C">
              <w:t>.lineage</w:t>
            </w:r>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r>
              <w:t>Material</w:t>
            </w:r>
            <w:r w:rsidRPr="006E753C">
              <w:t>Sample.parameter</w:t>
            </w:r>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r w:rsidRPr="006E753C">
              <w:t>SF_</w:t>
            </w:r>
            <w:r w:rsidR="002A7B9F">
              <w:t>Specimen</w:t>
            </w:r>
            <w:r w:rsidRPr="006E753C">
              <w:t>.parameter</w:t>
            </w:r>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r>
              <w:t>MaterialSample.sampling</w:t>
            </w:r>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has subProperty</w:t>
            </w:r>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r>
              <w:t>SF_Specimen.samplingMethod, SF_Specimen.samplingTime, SF_Specimen.samplingLocation</w:t>
            </w:r>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r>
              <w:t>MaterialSample.preparationStep</w:t>
            </w:r>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r>
              <w:t>SF_Specimen.processingDetails</w:t>
            </w:r>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r>
              <w:t>MaterialSample.size</w:t>
            </w:r>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r>
              <w:t>SF_Specimen.size</w:t>
            </w:r>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r>
              <w:t>MaterialSample.storageLocation</w:t>
            </w:r>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r>
              <w:t>SF_Specimen.currentLocation</w:t>
            </w:r>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r>
              <w:t>MaterialSample.sourceLocation</w:t>
            </w:r>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r>
              <w:t>SF_Specimen.samplingLocation</w:t>
            </w:r>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435" w:name="_Toc72768948"/>
      <w:r>
        <w:t>Observation and Sample collections</w:t>
      </w:r>
      <w:bookmarkEnd w:id="1435"/>
    </w:p>
    <w:p w14:paraId="4C99EB5B" w14:textId="77777777" w:rsidR="0040049D" w:rsidRDefault="0040049D" w:rsidP="0040049D">
      <w:pPr>
        <w:rPr>
          <w:lang w:eastAsia="ja-JP"/>
        </w:rPr>
      </w:pPr>
      <w:r>
        <w:rPr>
          <w:lang w:eastAsia="ja-JP"/>
        </w:rPr>
        <w:t>ISO 19156 Edition 1 did not include a concept of an Observation collection. In Edition 2 it is added as class ObservationCollection in package Basic Observations with the following attributes, associations and cardinalities:</w:t>
      </w:r>
    </w:p>
    <w:p w14:paraId="1ED399FE" w14:textId="77777777" w:rsidR="005D5EE1" w:rsidRDefault="0040049D" w:rsidP="0040049D">
      <w:pPr>
        <w:pStyle w:val="Paragraphedeliste"/>
        <w:numPr>
          <w:ilvl w:val="0"/>
          <w:numId w:val="12"/>
        </w:numPr>
        <w:rPr>
          <w:lang w:eastAsia="ja-JP"/>
        </w:rPr>
      </w:pPr>
      <w:r>
        <w:rPr>
          <w:lang w:eastAsia="ja-JP"/>
        </w:rPr>
        <w:t>member: Conceptual Observation schema: Observation [0..*]</w:t>
      </w:r>
    </w:p>
    <w:p w14:paraId="6E7559A4" w14:textId="77777777" w:rsidR="005D5EE1" w:rsidRDefault="0040049D" w:rsidP="0040049D">
      <w:pPr>
        <w:pStyle w:val="Paragraphedeliste"/>
        <w:numPr>
          <w:ilvl w:val="0"/>
          <w:numId w:val="12"/>
        </w:numPr>
        <w:rPr>
          <w:lang w:eastAsia="ja-JP"/>
        </w:rPr>
      </w:pPr>
      <w:r>
        <w:rPr>
          <w:lang w:eastAsia="ja-JP"/>
        </w:rPr>
        <w:t>memberCharacteristics: ObservationCharacteristics [0..1]</w:t>
      </w:r>
    </w:p>
    <w:p w14:paraId="69BB48DB" w14:textId="50170727" w:rsidR="005D5EE1" w:rsidRDefault="0040049D" w:rsidP="0040049D">
      <w:pPr>
        <w:pStyle w:val="Paragraphedeliste"/>
        <w:numPr>
          <w:ilvl w:val="0"/>
          <w:numId w:val="12"/>
        </w:numPr>
        <w:rPr>
          <w:lang w:eastAsia="ja-JP"/>
        </w:rPr>
      </w:pPr>
      <w:r>
        <w:rPr>
          <w:lang w:eastAsia="ja-JP"/>
        </w:rPr>
        <w:t>collectionType: AbstractObservationCollectionType</w:t>
      </w:r>
      <w:del w:id="1436" w:author="Katharina Schleidt" w:date="2021-10-13T19:05:00Z">
        <w:r w:rsidDel="00F90564">
          <w:rPr>
            <w:lang w:eastAsia="ja-JP"/>
          </w:rPr>
          <w:delText>CodeListValue</w:delText>
        </w:r>
      </w:del>
      <w:r>
        <w:rPr>
          <w:lang w:eastAsia="ja-JP"/>
        </w:rPr>
        <w:t xml:space="preserve"> [0..*]</w:t>
      </w:r>
    </w:p>
    <w:p w14:paraId="60976548" w14:textId="77777777" w:rsidR="005D5EE1" w:rsidRDefault="0040049D" w:rsidP="0040049D">
      <w:pPr>
        <w:pStyle w:val="Paragraphedeliste"/>
        <w:numPr>
          <w:ilvl w:val="0"/>
          <w:numId w:val="12"/>
        </w:numPr>
        <w:rPr>
          <w:lang w:eastAsia="ja-JP"/>
        </w:rPr>
      </w:pPr>
      <w:r>
        <w:rPr>
          <w:lang w:eastAsia="ja-JP"/>
        </w:rPr>
        <w:t>relatedCollection: ObservationCollection [0..*]</w:t>
      </w:r>
    </w:p>
    <w:p w14:paraId="5C008763" w14:textId="58EECC39" w:rsidR="0040049D" w:rsidRDefault="0040049D" w:rsidP="00917C89">
      <w:pPr>
        <w:pStyle w:val="Paragraphedeliste"/>
        <w:numPr>
          <w:ilvl w:val="0"/>
          <w:numId w:val="12"/>
        </w:numPr>
        <w:rPr>
          <w:lang w:eastAsia="ja-JP"/>
        </w:rPr>
      </w:pPr>
      <w:r>
        <w:rPr>
          <w:lang w:eastAsia="ja-JP"/>
        </w:rPr>
        <w:t>metadata: Any [0..*]</w:t>
      </w:r>
    </w:p>
    <w:p w14:paraId="6C70FE2A" w14:textId="41220055" w:rsidR="0040049D" w:rsidRDefault="0040049D" w:rsidP="0040049D">
      <w:pPr>
        <w:rPr>
          <w:lang w:eastAsia="ja-JP"/>
        </w:rPr>
      </w:pPr>
      <w:r>
        <w:rPr>
          <w:lang w:eastAsia="ja-JP"/>
        </w:rPr>
        <w:lastRenderedPageBreak/>
        <w:t>One concrete specialization of the AbstractObservationCollectionType</w:t>
      </w:r>
      <w:del w:id="1437" w:author="Katharina Schleidt" w:date="2021-10-13T19:05:00Z">
        <w:r w:rsidDel="00F90564">
          <w:rPr>
            <w:lang w:eastAsia="ja-JP"/>
          </w:rPr>
          <w:delText>CodeListValue</w:delText>
        </w:r>
      </w:del>
      <w:r>
        <w:rPr>
          <w:lang w:eastAsia="ja-JP"/>
        </w:rPr>
        <w:t xml:space="preserve"> class is provided in the Basic Observations package: CollectionTypeByMemberCharacteristicsSemantic</w:t>
      </w:r>
      <w:commentRangeStart w:id="1438"/>
      <w:r>
        <w:rPr>
          <w:lang w:eastAsia="ja-JP"/>
        </w:rPr>
        <w:t>s</w:t>
      </w:r>
      <w:r w:rsidR="00C634D8">
        <w:rPr>
          <w:rStyle w:val="Appelnotedebasdep"/>
          <w:lang w:eastAsia="ja-JP"/>
        </w:rPr>
        <w:footnoteReference w:id="1"/>
      </w:r>
      <w:r>
        <w:rPr>
          <w:lang w:eastAsia="ja-JP"/>
        </w:rPr>
        <w:t xml:space="preserve"> </w:t>
      </w:r>
      <w:commentRangeEnd w:id="1438"/>
      <w:r w:rsidR="0077641F">
        <w:rPr>
          <w:rStyle w:val="Marquedecommentaire"/>
        </w:rPr>
        <w:commentReference w:id="1438"/>
      </w:r>
      <w:r>
        <w:rPr>
          <w:lang w:eastAsia="ja-JP"/>
        </w:rPr>
        <w:t xml:space="preserve">with an initial set of two values: </w:t>
      </w:r>
      <w:ins w:id="1444" w:author="Katharina Schleidt" w:date="2021-07-06T12:37:00Z">
        <w:r w:rsidR="003D68CB">
          <w:rPr>
            <w:lang w:eastAsia="ja-JP"/>
          </w:rPr>
          <w:t>‘</w:t>
        </w:r>
      </w:ins>
      <w:r>
        <w:rPr>
          <w:lang w:eastAsia="ja-JP"/>
        </w:rPr>
        <w:t>homogen</w:t>
      </w:r>
      <w:ins w:id="1445" w:author="Grellet Sylvain" w:date="2021-10-20T21:35:00Z">
        <w:r w:rsidR="00F0627F">
          <w:rPr>
            <w:lang w:eastAsia="ja-JP"/>
          </w:rPr>
          <w:t>e</w:t>
        </w:r>
      </w:ins>
      <w:r>
        <w:rPr>
          <w:lang w:eastAsia="ja-JP"/>
        </w:rPr>
        <w:t>ous</w:t>
      </w:r>
      <w:ins w:id="1446" w:author="Katharina Schleidt" w:date="2021-07-06T12:37:00Z">
        <w:r w:rsidR="003D68CB">
          <w:rPr>
            <w:lang w:eastAsia="ja-JP"/>
          </w:rPr>
          <w:t>’</w:t>
        </w:r>
      </w:ins>
      <w:r>
        <w:rPr>
          <w:lang w:eastAsia="ja-JP"/>
        </w:rPr>
        <w:t xml:space="preserve"> and </w:t>
      </w:r>
      <w:ins w:id="1447" w:author="Katharina Schleidt" w:date="2021-07-06T12:37:00Z">
        <w:r w:rsidR="003D68CB">
          <w:rPr>
            <w:lang w:eastAsia="ja-JP"/>
          </w:rPr>
          <w:t>‘</w:t>
        </w:r>
      </w:ins>
      <w:r>
        <w:rPr>
          <w:lang w:eastAsia="ja-JP"/>
        </w:rPr>
        <w:t>summarizing</w:t>
      </w:r>
      <w:ins w:id="1448" w:author="Katharina Schleidt" w:date="2021-07-06T12:37:00Z">
        <w:r w:rsidR="003D68CB">
          <w:rPr>
            <w:lang w:eastAsia="ja-JP"/>
          </w:rPr>
          <w:t>’</w:t>
        </w:r>
      </w:ins>
      <w:r>
        <w:rPr>
          <w:lang w:eastAsia="ja-JP"/>
        </w:rPr>
        <w:t>, which define how the properties of the ObservationCharacteristics instances associated with the ObservationCollection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Attribute collectionType</w:t>
      </w:r>
      <w:r w:rsidR="005D5EE1">
        <w:rPr>
          <w:lang w:eastAsia="ja-JP"/>
        </w:rPr>
        <w:fldChar w:fldCharType="end"/>
      </w:r>
      <w:r>
        <w:rPr>
          <w:lang w:eastAsia="ja-JP"/>
        </w:rPr>
        <w:t>). Other Observation collection classifications may be added by specializing the AbstractObservationCollectionType</w:t>
      </w:r>
      <w:del w:id="1449" w:author="Katharina Schleidt" w:date="2021-10-13T19:05:00Z">
        <w:r w:rsidDel="00F90564">
          <w:rPr>
            <w:lang w:eastAsia="ja-JP"/>
          </w:rPr>
          <w:delText>CodeListValue</w:delText>
        </w:r>
      </w:del>
      <w:r>
        <w:rPr>
          <w:lang w:eastAsia="ja-JP"/>
        </w:rPr>
        <w:t xml:space="preserve"> as required.</w:t>
      </w:r>
    </w:p>
    <w:p w14:paraId="45D389E4" w14:textId="77777777" w:rsidR="0040049D" w:rsidRDefault="0040049D" w:rsidP="0040049D">
      <w:pPr>
        <w:rPr>
          <w:lang w:eastAsia="ja-JP"/>
        </w:rPr>
      </w:pPr>
      <w:r>
        <w:rPr>
          <w:lang w:eastAsia="ja-JP"/>
        </w:rPr>
        <w:t>Edition 1 provided a collection of Sampling features as SF_SamplingFeatureCollection class with a single association role member: SF_SamplingFeature. In Edition 2 this is modelled as SampleCollection class in the Basic Samples package with the following attributes, associations and cardinalities:</w:t>
      </w:r>
    </w:p>
    <w:p w14:paraId="43EB827D" w14:textId="77777777" w:rsidR="005D5EE1" w:rsidRDefault="0040049D" w:rsidP="0040049D">
      <w:pPr>
        <w:pStyle w:val="Paragraphedeliste"/>
        <w:numPr>
          <w:ilvl w:val="0"/>
          <w:numId w:val="12"/>
        </w:numPr>
        <w:rPr>
          <w:lang w:eastAsia="ja-JP"/>
        </w:rPr>
      </w:pPr>
      <w:r>
        <w:rPr>
          <w:lang w:eastAsia="ja-JP"/>
        </w:rPr>
        <w:t>member: Conceptual Sample schema: Sample [0..*]</w:t>
      </w:r>
    </w:p>
    <w:p w14:paraId="55B0A7DD" w14:textId="77777777" w:rsidR="005D5EE1" w:rsidRDefault="0040049D" w:rsidP="0040049D">
      <w:pPr>
        <w:pStyle w:val="Paragraphedeliste"/>
        <w:numPr>
          <w:ilvl w:val="0"/>
          <w:numId w:val="12"/>
        </w:numPr>
        <w:rPr>
          <w:lang w:eastAsia="ja-JP"/>
        </w:rPr>
      </w:pPr>
      <w:r>
        <w:rPr>
          <w:lang w:eastAsia="ja-JP"/>
        </w:rPr>
        <w:t>relatedCollection: SampleCollection [0..*]</w:t>
      </w:r>
    </w:p>
    <w:p w14:paraId="2478322C" w14:textId="59739938" w:rsidR="0040049D" w:rsidRDefault="0040049D" w:rsidP="00917C89">
      <w:pPr>
        <w:pStyle w:val="Paragraphedeliste"/>
        <w:numPr>
          <w:ilvl w:val="0"/>
          <w:numId w:val="12"/>
        </w:numPr>
        <w:rPr>
          <w:lang w:eastAsia="ja-JP"/>
        </w:rPr>
      </w:pPr>
      <w:r>
        <w:rPr>
          <w:lang w:eastAsia="ja-JP"/>
        </w:rPr>
        <w:t>metadata: Any [0..*]</w:t>
      </w:r>
    </w:p>
    <w:p w14:paraId="3229906F" w14:textId="289BA9AE" w:rsidR="0040049D" w:rsidRDefault="0040049D" w:rsidP="0040049D">
      <w:pPr>
        <w:rPr>
          <w:lang w:eastAsia="ja-JP"/>
        </w:rPr>
      </w:pPr>
      <w:r>
        <w:rPr>
          <w:lang w:eastAsia="ja-JP"/>
        </w:rPr>
        <w:t>Unlike ObservationCollections, the SampleCollections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SampleCollection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450"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450"/>
      <w:r w:rsidRPr="00824B4F">
        <w:rPr>
          <w:b/>
          <w:bCs/>
          <w:sz w:val="20"/>
          <w:szCs w:val="20"/>
        </w:rPr>
        <w:t xml:space="preserve"> — Sample</w:t>
      </w:r>
      <w:r>
        <w:rPr>
          <w:b/>
          <w:bCs/>
          <w:sz w:val="20"/>
          <w:szCs w:val="20"/>
        </w:rPr>
        <w:t>Collection</w:t>
      </w:r>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r>
              <w:t>SampleCollection</w:t>
            </w:r>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r>
              <w:t>SF_SamplingFeatureCollection</w:t>
            </w:r>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r>
              <w:t>SampleCollection.member</w:t>
            </w:r>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r>
              <w:t>SF_samplingFeatureCollection.member</w:t>
            </w:r>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r>
              <w:t>SampleCollection</w:t>
            </w:r>
            <w:r w:rsidR="00CE68F1" w:rsidRPr="006E753C">
              <w:t>.</w:t>
            </w:r>
            <w:r>
              <w:t>relatedCollection</w:t>
            </w:r>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(no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451" w:name="_Toc72768949"/>
      <w:bookmarkStart w:id="1452" w:name="_Hlk84855850"/>
      <w:r>
        <w:t>Hard-typing vs. soft typing and codelist use</w:t>
      </w:r>
      <w:bookmarkEnd w:id="1451"/>
    </w:p>
    <w:bookmarkEnd w:id="1452"/>
    <w:p w14:paraId="30537FFA" w14:textId="0DAD807D" w:rsidR="0040049D" w:rsidRDefault="0040049D" w:rsidP="0040049D">
      <w:pPr>
        <w:rPr>
          <w:lang w:eastAsia="ja-JP"/>
        </w:rPr>
      </w:pPr>
      <w:r>
        <w:rPr>
          <w:lang w:eastAsia="ja-JP"/>
        </w:rPr>
        <w:t xml:space="preserve">Observation classification by result type and SpatialSamplingFeature by the shape geometry type provided as sub-classes in the ISO 19156 Edition 1 are modelled using soft-typing based </w:t>
      </w:r>
      <w:del w:id="1453" w:author="Katharina Schleidt" w:date="2021-07-06T12:39:00Z">
        <w:r w:rsidDel="0077641F">
          <w:rPr>
            <w:lang w:eastAsia="ja-JP"/>
          </w:rPr>
          <w:delText xml:space="preserve"> </w:delText>
        </w:r>
      </w:del>
      <w:r>
        <w:rPr>
          <w:lang w:eastAsia="ja-JP"/>
        </w:rPr>
        <w:t>classification schemes in Edition 2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22944187" w:rsidR="00316DFC" w:rsidRDefault="0040049D" w:rsidP="0040049D">
      <w:pPr>
        <w:rPr>
          <w:ins w:id="1454" w:author="Ilkka Rinne" w:date="2021-08-03T15:37:00Z"/>
          <w:lang w:eastAsia="ja-JP"/>
        </w:rPr>
      </w:pPr>
      <w:r>
        <w:rPr>
          <w:lang w:eastAsia="ja-JP"/>
        </w:rPr>
        <w:lastRenderedPageBreak/>
        <w:t>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w:t>
      </w:r>
      <w:del w:id="1455" w:author="Katharina Schleidt" w:date="2021-10-13T19:05:00Z">
        <w:r w:rsidDel="00F90564">
          <w:rPr>
            <w:lang w:eastAsia="ja-JP"/>
          </w:rPr>
          <w:delText>CodeListValue</w:delText>
        </w:r>
      </w:del>
      <w:r>
        <w:rPr>
          <w:lang w:eastAsia="ja-JP"/>
        </w:rPr>
        <w:t xml:space="preserve"> and AbstractSampleType</w:t>
      </w:r>
      <w:del w:id="1456" w:author="Katharina Schleidt" w:date="2021-10-13T19:05:00Z">
        <w:r w:rsidDel="00F90564">
          <w:rPr>
            <w:lang w:eastAsia="ja-JP"/>
          </w:rPr>
          <w:delText>CodeListValue</w:delText>
        </w:r>
      </w:del>
      <w:r>
        <w:rPr>
          <w:lang w:eastAsia="ja-JP"/>
        </w:rPr>
        <w:t xml:space="preserve"> classes</w:t>
      </w:r>
      <w:ins w:id="1457" w:author="Ilkka Rinne" w:date="2021-08-03T15:37:00Z">
        <w:r w:rsidR="00316DFC">
          <w:rPr>
            <w:lang w:eastAsia="ja-JP"/>
          </w:rPr>
          <w:t xml:space="preserve">, as illustrated </w:t>
        </w:r>
      </w:ins>
      <w:ins w:id="1458" w:author="Ilkka Rinne" w:date="2021-08-03T15:44:00Z">
        <w:r w:rsidR="0018089C">
          <w:rPr>
            <w:lang w:eastAsia="ja-JP"/>
          </w:rPr>
          <w:t xml:space="preserve">for classification of Samples </w:t>
        </w:r>
      </w:ins>
      <w:ins w:id="1459" w:author="Ilkka Rinne" w:date="2021-08-03T15:37:00Z">
        <w:r w:rsidR="00316DFC">
          <w:rPr>
            <w:lang w:eastAsia="ja-JP"/>
          </w:rPr>
          <w:t xml:space="preserve">in </w:t>
        </w:r>
      </w:ins>
      <w:ins w:id="1460" w:author="Ilkka Rinne" w:date="2021-08-03T15:42:00Z">
        <w:r w:rsidR="0018089C">
          <w:rPr>
            <w:lang w:eastAsia="ja-JP"/>
          </w:rPr>
          <w:fldChar w:fldCharType="begin"/>
        </w:r>
        <w:r w:rsidR="0018089C">
          <w:rPr>
            <w:lang w:eastAsia="ja-JP"/>
          </w:rPr>
          <w:instrText xml:space="preserve"> REF _Ref78897786 \h </w:instrText>
        </w:r>
      </w:ins>
      <w:r w:rsidR="0018089C">
        <w:rPr>
          <w:lang w:eastAsia="ja-JP"/>
        </w:rPr>
      </w:r>
      <w:r w:rsidR="0018089C">
        <w:rPr>
          <w:lang w:eastAsia="ja-JP"/>
        </w:rPr>
        <w:fldChar w:fldCharType="separate"/>
      </w:r>
      <w:ins w:id="1461" w:author="Ilkka Rinne" w:date="2021-08-03T15:42:00Z">
        <w:r w:rsidR="0018089C">
          <w:t xml:space="preserve">Figure </w:t>
        </w:r>
        <w:r w:rsidR="0018089C">
          <w:rPr>
            <w:noProof/>
          </w:rPr>
          <w:t>85</w:t>
        </w:r>
        <w:r w:rsidR="0018089C">
          <w:rPr>
            <w:lang w:eastAsia="ja-JP"/>
          </w:rPr>
          <w:fldChar w:fldCharType="end"/>
        </w:r>
      </w:ins>
      <w:r>
        <w:rPr>
          <w:lang w:eastAsia="ja-JP"/>
        </w:rPr>
        <w:t>.</w:t>
      </w:r>
    </w:p>
    <w:p w14:paraId="134437F5" w14:textId="77777777" w:rsidR="00316DFC" w:rsidRDefault="00316DFC">
      <w:pPr>
        <w:keepNext/>
        <w:rPr>
          <w:ins w:id="1462" w:author="Ilkka Rinne" w:date="2021-08-03T15:40:00Z"/>
        </w:rPr>
        <w:pPrChange w:id="1463" w:author="Ilkka Rinne" w:date="2021-08-03T15:40:00Z">
          <w:pPr/>
        </w:pPrChange>
      </w:pPr>
      <w:ins w:id="1464" w:author="Ilkka Rinne" w:date="2021-08-03T15:38:00Z">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ins>
    </w:p>
    <w:p w14:paraId="3B236E9F" w14:textId="3234A5FA" w:rsidR="00316DFC" w:rsidRDefault="00316DFC" w:rsidP="00316DFC">
      <w:pPr>
        <w:pStyle w:val="Lgende"/>
        <w:rPr>
          <w:ins w:id="1465" w:author="Ilkka Rinne" w:date="2021-08-03T15:40:00Z"/>
        </w:rPr>
      </w:pPr>
      <w:bookmarkStart w:id="1466" w:name="_Ref78897786"/>
      <w:ins w:id="1467" w:author="Ilkka Rinne" w:date="2021-08-03T15:40:00Z">
        <w:r>
          <w:t xml:space="preserve">Figure </w:t>
        </w:r>
        <w:r>
          <w:fldChar w:fldCharType="begin"/>
        </w:r>
        <w:r>
          <w:instrText xml:space="preserve"> SEQ Figure \* ARABIC </w:instrText>
        </w:r>
      </w:ins>
      <w:r>
        <w:fldChar w:fldCharType="separate"/>
      </w:r>
      <w:ins w:id="1468" w:author="Ilkka Rinne" w:date="2021-08-03T15:47:00Z">
        <w:r w:rsidR="0018089C">
          <w:rPr>
            <w:noProof/>
          </w:rPr>
          <w:t>85</w:t>
        </w:r>
      </w:ins>
      <w:ins w:id="1469" w:author="Ilkka Rinne" w:date="2021-08-03T15:40:00Z">
        <w:r>
          <w:fldChar w:fldCharType="end"/>
        </w:r>
        <w:bookmarkEnd w:id="1466"/>
        <w:r>
          <w:t xml:space="preserve"> </w:t>
        </w:r>
      </w:ins>
      <w:ins w:id="1470" w:author="Ilkka Rinne" w:date="2021-08-03T15:41:00Z">
        <w:r>
          <w:softHyphen/>
          <w:t>–</w:t>
        </w:r>
      </w:ins>
      <w:ins w:id="1471" w:author="Ilkka Rinne" w:date="2021-08-03T15:40:00Z">
        <w:r>
          <w:t xml:space="preserve"> </w:t>
        </w:r>
      </w:ins>
      <w:ins w:id="1472" w:author="Ilkka Rinne" w:date="2021-08-03T15:42:00Z">
        <w:r w:rsidR="0018089C">
          <w:t>(</w:t>
        </w:r>
      </w:ins>
      <w:ins w:id="1473" w:author="Ilkka Rinne" w:date="2021-08-03T15:40:00Z">
        <w:r>
          <w:t>Example</w:t>
        </w:r>
      </w:ins>
      <w:ins w:id="1474" w:author="Ilkka Rinne" w:date="2021-08-03T15:43:00Z">
        <w:r w:rsidR="0018089C">
          <w:t>)</w:t>
        </w:r>
      </w:ins>
      <w:ins w:id="1475" w:author="Ilkka Rinne" w:date="2021-08-03T15:40:00Z">
        <w:r>
          <w:t xml:space="preserve"> </w:t>
        </w:r>
      </w:ins>
      <w:ins w:id="1476" w:author="Ilkka Rinne" w:date="2021-08-03T15:43:00Z">
        <w:r w:rsidR="0018089C">
          <w:t>Mechanism for d</w:t>
        </w:r>
      </w:ins>
      <w:ins w:id="1477" w:author="Ilkka Rinne" w:date="2021-08-03T15:40:00Z">
        <w:r>
          <w:t xml:space="preserve">efining a classification scheme for Samples </w:t>
        </w:r>
      </w:ins>
      <w:ins w:id="1478" w:author="Ilkka Rinne" w:date="2021-08-03T15:43:00Z">
        <w:r w:rsidR="0018089C">
          <w:t>based on</w:t>
        </w:r>
      </w:ins>
      <w:ins w:id="1479" w:author="Ilkka Rinne" w:date="2021-08-03T15:40:00Z">
        <w:r>
          <w:t xml:space="preserve"> </w:t>
        </w:r>
      </w:ins>
      <w:ins w:id="1480" w:author="Ilkka Rinne" w:date="2021-08-03T15:43:00Z">
        <w:r w:rsidR="0018089C">
          <w:t xml:space="preserve">the type of the sample </w:t>
        </w:r>
      </w:ins>
      <w:ins w:id="1481" w:author="Ilkka Rinne" w:date="2021-08-03T15:40:00Z">
        <w:r>
          <w:t>material</w:t>
        </w:r>
      </w:ins>
      <w:ins w:id="1482" w:author="Ilkka Rinne" w:date="2021-08-03T15:41:00Z">
        <w:r>
          <w:t xml:space="preserve"> by extending the AbstractSample</w:t>
        </w:r>
      </w:ins>
      <w:ins w:id="1483" w:author="Ilkka Rinne" w:date="2021-08-03T15:42:00Z">
        <w:r>
          <w:t>Type codelist</w:t>
        </w:r>
      </w:ins>
      <w:ins w:id="1484" w:author="Ilkka Rinne" w:date="2021-08-03T15:41:00Z">
        <w:r>
          <w:t>.</w:t>
        </w:r>
      </w:ins>
    </w:p>
    <w:p w14:paraId="4A48DB75" w14:textId="37B2276B" w:rsidR="0040049D" w:rsidDel="0018089C" w:rsidRDefault="0040049D" w:rsidP="0040049D">
      <w:pPr>
        <w:rPr>
          <w:del w:id="1485" w:author="Ilkka Rinne" w:date="2021-08-03T15:45:00Z"/>
          <w:lang w:eastAsia="ja-JP"/>
        </w:rPr>
      </w:pPr>
      <w:del w:id="1486" w:author="Ilkka Rinne" w:date="2021-08-03T15:45:00Z">
        <w:r w:rsidDel="0018089C">
          <w:rPr>
            <w:lang w:eastAsia="ja-JP"/>
          </w:rPr>
          <w:delText xml:space="preserve"> The SampleTypeByMaterialClass class (without any specific values) </w:delText>
        </w:r>
        <w:commentRangeStart w:id="1487"/>
        <w:commentRangeStart w:id="1488"/>
        <w:r w:rsidDel="0018089C">
          <w:rPr>
            <w:lang w:eastAsia="ja-JP"/>
          </w:rPr>
          <w:delText>is provided in the informative Codelist realizations package as an example of using this mechanism.</w:delText>
        </w:r>
        <w:commentRangeEnd w:id="1487"/>
        <w:r w:rsidR="0072232A" w:rsidDel="0018089C">
          <w:rPr>
            <w:rStyle w:val="Marquedecommentaire"/>
          </w:rPr>
          <w:commentReference w:id="1487"/>
        </w:r>
        <w:commentRangeEnd w:id="1488"/>
        <w:r w:rsidR="002852F4" w:rsidDel="0018089C">
          <w:rPr>
            <w:rStyle w:val="Marquedecommentaire"/>
          </w:rPr>
          <w:commentReference w:id="1488"/>
        </w:r>
      </w:del>
    </w:p>
    <w:p w14:paraId="78423DC5" w14:textId="2CA2926A" w:rsidR="0040049D" w:rsidRDefault="0040049D" w:rsidP="0040049D">
      <w:pPr>
        <w:rPr>
          <w:ins w:id="1489" w:author="Ilkka Rinne" w:date="2021-08-03T15:46:00Z"/>
          <w:lang w:eastAsia="ja-JP"/>
        </w:rPr>
      </w:pPr>
      <w:r>
        <w:rPr>
          <w:lang w:eastAsia="ja-JP"/>
        </w:rPr>
        <w:t>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w:t>
      </w:r>
      <w:del w:id="1490" w:author="Katharina Schleidt" w:date="2021-10-13T19:05:00Z">
        <w:r w:rsidDel="00F90564">
          <w:rPr>
            <w:lang w:eastAsia="ja-JP"/>
          </w:rPr>
          <w:delText>CodeListValue</w:delText>
        </w:r>
      </w:del>
      <w:r>
        <w:rPr>
          <w:lang w:eastAsia="ja-JP"/>
        </w:rPr>
        <w:t xml:space="preserve"> class.</w:t>
      </w:r>
      <w:ins w:id="1491" w:author="Ilkka Rinne" w:date="2021-08-03T15:45:00Z">
        <w:r w:rsidR="0018089C">
          <w:rPr>
            <w:lang w:eastAsia="ja-JP"/>
          </w:rPr>
          <w:t xml:space="preserve"> An example of this mechanism is ill</w:t>
        </w:r>
      </w:ins>
      <w:ins w:id="1492" w:author="Ilkka Rinne" w:date="2021-08-03T15:46:00Z">
        <w:r w:rsidR="0018089C">
          <w:rPr>
            <w:lang w:eastAsia="ja-JP"/>
          </w:rPr>
          <w:t xml:space="preserve">ustrated as </w:t>
        </w:r>
      </w:ins>
      <w:ins w:id="1493" w:author="Ilkka Rinne" w:date="2021-08-03T15:48:00Z">
        <w:r w:rsidR="0018089C">
          <w:rPr>
            <w:lang w:eastAsia="ja-JP"/>
          </w:rPr>
          <w:fldChar w:fldCharType="begin"/>
        </w:r>
        <w:r w:rsidR="0018089C">
          <w:rPr>
            <w:lang w:eastAsia="ja-JP"/>
          </w:rPr>
          <w:instrText xml:space="preserve"> REF _Ref78898137 \h </w:instrText>
        </w:r>
      </w:ins>
      <w:r w:rsidR="0018089C">
        <w:rPr>
          <w:lang w:eastAsia="ja-JP"/>
        </w:rPr>
      </w:r>
      <w:r w:rsidR="0018089C">
        <w:rPr>
          <w:lang w:eastAsia="ja-JP"/>
        </w:rPr>
        <w:fldChar w:fldCharType="separate"/>
      </w:r>
      <w:ins w:id="1494" w:author="Ilkka Rinne" w:date="2021-08-03T15:48:00Z">
        <w:r w:rsidR="0018089C">
          <w:t xml:space="preserve">Figure </w:t>
        </w:r>
        <w:r w:rsidR="0018089C">
          <w:rPr>
            <w:noProof/>
          </w:rPr>
          <w:t>86</w:t>
        </w:r>
        <w:r w:rsidR="0018089C">
          <w:rPr>
            <w:lang w:eastAsia="ja-JP"/>
          </w:rPr>
          <w:fldChar w:fldCharType="end"/>
        </w:r>
      </w:ins>
      <w:ins w:id="1495" w:author="Ilkka Rinne" w:date="2021-08-03T15:46:00Z">
        <w:r w:rsidR="0018089C">
          <w:rPr>
            <w:lang w:eastAsia="ja-JP"/>
          </w:rPr>
          <w:t>.</w:t>
        </w:r>
      </w:ins>
    </w:p>
    <w:p w14:paraId="721B685E" w14:textId="77777777" w:rsidR="0018089C" w:rsidRDefault="0018089C">
      <w:pPr>
        <w:keepNext/>
        <w:rPr>
          <w:ins w:id="1496" w:author="Ilkka Rinne" w:date="2021-08-03T15:47:00Z"/>
        </w:rPr>
        <w:pPrChange w:id="1497" w:author="Ilkka Rinne" w:date="2021-08-03T15:47:00Z">
          <w:pPr/>
        </w:pPrChange>
      </w:pPr>
      <w:ins w:id="1498" w:author="Ilkka Rinne" w:date="2021-08-03T15:46:00Z">
        <w:r>
          <w:rPr>
            <w:noProof/>
            <w:lang w:val="fr-FR" w:eastAsia="fr-FR"/>
          </w:rPr>
          <w:lastRenderedPageBreak/>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ins>
    </w:p>
    <w:p w14:paraId="7AAAC227" w14:textId="43672D59" w:rsidR="0018089C" w:rsidRDefault="0018089C">
      <w:pPr>
        <w:pStyle w:val="Lgende"/>
        <w:rPr>
          <w:lang w:eastAsia="ja-JP"/>
        </w:rPr>
        <w:pPrChange w:id="1499" w:author="Ilkka Rinne" w:date="2021-08-03T15:47:00Z">
          <w:pPr/>
        </w:pPrChange>
      </w:pPr>
      <w:bookmarkStart w:id="1500" w:name="_Ref78898137"/>
      <w:ins w:id="1501" w:author="Ilkka Rinne" w:date="2021-08-03T15:47:00Z">
        <w:r>
          <w:t xml:space="preserve">Figure </w:t>
        </w:r>
        <w:r>
          <w:fldChar w:fldCharType="begin"/>
        </w:r>
        <w:r>
          <w:instrText xml:space="preserve"> SEQ Figure \* ARABIC </w:instrText>
        </w:r>
      </w:ins>
      <w:r>
        <w:fldChar w:fldCharType="separate"/>
      </w:r>
      <w:ins w:id="1502" w:author="Ilkka Rinne" w:date="2021-08-03T15:47:00Z">
        <w:r>
          <w:rPr>
            <w:noProof/>
          </w:rPr>
          <w:t>86</w:t>
        </w:r>
        <w:r>
          <w:fldChar w:fldCharType="end"/>
        </w:r>
        <w:bookmarkEnd w:id="1500"/>
        <w:r>
          <w:t xml:space="preserve"> – (Example) </w:t>
        </w:r>
        <w:r w:rsidRPr="0018089C">
          <w:t xml:space="preserve">Mechanism for defining a </w:t>
        </w:r>
      </w:ins>
      <w:ins w:id="1503" w:author="Ilkka Rinne" w:date="2021-08-03T15:48:00Z">
        <w:r>
          <w:t xml:space="preserve">generic </w:t>
        </w:r>
      </w:ins>
      <w:ins w:id="1504" w:author="Ilkka Rinne" w:date="2021-08-03T15:47:00Z">
        <w:r w:rsidRPr="0018089C">
          <w:t>classification scheme for Sample</w:t>
        </w:r>
        <w:r>
          <w:t>rs</w:t>
        </w:r>
        <w:r w:rsidRPr="0018089C">
          <w:t xml:space="preserve"> by extending the AbstractSample</w:t>
        </w:r>
      </w:ins>
      <w:ins w:id="1505" w:author="Ilkka Rinne" w:date="2021-08-03T15:48:00Z">
        <w:r>
          <w:t>r</w:t>
        </w:r>
      </w:ins>
      <w:ins w:id="1506" w:author="Ilkka Rinne" w:date="2021-08-03T15:47:00Z">
        <w:r w:rsidRPr="0018089C">
          <w:t>Type codelist.</w:t>
        </w:r>
      </w:ins>
    </w:p>
    <w:p w14:paraId="20489DC3" w14:textId="77777777" w:rsidR="0040049D" w:rsidRDefault="0040049D" w:rsidP="00917C89">
      <w:pPr>
        <w:pStyle w:val="a3"/>
      </w:pPr>
      <w:r>
        <w:t>Migration of result type based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ObservationTypeByResultType codelist as a value of the observationType attribute as follows (labels provided here for readability, the corresponding URIs for the </w:t>
      </w:r>
      <w:r w:rsidR="00242114">
        <w:rPr>
          <w:lang w:eastAsia="ja-JP"/>
        </w:rPr>
        <w:t xml:space="preserve">codelist </w:t>
      </w:r>
      <w:r>
        <w:rPr>
          <w:lang w:eastAsia="ja-JP"/>
        </w:rPr>
        <w:t>entries should be used as specified in the code list vocabulary</w:t>
      </w:r>
      <w:commentRangeStart w:id="1507"/>
      <w:commentRangeStart w:id="1508"/>
      <w:r w:rsidR="00242114">
        <w:rPr>
          <w:rStyle w:val="Appelnotedebasdep"/>
          <w:lang w:eastAsia="ja-JP"/>
        </w:rPr>
        <w:footnoteReference w:id="2"/>
      </w:r>
      <w:r>
        <w:rPr>
          <w:lang w:eastAsia="ja-JP"/>
        </w:rPr>
        <w:t>):</w:t>
      </w:r>
      <w:commentRangeEnd w:id="1507"/>
      <w:r w:rsidR="0072232A">
        <w:rPr>
          <w:rStyle w:val="Marquedecommentaire"/>
        </w:rPr>
        <w:commentReference w:id="1507"/>
      </w:r>
      <w:commentRangeEnd w:id="1508"/>
      <w:r w:rsidR="007240E3">
        <w:rPr>
          <w:rStyle w:val="Marquedecommentaire"/>
        </w:rPr>
        <w:commentReference w:id="1508"/>
      </w:r>
    </w:p>
    <w:p w14:paraId="6682A6BA" w14:textId="57169AAD" w:rsidR="00CC3341" w:rsidRDefault="00CC3341" w:rsidP="0040049D">
      <w:pPr>
        <w:pStyle w:val="Paragraphedeliste"/>
        <w:numPr>
          <w:ilvl w:val="0"/>
          <w:numId w:val="12"/>
        </w:numPr>
        <w:rPr>
          <w:lang w:eastAsia="ja-JP"/>
        </w:rPr>
      </w:pPr>
      <w:r>
        <w:rPr>
          <w:lang w:eastAsia="ja-JP"/>
        </w:rPr>
        <w:t>OM_Observation: Observation</w:t>
      </w:r>
    </w:p>
    <w:p w14:paraId="5D647950" w14:textId="781C0898" w:rsidR="005D5EE1" w:rsidRDefault="0040049D" w:rsidP="0040049D">
      <w:pPr>
        <w:pStyle w:val="Paragraphedeliste"/>
        <w:numPr>
          <w:ilvl w:val="0"/>
          <w:numId w:val="12"/>
        </w:numPr>
        <w:rPr>
          <w:lang w:eastAsia="ja-JP"/>
        </w:rPr>
      </w:pPr>
      <w:r>
        <w:rPr>
          <w:lang w:eastAsia="ja-JP"/>
        </w:rPr>
        <w:t>OM_Measurement: Measurement</w:t>
      </w:r>
    </w:p>
    <w:p w14:paraId="7C739D14" w14:textId="77777777" w:rsidR="005D5EE1" w:rsidRDefault="0040049D" w:rsidP="0040049D">
      <w:pPr>
        <w:pStyle w:val="Paragraphedeliste"/>
        <w:numPr>
          <w:ilvl w:val="0"/>
          <w:numId w:val="12"/>
        </w:numPr>
        <w:rPr>
          <w:lang w:eastAsia="ja-JP"/>
        </w:rPr>
      </w:pPr>
      <w:r>
        <w:rPr>
          <w:lang w:eastAsia="ja-JP"/>
        </w:rPr>
        <w:t>OM_CategoryObservation: Category Observation</w:t>
      </w:r>
    </w:p>
    <w:p w14:paraId="1E5AF273" w14:textId="77777777" w:rsidR="005D5EE1" w:rsidRDefault="0040049D" w:rsidP="0040049D">
      <w:pPr>
        <w:pStyle w:val="Paragraphedeliste"/>
        <w:numPr>
          <w:ilvl w:val="0"/>
          <w:numId w:val="12"/>
        </w:numPr>
        <w:rPr>
          <w:lang w:eastAsia="ja-JP"/>
        </w:rPr>
      </w:pPr>
      <w:r>
        <w:rPr>
          <w:lang w:eastAsia="ja-JP"/>
        </w:rPr>
        <w:t>OM_CountObservation: Count Observation</w:t>
      </w:r>
    </w:p>
    <w:p w14:paraId="6CDBA88A" w14:textId="77777777" w:rsidR="005D5EE1" w:rsidRDefault="0040049D" w:rsidP="0040049D">
      <w:pPr>
        <w:pStyle w:val="Paragraphedeliste"/>
        <w:numPr>
          <w:ilvl w:val="0"/>
          <w:numId w:val="12"/>
        </w:numPr>
        <w:rPr>
          <w:lang w:eastAsia="ja-JP"/>
        </w:rPr>
      </w:pPr>
      <w:r>
        <w:rPr>
          <w:lang w:eastAsia="ja-JP"/>
        </w:rPr>
        <w:t>OM_TruthObservation: Truth Observation</w:t>
      </w:r>
    </w:p>
    <w:p w14:paraId="138AAC29" w14:textId="49735719" w:rsidR="005D5EE1" w:rsidRDefault="0040049D" w:rsidP="0040049D">
      <w:pPr>
        <w:pStyle w:val="Paragraphedeliste"/>
        <w:numPr>
          <w:ilvl w:val="0"/>
          <w:numId w:val="12"/>
        </w:numPr>
        <w:rPr>
          <w:lang w:eastAsia="ja-JP"/>
        </w:rPr>
      </w:pPr>
      <w:r>
        <w:rPr>
          <w:lang w:eastAsia="ja-JP"/>
        </w:rPr>
        <w:t>OM_TemporalObservation: Temporal</w:t>
      </w:r>
      <w:r w:rsidR="005D5EE1">
        <w:rPr>
          <w:lang w:eastAsia="ja-JP"/>
        </w:rPr>
        <w:t xml:space="preserve"> </w:t>
      </w:r>
      <w:r>
        <w:rPr>
          <w:lang w:eastAsia="ja-JP"/>
        </w:rPr>
        <w:t xml:space="preserve">Observation </w:t>
      </w:r>
    </w:p>
    <w:p w14:paraId="5DF59006" w14:textId="77777777" w:rsidR="005D5EE1" w:rsidRDefault="0040049D" w:rsidP="0040049D">
      <w:pPr>
        <w:pStyle w:val="Paragraphedeliste"/>
        <w:numPr>
          <w:ilvl w:val="0"/>
          <w:numId w:val="12"/>
        </w:numPr>
        <w:rPr>
          <w:lang w:eastAsia="ja-JP"/>
        </w:rPr>
      </w:pPr>
      <w:r>
        <w:rPr>
          <w:lang w:eastAsia="ja-JP"/>
        </w:rPr>
        <w:t>OM_GeometryObservation: Geometry Observation</w:t>
      </w:r>
    </w:p>
    <w:p w14:paraId="0F039E5B" w14:textId="77777777" w:rsidR="005D5EE1" w:rsidRDefault="0040049D" w:rsidP="0040049D">
      <w:pPr>
        <w:pStyle w:val="Paragraphedeliste"/>
        <w:numPr>
          <w:ilvl w:val="0"/>
          <w:numId w:val="12"/>
        </w:numPr>
        <w:rPr>
          <w:lang w:eastAsia="ja-JP"/>
        </w:rPr>
      </w:pPr>
      <w:r>
        <w:rPr>
          <w:lang w:eastAsia="ja-JP"/>
        </w:rPr>
        <w:t>OM_ComplexObservation: Complex Observation</w:t>
      </w:r>
    </w:p>
    <w:p w14:paraId="47DEF82A" w14:textId="77777777" w:rsidR="005D5EE1" w:rsidRDefault="0040049D" w:rsidP="0040049D">
      <w:pPr>
        <w:pStyle w:val="Paragraphedeliste"/>
        <w:numPr>
          <w:ilvl w:val="0"/>
          <w:numId w:val="12"/>
        </w:numPr>
        <w:rPr>
          <w:lang w:eastAsia="ja-JP"/>
        </w:rPr>
      </w:pPr>
      <w:r>
        <w:rPr>
          <w:lang w:eastAsia="ja-JP"/>
        </w:rPr>
        <w:t>OM_DiscreteCoverageObservation: Discrete CoverageObservation</w:t>
      </w:r>
    </w:p>
    <w:p w14:paraId="72427915" w14:textId="77777777" w:rsidR="005D5EE1" w:rsidRDefault="0040049D" w:rsidP="0040049D">
      <w:pPr>
        <w:pStyle w:val="Paragraphedeliste"/>
        <w:numPr>
          <w:ilvl w:val="0"/>
          <w:numId w:val="12"/>
        </w:numPr>
        <w:rPr>
          <w:lang w:eastAsia="ja-JP"/>
        </w:rPr>
      </w:pPr>
      <w:r>
        <w:rPr>
          <w:lang w:eastAsia="ja-JP"/>
        </w:rPr>
        <w:t>OM_PointCoverageObservation: Point Coverage Observation</w:t>
      </w:r>
    </w:p>
    <w:p w14:paraId="13D5713D" w14:textId="6C8A8269" w:rsidR="0040049D" w:rsidRDefault="0040049D" w:rsidP="00917C89">
      <w:pPr>
        <w:pStyle w:val="Paragraphedeliste"/>
        <w:numPr>
          <w:ilvl w:val="0"/>
          <w:numId w:val="12"/>
        </w:numPr>
        <w:rPr>
          <w:lang w:eastAsia="ja-JP"/>
        </w:rPr>
      </w:pPr>
      <w:r>
        <w:rPr>
          <w:lang w:eastAsia="ja-JP"/>
        </w:rPr>
        <w:t>OM_TimeSeriesObservation: Time Series Observation</w:t>
      </w:r>
    </w:p>
    <w:p w14:paraId="7E65FCFC" w14:textId="77777777" w:rsidR="0040049D" w:rsidRDefault="0040049D" w:rsidP="00917C89">
      <w:pPr>
        <w:pStyle w:val="a3"/>
      </w:pPr>
      <w:r>
        <w:t xml:space="preserve">Migration of geometry based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SpatialSample class of the Basic Samples package by providing an entry of the SampleTypeByGeometryType codelist as a value of the sampleType attribute as follows (labels provided </w:t>
      </w:r>
      <w:r>
        <w:rPr>
          <w:lang w:eastAsia="ja-JP"/>
        </w:rPr>
        <w:lastRenderedPageBreak/>
        <w:t>here for readability, the corresponding URIs for the entries should be used as specified in the code list vocabulary</w:t>
      </w:r>
      <w:commentRangeStart w:id="1524"/>
      <w:commentRangeStart w:id="1525"/>
      <w:r w:rsidR="00242114">
        <w:rPr>
          <w:rStyle w:val="Appelnotedebasdep"/>
          <w:lang w:eastAsia="ja-JP"/>
        </w:rPr>
        <w:footnoteReference w:id="3"/>
      </w:r>
      <w:r>
        <w:rPr>
          <w:lang w:eastAsia="ja-JP"/>
        </w:rPr>
        <w:t>)</w:t>
      </w:r>
      <w:commentRangeEnd w:id="1524"/>
      <w:r w:rsidR="0072232A">
        <w:rPr>
          <w:rStyle w:val="Marquedecommentaire"/>
        </w:rPr>
        <w:commentReference w:id="1524"/>
      </w:r>
      <w:commentRangeEnd w:id="1525"/>
      <w:r w:rsidR="007240E3">
        <w:rPr>
          <w:rStyle w:val="Marquedecommentaire"/>
        </w:rPr>
        <w:commentReference w:id="1525"/>
      </w:r>
      <w:r>
        <w:rPr>
          <w:lang w:eastAsia="ja-JP"/>
        </w:rPr>
        <w:t>:</w:t>
      </w:r>
    </w:p>
    <w:p w14:paraId="693B3009" w14:textId="77777777" w:rsidR="005D5EE1" w:rsidRDefault="0040049D" w:rsidP="0040049D">
      <w:pPr>
        <w:pStyle w:val="Paragraphedeliste"/>
        <w:numPr>
          <w:ilvl w:val="0"/>
          <w:numId w:val="12"/>
        </w:numPr>
        <w:rPr>
          <w:lang w:eastAsia="ja-JP"/>
        </w:rPr>
      </w:pPr>
      <w:r>
        <w:rPr>
          <w:lang w:eastAsia="ja-JP"/>
        </w:rPr>
        <w:t>SF_SamplingPoint: Point Sample</w:t>
      </w:r>
    </w:p>
    <w:p w14:paraId="5CD4A6B1" w14:textId="77777777" w:rsidR="005D5EE1" w:rsidRDefault="0040049D" w:rsidP="0040049D">
      <w:pPr>
        <w:pStyle w:val="Paragraphedeliste"/>
        <w:numPr>
          <w:ilvl w:val="0"/>
          <w:numId w:val="12"/>
        </w:numPr>
        <w:rPr>
          <w:lang w:eastAsia="ja-JP"/>
        </w:rPr>
      </w:pPr>
      <w:r>
        <w:rPr>
          <w:lang w:eastAsia="ja-JP"/>
        </w:rPr>
        <w:t>SF_SamplingCurve: Curve Sample</w:t>
      </w:r>
    </w:p>
    <w:p w14:paraId="7E0EE0C2" w14:textId="77777777" w:rsidR="005D5EE1" w:rsidRDefault="0040049D" w:rsidP="0040049D">
      <w:pPr>
        <w:pStyle w:val="Paragraphedeliste"/>
        <w:numPr>
          <w:ilvl w:val="0"/>
          <w:numId w:val="12"/>
        </w:numPr>
        <w:rPr>
          <w:lang w:eastAsia="ja-JP"/>
        </w:rPr>
      </w:pPr>
      <w:r>
        <w:rPr>
          <w:lang w:eastAsia="ja-JP"/>
        </w:rPr>
        <w:t>SF_SamplingSurface: Surface Sample</w:t>
      </w:r>
    </w:p>
    <w:p w14:paraId="6C8194B3" w14:textId="0D7FE207" w:rsidR="0040049D" w:rsidRDefault="0040049D" w:rsidP="00917C89">
      <w:pPr>
        <w:pStyle w:val="Paragraphedeliste"/>
        <w:numPr>
          <w:ilvl w:val="0"/>
          <w:numId w:val="12"/>
        </w:numPr>
        <w:rPr>
          <w:lang w:eastAsia="ja-JP"/>
        </w:rPr>
      </w:pPr>
      <w:r>
        <w:rPr>
          <w:lang w:eastAsia="ja-JP"/>
        </w:rPr>
        <w:t>SF_SamplingSolid: Solid Sample</w:t>
      </w:r>
    </w:p>
    <w:p w14:paraId="423295BB" w14:textId="77777777" w:rsidR="0040049D" w:rsidRDefault="0040049D" w:rsidP="00917C89">
      <w:pPr>
        <w:pStyle w:val="a2"/>
      </w:pPr>
      <w:bookmarkStart w:id="1543" w:name="_Toc72768950"/>
      <w:r>
        <w:t>Generic metadata associations</w:t>
      </w:r>
      <w:bookmarkEnd w:id="1543"/>
    </w:p>
    <w:p w14:paraId="29A706C5" w14:textId="13C87B84" w:rsidR="0040049D" w:rsidRDefault="0040049D" w:rsidP="0040049D">
      <w:pPr>
        <w:rPr>
          <w:lang w:eastAsia="ja-JP"/>
        </w:rPr>
      </w:pPr>
      <w:r>
        <w:rPr>
          <w:lang w:eastAsia="ja-JP"/>
        </w:rPr>
        <w:t>In Edition 1 the Metadata association was provided only for the OM_Observation class with type MD_Metadata of ISO 19115:2003/Cor.1:2006 and with cardinality of 0..1. The ISO 19156 Edition 2 allows for providing metadata in addition to the concepts covered by the OMS model for most of the model classes:</w:t>
      </w:r>
    </w:p>
    <w:p w14:paraId="66E760A3" w14:textId="77777777" w:rsidR="005D5EE1" w:rsidRDefault="0040049D" w:rsidP="0040049D">
      <w:pPr>
        <w:pStyle w:val="Paragraphedeliste"/>
        <w:numPr>
          <w:ilvl w:val="0"/>
          <w:numId w:val="12"/>
        </w:numPr>
        <w:rPr>
          <w:lang w:eastAsia="ja-JP"/>
        </w:rPr>
      </w:pPr>
      <w:r>
        <w:rPr>
          <w:lang w:eastAsia="ja-JP"/>
        </w:rPr>
        <w:t>Abstract Observation core package:</w:t>
      </w:r>
    </w:p>
    <w:p w14:paraId="507CBF06" w14:textId="77777777" w:rsidR="005D5EE1" w:rsidRDefault="0040049D" w:rsidP="0040049D">
      <w:pPr>
        <w:pStyle w:val="Paragraphedeliste"/>
        <w:numPr>
          <w:ilvl w:val="1"/>
          <w:numId w:val="12"/>
        </w:numPr>
        <w:rPr>
          <w:lang w:eastAsia="ja-JP"/>
        </w:rPr>
      </w:pPr>
      <w:r>
        <w:rPr>
          <w:lang w:eastAsia="ja-JP"/>
        </w:rPr>
        <w:t>AbstractObservationCharacteristics</w:t>
      </w:r>
    </w:p>
    <w:p w14:paraId="4896B7F7" w14:textId="77777777" w:rsidR="005D5EE1" w:rsidRDefault="0040049D" w:rsidP="0040049D">
      <w:pPr>
        <w:pStyle w:val="Paragraphedeliste"/>
        <w:numPr>
          <w:ilvl w:val="1"/>
          <w:numId w:val="12"/>
        </w:numPr>
        <w:rPr>
          <w:lang w:eastAsia="ja-JP"/>
        </w:rPr>
      </w:pPr>
      <w:r>
        <w:rPr>
          <w:lang w:eastAsia="ja-JP"/>
        </w:rPr>
        <w:t>AbstractObservingProcedure</w:t>
      </w:r>
    </w:p>
    <w:p w14:paraId="33BD0958" w14:textId="77777777" w:rsidR="005D5EE1" w:rsidRDefault="0040049D" w:rsidP="0040049D">
      <w:pPr>
        <w:pStyle w:val="Paragraphedeliste"/>
        <w:numPr>
          <w:ilvl w:val="1"/>
          <w:numId w:val="12"/>
        </w:numPr>
        <w:rPr>
          <w:lang w:eastAsia="ja-JP"/>
        </w:rPr>
      </w:pPr>
      <w:r>
        <w:rPr>
          <w:lang w:eastAsia="ja-JP"/>
        </w:rPr>
        <w:t>AbstractObservableProperty</w:t>
      </w:r>
    </w:p>
    <w:p w14:paraId="13622DE8" w14:textId="77777777" w:rsidR="005D5EE1" w:rsidRDefault="0040049D" w:rsidP="0040049D">
      <w:pPr>
        <w:pStyle w:val="Paragraphedeliste"/>
        <w:numPr>
          <w:ilvl w:val="1"/>
          <w:numId w:val="12"/>
        </w:numPr>
        <w:rPr>
          <w:lang w:eastAsia="ja-JP"/>
        </w:rPr>
      </w:pPr>
      <w:r>
        <w:rPr>
          <w:lang w:eastAsia="ja-JP"/>
        </w:rPr>
        <w:t>AbstractObserver</w:t>
      </w:r>
    </w:p>
    <w:p w14:paraId="7AD8CD8A" w14:textId="77777777" w:rsidR="005D5EE1" w:rsidRDefault="0040049D" w:rsidP="0040049D">
      <w:pPr>
        <w:pStyle w:val="Paragraphedeliste"/>
        <w:numPr>
          <w:ilvl w:val="1"/>
          <w:numId w:val="12"/>
        </w:numPr>
        <w:rPr>
          <w:lang w:eastAsia="ja-JP"/>
        </w:rPr>
      </w:pPr>
      <w:r>
        <w:rPr>
          <w:lang w:eastAsia="ja-JP"/>
        </w:rPr>
        <w:t>AbstractDeployment</w:t>
      </w:r>
    </w:p>
    <w:p w14:paraId="228067C1" w14:textId="77777777" w:rsidR="005D5EE1" w:rsidRDefault="0040049D" w:rsidP="0040049D">
      <w:pPr>
        <w:pStyle w:val="Paragraphedeliste"/>
        <w:numPr>
          <w:ilvl w:val="1"/>
          <w:numId w:val="12"/>
        </w:numPr>
        <w:rPr>
          <w:lang w:eastAsia="ja-JP"/>
        </w:rPr>
      </w:pPr>
      <w:r>
        <w:rPr>
          <w:lang w:eastAsia="ja-JP"/>
        </w:rPr>
        <w:t>AbstractHost</w:t>
      </w:r>
    </w:p>
    <w:p w14:paraId="442E1FA2" w14:textId="77777777" w:rsidR="005D5EE1" w:rsidRDefault="0040049D" w:rsidP="0040049D">
      <w:pPr>
        <w:pStyle w:val="Paragraphedeliste"/>
        <w:numPr>
          <w:ilvl w:val="0"/>
          <w:numId w:val="12"/>
        </w:numPr>
        <w:rPr>
          <w:lang w:eastAsia="ja-JP"/>
        </w:rPr>
      </w:pPr>
      <w:r>
        <w:rPr>
          <w:lang w:eastAsia="ja-JP"/>
        </w:rPr>
        <w:t>Basic Observations package:</w:t>
      </w:r>
    </w:p>
    <w:p w14:paraId="654E8FB3" w14:textId="77777777" w:rsidR="005D5EE1" w:rsidRDefault="0040049D" w:rsidP="0040049D">
      <w:pPr>
        <w:pStyle w:val="Paragraphedeliste"/>
        <w:numPr>
          <w:ilvl w:val="1"/>
          <w:numId w:val="12"/>
        </w:numPr>
        <w:rPr>
          <w:lang w:eastAsia="ja-JP"/>
        </w:rPr>
      </w:pPr>
      <w:r>
        <w:rPr>
          <w:lang w:eastAsia="ja-JP"/>
        </w:rPr>
        <w:t>ObservationCollection</w:t>
      </w:r>
    </w:p>
    <w:p w14:paraId="66242702" w14:textId="77777777" w:rsidR="005D5EE1" w:rsidRDefault="0040049D" w:rsidP="0040049D">
      <w:pPr>
        <w:pStyle w:val="Paragraphedeliste"/>
        <w:numPr>
          <w:ilvl w:val="0"/>
          <w:numId w:val="12"/>
        </w:numPr>
        <w:rPr>
          <w:lang w:eastAsia="ja-JP"/>
        </w:rPr>
      </w:pPr>
      <w:r>
        <w:rPr>
          <w:lang w:eastAsia="ja-JP"/>
        </w:rPr>
        <w:t>Abstract Sample core package:</w:t>
      </w:r>
    </w:p>
    <w:p w14:paraId="12B72261" w14:textId="77777777" w:rsidR="005D5EE1" w:rsidRDefault="0040049D" w:rsidP="0040049D">
      <w:pPr>
        <w:pStyle w:val="Paragraphedeliste"/>
        <w:numPr>
          <w:ilvl w:val="1"/>
          <w:numId w:val="12"/>
        </w:numPr>
        <w:rPr>
          <w:lang w:eastAsia="ja-JP"/>
        </w:rPr>
      </w:pPr>
      <w:r>
        <w:rPr>
          <w:lang w:eastAsia="ja-JP"/>
        </w:rPr>
        <w:t>AbstractSample</w:t>
      </w:r>
    </w:p>
    <w:p w14:paraId="2FE6B79B" w14:textId="77777777" w:rsidR="005D5EE1" w:rsidRDefault="0040049D" w:rsidP="0040049D">
      <w:pPr>
        <w:pStyle w:val="Paragraphedeliste"/>
        <w:numPr>
          <w:ilvl w:val="1"/>
          <w:numId w:val="12"/>
        </w:numPr>
        <w:rPr>
          <w:lang w:eastAsia="ja-JP"/>
        </w:rPr>
      </w:pPr>
      <w:r>
        <w:rPr>
          <w:lang w:eastAsia="ja-JP"/>
        </w:rPr>
        <w:t>AbstractSampling</w:t>
      </w:r>
    </w:p>
    <w:p w14:paraId="0AE3FA00" w14:textId="77777777" w:rsidR="005D5EE1" w:rsidRDefault="0040049D" w:rsidP="0040049D">
      <w:pPr>
        <w:pStyle w:val="Paragraphedeliste"/>
        <w:numPr>
          <w:ilvl w:val="1"/>
          <w:numId w:val="12"/>
        </w:numPr>
        <w:rPr>
          <w:lang w:eastAsia="ja-JP"/>
        </w:rPr>
      </w:pPr>
      <w:r>
        <w:rPr>
          <w:lang w:eastAsia="ja-JP"/>
        </w:rPr>
        <w:t>AbstractSample</w:t>
      </w:r>
      <w:r w:rsidR="005D5EE1">
        <w:rPr>
          <w:lang w:eastAsia="ja-JP"/>
        </w:rPr>
        <w:t>r</w:t>
      </w:r>
    </w:p>
    <w:p w14:paraId="5E8C84FE" w14:textId="77777777" w:rsidR="005D5EE1" w:rsidRDefault="0040049D" w:rsidP="0040049D">
      <w:pPr>
        <w:pStyle w:val="Paragraphedeliste"/>
        <w:numPr>
          <w:ilvl w:val="1"/>
          <w:numId w:val="12"/>
        </w:numPr>
        <w:rPr>
          <w:lang w:eastAsia="ja-JP"/>
        </w:rPr>
      </w:pPr>
      <w:r>
        <w:rPr>
          <w:lang w:eastAsia="ja-JP"/>
        </w:rPr>
        <w:t>AbstractPreparationStep</w:t>
      </w:r>
    </w:p>
    <w:p w14:paraId="1A94847B" w14:textId="77777777" w:rsidR="005D5EE1" w:rsidRDefault="0040049D" w:rsidP="0040049D">
      <w:pPr>
        <w:pStyle w:val="Paragraphedeliste"/>
        <w:numPr>
          <w:ilvl w:val="1"/>
          <w:numId w:val="12"/>
        </w:numPr>
        <w:rPr>
          <w:lang w:eastAsia="ja-JP"/>
        </w:rPr>
      </w:pPr>
      <w:r>
        <w:rPr>
          <w:lang w:eastAsia="ja-JP"/>
        </w:rPr>
        <w:t>AbstractPreparationProcedure</w:t>
      </w:r>
    </w:p>
    <w:p w14:paraId="74D73AF5" w14:textId="77777777" w:rsidR="005D5EE1" w:rsidRDefault="0040049D" w:rsidP="0040049D">
      <w:pPr>
        <w:pStyle w:val="Paragraphedeliste"/>
        <w:numPr>
          <w:ilvl w:val="1"/>
          <w:numId w:val="12"/>
        </w:numPr>
        <w:rPr>
          <w:lang w:eastAsia="ja-JP"/>
        </w:rPr>
      </w:pPr>
      <w:r>
        <w:rPr>
          <w:lang w:eastAsia="ja-JP"/>
        </w:rPr>
        <w:t>AbstractSamplingProcedure</w:t>
      </w:r>
    </w:p>
    <w:p w14:paraId="6A03B52B" w14:textId="77777777" w:rsidR="005D5EE1" w:rsidRDefault="0040049D" w:rsidP="0040049D">
      <w:pPr>
        <w:pStyle w:val="Paragraphedeliste"/>
        <w:numPr>
          <w:ilvl w:val="0"/>
          <w:numId w:val="12"/>
        </w:numPr>
        <w:rPr>
          <w:lang w:eastAsia="ja-JP"/>
        </w:rPr>
      </w:pPr>
      <w:r>
        <w:rPr>
          <w:lang w:eastAsia="ja-JP"/>
        </w:rPr>
        <w:t>Basic Samples</w:t>
      </w:r>
    </w:p>
    <w:p w14:paraId="494301E7" w14:textId="00019958" w:rsidR="0040049D" w:rsidRDefault="0040049D" w:rsidP="00917C89">
      <w:pPr>
        <w:pStyle w:val="Paragraphedeliste"/>
        <w:numPr>
          <w:ilvl w:val="1"/>
          <w:numId w:val="12"/>
        </w:numPr>
        <w:rPr>
          <w:lang w:eastAsia="ja-JP"/>
        </w:rPr>
      </w:pPr>
      <w:r>
        <w:rPr>
          <w:lang w:eastAsia="ja-JP"/>
        </w:rPr>
        <w:t>SampleCollection</w:t>
      </w:r>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544" w:name="_Toc72768951"/>
      <w:r>
        <w:t>Discarded concepts</w:t>
      </w:r>
      <w:bookmarkEnd w:id="1544"/>
    </w:p>
    <w:p w14:paraId="7AE8611B" w14:textId="77777777" w:rsidR="0040049D" w:rsidRDefault="0040049D" w:rsidP="0040049D">
      <w:pPr>
        <w:rPr>
          <w:lang w:eastAsia="ja-JP"/>
        </w:rPr>
      </w:pPr>
      <w:r>
        <w:rPr>
          <w:lang w:eastAsia="ja-JP"/>
        </w:rPr>
        <w:t>The ISO 19156 Edition 1 contained two requirementsClass packages with classes used in the UML but not specific to the Observations and Sampling features:</w:t>
      </w:r>
    </w:p>
    <w:p w14:paraId="51BF3705" w14:textId="77777777" w:rsidR="005D5EE1" w:rsidRDefault="0040049D" w:rsidP="0040049D">
      <w:pPr>
        <w:pStyle w:val="Paragraphedeliste"/>
        <w:numPr>
          <w:ilvl w:val="0"/>
          <w:numId w:val="12"/>
        </w:numPr>
        <w:rPr>
          <w:lang w:eastAsia="ja-JP"/>
        </w:rPr>
      </w:pPr>
      <w:r>
        <w:rPr>
          <w:lang w:eastAsia="ja-JP"/>
        </w:rPr>
        <w:t>General Feature Instance package:</w:t>
      </w:r>
    </w:p>
    <w:p w14:paraId="4482678A" w14:textId="77777777" w:rsidR="005D5EE1" w:rsidRDefault="0040049D" w:rsidP="0040049D">
      <w:pPr>
        <w:pStyle w:val="Paragraphedeliste"/>
        <w:numPr>
          <w:ilvl w:val="1"/>
          <w:numId w:val="12"/>
        </w:numPr>
        <w:rPr>
          <w:lang w:eastAsia="ja-JP"/>
        </w:rPr>
      </w:pPr>
      <w:r>
        <w:rPr>
          <w:lang w:eastAsia="ja-JP"/>
        </w:rPr>
        <w:t>GFI_DomainFeature</w:t>
      </w:r>
    </w:p>
    <w:p w14:paraId="467F0C14" w14:textId="77777777" w:rsidR="005D5EE1" w:rsidRDefault="0040049D" w:rsidP="0040049D">
      <w:pPr>
        <w:pStyle w:val="Paragraphedeliste"/>
        <w:numPr>
          <w:ilvl w:val="1"/>
          <w:numId w:val="12"/>
        </w:numPr>
        <w:rPr>
          <w:lang w:eastAsia="ja-JP"/>
        </w:rPr>
      </w:pPr>
      <w:r>
        <w:rPr>
          <w:lang w:eastAsia="ja-JP"/>
        </w:rPr>
        <w:t>GFI_Feature</w:t>
      </w:r>
    </w:p>
    <w:p w14:paraId="2178653D" w14:textId="77777777" w:rsidR="005D5EE1" w:rsidRDefault="0040049D" w:rsidP="0040049D">
      <w:pPr>
        <w:pStyle w:val="Paragraphedeliste"/>
        <w:numPr>
          <w:ilvl w:val="0"/>
          <w:numId w:val="12"/>
        </w:numPr>
        <w:rPr>
          <w:lang w:eastAsia="ja-JP"/>
        </w:rPr>
      </w:pPr>
      <w:r>
        <w:rPr>
          <w:lang w:eastAsia="ja-JP"/>
        </w:rPr>
        <w:t>Temporal Coverage package:</w:t>
      </w:r>
    </w:p>
    <w:p w14:paraId="35A2D244" w14:textId="77777777" w:rsidR="005D5EE1" w:rsidRDefault="0040049D" w:rsidP="0040049D">
      <w:pPr>
        <w:pStyle w:val="Paragraphedeliste"/>
        <w:numPr>
          <w:ilvl w:val="1"/>
          <w:numId w:val="12"/>
        </w:numPr>
        <w:rPr>
          <w:lang w:eastAsia="ja-JP"/>
        </w:rPr>
      </w:pPr>
      <w:r>
        <w:rPr>
          <w:lang w:eastAsia="ja-JP"/>
        </w:rPr>
        <w:t>CVT_DiscreteTimeInstantCoverage</w:t>
      </w:r>
    </w:p>
    <w:p w14:paraId="66E7453F" w14:textId="03082BD3" w:rsidR="0040049D" w:rsidRDefault="0040049D" w:rsidP="00917C89">
      <w:pPr>
        <w:pStyle w:val="Paragraphedeliste"/>
        <w:numPr>
          <w:ilvl w:val="1"/>
          <w:numId w:val="12"/>
        </w:numPr>
        <w:rPr>
          <w:lang w:eastAsia="ja-JP"/>
        </w:rPr>
      </w:pPr>
      <w:r>
        <w:rPr>
          <w:lang w:eastAsia="ja-JP"/>
        </w:rPr>
        <w:lastRenderedPageBreak/>
        <w:t>CVT_TimeInstantValuePair</w:t>
      </w:r>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545" w:author="Katharina Schleidt" w:date="2021-07-06T13:17:00Z">
        <w:r w:rsidR="0072232A">
          <w:rPr>
            <w:lang w:eastAsia="ja-JP"/>
          </w:rPr>
          <w:t xml:space="preserve">either </w:t>
        </w:r>
      </w:ins>
      <w:r>
        <w:rPr>
          <w:lang w:eastAsia="ja-JP"/>
        </w:rPr>
        <w:t xml:space="preserve">the Observation </w:t>
      </w:r>
      <w:del w:id="1546" w:author="Katharina Schleidt" w:date="2021-07-06T13:17:00Z">
        <w:r w:rsidDel="0072232A">
          <w:rPr>
            <w:lang w:eastAsia="ja-JP"/>
          </w:rPr>
          <w:delText xml:space="preserve">and </w:delText>
        </w:r>
      </w:del>
      <w:ins w:id="1547"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548" w:author="Katharina Schleidt" w:date="2021-07-05T19:40:00Z">
        <w:r w:rsidR="008212CB" w:rsidRPr="008212CB" w:rsidDel="00116C6C">
          <w:rPr>
            <w:lang w:eastAsia="ja-JP"/>
          </w:rPr>
          <w:delText xml:space="preserve">, </w:delText>
        </w:r>
      </w:del>
      <w:ins w:id="1549" w:author="Katharina Schleidt" w:date="2021-07-05T19:40:00Z">
        <w:r w:rsidR="00116C6C">
          <w:rPr>
            <w:lang w:eastAsia="ja-JP"/>
          </w:rPr>
          <w:t xml:space="preserve"> and</w:t>
        </w:r>
        <w:r w:rsidR="00116C6C" w:rsidRPr="008212CB">
          <w:rPr>
            <w:lang w:eastAsia="ja-JP"/>
          </w:rPr>
          <w:t xml:space="preserve"> </w:t>
        </w:r>
      </w:ins>
      <w:del w:id="1550" w:author="Katharina Schleidt" w:date="2021-07-05T19:40:00Z">
        <w:r w:rsidR="008212CB" w:rsidRPr="008212CB" w:rsidDel="00116C6C">
          <w:rPr>
            <w:lang w:eastAsia="ja-JP"/>
          </w:rPr>
          <w:delText xml:space="preserve">measurements </w:delText>
        </w:r>
      </w:del>
      <w:ins w:id="1551" w:author="Katharina Schleidt" w:date="2021-07-05T19:40:00Z">
        <w:r w:rsidR="00116C6C">
          <w:rPr>
            <w:lang w:eastAsia="ja-JP"/>
          </w:rPr>
          <w:t>M</w:t>
        </w:r>
        <w:r w:rsidR="00116C6C" w:rsidRPr="008212CB">
          <w:rPr>
            <w:lang w:eastAsia="ja-JP"/>
          </w:rPr>
          <w:t>easurements</w:t>
        </w:r>
      </w:ins>
      <w:del w:id="1552" w:author="Katharina Schleidt" w:date="2021-07-05T19:40:00Z">
        <w:r w:rsidR="008212CB" w:rsidRPr="008212CB" w:rsidDel="00116C6C">
          <w:rPr>
            <w:lang w:eastAsia="ja-JP"/>
          </w:rPr>
          <w:delText xml:space="preserve">and </w:delText>
        </w:r>
        <w:commentRangeStart w:id="1553"/>
        <w:commentRangeStart w:id="1554"/>
        <w:commentRangeStart w:id="1555"/>
        <w:r w:rsidR="008212CB" w:rsidRPr="008212CB" w:rsidDel="00116C6C">
          <w:rPr>
            <w:lang w:eastAsia="ja-JP"/>
          </w:rPr>
          <w:delText>samples</w:delText>
        </w:r>
        <w:commentRangeEnd w:id="1553"/>
        <w:r w:rsidR="00D75FE8" w:rsidDel="00116C6C">
          <w:rPr>
            <w:rStyle w:val="Marquedecommentaire"/>
          </w:rPr>
          <w:commentReference w:id="1553"/>
        </w:r>
      </w:del>
      <w:commentRangeEnd w:id="1554"/>
      <w:r w:rsidR="00116C6C">
        <w:rPr>
          <w:rStyle w:val="Marquedecommentaire"/>
        </w:rPr>
        <w:commentReference w:id="1554"/>
      </w:r>
      <w:commentRangeEnd w:id="1555"/>
      <w:r w:rsidR="00116C6C">
        <w:rPr>
          <w:rStyle w:val="Marquedecommentaire"/>
        </w:rPr>
        <w:commentReference w:id="1555"/>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1556"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556"/>
    </w:p>
    <w:p w14:paraId="310591AF" w14:textId="19FDA2FF" w:rsidR="00491C3C" w:rsidRDefault="00295A39" w:rsidP="002B4EBE">
      <w:pPr>
        <w:pStyle w:val="a2"/>
      </w:pPr>
      <w:bookmarkStart w:id="1557" w:name="_Toc72768953"/>
      <w:r w:rsidRPr="00295A39">
        <w:t>Features, coverages and observations — Different views of information</w:t>
      </w:r>
      <w:bookmarkEnd w:id="1557"/>
    </w:p>
    <w:p w14:paraId="129A17BE" w14:textId="04A7858F" w:rsidR="00366758" w:rsidRDefault="00366758" w:rsidP="00366758">
      <w:r>
        <w:t>ISO 19109 describes the feature as a “fundamental unit of geographic information”. The “General Feature Model” (GFM) presented in ISO </w:t>
      </w:r>
      <w:commentRangeStart w:id="1558"/>
      <w:r>
        <w:t>19101</w:t>
      </w:r>
      <w:ins w:id="1559" w:author="Grellet Sylvain" w:date="2021-10-21T16:14:00Z">
        <w:r w:rsidR="00F914DA">
          <w:t xml:space="preserve"> </w:t>
        </w:r>
      </w:ins>
      <w:del w:id="1560" w:author="Grellet Sylvain" w:date="2021-10-21T16:14:00Z">
        <w:r w:rsidDel="00F914DA">
          <w:delText xml:space="preserve"> </w:delText>
        </w:r>
      </w:del>
      <w:commentRangeEnd w:id="1558"/>
      <w:r w:rsidR="00621028">
        <w:rPr>
          <w:rStyle w:val="Marquedecommentaire"/>
        </w:rPr>
        <w:commentReference w:id="1558"/>
      </w:r>
      <w:ins w:id="1561" w:author="Grellet Sylvain" w:date="2021-10-21T16:14:00Z">
        <w:r w:rsidR="00F914DA">
          <w:fldChar w:fldCharType="begin"/>
        </w:r>
        <w:r w:rsidR="00F914DA">
          <w:instrText xml:space="preserve"> REF _Ref85725265 \r \h </w:instrText>
        </w:r>
      </w:ins>
      <w:r w:rsidR="00F914DA">
        <w:fldChar w:fldCharType="separate"/>
      </w:r>
      <w:ins w:id="1562" w:author="Grellet Sylvain" w:date="2021-10-21T16:14:00Z">
        <w:r w:rsidR="00F914DA">
          <w:t>[21]</w:t>
        </w:r>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1072E5A3" w:rsidR="00366758" w:rsidRDefault="00366758" w:rsidP="00366758">
      <w:r>
        <w:t xml:space="preserve">The principal alternative model for geographic information is the coverage, described in </w:t>
      </w:r>
      <w:commentRangeStart w:id="1563"/>
      <w:commentRangeStart w:id="1564"/>
      <w:commentRangeStart w:id="1565"/>
      <w:r>
        <w:t>ISO</w:t>
      </w:r>
      <w:del w:id="1566" w:author="Katharina Schleidt" w:date="2021-10-20T18:28:00Z">
        <w:r w:rsidDel="00CE4088">
          <w:delText> </w:delText>
        </w:r>
      </w:del>
      <w:ins w:id="1567" w:author="Katharina Schleidt" w:date="2021-10-20T18:28:00Z">
        <w:r w:rsidR="00CE4088" w:rsidRPr="00CE4088">
          <w:t>/DIS 19123-1</w:t>
        </w:r>
      </w:ins>
      <w:commentRangeEnd w:id="1563"/>
      <w:r w:rsidR="00621028">
        <w:rPr>
          <w:rStyle w:val="Marquedecommentaire"/>
        </w:rPr>
        <w:commentReference w:id="1563"/>
      </w:r>
      <w:commentRangeEnd w:id="1564"/>
      <w:ins w:id="1568" w:author="Grellet Sylvain" w:date="2021-10-21T16:20:00Z">
        <w:r w:rsidR="008538CF">
          <w:t xml:space="preserve"> </w:t>
        </w:r>
      </w:ins>
      <w:r w:rsidR="0087602B">
        <w:rPr>
          <w:rStyle w:val="Marquedecommentaire"/>
        </w:rPr>
        <w:commentReference w:id="1564"/>
      </w:r>
      <w:commentRangeEnd w:id="1565"/>
      <w:ins w:id="1569" w:author="Grellet Sylvain" w:date="2021-10-21T16:20:00Z">
        <w:r w:rsidR="008538CF">
          <w:fldChar w:fldCharType="begin"/>
        </w:r>
        <w:r w:rsidR="008538CF">
          <w:instrText xml:space="preserve"> REF _Ref85725666 \r \h </w:instrText>
        </w:r>
      </w:ins>
      <w:r w:rsidR="008538CF">
        <w:fldChar w:fldCharType="separate"/>
      </w:r>
      <w:ins w:id="1570" w:author="Grellet Sylvain" w:date="2021-10-21T16:20:00Z">
        <w:r w:rsidR="008538CF">
          <w:t>[26]</w:t>
        </w:r>
        <w:r w:rsidR="008538CF">
          <w:fldChar w:fldCharType="end"/>
        </w:r>
        <w:r w:rsidR="008538CF">
          <w:t xml:space="preserve"> </w:t>
        </w:r>
      </w:ins>
      <w:r w:rsidR="00B763AC">
        <w:rPr>
          <w:rStyle w:val="Marquedecommentaire"/>
        </w:rPr>
        <w:commentReference w:id="1565"/>
      </w:r>
      <w:ins w:id="1571" w:author="Grellet Sylvain" w:date="2021-10-21T16:20:00Z">
        <w:r w:rsidR="008538CF">
          <w:fldChar w:fldCharType="begin"/>
        </w:r>
        <w:r w:rsidR="008538CF">
          <w:instrText xml:space="preserve"> REF _Ref85725673 \r \h </w:instrText>
        </w:r>
      </w:ins>
      <w:r w:rsidR="008538CF">
        <w:fldChar w:fldCharType="separate"/>
      </w:r>
      <w:ins w:id="1572" w:author="Grellet Sylvain" w:date="2021-10-21T16:20:00Z">
        <w:r w:rsidR="008538CF">
          <w:t>[27]</w:t>
        </w:r>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573" w:author="Katharina Schleidt" w:date="2021-07-05T20:14:00Z">
        <w:r w:rsidR="00EC3D8D" w:rsidRPr="00020674" w:rsidDel="00CC3A78">
          <w:delText>;</w:delText>
        </w:r>
        <w:r w:rsidR="00020674" w:rsidRPr="00020674" w:rsidDel="00CC3A78">
          <w:delText xml:space="preserve"> </w:delText>
        </w:r>
      </w:del>
      <w:ins w:id="1574" w:author="Katharina Schleidt" w:date="2021-07-05T20:14:00Z">
        <w:r w:rsidR="00CC3A78">
          <w:t>.</w:t>
        </w:r>
        <w:r w:rsidR="00CC3A78" w:rsidRPr="00020674">
          <w:t xml:space="preserve"> </w:t>
        </w:r>
      </w:ins>
      <w:del w:id="1575" w:author="Katharina Schleidt" w:date="2021-07-05T20:14:00Z">
        <w:r w:rsidR="00EC3D8D" w:rsidRPr="00020674" w:rsidDel="00CC3A78">
          <w:delText>therefore</w:delText>
        </w:r>
      </w:del>
      <w:ins w:id="1576"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Paragraphedeliste"/>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Paragraphedeliste"/>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Paragraphedeliste"/>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577" w:name="_l7a3n9" w:colFirst="0" w:colLast="0"/>
      <w:bookmarkEnd w:id="1577"/>
    </w:p>
    <w:p w14:paraId="4BD06ECF" w14:textId="5C794931" w:rsidR="00295A39" w:rsidRDefault="00295A39" w:rsidP="00295A39">
      <w:pPr>
        <w:pStyle w:val="a2"/>
      </w:pPr>
      <w:bookmarkStart w:id="1578" w:name="_Toc72768954"/>
      <w:r w:rsidRPr="00295A39">
        <w:lastRenderedPageBreak/>
        <w:t>Observation concerns</w:t>
      </w:r>
      <w:bookmarkEnd w:id="1578"/>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Paragraphedeliste"/>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Paragraphedeliste"/>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Paragraphedeliste"/>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Paragraphedeliste"/>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“Assay” might be derived from Observation, fixing the observedProperty to be “ChemicalConcentration”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5BE0FF28" w:rsidR="0065218A" w:rsidRDefault="0065218A" w:rsidP="0065218A">
      <w:pPr>
        <w:rPr>
          <w:lang w:eastAsia="ja-JP"/>
        </w:rPr>
      </w:pPr>
      <w:r>
        <w:rPr>
          <w:lang w:eastAsia="ja-JP"/>
        </w:rPr>
        <w:lastRenderedPageBreak/>
        <w:t xml:space="preserve">In comparison, SensorML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1579" w:author="Grellet Sylvain" w:date="2021-10-21T14:47:00Z">
        <w:r w:rsidR="00901ACF">
          <w:rPr>
            <w:lang w:eastAsia="ja-JP"/>
          </w:rPr>
          <w:t>[10]</w:t>
        </w:r>
      </w:ins>
      <w:del w:id="1580" w:author="Grellet Sylvain" w:date="2021-10-21T14:47:00Z">
        <w:r w:rsidR="00821F18" w:rsidDel="00901ACF">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SensorML datastream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581" w:author="Katharina Schleidt" w:date="2021-07-05T19:41:00Z">
        <w:r w:rsidR="000017EB" w:rsidRPr="000017EB" w:rsidDel="00116C6C">
          <w:rPr>
            <w:lang w:eastAsia="ja-JP"/>
          </w:rPr>
          <w:delText>Observations, measurements and samples</w:delText>
        </w:r>
      </w:del>
      <w:ins w:id="1582"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Observation discovery and use is often done querying APIs; although with LinkedData practices being more and more used, one might discover an observation simply because an instance of a domain feature uses its URI or it has been crawled by a search engine bot.</w:t>
      </w:r>
    </w:p>
    <w:p w14:paraId="184A48E6" w14:textId="55BF6667"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1583" w:author="Grellet Sylvain" w:date="2021-10-21T14:49:00Z">
        <w:r w:rsidR="00202914">
          <w:rPr>
            <w:lang w:eastAsia="ja-JP"/>
          </w:rPr>
          <w:t>[11]</w:t>
        </w:r>
      </w:ins>
      <w:del w:id="1584" w:author="Grellet Sylvain" w:date="2021-10-21T14:49:00Z">
        <w:r w:rsidR="00821F18" w:rsidDel="00202914">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1585" w:author="Grellet Sylvain" w:date="2021-10-21T14:51:00Z">
        <w:r w:rsidR="00307FF9">
          <w:rPr>
            <w:lang w:eastAsia="ja-JP"/>
          </w:rPr>
          <w:t>[12]</w:t>
        </w:r>
      </w:ins>
      <w:del w:id="1586" w:author="Grellet Sylvain" w:date="2021-10-21T14:51:00Z">
        <w:r w:rsidR="00821F18" w:rsidDel="00307FF9">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1587" w:author="Katharina Schleidt" w:date="2021-07-05T19:41:00Z">
        <w:r w:rsidR="001A4204" w:rsidRPr="001A4204" w:rsidDel="00116C6C">
          <w:rPr>
            <w:lang w:eastAsia="ja-JP"/>
          </w:rPr>
          <w:delText>Observations, measurements and samples</w:delText>
        </w:r>
      </w:del>
      <w:ins w:id="1588" w:author="Katharina Schleidt" w:date="2021-07-05T19:41:00Z">
        <w:r w:rsidR="00116C6C">
          <w:rPr>
            <w:lang w:eastAsia="ja-JP"/>
          </w:rPr>
          <w:t>OMS</w:t>
        </w:r>
      </w:ins>
      <w:r w:rsidR="001A4204">
        <w:rPr>
          <w:lang w:eastAsia="ja-JP"/>
        </w:rPr>
        <w:t xml:space="preserve"> </w:t>
      </w:r>
      <w:r>
        <w:rPr>
          <w:lang w:eastAsia="ja-JP"/>
        </w:rPr>
        <w:t>model to directly allow filtering on featureOfInterest, observedProperty and procedure.</w:t>
      </w:r>
    </w:p>
    <w:p w14:paraId="74DB56EC" w14:textId="0084C91D" w:rsidR="0065218A" w:rsidRDefault="0065218A" w:rsidP="00220B53">
      <w:pPr>
        <w:pStyle w:val="Paragraphedeliste"/>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6C95CCF9" w:rsidR="0065218A" w:rsidRDefault="0065218A" w:rsidP="00220B53">
      <w:pPr>
        <w:pStyle w:val="Paragraphedeliste"/>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1589" w:author="Grellet Sylvain" w:date="2021-10-21T14:49:00Z">
        <w:r w:rsidR="00202914">
          <w:rPr>
            <w:lang w:eastAsia="ja-JP"/>
          </w:rPr>
          <w:t>[11]</w:t>
        </w:r>
      </w:ins>
      <w:del w:id="1590" w:author="Grellet Sylvain" w:date="2021-10-21T14:49:00Z">
        <w:r w:rsidR="00821F18" w:rsidDel="00202914">
          <w:rPr>
            <w:lang w:eastAsia="ja-JP"/>
          </w:rPr>
          <w:delText>[17]</w:delText>
        </w:r>
      </w:del>
      <w:r w:rsidR="008116DA">
        <w:rPr>
          <w:lang w:eastAsia="ja-JP"/>
        </w:rPr>
        <w:fldChar w:fldCharType="end"/>
      </w:r>
      <w:r>
        <w:rPr>
          <w:lang w:eastAsia="ja-JP"/>
        </w:rPr>
        <w:t>, having these three concepts as classifiers for an observationOffering in the capabilities description, allows them to be used for discovery and as explicit parameters in the GetObservation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6938BF74"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1591" w:author="Grellet Sylvain" w:date="2021-10-21T13:37:00Z">
        <w:r w:rsidR="00FE6441">
          <w:rPr>
            <w:lang w:eastAsia="ja-JP"/>
          </w:rPr>
          <w:t>[3]</w:t>
        </w:r>
      </w:ins>
      <w:del w:id="1592" w:author="Grellet Sylvain" w:date="2021-10-21T13:37:00Z">
        <w:r w:rsidR="00821F18" w:rsidDel="00FE6441">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w:t>
      </w:r>
      <w:r>
        <w:rPr>
          <w:lang w:eastAsia="ja-JP"/>
        </w:rPr>
        <w:lastRenderedPageBreak/>
        <w:t>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593" w:name="_Toc72768955"/>
      <w:r w:rsidRPr="00295A39">
        <w:t>Sample, Sampling concerns</w:t>
      </w:r>
      <w:bookmarkEnd w:id="159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Paragraphedeliste"/>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Paragraphedeliste"/>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Paragraphedeliste"/>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Paragraphedeliste"/>
        <w:numPr>
          <w:ilvl w:val="0"/>
          <w:numId w:val="26"/>
        </w:numPr>
        <w:rPr>
          <w:lang w:eastAsia="ja-JP"/>
        </w:rPr>
      </w:pPr>
      <w:r>
        <w:rPr>
          <w:lang w:eastAsia="ja-JP"/>
        </w:rPr>
        <w:t>In addition, the sample model allows for references to observation(s) concerning a shared common feature-of-interest / sampledFeature.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An observational mission or campaign might organize its data according to flightlines,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594" w:author="Katharina Schleidt" w:date="2021-07-05T19:41:00Z">
        <w:r w:rsidR="001A4204" w:rsidRPr="001A4204" w:rsidDel="00116C6C">
          <w:rPr>
            <w:lang w:eastAsia="ja-JP"/>
          </w:rPr>
          <w:delText>Observations, measurements and samples</w:delText>
        </w:r>
      </w:del>
      <w:ins w:id="1595"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Paragraphedeliste"/>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Paragraphedeliste"/>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Paragraphedeliste"/>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property(ies)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596" w:author="Katharina Schleidt" w:date="2021-07-05T19:41:00Z">
        <w:r w:rsidR="00D763FF" w:rsidRPr="00D763FF" w:rsidDel="00116C6C">
          <w:rPr>
            <w:lang w:eastAsia="ja-JP"/>
          </w:rPr>
          <w:delText>Observations, measurements and samples</w:delText>
        </w:r>
      </w:del>
      <w:ins w:id="1597"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598" w:name="_Toc72768956"/>
      <w:r w:rsidRPr="00295A39">
        <w:lastRenderedPageBreak/>
        <w:t>Observations and Coverages</w:t>
      </w:r>
      <w:bookmarkEnd w:id="1598"/>
    </w:p>
    <w:p w14:paraId="373E2D31" w14:textId="774446A4"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A27DE8" w:rsidRPr="00821F18" w:rsidRDefault="00A27DE8" w:rsidP="00821F18">
                              <w:pPr>
                                <w:jc w:val="center"/>
                                <w:rPr>
                                  <w:b/>
                                  <w:bCs/>
                                  <w:sz w:val="20"/>
                                  <w:szCs w:val="20"/>
                                </w:rPr>
                              </w:pPr>
                              <w:r w:rsidRPr="00821F18">
                                <w:rPr>
                                  <w:b/>
                                  <w:bCs/>
                                  <w:sz w:val="20"/>
                                  <w:szCs w:val="20"/>
                                </w:rPr>
                                <w:t>Figure D.2 — O</w:t>
                              </w:r>
                              <w:del w:id="1599" w:author="Grellet Sylvain" w:date="2021-06-17T17:10:00Z">
                                <w:r w:rsidRPr="00821F18" w:rsidDel="00B63E0B">
                                  <w:rPr>
                                    <w:b/>
                                    <w:bCs/>
                                    <w:sz w:val="20"/>
                                    <w:szCs w:val="20"/>
                                  </w:rPr>
                                  <w:delText>&amp;</w:delText>
                                </w:r>
                              </w:del>
                              <w:r w:rsidRPr="00821F18">
                                <w:rPr>
                                  <w:b/>
                                  <w:bCs/>
                                  <w:sz w:val="20"/>
                                  <w:szCs w:val="20"/>
                                </w:rPr>
                                <w:t>M</w:t>
                              </w:r>
                              <w:ins w:id="1600"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A27DE8" w:rsidRPr="00821F18" w:rsidRDefault="00A27DE8" w:rsidP="00821F18">
                        <w:pPr>
                          <w:jc w:val="center"/>
                          <w:rPr>
                            <w:b/>
                            <w:bCs/>
                            <w:sz w:val="20"/>
                            <w:szCs w:val="20"/>
                          </w:rPr>
                        </w:pPr>
                        <w:r w:rsidRPr="00821F18">
                          <w:rPr>
                            <w:b/>
                            <w:bCs/>
                            <w:sz w:val="20"/>
                            <w:szCs w:val="20"/>
                          </w:rPr>
                          <w:t>Figure D.2 — O</w:t>
                        </w:r>
                        <w:del w:id="1592" w:author="Grellet Sylvain" w:date="2021-06-17T17:10:00Z">
                          <w:r w:rsidRPr="00821F18" w:rsidDel="00B63E0B">
                            <w:rPr>
                              <w:b/>
                              <w:bCs/>
                              <w:sz w:val="20"/>
                              <w:szCs w:val="20"/>
                            </w:rPr>
                            <w:delText>&amp;</w:delText>
                          </w:r>
                        </w:del>
                        <w:r w:rsidRPr="00821F18">
                          <w:rPr>
                            <w:b/>
                            <w:bCs/>
                            <w:sz w:val="20"/>
                            <w:szCs w:val="20"/>
                          </w:rPr>
                          <w:t>M</w:t>
                        </w:r>
                        <w:ins w:id="1593"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601"/>
      <w:commentRangeStart w:id="1602"/>
      <w:commentRangeStart w:id="1603"/>
      <w:r w:rsidR="00621028">
        <w:t>ISO 19123-2:2018</w:t>
      </w:r>
      <w:r w:rsidR="00621028">
        <w:rPr>
          <w:lang w:eastAsia="ja-JP"/>
        </w:rPr>
        <w:t xml:space="preserve"> &amp; </w:t>
      </w:r>
      <w:ins w:id="1604" w:author="Katharina Schleidt" w:date="2021-10-20T18:29:00Z">
        <w:r w:rsidR="00CE4088">
          <w:rPr>
            <w:lang w:eastAsia="ja-JP"/>
          </w:rPr>
          <w:t>ISO</w:t>
        </w:r>
        <w:r w:rsidR="00CE4088" w:rsidRPr="00CE4088">
          <w:rPr>
            <w:lang w:eastAsia="ja-JP"/>
          </w:rPr>
          <w:t>/DIS 19123-1</w:t>
        </w:r>
      </w:ins>
      <w:del w:id="1605" w:author="Katharina Schleidt" w:date="2021-10-20T18:29:00Z">
        <w:r w:rsidR="00621028" w:rsidDel="00CE4088">
          <w:rPr>
            <w:lang w:eastAsia="ja-JP"/>
          </w:rPr>
          <w:delText>ISO 19123-1:</w:delText>
        </w:r>
      </w:del>
      <w:del w:id="1606" w:author="Katharina Schleidt" w:date="2021-10-11T14:26:00Z">
        <w:r w:rsidR="00621028" w:rsidDel="00B763AC">
          <w:rPr>
            <w:lang w:eastAsia="ja-JP"/>
          </w:rPr>
          <w:delText>20xx</w:delText>
        </w:r>
      </w:del>
      <w:commentRangeEnd w:id="1601"/>
      <w:del w:id="1607" w:author="Katharina Schleidt" w:date="2021-10-20T18:29:00Z">
        <w:r w:rsidR="00501289" w:rsidDel="00CE4088">
          <w:rPr>
            <w:rStyle w:val="Marquedecommentaire"/>
          </w:rPr>
          <w:commentReference w:id="1601"/>
        </w:r>
        <w:commentRangeEnd w:id="1602"/>
        <w:r w:rsidR="0087602B" w:rsidDel="00CE4088">
          <w:rPr>
            <w:rStyle w:val="Marquedecommentaire"/>
          </w:rPr>
          <w:commentReference w:id="1602"/>
        </w:r>
        <w:commentRangeEnd w:id="1603"/>
        <w:r w:rsidR="00B763AC" w:rsidDel="00CE4088">
          <w:rPr>
            <w:rStyle w:val="Marquedecommentaire"/>
            <w:rFonts w:ascii="Cambria" w:eastAsia="Calibri" w:hAnsi="Cambria"/>
            <w:lang w:val="en-GB"/>
          </w:rPr>
          <w:commentReference w:id="1603"/>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1608" w:author="Grellet Sylvain" w:date="2021-10-21T14:56:00Z">
        <w:r w:rsidR="000B7BFE">
          <w:rPr>
            <w:lang w:eastAsia="ja-JP"/>
          </w:rPr>
          <w:t>[16]</w:t>
        </w:r>
      </w:ins>
      <w:del w:id="1609" w:author="Grellet Sylvain" w:date="2021-10-21T14:56:00Z">
        <w:r w:rsidDel="000B7BFE">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A27DE8" w:rsidRPr="00821F18" w:rsidRDefault="00A27DE8"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A27DE8" w:rsidRPr="00821F18" w:rsidRDefault="00A27DE8"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(domainSet, usually some sort of grid) as well as the mapping of these points to these values provided within the Range (provided via the coverageFunction), the OM</w:t>
      </w:r>
      <w:r w:rsidR="00754999">
        <w:rPr>
          <w:lang w:eastAsia="ja-JP"/>
        </w:rPr>
        <w:t>S</w:t>
      </w:r>
      <w:r w:rsidR="007309F0" w:rsidRPr="007309F0">
        <w:rPr>
          <w:lang w:eastAsia="ja-JP"/>
        </w:rPr>
        <w:t xml:space="preserve"> model provides far more detailed information on the measurement methodology and process via the ObservableProperty, ObservingProcedure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A27DE8" w:rsidRPr="00821F18" w:rsidRDefault="00A27DE8"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A27DE8" w:rsidRPr="00821F18" w:rsidRDefault="00A27DE8"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A27DE8" w:rsidRPr="00821F18" w:rsidRDefault="00A27DE8"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A27DE8" w:rsidRPr="00821F18" w:rsidRDefault="00A27DE8"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ultimateFeatureOfInterest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rangeSet have been ascertained, whereby the Observation result was left as void. In this updated version, the ObservationCharacteristics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ultimateFeatureOfInterest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610" w:name="_Toc443470372"/>
      <w:bookmarkStart w:id="1611" w:name="_Toc450303224"/>
      <w:bookmarkStart w:id="1612" w:name="_Toc9996979"/>
      <w:bookmarkStart w:id="1613" w:name="_Toc353342679"/>
      <w:bookmarkStart w:id="1614" w:name="_Toc72768957"/>
      <w:r w:rsidRPr="00F02BC7">
        <w:lastRenderedPageBreak/>
        <w:t>Bibliography</w:t>
      </w:r>
      <w:bookmarkEnd w:id="1610"/>
      <w:bookmarkEnd w:id="1611"/>
      <w:bookmarkEnd w:id="1612"/>
      <w:bookmarkEnd w:id="1613"/>
      <w:bookmarkEnd w:id="1614"/>
    </w:p>
    <w:p w14:paraId="2D5EEB0F" w14:textId="77777777" w:rsidR="000E01BD" w:rsidRPr="000E01BD" w:rsidRDefault="000E01BD" w:rsidP="00220B53">
      <w:pPr>
        <w:numPr>
          <w:ilvl w:val="0"/>
          <w:numId w:val="27"/>
        </w:numPr>
        <w:rPr>
          <w:lang w:val="de"/>
        </w:rPr>
      </w:pPr>
      <w:bookmarkStart w:id="1615" w:name="_Ref52486356"/>
      <w:bookmarkStart w:id="1616"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615"/>
    </w:p>
    <w:p w14:paraId="2D6C5F90" w14:textId="51F44629" w:rsidR="000E01BD" w:rsidRPr="001A42F9" w:rsidRDefault="000E01BD" w:rsidP="00220B53">
      <w:pPr>
        <w:numPr>
          <w:ilvl w:val="0"/>
          <w:numId w:val="27"/>
        </w:numPr>
        <w:rPr>
          <w:lang w:val="en-US"/>
        </w:rPr>
      </w:pPr>
      <w:bookmarkStart w:id="1617"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617"/>
    </w:p>
    <w:p w14:paraId="319AEB3C" w14:textId="4D58E822" w:rsidR="000E01BD" w:rsidRPr="001A42F9" w:rsidDel="00FE6441" w:rsidRDefault="005C6D04" w:rsidP="00220B53">
      <w:pPr>
        <w:numPr>
          <w:ilvl w:val="0"/>
          <w:numId w:val="27"/>
        </w:numPr>
        <w:rPr>
          <w:del w:id="1618" w:author="Grellet Sylvain" w:date="2021-10-21T13:37:00Z"/>
          <w:lang w:val="en-US"/>
        </w:rPr>
      </w:pPr>
      <w:ins w:id="1619" w:author="Katharina Schleidt" w:date="2021-04-21T15:08:00Z">
        <w:del w:id="1620" w:author="Grellet Sylvain" w:date="2021-10-21T13:37:00Z">
          <w:r w:rsidRPr="005C6D04" w:rsidDel="00FE6441">
            <w:rPr>
              <w:i/>
              <w:lang w:val="en-US"/>
            </w:rPr>
            <w:delText>(removed as no longer relevant)</w:delText>
          </w:r>
        </w:del>
      </w:ins>
      <w:commentRangeStart w:id="1621"/>
      <w:del w:id="1622"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1621"/>
        <w:r w:rsidDel="00FE6441">
          <w:rPr>
            <w:rStyle w:val="Marquedecommentaire"/>
          </w:rPr>
          <w:commentReference w:id="1621"/>
        </w:r>
      </w:del>
    </w:p>
    <w:p w14:paraId="1F3F210F" w14:textId="77777777" w:rsidR="000E01BD" w:rsidRPr="000E01BD" w:rsidRDefault="000E01BD" w:rsidP="00220B53">
      <w:pPr>
        <w:numPr>
          <w:ilvl w:val="0"/>
          <w:numId w:val="27"/>
        </w:numPr>
        <w:rPr>
          <w:lang w:val="de"/>
        </w:rPr>
      </w:pPr>
      <w:bookmarkStart w:id="162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623"/>
    </w:p>
    <w:p w14:paraId="53E40222" w14:textId="77777777" w:rsidR="000E01BD" w:rsidRPr="001A42F9" w:rsidRDefault="000E01BD" w:rsidP="00220B53">
      <w:pPr>
        <w:numPr>
          <w:ilvl w:val="0"/>
          <w:numId w:val="27"/>
        </w:numPr>
        <w:rPr>
          <w:lang w:val="en-US"/>
        </w:rPr>
      </w:pPr>
      <w:bookmarkStart w:id="1624" w:name="_Ref52486369"/>
      <w:r w:rsidRPr="001A42F9">
        <w:rPr>
          <w:i/>
          <w:lang w:val="en-US"/>
        </w:rPr>
        <w:t>VIM3: International vocabulary of metrology – Basic and general concepts and associated terms</w:t>
      </w:r>
      <w:r w:rsidRPr="001A42F9">
        <w:rPr>
          <w:lang w:val="en-US"/>
        </w:rPr>
        <w:t xml:space="preserve"> : BIPM/ISO 2012</w:t>
      </w:r>
      <w:bookmarkEnd w:id="1624"/>
    </w:p>
    <w:p w14:paraId="6D32A957" w14:textId="1AA6E056" w:rsidR="000E01BD" w:rsidRPr="001A42F9" w:rsidDel="006C3505" w:rsidRDefault="005C6D04" w:rsidP="00220B53">
      <w:pPr>
        <w:numPr>
          <w:ilvl w:val="0"/>
          <w:numId w:val="27"/>
        </w:numPr>
        <w:rPr>
          <w:del w:id="1625" w:author="Grellet Sylvain" w:date="2021-10-21T13:43:00Z"/>
          <w:lang w:val="en-US"/>
        </w:rPr>
      </w:pPr>
      <w:ins w:id="1626" w:author="Katharina Schleidt" w:date="2021-04-21T15:08:00Z">
        <w:del w:id="1627" w:author="Grellet Sylvain" w:date="2021-10-21T13:43:00Z">
          <w:r w:rsidRPr="005C6D04" w:rsidDel="006C3505">
            <w:rPr>
              <w:lang w:val="en-US"/>
            </w:rPr>
            <w:delText>(removed as no longer relevant)</w:delText>
          </w:r>
        </w:del>
      </w:ins>
      <w:commentRangeStart w:id="1628"/>
      <w:del w:id="1629"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1628"/>
        <w:r w:rsidDel="006C3505">
          <w:rPr>
            <w:rStyle w:val="Marquedecommentaire"/>
          </w:rPr>
          <w:commentReference w:id="1628"/>
        </w:r>
      </w:del>
    </w:p>
    <w:p w14:paraId="4B976A63" w14:textId="28322221" w:rsidR="000E01BD" w:rsidRPr="001A42F9" w:rsidDel="006C3505" w:rsidRDefault="005C6D04" w:rsidP="00220B53">
      <w:pPr>
        <w:numPr>
          <w:ilvl w:val="0"/>
          <w:numId w:val="27"/>
        </w:numPr>
        <w:rPr>
          <w:del w:id="1630" w:author="Grellet Sylvain" w:date="2021-10-21T13:43:00Z"/>
          <w:lang w:val="en-US"/>
        </w:rPr>
      </w:pPr>
      <w:ins w:id="1631" w:author="Katharina Schleidt" w:date="2021-04-21T15:08:00Z">
        <w:del w:id="1632" w:author="Grellet Sylvain" w:date="2021-10-21T13:43:00Z">
          <w:r w:rsidRPr="005C6D04" w:rsidDel="006C3505">
            <w:rPr>
              <w:lang w:val="en-US"/>
            </w:rPr>
            <w:delText>(removed as no longer relevant)</w:delText>
          </w:r>
        </w:del>
      </w:ins>
      <w:commentRangeStart w:id="1633"/>
      <w:del w:id="1634"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1633"/>
        <w:r w:rsidDel="006C3505">
          <w:rPr>
            <w:rStyle w:val="Marquedecommentaire"/>
          </w:rPr>
          <w:commentReference w:id="1633"/>
        </w:r>
      </w:del>
    </w:p>
    <w:p w14:paraId="0AD93481" w14:textId="04F42AED" w:rsidR="000E01BD" w:rsidRPr="001A42F9" w:rsidDel="006C3505" w:rsidRDefault="00F24D49" w:rsidP="00220B53">
      <w:pPr>
        <w:numPr>
          <w:ilvl w:val="0"/>
          <w:numId w:val="27"/>
        </w:numPr>
        <w:rPr>
          <w:del w:id="1635" w:author="Grellet Sylvain" w:date="2021-10-21T13:43:00Z"/>
          <w:lang w:val="en-US"/>
        </w:rPr>
      </w:pPr>
      <w:del w:id="1636"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1637" w:author="Grellet Sylvain" w:date="2021-10-21T13:43:00Z"/>
          <w:lang w:val="en-US"/>
          <w:rPrChange w:id="1638" w:author="Katharina Schleidt" w:date="2021-04-21T15:08:00Z">
            <w:rPr>
              <w:del w:id="1639" w:author="Grellet Sylvain" w:date="2021-10-21T13:43:00Z"/>
              <w:lang w:val="de"/>
            </w:rPr>
          </w:rPrChange>
        </w:rPr>
      </w:pPr>
      <w:ins w:id="1640" w:author="Katharina Schleidt" w:date="2021-04-21T15:08:00Z">
        <w:del w:id="1641" w:author="Grellet Sylvain" w:date="2021-10-21T13:43:00Z">
          <w:r w:rsidRPr="005C6D04" w:rsidDel="006C3505">
            <w:rPr>
              <w:lang w:val="en-US"/>
              <w:rPrChange w:id="1642" w:author="Katharina Schleidt" w:date="2021-04-21T15:08:00Z">
                <w:rPr>
                  <w:lang w:val="de"/>
                </w:rPr>
              </w:rPrChange>
            </w:rPr>
            <w:delText>(removed as no longer relevant)</w:delText>
          </w:r>
        </w:del>
      </w:ins>
      <w:del w:id="1643" w:author="Grellet Sylvain" w:date="2021-10-21T13:43:00Z">
        <w:r w:rsidR="000E01BD" w:rsidRPr="005C6D04" w:rsidDel="006C3505">
          <w:rPr>
            <w:lang w:val="en-US"/>
            <w:rPrChange w:id="1644" w:author="Katharina Schleidt" w:date="2021-04-21T15:08:00Z">
              <w:rPr>
                <w:lang w:val="de"/>
              </w:rPr>
            </w:rPrChange>
          </w:rPr>
          <w:delText xml:space="preserve">ISO 19143:2010, </w:delText>
        </w:r>
        <w:r w:rsidR="000E01BD" w:rsidRPr="005C6D04" w:rsidDel="006C3505">
          <w:rPr>
            <w:i/>
            <w:lang w:val="en-US"/>
            <w:rPrChange w:id="1645"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646" w:name="_Ref52486381"/>
      <w:r w:rsidRPr="001A42F9">
        <w:rPr>
          <w:lang w:val="en-US"/>
        </w:rPr>
        <w:t xml:space="preserve">Krantz, D.H., Luce, R.D., Suppes, P., Tversky, A. (1971), </w:t>
      </w:r>
      <w:r w:rsidRPr="001A42F9">
        <w:rPr>
          <w:i/>
          <w:lang w:val="en-US"/>
        </w:rPr>
        <w:t>Foundations of measurement, Vol. </w:t>
      </w:r>
      <w:r w:rsidRPr="000E01BD">
        <w:rPr>
          <w:i/>
          <w:lang w:val="de"/>
        </w:rPr>
        <w:t>I: Additive and polynomial representations</w:t>
      </w:r>
      <w:r w:rsidRPr="000E01BD">
        <w:rPr>
          <w:lang w:val="de"/>
        </w:rPr>
        <w:t>, New York: Academic Press</w:t>
      </w:r>
      <w:bookmarkEnd w:id="1646"/>
    </w:p>
    <w:p w14:paraId="66D96BEC" w14:textId="77777777" w:rsidR="000E01BD" w:rsidRPr="000E01BD" w:rsidRDefault="000E01BD" w:rsidP="00220B53">
      <w:pPr>
        <w:numPr>
          <w:ilvl w:val="0"/>
          <w:numId w:val="27"/>
        </w:numPr>
        <w:rPr>
          <w:lang w:val="de"/>
        </w:rPr>
      </w:pPr>
      <w:bookmarkStart w:id="1647" w:name="_Ref52486391"/>
      <w:r w:rsidRPr="001A42F9">
        <w:rPr>
          <w:lang w:val="en-US"/>
        </w:rPr>
        <w:t xml:space="preserve">Luce, R.D., Krantz, D.H., Suppes, P., Tversky, A. (1990), </w:t>
      </w:r>
      <w:r w:rsidRPr="001A42F9">
        <w:rPr>
          <w:i/>
          <w:lang w:val="en-US"/>
        </w:rPr>
        <w:t>Foundations of measurement, Vol. </w:t>
      </w:r>
      <w:r w:rsidRPr="000E01BD">
        <w:rPr>
          <w:i/>
          <w:lang w:val="de"/>
        </w:rPr>
        <w:t>III: Representation, axiomatization, and invariance</w:t>
      </w:r>
      <w:r w:rsidRPr="000E01BD">
        <w:rPr>
          <w:lang w:val="de"/>
        </w:rPr>
        <w:t>, New York: Academic Press</w:t>
      </w:r>
      <w:bookmarkEnd w:id="1647"/>
    </w:p>
    <w:p w14:paraId="3E0E2329" w14:textId="376DE00D" w:rsidR="000E01BD" w:rsidRPr="001A42F9" w:rsidRDefault="000E01BD" w:rsidP="00220B53">
      <w:pPr>
        <w:numPr>
          <w:ilvl w:val="0"/>
          <w:numId w:val="27"/>
        </w:numPr>
        <w:rPr>
          <w:lang w:val="en-US"/>
        </w:rPr>
      </w:pPr>
      <w:bookmarkStart w:id="1648" w:name="_Ref52486436"/>
      <w:r w:rsidRPr="001A42F9">
        <w:rPr>
          <w:lang w:val="en-US"/>
        </w:rPr>
        <w:t xml:space="preserve">Nieva,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Lienhypertexte"/>
            <w:lang w:val="en-US"/>
          </w:rPr>
          <w:t>http://infoscience.epfl.ch/record/313/files/Nieva01.pdf</w:t>
        </w:r>
      </w:hyperlink>
      <w:bookmarkEnd w:id="1648"/>
      <w:r w:rsidRPr="001A42F9">
        <w:rPr>
          <w:lang w:val="en-US"/>
        </w:rPr>
        <w:t xml:space="preserve"> </w:t>
      </w:r>
    </w:p>
    <w:p w14:paraId="3F67C159" w14:textId="66E90A75" w:rsidR="000E01BD" w:rsidRPr="001B02F3" w:rsidDel="001E7714" w:rsidRDefault="005C6D04" w:rsidP="00220B53">
      <w:pPr>
        <w:numPr>
          <w:ilvl w:val="0"/>
          <w:numId w:val="27"/>
        </w:numPr>
        <w:rPr>
          <w:del w:id="1649" w:author="Grellet Sylvain" w:date="2021-10-21T13:58:00Z"/>
          <w:lang w:val="en-US"/>
          <w:rPrChange w:id="1650" w:author="Katharina Schleidt" w:date="2021-04-18T19:25:00Z">
            <w:rPr>
              <w:del w:id="1651" w:author="Grellet Sylvain" w:date="2021-10-21T13:58:00Z"/>
              <w:lang w:val="de"/>
            </w:rPr>
          </w:rPrChange>
        </w:rPr>
      </w:pPr>
      <w:ins w:id="1652" w:author="Katharina Schleidt" w:date="2021-04-21T15:09:00Z">
        <w:del w:id="1653" w:author="Grellet Sylvain" w:date="2021-10-21T13:58:00Z">
          <w:r w:rsidRPr="005C6D04" w:rsidDel="001E7714">
            <w:rPr>
              <w:i/>
              <w:lang w:val="en-US"/>
            </w:rPr>
            <w:delText>(removed as no longer relevant)</w:delText>
          </w:r>
        </w:del>
      </w:ins>
      <w:del w:id="1654"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1655" w:author="Katharina Schleidt" w:date="2021-04-18T19:25:00Z">
              <w:rPr>
                <w:lang w:val="de"/>
              </w:rPr>
            </w:rPrChange>
          </w:rPr>
          <w:delText>OMG Available Specification formal/06-05-01. Object Management Group, Needham, Mass. USA</w:delText>
        </w:r>
      </w:del>
    </w:p>
    <w:p w14:paraId="2534BCEA" w14:textId="2EF1A1AB" w:rsidR="001E7714" w:rsidRDefault="000E01BD" w:rsidP="001E7714">
      <w:pPr>
        <w:numPr>
          <w:ilvl w:val="0"/>
          <w:numId w:val="27"/>
        </w:numPr>
        <w:rPr>
          <w:ins w:id="1656" w:author="Grellet Sylvain" w:date="2021-10-21T14:03:00Z"/>
          <w:lang w:val="en-US"/>
        </w:rPr>
      </w:pPr>
      <w:commentRangeStart w:id="1657"/>
      <w:r w:rsidRPr="001A42F9">
        <w:rPr>
          <w:lang w:val="en-US"/>
        </w:rPr>
        <w:t xml:space="preserve">Sarle,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1658" w:author="Grellet Sylvain" w:date="2021-10-21T14:02:00Z">
        <w:r w:rsidR="001E7714">
          <w:rPr>
            <w:lang w:val="en-US"/>
          </w:rPr>
          <w:t>1</w:t>
        </w:r>
      </w:ins>
      <w:del w:id="1659" w:author="Grellet Sylvain" w:date="2021-10-21T14:02:00Z">
        <w:r w:rsidRPr="001A42F9" w:rsidDel="001E7714">
          <w:rPr>
            <w:lang w:val="en-US"/>
          </w:rPr>
          <w:delText>0</w:delText>
        </w:r>
      </w:del>
      <w:r w:rsidRPr="001A42F9">
        <w:rPr>
          <w:lang w:val="en-US"/>
        </w:rPr>
        <w:t>-</w:t>
      </w:r>
      <w:ins w:id="1660" w:author="Grellet Sylvain" w:date="2021-10-21T14:02:00Z">
        <w:r w:rsidR="001E7714">
          <w:rPr>
            <w:lang w:val="en-US"/>
          </w:rPr>
          <w:t>10</w:t>
        </w:r>
      </w:ins>
      <w:del w:id="1661" w:author="Grellet Sylvain" w:date="2021-10-21T14:02:00Z">
        <w:r w:rsidRPr="001A42F9" w:rsidDel="001E7714">
          <w:rPr>
            <w:lang w:val="en-US"/>
          </w:rPr>
          <w:delText>09</w:delText>
        </w:r>
      </w:del>
      <w:r w:rsidRPr="001A42F9">
        <w:rPr>
          <w:lang w:val="en-US"/>
        </w:rPr>
        <w:t>-2</w:t>
      </w:r>
      <w:ins w:id="1662" w:author="Grellet Sylvain" w:date="2021-10-21T14:02:00Z">
        <w:r w:rsidR="001E7714">
          <w:rPr>
            <w:lang w:val="en-US"/>
          </w:rPr>
          <w:t>1</w:t>
        </w:r>
      </w:ins>
      <w:r w:rsidRPr="001A42F9">
        <w:rPr>
          <w:lang w:val="en-US"/>
        </w:rPr>
        <w:t xml:space="preserve">) at </w:t>
      </w:r>
      <w:ins w:id="1663"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Lienhypertexte"/>
            <w:lang w:val="en-US"/>
          </w:rPr>
          <w:t>https://www.academia.edu/3337298/Measurement_theory_Frequently_asked_questions</w:t>
        </w:r>
        <w:r w:rsidR="001E7714">
          <w:rPr>
            <w:lang w:val="en-US"/>
          </w:rPr>
          <w:fldChar w:fldCharType="end"/>
        </w:r>
        <w:r w:rsidR="001E7714">
          <w:rPr>
            <w:lang w:val="en-US"/>
          </w:rPr>
          <w:t xml:space="preserve"> </w:t>
        </w:r>
      </w:ins>
    </w:p>
    <w:p w14:paraId="0A714AED" w14:textId="3525B2C4" w:rsidR="000E01BD" w:rsidRPr="001A42F9" w:rsidDel="001E7714" w:rsidRDefault="00A27DE8" w:rsidP="00220B53">
      <w:pPr>
        <w:numPr>
          <w:ilvl w:val="0"/>
          <w:numId w:val="27"/>
        </w:numPr>
        <w:rPr>
          <w:del w:id="1664" w:author="Grellet Sylvain" w:date="2021-10-21T14:03:00Z"/>
          <w:lang w:val="en-US"/>
        </w:rPr>
      </w:pPr>
      <w:del w:id="1665"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Lienhypertexte"/>
            <w:lang w:val="en-US"/>
          </w:rPr>
          <w:delText>ftp://ftp.sas.com/pub/neural/measurement.html</w:delText>
        </w:r>
        <w:r w:rsidDel="001E7714">
          <w:rPr>
            <w:rStyle w:val="Lienhypertexte"/>
            <w:lang w:val="en-US"/>
          </w:rPr>
          <w:fldChar w:fldCharType="end"/>
        </w:r>
        <w:commentRangeEnd w:id="1657"/>
        <w:r w:rsidR="003A68D3" w:rsidDel="001E7714">
          <w:rPr>
            <w:rStyle w:val="Marquedecommentaire"/>
          </w:rPr>
          <w:commentReference w:id="1657"/>
        </w:r>
      </w:del>
    </w:p>
    <w:p w14:paraId="37542689" w14:textId="25B8126B" w:rsidR="000E01BD" w:rsidRPr="001A42F9" w:rsidRDefault="000E01BD" w:rsidP="00220B53">
      <w:pPr>
        <w:numPr>
          <w:ilvl w:val="0"/>
          <w:numId w:val="27"/>
        </w:numPr>
        <w:rPr>
          <w:lang w:val="en-US"/>
        </w:rPr>
      </w:pPr>
      <w:bookmarkStart w:id="1666" w:name="_Ref85719946"/>
      <w:commentRangeStart w:id="1667"/>
      <w:commentRangeStart w:id="1668"/>
      <w:r w:rsidRPr="001A42F9">
        <w:rPr>
          <w:lang w:val="en-US"/>
        </w:rPr>
        <w:t xml:space="preserve">Schadow, G., McDonald, C.J. (eds.), </w:t>
      </w:r>
      <w:r w:rsidRPr="001A42F9">
        <w:rPr>
          <w:i/>
          <w:lang w:val="en-US"/>
        </w:rPr>
        <w:t>UCUM, Unified Code for Units of Measure</w:t>
      </w:r>
      <w:r w:rsidRPr="001A42F9">
        <w:rPr>
          <w:lang w:val="en-US"/>
        </w:rPr>
        <w:t xml:space="preserve">. Available (viewed 2020-09-29) at </w:t>
      </w:r>
      <w:ins w:id="1669" w:author="Katharina Schleidt" w:date="2021-04-18T20:18:00Z">
        <w:r w:rsidR="00032197" w:rsidRPr="00032197">
          <w:t>https://ucum.org/ucum.html</w:t>
        </w:r>
      </w:ins>
      <w:del w:id="1670"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Lienhypertexte"/>
            <w:lang w:val="en-US"/>
          </w:rPr>
          <w:delText>https://ucum.org/trac</w:delText>
        </w:r>
        <w:r w:rsidR="005C46DD" w:rsidDel="00032197">
          <w:rPr>
            <w:rStyle w:val="Lienhypertexte"/>
            <w:lang w:val="de"/>
          </w:rPr>
          <w:fldChar w:fldCharType="end"/>
        </w:r>
      </w:del>
      <w:r w:rsidRPr="001A42F9">
        <w:rPr>
          <w:lang w:val="en-US"/>
        </w:rPr>
        <w:t xml:space="preserve">. Tentative ontology at </w:t>
      </w:r>
      <w:hyperlink r:id="rId188">
        <w:r w:rsidRPr="001A42F9">
          <w:rPr>
            <w:rStyle w:val="Lienhypertexte"/>
            <w:lang w:val="en-US"/>
          </w:rPr>
          <w:t>http://finto.fi/ucum/en/</w:t>
        </w:r>
      </w:hyperlink>
      <w:r w:rsidRPr="001A42F9">
        <w:rPr>
          <w:lang w:val="en-US"/>
        </w:rPr>
        <w:t xml:space="preserve"> (viewed 2020-09-24) </w:t>
      </w:r>
      <w:commentRangeEnd w:id="1667"/>
      <w:r w:rsidR="009A03C8">
        <w:rPr>
          <w:rStyle w:val="Marquedecommentaire"/>
        </w:rPr>
        <w:commentReference w:id="1667"/>
      </w:r>
      <w:commentRangeEnd w:id="1668"/>
      <w:r w:rsidR="009A03C8">
        <w:rPr>
          <w:rStyle w:val="Marquedecommentaire"/>
        </w:rPr>
        <w:commentReference w:id="1668"/>
      </w:r>
      <w:bookmarkEnd w:id="1666"/>
    </w:p>
    <w:p w14:paraId="325737B4" w14:textId="0C1E8927" w:rsidR="000E01BD" w:rsidRPr="000E01BD" w:rsidRDefault="000E01BD" w:rsidP="00220B53">
      <w:pPr>
        <w:numPr>
          <w:ilvl w:val="0"/>
          <w:numId w:val="27"/>
        </w:numPr>
        <w:rPr>
          <w:lang w:val="de"/>
        </w:rPr>
      </w:pPr>
      <w:bookmarkStart w:id="1671" w:name="_Ref52486904"/>
      <w:r w:rsidRPr="001A42F9">
        <w:rPr>
          <w:i/>
          <w:lang w:val="en-US"/>
        </w:rPr>
        <w:t>Sensor Model Language (SensorML)</w:t>
      </w:r>
      <w:r w:rsidRPr="001A42F9">
        <w:rPr>
          <w:lang w:val="en-US"/>
        </w:rPr>
        <w:t xml:space="preserve">, OpenGIS® Implementation Standard, OGC 12-000r2. </w:t>
      </w:r>
      <w:r w:rsidRPr="000E01BD">
        <w:rPr>
          <w:lang w:val="de"/>
        </w:rPr>
        <w:t xml:space="preserve">Available (viewed viewed 2020-09-29) at </w:t>
      </w:r>
      <w:hyperlink r:id="rId189">
        <w:r w:rsidRPr="000E01BD">
          <w:rPr>
            <w:rStyle w:val="Lienhypertexte"/>
            <w:lang w:val="de"/>
          </w:rPr>
          <w:t>http://www.opengeospatial.org/standards/sensorml</w:t>
        </w:r>
      </w:hyperlink>
      <w:bookmarkEnd w:id="1671"/>
    </w:p>
    <w:p w14:paraId="5700B760" w14:textId="77777777" w:rsidR="000E01BD" w:rsidRPr="001A42F9" w:rsidRDefault="000E01BD" w:rsidP="00220B53">
      <w:pPr>
        <w:numPr>
          <w:ilvl w:val="0"/>
          <w:numId w:val="27"/>
        </w:numPr>
        <w:rPr>
          <w:lang w:val="en-US"/>
        </w:rPr>
      </w:pPr>
      <w:bookmarkStart w:id="1672" w:name="_Ref52486124"/>
      <w:r w:rsidRPr="001A42F9">
        <w:rPr>
          <w:i/>
          <w:lang w:val="en-US"/>
        </w:rPr>
        <w:t>Sensor Observation Service</w:t>
      </w:r>
      <w:r w:rsidRPr="001A42F9">
        <w:rPr>
          <w:lang w:val="en-US"/>
        </w:rPr>
        <w:t>, OpenGIS® Implementation Specification OGC document 12-006</w:t>
      </w:r>
      <w:bookmarkEnd w:id="1672"/>
      <w:r w:rsidRPr="001A42F9">
        <w:rPr>
          <w:lang w:val="en-US"/>
        </w:rPr>
        <w:t xml:space="preserve"> </w:t>
      </w:r>
    </w:p>
    <w:p w14:paraId="5187C68D" w14:textId="77777777" w:rsidR="000E01BD" w:rsidRPr="000E01BD" w:rsidRDefault="000E01BD" w:rsidP="00220B53">
      <w:pPr>
        <w:numPr>
          <w:ilvl w:val="0"/>
          <w:numId w:val="27"/>
        </w:numPr>
        <w:rPr>
          <w:lang w:val="de"/>
        </w:rPr>
      </w:pPr>
      <w:bookmarkStart w:id="1673" w:name="_Ref52486101"/>
      <w:r w:rsidRPr="001A42F9">
        <w:rPr>
          <w:lang w:val="en-US"/>
        </w:rPr>
        <w:t xml:space="preserve">The OGC SensorThings API Part 1: Sensing (2016). </w:t>
      </w:r>
      <w:r w:rsidRPr="000E01BD">
        <w:rPr>
          <w:lang w:val="de"/>
        </w:rPr>
        <w:t>OGC Document OGC: 15-078R6,</w:t>
      </w:r>
      <w:bookmarkEnd w:id="1673"/>
      <w:r w:rsidRPr="000E01BD">
        <w:rPr>
          <w:lang w:val="de"/>
        </w:rPr>
        <w:t xml:space="preserve"> </w:t>
      </w:r>
    </w:p>
    <w:p w14:paraId="60D8DF8B" w14:textId="3AD0248B" w:rsidR="000E01BD" w:rsidRPr="009A03C8" w:rsidDel="00A507CB" w:rsidRDefault="009A03C8" w:rsidP="00220B53">
      <w:pPr>
        <w:numPr>
          <w:ilvl w:val="0"/>
          <w:numId w:val="27"/>
        </w:numPr>
        <w:rPr>
          <w:del w:id="1674" w:author="Grellet Sylvain" w:date="2021-10-21T14:52:00Z"/>
          <w:lang w:val="en-US"/>
          <w:rPrChange w:id="1675" w:author="Katharina Schleidt" w:date="2021-04-21T15:44:00Z">
            <w:rPr>
              <w:del w:id="1676" w:author="Grellet Sylvain" w:date="2021-10-21T14:52:00Z"/>
              <w:lang w:val="de"/>
            </w:rPr>
          </w:rPrChange>
        </w:rPr>
      </w:pPr>
      <w:ins w:id="1677" w:author="Katharina Schleidt" w:date="2021-04-21T15:44:00Z">
        <w:del w:id="1678" w:author="Grellet Sylvain" w:date="2021-10-21T14:52:00Z">
          <w:r w:rsidRPr="009A03C8" w:rsidDel="00A507CB">
            <w:rPr>
              <w:lang w:val="en-US"/>
            </w:rPr>
            <w:delText>(removed as no longer relevant)</w:delText>
          </w:r>
        </w:del>
      </w:ins>
      <w:del w:id="1679"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1680" w:author="Katharina Schleidt" w:date="2021-04-21T15:44:00Z">
              <w:rPr>
                <w:i/>
                <w:lang w:val="de"/>
              </w:rPr>
            </w:rPrChange>
          </w:rPr>
          <w:delText>Science</w:delText>
        </w:r>
        <w:r w:rsidR="000E01BD" w:rsidRPr="009A03C8" w:rsidDel="00A507CB">
          <w:rPr>
            <w:lang w:val="en-US"/>
            <w:rPrChange w:id="1681" w:author="Katharina Schleidt" w:date="2021-04-21T15:44:00Z">
              <w:rPr>
                <w:lang w:val="de"/>
              </w:rPr>
            </w:rPrChange>
          </w:rPr>
          <w:delText xml:space="preserve"> 1946, </w:delText>
        </w:r>
        <w:r w:rsidR="000E01BD" w:rsidRPr="009A03C8" w:rsidDel="00A507CB">
          <w:rPr>
            <w:b/>
            <w:lang w:val="en-US"/>
            <w:rPrChange w:id="1682" w:author="Katharina Schleidt" w:date="2021-04-21T15:44:00Z">
              <w:rPr>
                <w:b/>
                <w:lang w:val="de"/>
              </w:rPr>
            </w:rPrChange>
          </w:rPr>
          <w:delText>103</w:delText>
        </w:r>
        <w:r w:rsidR="000E01BD" w:rsidRPr="009A03C8" w:rsidDel="00A507CB">
          <w:rPr>
            <w:lang w:val="en-US"/>
            <w:rPrChange w:id="1683"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684" w:name="_Ref52486403"/>
      <w:r w:rsidRPr="001A42F9">
        <w:rPr>
          <w:lang w:val="en-US"/>
        </w:rPr>
        <w:t xml:space="preserve">Suppes, P., Krantz, D.H., Luce, R.D., Tversky, A. (1989), </w:t>
      </w:r>
      <w:r w:rsidRPr="001A42F9">
        <w:rPr>
          <w:i/>
          <w:lang w:val="en-US"/>
        </w:rPr>
        <w:t>Foundations of measurement, Vol. </w:t>
      </w:r>
      <w:r w:rsidRPr="000E01BD">
        <w:rPr>
          <w:i/>
          <w:lang w:val="de"/>
        </w:rPr>
        <w:t>II: Geometrical, threshold, and probabilistic representations</w:t>
      </w:r>
      <w:r w:rsidRPr="000E01BD">
        <w:rPr>
          <w:lang w:val="de"/>
        </w:rPr>
        <w:t>, New York: Academic Press</w:t>
      </w:r>
      <w:bookmarkEnd w:id="1684"/>
    </w:p>
    <w:p w14:paraId="0235D254" w14:textId="77777777" w:rsidR="000E01BD" w:rsidRPr="001A42F9" w:rsidRDefault="000E01BD" w:rsidP="00220B53">
      <w:pPr>
        <w:numPr>
          <w:ilvl w:val="0"/>
          <w:numId w:val="27"/>
        </w:numPr>
        <w:rPr>
          <w:lang w:val="en-US"/>
        </w:rPr>
      </w:pPr>
      <w:bookmarkStart w:id="1685" w:name="_Ref52486449"/>
      <w:r w:rsidRPr="001A42F9">
        <w:rPr>
          <w:i/>
          <w:lang w:val="en-US"/>
        </w:rPr>
        <w:t>SWE Common Data Model Encoding Standard,</w:t>
      </w:r>
      <w:r w:rsidRPr="001A42F9">
        <w:rPr>
          <w:lang w:val="en-US"/>
        </w:rPr>
        <w:t xml:space="preserve"> OpenGIS® Implementation Standard OGC document 08094r1</w:t>
      </w:r>
      <w:bookmarkEnd w:id="1685"/>
    </w:p>
    <w:p w14:paraId="39D31349" w14:textId="293E13C9" w:rsidR="00F24D49" w:rsidRPr="001A42F9" w:rsidDel="00886ADC" w:rsidRDefault="00F24D49" w:rsidP="00220B53">
      <w:pPr>
        <w:numPr>
          <w:ilvl w:val="0"/>
          <w:numId w:val="27"/>
        </w:numPr>
        <w:rPr>
          <w:del w:id="1686" w:author="Grellet Sylvain" w:date="2021-10-21T14:54:00Z"/>
          <w:lang w:val="en-US"/>
        </w:rPr>
      </w:pPr>
      <w:bookmarkStart w:id="1687" w:name="_3w19e94" w:colFirst="0" w:colLast="0"/>
      <w:bookmarkEnd w:id="1687"/>
      <w:del w:id="1688"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1689" w:author="Grellet Sylvain" w:date="2021-10-21T14:54:00Z"/>
          <w:lang w:val="en-US"/>
          <w:rPrChange w:id="1690" w:author="Katharina Schleidt" w:date="2021-04-21T15:50:00Z">
            <w:rPr>
              <w:del w:id="1691" w:author="Grellet Sylvain" w:date="2021-10-21T14:54:00Z"/>
              <w:lang w:val="de"/>
            </w:rPr>
          </w:rPrChange>
        </w:rPr>
      </w:pPr>
      <w:ins w:id="1692" w:author="Katharina Schleidt" w:date="2021-04-21T15:46:00Z">
        <w:del w:id="1693" w:author="Grellet Sylvain" w:date="2021-10-21T14:54:00Z">
          <w:r w:rsidRPr="009A03C8" w:rsidDel="00886ADC">
            <w:rPr>
              <w:lang w:val="en-US"/>
            </w:rPr>
            <w:delText>(removed as no longer relevant)</w:delText>
          </w:r>
        </w:del>
      </w:ins>
      <w:del w:id="1694"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1695"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Lienhypertexte"/>
            <w:lang w:val="en-US"/>
            <w:rPrChange w:id="1696" w:author="Katharina Schleidt" w:date="2021-04-21T15:50:00Z">
              <w:rPr>
                <w:rStyle w:val="Lienhypertexte"/>
                <w:lang w:val="de"/>
              </w:rPr>
            </w:rPrChange>
          </w:rPr>
          <w:delText>citeseerx.ist.psu.edu</w:delText>
        </w:r>
        <w:r w:rsidR="00B01162" w:rsidDel="00886ADC">
          <w:rPr>
            <w:rStyle w:val="Lienhypertexte"/>
            <w:lang w:val="de"/>
          </w:rPr>
          <w:fldChar w:fldCharType="end"/>
        </w:r>
      </w:del>
    </w:p>
    <w:p w14:paraId="3C05327C" w14:textId="77777777" w:rsidR="000E01BD" w:rsidRPr="000E01BD" w:rsidRDefault="000E01BD" w:rsidP="00220B53">
      <w:pPr>
        <w:numPr>
          <w:ilvl w:val="0"/>
          <w:numId w:val="27"/>
        </w:numPr>
        <w:rPr>
          <w:lang w:val="de"/>
        </w:rPr>
      </w:pPr>
      <w:bookmarkStart w:id="1697" w:name="_ke1jpxfdidr0" w:colFirst="0" w:colLast="0"/>
      <w:bookmarkStart w:id="1698" w:name="_Ref52486267"/>
      <w:bookmarkEnd w:id="1697"/>
      <w:r w:rsidRPr="001A42F9">
        <w:rPr>
          <w:i/>
          <w:lang w:val="en-US"/>
        </w:rPr>
        <w:t xml:space="preserve">OGC: The Specification Model - A Standard for Modular specifications (2009). </w:t>
      </w:r>
      <w:r w:rsidRPr="000E01BD">
        <w:rPr>
          <w:i/>
          <w:lang w:val="de"/>
        </w:rPr>
        <w:t>OGC document 08-131r3,</w:t>
      </w:r>
      <w:bookmarkEnd w:id="1698"/>
      <w:r w:rsidRPr="000E01BD">
        <w:rPr>
          <w:i/>
          <w:lang w:val="de"/>
        </w:rPr>
        <w:t xml:space="preserve"> </w:t>
      </w:r>
    </w:p>
    <w:p w14:paraId="2E6E8FE5" w14:textId="77777777" w:rsidR="000E01BD" w:rsidRPr="001A42F9" w:rsidRDefault="000E01BD" w:rsidP="00220B53">
      <w:pPr>
        <w:numPr>
          <w:ilvl w:val="0"/>
          <w:numId w:val="27"/>
        </w:numPr>
        <w:rPr>
          <w:lang w:val="en-US"/>
        </w:rPr>
      </w:pPr>
      <w:bookmarkStart w:id="1699" w:name="_4zj9roh0nc22" w:colFirst="0" w:colLast="0"/>
      <w:bookmarkStart w:id="1700" w:name="_Ref52486218"/>
      <w:bookmarkEnd w:id="1699"/>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Yokohama, Japan, 2019, pp. 5555-5558, doi: 10.1109/IGARSS.2019.8898232.</w:t>
      </w:r>
      <w:bookmarkEnd w:id="1700"/>
      <w:r w:rsidRPr="001A42F9">
        <w:rPr>
          <w:lang w:val="en-US"/>
        </w:rPr>
        <w:t xml:space="preserve"> </w:t>
      </w:r>
    </w:p>
    <w:p w14:paraId="62931DA7" w14:textId="01B70E74" w:rsidR="000E01BD" w:rsidRPr="000E01BD" w:rsidRDefault="000E01BD" w:rsidP="00220B53">
      <w:pPr>
        <w:numPr>
          <w:ilvl w:val="0"/>
          <w:numId w:val="27"/>
        </w:numPr>
        <w:rPr>
          <w:lang w:val="de"/>
        </w:rPr>
      </w:pPr>
      <w:bookmarkStart w:id="1701" w:name="_lrqa8kqa7h6w" w:colFirst="0" w:colLast="0"/>
      <w:bookmarkStart w:id="1702" w:name="_Ref85720765"/>
      <w:bookmarkEnd w:id="1701"/>
      <w:commentRangeStart w:id="1703"/>
      <w:r w:rsidRPr="00DF378C">
        <w:rPr>
          <w:i/>
          <w:lang w:val="fr-FR"/>
          <w:rPrChange w:id="1704" w:author="Grellet Sylvain" w:date="2021-10-21T21:32:00Z">
            <w:rPr>
              <w:i/>
              <w:lang w:val="en-US"/>
            </w:rPr>
          </w:rPrChange>
        </w:rPr>
        <w:t>QUDT - Quantities, Units, Dimensions and Data Types Ontologies</w:t>
      </w:r>
      <w:r w:rsidRPr="00DF378C">
        <w:rPr>
          <w:lang w:val="fr-FR"/>
          <w:rPrChange w:id="1705" w:author="Grellet Sylvain" w:date="2021-10-21T21:32:00Z">
            <w:rPr>
              <w:lang w:val="en-US"/>
            </w:rPr>
          </w:rPrChange>
        </w:rPr>
        <w:t xml:space="preserve">. </w:t>
      </w:r>
      <w:r w:rsidRPr="001A42F9">
        <w:rPr>
          <w:lang w:val="en-US"/>
        </w:rPr>
        <w:t xml:space="preserve">Ralph Hodgson; Paul J. Keller; Jack Hodges; Jack Spivak. </w:t>
      </w:r>
      <w:r w:rsidRPr="000E01BD">
        <w:rPr>
          <w:lang w:val="de"/>
        </w:rPr>
        <w:t xml:space="preserve">Available (viewed 2020-09-29) at </w:t>
      </w:r>
      <w:hyperlink r:id="rId190">
        <w:r w:rsidRPr="000E01BD">
          <w:rPr>
            <w:rStyle w:val="Lienhypertexte"/>
            <w:lang w:val="de"/>
          </w:rPr>
          <w:t>http://www.qudt.org/</w:t>
        </w:r>
      </w:hyperlink>
      <w:r w:rsidRPr="000E01BD">
        <w:rPr>
          <w:lang w:val="de"/>
        </w:rPr>
        <w:t xml:space="preserve"> </w:t>
      </w:r>
      <w:commentRangeEnd w:id="1703"/>
      <w:r w:rsidR="009A03C8">
        <w:rPr>
          <w:rStyle w:val="Marquedecommentaire"/>
        </w:rPr>
        <w:commentReference w:id="1703"/>
      </w:r>
      <w:bookmarkEnd w:id="1702"/>
    </w:p>
    <w:p w14:paraId="40E58B3A" w14:textId="66B23AFA" w:rsidR="000E01BD" w:rsidRPr="001A42F9" w:rsidRDefault="000E01BD" w:rsidP="00220B53">
      <w:pPr>
        <w:numPr>
          <w:ilvl w:val="0"/>
          <w:numId w:val="27"/>
        </w:numPr>
        <w:rPr>
          <w:lang w:val="en-US"/>
        </w:rPr>
      </w:pPr>
      <w:bookmarkStart w:id="1706" w:name="_y20zani37k1u" w:colFirst="0" w:colLast="0"/>
      <w:bookmarkStart w:id="1707" w:name="_Ref85723919"/>
      <w:bookmarkEnd w:id="1706"/>
      <w:commentRangeStart w:id="1708"/>
      <w:r w:rsidRPr="001A42F9">
        <w:rPr>
          <w:i/>
          <w:lang w:val="en-US"/>
        </w:rPr>
        <w:t xml:space="preserve">Semantic Sensor Network Ontology. </w:t>
      </w:r>
      <w:r w:rsidRPr="001A42F9">
        <w:rPr>
          <w:lang w:val="en-US"/>
        </w:rPr>
        <w:t xml:space="preserve"> Armin Haller, Krzysztof Janowicz, Simon Cox, Danh Le Phuoc, Kerry Taylor, Maxime Lefrançois. Available (viewed 2020-09-29) at </w:t>
      </w:r>
      <w:hyperlink r:id="rId191">
        <w:r w:rsidRPr="001A42F9">
          <w:rPr>
            <w:rStyle w:val="Lienhypertexte"/>
            <w:lang w:val="en-US"/>
          </w:rPr>
          <w:t>https://www.w3.org/TR/vocab-ssn/</w:t>
        </w:r>
      </w:hyperlink>
      <w:r w:rsidRPr="001A42F9">
        <w:rPr>
          <w:lang w:val="en-US"/>
        </w:rPr>
        <w:t xml:space="preserve"> </w:t>
      </w:r>
      <w:commentRangeEnd w:id="1708"/>
      <w:r w:rsidR="002E3170">
        <w:rPr>
          <w:rStyle w:val="Marquedecommentaire"/>
        </w:rPr>
        <w:commentReference w:id="1708"/>
      </w:r>
      <w:bookmarkEnd w:id="1707"/>
    </w:p>
    <w:p w14:paraId="411AF7B4" w14:textId="5E8D638F" w:rsidR="000E01BD" w:rsidRPr="001A42F9" w:rsidRDefault="000E01BD" w:rsidP="00220B53">
      <w:pPr>
        <w:numPr>
          <w:ilvl w:val="0"/>
          <w:numId w:val="27"/>
        </w:numPr>
        <w:rPr>
          <w:lang w:val="en-US"/>
        </w:rPr>
      </w:pPr>
      <w:bookmarkStart w:id="1709" w:name="_eyz613s6s55c" w:colFirst="0" w:colLast="0"/>
      <w:bookmarkEnd w:id="1709"/>
      <w:commentRangeStart w:id="1710"/>
      <w:r w:rsidRPr="001A42F9">
        <w:rPr>
          <w:i/>
          <w:lang w:val="en-US"/>
        </w:rPr>
        <w:lastRenderedPageBreak/>
        <w:t>Guidelines for the use of Observations &amp; Measurements and Sensor Web Enablement-related standards in INSPIRE</w:t>
      </w:r>
      <w:r w:rsidRPr="001A42F9">
        <w:rPr>
          <w:lang w:val="en-US"/>
        </w:rPr>
        <w:t xml:space="preserve">. Sylvain Grellet ,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92">
        <w:r w:rsidRPr="001A42F9">
          <w:rPr>
            <w:rStyle w:val="Lienhypertexte"/>
            <w:lang w:val="en-US"/>
          </w:rPr>
          <w:t>https://inspire.ec.europa.eu/id/document/tg/d2.9-o%26m-swe</w:t>
        </w:r>
      </w:hyperlink>
      <w:r w:rsidRPr="001A42F9">
        <w:rPr>
          <w:lang w:val="en-US"/>
        </w:rPr>
        <w:t xml:space="preserve"> </w:t>
      </w:r>
      <w:commentRangeEnd w:id="1710"/>
      <w:r w:rsidR="002E3170">
        <w:rPr>
          <w:rStyle w:val="Marquedecommentaire"/>
        </w:rPr>
        <w:commentReference w:id="1710"/>
      </w:r>
    </w:p>
    <w:p w14:paraId="429D80BE" w14:textId="77777777" w:rsidR="000E01BD" w:rsidRPr="001B02F3" w:rsidRDefault="000E01BD" w:rsidP="00220B53">
      <w:pPr>
        <w:numPr>
          <w:ilvl w:val="0"/>
          <w:numId w:val="27"/>
        </w:numPr>
        <w:rPr>
          <w:lang w:val="en-US"/>
          <w:rPrChange w:id="1711" w:author="Katharina Schleidt" w:date="2021-04-18T19:25:00Z">
            <w:rPr>
              <w:lang w:val="de"/>
            </w:rPr>
          </w:rPrChange>
        </w:rPr>
      </w:pPr>
      <w:bookmarkStart w:id="1712" w:name="_iokycrd6np27" w:colFirst="0" w:colLast="0"/>
      <w:bookmarkEnd w:id="1712"/>
      <w:commentRangeStart w:id="1713"/>
      <w:r w:rsidRPr="001A42F9">
        <w:rPr>
          <w:i/>
          <w:lang w:val="en-US"/>
        </w:rPr>
        <w:t>Ontology for observations and sampling features, with alignments to existing models</w:t>
      </w:r>
      <w:r w:rsidRPr="001A42F9">
        <w:rPr>
          <w:lang w:val="en-US"/>
        </w:rPr>
        <w:t xml:space="preserve">. </w:t>
      </w:r>
      <w:r w:rsidRPr="001B02F3">
        <w:rPr>
          <w:lang w:val="en-US"/>
          <w:rPrChange w:id="1714" w:author="Katharina Schleidt" w:date="2021-04-18T19:25:00Z">
            <w:rPr>
              <w:lang w:val="de"/>
            </w:rPr>
          </w:rPrChange>
        </w:rPr>
        <w:t xml:space="preserve">S.J.D. Cox. Semantic Web. 2017. Available (viewed 2020-09-29) at https://content.iospress.com/articles/semantic-web/sw214 </w:t>
      </w:r>
      <w:commentRangeEnd w:id="1713"/>
      <w:r w:rsidR="002E3170">
        <w:rPr>
          <w:rStyle w:val="Marquedecommentaire"/>
        </w:rPr>
        <w:commentReference w:id="1713"/>
      </w:r>
    </w:p>
    <w:bookmarkEnd w:id="1616"/>
    <w:p w14:paraId="5A7B745D" w14:textId="40149426" w:rsidR="00170D23" w:rsidRDefault="00170D23">
      <w:pPr>
        <w:numPr>
          <w:ilvl w:val="0"/>
          <w:numId w:val="27"/>
        </w:numPr>
        <w:rPr>
          <w:ins w:id="1715" w:author="Grellet Sylvain" w:date="2021-10-21T13:18:00Z"/>
          <w:rFonts w:eastAsia="Times New Roman"/>
          <w:lang w:val="en-US" w:eastAsia="de-AT"/>
        </w:rPr>
        <w:pPrChange w:id="1716" w:author="Grellet Sylvain" w:date="2021-10-21T13:15:00Z">
          <w:pPr>
            <w:tabs>
              <w:tab w:val="clear" w:pos="403"/>
            </w:tabs>
            <w:spacing w:before="100" w:beforeAutospacing="1" w:after="100" w:afterAutospacing="1" w:line="240" w:lineRule="auto"/>
            <w:jc w:val="left"/>
          </w:pPr>
        </w:pPrChange>
      </w:pPr>
      <w:commentRangeStart w:id="1717"/>
      <w:ins w:id="1718" w:author="Katharina Schleidt" w:date="2021-10-20T18:30:00Z">
        <w:del w:id="1719" w:author="Grellet Sylvain" w:date="2021-10-21T13:15:00Z">
          <w:r w:rsidRPr="00170D23" w:rsidDel="00A27DE8">
            <w:rPr>
              <w:rFonts w:eastAsia="Times New Roman"/>
              <w:lang w:val="en-US" w:eastAsia="de-AT"/>
              <w:rPrChange w:id="1720" w:author="Katharina Schleidt" w:date="2021-10-20T18:31:00Z">
                <w:rPr>
                  <w:rFonts w:ascii="Times New Roman" w:eastAsia="Times New Roman" w:hAnsi="Times New Roman"/>
                  <w:sz w:val="24"/>
                  <w:szCs w:val="24"/>
                  <w:lang w:val="de-AT" w:eastAsia="de-AT"/>
                </w:rPr>
              </w:rPrChange>
            </w:rPr>
            <w:delText xml:space="preserve">[30] </w:delText>
          </w:r>
        </w:del>
        <w:bookmarkStart w:id="1721" w:name="_Ref85725265"/>
        <w:r w:rsidRPr="00170D23">
          <w:rPr>
            <w:rFonts w:eastAsia="Times New Roman"/>
            <w:lang w:val="en-US" w:eastAsia="de-AT"/>
            <w:rPrChange w:id="1722"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1723"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1724" w:author="Katharina Schleidt" w:date="2021-10-20T18:31:00Z">
              <w:rPr>
                <w:rFonts w:ascii="Times New Roman" w:eastAsia="Times New Roman" w:hAnsi="Times New Roman"/>
                <w:sz w:val="24"/>
                <w:szCs w:val="24"/>
                <w:lang w:val="de-AT" w:eastAsia="de-AT"/>
              </w:rPr>
            </w:rPrChange>
          </w:rPr>
          <w:t xml:space="preserve"> </w:t>
        </w:r>
      </w:ins>
      <w:commentRangeEnd w:id="1717"/>
      <w:ins w:id="1725" w:author="Katharina Schleidt" w:date="2021-10-20T18:31:00Z">
        <w:r>
          <w:rPr>
            <w:rStyle w:val="Marquedecommentaire"/>
          </w:rPr>
          <w:commentReference w:id="1717"/>
        </w:r>
      </w:ins>
      <w:bookmarkEnd w:id="1721"/>
    </w:p>
    <w:p w14:paraId="7DC22A8D" w14:textId="4BC37BE2" w:rsidR="00A27DE8" w:rsidRDefault="00A27DE8">
      <w:pPr>
        <w:numPr>
          <w:ilvl w:val="0"/>
          <w:numId w:val="27"/>
        </w:numPr>
        <w:rPr>
          <w:ins w:id="1726" w:author="Grellet Sylvain" w:date="2021-10-21T13:20:00Z"/>
          <w:rFonts w:eastAsia="Times New Roman"/>
          <w:lang w:val="en-US" w:eastAsia="de-AT"/>
        </w:rPr>
        <w:pPrChange w:id="1727" w:author="Grellet Sylvain" w:date="2021-10-21T13:19:00Z">
          <w:pPr>
            <w:pStyle w:val="Paragraphedeliste"/>
            <w:numPr>
              <w:numId w:val="27"/>
            </w:numPr>
            <w:tabs>
              <w:tab w:val="clear" w:pos="403"/>
            </w:tabs>
            <w:spacing w:before="100" w:beforeAutospacing="1" w:after="100" w:afterAutospacing="1" w:line="240" w:lineRule="auto"/>
            <w:ind w:left="360" w:hanging="360"/>
          </w:pPr>
        </w:pPrChange>
      </w:pPr>
      <w:ins w:id="1728" w:author="Grellet Sylvain" w:date="2021-10-21T13:18:00Z">
        <w:r w:rsidRPr="00384001">
          <w:rPr>
            <w:rFonts w:eastAsia="Times New Roman"/>
            <w:lang w:val="en-US" w:eastAsia="de-AT"/>
          </w:rPr>
          <w:t>I</w:t>
        </w:r>
      </w:ins>
      <w:ins w:id="1729" w:author="Grellet Sylvain" w:date="2021-10-21T13:19:00Z">
        <w:r w:rsidRPr="00A27DE8">
          <w:rPr>
            <w:rFonts w:eastAsia="Times New Roman"/>
            <w:lang w:val="en-US" w:eastAsia="de-AT"/>
            <w:rPrChange w:id="1730" w:author="Grellet Sylvain" w:date="2021-10-21T13:19:00Z">
              <w:rPr>
                <w:lang w:val="en-US" w:eastAsia="de-AT"/>
              </w:rPr>
            </w:rPrChange>
          </w:rPr>
          <w:t xml:space="preserve">SO 19105:2000 </w:t>
        </w:r>
        <w:r w:rsidRPr="00A27DE8">
          <w:rPr>
            <w:rFonts w:eastAsia="Times New Roman"/>
            <w:i/>
            <w:iCs/>
            <w:lang w:val="en-US" w:eastAsia="de-AT"/>
            <w:rPrChange w:id="1731" w:author="Grellet Sylvain" w:date="2021-10-21T13:19:00Z">
              <w:rPr>
                <w:lang w:val="en-US" w:eastAsia="de-AT"/>
              </w:rPr>
            </w:rPrChange>
          </w:rPr>
          <w:t>Geographic information — Conformance and testing</w:t>
        </w:r>
        <w:r w:rsidRPr="00A27DE8">
          <w:rPr>
            <w:rFonts w:eastAsia="Times New Roman"/>
            <w:lang w:val="en-US" w:eastAsia="de-AT"/>
            <w:rPrChange w:id="1732" w:author="Grellet Sylvain" w:date="2021-10-21T13:19:00Z">
              <w:rPr>
                <w:lang w:val="en-US" w:eastAsia="de-AT"/>
              </w:rPr>
            </w:rPrChange>
          </w:rPr>
          <w:t xml:space="preserve"> </w:t>
        </w:r>
      </w:ins>
    </w:p>
    <w:p w14:paraId="242BC989" w14:textId="23CF374E" w:rsidR="00A27DE8" w:rsidRDefault="00A27DE8">
      <w:pPr>
        <w:numPr>
          <w:ilvl w:val="0"/>
          <w:numId w:val="27"/>
        </w:numPr>
        <w:rPr>
          <w:ins w:id="1733" w:author="Grellet Sylvain" w:date="2021-10-21T13:30:00Z"/>
          <w:rFonts w:eastAsia="Times New Roman"/>
          <w:lang w:val="en-US" w:eastAsia="de-AT"/>
        </w:rPr>
        <w:pPrChange w:id="1734" w:author="Grellet Sylvain" w:date="2021-10-21T13:20:00Z">
          <w:pPr>
            <w:tabs>
              <w:tab w:val="clear" w:pos="403"/>
            </w:tabs>
            <w:spacing w:before="100" w:beforeAutospacing="1" w:after="100" w:afterAutospacing="1" w:line="240" w:lineRule="auto"/>
            <w:jc w:val="left"/>
          </w:pPr>
        </w:pPrChange>
      </w:pPr>
      <w:ins w:id="1735"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1736" w:author="Grellet Sylvain" w:date="2021-10-21T13:30:00Z"/>
          <w:rFonts w:eastAsia="Times New Roman"/>
          <w:lang w:val="en-US" w:eastAsia="de-AT"/>
        </w:rPr>
        <w:pPrChange w:id="1737" w:author="Grellet Sylvain" w:date="2021-10-21T13:30:00Z">
          <w:pPr>
            <w:tabs>
              <w:tab w:val="clear" w:pos="403"/>
            </w:tabs>
            <w:spacing w:before="100" w:beforeAutospacing="1" w:after="100" w:afterAutospacing="1" w:line="240" w:lineRule="auto"/>
            <w:jc w:val="left"/>
          </w:pPr>
        </w:pPrChange>
      </w:pPr>
      <w:bookmarkStart w:id="1738" w:name="_Ref85725453"/>
      <w:ins w:id="1739"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1738"/>
        <w:r w:rsidRPr="00FE6441">
          <w:rPr>
            <w:rFonts w:eastAsia="Times New Roman"/>
            <w:lang w:val="en-US" w:eastAsia="de-AT"/>
          </w:rPr>
          <w:t xml:space="preserve"> </w:t>
        </w:r>
      </w:ins>
    </w:p>
    <w:p w14:paraId="028CF6A4" w14:textId="4FCEC078" w:rsidR="001F4A39" w:rsidRPr="001F4A39" w:rsidRDefault="001F4A39">
      <w:pPr>
        <w:numPr>
          <w:ilvl w:val="0"/>
          <w:numId w:val="27"/>
        </w:numPr>
        <w:rPr>
          <w:ins w:id="1740" w:author="Grellet Sylvain" w:date="2021-10-21T13:30:00Z"/>
          <w:rFonts w:eastAsia="Times New Roman"/>
          <w:lang w:val="en-US" w:eastAsia="de-AT"/>
          <w:rPrChange w:id="1741" w:author="Grellet Sylvain" w:date="2021-10-21T13:30:00Z">
            <w:rPr>
              <w:ins w:id="1742" w:author="Grellet Sylvain" w:date="2021-10-21T13:30:00Z"/>
              <w:lang w:val="en-US" w:eastAsia="de-AT"/>
            </w:rPr>
          </w:rPrChange>
        </w:rPr>
        <w:pPrChange w:id="1743" w:author="Grellet Sylvain" w:date="2021-10-21T13:30:00Z">
          <w:pPr>
            <w:pStyle w:val="Paragraphedeliste"/>
            <w:numPr>
              <w:numId w:val="27"/>
            </w:numPr>
            <w:tabs>
              <w:tab w:val="clear" w:pos="403"/>
            </w:tabs>
            <w:spacing w:before="100" w:beforeAutospacing="1" w:after="100" w:afterAutospacing="1" w:line="240" w:lineRule="auto"/>
            <w:ind w:left="360" w:hanging="360"/>
          </w:pPr>
        </w:pPrChange>
      </w:pPr>
      <w:bookmarkStart w:id="1744" w:name="_Ref85725462"/>
      <w:ins w:id="1745" w:author="Grellet Sylvain" w:date="2021-10-21T13:30:00Z">
        <w:r w:rsidRPr="001F4A39">
          <w:rPr>
            <w:rFonts w:eastAsia="Times New Roman"/>
            <w:lang w:val="en-US" w:eastAsia="de-AT"/>
            <w:rPrChange w:id="1746" w:author="Grellet Sylvain" w:date="2021-10-21T13:30:00Z">
              <w:rPr>
                <w:lang w:val="en-US" w:eastAsia="de-AT"/>
              </w:rPr>
            </w:rPrChange>
          </w:rPr>
          <w:t xml:space="preserve">ISO 19115-1:2014/Amd 2:2020 </w:t>
        </w:r>
        <w:r w:rsidRPr="001F4A39">
          <w:rPr>
            <w:rFonts w:eastAsia="Times New Roman"/>
            <w:i/>
            <w:iCs/>
            <w:lang w:val="en-US" w:eastAsia="de-AT"/>
            <w:rPrChange w:id="1747" w:author="Grellet Sylvain" w:date="2021-10-21T13:30:00Z">
              <w:rPr>
                <w:lang w:val="en-US" w:eastAsia="de-AT"/>
              </w:rPr>
            </w:rPrChange>
          </w:rPr>
          <w:t>Geographic information — Metadata — Part 1: Fundamentals — Amendment 2</w:t>
        </w:r>
        <w:bookmarkEnd w:id="1744"/>
        <w:r w:rsidRPr="001F4A39">
          <w:rPr>
            <w:rFonts w:eastAsia="Times New Roman"/>
            <w:lang w:val="en-US" w:eastAsia="de-AT"/>
            <w:rPrChange w:id="1748"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1749" w:author="Grellet Sylvain" w:date="2021-10-21T13:31:00Z"/>
          <w:rFonts w:eastAsia="Times New Roman"/>
          <w:lang w:val="en-US" w:eastAsia="de-AT"/>
        </w:rPr>
        <w:pPrChange w:id="1750"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1751" w:name="_Ref85725666"/>
      <w:ins w:id="1752"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1751"/>
      </w:ins>
    </w:p>
    <w:p w14:paraId="61A0498E" w14:textId="3BBB6059" w:rsidR="001F4A39" w:rsidRPr="001F4A39" w:rsidRDefault="001F4A39">
      <w:pPr>
        <w:numPr>
          <w:ilvl w:val="0"/>
          <w:numId w:val="27"/>
        </w:numPr>
        <w:rPr>
          <w:ins w:id="1753" w:author="Grellet Sylvain" w:date="2021-10-21T13:31:00Z"/>
          <w:rFonts w:eastAsia="Times New Roman"/>
          <w:lang w:val="en-US" w:eastAsia="de-AT"/>
        </w:rPr>
        <w:pPrChange w:id="1754" w:author="Grellet Sylvain" w:date="2021-10-21T13:31:00Z">
          <w:pPr>
            <w:pStyle w:val="Paragraphedeliste"/>
            <w:numPr>
              <w:numId w:val="27"/>
            </w:numPr>
            <w:tabs>
              <w:tab w:val="clear" w:pos="403"/>
            </w:tabs>
            <w:spacing w:before="100" w:beforeAutospacing="1" w:after="100" w:afterAutospacing="1" w:line="240" w:lineRule="auto"/>
            <w:ind w:left="360" w:hanging="360"/>
          </w:pPr>
        </w:pPrChange>
      </w:pPr>
      <w:bookmarkStart w:id="1755" w:name="_Ref85725673"/>
      <w:ins w:id="1756"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1755"/>
        <w:r w:rsidRPr="001F4A39">
          <w:rPr>
            <w:rFonts w:eastAsia="Times New Roman"/>
            <w:lang w:val="en-US" w:eastAsia="de-AT"/>
          </w:rPr>
          <w:t xml:space="preserve"> </w:t>
        </w:r>
      </w:ins>
    </w:p>
    <w:p w14:paraId="62E13DE5" w14:textId="30AD8F6E" w:rsidR="00A27DE8" w:rsidRPr="00170D23" w:rsidRDefault="001F4A39">
      <w:pPr>
        <w:numPr>
          <w:ilvl w:val="0"/>
          <w:numId w:val="27"/>
        </w:numPr>
        <w:rPr>
          <w:ins w:id="1757" w:author="Katharina Schleidt" w:date="2021-10-20T18:30:00Z"/>
          <w:rFonts w:eastAsia="Times New Roman"/>
          <w:lang w:val="en-US" w:eastAsia="de-AT"/>
          <w:rPrChange w:id="1758" w:author="Katharina Schleidt" w:date="2021-10-20T18:31:00Z">
            <w:rPr>
              <w:ins w:id="1759" w:author="Katharina Schleidt" w:date="2021-10-20T18:30:00Z"/>
              <w:rFonts w:ascii="Times New Roman" w:eastAsia="Times New Roman" w:hAnsi="Times New Roman"/>
              <w:sz w:val="24"/>
              <w:szCs w:val="24"/>
              <w:lang w:val="de-AT" w:eastAsia="de-AT"/>
            </w:rPr>
          </w:rPrChange>
        </w:rPr>
        <w:pPrChange w:id="1760" w:author="Grellet Sylvain" w:date="2021-10-21T13:32:00Z">
          <w:pPr>
            <w:tabs>
              <w:tab w:val="clear" w:pos="403"/>
            </w:tabs>
            <w:spacing w:before="100" w:beforeAutospacing="1" w:after="100" w:afterAutospacing="1" w:line="240" w:lineRule="auto"/>
            <w:jc w:val="left"/>
          </w:pPr>
        </w:pPrChange>
      </w:pPr>
      <w:bookmarkStart w:id="1761" w:name="_Ref85744499"/>
      <w:ins w:id="1762"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1761"/>
    </w:p>
    <w:p w14:paraId="55F845D8" w14:textId="5E269981" w:rsidR="001F4A39" w:rsidRDefault="001F4A39">
      <w:pPr>
        <w:numPr>
          <w:ilvl w:val="0"/>
          <w:numId w:val="27"/>
        </w:numPr>
        <w:rPr>
          <w:ins w:id="1763" w:author="Grellet Sylvain" w:date="2021-10-21T13:33:00Z"/>
          <w:rFonts w:eastAsia="Times New Roman"/>
          <w:lang w:val="en-US" w:eastAsia="de-AT"/>
        </w:rPr>
        <w:pPrChange w:id="1764" w:author="Grellet Sylvain" w:date="2021-10-21T13:32:00Z">
          <w:pPr>
            <w:pStyle w:val="Paragraphedeliste"/>
            <w:numPr>
              <w:numId w:val="27"/>
            </w:numPr>
            <w:tabs>
              <w:tab w:val="clear" w:pos="403"/>
            </w:tabs>
            <w:spacing w:before="100" w:beforeAutospacing="1" w:after="100" w:afterAutospacing="1" w:line="240" w:lineRule="auto"/>
            <w:ind w:left="360" w:hanging="360"/>
          </w:pPr>
        </w:pPrChange>
      </w:pPr>
      <w:bookmarkStart w:id="1765" w:name="_Ref85744622"/>
      <w:ins w:id="1766"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1765"/>
        <w:r w:rsidRPr="001F4A39">
          <w:rPr>
            <w:rFonts w:eastAsia="Times New Roman"/>
            <w:lang w:val="en-US" w:eastAsia="de-AT"/>
          </w:rPr>
          <w:t xml:space="preserve"> </w:t>
        </w:r>
      </w:ins>
    </w:p>
    <w:p w14:paraId="20626315" w14:textId="1D5FFC53" w:rsidR="00295C11" w:rsidRDefault="00295C11">
      <w:pPr>
        <w:numPr>
          <w:ilvl w:val="0"/>
          <w:numId w:val="27"/>
        </w:numPr>
        <w:rPr>
          <w:ins w:id="1767" w:author="Grellet Sylvain" w:date="2021-10-21T21:37:00Z"/>
          <w:rFonts w:eastAsia="Times New Roman"/>
          <w:lang w:val="en-US" w:eastAsia="de-AT"/>
        </w:rPr>
        <w:pPrChange w:id="1768" w:author="Grellet Sylvain" w:date="2021-10-21T13:33:00Z">
          <w:pPr>
            <w:tabs>
              <w:tab w:val="clear" w:pos="403"/>
            </w:tabs>
            <w:spacing w:before="100" w:beforeAutospacing="1" w:after="100" w:afterAutospacing="1" w:line="240" w:lineRule="auto"/>
            <w:jc w:val="left"/>
          </w:pPr>
        </w:pPrChange>
      </w:pPr>
      <w:bookmarkStart w:id="1769" w:name="_Ref85744814"/>
      <w:ins w:id="1770" w:author="Grellet Sylvain" w:date="2021-10-21T13:33:00Z">
        <w:r w:rsidRPr="00384001">
          <w:rPr>
            <w:rFonts w:eastAsia="Times New Roman"/>
            <w:lang w:val="en-US" w:eastAsia="de-AT"/>
          </w:rPr>
          <w:t xml:space="preserve">ISO 19157:2013/Amd 1:2018 </w:t>
        </w:r>
        <w:r w:rsidRPr="00384001">
          <w:rPr>
            <w:rFonts w:eastAsia="Times New Roman"/>
            <w:i/>
            <w:iCs/>
            <w:lang w:val="en-US" w:eastAsia="de-AT"/>
          </w:rPr>
          <w:t>Geographic information — Data quality — Amendment 1: Describing data quality using coverages</w:t>
        </w:r>
        <w:bookmarkEnd w:id="1769"/>
        <w:r w:rsidRPr="00384001">
          <w:rPr>
            <w:rFonts w:eastAsia="Times New Roman"/>
            <w:lang w:val="en-US" w:eastAsia="de-AT"/>
          </w:rPr>
          <w:t xml:space="preserve"> </w:t>
        </w:r>
      </w:ins>
    </w:p>
    <w:p w14:paraId="297E8257" w14:textId="0FFFCA44" w:rsidR="00170D23" w:rsidRPr="00656929" w:rsidDel="00A27DE8" w:rsidRDefault="00170D23" w:rsidP="00387FFC">
      <w:pPr>
        <w:numPr>
          <w:ilvl w:val="0"/>
          <w:numId w:val="27"/>
        </w:numPr>
        <w:rPr>
          <w:ins w:id="1771" w:author="Katharina Schleidt" w:date="2021-10-20T18:30:00Z"/>
          <w:del w:id="1772" w:author="Grellet Sylvain" w:date="2021-10-21T13:18:00Z"/>
          <w:rFonts w:eastAsia="Times New Roman"/>
          <w:lang w:val="en-US" w:eastAsia="de-AT"/>
          <w:rPrChange w:id="1773" w:author="Grellet Sylvain" w:date="2021-10-21T21:37:00Z">
            <w:rPr>
              <w:ins w:id="1774" w:author="Katharina Schleidt" w:date="2021-10-20T18:30:00Z"/>
              <w:del w:id="1775" w:author="Grellet Sylvain" w:date="2021-10-21T13:18:00Z"/>
              <w:rFonts w:ascii="Times New Roman" w:eastAsia="Times New Roman" w:hAnsi="Times New Roman"/>
              <w:sz w:val="24"/>
              <w:szCs w:val="24"/>
              <w:lang w:val="de-AT" w:eastAsia="de-AT"/>
            </w:rPr>
          </w:rPrChange>
        </w:rPr>
        <w:pPrChange w:id="1776" w:author="Grellet Sylvain" w:date="2021-10-21T13:33:00Z">
          <w:pPr>
            <w:tabs>
              <w:tab w:val="clear" w:pos="403"/>
            </w:tabs>
            <w:spacing w:before="100" w:beforeAutospacing="1" w:after="100" w:afterAutospacing="1" w:line="240" w:lineRule="auto"/>
            <w:jc w:val="left"/>
          </w:pPr>
        </w:pPrChange>
      </w:pPr>
      <w:ins w:id="1777" w:author="Katharina Schleidt" w:date="2021-10-20T18:30:00Z">
        <w:del w:id="1778" w:author="Grellet Sylvain" w:date="2021-10-21T13:17:00Z">
          <w:r w:rsidRPr="00656929" w:rsidDel="00A27DE8">
            <w:rPr>
              <w:rFonts w:eastAsia="Times New Roman"/>
              <w:lang w:val="en-US" w:eastAsia="de-AT"/>
              <w:rPrChange w:id="1779" w:author="Grellet Sylvain" w:date="2021-10-21T21:37:00Z">
                <w:rPr>
                  <w:rFonts w:ascii="Times New Roman" w:eastAsia="Times New Roman" w:hAnsi="Times New Roman"/>
                  <w:sz w:val="24"/>
                  <w:szCs w:val="24"/>
                  <w:lang w:val="de-AT" w:eastAsia="de-AT"/>
                </w:rPr>
              </w:rPrChange>
            </w:rPr>
            <w:delText xml:space="preserve">[31] </w:delText>
          </w:r>
        </w:del>
        <w:del w:id="1780" w:author="Grellet Sylvain" w:date="2021-10-21T13:18:00Z">
          <w:r w:rsidRPr="00656929" w:rsidDel="00A27DE8">
            <w:rPr>
              <w:rFonts w:eastAsia="Times New Roman"/>
              <w:lang w:val="en-US" w:eastAsia="de-AT"/>
              <w:rPrChange w:id="1781"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1782"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1783"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1784" w:author="Katharina Schleidt" w:date="2021-10-20T18:30:00Z"/>
          <w:del w:id="1785" w:author="Grellet Sylvain" w:date="2021-10-21T13:30:00Z"/>
          <w:rFonts w:eastAsia="Times New Roman"/>
          <w:lang w:val="en-US" w:eastAsia="de-AT"/>
          <w:rPrChange w:id="1786" w:author="Katharina Schleidt" w:date="2021-10-20T18:31:00Z">
            <w:rPr>
              <w:ins w:id="1787" w:author="Katharina Schleidt" w:date="2021-10-20T18:30:00Z"/>
              <w:del w:id="1788" w:author="Grellet Sylvain" w:date="2021-10-21T13:30:00Z"/>
              <w:rFonts w:ascii="Times New Roman" w:eastAsia="Times New Roman" w:hAnsi="Times New Roman"/>
              <w:sz w:val="24"/>
              <w:szCs w:val="24"/>
              <w:lang w:val="de-AT" w:eastAsia="de-AT"/>
            </w:rPr>
          </w:rPrChange>
        </w:rPr>
        <w:pPrChange w:id="1789" w:author="Grellet Sylvain" w:date="2021-10-21T13:33:00Z">
          <w:pPr>
            <w:tabs>
              <w:tab w:val="clear" w:pos="403"/>
            </w:tabs>
            <w:spacing w:before="100" w:beforeAutospacing="1" w:after="100" w:afterAutospacing="1" w:line="240" w:lineRule="auto"/>
            <w:jc w:val="left"/>
          </w:pPr>
        </w:pPrChange>
      </w:pPr>
      <w:ins w:id="1790" w:author="Katharina Schleidt" w:date="2021-10-20T18:30:00Z">
        <w:del w:id="1791" w:author="Grellet Sylvain" w:date="2021-10-21T13:30:00Z">
          <w:r w:rsidRPr="00170D23" w:rsidDel="001F4A39">
            <w:rPr>
              <w:rFonts w:eastAsia="Times New Roman"/>
              <w:lang w:val="en-US" w:eastAsia="de-AT"/>
              <w:rPrChange w:id="1792"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1793"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1794"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1795" w:author="Katharina Schleidt" w:date="2021-10-20T18:30:00Z"/>
          <w:del w:id="1796" w:author="Grellet Sylvain" w:date="2021-10-21T13:30:00Z"/>
          <w:rFonts w:eastAsia="Times New Roman"/>
          <w:lang w:val="en-US" w:eastAsia="de-AT"/>
          <w:rPrChange w:id="1797" w:author="Katharina Schleidt" w:date="2021-10-20T18:31:00Z">
            <w:rPr>
              <w:ins w:id="1798" w:author="Katharina Schleidt" w:date="2021-10-20T18:30:00Z"/>
              <w:del w:id="1799" w:author="Grellet Sylvain" w:date="2021-10-21T13:30:00Z"/>
              <w:rFonts w:ascii="Times New Roman" w:eastAsia="Times New Roman" w:hAnsi="Times New Roman"/>
              <w:sz w:val="24"/>
              <w:szCs w:val="24"/>
              <w:lang w:val="de-AT" w:eastAsia="de-AT"/>
            </w:rPr>
          </w:rPrChange>
        </w:rPr>
        <w:pPrChange w:id="1800" w:author="Grellet Sylvain" w:date="2021-10-21T13:33:00Z">
          <w:pPr>
            <w:tabs>
              <w:tab w:val="clear" w:pos="403"/>
            </w:tabs>
            <w:spacing w:before="100" w:beforeAutospacing="1" w:after="100" w:afterAutospacing="1" w:line="240" w:lineRule="auto"/>
            <w:jc w:val="left"/>
          </w:pPr>
        </w:pPrChange>
      </w:pPr>
      <w:ins w:id="1801" w:author="Katharina Schleidt" w:date="2021-10-20T18:30:00Z">
        <w:del w:id="1802" w:author="Grellet Sylvain" w:date="2021-10-21T13:30:00Z">
          <w:r w:rsidRPr="00170D23" w:rsidDel="001F4A39">
            <w:rPr>
              <w:rFonts w:eastAsia="Times New Roman"/>
              <w:lang w:val="en-US" w:eastAsia="de-AT"/>
              <w:rPrChange w:id="1803"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1804"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1805"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1806" w:author="Katharina Schleidt" w:date="2021-10-20T18:30:00Z"/>
          <w:del w:id="1807" w:author="Grellet Sylvain" w:date="2021-10-21T13:31:00Z"/>
          <w:rFonts w:eastAsia="Times New Roman"/>
          <w:lang w:val="en-US" w:eastAsia="de-AT"/>
          <w:rPrChange w:id="1808" w:author="Katharina Schleidt" w:date="2021-10-20T18:31:00Z">
            <w:rPr>
              <w:ins w:id="1809" w:author="Katharina Schleidt" w:date="2021-10-20T18:30:00Z"/>
              <w:del w:id="1810" w:author="Grellet Sylvain" w:date="2021-10-21T13:31:00Z"/>
              <w:rFonts w:ascii="Times New Roman" w:eastAsia="Times New Roman" w:hAnsi="Times New Roman"/>
              <w:sz w:val="24"/>
              <w:szCs w:val="24"/>
              <w:lang w:val="de-AT" w:eastAsia="de-AT"/>
            </w:rPr>
          </w:rPrChange>
        </w:rPr>
        <w:pPrChange w:id="1811" w:author="Grellet Sylvain" w:date="2021-10-21T13:33:00Z">
          <w:pPr>
            <w:tabs>
              <w:tab w:val="clear" w:pos="403"/>
            </w:tabs>
            <w:spacing w:before="100" w:beforeAutospacing="1" w:after="100" w:afterAutospacing="1" w:line="240" w:lineRule="auto"/>
            <w:jc w:val="left"/>
          </w:pPr>
        </w:pPrChange>
      </w:pPr>
      <w:ins w:id="1812" w:author="Katharina Schleidt" w:date="2021-10-20T18:30:00Z">
        <w:del w:id="1813" w:author="Grellet Sylvain" w:date="2021-10-21T13:31:00Z">
          <w:r w:rsidRPr="00170D23" w:rsidDel="001F4A39">
            <w:rPr>
              <w:rFonts w:eastAsia="Times New Roman"/>
              <w:lang w:val="en-US" w:eastAsia="de-AT"/>
              <w:rPrChange w:id="1814"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1815"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1816"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1817" w:author="Katharina Schleidt" w:date="2021-10-20T18:30:00Z"/>
          <w:del w:id="1818" w:author="Grellet Sylvain" w:date="2021-10-21T13:31:00Z"/>
          <w:rFonts w:eastAsia="Times New Roman"/>
          <w:lang w:val="en-US" w:eastAsia="de-AT"/>
          <w:rPrChange w:id="1819" w:author="Katharina Schleidt" w:date="2021-10-20T18:31:00Z">
            <w:rPr>
              <w:ins w:id="1820" w:author="Katharina Schleidt" w:date="2021-10-20T18:30:00Z"/>
              <w:del w:id="1821" w:author="Grellet Sylvain" w:date="2021-10-21T13:31:00Z"/>
              <w:rFonts w:ascii="Times New Roman" w:eastAsia="Times New Roman" w:hAnsi="Times New Roman"/>
              <w:sz w:val="24"/>
              <w:szCs w:val="24"/>
              <w:lang w:val="de-AT" w:eastAsia="de-AT"/>
            </w:rPr>
          </w:rPrChange>
        </w:rPr>
        <w:pPrChange w:id="1822" w:author="Grellet Sylvain" w:date="2021-10-21T13:33:00Z">
          <w:pPr>
            <w:tabs>
              <w:tab w:val="clear" w:pos="403"/>
            </w:tabs>
            <w:spacing w:before="100" w:beforeAutospacing="1" w:after="100" w:afterAutospacing="1" w:line="240" w:lineRule="auto"/>
            <w:jc w:val="left"/>
          </w:pPr>
        </w:pPrChange>
      </w:pPr>
      <w:ins w:id="1823" w:author="Katharina Schleidt" w:date="2021-10-20T18:30:00Z">
        <w:del w:id="1824" w:author="Grellet Sylvain" w:date="2021-10-21T13:31:00Z">
          <w:r w:rsidRPr="00170D23" w:rsidDel="001F4A39">
            <w:rPr>
              <w:rFonts w:eastAsia="Times New Roman"/>
              <w:lang w:val="en-US" w:eastAsia="de-AT"/>
              <w:rPrChange w:id="1825"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1826"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1827" w:author="Katharina Schleidt" w:date="2021-10-20T18:30:00Z"/>
          <w:del w:id="1828" w:author="Grellet Sylvain" w:date="2021-10-21T13:32:00Z"/>
          <w:rFonts w:eastAsia="Times New Roman"/>
          <w:lang w:val="en-US" w:eastAsia="de-AT"/>
          <w:rPrChange w:id="1829" w:author="Katharina Schleidt" w:date="2021-10-20T18:31:00Z">
            <w:rPr>
              <w:ins w:id="1830" w:author="Katharina Schleidt" w:date="2021-10-20T18:30:00Z"/>
              <w:del w:id="1831" w:author="Grellet Sylvain" w:date="2021-10-21T13:32:00Z"/>
              <w:rFonts w:ascii="Times New Roman" w:eastAsia="Times New Roman" w:hAnsi="Times New Roman"/>
              <w:sz w:val="24"/>
              <w:szCs w:val="24"/>
              <w:lang w:val="de-AT" w:eastAsia="de-AT"/>
            </w:rPr>
          </w:rPrChange>
        </w:rPr>
        <w:pPrChange w:id="1832" w:author="Grellet Sylvain" w:date="2021-10-21T13:33:00Z">
          <w:pPr>
            <w:tabs>
              <w:tab w:val="clear" w:pos="403"/>
            </w:tabs>
            <w:spacing w:before="100" w:beforeAutospacing="1" w:after="100" w:afterAutospacing="1" w:line="240" w:lineRule="auto"/>
            <w:jc w:val="left"/>
          </w:pPr>
        </w:pPrChange>
      </w:pPr>
      <w:ins w:id="1833" w:author="Katharina Schleidt" w:date="2021-10-20T18:30:00Z">
        <w:del w:id="1834" w:author="Grellet Sylvain" w:date="2021-10-21T13:32:00Z">
          <w:r w:rsidRPr="00170D23" w:rsidDel="001F4A39">
            <w:rPr>
              <w:rFonts w:eastAsia="Times New Roman"/>
              <w:lang w:val="en-US" w:eastAsia="de-AT"/>
              <w:rPrChange w:id="1835"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1836"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1837"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1838" w:author="Katharina Schleidt" w:date="2021-10-20T18:30:00Z"/>
          <w:del w:id="1839" w:author="Grellet Sylvain" w:date="2021-10-21T13:32:00Z"/>
          <w:rFonts w:eastAsia="Times New Roman"/>
          <w:lang w:val="en-US" w:eastAsia="de-AT"/>
          <w:rPrChange w:id="1840" w:author="Katharina Schleidt" w:date="2021-10-20T18:31:00Z">
            <w:rPr>
              <w:ins w:id="1841" w:author="Katharina Schleidt" w:date="2021-10-20T18:30:00Z"/>
              <w:del w:id="1842" w:author="Grellet Sylvain" w:date="2021-10-21T13:32:00Z"/>
              <w:rFonts w:ascii="Times New Roman" w:eastAsia="Times New Roman" w:hAnsi="Times New Roman"/>
              <w:sz w:val="24"/>
              <w:szCs w:val="24"/>
              <w:lang w:val="de-AT" w:eastAsia="de-AT"/>
            </w:rPr>
          </w:rPrChange>
        </w:rPr>
        <w:pPrChange w:id="1843" w:author="Grellet Sylvain" w:date="2021-10-21T13:33:00Z">
          <w:pPr>
            <w:tabs>
              <w:tab w:val="clear" w:pos="403"/>
            </w:tabs>
            <w:spacing w:before="100" w:beforeAutospacing="1" w:after="100" w:afterAutospacing="1" w:line="240" w:lineRule="auto"/>
            <w:jc w:val="left"/>
          </w:pPr>
        </w:pPrChange>
      </w:pPr>
      <w:ins w:id="1844" w:author="Katharina Schleidt" w:date="2021-10-20T18:30:00Z">
        <w:del w:id="1845" w:author="Grellet Sylvain" w:date="2021-10-21T13:32:00Z">
          <w:r w:rsidRPr="00170D23" w:rsidDel="001F4A39">
            <w:rPr>
              <w:rFonts w:eastAsia="Times New Roman"/>
              <w:lang w:val="en-US" w:eastAsia="de-AT"/>
              <w:rPrChange w:id="1846"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1847"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1848"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1849" w:author="Katharina Schleidt" w:date="2021-10-20T18:30:00Z"/>
          <w:del w:id="1850" w:author="Grellet Sylvain" w:date="2021-10-21T13:33:00Z"/>
          <w:rFonts w:eastAsia="Times New Roman"/>
          <w:lang w:val="en-US" w:eastAsia="de-AT"/>
          <w:rPrChange w:id="1851" w:author="Katharina Schleidt" w:date="2021-10-20T18:31:00Z">
            <w:rPr>
              <w:ins w:id="1852" w:author="Katharina Schleidt" w:date="2021-10-20T18:30:00Z"/>
              <w:del w:id="1853" w:author="Grellet Sylvain" w:date="2021-10-21T13:33:00Z"/>
              <w:rFonts w:ascii="Times New Roman" w:eastAsia="Times New Roman" w:hAnsi="Times New Roman"/>
              <w:sz w:val="24"/>
              <w:szCs w:val="24"/>
              <w:lang w:val="de-AT" w:eastAsia="de-AT"/>
            </w:rPr>
          </w:rPrChange>
        </w:rPr>
        <w:pPrChange w:id="1854" w:author="Grellet Sylvain" w:date="2021-10-21T13:33:00Z">
          <w:pPr>
            <w:tabs>
              <w:tab w:val="clear" w:pos="403"/>
            </w:tabs>
            <w:spacing w:before="100" w:beforeAutospacing="1" w:after="100" w:afterAutospacing="1" w:line="240" w:lineRule="auto"/>
            <w:jc w:val="left"/>
          </w:pPr>
        </w:pPrChange>
      </w:pPr>
      <w:ins w:id="1855" w:author="Katharina Schleidt" w:date="2021-10-20T18:30:00Z">
        <w:del w:id="1856" w:author="Grellet Sylvain" w:date="2021-10-21T13:33:00Z">
          <w:r w:rsidRPr="00170D23" w:rsidDel="00295C11">
            <w:rPr>
              <w:rFonts w:eastAsia="Times New Roman"/>
              <w:lang w:val="en-US" w:eastAsia="de-AT"/>
              <w:rPrChange w:id="1857"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1858"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1859"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1860" w:author="Katharina Schleidt" w:date="2021-10-20T18:30:00Z"/>
          <w:del w:id="1861" w:author="Grellet Sylvain" w:date="2021-10-21T13:33:00Z"/>
          <w:rFonts w:eastAsia="Times New Roman"/>
          <w:lang w:val="en-US" w:eastAsia="de-AT"/>
          <w:rPrChange w:id="1862" w:author="Katharina Schleidt" w:date="2021-10-20T18:31:00Z">
            <w:rPr>
              <w:ins w:id="1863" w:author="Katharina Schleidt" w:date="2021-10-20T18:30:00Z"/>
              <w:del w:id="1864" w:author="Grellet Sylvain" w:date="2021-10-21T13:33:00Z"/>
              <w:rFonts w:ascii="Times New Roman" w:eastAsia="Times New Roman" w:hAnsi="Times New Roman"/>
              <w:sz w:val="24"/>
              <w:szCs w:val="24"/>
              <w:lang w:val="de-AT" w:eastAsia="de-AT"/>
            </w:rPr>
          </w:rPrChange>
        </w:rPr>
        <w:pPrChange w:id="1865" w:author="Grellet Sylvain" w:date="2021-10-21T13:33:00Z">
          <w:pPr>
            <w:tabs>
              <w:tab w:val="clear" w:pos="403"/>
            </w:tabs>
            <w:spacing w:before="100" w:beforeAutospacing="1" w:after="100" w:afterAutospacing="1" w:line="240" w:lineRule="auto"/>
            <w:jc w:val="left"/>
          </w:pPr>
        </w:pPrChange>
      </w:pPr>
      <w:ins w:id="1866" w:author="Katharina Schleidt" w:date="2021-10-20T18:30:00Z">
        <w:del w:id="1867" w:author="Grellet Sylvain" w:date="2021-10-21T13:33:00Z">
          <w:r w:rsidRPr="00170D23" w:rsidDel="00295C11">
            <w:rPr>
              <w:rFonts w:eastAsia="Times New Roman"/>
              <w:lang w:val="en-US" w:eastAsia="de-AT"/>
              <w:rPrChange w:id="1868"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1869"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1870"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1871" w:author="Katharina Schleidt" w:date="2021-10-20T18:30:00Z"/>
          <w:del w:id="1872" w:author="Grellet Sylvain" w:date="2021-10-21T14:56:00Z"/>
          <w:rFonts w:eastAsia="Times New Roman"/>
          <w:lang w:val="en-US" w:eastAsia="de-AT"/>
          <w:rPrChange w:id="1873" w:author="Katharina Schleidt" w:date="2021-10-20T18:31:00Z">
            <w:rPr>
              <w:ins w:id="1874" w:author="Katharina Schleidt" w:date="2021-10-20T18:30:00Z"/>
              <w:del w:id="1875" w:author="Grellet Sylvain" w:date="2021-10-21T14:56:00Z"/>
              <w:rFonts w:ascii="Times New Roman" w:eastAsia="Times New Roman" w:hAnsi="Times New Roman"/>
              <w:sz w:val="24"/>
              <w:szCs w:val="24"/>
              <w:lang w:val="de-AT" w:eastAsia="de-AT"/>
            </w:rPr>
          </w:rPrChange>
        </w:rPr>
        <w:pPrChange w:id="1876" w:author="Grellet Sylvain" w:date="2021-10-21T13:33:00Z">
          <w:pPr>
            <w:tabs>
              <w:tab w:val="clear" w:pos="403"/>
            </w:tabs>
            <w:spacing w:before="100" w:beforeAutospacing="1" w:after="100" w:afterAutospacing="1" w:line="240" w:lineRule="auto"/>
            <w:jc w:val="left"/>
          </w:pPr>
        </w:pPrChange>
      </w:pPr>
      <w:ins w:id="1877" w:author="Katharina Schleidt" w:date="2021-10-20T18:30:00Z">
        <w:del w:id="1878" w:author="Grellet Sylvain" w:date="2021-10-21T13:33:00Z">
          <w:r w:rsidRPr="00170D23" w:rsidDel="00295C11">
            <w:rPr>
              <w:rFonts w:eastAsia="Times New Roman"/>
              <w:lang w:val="en-US" w:eastAsia="de-AT"/>
              <w:rPrChange w:id="1879" w:author="Katharina Schleidt" w:date="2021-10-20T18:31:00Z">
                <w:rPr>
                  <w:rFonts w:ascii="Times New Roman" w:eastAsia="Times New Roman" w:hAnsi="Times New Roman"/>
                  <w:sz w:val="24"/>
                  <w:szCs w:val="24"/>
                  <w:lang w:val="en-US" w:eastAsia="de-AT"/>
                </w:rPr>
              </w:rPrChange>
            </w:rPr>
            <w:delText xml:space="preserve">[40] </w:delText>
          </w:r>
        </w:del>
        <w:del w:id="1880" w:author="Grellet Sylvain" w:date="2021-10-21T21:37:00Z">
          <w:r w:rsidRPr="00170D23" w:rsidDel="00656929">
            <w:rPr>
              <w:rFonts w:eastAsia="Times New Roman"/>
              <w:lang w:val="en-US" w:eastAsia="de-AT"/>
              <w:rPrChange w:id="1881"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1882"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1883"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1884" w:author="Grellet Sylvain" w:date="2021-10-21T14:56:00Z">
            <w:rPr/>
          </w:rPrChange>
        </w:rPr>
        <w:pPrChange w:id="1885" w:author="Grellet Sylvain" w:date="2021-10-21T14:56:00Z">
          <w:pPr/>
        </w:pPrChange>
      </w:pPr>
      <w:bookmarkStart w:id="1886" w:name="_Ref85744819"/>
      <w:bookmarkEnd w:id="1886"/>
    </w:p>
    <w:sectPr w:rsidR="00621028" w:rsidRPr="002D5A96"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atharina Schleidt" w:date="2021-07-05T19:43:00Z" w:initials="KS">
    <w:p w14:paraId="11C93E4C" w14:textId="13AE8DB7" w:rsidR="00A27DE8" w:rsidRDefault="00A27DE8">
      <w:pPr>
        <w:pStyle w:val="Commentaire"/>
      </w:pPr>
      <w:r>
        <w:rPr>
          <w:rStyle w:val="Marquedecommentaire"/>
        </w:rPr>
        <w:annotationRef/>
      </w:r>
      <w:r>
        <w:t>As the old version was “Observations and Measurements”, “Sample” should also be capitalized</w:t>
      </w:r>
    </w:p>
  </w:comment>
  <w:comment w:id="102" w:author="Katharina Schleidt" w:date="2021-10-13T19:19:00Z" w:initials="KS">
    <w:p w14:paraId="035CEB65" w14:textId="77777777" w:rsidR="00A27DE8" w:rsidRDefault="00A27DE8">
      <w:pPr>
        <w:pStyle w:val="Commentaire"/>
      </w:pPr>
      <w:r>
        <w:rPr>
          <w:rStyle w:val="Marquedecommentaire"/>
        </w:rPr>
        <w:annotationRef/>
      </w:r>
      <w:r>
        <w:t>No SOURCE listed in GeoLexica, only Origin, and a note at the bottom that last certified 2019 for 19116</w:t>
      </w:r>
    </w:p>
    <w:p w14:paraId="3FBD3360" w14:textId="280E684E" w:rsidR="00A27DE8" w:rsidRDefault="00A27DE8">
      <w:pPr>
        <w:pStyle w:val="Commentaire"/>
      </w:pPr>
      <w:r w:rsidRPr="00AB64D8">
        <w:t>https://isotc211.geolexica.org/concepts/483/</w:t>
      </w:r>
    </w:p>
  </w:comment>
  <w:comment w:id="126" w:author="Katharina Schleidt" w:date="2021-04-21T14:03:00Z" w:initials="KS">
    <w:p w14:paraId="7ECF2440" w14:textId="3F97473B" w:rsidR="00A27DE8" w:rsidRDefault="00A27DE8">
      <w:pPr>
        <w:pStyle w:val="Commentaire"/>
      </w:pPr>
      <w:r>
        <w:rPr>
          <w:rStyle w:val="Marquedecommentaire"/>
        </w:rPr>
        <w:annotationRef/>
      </w:r>
      <w:r w:rsidRPr="009940F8">
        <w:t>Should be moved down to after 5 Document conventions. Will do once the rest has been reviewed, as otherwise will lose all tracked changes</w:t>
      </w:r>
    </w:p>
  </w:comment>
  <w:comment w:id="150" w:author="Katharina Schleidt" w:date="2021-04-21T14:02:00Z" w:initials="KS">
    <w:p w14:paraId="3CDEE08B" w14:textId="53F4628B" w:rsidR="00A27DE8" w:rsidRDefault="00A27DE8">
      <w:pPr>
        <w:pStyle w:val="Commentaire"/>
      </w:pPr>
      <w:r>
        <w:rPr>
          <w:rStyle w:val="Marquedecommentaire"/>
        </w:rPr>
        <w:annotationRef/>
      </w:r>
      <w:r>
        <w:t>Should be moved up to before 4 Conformance. Will do once the rest has been reviewed, as otherwise will lose all tracked changes</w:t>
      </w:r>
    </w:p>
  </w:comment>
  <w:comment w:id="213" w:author="Katharina Schleidt" w:date="2021-04-21T16:15:00Z" w:initials="KS">
    <w:p w14:paraId="7A610B63" w14:textId="77777777" w:rsidR="00A82CB4" w:rsidRDefault="00A27DE8">
      <w:pPr>
        <w:pStyle w:val="Commentaire"/>
        <w:rPr>
          <w:noProof/>
        </w:rPr>
      </w:pPr>
      <w:r>
        <w:rPr>
          <w:rStyle w:val="Marquedecommentaire"/>
        </w:rPr>
        <w:annotationRef/>
      </w:r>
      <w:r>
        <w:t xml:space="preserve">Add reference to bibliography on </w:t>
      </w:r>
    </w:p>
    <w:p w14:paraId="705D30D5" w14:textId="66984377" w:rsidR="00A27DE8" w:rsidRDefault="00A27DE8">
      <w:pPr>
        <w:pStyle w:val="Commentaire"/>
      </w:pPr>
      <w:r>
        <w:t>19115</w:t>
      </w:r>
    </w:p>
  </w:comment>
  <w:comment w:id="219" w:author="Katharina Schleidt" w:date="2021-04-18T19:25:00Z" w:initials="KS">
    <w:p w14:paraId="10039519" w14:textId="6E68A087" w:rsidR="00A27DE8" w:rsidRDefault="00A27DE8">
      <w:pPr>
        <w:pStyle w:val="Commentaire"/>
      </w:pPr>
      <w:r>
        <w:rPr>
          <w:rStyle w:val="Marquedecommentaire"/>
        </w:rPr>
        <w:annotationRef/>
      </w:r>
      <w:r>
        <w:t>Not sure if this reference still applies as changed phenomenon to characteristic</w:t>
      </w:r>
    </w:p>
  </w:comment>
  <w:comment w:id="220" w:author="Grellet Sylvain" w:date="2021-10-21T08:56:00Z" w:initials="GS">
    <w:p w14:paraId="635AF07D" w14:textId="16307402" w:rsidR="00A27DE8" w:rsidRDefault="00A27DE8">
      <w:pPr>
        <w:pStyle w:val="Commentaire"/>
      </w:pPr>
      <w:r>
        <w:rPr>
          <w:rStyle w:val="Marquedecommentaire"/>
        </w:rPr>
        <w:annotationRef/>
      </w:r>
      <w:r>
        <w:t>Kathis is right. I went back to the document referred to. There is indeed a ‘Patient Observation : Domain Model’ ! but with ‘Pnenomenon’</w:t>
      </w:r>
      <w:r>
        <w:br/>
        <w:t>-&gt; removing this reference</w:t>
      </w:r>
    </w:p>
  </w:comment>
  <w:comment w:id="242" w:author="Katharina Schleidt" w:date="2021-07-05T15:05:00Z" w:initials="KS">
    <w:p w14:paraId="6312FE60" w14:textId="71D65F03" w:rsidR="00A27DE8" w:rsidRDefault="00A27DE8">
      <w:pPr>
        <w:pStyle w:val="Commentaire"/>
      </w:pPr>
      <w:r>
        <w:rPr>
          <w:rStyle w:val="Marquedecommentaire"/>
        </w:rPr>
        <w:annotationRef/>
      </w:r>
      <w:r>
        <w:t>I added this to clarify as Carl found this bit confusing (and I agree), hope this sentence helps!</w:t>
      </w:r>
    </w:p>
  </w:comment>
  <w:comment w:id="256" w:author="Katharina Schleidt" w:date="2021-05-31T21:57:00Z" w:initials="KS">
    <w:p w14:paraId="46E063EA" w14:textId="30DEC173" w:rsidR="00A27DE8" w:rsidRDefault="00A27DE8">
      <w:pPr>
        <w:pStyle w:val="Commentaire"/>
      </w:pPr>
      <w:r>
        <w:rPr>
          <w:rStyle w:val="Marquedecommentaire"/>
        </w:rPr>
        <w:annotationRef/>
      </w:r>
      <w:r>
        <w:t>I rephrased this as I realized that the original was very implementation-phrased while here we’re still being abstract</w:t>
      </w:r>
    </w:p>
  </w:comment>
  <w:comment w:id="288" w:author="Katharina Schleidt" w:date="2021-05-05T12:16:00Z" w:initials="KS">
    <w:p w14:paraId="5B377FA6" w14:textId="1C89B62C" w:rsidR="00A27DE8" w:rsidRDefault="00A27DE8">
      <w:pPr>
        <w:pStyle w:val="Commentaire"/>
      </w:pPr>
      <w:r>
        <w:rPr>
          <w:rStyle w:val="Marquedecommentaire"/>
        </w:rPr>
        <w:annotationRef/>
      </w:r>
      <w:r>
        <w:t>General Note: adding this picture moves all further figure numbers down one!!!</w:t>
      </w:r>
    </w:p>
  </w:comment>
  <w:comment w:id="316" w:author="Ilkka Rinne" w:date="2021-06-21T15:35:00Z" w:initials="IR">
    <w:p w14:paraId="1D0EB65F" w14:textId="77777777" w:rsidR="00A27DE8" w:rsidRDefault="00A27DE8">
      <w:pPr>
        <w:pStyle w:val="Commentaire"/>
      </w:pPr>
      <w:r>
        <w:rPr>
          <w:rStyle w:val="Marquedecommentaire"/>
        </w:rPr>
        <w:annotationRef/>
      </w:r>
      <w:r>
        <w:t>Definition should also be applicable for pointing to an Observation form other type of objects. Proposal:</w:t>
      </w:r>
    </w:p>
    <w:p w14:paraId="6AD64F47" w14:textId="77777777" w:rsidR="00A27DE8" w:rsidRDefault="00A27DE8">
      <w:pPr>
        <w:pStyle w:val="Commentaire"/>
      </w:pPr>
    </w:p>
    <w:p w14:paraId="6D26E063" w14:textId="2A189BD0" w:rsidR="00A27DE8" w:rsidRDefault="00A27DE8">
      <w:pPr>
        <w:pStyle w:val="Commentaire"/>
      </w:pPr>
      <w:r>
        <w:t>“An Observation related to the referring object.”</w:t>
      </w:r>
    </w:p>
  </w:comment>
  <w:comment w:id="320" w:author="Katharina Schleidt" w:date="2021-04-21T13:57:00Z" w:initials="KS">
    <w:p w14:paraId="1B204B96" w14:textId="6F52A6C8" w:rsidR="00A27DE8" w:rsidRDefault="00A27DE8">
      <w:pPr>
        <w:pStyle w:val="Commentaire"/>
      </w:pPr>
      <w:r>
        <w:rPr>
          <w:rStyle w:val="Marquedecommentaire"/>
        </w:rPr>
        <w:annotationRef/>
      </w:r>
      <w:r>
        <w:t>Should be linked</w:t>
      </w:r>
    </w:p>
  </w:comment>
  <w:comment w:id="321" w:author="Grellet Sylvain" w:date="2021-06-04T09:43:00Z" w:initials="GS">
    <w:p w14:paraId="1C20DCBA" w14:textId="22213871" w:rsidR="00A27DE8" w:rsidRDefault="00A27DE8">
      <w:pPr>
        <w:pStyle w:val="Commentaire"/>
      </w:pPr>
      <w:r>
        <w:rPr>
          <w:rStyle w:val="Marquedecommentaire"/>
        </w:rPr>
        <w:annotationRef/>
      </w:r>
      <w:r>
        <w:t>To do at the end.</w:t>
      </w:r>
    </w:p>
  </w:comment>
  <w:comment w:id="460" w:author="Ilkka Rinne" w:date="2021-07-27T15:54:00Z" w:initials="IR">
    <w:p w14:paraId="0B40D038" w14:textId="6AA9364C" w:rsidR="00A27DE8" w:rsidRDefault="00A27DE8">
      <w:pPr>
        <w:pStyle w:val="Commentaire"/>
      </w:pPr>
      <w:r>
        <w:rPr>
          <w:rStyle w:val="Marquedecommentaire"/>
        </w:rPr>
        <w:annotationRef/>
      </w:r>
      <w:r>
        <w:t>Shouldn’t this be “document”? We are observing the consistency of a document by sampling clause by clause, thus the uFoI if the document and the pFoI is the clause</w:t>
      </w:r>
    </w:p>
  </w:comment>
  <w:comment w:id="698" w:author="Ilkka Rinne" w:date="2021-08-09T14:05:00Z" w:initials="IR">
    <w:p w14:paraId="40D9C890" w14:textId="02A04465" w:rsidR="00A27DE8" w:rsidRDefault="00A27DE8">
      <w:pPr>
        <w:pStyle w:val="Commentaire"/>
      </w:pPr>
      <w:r>
        <w:rPr>
          <w:rStyle w:val="Marquedecommentaire"/>
        </w:rPr>
        <w:annotationRef/>
      </w:r>
      <w:r>
        <w:t>Is this too restrictive, collection might contain dissimilar Observations, that have been assembled together for any reason?</w:t>
      </w:r>
    </w:p>
  </w:comment>
  <w:comment w:id="911" w:author="Grellet Sylvain" w:date="2021-06-04T09:51:00Z" w:initials="GS">
    <w:p w14:paraId="48FF1A73" w14:textId="2B54EBBD" w:rsidR="00A27DE8" w:rsidRDefault="00A27DE8">
      <w:pPr>
        <w:pStyle w:val="Commentaire"/>
      </w:pPr>
      <w:r>
        <w:rPr>
          <w:rStyle w:val="Marquedecommentaire"/>
        </w:rPr>
        <w:annotationRef/>
      </w:r>
      <w:r>
        <w:t xml:space="preserve">This image requires update as per : </w:t>
      </w:r>
    </w:p>
    <w:p w14:paraId="73E4837B" w14:textId="61DB186F" w:rsidR="00A27DE8" w:rsidRDefault="00A27DE8">
      <w:pPr>
        <w:pStyle w:val="Commentaire"/>
      </w:pPr>
      <w:r w:rsidRPr="00920952">
        <w:t>https://github.com/opengeospatial/om-swg/issues/124</w:t>
      </w:r>
    </w:p>
  </w:comment>
  <w:comment w:id="1084" w:author="Ilkka Rinne" w:date="2021-08-09T15:34:00Z" w:initials="IR">
    <w:p w14:paraId="6762DB43" w14:textId="0FD35B23" w:rsidR="00A27DE8" w:rsidRDefault="00A27DE8">
      <w:pPr>
        <w:pStyle w:val="Commentaire"/>
      </w:pPr>
      <w:r>
        <w:t>Change into “</w:t>
      </w:r>
      <w:r>
        <w:rPr>
          <w:rStyle w:val="Marquedecommentaire"/>
        </w:rPr>
        <w:annotationRef/>
      </w:r>
      <w:r>
        <w:t>MaterialSample”?</w:t>
      </w:r>
    </w:p>
  </w:comment>
  <w:comment w:id="1085" w:author="Ilkka Rinne" w:date="2021-08-09T15:37:00Z" w:initials="IR">
    <w:p w14:paraId="47D92B90" w14:textId="31124F26" w:rsidR="00A27DE8" w:rsidRDefault="00A27DE8">
      <w:pPr>
        <w:pStyle w:val="Commentaire"/>
      </w:pPr>
      <w:r>
        <w:rPr>
          <w:rStyle w:val="Marquedecommentaire"/>
        </w:rPr>
        <w:annotationRef/>
      </w:r>
      <w:r>
        <w:t>MaterialSample?</w:t>
      </w:r>
    </w:p>
  </w:comment>
  <w:comment w:id="1086" w:author="Ilkka Rinne" w:date="2021-08-09T15:46:00Z" w:initials="IR">
    <w:p w14:paraId="31A0462B" w14:textId="6FDA2337" w:rsidR="00A27DE8" w:rsidRDefault="00A27DE8">
      <w:pPr>
        <w:pStyle w:val="Commentaire"/>
      </w:pPr>
      <w:r>
        <w:rPr>
          <w:rStyle w:val="Marquedecommentaire"/>
        </w:rPr>
        <w:annotationRef/>
      </w:r>
      <w:r>
        <w:t>Hmm, shouldn’t we talk about the how the sourceLocation may not be necessary if the source location is provided by the Sampling.samplingLocation via the Sample.sampling association? The relying on the relatedSample here seems odd to me</w:t>
      </w:r>
    </w:p>
  </w:comment>
  <w:comment w:id="1244" w:author="Ilkka Rinne" w:date="2021-08-09T16:01:00Z" w:initials="IR">
    <w:p w14:paraId="32B24ABE" w14:textId="1BC4C498" w:rsidR="00A27DE8" w:rsidRPr="00F972D4" w:rsidRDefault="00A27DE8">
      <w:pPr>
        <w:pStyle w:val="Commentaire"/>
        <w:rPr>
          <w:bCs/>
        </w:rPr>
      </w:pPr>
      <w:r>
        <w:rPr>
          <w:rStyle w:val="Marquedecommentaire"/>
        </w:rPr>
        <w:annotationRef/>
      </w:r>
      <w:r>
        <w:t xml:space="preserve">In ObservationCollection we define the member as “An </w:t>
      </w:r>
      <w:r>
        <w:rPr>
          <w:b/>
        </w:rPr>
        <w:t xml:space="preserve">Observation </w:t>
      </w:r>
      <w:r>
        <w:t xml:space="preserve">that is part of this </w:t>
      </w:r>
      <w:r>
        <w:rPr>
          <w:b/>
        </w:rPr>
        <w:t>ObservationCollection</w:t>
      </w:r>
      <w:r w:rsidRPr="00F972D4">
        <w:rPr>
          <w:bCs/>
        </w:rPr>
        <w:t>”, harmonize</w:t>
      </w:r>
      <w:r>
        <w:rPr>
          <w:bCs/>
        </w:rPr>
        <w:t xml:space="preserve"> as “A </w:t>
      </w:r>
      <w:r w:rsidRPr="00AE725C">
        <w:rPr>
          <w:b/>
        </w:rPr>
        <w:t>Sample</w:t>
      </w:r>
      <w:r>
        <w:rPr>
          <w:bCs/>
        </w:rPr>
        <w:t xml:space="preserve"> that is part of this </w:t>
      </w:r>
      <w:r w:rsidRPr="00AE725C">
        <w:rPr>
          <w:b/>
        </w:rPr>
        <w:t>SampleCollection</w:t>
      </w:r>
      <w:r>
        <w:rPr>
          <w:bCs/>
        </w:rPr>
        <w:t>”</w:t>
      </w:r>
      <w:r w:rsidRPr="00F972D4">
        <w:rPr>
          <w:bCs/>
        </w:rPr>
        <w:t>?</w:t>
      </w:r>
    </w:p>
  </w:comment>
  <w:comment w:id="1337" w:author="Grellet Sylvain" w:date="2021-06-17T16:14:00Z" w:initials="GS">
    <w:p w14:paraId="4A21BDCF" w14:textId="77777777" w:rsidR="00A27DE8" w:rsidRDefault="00A27DE8" w:rsidP="00DB2B9C">
      <w:pPr>
        <w:pStyle w:val="Commentaire"/>
      </w:pPr>
      <w:r>
        <w:rPr>
          <w:rStyle w:val="Marquedecommentaire"/>
        </w:rPr>
        <w:annotationRef/>
      </w:r>
      <w:r>
        <w:rPr>
          <w:noProof/>
        </w:rPr>
        <w:t xml:space="preserve">are </w:t>
      </w:r>
    </w:p>
  </w:comment>
  <w:comment w:id="1338" w:author="Grellet Sylvain" w:date="2021-06-17T16:14:00Z" w:initials="GS">
    <w:p w14:paraId="0B7B8EDC" w14:textId="77777777" w:rsidR="00A27DE8" w:rsidRDefault="00A27DE8" w:rsidP="00DB2B9C">
      <w:pPr>
        <w:pStyle w:val="Commentaire"/>
      </w:pPr>
      <w:r>
        <w:rPr>
          <w:rStyle w:val="Marquedecommentaire"/>
        </w:rPr>
        <w:annotationRef/>
      </w:r>
      <w:r>
        <w:rPr>
          <w:noProof/>
        </w:rPr>
        <w:t>are we sure of the '2020' here ?</w:t>
      </w:r>
    </w:p>
  </w:comment>
  <w:comment w:id="1336" w:author="Grellet Sylvain" w:date="2021-06-17T16:16:00Z" w:initials="GS">
    <w:p w14:paraId="2F91CB9A" w14:textId="073CA119" w:rsidR="00A27DE8" w:rsidRDefault="00A27DE8">
      <w:pPr>
        <w:pStyle w:val="Commentaire"/>
      </w:pPr>
      <w:r>
        <w:rPr>
          <w:rStyle w:val="Marquedecommentaire"/>
        </w:rPr>
        <w:annotationRef/>
      </w:r>
      <w:r>
        <w:rPr>
          <w:noProof/>
        </w:rPr>
        <w:t>I prefer this otherwise we'll loose people between version of the OGC standard and version of the ISO one</w:t>
      </w:r>
    </w:p>
  </w:comment>
  <w:comment w:id="1345" w:author="Grellet Sylvain" w:date="2021-06-17T16:14:00Z" w:initials="GS">
    <w:p w14:paraId="2D033F43" w14:textId="709EAA8E" w:rsidR="00A27DE8" w:rsidRDefault="00A27DE8">
      <w:pPr>
        <w:pStyle w:val="Commentaire"/>
      </w:pPr>
      <w:r>
        <w:rPr>
          <w:rStyle w:val="Marquedecommentaire"/>
        </w:rPr>
        <w:annotationRef/>
      </w:r>
      <w:r>
        <w:rPr>
          <w:noProof/>
        </w:rPr>
        <w:t xml:space="preserve">are </w:t>
      </w:r>
    </w:p>
  </w:comment>
  <w:comment w:id="1346" w:author="Grellet Sylvain" w:date="2021-06-17T16:14:00Z" w:initials="GS">
    <w:p w14:paraId="5E1AD639" w14:textId="46992A30" w:rsidR="00A27DE8" w:rsidRDefault="00A27DE8">
      <w:pPr>
        <w:pStyle w:val="Commentaire"/>
      </w:pPr>
      <w:r>
        <w:rPr>
          <w:rStyle w:val="Marquedecommentaire"/>
        </w:rPr>
        <w:annotationRef/>
      </w:r>
      <w:r>
        <w:rPr>
          <w:noProof/>
        </w:rPr>
        <w:t>are we sure of the '2020' here ?</w:t>
      </w:r>
    </w:p>
  </w:comment>
  <w:comment w:id="1350" w:author="Katharina Schleidt" w:date="2021-07-06T12:07:00Z" w:initials="KS">
    <w:p w14:paraId="7577F497" w14:textId="0D83820F" w:rsidR="00A27DE8" w:rsidRDefault="00A27DE8">
      <w:pPr>
        <w:pStyle w:val="Commentaire"/>
      </w:pPr>
      <w:r>
        <w:rPr>
          <w:rStyle w:val="Marquedecommentaire"/>
        </w:rPr>
        <w:annotationRef/>
      </w:r>
      <w:r>
        <w:t>Cross check reference</w:t>
      </w:r>
    </w:p>
  </w:comment>
  <w:comment w:id="1351" w:author="Ilkka Rinne" w:date="2021-08-03T15:32:00Z" w:initials="IR">
    <w:p w14:paraId="4ECD407A" w14:textId="3DF22BC4" w:rsidR="00A27DE8" w:rsidRDefault="00A27DE8">
      <w:pPr>
        <w:pStyle w:val="Commentaire"/>
      </w:pPr>
      <w:r>
        <w:rPr>
          <w:rStyle w:val="Marquedecommentaire"/>
        </w:rPr>
        <w:annotationRef/>
      </w:r>
      <w:r>
        <w:t>This is not a x-ref, but a plain number (53 classes instead of 18 classes), should be expressed more clearly</w:t>
      </w:r>
    </w:p>
  </w:comment>
  <w:comment w:id="1352" w:author="Katharina Schleidt" w:date="2021-07-06T12:07:00Z" w:initials="KS">
    <w:p w14:paraId="005A0ABE" w14:textId="394C8CDF" w:rsidR="00A27DE8" w:rsidRDefault="00A27DE8">
      <w:pPr>
        <w:pStyle w:val="Commentaire"/>
      </w:pPr>
      <w:r>
        <w:rPr>
          <w:rStyle w:val="Marquedecommentaire"/>
        </w:rPr>
        <w:annotationRef/>
      </w:r>
      <w:r>
        <w:t>Cross check reference</w:t>
      </w:r>
    </w:p>
  </w:comment>
  <w:comment w:id="1361" w:author="Ilkka Rinne" w:date="2021-07-27T14:14:00Z" w:initials="IR">
    <w:p w14:paraId="44DBD84B" w14:textId="56143D7E" w:rsidR="00A27DE8" w:rsidRDefault="00A27DE8">
      <w:pPr>
        <w:pStyle w:val="Commentaire"/>
      </w:pPr>
      <w:r>
        <w:rPr>
          <w:rStyle w:val="Marquedecommentaire"/>
        </w:rPr>
        <w:annotationRef/>
      </w:r>
      <w:r>
        <w:t>These are not in the Conceptual schema, thus mentioned separately below</w:t>
      </w:r>
    </w:p>
  </w:comment>
  <w:comment w:id="1375" w:author="Grellet Sylvain" w:date="2021-07-05T17:12:00Z" w:initials="GS">
    <w:p w14:paraId="7360CDD7" w14:textId="77777777" w:rsidR="00A27DE8" w:rsidRDefault="00A27DE8" w:rsidP="008B3514">
      <w:pPr>
        <w:pStyle w:val="Commentaire"/>
      </w:pPr>
      <w:r>
        <w:rPr>
          <w:rStyle w:val="Marquedecommentaire"/>
        </w:rPr>
        <w:annotationRef/>
      </w:r>
      <w:r>
        <w:t>was that skipped on purpose ?</w:t>
      </w:r>
    </w:p>
  </w:comment>
  <w:comment w:id="1376" w:author="Ilkka Rinne" w:date="2021-07-27T14:33:00Z" w:initials="IR">
    <w:p w14:paraId="1E6B4F76" w14:textId="64AF8608" w:rsidR="00A27DE8" w:rsidRDefault="00A27DE8">
      <w:pPr>
        <w:pStyle w:val="Commentaire"/>
      </w:pPr>
      <w:r>
        <w:rPr>
          <w:rStyle w:val="Marquedecommentaire"/>
        </w:rPr>
        <w:annotationRef/>
      </w:r>
      <w:r>
        <w:t>No, good catch. Stranglely it or not shown in the UML model diagrams in the TC 211 repo (!?), thus I missed it here</w:t>
      </w:r>
    </w:p>
  </w:comment>
  <w:comment w:id="1380" w:author="Ilkka Rinne" w:date="2021-07-27T14:34:00Z" w:initials="IR">
    <w:p w14:paraId="3CB5BC65" w14:textId="502650AC" w:rsidR="00A27DE8" w:rsidRDefault="00A27DE8">
      <w:pPr>
        <w:pStyle w:val="Commentaire"/>
      </w:pPr>
      <w:r>
        <w:rPr>
          <w:rStyle w:val="Marquedecommentaire"/>
        </w:rPr>
        <w:annotationRef/>
      </w:r>
      <w:r>
        <w:t>This was copy-paste from the model, we shuld keep the original formatting, yes?</w:t>
      </w:r>
    </w:p>
  </w:comment>
  <w:comment w:id="1383" w:author="Ilkka Rinne" w:date="2021-07-27T14:35:00Z" w:initials="IR">
    <w:p w14:paraId="68F1BE2F" w14:textId="2A05F993" w:rsidR="00A27DE8" w:rsidRDefault="00A27DE8">
      <w:pPr>
        <w:pStyle w:val="Commentaire"/>
      </w:pPr>
      <w:r>
        <w:rPr>
          <w:rStyle w:val="Marquedecommentaire"/>
        </w:rPr>
        <w:annotationRef/>
      </w:r>
      <w:r>
        <w:t>Copy-paste from the v2.0, keep the formatting</w:t>
      </w:r>
    </w:p>
  </w:comment>
  <w:comment w:id="1413" w:author="Grellet Sylvain" w:date="2021-07-05T17:12:00Z" w:initials="GS">
    <w:p w14:paraId="2E0B3C33" w14:textId="77777777" w:rsidR="00A27DE8" w:rsidRDefault="00A27DE8" w:rsidP="00766D13">
      <w:pPr>
        <w:pStyle w:val="Commentaire"/>
      </w:pPr>
      <w:r>
        <w:rPr>
          <w:rStyle w:val="Marquedecommentaire"/>
        </w:rPr>
        <w:annotationRef/>
      </w:r>
      <w:r>
        <w:t>was that skipped on purpose ?</w:t>
      </w:r>
    </w:p>
  </w:comment>
  <w:comment w:id="1414" w:author="Ilkka Rinne" w:date="2021-07-27T14:36:00Z" w:initials="IR">
    <w:p w14:paraId="424453FE" w14:textId="109F2026" w:rsidR="00A27DE8" w:rsidRDefault="00A27DE8">
      <w:pPr>
        <w:pStyle w:val="Commentaire"/>
      </w:pPr>
      <w:r>
        <w:rPr>
          <w:rStyle w:val="Marquedecommentaire"/>
        </w:rPr>
        <w:annotationRef/>
      </w:r>
      <w:r>
        <w:t>no, good catch</w:t>
      </w:r>
    </w:p>
  </w:comment>
  <w:comment w:id="1416" w:author="Grellet Sylvain" w:date="2021-07-05T17:28:00Z" w:initials="GS">
    <w:p w14:paraId="770CC32A" w14:textId="77777777" w:rsidR="00A27DE8" w:rsidRDefault="00A27DE8" w:rsidP="00766D13">
      <w:pPr>
        <w:pStyle w:val="Commentaire"/>
      </w:pPr>
      <w:r>
        <w:rPr>
          <w:rStyle w:val="Marquedecommentaire"/>
        </w:rPr>
        <w:annotationRef/>
      </w:r>
      <w:r>
        <w:t>I hope I’m good on this</w:t>
      </w:r>
    </w:p>
  </w:comment>
  <w:comment w:id="1422" w:author="Ilkka Rinne" w:date="2021-07-27T14:37:00Z" w:initials="IR">
    <w:p w14:paraId="04BA7D57" w14:textId="2AD62F8F" w:rsidR="00A27DE8" w:rsidRDefault="00A27DE8">
      <w:pPr>
        <w:pStyle w:val="Commentaire"/>
      </w:pPr>
      <w:r>
        <w:rPr>
          <w:rStyle w:val="Marquedecommentaire"/>
        </w:rPr>
        <w:annotationRef/>
      </w:r>
      <w:r>
        <w:t xml:space="preserve">This is interesting: in the v2.0 UML model in the </w:t>
      </w:r>
      <w:r w:rsidRPr="00755FFB">
        <w:t>sparxcloud</w:t>
      </w:r>
      <w:r>
        <w:t xml:space="preserve"> the shape is not an attribute of the SF_SpatialSamplingFeature, but added for each of the specialized classes (point, curve, etc.), but in the spec this association exists !!</w:t>
      </w:r>
    </w:p>
  </w:comment>
  <w:comment w:id="1423" w:author="Ilkka Rinne" w:date="2021-08-03T15:34:00Z" w:initials="IR">
    <w:p w14:paraId="0E85C3AA" w14:textId="636277C9" w:rsidR="00A27DE8" w:rsidRDefault="00A27DE8">
      <w:pPr>
        <w:pStyle w:val="Commentaire"/>
      </w:pPr>
      <w:r>
        <w:rPr>
          <w:rStyle w:val="Marquedecommentaire"/>
        </w:rPr>
        <w:annotationRef/>
      </w:r>
      <w:r>
        <w:t>Actually, the issue seems to be that the shape association is there in the SF_SpatialSamplingFeature, but just not visible in any of the diagrams of the package</w:t>
      </w:r>
    </w:p>
  </w:comment>
  <w:comment w:id="1438" w:author="Katharina Schleidt" w:date="2021-07-06T12:38:00Z" w:initials="KS">
    <w:p w14:paraId="472B9358" w14:textId="0BE28FA6" w:rsidR="00A27DE8" w:rsidRDefault="00A27DE8">
      <w:pPr>
        <w:pStyle w:val="Commentaire"/>
      </w:pPr>
      <w:r>
        <w:rPr>
          <w:rStyle w:val="Marquedecommentaire"/>
        </w:rPr>
        <w:annotationRef/>
      </w:r>
      <w:r>
        <w:t>Why do we provide the requirement as a footnote here, otherwise don’t?</w:t>
      </w:r>
    </w:p>
  </w:comment>
  <w:comment w:id="1487" w:author="Katharina Schleidt" w:date="2021-07-06T13:15:00Z" w:initials="KS">
    <w:p w14:paraId="716B3C31" w14:textId="1F170233" w:rsidR="00A27DE8" w:rsidRDefault="00A27DE8">
      <w:pPr>
        <w:pStyle w:val="Commentaire"/>
      </w:pPr>
      <w:r>
        <w:rPr>
          <w:rStyle w:val="Marquedecommentaire"/>
        </w:rPr>
        <w:annotationRef/>
      </w:r>
      <w:r>
        <w:t>This Clause is missing, must be added!</w:t>
      </w:r>
    </w:p>
  </w:comment>
  <w:comment w:id="1488" w:author="Ilkka Rinne" w:date="2021-07-27T14:47:00Z" w:initials="IR">
    <w:p w14:paraId="15BD48DE" w14:textId="4F6A6F24" w:rsidR="00A27DE8" w:rsidRDefault="00A27DE8">
      <w:pPr>
        <w:pStyle w:val="Commentaire"/>
      </w:pPr>
      <w:r>
        <w:rPr>
          <w:rStyle w:val="Marquedecommentaire"/>
        </w:rPr>
        <w:annotationRef/>
      </w:r>
      <w:r>
        <w:t>Clause for the SampleTypeByMaterialClass? Not neede IMHO, as it is only an informative example</w:t>
      </w:r>
    </w:p>
  </w:comment>
  <w:comment w:id="1507" w:author="Katharina Schleidt" w:date="2021-07-06T13:15:00Z" w:initials="KS">
    <w:p w14:paraId="50BC33B8" w14:textId="278AFFF6" w:rsidR="00A27DE8" w:rsidRDefault="00A27DE8">
      <w:pPr>
        <w:pStyle w:val="Commentaire"/>
      </w:pPr>
      <w:r>
        <w:rPr>
          <w:rStyle w:val="Marquedecommentaire"/>
        </w:rPr>
        <w:annotationRef/>
      </w:r>
      <w:r>
        <w:t>URL in footnote must be revisited</w:t>
      </w:r>
    </w:p>
  </w:comment>
  <w:comment w:id="1508" w:author="Ilkka Rinne" w:date="2021-07-27T14:50:00Z" w:initials="IR">
    <w:p w14:paraId="7FD7FF8E" w14:textId="7646A605" w:rsidR="00A27DE8" w:rsidRDefault="00A27DE8">
      <w:pPr>
        <w:pStyle w:val="Commentaire"/>
      </w:pPr>
      <w:r>
        <w:rPr>
          <w:rStyle w:val="Marquedecommentaire"/>
        </w:rPr>
        <w:annotationRef/>
      </w:r>
      <w:r>
        <w:t>Why, these are the IDs proposed to the NA?</w:t>
      </w:r>
    </w:p>
  </w:comment>
  <w:comment w:id="1524" w:author="Katharina Schleidt" w:date="2021-07-06T13:16:00Z" w:initials="KS">
    <w:p w14:paraId="44BFA273" w14:textId="6EC58309" w:rsidR="00A27DE8" w:rsidRDefault="00A27DE8">
      <w:pPr>
        <w:pStyle w:val="Commentaire"/>
      </w:pPr>
      <w:r>
        <w:rPr>
          <w:rStyle w:val="Marquedecommentaire"/>
        </w:rPr>
        <w:annotationRef/>
      </w:r>
      <w:r>
        <w:t>URL in footnote must be revisited</w:t>
      </w:r>
    </w:p>
  </w:comment>
  <w:comment w:id="1525" w:author="Ilkka Rinne" w:date="2021-07-27T14:51:00Z" w:initials="IR">
    <w:p w14:paraId="0F5C1152" w14:textId="406A26A5" w:rsidR="00A27DE8" w:rsidRDefault="00A27DE8">
      <w:pPr>
        <w:pStyle w:val="Commentaire"/>
      </w:pPr>
      <w:r>
        <w:rPr>
          <w:rStyle w:val="Marquedecommentaire"/>
        </w:rPr>
        <w:annotationRef/>
      </w:r>
      <w:r>
        <w:t>Same as above, what is wrong?</w:t>
      </w:r>
    </w:p>
  </w:comment>
  <w:comment w:id="1553" w:author="Ilkka Rinne" w:date="2021-06-22T17:01:00Z" w:initials="IR">
    <w:p w14:paraId="01B9CE88" w14:textId="6D18EF13" w:rsidR="00A27DE8" w:rsidRDefault="00A27DE8">
      <w:pPr>
        <w:pStyle w:val="Commentaire"/>
      </w:pPr>
      <w:r>
        <w:rPr>
          <w:rStyle w:val="Marquedecommentaire"/>
        </w:rPr>
        <w:annotationRef/>
      </w:r>
      <w:r>
        <w:t>This should not be changed, it’s the name of the 15-043r3</w:t>
      </w:r>
    </w:p>
  </w:comment>
  <w:comment w:id="1554" w:author="Katharina Schleidt" w:date="2021-07-05T19:41:00Z" w:initials="KS">
    <w:p w14:paraId="177EAF64" w14:textId="77777777" w:rsidR="00A27DE8" w:rsidRDefault="00A27DE8">
      <w:pPr>
        <w:pStyle w:val="Commentaire"/>
      </w:pPr>
      <w:r>
        <w:rPr>
          <w:rStyle w:val="Marquedecommentaire"/>
        </w:rPr>
        <w:annotationRef/>
      </w:r>
      <w:r>
        <w:t>Agreed, thus changed back!</w:t>
      </w:r>
    </w:p>
    <w:p w14:paraId="32B5CE8D" w14:textId="77777777" w:rsidR="00A27DE8" w:rsidRDefault="00A27DE8">
      <w:pPr>
        <w:pStyle w:val="Commentaire"/>
      </w:pPr>
      <w:r>
        <w:t>Also noticed that Measurements is capital, thus should actually name the new version:</w:t>
      </w:r>
    </w:p>
    <w:p w14:paraId="170AB167" w14:textId="57B55318" w:rsidR="00A27DE8" w:rsidRDefault="00A27DE8">
      <w:pPr>
        <w:pStyle w:val="Commentaire"/>
      </w:pPr>
      <w:r>
        <w:t>Observations, Measurements and Samples</w:t>
      </w:r>
    </w:p>
  </w:comment>
  <w:comment w:id="1555" w:author="Katharina Schleidt" w:date="2021-07-05T19:41:00Z" w:initials="KS">
    <w:p w14:paraId="11F319AC" w14:textId="362C8346" w:rsidR="00A27DE8" w:rsidRDefault="00A27DE8">
      <w:pPr>
        <w:pStyle w:val="Commentaire"/>
      </w:pPr>
      <w:r>
        <w:rPr>
          <w:rStyle w:val="Marquedecommentaire"/>
        </w:rPr>
        <w:annotationRef/>
      </w:r>
    </w:p>
  </w:comment>
  <w:comment w:id="1558" w:author="Katharina Schleidt" w:date="2021-04-21T16:17:00Z" w:initials="KS">
    <w:p w14:paraId="450F829E" w14:textId="27DA4AAC" w:rsidR="00A27DE8" w:rsidRDefault="00A27DE8">
      <w:pPr>
        <w:pStyle w:val="Commentaire"/>
      </w:pPr>
      <w:r>
        <w:rPr>
          <w:rStyle w:val="Marquedecommentaire"/>
        </w:rPr>
        <w:annotationRef/>
      </w:r>
      <w:r>
        <w:t>Should be referenced in bibliography</w:t>
      </w:r>
    </w:p>
  </w:comment>
  <w:comment w:id="1563" w:author="Katharina Schleidt" w:date="2021-04-21T16:19:00Z" w:initials="KS">
    <w:p w14:paraId="59EC3B05" w14:textId="2E4EFD77" w:rsidR="00A27DE8" w:rsidRDefault="00A27DE8">
      <w:pPr>
        <w:pStyle w:val="Commentaire"/>
      </w:pPr>
      <w:r>
        <w:rPr>
          <w:rStyle w:val="Marquedecommentaire"/>
        </w:rPr>
        <w:annotationRef/>
      </w:r>
      <w:r>
        <w:t>Add reference to bibliography</w:t>
      </w:r>
    </w:p>
  </w:comment>
  <w:comment w:id="1564" w:author="Grellet Sylvain" w:date="2021-06-04T10:05:00Z" w:initials="GS">
    <w:p w14:paraId="5AA9D27D" w14:textId="124E8FB5" w:rsidR="00A27DE8" w:rsidRDefault="00A27DE8">
      <w:pPr>
        <w:pStyle w:val="Commentaire"/>
      </w:pPr>
      <w:r>
        <w:rPr>
          <w:rStyle w:val="Marquedecommentaire"/>
        </w:rPr>
        <w:annotationRef/>
      </w:r>
      <w:r>
        <w:t xml:space="preserve">In was 19123:20xx with footnote ‘to be published’. Is that still the case </w:t>
      </w:r>
    </w:p>
  </w:comment>
  <w:comment w:id="1565" w:author="Katharina Schleidt" w:date="2021-10-11T14:27:00Z" w:initials="KS">
    <w:p w14:paraId="2343ABD5" w14:textId="60CA6AFF" w:rsidR="00A27DE8" w:rsidRDefault="00A27DE8">
      <w:pPr>
        <w:pStyle w:val="Commentaire"/>
      </w:pPr>
      <w:r>
        <w:rPr>
          <w:rStyle w:val="Marquedecommentaire"/>
        </w:rPr>
        <w:annotationRef/>
      </w:r>
      <w:r>
        <w:t>Devolving down to the 2005 version as the other one is lost in committee</w:t>
      </w:r>
    </w:p>
  </w:comment>
  <w:comment w:id="1601" w:author="Katharina Schleidt" w:date="2021-04-21T16:29:00Z" w:initials="KS">
    <w:p w14:paraId="5058F449" w14:textId="16013ED5" w:rsidR="00A27DE8" w:rsidRDefault="00A27DE8">
      <w:pPr>
        <w:pStyle w:val="Commentaire"/>
      </w:pPr>
      <w:r>
        <w:rPr>
          <w:rStyle w:val="Marquedecommentaire"/>
        </w:rPr>
        <w:annotationRef/>
      </w:r>
      <w:r>
        <w:t>Add reference to bibliography</w:t>
      </w:r>
    </w:p>
  </w:comment>
  <w:comment w:id="1602" w:author="Grellet Sylvain" w:date="2021-06-04T10:06:00Z" w:initials="GS">
    <w:p w14:paraId="7BEE595E" w14:textId="77777777" w:rsidR="00A27DE8" w:rsidRDefault="00A27DE8" w:rsidP="0087602B">
      <w:pPr>
        <w:pStyle w:val="Commentaire"/>
      </w:pPr>
      <w:r>
        <w:rPr>
          <w:rStyle w:val="Marquedecommentaire"/>
        </w:rPr>
        <w:annotationRef/>
      </w:r>
      <w:r>
        <w:rPr>
          <w:rStyle w:val="Marquedecommentaire"/>
        </w:rPr>
        <w:annotationRef/>
      </w:r>
      <w:r>
        <w:t xml:space="preserve">In was 19123:20xx with footnote ‘to be published’. Is that still the case </w:t>
      </w:r>
    </w:p>
    <w:p w14:paraId="011B37D4" w14:textId="0C3977FE" w:rsidR="00A27DE8" w:rsidRDefault="00A27DE8">
      <w:pPr>
        <w:pStyle w:val="Commentaire"/>
      </w:pPr>
    </w:p>
  </w:comment>
  <w:comment w:id="1603" w:author="Katharina Schleidt" w:date="2021-10-11T14:26:00Z" w:initials="KS">
    <w:p w14:paraId="34C2AC47" w14:textId="1B78C5CE" w:rsidR="00A27DE8" w:rsidRDefault="00A27DE8">
      <w:pPr>
        <w:pStyle w:val="Commentaire"/>
      </w:pPr>
      <w:r>
        <w:rPr>
          <w:rStyle w:val="Marquedecommentaire"/>
        </w:rPr>
        <w:annotationRef/>
      </w:r>
      <w:r>
        <w:t>Devolving down to the 2005 version as the other one is lost in committee</w:t>
      </w:r>
    </w:p>
  </w:comment>
  <w:comment w:id="1621" w:author="Katharina Schleidt" w:date="2021-04-21T15:06:00Z" w:initials="KS">
    <w:p w14:paraId="2D14E09D" w14:textId="43E8A5F7" w:rsidR="00A27DE8" w:rsidRDefault="00A27DE8">
      <w:pPr>
        <w:pStyle w:val="Commentaire"/>
      </w:pPr>
      <w:r>
        <w:rPr>
          <w:rStyle w:val="Marquedecommentaire"/>
        </w:rPr>
        <w:annotationRef/>
      </w:r>
      <w:r>
        <w:t>Not cited</w:t>
      </w:r>
    </w:p>
  </w:comment>
  <w:comment w:id="1628" w:author="Katharina Schleidt" w:date="2021-04-21T15:07:00Z" w:initials="KS">
    <w:p w14:paraId="4F33C594" w14:textId="2A95E1FC" w:rsidR="00A27DE8" w:rsidRDefault="00A27DE8">
      <w:pPr>
        <w:pStyle w:val="Commentaire"/>
      </w:pPr>
      <w:r>
        <w:rPr>
          <w:rStyle w:val="Marquedecommentaire"/>
        </w:rPr>
        <w:annotationRef/>
      </w:r>
      <w:r>
        <w:t>Not cited</w:t>
      </w:r>
    </w:p>
  </w:comment>
  <w:comment w:id="1633" w:author="Katharina Schleidt" w:date="2021-04-21T15:07:00Z" w:initials="KS">
    <w:p w14:paraId="530B4661" w14:textId="7076506A" w:rsidR="00A27DE8" w:rsidRDefault="00A27DE8">
      <w:pPr>
        <w:pStyle w:val="Commentaire"/>
      </w:pPr>
      <w:r>
        <w:rPr>
          <w:rStyle w:val="Marquedecommentaire"/>
        </w:rPr>
        <w:annotationRef/>
      </w:r>
      <w:r>
        <w:t>Not cited</w:t>
      </w:r>
    </w:p>
  </w:comment>
  <w:comment w:id="1657" w:author="Katharina Schleidt" w:date="2021-04-21T15:18:00Z" w:initials="KS">
    <w:p w14:paraId="77B63496" w14:textId="61B41E88" w:rsidR="00A27DE8" w:rsidRDefault="00A27DE8">
      <w:pPr>
        <w:pStyle w:val="Commentaire"/>
      </w:pPr>
      <w:r>
        <w:rPr>
          <w:rStyle w:val="Marquedecommentaire"/>
        </w:rPr>
        <w:annotationRef/>
      </w:r>
      <w:r>
        <w:t>This reference, while ancient, is quite interesting. Unfortunately the reference got deleted from the text, and I’m just too stupid to re-create it (tried all options for bibliographies and endnotes) – should be added to 7.1.2</w:t>
      </w:r>
    </w:p>
  </w:comment>
  <w:comment w:id="1667" w:author="Katharina Schleidt" w:date="2021-04-21T15:38:00Z" w:initials="KS">
    <w:p w14:paraId="29B2B18B" w14:textId="2FB49B5A" w:rsidR="00A27DE8" w:rsidRDefault="00A27DE8">
      <w:pPr>
        <w:pStyle w:val="Commentaire"/>
      </w:pPr>
      <w:r>
        <w:rPr>
          <w:rStyle w:val="Marquedecommentaire"/>
        </w:rPr>
        <w:annotationRef/>
      </w:r>
      <w:r>
        <w:t>Should be referenced in text</w:t>
      </w:r>
    </w:p>
  </w:comment>
  <w:comment w:id="1668" w:author="Katharina Schleidt" w:date="2021-04-21T15:39:00Z" w:initials="KS">
    <w:p w14:paraId="493B1267" w14:textId="07E97465" w:rsidR="00A27DE8" w:rsidRDefault="00A27DE8">
      <w:pPr>
        <w:pStyle w:val="Commentaire"/>
      </w:pPr>
      <w:r>
        <w:rPr>
          <w:rStyle w:val="Marquedecommentaire"/>
        </w:rPr>
        <w:annotationRef/>
      </w:r>
      <w:r>
        <w:t xml:space="preserve">Probably in </w:t>
      </w:r>
      <w:r w:rsidRPr="009A03C8">
        <w:t>7.3.1</w:t>
      </w:r>
      <w:r w:rsidRPr="009A03C8">
        <w:tab/>
        <w:t>Model consistency</w:t>
      </w:r>
      <w:r>
        <w:t xml:space="preserve"> as only place where we mention UoM</w:t>
      </w:r>
    </w:p>
  </w:comment>
  <w:comment w:id="1703" w:author="Katharina Schleidt" w:date="2021-04-21T15:40:00Z" w:initials="KS">
    <w:p w14:paraId="0BA6736C" w14:textId="78209F1E" w:rsidR="00A27DE8" w:rsidRDefault="00A27DE8">
      <w:pPr>
        <w:pStyle w:val="Commentaire"/>
      </w:pPr>
      <w:r>
        <w:rPr>
          <w:rStyle w:val="Marquedecommentaire"/>
        </w:rPr>
        <w:annotationRef/>
      </w:r>
      <w:r>
        <w:t xml:space="preserve">Should be referenced in text, Probably in </w:t>
      </w:r>
      <w:r w:rsidRPr="009A03C8">
        <w:t>7.3.1</w:t>
      </w:r>
      <w:r w:rsidRPr="009A03C8">
        <w:tab/>
        <w:t>Model consistency</w:t>
      </w:r>
      <w:r>
        <w:t xml:space="preserve"> as only place where we mention UoM</w:t>
      </w:r>
    </w:p>
  </w:comment>
  <w:comment w:id="1708" w:author="Katharina Schleidt" w:date="2021-04-21T15:50:00Z" w:initials="KS">
    <w:p w14:paraId="54E46F88" w14:textId="0A0B8A45" w:rsidR="00A27DE8" w:rsidRDefault="00A27DE8">
      <w:pPr>
        <w:pStyle w:val="Commentaire"/>
      </w:pPr>
      <w:r>
        <w:rPr>
          <w:rStyle w:val="Marquedecommentaire"/>
        </w:rPr>
        <w:annotationRef/>
      </w:r>
      <w:r>
        <w:t>Not referenced, but to my view relevant, text should be updatea´d</w:t>
      </w:r>
    </w:p>
  </w:comment>
  <w:comment w:id="1710" w:author="Katharina Schleidt" w:date="2021-04-21T15:51:00Z" w:initials="KS">
    <w:p w14:paraId="31EBBEF5" w14:textId="77777777" w:rsidR="00A27DE8" w:rsidRDefault="00A27DE8" w:rsidP="002E3170">
      <w:pPr>
        <w:pStyle w:val="Commentaire"/>
      </w:pPr>
      <w:r>
        <w:rPr>
          <w:rStyle w:val="Marquedecommentaire"/>
        </w:rPr>
        <w:annotationRef/>
      </w:r>
      <w:r>
        <w:t>Not referenced, but to my view relevant, text should be updatea´d</w:t>
      </w:r>
    </w:p>
    <w:p w14:paraId="74B6D37D" w14:textId="3C09962B" w:rsidR="00A27DE8" w:rsidRDefault="00A27DE8">
      <w:pPr>
        <w:pStyle w:val="Commentaire"/>
      </w:pPr>
    </w:p>
  </w:comment>
  <w:comment w:id="1713" w:author="Katharina Schleidt" w:date="2021-04-21T15:54:00Z" w:initials="KS">
    <w:p w14:paraId="01B75C61" w14:textId="77777777" w:rsidR="00A27DE8" w:rsidRDefault="00A27DE8">
      <w:pPr>
        <w:pStyle w:val="Commentaire"/>
      </w:pPr>
      <w:r>
        <w:rPr>
          <w:rStyle w:val="Marquedecommentaire"/>
        </w:rPr>
        <w:annotationRef/>
      </w:r>
      <w:r>
        <w:t>Not references, should be added to text</w:t>
      </w:r>
    </w:p>
    <w:p w14:paraId="56D2CF4E" w14:textId="4FE0E4D3" w:rsidR="00A27DE8" w:rsidRDefault="00A27DE8">
      <w:pPr>
        <w:pStyle w:val="Commentaire"/>
      </w:pPr>
    </w:p>
  </w:comment>
  <w:comment w:id="1717" w:author="Katharina Schleidt" w:date="2021-10-20T18:31:00Z" w:initials="KS">
    <w:p w14:paraId="06F697A5" w14:textId="08687C93" w:rsidR="00A27DE8" w:rsidRDefault="00A27DE8">
      <w:pPr>
        <w:pStyle w:val="Commentaire"/>
      </w:pPr>
      <w:r>
        <w:rPr>
          <w:rStyle w:val="Marquedecommentaire"/>
        </w:rPr>
        <w:annotationRef/>
      </w:r>
      <w:r>
        <w:t>Formatting (and completeness) from Mats Ahlin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C93E4C" w15:done="0"/>
  <w15:commentEx w15:paraId="3FBD3360" w15:done="0"/>
  <w15:commentEx w15:paraId="7ECF2440" w15:done="0"/>
  <w15:commentEx w15:paraId="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40D9C890" w15:done="0"/>
  <w15:commentEx w15:paraId="73E4837B" w15:done="0"/>
  <w15:commentEx w15:paraId="6762DB43" w15:done="0"/>
  <w15:commentEx w15:paraId="47D92B90" w15:done="0"/>
  <w15:commentEx w15:paraId="31A0462B"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716B3C31" w15:done="0"/>
  <w15:commentEx w15:paraId="15BD48DE" w15:paraIdParent="716B3C31"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511AFC8" w16cex:dateUtc="2021-10-13T17:19: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48ED5D9" w16cex:dateUtc="2021-07-06T11:15:00Z"/>
  <w16cex:commentExtensible w16cex:durableId="24AA9AFD" w16cex:dateUtc="2021-07-27T11:47: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3FBD3360" w16cid:durableId="2511AFC8"/>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73E4837B" w16cid:durableId="2468836A"/>
  <w16cid:commentId w16cid:paraId="6762DB43" w16cid:durableId="24BBC98E"/>
  <w16cid:commentId w16cid:paraId="47D92B90" w16cid:durableId="24BBCA25"/>
  <w16cid:commentId w16cid:paraId="31A0462B" w16cid:durableId="24BBCC41"/>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716B3C31" w16cid:durableId="248ED5D9"/>
  <w16cid:commentId w16cid:paraId="15BD48DE" w16cid:durableId="24AA9AFD"/>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52ED21" w14:textId="77777777" w:rsidR="00B64ABF" w:rsidRDefault="00B64ABF">
      <w:pPr>
        <w:spacing w:after="0" w:line="240" w:lineRule="auto"/>
      </w:pPr>
      <w:r>
        <w:separator/>
      </w:r>
    </w:p>
  </w:endnote>
  <w:endnote w:type="continuationSeparator" w:id="0">
    <w:p w14:paraId="2FFA0944" w14:textId="77777777" w:rsidR="00B64ABF" w:rsidRDefault="00B64A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2BBC89" w14:textId="0E45D97C" w:rsidR="00A27DE8" w:rsidRPr="00BA1CC8" w:rsidRDefault="00A27DE8" w:rsidP="004421EF">
    <w:pPr>
      <w:pStyle w:val="Pieddepage"/>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DF378C">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73414F" w14:textId="77777777" w:rsidR="00A27DE8" w:rsidRDefault="00A27DE8" w:rsidP="008A6D64">
    <w:pPr>
      <w:pStyle w:val="Pieddepage"/>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2ED48" w14:textId="0D27E019" w:rsidR="00A27DE8" w:rsidRPr="00BA1CC8" w:rsidRDefault="00A27DE8" w:rsidP="003B153F">
    <w:pPr>
      <w:pStyle w:val="Pieddepage"/>
      <w:spacing w:after="480" w:line="240" w:lineRule="exact"/>
      <w:rPr>
        <w:sz w:val="20"/>
      </w:rPr>
    </w:pPr>
    <w:r w:rsidRPr="00096387">
      <w:fldChar w:fldCharType="begin"/>
    </w:r>
    <w:r w:rsidRPr="00096387">
      <w:instrText xml:space="preserve"> PAGE   \* MERGEFORMAT </w:instrText>
    </w:r>
    <w:r w:rsidRPr="00096387">
      <w:fldChar w:fldCharType="separate"/>
    </w:r>
    <w:r w:rsidR="00DF378C">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0B3662" w14:textId="34F5B188" w:rsidR="00A27DE8" w:rsidRPr="00BA1CC8" w:rsidRDefault="00A27DE8" w:rsidP="003B153F">
    <w:pPr>
      <w:pStyle w:val="Pieddepage"/>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DF378C">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5485" w14:textId="0B1208BE" w:rsidR="00A27DE8" w:rsidRPr="00BA1CC8" w:rsidRDefault="00A27DE8" w:rsidP="003B153F">
    <w:pPr>
      <w:pStyle w:val="Pieddepage"/>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59657D">
      <w:rPr>
        <w:b/>
        <w:noProof/>
      </w:rPr>
      <w:t>56</w:t>
    </w:r>
    <w:r w:rsidRPr="008A6D64">
      <w:rPr>
        <w:b/>
      </w:rPr>
      <w:fldChar w:fldCharType="end"/>
    </w:r>
    <w:r w:rsidRPr="00BA1CC8">
      <w:rPr>
        <w:sz w:val="20"/>
      </w:rPr>
      <w:tab/>
    </w:r>
    <w:r w:rsidRPr="008A6D64">
      <w:rPr>
        <w:sz w:val="18"/>
        <w:szCs w:val="18"/>
      </w:rPr>
      <w:t xml:space="preserve">© </w:t>
    </w:r>
    <w:ins w:id="1887" w:author="Ilkka Rinne" w:date="2021-05-24T16:39:00Z">
      <w:r>
        <w:rPr>
          <w:sz w:val="18"/>
          <w:szCs w:val="18"/>
        </w:rPr>
        <w:t xml:space="preserve">OGC and </w:t>
      </w:r>
    </w:ins>
    <w:r w:rsidRPr="008A6D64">
      <w:rPr>
        <w:sz w:val="18"/>
        <w:szCs w:val="18"/>
      </w:rPr>
      <w:t>ISO</w:t>
    </w:r>
    <w:ins w:id="1888" w:author="Ilkka Rinne" w:date="2021-05-24T16:39:00Z">
      <w:r>
        <w:rPr>
          <w:sz w:val="18"/>
          <w:szCs w:val="18"/>
        </w:rPr>
        <w:t xml:space="preserve"> 2020</w:t>
      </w:r>
    </w:ins>
    <w:del w:id="1889"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C7A72D" w14:textId="2DF05C76" w:rsidR="00A27DE8" w:rsidRPr="00BA1CC8" w:rsidRDefault="00A27DE8" w:rsidP="003B153F">
    <w:pPr>
      <w:pStyle w:val="Pieddepage"/>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59657D">
      <w:rPr>
        <w:b/>
        <w:noProof/>
      </w:rPr>
      <w:t>55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A6622" w14:textId="77777777" w:rsidR="00B64ABF" w:rsidRDefault="00B64ABF">
      <w:pPr>
        <w:spacing w:after="0" w:line="240" w:lineRule="auto"/>
      </w:pPr>
      <w:r>
        <w:separator/>
      </w:r>
    </w:p>
  </w:footnote>
  <w:footnote w:type="continuationSeparator" w:id="0">
    <w:p w14:paraId="229F2565" w14:textId="77777777" w:rsidR="00B64ABF" w:rsidRDefault="00B64ABF">
      <w:pPr>
        <w:spacing w:after="0" w:line="240" w:lineRule="auto"/>
      </w:pPr>
      <w:r>
        <w:continuationSeparator/>
      </w:r>
    </w:p>
  </w:footnote>
  <w:footnote w:id="1">
    <w:p w14:paraId="15556EBD" w14:textId="6C9866FD" w:rsidR="00A27DE8" w:rsidRPr="00C634D8" w:rsidRDefault="00A27DE8">
      <w:pPr>
        <w:pStyle w:val="Notedebasdepage"/>
        <w:rPr>
          <w:lang w:val="fi-FI"/>
          <w:rPrChange w:id="1439" w:author="Ilkka Rinne" w:date="2021-06-22T16:52:00Z">
            <w:rPr/>
          </w:rPrChange>
        </w:rPr>
      </w:pPr>
      <w:ins w:id="1440" w:author="Ilkka Rinne" w:date="2021-06-22T16:52:00Z">
        <w:r>
          <w:rPr>
            <w:rStyle w:val="Appelnotedebasdep"/>
          </w:rPr>
          <w:footnoteRef/>
        </w:r>
        <w:r>
          <w:t xml:space="preserve"> </w:t>
        </w:r>
        <w:r w:rsidRPr="00C634D8">
          <w:t>http://www.opengis.net/def/</w:t>
        </w:r>
      </w:ins>
      <w:ins w:id="1441" w:author="Ilkka Rinne" w:date="2021-06-22T16:53:00Z">
        <w:r>
          <w:t>observation-</w:t>
        </w:r>
      </w:ins>
      <w:ins w:id="1442" w:author="Ilkka Rinne" w:date="2021-06-22T16:52:00Z">
        <w:r>
          <w:t>collection</w:t>
        </w:r>
        <w:r w:rsidRPr="00C634D8">
          <w:t>-type/OGC/0/by-</w:t>
        </w:r>
      </w:ins>
      <w:ins w:id="1443" w:author="Ilkka Rinne" w:date="2021-06-22T16:53:00Z">
        <w:r>
          <w:t>member-characteristics-semantics</w:t>
        </w:r>
      </w:ins>
    </w:p>
  </w:footnote>
  <w:footnote w:id="2">
    <w:p w14:paraId="482F1345" w14:textId="71ECD348" w:rsidR="00A27DE8" w:rsidRPr="00242114" w:rsidRDefault="00A27DE8">
      <w:pPr>
        <w:pStyle w:val="Notedebasdepage"/>
        <w:rPr>
          <w:lang w:val="fi-FI"/>
          <w:rPrChange w:id="1509" w:author="Ilkka Rinne" w:date="2021-06-11T10:13:00Z">
            <w:rPr/>
          </w:rPrChange>
        </w:rPr>
      </w:pPr>
      <w:ins w:id="1510" w:author="Ilkka Rinne" w:date="2021-06-11T10:13:00Z">
        <w:r>
          <w:rPr>
            <w:rStyle w:val="Appelnotedebasdep"/>
          </w:rPr>
          <w:footnoteRef/>
        </w:r>
        <w:r w:rsidRPr="00726B65">
          <w:rPr>
            <w:lang w:val="fi-FI"/>
            <w:rPrChange w:id="1511" w:author="Grellet Sylvain" w:date="2021-06-17T15:42:00Z">
              <w:rPr/>
            </w:rPrChange>
          </w:rPr>
          <w:t xml:space="preserve"> http://www.opengis.net/def/</w:t>
        </w:r>
      </w:ins>
      <w:ins w:id="1512" w:author="Ilkka Rinne" w:date="2021-06-22T16:46:00Z">
        <w:r>
          <w:rPr>
            <w:lang w:val="fi-FI"/>
          </w:rPr>
          <w:t>observation-type</w:t>
        </w:r>
      </w:ins>
      <w:ins w:id="1513" w:author="Ilkka Rinne" w:date="2021-06-11T10:13:00Z">
        <w:r w:rsidRPr="00726B65">
          <w:rPr>
            <w:lang w:val="fi-FI"/>
            <w:rPrChange w:id="1514" w:author="Grellet Sylvain" w:date="2021-06-17T15:42:00Z">
              <w:rPr/>
            </w:rPrChange>
          </w:rPr>
          <w:t>/OGC/0/</w:t>
        </w:r>
      </w:ins>
      <w:ins w:id="1515" w:author="Ilkka Rinne" w:date="2021-06-22T16:46:00Z">
        <w:r>
          <w:rPr>
            <w:lang w:val="fi-FI"/>
          </w:rPr>
          <w:t>b</w:t>
        </w:r>
      </w:ins>
      <w:ins w:id="1516" w:author="Ilkka Rinne" w:date="2021-06-11T10:14:00Z">
        <w:r w:rsidRPr="00726B65">
          <w:rPr>
            <w:lang w:val="fi-FI"/>
            <w:rPrChange w:id="1517" w:author="Grellet Sylvain" w:date="2021-06-17T15:42:00Z">
              <w:rPr/>
            </w:rPrChange>
          </w:rPr>
          <w:t>y</w:t>
        </w:r>
      </w:ins>
      <w:ins w:id="1518" w:author="Ilkka Rinne" w:date="2021-06-22T16:47:00Z">
        <w:r>
          <w:rPr>
            <w:lang w:val="fi-FI"/>
          </w:rPr>
          <w:t>-r</w:t>
        </w:r>
      </w:ins>
      <w:ins w:id="1519" w:author="Ilkka Rinne" w:date="2021-06-11T10:14:00Z">
        <w:r w:rsidRPr="00726B65">
          <w:rPr>
            <w:lang w:val="fi-FI"/>
            <w:rPrChange w:id="1520" w:author="Grellet Sylvain" w:date="2021-06-17T15:42:00Z">
              <w:rPr/>
            </w:rPrChange>
          </w:rPr>
          <w:t>esult</w:t>
        </w:r>
      </w:ins>
      <w:ins w:id="1521" w:author="Ilkka Rinne" w:date="2021-06-22T16:47:00Z">
        <w:r>
          <w:rPr>
            <w:lang w:val="fi-FI"/>
          </w:rPr>
          <w:t>-t</w:t>
        </w:r>
      </w:ins>
      <w:ins w:id="1522" w:author="Ilkka Rinne" w:date="2021-06-11T10:14:00Z">
        <w:r w:rsidRPr="00726B65">
          <w:rPr>
            <w:lang w:val="fi-FI"/>
            <w:rPrChange w:id="1523" w:author="Grellet Sylvain" w:date="2021-06-17T15:42:00Z">
              <w:rPr/>
            </w:rPrChange>
          </w:rPr>
          <w:t>ype</w:t>
        </w:r>
      </w:ins>
    </w:p>
  </w:footnote>
  <w:footnote w:id="3">
    <w:p w14:paraId="6C295466" w14:textId="5ED9AA23" w:rsidR="00A27DE8" w:rsidRPr="00242114" w:rsidRDefault="00A27DE8">
      <w:pPr>
        <w:pStyle w:val="Notedebasdepage"/>
        <w:rPr>
          <w:lang w:val="fi-FI"/>
          <w:rPrChange w:id="1526" w:author="Ilkka Rinne" w:date="2021-06-11T10:14:00Z">
            <w:rPr/>
          </w:rPrChange>
        </w:rPr>
      </w:pPr>
      <w:ins w:id="1527" w:author="Ilkka Rinne" w:date="2021-06-11T10:14:00Z">
        <w:r>
          <w:rPr>
            <w:rStyle w:val="Appelnotedebasdep"/>
          </w:rPr>
          <w:footnoteRef/>
        </w:r>
        <w:r w:rsidRPr="00726B65">
          <w:rPr>
            <w:lang w:val="fi-FI"/>
            <w:rPrChange w:id="1528" w:author="Grellet Sylvain" w:date="2021-06-17T15:42:00Z">
              <w:rPr/>
            </w:rPrChange>
          </w:rPr>
          <w:t xml:space="preserve"> </w:t>
        </w:r>
      </w:ins>
      <w:ins w:id="1529" w:author="Ilkka Rinne" w:date="2021-06-11T10:15:00Z">
        <w:r w:rsidRPr="00726B65">
          <w:rPr>
            <w:lang w:val="fi-FI"/>
            <w:rPrChange w:id="1530" w:author="Grellet Sylvain" w:date="2021-06-17T15:42:00Z">
              <w:rPr/>
            </w:rPrChange>
          </w:rPr>
          <w:t>http://www.opengis.net/def/</w:t>
        </w:r>
      </w:ins>
      <w:ins w:id="1531" w:author="Ilkka Rinne" w:date="2021-06-22T16:47:00Z">
        <w:r>
          <w:rPr>
            <w:lang w:val="fi-FI"/>
          </w:rPr>
          <w:t>sample-type</w:t>
        </w:r>
      </w:ins>
      <w:ins w:id="1532" w:author="Ilkka Rinne" w:date="2021-06-11T10:15:00Z">
        <w:r w:rsidRPr="00726B65">
          <w:rPr>
            <w:lang w:val="fi-FI"/>
            <w:rPrChange w:id="1533" w:author="Grellet Sylvain" w:date="2021-06-17T15:42:00Z">
              <w:rPr/>
            </w:rPrChange>
          </w:rPr>
          <w:t>/OGC/0/</w:t>
        </w:r>
      </w:ins>
      <w:ins w:id="1534" w:author="Ilkka Rinne" w:date="2021-06-22T16:47:00Z">
        <w:r>
          <w:rPr>
            <w:lang w:val="fi-FI"/>
          </w:rPr>
          <w:t>b</w:t>
        </w:r>
      </w:ins>
      <w:ins w:id="1535" w:author="Ilkka Rinne" w:date="2021-06-11T10:15:00Z">
        <w:r w:rsidRPr="00726B65">
          <w:rPr>
            <w:lang w:val="fi-FI"/>
            <w:rPrChange w:id="1536" w:author="Grellet Sylvain" w:date="2021-06-17T15:42:00Z">
              <w:rPr/>
            </w:rPrChange>
          </w:rPr>
          <w:t>y</w:t>
        </w:r>
      </w:ins>
      <w:ins w:id="1537" w:author="Ilkka Rinne" w:date="2021-06-22T16:47:00Z">
        <w:r>
          <w:rPr>
            <w:lang w:val="fi-FI"/>
          </w:rPr>
          <w:t>-g</w:t>
        </w:r>
      </w:ins>
      <w:ins w:id="1538" w:author="Ilkka Rinne" w:date="2021-06-11T10:15:00Z">
        <w:r w:rsidRPr="00726B65">
          <w:rPr>
            <w:lang w:val="fi-FI"/>
            <w:rPrChange w:id="1539" w:author="Grellet Sylvain" w:date="2021-06-17T15:42:00Z">
              <w:rPr/>
            </w:rPrChange>
          </w:rPr>
          <w:t>eometry</w:t>
        </w:r>
      </w:ins>
      <w:ins w:id="1540" w:author="Ilkka Rinne" w:date="2021-06-22T16:47:00Z">
        <w:r>
          <w:rPr>
            <w:lang w:val="fi-FI"/>
          </w:rPr>
          <w:t>-t</w:t>
        </w:r>
      </w:ins>
      <w:ins w:id="1541" w:author="Ilkka Rinne" w:date="2021-06-11T10:15:00Z">
        <w:r w:rsidRPr="00726B65">
          <w:rPr>
            <w:lang w:val="fi-FI"/>
            <w:rPrChange w:id="1542"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8109D5" w14:textId="7999DC6D" w:rsidR="00A27DE8" w:rsidRPr="00151316" w:rsidRDefault="00A27DE8" w:rsidP="004421EF">
    <w:pPr>
      <w:pStyle w:val="En-tte"/>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F89092" w14:textId="0B2364B5" w:rsidR="00A27DE8" w:rsidRPr="005322A0" w:rsidRDefault="00A27DE8" w:rsidP="004421EF">
    <w:pPr>
      <w:pStyle w:val="En-tte"/>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DB317D" w14:textId="1EAA2F38" w:rsidR="00A27DE8" w:rsidRPr="004D16C0" w:rsidRDefault="00A27DE8" w:rsidP="004D16C0">
    <w:pPr>
      <w:pStyle w:val="En-tte"/>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A6BD6F" w14:textId="01E2474C" w:rsidR="00A27DE8" w:rsidRPr="004D16C0" w:rsidRDefault="00A27DE8" w:rsidP="00864D32">
    <w:pPr>
      <w:pStyle w:val="En-tte"/>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Titre1"/>
      <w:lvlText w:val="%1"/>
      <w:lvlJc w:val="left"/>
      <w:pPr>
        <w:tabs>
          <w:tab w:val="num" w:pos="432"/>
        </w:tabs>
        <w:ind w:left="432" w:hanging="432"/>
      </w:pPr>
      <w:rPr>
        <w:rFonts w:cs="Times New Roman"/>
        <w:b/>
        <w:i w:val="0"/>
      </w:rPr>
    </w:lvl>
    <w:lvl w:ilvl="1">
      <w:start w:val="1"/>
      <w:numFmt w:val="decimal"/>
      <w:pStyle w:val="Titre2"/>
      <w:lvlText w:val="%1.%2"/>
      <w:lvlJc w:val="left"/>
      <w:pPr>
        <w:tabs>
          <w:tab w:val="num" w:pos="360"/>
        </w:tabs>
      </w:pPr>
      <w:rPr>
        <w:rFonts w:cs="Times New Roman"/>
        <w:b/>
        <w:i w:val="0"/>
      </w:rPr>
    </w:lvl>
    <w:lvl w:ilvl="2">
      <w:start w:val="1"/>
      <w:numFmt w:val="decimal"/>
      <w:pStyle w:val="Titre3"/>
      <w:lvlText w:val="%1.%2.%3"/>
      <w:lvlJc w:val="left"/>
      <w:pPr>
        <w:tabs>
          <w:tab w:val="num" w:pos="720"/>
        </w:tabs>
      </w:pPr>
      <w:rPr>
        <w:rFonts w:cs="Times New Roman"/>
        <w:b/>
        <w:i w:val="0"/>
      </w:rPr>
    </w:lvl>
    <w:lvl w:ilvl="3">
      <w:start w:val="1"/>
      <w:numFmt w:val="decimal"/>
      <w:pStyle w:val="Titre4"/>
      <w:lvlText w:val="%1.%2.%3.%4"/>
      <w:lvlJc w:val="left"/>
      <w:pPr>
        <w:tabs>
          <w:tab w:val="num" w:pos="1080"/>
        </w:tabs>
      </w:pPr>
      <w:rPr>
        <w:rFonts w:cs="Times New Roman"/>
        <w:b/>
        <w:i w:val="0"/>
      </w:rPr>
    </w:lvl>
    <w:lvl w:ilvl="4">
      <w:start w:val="1"/>
      <w:numFmt w:val="decimal"/>
      <w:pStyle w:val="Titre5"/>
      <w:lvlText w:val="%1.%2.%3.%4.%5"/>
      <w:lvlJc w:val="left"/>
      <w:pPr>
        <w:tabs>
          <w:tab w:val="num" w:pos="1080"/>
        </w:tabs>
      </w:pPr>
      <w:rPr>
        <w:rFonts w:cs="Times New Roman"/>
        <w:b/>
        <w:i w:val="0"/>
      </w:rPr>
    </w:lvl>
    <w:lvl w:ilvl="5">
      <w:start w:val="1"/>
      <w:numFmt w:val="decimal"/>
      <w:pStyle w:val="Titre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mirrorMargins/>
  <w:hideSpellingError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revisionView w:markup="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76A1"/>
    <w:rsid w:val="00111552"/>
    <w:rsid w:val="00114E5B"/>
    <w:rsid w:val="00116C6C"/>
    <w:rsid w:val="00117CD2"/>
    <w:rsid w:val="00121A78"/>
    <w:rsid w:val="00130432"/>
    <w:rsid w:val="00131573"/>
    <w:rsid w:val="00131699"/>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202914"/>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7FF9"/>
    <w:rsid w:val="00311112"/>
    <w:rsid w:val="0031385F"/>
    <w:rsid w:val="00314414"/>
    <w:rsid w:val="00316DFC"/>
    <w:rsid w:val="00317E5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38F1"/>
    <w:rsid w:val="007D3C2A"/>
    <w:rsid w:val="007D5E5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150"/>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D48B0"/>
    <w:rsid w:val="008D4ED7"/>
    <w:rsid w:val="008E22C4"/>
    <w:rsid w:val="008E2AAF"/>
    <w:rsid w:val="008E2BBE"/>
    <w:rsid w:val="008E396C"/>
    <w:rsid w:val="008F06DA"/>
    <w:rsid w:val="008F523D"/>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640C"/>
    <w:rsid w:val="00A0041D"/>
    <w:rsid w:val="00A00624"/>
    <w:rsid w:val="00A02312"/>
    <w:rsid w:val="00A10C28"/>
    <w:rsid w:val="00A10CB4"/>
    <w:rsid w:val="00A10F3F"/>
    <w:rsid w:val="00A20D55"/>
    <w:rsid w:val="00A212C5"/>
    <w:rsid w:val="00A214B2"/>
    <w:rsid w:val="00A22DE5"/>
    <w:rsid w:val="00A23375"/>
    <w:rsid w:val="00A25173"/>
    <w:rsid w:val="00A26465"/>
    <w:rsid w:val="00A27DE8"/>
    <w:rsid w:val="00A411C8"/>
    <w:rsid w:val="00A41CB8"/>
    <w:rsid w:val="00A4422D"/>
    <w:rsid w:val="00A45AE0"/>
    <w:rsid w:val="00A45C2E"/>
    <w:rsid w:val="00A479C4"/>
    <w:rsid w:val="00A507CB"/>
    <w:rsid w:val="00A50D78"/>
    <w:rsid w:val="00A515A7"/>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30A28"/>
    <w:rsid w:val="00B31D2B"/>
    <w:rsid w:val="00B32239"/>
    <w:rsid w:val="00B32DB8"/>
    <w:rsid w:val="00B40528"/>
    <w:rsid w:val="00B40DC0"/>
    <w:rsid w:val="00B4269E"/>
    <w:rsid w:val="00B42F45"/>
    <w:rsid w:val="00B46A74"/>
    <w:rsid w:val="00B519FE"/>
    <w:rsid w:val="00B52A66"/>
    <w:rsid w:val="00B56755"/>
    <w:rsid w:val="00B56DED"/>
    <w:rsid w:val="00B577B2"/>
    <w:rsid w:val="00B60127"/>
    <w:rsid w:val="00B63E0B"/>
    <w:rsid w:val="00B64ABF"/>
    <w:rsid w:val="00B66C86"/>
    <w:rsid w:val="00B72769"/>
    <w:rsid w:val="00B72CE0"/>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23CE5"/>
    <w:rsid w:val="00C246BE"/>
    <w:rsid w:val="00C32E3D"/>
    <w:rsid w:val="00C33932"/>
    <w:rsid w:val="00C347D6"/>
    <w:rsid w:val="00C356AB"/>
    <w:rsid w:val="00C358A8"/>
    <w:rsid w:val="00C35DAC"/>
    <w:rsid w:val="00C3739F"/>
    <w:rsid w:val="00C44FEC"/>
    <w:rsid w:val="00C47793"/>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Titre1">
    <w:name w:val="heading 1"/>
    <w:basedOn w:val="Normal"/>
    <w:next w:val="Normal"/>
    <w:link w:val="Titre1C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Titre2">
    <w:name w:val="heading 2"/>
    <w:basedOn w:val="Titre1"/>
    <w:next w:val="Normal"/>
    <w:link w:val="Titre2C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Titre3">
    <w:name w:val="heading 3"/>
    <w:basedOn w:val="Titre1"/>
    <w:next w:val="Normal"/>
    <w:link w:val="Titre3C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Titre4">
    <w:name w:val="heading 4"/>
    <w:basedOn w:val="Titre3"/>
    <w:next w:val="Normal"/>
    <w:link w:val="Titre4Car"/>
    <w:uiPriority w:val="4"/>
    <w:qFormat/>
    <w:rsid w:val="00F828CA"/>
    <w:pPr>
      <w:numPr>
        <w:ilvl w:val="3"/>
      </w:numPr>
      <w:tabs>
        <w:tab w:val="clear" w:pos="880"/>
        <w:tab w:val="clear" w:pos="1080"/>
        <w:tab w:val="left" w:pos="1021"/>
        <w:tab w:val="left" w:pos="1140"/>
        <w:tab w:val="left" w:pos="1360"/>
      </w:tabs>
      <w:outlineLvl w:val="3"/>
    </w:pPr>
  </w:style>
  <w:style w:type="paragraph" w:styleId="Titre5">
    <w:name w:val="heading 5"/>
    <w:basedOn w:val="Titre4"/>
    <w:next w:val="Normal"/>
    <w:link w:val="Titre5Car"/>
    <w:uiPriority w:val="5"/>
    <w:qFormat/>
    <w:rsid w:val="001B51CD"/>
    <w:pPr>
      <w:numPr>
        <w:ilvl w:val="4"/>
      </w:numPr>
      <w:tabs>
        <w:tab w:val="clear" w:pos="1140"/>
        <w:tab w:val="clear" w:pos="1360"/>
      </w:tabs>
      <w:outlineLvl w:val="4"/>
    </w:pPr>
  </w:style>
  <w:style w:type="paragraph" w:styleId="Titre6">
    <w:name w:val="heading 6"/>
    <w:basedOn w:val="Titre5"/>
    <w:next w:val="Normal"/>
    <w:link w:val="Titre6Car"/>
    <w:uiPriority w:val="6"/>
    <w:qFormat/>
    <w:rsid w:val="001B51CD"/>
    <w:pPr>
      <w:numPr>
        <w:ilvl w:val="5"/>
      </w:numPr>
      <w:outlineLvl w:val="5"/>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link w:val="Titre1"/>
    <w:uiPriority w:val="1"/>
    <w:rsid w:val="001B51CD"/>
    <w:rPr>
      <w:rFonts w:eastAsia="MS Mincho"/>
      <w:b/>
      <w:sz w:val="26"/>
      <w:szCs w:val="22"/>
      <w:lang w:val="en-GB" w:eastAsia="ja-JP"/>
    </w:rPr>
  </w:style>
  <w:style w:type="character" w:customStyle="1" w:styleId="Titre2Car">
    <w:name w:val="Titre 2 Car"/>
    <w:link w:val="Titre2"/>
    <w:uiPriority w:val="2"/>
    <w:rsid w:val="001B51CD"/>
    <w:rPr>
      <w:rFonts w:eastAsia="MS Mincho"/>
      <w:b/>
      <w:sz w:val="24"/>
      <w:szCs w:val="22"/>
      <w:lang w:val="en-GB" w:eastAsia="ja-JP"/>
    </w:rPr>
  </w:style>
  <w:style w:type="character" w:customStyle="1" w:styleId="Titre3Car">
    <w:name w:val="Titre 3 Car"/>
    <w:link w:val="Titre3"/>
    <w:uiPriority w:val="3"/>
    <w:rsid w:val="001B51CD"/>
    <w:rPr>
      <w:rFonts w:eastAsia="MS Mincho"/>
      <w:b/>
      <w:sz w:val="22"/>
      <w:szCs w:val="22"/>
      <w:lang w:val="en-GB" w:eastAsia="ja-JP"/>
    </w:rPr>
  </w:style>
  <w:style w:type="character" w:customStyle="1" w:styleId="Titre4Car">
    <w:name w:val="Titre 4 Car"/>
    <w:link w:val="Titre4"/>
    <w:uiPriority w:val="4"/>
    <w:rsid w:val="00F828CA"/>
    <w:rPr>
      <w:rFonts w:eastAsia="MS Mincho"/>
      <w:b/>
      <w:sz w:val="22"/>
      <w:szCs w:val="22"/>
      <w:lang w:val="en-GB" w:eastAsia="ja-JP"/>
    </w:rPr>
  </w:style>
  <w:style w:type="character" w:customStyle="1" w:styleId="Titre5Car">
    <w:name w:val="Titre 5 Car"/>
    <w:link w:val="Titre5"/>
    <w:uiPriority w:val="5"/>
    <w:rsid w:val="001B51CD"/>
    <w:rPr>
      <w:rFonts w:eastAsia="MS Mincho"/>
      <w:b/>
      <w:sz w:val="22"/>
      <w:szCs w:val="22"/>
      <w:lang w:val="en-GB" w:eastAsia="ja-JP"/>
    </w:rPr>
  </w:style>
  <w:style w:type="character" w:customStyle="1" w:styleId="Titre6Car">
    <w:name w:val="Titre 6 Car"/>
    <w:link w:val="Titre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M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M2">
    <w:name w:val="toc 2"/>
    <w:basedOn w:val="TM1"/>
    <w:next w:val="Normal"/>
    <w:uiPriority w:val="39"/>
    <w:rsid w:val="00264095"/>
    <w:pPr>
      <w:spacing w:before="0"/>
    </w:pPr>
  </w:style>
  <w:style w:type="paragraph" w:styleId="TM3">
    <w:name w:val="toc 3"/>
    <w:basedOn w:val="TM2"/>
    <w:next w:val="Normal"/>
    <w:uiPriority w:val="39"/>
    <w:rsid w:val="00264095"/>
  </w:style>
  <w:style w:type="paragraph" w:customStyle="1" w:styleId="zzContents">
    <w:name w:val="zzContents"/>
    <w:basedOn w:val="Normal"/>
    <w:next w:val="TM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Grilledutableau">
    <w:name w:val="Table Grid"/>
    <w:basedOn w:val="Tableau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depage">
    <w:name w:val="footer"/>
    <w:basedOn w:val="Normal"/>
    <w:link w:val="PieddepageCar"/>
    <w:uiPriority w:val="99"/>
    <w:semiHidden/>
    <w:rsid w:val="00526284"/>
    <w:pPr>
      <w:tabs>
        <w:tab w:val="clear" w:pos="403"/>
        <w:tab w:val="right" w:pos="9752"/>
      </w:tabs>
      <w:spacing w:before="360" w:after="120" w:line="220" w:lineRule="exact"/>
    </w:pPr>
  </w:style>
  <w:style w:type="character" w:customStyle="1" w:styleId="PieddepageCar">
    <w:name w:val="Pied de page Car"/>
    <w:link w:val="Pieddepage"/>
    <w:uiPriority w:val="99"/>
    <w:semiHidden/>
    <w:rsid w:val="00526284"/>
    <w:rPr>
      <w:sz w:val="22"/>
      <w:szCs w:val="22"/>
      <w:lang w:val="en-GB"/>
    </w:rPr>
  </w:style>
  <w:style w:type="paragraph" w:styleId="En-tte">
    <w:name w:val="header"/>
    <w:basedOn w:val="Normal"/>
    <w:link w:val="En-tteCar"/>
    <w:uiPriority w:val="99"/>
    <w:semiHidden/>
    <w:rsid w:val="00526284"/>
    <w:pPr>
      <w:spacing w:after="600" w:line="220" w:lineRule="exact"/>
    </w:pPr>
    <w:rPr>
      <w:b/>
    </w:rPr>
  </w:style>
  <w:style w:type="character" w:customStyle="1" w:styleId="En-tteCar">
    <w:name w:val="En-tête Car"/>
    <w:link w:val="En-tte"/>
    <w:uiPriority w:val="99"/>
    <w:semiHidden/>
    <w:rsid w:val="00526284"/>
    <w:rPr>
      <w:b/>
      <w:sz w:val="22"/>
      <w:szCs w:val="22"/>
      <w:lang w:val="en-GB"/>
    </w:rPr>
  </w:style>
  <w:style w:type="character" w:styleId="Lienhypertexte">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Corpsdetexte">
    <w:name w:val="Body Text"/>
    <w:basedOn w:val="Normal"/>
    <w:link w:val="CorpsdetexteCar"/>
    <w:uiPriority w:val="99"/>
    <w:semiHidden/>
    <w:rsid w:val="00314414"/>
    <w:pPr>
      <w:tabs>
        <w:tab w:val="clear" w:pos="403"/>
      </w:tabs>
      <w:spacing w:after="120"/>
    </w:pPr>
    <w:rPr>
      <w:rFonts w:eastAsia="Times New Roman"/>
    </w:rPr>
  </w:style>
  <w:style w:type="character" w:customStyle="1" w:styleId="CorpsdetexteCar">
    <w:name w:val="Corps de texte Car"/>
    <w:link w:val="Corpsdetexte"/>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Textedelespacerserv">
    <w:name w:val="Placeholder Text"/>
    <w:basedOn w:val="Policepardfau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Textedebulles">
    <w:name w:val="Balloon Text"/>
    <w:basedOn w:val="Normal"/>
    <w:link w:val="TextedebullesCar"/>
    <w:uiPriority w:val="99"/>
    <w:semiHidden/>
    <w:unhideWhenUsed/>
    <w:rsid w:val="000C033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C033F"/>
    <w:rPr>
      <w:rFonts w:ascii="Segoe UI" w:hAnsi="Segoe UI" w:cs="Segoe UI"/>
      <w:sz w:val="18"/>
      <w:szCs w:val="18"/>
      <w:lang w:val="en-GB"/>
    </w:rPr>
  </w:style>
  <w:style w:type="character" w:styleId="Lienhypertextesuivivisit">
    <w:name w:val="FollowedHyperlink"/>
    <w:basedOn w:val="Policepardfau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Policepardfaut"/>
    <w:uiPriority w:val="99"/>
    <w:semiHidden/>
    <w:unhideWhenUsed/>
    <w:rsid w:val="00672B45"/>
    <w:rPr>
      <w:color w:val="605E5C"/>
      <w:shd w:val="clear" w:color="auto" w:fill="E1DFDD"/>
    </w:rPr>
  </w:style>
  <w:style w:type="paragraph" w:styleId="Notedebasdepage">
    <w:name w:val="footnote text"/>
    <w:basedOn w:val="Normal"/>
    <w:link w:val="NotedebasdepageCar"/>
    <w:uiPriority w:val="99"/>
    <w:semiHidden/>
    <w:unhideWhenUsed/>
    <w:rsid w:val="00F02BC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F02BC7"/>
    <w:rPr>
      <w:lang w:val="en-GB"/>
    </w:rPr>
  </w:style>
  <w:style w:type="character" w:styleId="Appelnotedebasdep">
    <w:name w:val="footnote reference"/>
    <w:basedOn w:val="Policepardfaut"/>
    <w:uiPriority w:val="99"/>
    <w:semiHidden/>
    <w:unhideWhenUsed/>
    <w:rsid w:val="00F02BC7"/>
    <w:rPr>
      <w:vertAlign w:val="superscript"/>
    </w:rPr>
  </w:style>
  <w:style w:type="paragraph" w:styleId="Paragraphedeliste">
    <w:name w:val="List Paragraph"/>
    <w:basedOn w:val="Normal"/>
    <w:uiPriority w:val="34"/>
    <w:qFormat/>
    <w:rsid w:val="008060DE"/>
    <w:pPr>
      <w:ind w:left="720"/>
      <w:contextualSpacing/>
      <w:jc w:val="left"/>
    </w:pPr>
  </w:style>
  <w:style w:type="paragraph" w:styleId="Lgende">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M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M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M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M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M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M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En-ttedetabledesmatires">
    <w:name w:val="TOC Heading"/>
    <w:basedOn w:val="Titre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Marquedecommentaire">
    <w:name w:val="annotation reference"/>
    <w:basedOn w:val="Policepardfaut"/>
    <w:uiPriority w:val="99"/>
    <w:semiHidden/>
    <w:unhideWhenUsed/>
    <w:rsid w:val="001B02F3"/>
    <w:rPr>
      <w:sz w:val="16"/>
      <w:szCs w:val="16"/>
    </w:rPr>
  </w:style>
  <w:style w:type="paragraph" w:styleId="Commentaire">
    <w:name w:val="annotation text"/>
    <w:basedOn w:val="Normal"/>
    <w:link w:val="CommentaireCar"/>
    <w:uiPriority w:val="99"/>
    <w:semiHidden/>
    <w:unhideWhenUsed/>
    <w:rsid w:val="001B02F3"/>
    <w:pPr>
      <w:spacing w:line="240" w:lineRule="auto"/>
    </w:pPr>
    <w:rPr>
      <w:sz w:val="20"/>
      <w:szCs w:val="20"/>
    </w:rPr>
  </w:style>
  <w:style w:type="character" w:customStyle="1" w:styleId="CommentaireCar">
    <w:name w:val="Commentaire Car"/>
    <w:basedOn w:val="Policepardfaut"/>
    <w:link w:val="Commentaire"/>
    <w:uiPriority w:val="99"/>
    <w:semiHidden/>
    <w:rsid w:val="001B02F3"/>
    <w:rPr>
      <w:lang w:val="en-GB"/>
    </w:rPr>
  </w:style>
  <w:style w:type="paragraph" w:styleId="Objetducommentaire">
    <w:name w:val="annotation subject"/>
    <w:basedOn w:val="Commentaire"/>
    <w:next w:val="Commentaire"/>
    <w:link w:val="ObjetducommentaireCar"/>
    <w:uiPriority w:val="99"/>
    <w:semiHidden/>
    <w:unhideWhenUsed/>
    <w:rsid w:val="001B02F3"/>
    <w:rPr>
      <w:b/>
      <w:bCs/>
    </w:rPr>
  </w:style>
  <w:style w:type="character" w:customStyle="1" w:styleId="ObjetducommentaireCar">
    <w:name w:val="Objet du commentaire Car"/>
    <w:basedOn w:val="CommentaireCar"/>
    <w:link w:val="Objetducommentaire"/>
    <w:uiPriority w:val="99"/>
    <w:semiHidden/>
    <w:rsid w:val="001B02F3"/>
    <w:rPr>
      <w:b/>
      <w:bCs/>
      <w:lang w:val="en-GB"/>
    </w:rPr>
  </w:style>
  <w:style w:type="paragraph" w:styleId="Notedefin">
    <w:name w:val="endnote text"/>
    <w:basedOn w:val="Normal"/>
    <w:link w:val="NotedefinCar"/>
    <w:uiPriority w:val="99"/>
    <w:semiHidden/>
    <w:unhideWhenUsed/>
    <w:rsid w:val="003A68D3"/>
    <w:pPr>
      <w:spacing w:after="0" w:line="240" w:lineRule="auto"/>
    </w:pPr>
    <w:rPr>
      <w:sz w:val="20"/>
      <w:szCs w:val="20"/>
    </w:rPr>
  </w:style>
  <w:style w:type="character" w:customStyle="1" w:styleId="NotedefinCar">
    <w:name w:val="Note de fin Car"/>
    <w:basedOn w:val="Policepardfaut"/>
    <w:link w:val="Notedefin"/>
    <w:uiPriority w:val="99"/>
    <w:semiHidden/>
    <w:rsid w:val="003A68D3"/>
    <w:rPr>
      <w:lang w:val="en-GB"/>
    </w:rPr>
  </w:style>
  <w:style w:type="character" w:styleId="Appeldenotedefin">
    <w:name w:val="endnote reference"/>
    <w:basedOn w:val="Policepardfaut"/>
    <w:uiPriority w:val="99"/>
    <w:semiHidden/>
    <w:unhideWhenUsed/>
    <w:rsid w:val="003A68D3"/>
    <w:rPr>
      <w:vertAlign w:val="superscript"/>
    </w:rPr>
  </w:style>
  <w:style w:type="paragraph" w:styleId="R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hyperlink" Target="https://www.iso.org/members.html" TargetMode="External"/><Relationship Id="rId42" Type="http://schemas.openxmlformats.org/officeDocument/2006/relationships/image" Target="media/image4.png"/><Relationship Id="rId47" Type="http://schemas.openxmlformats.org/officeDocument/2006/relationships/image" Target="media/image9.emf"/><Relationship Id="rId63" Type="http://schemas.openxmlformats.org/officeDocument/2006/relationships/image" Target="media/image27.svg"/><Relationship Id="rId68" Type="http://schemas.openxmlformats.org/officeDocument/2006/relationships/image" Target="media/image21.png"/><Relationship Id="rId84" Type="http://schemas.openxmlformats.org/officeDocument/2006/relationships/image" Target="media/image31.emf"/><Relationship Id="rId89" Type="http://schemas.openxmlformats.org/officeDocument/2006/relationships/image" Target="media/image34.png"/><Relationship Id="rId112" Type="http://schemas.openxmlformats.org/officeDocument/2006/relationships/image" Target="media/image48.png"/><Relationship Id="rId133" Type="http://schemas.openxmlformats.org/officeDocument/2006/relationships/image" Target="media/image97.svg"/><Relationship Id="rId138" Type="http://schemas.openxmlformats.org/officeDocument/2006/relationships/image" Target="media/image102.svg"/><Relationship Id="rId154" Type="http://schemas.openxmlformats.org/officeDocument/2006/relationships/image" Target="media/image72.emf"/><Relationship Id="rId159" Type="http://schemas.openxmlformats.org/officeDocument/2006/relationships/image" Target="media/image75.png"/><Relationship Id="rId175" Type="http://schemas.openxmlformats.org/officeDocument/2006/relationships/image" Target="media/image139.svg"/><Relationship Id="rId170" Type="http://schemas.openxmlformats.org/officeDocument/2006/relationships/image" Target="media/image82.png"/><Relationship Id="rId191" Type="http://schemas.openxmlformats.org/officeDocument/2006/relationships/hyperlink" Target="https://www.w3.org/TR/vocab-ssn/" TargetMode="External"/><Relationship Id="rId196" Type="http://schemas.microsoft.com/office/2011/relationships/people" Target="people.xml"/><Relationship Id="rId200" Type="http://schemas.microsoft.com/office/2018/08/relationships/commentsExtensible" Target="commentsExtensible.xml"/><Relationship Id="rId16" Type="http://schemas.openxmlformats.org/officeDocument/2006/relationships/footer" Target="footer1.xml"/><Relationship Id="rId107" Type="http://schemas.openxmlformats.org/officeDocument/2006/relationships/image" Target="media/image45.png"/><Relationship Id="rId11" Type="http://schemas.openxmlformats.org/officeDocument/2006/relationships/endnotes" Target="endnotes.xml"/><Relationship Id="rId32" Type="http://schemas.openxmlformats.org/officeDocument/2006/relationships/image" Target="media/image2.svg"/><Relationship Id="rId37" Type="http://schemas.openxmlformats.org/officeDocument/2006/relationships/hyperlink" Target="https://data.geoscience.fr/id/borehole/BSS001REWW" TargetMode="External"/><Relationship Id="rId53" Type="http://schemas.openxmlformats.org/officeDocument/2006/relationships/image" Target="media/image17.svg"/><Relationship Id="rId58" Type="http://schemas.openxmlformats.org/officeDocument/2006/relationships/image" Target="media/image16.png"/><Relationship Id="rId74" Type="http://schemas.openxmlformats.org/officeDocument/2006/relationships/image" Target="media/image38.svg"/><Relationship Id="rId79" Type="http://schemas.openxmlformats.org/officeDocument/2006/relationships/image" Target="media/image28.png"/><Relationship Id="rId102" Type="http://schemas.openxmlformats.org/officeDocument/2006/relationships/image" Target="media/image66.svg"/><Relationship Id="rId123" Type="http://schemas.openxmlformats.org/officeDocument/2006/relationships/image" Target="media/image87.svg"/><Relationship Id="rId128" Type="http://schemas.openxmlformats.org/officeDocument/2006/relationships/image" Target="media/image57.png"/><Relationship Id="rId144" Type="http://schemas.openxmlformats.org/officeDocument/2006/relationships/image" Target="media/image108.svg"/><Relationship Id="rId149" Type="http://schemas.openxmlformats.org/officeDocument/2006/relationships/image" Target="media/image113.svg"/><Relationship Id="rId5" Type="http://schemas.openxmlformats.org/officeDocument/2006/relationships/customXml" Target="../customXml/item4.xml"/><Relationship Id="rId90" Type="http://schemas.openxmlformats.org/officeDocument/2006/relationships/image" Target="media/image54.svg"/><Relationship Id="rId95" Type="http://schemas.openxmlformats.org/officeDocument/2006/relationships/image" Target="media/image59.svg"/><Relationship Id="rId160" Type="http://schemas.openxmlformats.org/officeDocument/2006/relationships/image" Target="media/image124.svg"/><Relationship Id="rId165" Type="http://schemas.openxmlformats.org/officeDocument/2006/relationships/image" Target="media/image129.svg"/><Relationship Id="rId181" Type="http://schemas.openxmlformats.org/officeDocument/2006/relationships/image" Target="media/image90.png"/><Relationship Id="rId186" Type="http://schemas.openxmlformats.org/officeDocument/2006/relationships/image" Target="media/image95.png"/><Relationship Id="rId22" Type="http://schemas.openxmlformats.org/officeDocument/2006/relationships/hyperlink" Target="https://www.w3.org/TR/sdw-bp/" TargetMode="External"/><Relationship Id="rId27" Type="http://schemas.openxmlformats.org/officeDocument/2006/relationships/hyperlink" Target="https://www.iso.org/obp" TargetMode="External"/><Relationship Id="rId43" Type="http://schemas.openxmlformats.org/officeDocument/2006/relationships/image" Target="media/image5.emf"/><Relationship Id="rId48" Type="http://schemas.openxmlformats.org/officeDocument/2006/relationships/image" Target="media/image10.emf"/><Relationship Id="rId64" Type="http://schemas.openxmlformats.org/officeDocument/2006/relationships/image" Target="media/image19.png"/><Relationship Id="rId69" Type="http://schemas.openxmlformats.org/officeDocument/2006/relationships/image" Target="media/image33.svg"/><Relationship Id="rId113" Type="http://schemas.openxmlformats.org/officeDocument/2006/relationships/image" Target="media/image77.svg"/><Relationship Id="rId118" Type="http://schemas.openxmlformats.org/officeDocument/2006/relationships/image" Target="media/image52.png"/><Relationship Id="rId134" Type="http://schemas.openxmlformats.org/officeDocument/2006/relationships/image" Target="media/image60.png"/><Relationship Id="rId139" Type="http://schemas.openxmlformats.org/officeDocument/2006/relationships/image" Target="media/image63.emf"/><Relationship Id="rId80" Type="http://schemas.openxmlformats.org/officeDocument/2006/relationships/image" Target="media/image44.svg"/><Relationship Id="rId85" Type="http://schemas.openxmlformats.org/officeDocument/2006/relationships/image" Target="media/image32.png"/><Relationship Id="rId150" Type="http://schemas.openxmlformats.org/officeDocument/2006/relationships/image" Target="media/image70.png"/><Relationship Id="rId155" Type="http://schemas.openxmlformats.org/officeDocument/2006/relationships/image" Target="media/image73.png"/><Relationship Id="rId171" Type="http://schemas.openxmlformats.org/officeDocument/2006/relationships/image" Target="media/image135.svg"/><Relationship Id="rId176" Type="http://schemas.openxmlformats.org/officeDocument/2006/relationships/image" Target="media/image85.emf"/><Relationship Id="rId192" Type="http://schemas.openxmlformats.org/officeDocument/2006/relationships/hyperlink" Target="https://inspire.ec.europa.eu/id/document/tg/d2.9-o%26m-swe" TargetMode="External"/><Relationship Id="rId197" Type="http://schemas.openxmlformats.org/officeDocument/2006/relationships/theme" Target="theme/theme1.xml"/><Relationship Id="rId12" Type="http://schemas.openxmlformats.org/officeDocument/2006/relationships/comments" Target="comments.xml"/><Relationship Id="rId17" Type="http://schemas.openxmlformats.org/officeDocument/2006/relationships/footer" Target="footer2.xml"/><Relationship Id="rId33" Type="http://schemas.openxmlformats.org/officeDocument/2006/relationships/image" Target="media/image2.png"/><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42.emf"/><Relationship Id="rId108" Type="http://schemas.openxmlformats.org/officeDocument/2006/relationships/image" Target="media/image72.svg"/><Relationship Id="rId124" Type="http://schemas.openxmlformats.org/officeDocument/2006/relationships/image" Target="media/image55.png"/><Relationship Id="rId129" Type="http://schemas.openxmlformats.org/officeDocument/2006/relationships/image" Target="media/image93.svg"/><Relationship Id="rId54" Type="http://schemas.openxmlformats.org/officeDocument/2006/relationships/image" Target="media/image14.png"/><Relationship Id="rId70" Type="http://schemas.openxmlformats.org/officeDocument/2006/relationships/image" Target="media/image22.emf"/><Relationship Id="rId75" Type="http://schemas.openxmlformats.org/officeDocument/2006/relationships/image" Target="media/image25.emf"/><Relationship Id="rId91" Type="http://schemas.openxmlformats.org/officeDocument/2006/relationships/image" Target="media/image35.png"/><Relationship Id="rId96" Type="http://schemas.openxmlformats.org/officeDocument/2006/relationships/image" Target="media/image38.png"/><Relationship Id="rId140" Type="http://schemas.openxmlformats.org/officeDocument/2006/relationships/image" Target="media/image64.png"/><Relationship Id="rId145" Type="http://schemas.openxmlformats.org/officeDocument/2006/relationships/image" Target="media/image67.emf"/><Relationship Id="rId161" Type="http://schemas.openxmlformats.org/officeDocument/2006/relationships/image" Target="media/image76.png"/><Relationship Id="rId166" Type="http://schemas.openxmlformats.org/officeDocument/2006/relationships/image" Target="media/image79.emf"/><Relationship Id="rId182" Type="http://schemas.openxmlformats.org/officeDocument/2006/relationships/image" Target="media/image91.png"/><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header" Target="header3.xml"/><Relationship Id="rId28" Type="http://schemas.openxmlformats.org/officeDocument/2006/relationships/hyperlink" Target="http://www.electropedia.org/" TargetMode="External"/><Relationship Id="rId49" Type="http://schemas.openxmlformats.org/officeDocument/2006/relationships/image" Target="media/image11.emf"/><Relationship Id="rId114" Type="http://schemas.openxmlformats.org/officeDocument/2006/relationships/image" Target="media/image49.png"/><Relationship Id="rId119" Type="http://schemas.openxmlformats.org/officeDocument/2006/relationships/image" Target="media/image83.svg"/><Relationship Id="rId44" Type="http://schemas.openxmlformats.org/officeDocument/2006/relationships/image" Target="media/image6.emf"/><Relationship Id="rId60" Type="http://schemas.openxmlformats.org/officeDocument/2006/relationships/image" Target="media/image17.png"/><Relationship Id="rId65" Type="http://schemas.openxmlformats.org/officeDocument/2006/relationships/image" Target="media/image29.svg"/><Relationship Id="rId81" Type="http://schemas.openxmlformats.org/officeDocument/2006/relationships/image" Target="media/image29.emf"/><Relationship Id="rId86" Type="http://schemas.openxmlformats.org/officeDocument/2006/relationships/image" Target="media/image50.svg"/><Relationship Id="rId130" Type="http://schemas.openxmlformats.org/officeDocument/2006/relationships/image" Target="media/image58.png"/><Relationship Id="rId135" Type="http://schemas.openxmlformats.org/officeDocument/2006/relationships/image" Target="media/image99.svg"/><Relationship Id="rId151" Type="http://schemas.openxmlformats.org/officeDocument/2006/relationships/image" Target="media/image115.svg"/><Relationship Id="rId156" Type="http://schemas.openxmlformats.org/officeDocument/2006/relationships/image" Target="media/image120.svg"/><Relationship Id="rId177" Type="http://schemas.openxmlformats.org/officeDocument/2006/relationships/image" Target="media/image86.emf"/><Relationship Id="rId172" Type="http://schemas.openxmlformats.org/officeDocument/2006/relationships/image" Target="media/image83.png"/><Relationship Id="rId193" Type="http://schemas.openxmlformats.org/officeDocument/2006/relationships/footer" Target="footer5.xml"/><Relationship Id="rId13" Type="http://schemas.microsoft.com/office/2011/relationships/commentsExtended" Target="commentsExtended.xml"/><Relationship Id="rId18" Type="http://schemas.openxmlformats.org/officeDocument/2006/relationships/hyperlink" Target="https://www.iso.org/directives-and-policies.html" TargetMode="External"/><Relationship Id="rId39" Type="http://schemas.openxmlformats.org/officeDocument/2006/relationships/hyperlink" Target="https://iddata.eaufrance.fr/id/WatercourseLinkSequence/A0080300" TargetMode="External"/><Relationship Id="rId109" Type="http://schemas.openxmlformats.org/officeDocument/2006/relationships/image" Target="media/image46.emf"/><Relationship Id="rId34" Type="http://schemas.openxmlformats.org/officeDocument/2006/relationships/image" Target="media/image4.svg"/><Relationship Id="rId50" Type="http://schemas.openxmlformats.org/officeDocument/2006/relationships/image" Target="media/image12.png"/><Relationship Id="rId55" Type="http://schemas.openxmlformats.org/officeDocument/2006/relationships/image" Target="media/image19.svg"/><Relationship Id="rId76" Type="http://schemas.openxmlformats.org/officeDocument/2006/relationships/image" Target="media/image26.png"/><Relationship Id="rId97" Type="http://schemas.openxmlformats.org/officeDocument/2006/relationships/image" Target="media/image61.svg"/><Relationship Id="rId104" Type="http://schemas.openxmlformats.org/officeDocument/2006/relationships/image" Target="media/image43.png"/><Relationship Id="rId120" Type="http://schemas.openxmlformats.org/officeDocument/2006/relationships/image" Target="media/image53.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68.png"/><Relationship Id="rId167" Type="http://schemas.openxmlformats.org/officeDocument/2006/relationships/image" Target="media/image80.png"/><Relationship Id="rId188" Type="http://schemas.openxmlformats.org/officeDocument/2006/relationships/hyperlink" Target="http://finto.fi/ucum/en/" TargetMode="External"/><Relationship Id="rId7" Type="http://schemas.openxmlformats.org/officeDocument/2006/relationships/styles" Target="styles.xml"/><Relationship Id="rId71" Type="http://schemas.openxmlformats.org/officeDocument/2006/relationships/image" Target="media/image23.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92.png"/><Relationship Id="rId2" Type="http://schemas.openxmlformats.org/officeDocument/2006/relationships/customXml" Target="../customXml/item1.xml"/><Relationship Id="rId29" Type="http://schemas.openxmlformats.org/officeDocument/2006/relationships/image" Target="media/image1.png"/><Relationship Id="rId24" Type="http://schemas.openxmlformats.org/officeDocument/2006/relationships/header" Target="head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7.emf"/><Relationship Id="rId66" Type="http://schemas.openxmlformats.org/officeDocument/2006/relationships/image" Target="media/image20.png"/><Relationship Id="rId87" Type="http://schemas.openxmlformats.org/officeDocument/2006/relationships/image" Target="media/image33.png"/><Relationship Id="rId110" Type="http://schemas.openxmlformats.org/officeDocument/2006/relationships/image" Target="media/image47.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61.emf"/><Relationship Id="rId157" Type="http://schemas.openxmlformats.org/officeDocument/2006/relationships/image" Target="media/image74.png"/><Relationship Id="rId178" Type="http://schemas.openxmlformats.org/officeDocument/2006/relationships/image" Target="media/image87.png"/><Relationship Id="rId61" Type="http://schemas.openxmlformats.org/officeDocument/2006/relationships/image" Target="media/image25.svg"/><Relationship Id="rId82" Type="http://schemas.openxmlformats.org/officeDocument/2006/relationships/image" Target="media/image30.png"/><Relationship Id="rId152" Type="http://schemas.openxmlformats.org/officeDocument/2006/relationships/image" Target="media/image71.png"/><Relationship Id="rId173" Type="http://schemas.openxmlformats.org/officeDocument/2006/relationships/image" Target="media/image137.svg"/><Relationship Id="rId194" Type="http://schemas.openxmlformats.org/officeDocument/2006/relationships/footer" Target="footer6.xml"/><Relationship Id="rId199" Type="http://schemas.microsoft.com/office/2016/09/relationships/commentsIds" Target="commentsIds.xml"/><Relationship Id="rId19" Type="http://schemas.openxmlformats.org/officeDocument/2006/relationships/hyperlink" Target="https://www.iso.org/iso-standards-and-patents.html" TargetMode="External"/><Relationship Id="rId14" Type="http://schemas.openxmlformats.org/officeDocument/2006/relationships/header" Target="header1.xml"/><Relationship Id="rId35" Type="http://schemas.openxmlformats.org/officeDocument/2006/relationships/image" Target="media/image3.emf"/><Relationship Id="rId56" Type="http://schemas.openxmlformats.org/officeDocument/2006/relationships/image" Target="media/image15.png"/><Relationship Id="rId77" Type="http://schemas.openxmlformats.org/officeDocument/2006/relationships/image" Target="media/image41.svg"/><Relationship Id="rId100" Type="http://schemas.openxmlformats.org/officeDocument/2006/relationships/image" Target="media/image40.emf"/><Relationship Id="rId105" Type="http://schemas.openxmlformats.org/officeDocument/2006/relationships/image" Target="media/image69.svg"/><Relationship Id="rId126" Type="http://schemas.openxmlformats.org/officeDocument/2006/relationships/image" Target="media/image56.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36.emf"/><Relationship Id="rId98" Type="http://schemas.openxmlformats.org/officeDocument/2006/relationships/image" Target="media/image39.png"/><Relationship Id="rId121" Type="http://schemas.openxmlformats.org/officeDocument/2006/relationships/image" Target="media/image85.svg"/><Relationship Id="rId142" Type="http://schemas.openxmlformats.org/officeDocument/2006/relationships/image" Target="media/image65.emf"/><Relationship Id="rId163" Type="http://schemas.openxmlformats.org/officeDocument/2006/relationships/image" Target="media/image77.emf"/><Relationship Id="rId184" Type="http://schemas.openxmlformats.org/officeDocument/2006/relationships/image" Target="media/image93.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footer" Target="footer3.xml"/><Relationship Id="rId46" Type="http://schemas.openxmlformats.org/officeDocument/2006/relationships/image" Target="media/image8.emf"/><Relationship Id="rId67" Type="http://schemas.openxmlformats.org/officeDocument/2006/relationships/image" Target="media/image31.svg"/><Relationship Id="rId116" Type="http://schemas.openxmlformats.org/officeDocument/2006/relationships/image" Target="media/image50.emf"/><Relationship Id="rId137" Type="http://schemas.openxmlformats.org/officeDocument/2006/relationships/image" Target="media/image62.png"/><Relationship Id="rId158" Type="http://schemas.openxmlformats.org/officeDocument/2006/relationships/image" Target="media/image122.svg"/><Relationship Id="rId20" Type="http://schemas.openxmlformats.org/officeDocument/2006/relationships/hyperlink" Target="https://www.iso.org/foreword-supplementary-information.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18.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59.png"/><Relationship Id="rId153" Type="http://schemas.openxmlformats.org/officeDocument/2006/relationships/image" Target="media/image117.svg"/><Relationship Id="rId174" Type="http://schemas.openxmlformats.org/officeDocument/2006/relationships/image" Target="media/image84.png"/><Relationship Id="rId179" Type="http://schemas.openxmlformats.org/officeDocument/2006/relationships/image" Target="media/image88.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openxmlformats.org/officeDocument/2006/relationships/header" Target="head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44.emf"/><Relationship Id="rId127" Type="http://schemas.openxmlformats.org/officeDocument/2006/relationships/image" Target="media/image91.svg"/><Relationship Id="rId10" Type="http://schemas.openxmlformats.org/officeDocument/2006/relationships/footnotes" Target="footnotes.xml"/><Relationship Id="rId52" Type="http://schemas.openxmlformats.org/officeDocument/2006/relationships/image" Target="media/image13.png"/><Relationship Id="rId73" Type="http://schemas.openxmlformats.org/officeDocument/2006/relationships/image" Target="media/image24.png"/><Relationship Id="rId78" Type="http://schemas.openxmlformats.org/officeDocument/2006/relationships/image" Target="media/image27.emf"/><Relationship Id="rId94" Type="http://schemas.openxmlformats.org/officeDocument/2006/relationships/image" Target="media/image37.png"/><Relationship Id="rId99" Type="http://schemas.openxmlformats.org/officeDocument/2006/relationships/image" Target="media/image63.svg"/><Relationship Id="rId101" Type="http://schemas.openxmlformats.org/officeDocument/2006/relationships/image" Target="media/image41.png"/><Relationship Id="rId122" Type="http://schemas.openxmlformats.org/officeDocument/2006/relationships/image" Target="media/image54.png"/><Relationship Id="rId143" Type="http://schemas.openxmlformats.org/officeDocument/2006/relationships/image" Target="media/image66.png"/><Relationship Id="rId148" Type="http://schemas.openxmlformats.org/officeDocument/2006/relationships/image" Target="media/image69.png"/><Relationship Id="rId164" Type="http://schemas.openxmlformats.org/officeDocument/2006/relationships/image" Target="media/image78.png"/><Relationship Id="rId169" Type="http://schemas.openxmlformats.org/officeDocument/2006/relationships/image" Target="media/image81.emf"/><Relationship Id="rId185" Type="http://schemas.openxmlformats.org/officeDocument/2006/relationships/image" Target="media/image94.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92B24B5-2681-4599-AA5C-BF37357A9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TotalTime>
  <Pages>200</Pages>
  <Words>43884</Words>
  <Characters>241367</Characters>
  <Application>Microsoft Office Word</Application>
  <DocSecurity>0</DocSecurity>
  <Lines>2011</Lines>
  <Paragraphs>569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284682</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Grellet Sylvain</cp:lastModifiedBy>
  <cp:revision>53</cp:revision>
  <cp:lastPrinted>2020-10-01T18:44:00Z</cp:lastPrinted>
  <dcterms:created xsi:type="dcterms:W3CDTF">2021-10-20T21:17:00Z</dcterms:created>
  <dcterms:modified xsi:type="dcterms:W3CDTF">2021-10-21T19:40:00Z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