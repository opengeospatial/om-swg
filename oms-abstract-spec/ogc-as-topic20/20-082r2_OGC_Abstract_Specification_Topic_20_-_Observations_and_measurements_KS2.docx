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&lt;yyyy-mm-dd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&lt;yyyy-mm-dd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&lt;yyyy-mm-dd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hyperlink r:id="rId12" w:history="1">
        <w:r w:rsidR="004D3810" w:rsidRPr="002C3FB9">
          <w:rPr>
            <w:rStyle w:val="Hyperlink"/>
            <w:sz w:val="20"/>
            <w:szCs w:val="20"/>
          </w:rPr>
          <w:t>http://www.opengis.net/doc/as/om/3.0</w:t>
        </w:r>
      </w:hyperlink>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1178D4A6" w:rsidR="00584282" w:rsidRPr="0054133A" w:rsidRDefault="004D3810" w:rsidP="0054133A">
      <w:pPr>
        <w:jc w:val="center"/>
        <w:rPr>
          <w:sz w:val="36"/>
          <w:szCs w:val="36"/>
        </w:rPr>
      </w:pPr>
      <w:r w:rsidRPr="004D3810">
        <w:rPr>
          <w:sz w:val="36"/>
          <w:szCs w:val="36"/>
        </w:rPr>
        <w:t>Geographic information — Observations and measurements</w:t>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hyperlink r:id="rId13" w:history="1">
        <w:r>
          <w:rPr>
            <w:rStyle w:val="Hyperlink"/>
          </w:rPr>
          <w:t>http://www.opengeospatial.org/legal/</w:t>
        </w:r>
      </w:hyperlink>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type:   </w:t>
      </w:r>
      <w:r>
        <w:rPr>
          <w:b w:val="0"/>
          <w:color w:val="auto"/>
          <w:sz w:val="20"/>
        </w:rPr>
        <w:tab/>
        <w:t>OGC</w:t>
      </w:r>
      <w:r>
        <w:rPr>
          <w:b w:val="0"/>
          <w:color w:val="auto"/>
          <w:sz w:val="20"/>
          <w:vertAlign w:val="superscript"/>
        </w:rPr>
        <w:t>®</w:t>
      </w:r>
      <w:r>
        <w:rPr>
          <w:b w:val="0"/>
          <w:color w:val="auto"/>
          <w:sz w:val="20"/>
        </w:rPr>
        <w:t xml:space="preserve"> </w:t>
      </w:r>
      <w:r w:rsidRPr="004D3810">
        <w:rPr>
          <w:b w:val="0"/>
          <w:color w:val="auto"/>
          <w:sz w:val="20"/>
        </w:rPr>
        <w:t>Abstract Specification</w:t>
      </w:r>
    </w:p>
    <w:p w14:paraId="00D5532E" w14:textId="55335243"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subtype:   </w:t>
      </w:r>
      <w:r>
        <w:rPr>
          <w:b w:val="0"/>
          <w:color w:val="auto"/>
          <w:sz w:val="20"/>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1" w:name="_Toc165888230"/>
      <w:r>
        <w:br w:type="page"/>
      </w:r>
    </w:p>
    <w:p w14:paraId="5BA7A722" w14:textId="235CF879" w:rsidR="00A81E15" w:rsidRDefault="00BC4EF9" w:rsidP="00BC4EF9">
      <w:pPr>
        <w:pStyle w:val="introelements"/>
        <w:numPr>
          <w:ilvl w:val="0"/>
          <w:numId w:val="0"/>
        </w:numPr>
      </w:pPr>
      <w:r>
        <w:lastRenderedPageBreak/>
        <w:t>Submi</w:t>
      </w:r>
      <w:bookmarkEnd w:id="1"/>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r w:rsidRPr="00BC4EF9">
              <w:rPr>
                <w:color w:val="auto"/>
              </w:rPr>
              <w:t>Datacove</w:t>
            </w:r>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r w:rsidRPr="00BC4EF9">
              <w:rPr>
                <w:color w:val="auto"/>
              </w:rPr>
              <w:t>Geonovum</w:t>
            </w:r>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Sylvain Grellet</w:t>
            </w:r>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Clemens Portele</w:t>
            </w:r>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r w:rsidRPr="00BC4EF9">
              <w:rPr>
                <w:color w:val="auto"/>
              </w:rPr>
              <w:t>Hylke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r w:rsidRPr="007C4EEE">
              <w:rPr>
                <w:color w:val="auto"/>
              </w:rPr>
              <w:t>Beaufils</w:t>
            </w:r>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Hélène Bressan</w:t>
            </w:r>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r w:rsidRPr="007C4EEE">
              <w:rPr>
                <w:color w:val="auto"/>
              </w:rPr>
              <w:t>Abdelfettah</w:t>
            </w:r>
            <w:r>
              <w:rPr>
                <w:color w:val="auto"/>
              </w:rPr>
              <w:t xml:space="preserve"> </w:t>
            </w:r>
            <w:r w:rsidRPr="007C4EEE">
              <w:rPr>
                <w:color w:val="auto"/>
              </w:rPr>
              <w:t>Feliachi</w:t>
            </w:r>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r>
              <w:rPr>
                <w:color w:val="auto"/>
              </w:rPr>
              <w:t>Terraindex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r w:rsidRPr="005E29FD">
              <w:rPr>
                <w:color w:val="auto"/>
              </w:rPr>
              <w:t>Sőrés</w:t>
            </w:r>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r w:rsidRPr="00BC4EF9">
              <w:rPr>
                <w:color w:val="auto"/>
              </w:rPr>
              <w:t>Datacove</w:t>
            </w:r>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r w:rsidRPr="00BC4EF9">
              <w:rPr>
                <w:color w:val="auto"/>
              </w:rPr>
              <w:t>Geonovum</w:t>
            </w:r>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r>
              <w:rPr>
                <w:color w:val="auto"/>
              </w:rPr>
              <w:t>Terraindex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Vaisala Oyj</w:t>
            </w:r>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4"/>
          <w:headerReference w:type="default" r:id="rId15"/>
          <w:footerReference w:type="even" r:id="rId16"/>
          <w:footerReference w:type="default" r:id="rId17"/>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 w:name="CVP_Secretariat_Loca"/>
      <w:r w:rsidRPr="00F02BC7">
        <w:t>Secretariat</w:t>
      </w:r>
      <w:bookmarkEnd w:id="2"/>
      <w:r w:rsidRPr="00F02BC7">
        <w:t xml:space="preserve">: </w:t>
      </w:r>
      <w:r w:rsidR="00A81E15">
        <w:t>SIS</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 and measurements</w:t>
      </w:r>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r w:rsidRPr="001A42F9">
        <w:rPr>
          <w:color w:val="auto"/>
          <w:sz w:val="20"/>
          <w:lang w:val="de-AT"/>
        </w:rPr>
        <w:t>Published in Switzerland</w:t>
      </w:r>
    </w:p>
    <w:p w14:paraId="3A5F9B02" w14:textId="77777777" w:rsidR="001A33D0" w:rsidRPr="00F02BC7" w:rsidRDefault="001A33D0" w:rsidP="001A33D0">
      <w:pPr>
        <w:pStyle w:val="zzContents"/>
        <w:spacing w:before="0"/>
      </w:pPr>
      <w:r w:rsidRPr="00F02BC7">
        <w:lastRenderedPageBreak/>
        <w:t>Contents</w:t>
      </w:r>
    </w:p>
    <w:p w14:paraId="654917D9" w14:textId="2884970C" w:rsidR="00821F18"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53002605" w:history="1">
        <w:r w:rsidR="00821F18" w:rsidRPr="00C36D4C">
          <w:rPr>
            <w:rStyle w:val="Hyperlink"/>
            <w:noProof/>
          </w:rPr>
          <w:t>Foreword</w:t>
        </w:r>
        <w:r w:rsidR="00821F18">
          <w:rPr>
            <w:noProof/>
            <w:webHidden/>
          </w:rPr>
          <w:tab/>
        </w:r>
        <w:r w:rsidR="00821F18">
          <w:rPr>
            <w:noProof/>
            <w:webHidden/>
          </w:rPr>
          <w:fldChar w:fldCharType="begin"/>
        </w:r>
        <w:r w:rsidR="00821F18">
          <w:rPr>
            <w:noProof/>
            <w:webHidden/>
          </w:rPr>
          <w:instrText xml:space="preserve"> PAGEREF _Toc53002605 \h </w:instrText>
        </w:r>
        <w:r w:rsidR="00821F18">
          <w:rPr>
            <w:noProof/>
            <w:webHidden/>
          </w:rPr>
        </w:r>
        <w:r w:rsidR="00821F18">
          <w:rPr>
            <w:noProof/>
            <w:webHidden/>
          </w:rPr>
          <w:fldChar w:fldCharType="separate"/>
        </w:r>
        <w:r w:rsidR="00821F18">
          <w:rPr>
            <w:noProof/>
            <w:webHidden/>
          </w:rPr>
          <w:t>ix</w:t>
        </w:r>
        <w:r w:rsidR="00821F18">
          <w:rPr>
            <w:noProof/>
            <w:webHidden/>
          </w:rPr>
          <w:fldChar w:fldCharType="end"/>
        </w:r>
      </w:hyperlink>
    </w:p>
    <w:p w14:paraId="4024D7DE" w14:textId="77784084" w:rsidR="00821F18" w:rsidRDefault="00CA674D">
      <w:pPr>
        <w:pStyle w:val="TOC1"/>
        <w:rPr>
          <w:rFonts w:asciiTheme="minorHAnsi" w:eastAsiaTheme="minorEastAsia" w:hAnsiTheme="minorHAnsi" w:cstheme="minorBidi"/>
          <w:b w:val="0"/>
          <w:noProof/>
          <w:sz w:val="24"/>
          <w:szCs w:val="24"/>
          <w:lang w:eastAsia="en-GB"/>
        </w:rPr>
      </w:pPr>
      <w:hyperlink w:anchor="_Toc53002606" w:history="1">
        <w:r w:rsidR="00821F18" w:rsidRPr="00C36D4C">
          <w:rPr>
            <w:rStyle w:val="Hyperlink"/>
            <w:noProof/>
          </w:rPr>
          <w:t>Introduction</w:t>
        </w:r>
        <w:r w:rsidR="00821F18">
          <w:rPr>
            <w:noProof/>
            <w:webHidden/>
          </w:rPr>
          <w:tab/>
        </w:r>
        <w:r w:rsidR="00821F18">
          <w:rPr>
            <w:noProof/>
            <w:webHidden/>
          </w:rPr>
          <w:fldChar w:fldCharType="begin"/>
        </w:r>
        <w:r w:rsidR="00821F18">
          <w:rPr>
            <w:noProof/>
            <w:webHidden/>
          </w:rPr>
          <w:instrText xml:space="preserve"> PAGEREF _Toc53002606 \h </w:instrText>
        </w:r>
        <w:r w:rsidR="00821F18">
          <w:rPr>
            <w:noProof/>
            <w:webHidden/>
          </w:rPr>
        </w:r>
        <w:r w:rsidR="00821F18">
          <w:rPr>
            <w:noProof/>
            <w:webHidden/>
          </w:rPr>
          <w:fldChar w:fldCharType="separate"/>
        </w:r>
        <w:r w:rsidR="00821F18">
          <w:rPr>
            <w:noProof/>
            <w:webHidden/>
          </w:rPr>
          <w:t>x</w:t>
        </w:r>
        <w:r w:rsidR="00821F18">
          <w:rPr>
            <w:noProof/>
            <w:webHidden/>
          </w:rPr>
          <w:fldChar w:fldCharType="end"/>
        </w:r>
      </w:hyperlink>
    </w:p>
    <w:p w14:paraId="607A3909" w14:textId="28A36041" w:rsidR="00821F18" w:rsidRDefault="00CA674D">
      <w:pPr>
        <w:pStyle w:val="TOC1"/>
        <w:rPr>
          <w:rFonts w:asciiTheme="minorHAnsi" w:eastAsiaTheme="minorEastAsia" w:hAnsiTheme="minorHAnsi" w:cstheme="minorBidi"/>
          <w:b w:val="0"/>
          <w:noProof/>
          <w:sz w:val="24"/>
          <w:szCs w:val="24"/>
          <w:lang w:eastAsia="en-GB"/>
        </w:rPr>
      </w:pPr>
      <w:hyperlink w:anchor="_Toc53002607" w:history="1">
        <w:r w:rsidR="00821F18" w:rsidRPr="00C36D4C">
          <w:rPr>
            <w:rStyle w:val="Hyperlink"/>
            <w:noProof/>
          </w:rPr>
          <w:t>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Scope</w:t>
        </w:r>
        <w:r w:rsidR="00821F18">
          <w:rPr>
            <w:noProof/>
            <w:webHidden/>
          </w:rPr>
          <w:tab/>
        </w:r>
        <w:r w:rsidR="00821F18">
          <w:rPr>
            <w:noProof/>
            <w:webHidden/>
          </w:rPr>
          <w:fldChar w:fldCharType="begin"/>
        </w:r>
        <w:r w:rsidR="00821F18">
          <w:rPr>
            <w:noProof/>
            <w:webHidden/>
          </w:rPr>
          <w:instrText xml:space="preserve"> PAGEREF _Toc53002607 \h </w:instrText>
        </w:r>
        <w:r w:rsidR="00821F18">
          <w:rPr>
            <w:noProof/>
            <w:webHidden/>
          </w:rPr>
        </w:r>
        <w:r w:rsidR="00821F18">
          <w:rPr>
            <w:noProof/>
            <w:webHidden/>
          </w:rPr>
          <w:fldChar w:fldCharType="separate"/>
        </w:r>
        <w:r w:rsidR="00821F18">
          <w:rPr>
            <w:noProof/>
            <w:webHidden/>
          </w:rPr>
          <w:t>1</w:t>
        </w:r>
        <w:r w:rsidR="00821F18">
          <w:rPr>
            <w:noProof/>
            <w:webHidden/>
          </w:rPr>
          <w:fldChar w:fldCharType="end"/>
        </w:r>
      </w:hyperlink>
    </w:p>
    <w:p w14:paraId="4BEB02DC" w14:textId="6D7CCD04" w:rsidR="00821F18" w:rsidRDefault="00CA674D">
      <w:pPr>
        <w:pStyle w:val="TOC1"/>
        <w:rPr>
          <w:rFonts w:asciiTheme="minorHAnsi" w:eastAsiaTheme="minorEastAsia" w:hAnsiTheme="minorHAnsi" w:cstheme="minorBidi"/>
          <w:b w:val="0"/>
          <w:noProof/>
          <w:sz w:val="24"/>
          <w:szCs w:val="24"/>
          <w:lang w:eastAsia="en-GB"/>
        </w:rPr>
      </w:pPr>
      <w:hyperlink w:anchor="_Toc53002608" w:history="1">
        <w:r w:rsidR="00821F18" w:rsidRPr="00C36D4C">
          <w:rPr>
            <w:rStyle w:val="Hyperlink"/>
            <w:noProof/>
          </w:rPr>
          <w:t>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Normative references</w:t>
        </w:r>
        <w:r w:rsidR="00821F18">
          <w:rPr>
            <w:noProof/>
            <w:webHidden/>
          </w:rPr>
          <w:tab/>
        </w:r>
        <w:r w:rsidR="00821F18">
          <w:rPr>
            <w:noProof/>
            <w:webHidden/>
          </w:rPr>
          <w:fldChar w:fldCharType="begin"/>
        </w:r>
        <w:r w:rsidR="00821F18">
          <w:rPr>
            <w:noProof/>
            <w:webHidden/>
          </w:rPr>
          <w:instrText xml:space="preserve"> PAGEREF _Toc53002608 \h </w:instrText>
        </w:r>
        <w:r w:rsidR="00821F18">
          <w:rPr>
            <w:noProof/>
            <w:webHidden/>
          </w:rPr>
        </w:r>
        <w:r w:rsidR="00821F18">
          <w:rPr>
            <w:noProof/>
            <w:webHidden/>
          </w:rPr>
          <w:fldChar w:fldCharType="separate"/>
        </w:r>
        <w:r w:rsidR="00821F18">
          <w:rPr>
            <w:noProof/>
            <w:webHidden/>
          </w:rPr>
          <w:t>1</w:t>
        </w:r>
        <w:r w:rsidR="00821F18">
          <w:rPr>
            <w:noProof/>
            <w:webHidden/>
          </w:rPr>
          <w:fldChar w:fldCharType="end"/>
        </w:r>
      </w:hyperlink>
    </w:p>
    <w:p w14:paraId="11D97DAD" w14:textId="7F2B7F55" w:rsidR="00821F18" w:rsidRDefault="00CA674D">
      <w:pPr>
        <w:pStyle w:val="TOC1"/>
        <w:rPr>
          <w:rFonts w:asciiTheme="minorHAnsi" w:eastAsiaTheme="minorEastAsia" w:hAnsiTheme="minorHAnsi" w:cstheme="minorBidi"/>
          <w:b w:val="0"/>
          <w:noProof/>
          <w:sz w:val="24"/>
          <w:szCs w:val="24"/>
          <w:lang w:eastAsia="en-GB"/>
        </w:rPr>
      </w:pPr>
      <w:hyperlink w:anchor="_Toc53002609" w:history="1">
        <w:r w:rsidR="00821F18" w:rsidRPr="00C36D4C">
          <w:rPr>
            <w:rStyle w:val="Hyperlink"/>
            <w:noProof/>
          </w:rPr>
          <w:t>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Terms and definitions</w:t>
        </w:r>
        <w:r w:rsidR="00821F18">
          <w:rPr>
            <w:noProof/>
            <w:webHidden/>
          </w:rPr>
          <w:tab/>
        </w:r>
        <w:r w:rsidR="00821F18">
          <w:rPr>
            <w:noProof/>
            <w:webHidden/>
          </w:rPr>
          <w:fldChar w:fldCharType="begin"/>
        </w:r>
        <w:r w:rsidR="00821F18">
          <w:rPr>
            <w:noProof/>
            <w:webHidden/>
          </w:rPr>
          <w:instrText xml:space="preserve"> PAGEREF _Toc53002609 \h </w:instrText>
        </w:r>
        <w:r w:rsidR="00821F18">
          <w:rPr>
            <w:noProof/>
            <w:webHidden/>
          </w:rPr>
        </w:r>
        <w:r w:rsidR="00821F18">
          <w:rPr>
            <w:noProof/>
            <w:webHidden/>
          </w:rPr>
          <w:fldChar w:fldCharType="separate"/>
        </w:r>
        <w:r w:rsidR="00821F18">
          <w:rPr>
            <w:noProof/>
            <w:webHidden/>
          </w:rPr>
          <w:t>2</w:t>
        </w:r>
        <w:r w:rsidR="00821F18">
          <w:rPr>
            <w:noProof/>
            <w:webHidden/>
          </w:rPr>
          <w:fldChar w:fldCharType="end"/>
        </w:r>
      </w:hyperlink>
    </w:p>
    <w:p w14:paraId="5FB721D3" w14:textId="7B28058B" w:rsidR="00821F18" w:rsidRDefault="00CA674D">
      <w:pPr>
        <w:pStyle w:val="TOC1"/>
        <w:rPr>
          <w:rFonts w:asciiTheme="minorHAnsi" w:eastAsiaTheme="minorEastAsia" w:hAnsiTheme="minorHAnsi" w:cstheme="minorBidi"/>
          <w:b w:val="0"/>
          <w:noProof/>
          <w:sz w:val="24"/>
          <w:szCs w:val="24"/>
          <w:lang w:eastAsia="en-GB"/>
        </w:rPr>
      </w:pPr>
      <w:hyperlink w:anchor="_Toc53002610" w:history="1">
        <w:r w:rsidR="00821F18" w:rsidRPr="00C36D4C">
          <w:rPr>
            <w:rStyle w:val="Hyperlink"/>
            <w:noProof/>
          </w:rPr>
          <w:t>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w:t>
        </w:r>
        <w:r w:rsidR="00821F18">
          <w:rPr>
            <w:noProof/>
            <w:webHidden/>
          </w:rPr>
          <w:tab/>
        </w:r>
        <w:r w:rsidR="00821F18">
          <w:rPr>
            <w:noProof/>
            <w:webHidden/>
          </w:rPr>
          <w:fldChar w:fldCharType="begin"/>
        </w:r>
        <w:r w:rsidR="00821F18">
          <w:rPr>
            <w:noProof/>
            <w:webHidden/>
          </w:rPr>
          <w:instrText xml:space="preserve"> PAGEREF _Toc53002610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0F997C8A" w14:textId="755FB1D6" w:rsidR="00821F18" w:rsidRDefault="00CA674D">
      <w:pPr>
        <w:pStyle w:val="TOC2"/>
        <w:rPr>
          <w:rFonts w:asciiTheme="minorHAnsi" w:eastAsiaTheme="minorEastAsia" w:hAnsiTheme="minorHAnsi" w:cstheme="minorBidi"/>
          <w:b w:val="0"/>
          <w:noProof/>
          <w:sz w:val="24"/>
          <w:szCs w:val="24"/>
          <w:lang w:eastAsia="en-GB"/>
        </w:rPr>
      </w:pPr>
      <w:hyperlink w:anchor="_Toc53002611" w:history="1">
        <w:r w:rsidR="00821F18" w:rsidRPr="00C36D4C">
          <w:rPr>
            <w:rStyle w:val="Hyperlink"/>
            <w:noProof/>
          </w:rPr>
          <w:t>4.1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Overview</w:t>
        </w:r>
        <w:r w:rsidR="00821F18">
          <w:rPr>
            <w:noProof/>
            <w:webHidden/>
          </w:rPr>
          <w:tab/>
        </w:r>
        <w:r w:rsidR="00821F18">
          <w:rPr>
            <w:noProof/>
            <w:webHidden/>
          </w:rPr>
          <w:fldChar w:fldCharType="begin"/>
        </w:r>
        <w:r w:rsidR="00821F18">
          <w:rPr>
            <w:noProof/>
            <w:webHidden/>
          </w:rPr>
          <w:instrText xml:space="preserve"> PAGEREF _Toc53002611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0E4B684B" w14:textId="0804DA51" w:rsidR="00821F18" w:rsidRDefault="00CA674D">
      <w:pPr>
        <w:pStyle w:val="TOC2"/>
        <w:rPr>
          <w:rFonts w:asciiTheme="minorHAnsi" w:eastAsiaTheme="minorEastAsia" w:hAnsiTheme="minorHAnsi" w:cstheme="minorBidi"/>
          <w:b w:val="0"/>
          <w:noProof/>
          <w:sz w:val="24"/>
          <w:szCs w:val="24"/>
          <w:lang w:eastAsia="en-GB"/>
        </w:rPr>
      </w:pPr>
      <w:hyperlink w:anchor="_Toc53002612" w:history="1">
        <w:r w:rsidR="00821F18" w:rsidRPr="00C36D4C">
          <w:rPr>
            <w:rStyle w:val="Hyperlink"/>
            <w:noProof/>
          </w:rPr>
          <w:t>4.2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 classes related to models including Observations and Measurements</w:t>
        </w:r>
        <w:r w:rsidR="00821F18">
          <w:rPr>
            <w:noProof/>
            <w:webHidden/>
          </w:rPr>
          <w:tab/>
        </w:r>
        <w:r w:rsidR="00821F18">
          <w:rPr>
            <w:noProof/>
            <w:webHidden/>
          </w:rPr>
          <w:fldChar w:fldCharType="begin"/>
        </w:r>
        <w:r w:rsidR="00821F18">
          <w:rPr>
            <w:noProof/>
            <w:webHidden/>
          </w:rPr>
          <w:instrText xml:space="preserve"> PAGEREF _Toc53002612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7DECB486" w14:textId="2AB74C36" w:rsidR="00821F18" w:rsidRDefault="00CA674D">
      <w:pPr>
        <w:pStyle w:val="TOC1"/>
        <w:rPr>
          <w:rFonts w:asciiTheme="minorHAnsi" w:eastAsiaTheme="minorEastAsia" w:hAnsiTheme="minorHAnsi" w:cstheme="minorBidi"/>
          <w:b w:val="0"/>
          <w:noProof/>
          <w:sz w:val="24"/>
          <w:szCs w:val="24"/>
          <w:lang w:eastAsia="en-GB"/>
        </w:rPr>
      </w:pPr>
      <w:hyperlink w:anchor="_Toc53002613" w:history="1">
        <w:r w:rsidR="00821F18" w:rsidRPr="00C36D4C">
          <w:rPr>
            <w:rStyle w:val="Hyperlink"/>
            <w:noProof/>
          </w:rPr>
          <w:t>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Document conventions</w:t>
        </w:r>
        <w:r w:rsidR="00821F18">
          <w:rPr>
            <w:noProof/>
            <w:webHidden/>
          </w:rPr>
          <w:tab/>
        </w:r>
        <w:r w:rsidR="00821F18">
          <w:rPr>
            <w:noProof/>
            <w:webHidden/>
          </w:rPr>
          <w:fldChar w:fldCharType="begin"/>
        </w:r>
        <w:r w:rsidR="00821F18">
          <w:rPr>
            <w:noProof/>
            <w:webHidden/>
          </w:rPr>
          <w:instrText xml:space="preserve"> PAGEREF _Toc53002613 \h </w:instrText>
        </w:r>
        <w:r w:rsidR="00821F18">
          <w:rPr>
            <w:noProof/>
            <w:webHidden/>
          </w:rPr>
        </w:r>
        <w:r w:rsidR="00821F18">
          <w:rPr>
            <w:noProof/>
            <w:webHidden/>
          </w:rPr>
          <w:fldChar w:fldCharType="separate"/>
        </w:r>
        <w:r w:rsidR="00821F18">
          <w:rPr>
            <w:noProof/>
            <w:webHidden/>
          </w:rPr>
          <w:t>9</w:t>
        </w:r>
        <w:r w:rsidR="00821F18">
          <w:rPr>
            <w:noProof/>
            <w:webHidden/>
          </w:rPr>
          <w:fldChar w:fldCharType="end"/>
        </w:r>
      </w:hyperlink>
    </w:p>
    <w:p w14:paraId="7CD66A1E" w14:textId="1BDA71F5" w:rsidR="00821F18" w:rsidRDefault="00CA674D">
      <w:pPr>
        <w:pStyle w:val="TOC2"/>
        <w:rPr>
          <w:rFonts w:asciiTheme="minorHAnsi" w:eastAsiaTheme="minorEastAsia" w:hAnsiTheme="minorHAnsi" w:cstheme="minorBidi"/>
          <w:b w:val="0"/>
          <w:noProof/>
          <w:sz w:val="24"/>
          <w:szCs w:val="24"/>
          <w:lang w:eastAsia="en-GB"/>
        </w:rPr>
      </w:pPr>
      <w:hyperlink w:anchor="_Toc53002614" w:history="1">
        <w:r w:rsidR="00821F18" w:rsidRPr="00C36D4C">
          <w:rPr>
            <w:rStyle w:val="Hyperlink"/>
            <w:noProof/>
          </w:rPr>
          <w:t>5.1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Abbreviated terms and acronyms</w:t>
        </w:r>
        <w:r w:rsidR="00821F18">
          <w:rPr>
            <w:noProof/>
            <w:webHidden/>
          </w:rPr>
          <w:tab/>
        </w:r>
        <w:r w:rsidR="00821F18">
          <w:rPr>
            <w:noProof/>
            <w:webHidden/>
          </w:rPr>
          <w:fldChar w:fldCharType="begin"/>
        </w:r>
        <w:r w:rsidR="00821F18">
          <w:rPr>
            <w:noProof/>
            <w:webHidden/>
          </w:rPr>
          <w:instrText xml:space="preserve"> PAGEREF _Toc53002614 \h </w:instrText>
        </w:r>
        <w:r w:rsidR="00821F18">
          <w:rPr>
            <w:noProof/>
            <w:webHidden/>
          </w:rPr>
        </w:r>
        <w:r w:rsidR="00821F18">
          <w:rPr>
            <w:noProof/>
            <w:webHidden/>
          </w:rPr>
          <w:fldChar w:fldCharType="separate"/>
        </w:r>
        <w:r w:rsidR="00821F18">
          <w:rPr>
            <w:noProof/>
            <w:webHidden/>
          </w:rPr>
          <w:t>9</w:t>
        </w:r>
        <w:r w:rsidR="00821F18">
          <w:rPr>
            <w:noProof/>
            <w:webHidden/>
          </w:rPr>
          <w:fldChar w:fldCharType="end"/>
        </w:r>
      </w:hyperlink>
    </w:p>
    <w:p w14:paraId="48B20166" w14:textId="47EED6A0" w:rsidR="00821F18" w:rsidRDefault="00CA674D">
      <w:pPr>
        <w:pStyle w:val="TOC2"/>
        <w:rPr>
          <w:rFonts w:asciiTheme="minorHAnsi" w:eastAsiaTheme="minorEastAsia" w:hAnsiTheme="minorHAnsi" w:cstheme="minorBidi"/>
          <w:b w:val="0"/>
          <w:noProof/>
          <w:sz w:val="24"/>
          <w:szCs w:val="24"/>
          <w:lang w:eastAsia="en-GB"/>
        </w:rPr>
      </w:pPr>
      <w:hyperlink w:anchor="_Toc53002615" w:history="1">
        <w:r w:rsidR="00821F18" w:rsidRPr="00C36D4C">
          <w:rPr>
            <w:rStyle w:val="Hyperlink"/>
            <w:noProof/>
          </w:rPr>
          <w:t>5.2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Schema language</w:t>
        </w:r>
        <w:r w:rsidR="00821F18">
          <w:rPr>
            <w:noProof/>
            <w:webHidden/>
          </w:rPr>
          <w:tab/>
        </w:r>
        <w:r w:rsidR="00821F18">
          <w:rPr>
            <w:noProof/>
            <w:webHidden/>
          </w:rPr>
          <w:fldChar w:fldCharType="begin"/>
        </w:r>
        <w:r w:rsidR="00821F18">
          <w:rPr>
            <w:noProof/>
            <w:webHidden/>
          </w:rPr>
          <w:instrText xml:space="preserve"> PAGEREF _Toc53002615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FEC93AC" w14:textId="6A2BA296" w:rsidR="00821F18" w:rsidRDefault="00CA674D">
      <w:pPr>
        <w:pStyle w:val="TOC2"/>
        <w:rPr>
          <w:rFonts w:asciiTheme="minorHAnsi" w:eastAsiaTheme="minorEastAsia" w:hAnsiTheme="minorHAnsi" w:cstheme="minorBidi"/>
          <w:b w:val="0"/>
          <w:noProof/>
          <w:sz w:val="24"/>
          <w:szCs w:val="24"/>
          <w:lang w:eastAsia="en-GB"/>
        </w:rPr>
      </w:pPr>
      <w:hyperlink w:anchor="_Toc53002616" w:history="1">
        <w:r w:rsidR="00821F18" w:rsidRPr="00C36D4C">
          <w:rPr>
            <w:rStyle w:val="Hyperlink"/>
            <w:noProof/>
          </w:rPr>
          <w:t>5.3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Model element names</w:t>
        </w:r>
        <w:r w:rsidR="00821F18">
          <w:rPr>
            <w:noProof/>
            <w:webHidden/>
          </w:rPr>
          <w:tab/>
        </w:r>
        <w:r w:rsidR="00821F18">
          <w:rPr>
            <w:noProof/>
            <w:webHidden/>
          </w:rPr>
          <w:fldChar w:fldCharType="begin"/>
        </w:r>
        <w:r w:rsidR="00821F18">
          <w:rPr>
            <w:noProof/>
            <w:webHidden/>
          </w:rPr>
          <w:instrText xml:space="preserve"> PAGEREF _Toc53002616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1EA23B8" w14:textId="297F1F4E" w:rsidR="00821F18" w:rsidRDefault="00CA674D">
      <w:pPr>
        <w:pStyle w:val="TOC2"/>
        <w:rPr>
          <w:rFonts w:asciiTheme="minorHAnsi" w:eastAsiaTheme="minorEastAsia" w:hAnsiTheme="minorHAnsi" w:cstheme="minorBidi"/>
          <w:b w:val="0"/>
          <w:noProof/>
          <w:sz w:val="24"/>
          <w:szCs w:val="24"/>
          <w:lang w:eastAsia="en-GB"/>
        </w:rPr>
      </w:pPr>
      <w:hyperlink w:anchor="_Toc53002617" w:history="1">
        <w:r w:rsidR="00821F18" w:rsidRPr="00C36D4C">
          <w:rPr>
            <w:rStyle w:val="Hyperlink"/>
            <w:noProof/>
          </w:rPr>
          <w:t>5.4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Requirements and recommendations</w:t>
        </w:r>
        <w:r w:rsidR="00821F18">
          <w:rPr>
            <w:noProof/>
            <w:webHidden/>
          </w:rPr>
          <w:tab/>
        </w:r>
        <w:r w:rsidR="00821F18">
          <w:rPr>
            <w:noProof/>
            <w:webHidden/>
          </w:rPr>
          <w:fldChar w:fldCharType="begin"/>
        </w:r>
        <w:r w:rsidR="00821F18">
          <w:rPr>
            <w:noProof/>
            <w:webHidden/>
          </w:rPr>
          <w:instrText xml:space="preserve"> PAGEREF _Toc53002617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E693BF5" w14:textId="2776C5A9" w:rsidR="00821F18" w:rsidRDefault="00CA674D">
      <w:pPr>
        <w:pStyle w:val="TOC2"/>
        <w:rPr>
          <w:rFonts w:asciiTheme="minorHAnsi" w:eastAsiaTheme="minorEastAsia" w:hAnsiTheme="minorHAnsi" w:cstheme="minorBidi"/>
          <w:b w:val="0"/>
          <w:noProof/>
          <w:sz w:val="24"/>
          <w:szCs w:val="24"/>
          <w:lang w:eastAsia="en-GB"/>
        </w:rPr>
      </w:pPr>
      <w:hyperlink w:anchor="_Toc53002618" w:history="1">
        <w:r w:rsidR="00821F18" w:rsidRPr="00C36D4C">
          <w:rPr>
            <w:rStyle w:val="Hyperlink"/>
            <w:noProof/>
          </w:rPr>
          <w:t>5.5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Requirements classes</w:t>
        </w:r>
        <w:r w:rsidR="00821F18">
          <w:rPr>
            <w:noProof/>
            <w:webHidden/>
          </w:rPr>
          <w:tab/>
        </w:r>
        <w:r w:rsidR="00821F18">
          <w:rPr>
            <w:noProof/>
            <w:webHidden/>
          </w:rPr>
          <w:fldChar w:fldCharType="begin"/>
        </w:r>
        <w:r w:rsidR="00821F18">
          <w:rPr>
            <w:noProof/>
            <w:webHidden/>
          </w:rPr>
          <w:instrText xml:space="preserve"> PAGEREF _Toc53002618 \h </w:instrText>
        </w:r>
        <w:r w:rsidR="00821F18">
          <w:rPr>
            <w:noProof/>
            <w:webHidden/>
          </w:rPr>
        </w:r>
        <w:r w:rsidR="00821F18">
          <w:rPr>
            <w:noProof/>
            <w:webHidden/>
          </w:rPr>
          <w:fldChar w:fldCharType="separate"/>
        </w:r>
        <w:r w:rsidR="00821F18">
          <w:rPr>
            <w:noProof/>
            <w:webHidden/>
          </w:rPr>
          <w:t>11</w:t>
        </w:r>
        <w:r w:rsidR="00821F18">
          <w:rPr>
            <w:noProof/>
            <w:webHidden/>
          </w:rPr>
          <w:fldChar w:fldCharType="end"/>
        </w:r>
      </w:hyperlink>
    </w:p>
    <w:p w14:paraId="562E1858" w14:textId="44B38AC0" w:rsidR="00821F18" w:rsidRDefault="00CA674D">
      <w:pPr>
        <w:pStyle w:val="TOC2"/>
        <w:rPr>
          <w:rFonts w:asciiTheme="minorHAnsi" w:eastAsiaTheme="minorEastAsia" w:hAnsiTheme="minorHAnsi" w:cstheme="minorBidi"/>
          <w:b w:val="0"/>
          <w:noProof/>
          <w:sz w:val="24"/>
          <w:szCs w:val="24"/>
          <w:lang w:eastAsia="en-GB"/>
        </w:rPr>
      </w:pPr>
      <w:hyperlink w:anchor="_Toc53002619" w:history="1">
        <w:r w:rsidR="00821F18" w:rsidRPr="00C36D4C">
          <w:rPr>
            <w:rStyle w:val="Hyperlink"/>
            <w:noProof/>
          </w:rPr>
          <w:t>5.6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 classes</w:t>
        </w:r>
        <w:r w:rsidR="00821F18">
          <w:rPr>
            <w:noProof/>
            <w:webHidden/>
          </w:rPr>
          <w:tab/>
        </w:r>
        <w:r w:rsidR="00821F18">
          <w:rPr>
            <w:noProof/>
            <w:webHidden/>
          </w:rPr>
          <w:fldChar w:fldCharType="begin"/>
        </w:r>
        <w:r w:rsidR="00821F18">
          <w:rPr>
            <w:noProof/>
            <w:webHidden/>
          </w:rPr>
          <w:instrText xml:space="preserve"> PAGEREF _Toc53002619 \h </w:instrText>
        </w:r>
        <w:r w:rsidR="00821F18">
          <w:rPr>
            <w:noProof/>
            <w:webHidden/>
          </w:rPr>
        </w:r>
        <w:r w:rsidR="00821F18">
          <w:rPr>
            <w:noProof/>
            <w:webHidden/>
          </w:rPr>
          <w:fldChar w:fldCharType="separate"/>
        </w:r>
        <w:r w:rsidR="00821F18">
          <w:rPr>
            <w:noProof/>
            <w:webHidden/>
          </w:rPr>
          <w:t>12</w:t>
        </w:r>
        <w:r w:rsidR="00821F18">
          <w:rPr>
            <w:noProof/>
            <w:webHidden/>
          </w:rPr>
          <w:fldChar w:fldCharType="end"/>
        </w:r>
      </w:hyperlink>
    </w:p>
    <w:p w14:paraId="4168C900" w14:textId="1C1FBF3C" w:rsidR="00821F18" w:rsidRDefault="00CA674D">
      <w:pPr>
        <w:pStyle w:val="TOC2"/>
        <w:rPr>
          <w:rFonts w:asciiTheme="minorHAnsi" w:eastAsiaTheme="minorEastAsia" w:hAnsiTheme="minorHAnsi" w:cstheme="minorBidi"/>
          <w:b w:val="0"/>
          <w:noProof/>
          <w:sz w:val="24"/>
          <w:szCs w:val="24"/>
          <w:lang w:eastAsia="en-GB"/>
        </w:rPr>
      </w:pPr>
      <w:hyperlink w:anchor="_Toc53002620" w:history="1">
        <w:r w:rsidR="00821F18" w:rsidRPr="00C36D4C">
          <w:rPr>
            <w:rStyle w:val="Hyperlink"/>
            <w:noProof/>
          </w:rPr>
          <w:t>5.7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Identifiers</w:t>
        </w:r>
        <w:r w:rsidR="00821F18">
          <w:rPr>
            <w:noProof/>
            <w:webHidden/>
          </w:rPr>
          <w:tab/>
        </w:r>
        <w:r w:rsidR="00821F18">
          <w:rPr>
            <w:noProof/>
            <w:webHidden/>
          </w:rPr>
          <w:fldChar w:fldCharType="begin"/>
        </w:r>
        <w:r w:rsidR="00821F18">
          <w:rPr>
            <w:noProof/>
            <w:webHidden/>
          </w:rPr>
          <w:instrText xml:space="preserve"> PAGEREF _Toc53002620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6BF3E774" w14:textId="32C97519" w:rsidR="00821F18" w:rsidRDefault="00CA674D">
      <w:pPr>
        <w:pStyle w:val="TOC1"/>
        <w:rPr>
          <w:rFonts w:asciiTheme="minorHAnsi" w:eastAsiaTheme="minorEastAsia" w:hAnsiTheme="minorHAnsi" w:cstheme="minorBidi"/>
          <w:b w:val="0"/>
          <w:noProof/>
          <w:sz w:val="24"/>
          <w:szCs w:val="24"/>
          <w:lang w:eastAsia="en-GB"/>
        </w:rPr>
      </w:pPr>
      <w:hyperlink w:anchor="_Toc53002621" w:history="1">
        <w:r w:rsidR="00821F18" w:rsidRPr="00C36D4C">
          <w:rPr>
            <w:rStyle w:val="Hyperlink"/>
            <w:noProof/>
          </w:rPr>
          <w:t>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Packaging, requirements and dependencies</w:t>
        </w:r>
        <w:r w:rsidR="00821F18">
          <w:rPr>
            <w:noProof/>
            <w:webHidden/>
          </w:rPr>
          <w:tab/>
        </w:r>
        <w:r w:rsidR="00821F18">
          <w:rPr>
            <w:noProof/>
            <w:webHidden/>
          </w:rPr>
          <w:fldChar w:fldCharType="begin"/>
        </w:r>
        <w:r w:rsidR="00821F18">
          <w:rPr>
            <w:noProof/>
            <w:webHidden/>
          </w:rPr>
          <w:instrText xml:space="preserve"> PAGEREF _Toc53002621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070340E9" w14:textId="4DB70002" w:rsidR="00821F18" w:rsidRDefault="00CA674D">
      <w:pPr>
        <w:pStyle w:val="TOC2"/>
        <w:rPr>
          <w:rFonts w:asciiTheme="minorHAnsi" w:eastAsiaTheme="minorEastAsia" w:hAnsiTheme="minorHAnsi" w:cstheme="minorBidi"/>
          <w:b w:val="0"/>
          <w:noProof/>
          <w:sz w:val="24"/>
          <w:szCs w:val="24"/>
          <w:lang w:eastAsia="en-GB"/>
        </w:rPr>
      </w:pPr>
      <w:hyperlink w:anchor="_Toc53002622" w:history="1">
        <w:r w:rsidR="00821F18" w:rsidRPr="00C36D4C">
          <w:rPr>
            <w:rStyle w:val="Hyperlink"/>
            <w:noProof/>
          </w:rPr>
          <w:t>6.1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 and conformance class structure</w:t>
        </w:r>
        <w:r w:rsidR="00821F18">
          <w:rPr>
            <w:noProof/>
            <w:webHidden/>
          </w:rPr>
          <w:tab/>
        </w:r>
        <w:r w:rsidR="00821F18">
          <w:rPr>
            <w:noProof/>
            <w:webHidden/>
          </w:rPr>
          <w:fldChar w:fldCharType="begin"/>
        </w:r>
        <w:r w:rsidR="00821F18">
          <w:rPr>
            <w:noProof/>
            <w:webHidden/>
          </w:rPr>
          <w:instrText xml:space="preserve"> PAGEREF _Toc53002622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22DDD030" w14:textId="042AC41C" w:rsidR="00821F18" w:rsidRDefault="00CA674D">
      <w:pPr>
        <w:pStyle w:val="TOC2"/>
        <w:rPr>
          <w:rFonts w:asciiTheme="minorHAnsi" w:eastAsiaTheme="minorEastAsia" w:hAnsiTheme="minorHAnsi" w:cstheme="minorBidi"/>
          <w:b w:val="0"/>
          <w:noProof/>
          <w:sz w:val="24"/>
          <w:szCs w:val="24"/>
          <w:lang w:eastAsia="en-GB"/>
        </w:rPr>
      </w:pPr>
      <w:hyperlink w:anchor="_Toc53002623" w:history="1">
        <w:r w:rsidR="00821F18" w:rsidRPr="00C36D4C">
          <w:rPr>
            <w:rStyle w:val="Hyperlink"/>
            <w:noProof/>
          </w:rPr>
          <w:t>6.2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UML package structure</w:t>
        </w:r>
        <w:r w:rsidR="00821F18">
          <w:rPr>
            <w:noProof/>
            <w:webHidden/>
          </w:rPr>
          <w:tab/>
        </w:r>
        <w:r w:rsidR="00821F18">
          <w:rPr>
            <w:noProof/>
            <w:webHidden/>
          </w:rPr>
          <w:fldChar w:fldCharType="begin"/>
        </w:r>
        <w:r w:rsidR="00821F18">
          <w:rPr>
            <w:noProof/>
            <w:webHidden/>
          </w:rPr>
          <w:instrText xml:space="preserve"> PAGEREF _Toc53002623 \h </w:instrText>
        </w:r>
        <w:r w:rsidR="00821F18">
          <w:rPr>
            <w:noProof/>
            <w:webHidden/>
          </w:rPr>
        </w:r>
        <w:r w:rsidR="00821F18">
          <w:rPr>
            <w:noProof/>
            <w:webHidden/>
          </w:rPr>
          <w:fldChar w:fldCharType="separate"/>
        </w:r>
        <w:r w:rsidR="00821F18">
          <w:rPr>
            <w:noProof/>
            <w:webHidden/>
          </w:rPr>
          <w:t>15</w:t>
        </w:r>
        <w:r w:rsidR="00821F18">
          <w:rPr>
            <w:noProof/>
            <w:webHidden/>
          </w:rPr>
          <w:fldChar w:fldCharType="end"/>
        </w:r>
      </w:hyperlink>
    </w:p>
    <w:p w14:paraId="328874FD" w14:textId="03C032CF" w:rsidR="00821F18" w:rsidRDefault="00CA674D">
      <w:pPr>
        <w:pStyle w:val="TOC2"/>
        <w:rPr>
          <w:rFonts w:asciiTheme="minorHAnsi" w:eastAsiaTheme="minorEastAsia" w:hAnsiTheme="minorHAnsi" w:cstheme="minorBidi"/>
          <w:b w:val="0"/>
          <w:noProof/>
          <w:sz w:val="24"/>
          <w:szCs w:val="24"/>
          <w:lang w:eastAsia="en-GB"/>
        </w:rPr>
      </w:pPr>
      <w:hyperlink w:anchor="_Toc53002624" w:history="1">
        <w:r w:rsidR="00821F18" w:rsidRPr="00C36D4C">
          <w:rPr>
            <w:rStyle w:val="Hyperlink"/>
            <w:noProof/>
          </w:rPr>
          <w:t>6.3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Note on the use of Any</w:t>
        </w:r>
        <w:r w:rsidR="00821F18">
          <w:rPr>
            <w:noProof/>
            <w:webHidden/>
          </w:rPr>
          <w:tab/>
        </w:r>
        <w:r w:rsidR="00821F18">
          <w:rPr>
            <w:noProof/>
            <w:webHidden/>
          </w:rPr>
          <w:fldChar w:fldCharType="begin"/>
        </w:r>
        <w:r w:rsidR="00821F18">
          <w:rPr>
            <w:noProof/>
            <w:webHidden/>
          </w:rPr>
          <w:instrText xml:space="preserve"> PAGEREF _Toc53002624 \h </w:instrText>
        </w:r>
        <w:r w:rsidR="00821F18">
          <w:rPr>
            <w:noProof/>
            <w:webHidden/>
          </w:rPr>
        </w:r>
        <w:r w:rsidR="00821F18">
          <w:rPr>
            <w:noProof/>
            <w:webHidden/>
          </w:rPr>
          <w:fldChar w:fldCharType="separate"/>
        </w:r>
        <w:r w:rsidR="00821F18">
          <w:rPr>
            <w:noProof/>
            <w:webHidden/>
          </w:rPr>
          <w:t>18</w:t>
        </w:r>
        <w:r w:rsidR="00821F18">
          <w:rPr>
            <w:noProof/>
            <w:webHidden/>
          </w:rPr>
          <w:fldChar w:fldCharType="end"/>
        </w:r>
      </w:hyperlink>
    </w:p>
    <w:p w14:paraId="37FCE68D" w14:textId="1C5216B6" w:rsidR="00821F18" w:rsidRDefault="00CA674D">
      <w:pPr>
        <w:pStyle w:val="TOC1"/>
        <w:rPr>
          <w:rFonts w:asciiTheme="minorHAnsi" w:eastAsiaTheme="minorEastAsia" w:hAnsiTheme="minorHAnsi" w:cstheme="minorBidi"/>
          <w:b w:val="0"/>
          <w:noProof/>
          <w:sz w:val="24"/>
          <w:szCs w:val="24"/>
          <w:lang w:eastAsia="en-GB"/>
        </w:rPr>
      </w:pPr>
      <w:hyperlink w:anchor="_Toc53002625" w:history="1">
        <w:r w:rsidR="00821F18" w:rsidRPr="00C36D4C">
          <w:rPr>
            <w:rStyle w:val="Hyperlink"/>
            <w:noProof/>
          </w:rPr>
          <w:t>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Fundamental characteristics of observations and samples (informative)</w:t>
        </w:r>
        <w:r w:rsidR="00821F18">
          <w:rPr>
            <w:noProof/>
            <w:webHidden/>
          </w:rPr>
          <w:tab/>
        </w:r>
        <w:r w:rsidR="00821F18">
          <w:rPr>
            <w:noProof/>
            <w:webHidden/>
          </w:rPr>
          <w:fldChar w:fldCharType="begin"/>
        </w:r>
        <w:r w:rsidR="00821F18">
          <w:rPr>
            <w:noProof/>
            <w:webHidden/>
          </w:rPr>
          <w:instrText xml:space="preserve"> PAGEREF _Toc53002625 \h </w:instrText>
        </w:r>
        <w:r w:rsidR="00821F18">
          <w:rPr>
            <w:noProof/>
            <w:webHidden/>
          </w:rPr>
        </w:r>
        <w:r w:rsidR="00821F18">
          <w:rPr>
            <w:noProof/>
            <w:webHidden/>
          </w:rPr>
          <w:fldChar w:fldCharType="separate"/>
        </w:r>
        <w:r w:rsidR="00821F18">
          <w:rPr>
            <w:noProof/>
            <w:webHidden/>
          </w:rPr>
          <w:t>19</w:t>
        </w:r>
        <w:r w:rsidR="00821F18">
          <w:rPr>
            <w:noProof/>
            <w:webHidden/>
          </w:rPr>
          <w:fldChar w:fldCharType="end"/>
        </w:r>
      </w:hyperlink>
    </w:p>
    <w:p w14:paraId="7C25847D" w14:textId="2B1933D2" w:rsidR="00821F18" w:rsidRDefault="00CA674D">
      <w:pPr>
        <w:pStyle w:val="TOC2"/>
        <w:rPr>
          <w:rFonts w:asciiTheme="minorHAnsi" w:eastAsiaTheme="minorEastAsia" w:hAnsiTheme="minorHAnsi" w:cstheme="minorBidi"/>
          <w:b w:val="0"/>
          <w:noProof/>
          <w:sz w:val="24"/>
          <w:szCs w:val="24"/>
          <w:lang w:eastAsia="en-GB"/>
        </w:rPr>
      </w:pPr>
      <w:hyperlink w:anchor="_Toc53002626" w:history="1">
        <w:r w:rsidR="00821F18" w:rsidRPr="00C36D4C">
          <w:rPr>
            <w:rStyle w:val="Hyperlink"/>
            <w:noProof/>
          </w:rPr>
          <w:t>7.1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schema</w:t>
        </w:r>
        <w:r w:rsidR="00821F18">
          <w:rPr>
            <w:noProof/>
            <w:webHidden/>
          </w:rPr>
          <w:tab/>
        </w:r>
        <w:r w:rsidR="00821F18">
          <w:rPr>
            <w:noProof/>
            <w:webHidden/>
          </w:rPr>
          <w:fldChar w:fldCharType="begin"/>
        </w:r>
        <w:r w:rsidR="00821F18">
          <w:rPr>
            <w:noProof/>
            <w:webHidden/>
          </w:rPr>
          <w:instrText xml:space="preserve"> PAGEREF _Toc53002626 \h </w:instrText>
        </w:r>
        <w:r w:rsidR="00821F18">
          <w:rPr>
            <w:noProof/>
            <w:webHidden/>
          </w:rPr>
        </w:r>
        <w:r w:rsidR="00821F18">
          <w:rPr>
            <w:noProof/>
            <w:webHidden/>
          </w:rPr>
          <w:fldChar w:fldCharType="separate"/>
        </w:r>
        <w:r w:rsidR="00821F18">
          <w:rPr>
            <w:noProof/>
            <w:webHidden/>
          </w:rPr>
          <w:t>19</w:t>
        </w:r>
        <w:r w:rsidR="00821F18">
          <w:rPr>
            <w:noProof/>
            <w:webHidden/>
          </w:rPr>
          <w:fldChar w:fldCharType="end"/>
        </w:r>
      </w:hyperlink>
    </w:p>
    <w:p w14:paraId="4658A460" w14:textId="090783DC" w:rsidR="00821F18" w:rsidRDefault="00CA674D">
      <w:pPr>
        <w:pStyle w:val="TOC2"/>
        <w:rPr>
          <w:rFonts w:asciiTheme="minorHAnsi" w:eastAsiaTheme="minorEastAsia" w:hAnsiTheme="minorHAnsi" w:cstheme="minorBidi"/>
          <w:b w:val="0"/>
          <w:noProof/>
          <w:sz w:val="24"/>
          <w:szCs w:val="24"/>
          <w:lang w:eastAsia="en-GB"/>
        </w:rPr>
      </w:pPr>
      <w:hyperlink w:anchor="_Toc53002627" w:history="1">
        <w:r w:rsidR="00821F18" w:rsidRPr="00C36D4C">
          <w:rPr>
            <w:rStyle w:val="Hyperlink"/>
            <w:noProof/>
          </w:rPr>
          <w:t>7.2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schema</w:t>
        </w:r>
        <w:r w:rsidR="00821F18">
          <w:rPr>
            <w:noProof/>
            <w:webHidden/>
          </w:rPr>
          <w:tab/>
        </w:r>
        <w:r w:rsidR="00821F18">
          <w:rPr>
            <w:noProof/>
            <w:webHidden/>
          </w:rPr>
          <w:fldChar w:fldCharType="begin"/>
        </w:r>
        <w:r w:rsidR="00821F18">
          <w:rPr>
            <w:noProof/>
            <w:webHidden/>
          </w:rPr>
          <w:instrText xml:space="preserve"> PAGEREF _Toc53002627 \h </w:instrText>
        </w:r>
        <w:r w:rsidR="00821F18">
          <w:rPr>
            <w:noProof/>
            <w:webHidden/>
          </w:rPr>
        </w:r>
        <w:r w:rsidR="00821F18">
          <w:rPr>
            <w:noProof/>
            <w:webHidden/>
          </w:rPr>
          <w:fldChar w:fldCharType="separate"/>
        </w:r>
        <w:r w:rsidR="00821F18">
          <w:rPr>
            <w:noProof/>
            <w:webHidden/>
          </w:rPr>
          <w:t>21</w:t>
        </w:r>
        <w:r w:rsidR="00821F18">
          <w:rPr>
            <w:noProof/>
            <w:webHidden/>
          </w:rPr>
          <w:fldChar w:fldCharType="end"/>
        </w:r>
      </w:hyperlink>
    </w:p>
    <w:p w14:paraId="51A6BF2E" w14:textId="20EEA906" w:rsidR="00821F18" w:rsidRDefault="00CA674D">
      <w:pPr>
        <w:pStyle w:val="TOC2"/>
        <w:rPr>
          <w:rFonts w:asciiTheme="minorHAnsi" w:eastAsiaTheme="minorEastAsia" w:hAnsiTheme="minorHAnsi" w:cstheme="minorBidi"/>
          <w:b w:val="0"/>
          <w:noProof/>
          <w:sz w:val="24"/>
          <w:szCs w:val="24"/>
          <w:lang w:eastAsia="en-GB"/>
        </w:rPr>
      </w:pPr>
      <w:hyperlink w:anchor="_Toc53002628" w:history="1">
        <w:r w:rsidR="00821F18" w:rsidRPr="00C36D4C">
          <w:rPr>
            <w:rStyle w:val="Hyperlink"/>
            <w:noProof/>
          </w:rPr>
          <w:t>7.3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Alignment between Observation, Sample and domain models</w:t>
        </w:r>
        <w:r w:rsidR="00821F18">
          <w:rPr>
            <w:noProof/>
            <w:webHidden/>
          </w:rPr>
          <w:tab/>
        </w:r>
        <w:r w:rsidR="00821F18">
          <w:rPr>
            <w:noProof/>
            <w:webHidden/>
          </w:rPr>
          <w:fldChar w:fldCharType="begin"/>
        </w:r>
        <w:r w:rsidR="00821F18">
          <w:rPr>
            <w:noProof/>
            <w:webHidden/>
          </w:rPr>
          <w:instrText xml:space="preserve"> PAGEREF _Toc53002628 \h </w:instrText>
        </w:r>
        <w:r w:rsidR="00821F18">
          <w:rPr>
            <w:noProof/>
            <w:webHidden/>
          </w:rPr>
        </w:r>
        <w:r w:rsidR="00821F18">
          <w:rPr>
            <w:noProof/>
            <w:webHidden/>
          </w:rPr>
          <w:fldChar w:fldCharType="separate"/>
        </w:r>
        <w:r w:rsidR="00821F18">
          <w:rPr>
            <w:noProof/>
            <w:webHidden/>
          </w:rPr>
          <w:t>24</w:t>
        </w:r>
        <w:r w:rsidR="00821F18">
          <w:rPr>
            <w:noProof/>
            <w:webHidden/>
          </w:rPr>
          <w:fldChar w:fldCharType="end"/>
        </w:r>
      </w:hyperlink>
    </w:p>
    <w:p w14:paraId="05012C6B" w14:textId="1CD57669" w:rsidR="00821F18" w:rsidRDefault="00CA674D">
      <w:pPr>
        <w:pStyle w:val="TOC1"/>
        <w:rPr>
          <w:rFonts w:asciiTheme="minorHAnsi" w:eastAsiaTheme="minorEastAsia" w:hAnsiTheme="minorHAnsi" w:cstheme="minorBidi"/>
          <w:b w:val="0"/>
          <w:noProof/>
          <w:sz w:val="24"/>
          <w:szCs w:val="24"/>
          <w:lang w:eastAsia="en-GB"/>
        </w:rPr>
      </w:pPr>
      <w:hyperlink w:anchor="_Toc53002629" w:history="1">
        <w:r w:rsidR="00821F18" w:rsidRPr="00C36D4C">
          <w:rPr>
            <w:rStyle w:val="Hyperlink"/>
            <w:noProof/>
          </w:rPr>
          <w:t>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Conceptual Observation schema</w:t>
        </w:r>
        <w:r w:rsidR="00821F18">
          <w:rPr>
            <w:noProof/>
            <w:webHidden/>
          </w:rPr>
          <w:tab/>
        </w:r>
        <w:r w:rsidR="00821F18">
          <w:rPr>
            <w:noProof/>
            <w:webHidden/>
          </w:rPr>
          <w:fldChar w:fldCharType="begin"/>
        </w:r>
        <w:r w:rsidR="00821F18">
          <w:rPr>
            <w:noProof/>
            <w:webHidden/>
          </w:rPr>
          <w:instrText xml:space="preserve"> PAGEREF _Toc53002629 \h </w:instrText>
        </w:r>
        <w:r w:rsidR="00821F18">
          <w:rPr>
            <w:noProof/>
            <w:webHidden/>
          </w:rPr>
        </w:r>
        <w:r w:rsidR="00821F18">
          <w:rPr>
            <w:noProof/>
            <w:webHidden/>
          </w:rPr>
          <w:fldChar w:fldCharType="separate"/>
        </w:r>
        <w:r w:rsidR="00821F18">
          <w:rPr>
            <w:noProof/>
            <w:webHidden/>
          </w:rPr>
          <w:t>28</w:t>
        </w:r>
        <w:r w:rsidR="00821F18">
          <w:rPr>
            <w:noProof/>
            <w:webHidden/>
          </w:rPr>
          <w:fldChar w:fldCharType="end"/>
        </w:r>
      </w:hyperlink>
    </w:p>
    <w:p w14:paraId="1911BD25" w14:textId="741A8DE1" w:rsidR="00821F18" w:rsidRDefault="00CA674D">
      <w:pPr>
        <w:pStyle w:val="TOC2"/>
        <w:rPr>
          <w:rFonts w:asciiTheme="minorHAnsi" w:eastAsiaTheme="minorEastAsia" w:hAnsiTheme="minorHAnsi" w:cstheme="minorBidi"/>
          <w:b w:val="0"/>
          <w:noProof/>
          <w:sz w:val="24"/>
          <w:szCs w:val="24"/>
          <w:lang w:eastAsia="en-GB"/>
        </w:rPr>
      </w:pPr>
      <w:hyperlink w:anchor="_Toc53002630" w:history="1">
        <w:r w:rsidR="00821F18" w:rsidRPr="00C36D4C">
          <w:rPr>
            <w:rStyle w:val="Hyperlink"/>
            <w:noProof/>
          </w:rPr>
          <w:t>8.1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_Toc53002630 \h </w:instrText>
        </w:r>
        <w:r w:rsidR="00821F18">
          <w:rPr>
            <w:noProof/>
            <w:webHidden/>
          </w:rPr>
        </w:r>
        <w:r w:rsidR="00821F18">
          <w:rPr>
            <w:noProof/>
            <w:webHidden/>
          </w:rPr>
          <w:fldChar w:fldCharType="separate"/>
        </w:r>
        <w:r w:rsidR="00821F18">
          <w:rPr>
            <w:noProof/>
            <w:webHidden/>
          </w:rPr>
          <w:t>28</w:t>
        </w:r>
        <w:r w:rsidR="00821F18">
          <w:rPr>
            <w:noProof/>
            <w:webHidden/>
          </w:rPr>
          <w:fldChar w:fldCharType="end"/>
        </w:r>
      </w:hyperlink>
    </w:p>
    <w:p w14:paraId="5891F7BA" w14:textId="5BE411BC" w:rsidR="00821F18" w:rsidRDefault="00CA674D">
      <w:pPr>
        <w:pStyle w:val="TOC2"/>
        <w:rPr>
          <w:rFonts w:asciiTheme="minorHAnsi" w:eastAsiaTheme="minorEastAsia" w:hAnsiTheme="minorHAnsi" w:cstheme="minorBidi"/>
          <w:b w:val="0"/>
          <w:noProof/>
          <w:sz w:val="24"/>
          <w:szCs w:val="24"/>
          <w:lang w:eastAsia="en-GB"/>
        </w:rPr>
      </w:pPr>
      <w:hyperlink w:anchor="_Toc53002631" w:history="1">
        <w:r w:rsidR="00821F18" w:rsidRPr="00C36D4C">
          <w:rPr>
            <w:rStyle w:val="Hyperlink"/>
            <w:noProof/>
          </w:rPr>
          <w:t>8.2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w:t>
        </w:r>
        <w:r w:rsidR="00821F18">
          <w:rPr>
            <w:noProof/>
            <w:webHidden/>
          </w:rPr>
          <w:tab/>
        </w:r>
        <w:r w:rsidR="00821F18">
          <w:rPr>
            <w:noProof/>
            <w:webHidden/>
          </w:rPr>
          <w:fldChar w:fldCharType="begin"/>
        </w:r>
        <w:r w:rsidR="00821F18">
          <w:rPr>
            <w:noProof/>
            <w:webHidden/>
          </w:rPr>
          <w:instrText xml:space="preserve"> PAGEREF _Toc53002631 \h </w:instrText>
        </w:r>
        <w:r w:rsidR="00821F18">
          <w:rPr>
            <w:noProof/>
            <w:webHidden/>
          </w:rPr>
        </w:r>
        <w:r w:rsidR="00821F18">
          <w:rPr>
            <w:noProof/>
            <w:webHidden/>
          </w:rPr>
          <w:fldChar w:fldCharType="separate"/>
        </w:r>
        <w:r w:rsidR="00821F18">
          <w:rPr>
            <w:noProof/>
            <w:webHidden/>
          </w:rPr>
          <w:t>32</w:t>
        </w:r>
        <w:r w:rsidR="00821F18">
          <w:rPr>
            <w:noProof/>
            <w:webHidden/>
          </w:rPr>
          <w:fldChar w:fldCharType="end"/>
        </w:r>
      </w:hyperlink>
    </w:p>
    <w:p w14:paraId="72D978C1" w14:textId="45DA731E" w:rsidR="00821F18" w:rsidRDefault="00CA674D">
      <w:pPr>
        <w:pStyle w:val="TOC2"/>
        <w:rPr>
          <w:rFonts w:asciiTheme="minorHAnsi" w:eastAsiaTheme="minorEastAsia" w:hAnsiTheme="minorHAnsi" w:cstheme="minorBidi"/>
          <w:b w:val="0"/>
          <w:noProof/>
          <w:sz w:val="24"/>
          <w:szCs w:val="24"/>
          <w:lang w:eastAsia="en-GB"/>
        </w:rPr>
      </w:pPr>
      <w:hyperlink w:anchor="_Toc53002632" w:history="1">
        <w:r w:rsidR="00821F18" w:rsidRPr="00C36D4C">
          <w:rPr>
            <w:rStyle w:val="Hyperlink"/>
            <w:noProof/>
          </w:rPr>
          <w:t>8.3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ObservableProperty</w:t>
        </w:r>
        <w:r w:rsidR="00821F18">
          <w:rPr>
            <w:noProof/>
            <w:webHidden/>
          </w:rPr>
          <w:tab/>
        </w:r>
        <w:r w:rsidR="00821F18">
          <w:rPr>
            <w:noProof/>
            <w:webHidden/>
          </w:rPr>
          <w:fldChar w:fldCharType="begin"/>
        </w:r>
        <w:r w:rsidR="00821F18">
          <w:rPr>
            <w:noProof/>
            <w:webHidden/>
          </w:rPr>
          <w:instrText xml:space="preserve"> PAGEREF _Toc53002632 \h </w:instrText>
        </w:r>
        <w:r w:rsidR="00821F18">
          <w:rPr>
            <w:noProof/>
            <w:webHidden/>
          </w:rPr>
        </w:r>
        <w:r w:rsidR="00821F18">
          <w:rPr>
            <w:noProof/>
            <w:webHidden/>
          </w:rPr>
          <w:fldChar w:fldCharType="separate"/>
        </w:r>
        <w:r w:rsidR="00821F18">
          <w:rPr>
            <w:noProof/>
            <w:webHidden/>
          </w:rPr>
          <w:t>39</w:t>
        </w:r>
        <w:r w:rsidR="00821F18">
          <w:rPr>
            <w:noProof/>
            <w:webHidden/>
          </w:rPr>
          <w:fldChar w:fldCharType="end"/>
        </w:r>
      </w:hyperlink>
    </w:p>
    <w:p w14:paraId="1BFA6A51" w14:textId="727DE9F9" w:rsidR="00821F18" w:rsidRDefault="00CA674D">
      <w:pPr>
        <w:pStyle w:val="TOC2"/>
        <w:rPr>
          <w:rFonts w:asciiTheme="minorHAnsi" w:eastAsiaTheme="minorEastAsia" w:hAnsiTheme="minorHAnsi" w:cstheme="minorBidi"/>
          <w:b w:val="0"/>
          <w:noProof/>
          <w:sz w:val="24"/>
          <w:szCs w:val="24"/>
          <w:lang w:eastAsia="en-GB"/>
        </w:rPr>
      </w:pPr>
      <w:hyperlink w:anchor="_Toc53002633" w:history="1">
        <w:r w:rsidR="00821F18" w:rsidRPr="00C36D4C">
          <w:rPr>
            <w:rStyle w:val="Hyperlink"/>
            <w:noProof/>
          </w:rPr>
          <w:t>8.4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Procedure</w:t>
        </w:r>
        <w:r w:rsidR="00821F18">
          <w:rPr>
            <w:noProof/>
            <w:webHidden/>
          </w:rPr>
          <w:tab/>
        </w:r>
        <w:r w:rsidR="00821F18">
          <w:rPr>
            <w:noProof/>
            <w:webHidden/>
          </w:rPr>
          <w:fldChar w:fldCharType="begin"/>
        </w:r>
        <w:r w:rsidR="00821F18">
          <w:rPr>
            <w:noProof/>
            <w:webHidden/>
          </w:rPr>
          <w:instrText xml:space="preserve"> PAGEREF _Toc53002633 \h </w:instrText>
        </w:r>
        <w:r w:rsidR="00821F18">
          <w:rPr>
            <w:noProof/>
            <w:webHidden/>
          </w:rPr>
        </w:r>
        <w:r w:rsidR="00821F18">
          <w:rPr>
            <w:noProof/>
            <w:webHidden/>
          </w:rPr>
          <w:fldChar w:fldCharType="separate"/>
        </w:r>
        <w:r w:rsidR="00821F18">
          <w:rPr>
            <w:noProof/>
            <w:webHidden/>
          </w:rPr>
          <w:t>40</w:t>
        </w:r>
        <w:r w:rsidR="00821F18">
          <w:rPr>
            <w:noProof/>
            <w:webHidden/>
          </w:rPr>
          <w:fldChar w:fldCharType="end"/>
        </w:r>
      </w:hyperlink>
    </w:p>
    <w:p w14:paraId="70CD75F9" w14:textId="22E6A052" w:rsidR="00821F18" w:rsidRDefault="00CA674D">
      <w:pPr>
        <w:pStyle w:val="TOC2"/>
        <w:rPr>
          <w:rFonts w:asciiTheme="minorHAnsi" w:eastAsiaTheme="minorEastAsia" w:hAnsiTheme="minorHAnsi" w:cstheme="minorBidi"/>
          <w:b w:val="0"/>
          <w:noProof/>
          <w:sz w:val="24"/>
          <w:szCs w:val="24"/>
          <w:lang w:eastAsia="en-GB"/>
        </w:rPr>
      </w:pPr>
      <w:hyperlink w:anchor="_Toc53002634" w:history="1">
        <w:r w:rsidR="00821F18" w:rsidRPr="00C36D4C">
          <w:rPr>
            <w:rStyle w:val="Hyperlink"/>
            <w:noProof/>
          </w:rPr>
          <w:t>8.5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ObservingProcedure</w:t>
        </w:r>
        <w:r w:rsidR="00821F18">
          <w:rPr>
            <w:noProof/>
            <w:webHidden/>
          </w:rPr>
          <w:tab/>
        </w:r>
        <w:r w:rsidR="00821F18">
          <w:rPr>
            <w:noProof/>
            <w:webHidden/>
          </w:rPr>
          <w:fldChar w:fldCharType="begin"/>
        </w:r>
        <w:r w:rsidR="00821F18">
          <w:rPr>
            <w:noProof/>
            <w:webHidden/>
          </w:rPr>
          <w:instrText xml:space="preserve"> PAGEREF _Toc53002634 \h </w:instrText>
        </w:r>
        <w:r w:rsidR="00821F18">
          <w:rPr>
            <w:noProof/>
            <w:webHidden/>
          </w:rPr>
        </w:r>
        <w:r w:rsidR="00821F18">
          <w:rPr>
            <w:noProof/>
            <w:webHidden/>
          </w:rPr>
          <w:fldChar w:fldCharType="separate"/>
        </w:r>
        <w:r w:rsidR="00821F18">
          <w:rPr>
            <w:noProof/>
            <w:webHidden/>
          </w:rPr>
          <w:t>41</w:t>
        </w:r>
        <w:r w:rsidR="00821F18">
          <w:rPr>
            <w:noProof/>
            <w:webHidden/>
          </w:rPr>
          <w:fldChar w:fldCharType="end"/>
        </w:r>
      </w:hyperlink>
    </w:p>
    <w:p w14:paraId="1533B56A" w14:textId="387E76BD" w:rsidR="00821F18" w:rsidRDefault="00CA674D">
      <w:pPr>
        <w:pStyle w:val="TOC2"/>
        <w:rPr>
          <w:rFonts w:asciiTheme="minorHAnsi" w:eastAsiaTheme="minorEastAsia" w:hAnsiTheme="minorHAnsi" w:cstheme="minorBidi"/>
          <w:b w:val="0"/>
          <w:noProof/>
          <w:sz w:val="24"/>
          <w:szCs w:val="24"/>
          <w:lang w:eastAsia="en-GB"/>
        </w:rPr>
      </w:pPr>
      <w:hyperlink w:anchor="_Toc53002635" w:history="1">
        <w:r w:rsidR="00821F18" w:rsidRPr="00C36D4C">
          <w:rPr>
            <w:rStyle w:val="Hyperlink"/>
            <w:noProof/>
          </w:rPr>
          <w:t>8.6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Observer</w:t>
        </w:r>
        <w:r w:rsidR="00821F18">
          <w:rPr>
            <w:noProof/>
            <w:webHidden/>
          </w:rPr>
          <w:tab/>
        </w:r>
        <w:r w:rsidR="00821F18">
          <w:rPr>
            <w:noProof/>
            <w:webHidden/>
          </w:rPr>
          <w:fldChar w:fldCharType="begin"/>
        </w:r>
        <w:r w:rsidR="00821F18">
          <w:rPr>
            <w:noProof/>
            <w:webHidden/>
          </w:rPr>
          <w:instrText xml:space="preserve"> PAGEREF _Toc53002635 \h </w:instrText>
        </w:r>
        <w:r w:rsidR="00821F18">
          <w:rPr>
            <w:noProof/>
            <w:webHidden/>
          </w:rPr>
        </w:r>
        <w:r w:rsidR="00821F18">
          <w:rPr>
            <w:noProof/>
            <w:webHidden/>
          </w:rPr>
          <w:fldChar w:fldCharType="separate"/>
        </w:r>
        <w:r w:rsidR="00821F18">
          <w:rPr>
            <w:noProof/>
            <w:webHidden/>
          </w:rPr>
          <w:t>43</w:t>
        </w:r>
        <w:r w:rsidR="00821F18">
          <w:rPr>
            <w:noProof/>
            <w:webHidden/>
          </w:rPr>
          <w:fldChar w:fldCharType="end"/>
        </w:r>
      </w:hyperlink>
    </w:p>
    <w:p w14:paraId="7BC362F8" w14:textId="598F7074" w:rsidR="00821F18" w:rsidRDefault="00CA674D">
      <w:pPr>
        <w:pStyle w:val="TOC2"/>
        <w:rPr>
          <w:rFonts w:asciiTheme="minorHAnsi" w:eastAsiaTheme="minorEastAsia" w:hAnsiTheme="minorHAnsi" w:cstheme="minorBidi"/>
          <w:b w:val="0"/>
          <w:noProof/>
          <w:sz w:val="24"/>
          <w:szCs w:val="24"/>
          <w:lang w:eastAsia="en-GB"/>
        </w:rPr>
      </w:pPr>
      <w:hyperlink w:anchor="_Toc53002636" w:history="1">
        <w:r w:rsidR="00821F18" w:rsidRPr="00C36D4C">
          <w:rPr>
            <w:rStyle w:val="Hyperlink"/>
            <w:noProof/>
          </w:rPr>
          <w:t>8.7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Host</w:t>
        </w:r>
        <w:r w:rsidR="00821F18">
          <w:rPr>
            <w:noProof/>
            <w:webHidden/>
          </w:rPr>
          <w:tab/>
        </w:r>
        <w:r w:rsidR="00821F18">
          <w:rPr>
            <w:noProof/>
            <w:webHidden/>
          </w:rPr>
          <w:fldChar w:fldCharType="begin"/>
        </w:r>
        <w:r w:rsidR="00821F18">
          <w:rPr>
            <w:noProof/>
            <w:webHidden/>
          </w:rPr>
          <w:instrText xml:space="preserve"> PAGEREF _Toc53002636 \h </w:instrText>
        </w:r>
        <w:r w:rsidR="00821F18">
          <w:rPr>
            <w:noProof/>
            <w:webHidden/>
          </w:rPr>
        </w:r>
        <w:r w:rsidR="00821F18">
          <w:rPr>
            <w:noProof/>
            <w:webHidden/>
          </w:rPr>
          <w:fldChar w:fldCharType="separate"/>
        </w:r>
        <w:r w:rsidR="00821F18">
          <w:rPr>
            <w:noProof/>
            <w:webHidden/>
          </w:rPr>
          <w:t>45</w:t>
        </w:r>
        <w:r w:rsidR="00821F18">
          <w:rPr>
            <w:noProof/>
            <w:webHidden/>
          </w:rPr>
          <w:fldChar w:fldCharType="end"/>
        </w:r>
      </w:hyperlink>
    </w:p>
    <w:p w14:paraId="11B8BE88" w14:textId="3ACE5BE1" w:rsidR="00821F18" w:rsidRDefault="00CA674D">
      <w:pPr>
        <w:pStyle w:val="TOC2"/>
        <w:rPr>
          <w:rFonts w:asciiTheme="minorHAnsi" w:eastAsiaTheme="minorEastAsia" w:hAnsiTheme="minorHAnsi" w:cstheme="minorBidi"/>
          <w:b w:val="0"/>
          <w:noProof/>
          <w:sz w:val="24"/>
          <w:szCs w:val="24"/>
          <w:lang w:eastAsia="en-GB"/>
        </w:rPr>
      </w:pPr>
      <w:hyperlink w:anchor="_Toc53002637" w:history="1">
        <w:r w:rsidR="00821F18" w:rsidRPr="00C36D4C">
          <w:rPr>
            <w:rStyle w:val="Hyperlink"/>
            <w:noProof/>
          </w:rPr>
          <w:t>8.8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Deployment</w:t>
        </w:r>
        <w:r w:rsidR="00821F18">
          <w:rPr>
            <w:noProof/>
            <w:webHidden/>
          </w:rPr>
          <w:tab/>
        </w:r>
        <w:r w:rsidR="00821F18">
          <w:rPr>
            <w:noProof/>
            <w:webHidden/>
          </w:rPr>
          <w:fldChar w:fldCharType="begin"/>
        </w:r>
        <w:r w:rsidR="00821F18">
          <w:rPr>
            <w:noProof/>
            <w:webHidden/>
          </w:rPr>
          <w:instrText xml:space="preserve"> PAGEREF _Toc53002637 \h </w:instrText>
        </w:r>
        <w:r w:rsidR="00821F18">
          <w:rPr>
            <w:noProof/>
            <w:webHidden/>
          </w:rPr>
        </w:r>
        <w:r w:rsidR="00821F18">
          <w:rPr>
            <w:noProof/>
            <w:webHidden/>
          </w:rPr>
          <w:fldChar w:fldCharType="separate"/>
        </w:r>
        <w:r w:rsidR="00821F18">
          <w:rPr>
            <w:noProof/>
            <w:webHidden/>
          </w:rPr>
          <w:t>46</w:t>
        </w:r>
        <w:r w:rsidR="00821F18">
          <w:rPr>
            <w:noProof/>
            <w:webHidden/>
          </w:rPr>
          <w:fldChar w:fldCharType="end"/>
        </w:r>
      </w:hyperlink>
    </w:p>
    <w:p w14:paraId="77721363" w14:textId="4F1E5B8F" w:rsidR="00821F18" w:rsidRDefault="00CA674D">
      <w:pPr>
        <w:pStyle w:val="TOC1"/>
        <w:rPr>
          <w:rFonts w:asciiTheme="minorHAnsi" w:eastAsiaTheme="minorEastAsia" w:hAnsiTheme="minorHAnsi" w:cstheme="minorBidi"/>
          <w:b w:val="0"/>
          <w:noProof/>
          <w:sz w:val="24"/>
          <w:szCs w:val="24"/>
          <w:lang w:eastAsia="en-GB"/>
        </w:rPr>
      </w:pPr>
      <w:hyperlink w:anchor="_Toc53002638" w:history="1">
        <w:r w:rsidR="00821F18" w:rsidRPr="00C36D4C">
          <w:rPr>
            <w:rStyle w:val="Hyperlink"/>
            <w:noProof/>
          </w:rPr>
          <w:t>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Observation Core</w:t>
        </w:r>
        <w:r w:rsidR="00821F18">
          <w:rPr>
            <w:noProof/>
            <w:webHidden/>
          </w:rPr>
          <w:tab/>
        </w:r>
        <w:r w:rsidR="00821F18">
          <w:rPr>
            <w:noProof/>
            <w:webHidden/>
          </w:rPr>
          <w:fldChar w:fldCharType="begin"/>
        </w:r>
        <w:r w:rsidR="00821F18">
          <w:rPr>
            <w:noProof/>
            <w:webHidden/>
          </w:rPr>
          <w:instrText xml:space="preserve"> PAGEREF _Toc53002638 \h </w:instrText>
        </w:r>
        <w:r w:rsidR="00821F18">
          <w:rPr>
            <w:noProof/>
            <w:webHidden/>
          </w:rPr>
        </w:r>
        <w:r w:rsidR="00821F18">
          <w:rPr>
            <w:noProof/>
            <w:webHidden/>
          </w:rPr>
          <w:fldChar w:fldCharType="separate"/>
        </w:r>
        <w:r w:rsidR="00821F18">
          <w:rPr>
            <w:noProof/>
            <w:webHidden/>
          </w:rPr>
          <w:t>48</w:t>
        </w:r>
        <w:r w:rsidR="00821F18">
          <w:rPr>
            <w:noProof/>
            <w:webHidden/>
          </w:rPr>
          <w:fldChar w:fldCharType="end"/>
        </w:r>
      </w:hyperlink>
    </w:p>
    <w:p w14:paraId="6E5EAEB4" w14:textId="78D46492" w:rsidR="00821F18" w:rsidRDefault="00CA674D">
      <w:pPr>
        <w:pStyle w:val="TOC2"/>
        <w:rPr>
          <w:rFonts w:asciiTheme="minorHAnsi" w:eastAsiaTheme="minorEastAsia" w:hAnsiTheme="minorHAnsi" w:cstheme="minorBidi"/>
          <w:b w:val="0"/>
          <w:noProof/>
          <w:sz w:val="24"/>
          <w:szCs w:val="24"/>
          <w:lang w:eastAsia="en-GB"/>
        </w:rPr>
      </w:pPr>
      <w:hyperlink w:anchor="_Toc53002639" w:history="1">
        <w:r w:rsidR="00821F18" w:rsidRPr="00C36D4C">
          <w:rPr>
            <w:rStyle w:val="Hyperlink"/>
            <w:noProof/>
          </w:rPr>
          <w:t>9.1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_Toc53002639 \h </w:instrText>
        </w:r>
        <w:r w:rsidR="00821F18">
          <w:rPr>
            <w:noProof/>
            <w:webHidden/>
          </w:rPr>
        </w:r>
        <w:r w:rsidR="00821F18">
          <w:rPr>
            <w:noProof/>
            <w:webHidden/>
          </w:rPr>
          <w:fldChar w:fldCharType="separate"/>
        </w:r>
        <w:r w:rsidR="00821F18">
          <w:rPr>
            <w:noProof/>
            <w:webHidden/>
          </w:rPr>
          <w:t>48</w:t>
        </w:r>
        <w:r w:rsidR="00821F18">
          <w:rPr>
            <w:noProof/>
            <w:webHidden/>
          </w:rPr>
          <w:fldChar w:fldCharType="end"/>
        </w:r>
      </w:hyperlink>
    </w:p>
    <w:p w14:paraId="41612567" w14:textId="6C0C2549" w:rsidR="00821F18" w:rsidRDefault="00CA674D">
      <w:pPr>
        <w:pStyle w:val="TOC2"/>
        <w:rPr>
          <w:rFonts w:asciiTheme="minorHAnsi" w:eastAsiaTheme="minorEastAsia" w:hAnsiTheme="minorHAnsi" w:cstheme="minorBidi"/>
          <w:b w:val="0"/>
          <w:noProof/>
          <w:sz w:val="24"/>
          <w:szCs w:val="24"/>
          <w:lang w:eastAsia="en-GB"/>
        </w:rPr>
      </w:pPr>
      <w:hyperlink w:anchor="_Toc53002640" w:history="1">
        <w:r w:rsidR="00821F18" w:rsidRPr="00C36D4C">
          <w:rPr>
            <w:rStyle w:val="Hyperlink"/>
            <w:noProof/>
          </w:rPr>
          <w:t>9.2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AbstractObservationCharacteristics</w:t>
        </w:r>
        <w:r w:rsidR="00821F18">
          <w:rPr>
            <w:noProof/>
            <w:webHidden/>
          </w:rPr>
          <w:tab/>
        </w:r>
        <w:r w:rsidR="00821F18">
          <w:rPr>
            <w:noProof/>
            <w:webHidden/>
          </w:rPr>
          <w:fldChar w:fldCharType="begin"/>
        </w:r>
        <w:r w:rsidR="00821F18">
          <w:rPr>
            <w:noProof/>
            <w:webHidden/>
          </w:rPr>
          <w:instrText xml:space="preserve"> PAGEREF _Toc53002640 \h </w:instrText>
        </w:r>
        <w:r w:rsidR="00821F18">
          <w:rPr>
            <w:noProof/>
            <w:webHidden/>
          </w:rPr>
        </w:r>
        <w:r w:rsidR="00821F18">
          <w:rPr>
            <w:noProof/>
            <w:webHidden/>
          </w:rPr>
          <w:fldChar w:fldCharType="separate"/>
        </w:r>
        <w:r w:rsidR="00821F18">
          <w:rPr>
            <w:noProof/>
            <w:webHidden/>
          </w:rPr>
          <w:t>50</w:t>
        </w:r>
        <w:r w:rsidR="00821F18">
          <w:rPr>
            <w:noProof/>
            <w:webHidden/>
          </w:rPr>
          <w:fldChar w:fldCharType="end"/>
        </w:r>
      </w:hyperlink>
    </w:p>
    <w:p w14:paraId="46E4BD8E" w14:textId="675AB321" w:rsidR="00821F18" w:rsidRDefault="00CA674D">
      <w:pPr>
        <w:pStyle w:val="TOC2"/>
        <w:rPr>
          <w:rFonts w:asciiTheme="minorHAnsi" w:eastAsiaTheme="minorEastAsia" w:hAnsiTheme="minorHAnsi" w:cstheme="minorBidi"/>
          <w:b w:val="0"/>
          <w:noProof/>
          <w:sz w:val="24"/>
          <w:szCs w:val="24"/>
          <w:lang w:eastAsia="en-GB"/>
        </w:rPr>
      </w:pPr>
      <w:hyperlink w:anchor="_Toc53002641" w:history="1">
        <w:r w:rsidR="00821F18" w:rsidRPr="00C36D4C">
          <w:rPr>
            <w:rStyle w:val="Hyperlink"/>
            <w:noProof/>
          </w:rPr>
          <w:t>9.3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AbstractObservation</w:t>
        </w:r>
        <w:r w:rsidR="00821F18">
          <w:rPr>
            <w:noProof/>
            <w:webHidden/>
          </w:rPr>
          <w:tab/>
        </w:r>
        <w:r w:rsidR="00821F18">
          <w:rPr>
            <w:noProof/>
            <w:webHidden/>
          </w:rPr>
          <w:fldChar w:fldCharType="begin"/>
        </w:r>
        <w:r w:rsidR="00821F18">
          <w:rPr>
            <w:noProof/>
            <w:webHidden/>
          </w:rPr>
          <w:instrText xml:space="preserve"> PAGEREF _Toc53002641 \h </w:instrText>
        </w:r>
        <w:r w:rsidR="00821F18">
          <w:rPr>
            <w:noProof/>
            <w:webHidden/>
          </w:rPr>
        </w:r>
        <w:r w:rsidR="00821F18">
          <w:rPr>
            <w:noProof/>
            <w:webHidden/>
          </w:rPr>
          <w:fldChar w:fldCharType="separate"/>
        </w:r>
        <w:r w:rsidR="00821F18">
          <w:rPr>
            <w:noProof/>
            <w:webHidden/>
          </w:rPr>
          <w:t>55</w:t>
        </w:r>
        <w:r w:rsidR="00821F18">
          <w:rPr>
            <w:noProof/>
            <w:webHidden/>
          </w:rPr>
          <w:fldChar w:fldCharType="end"/>
        </w:r>
      </w:hyperlink>
    </w:p>
    <w:p w14:paraId="5048C1F5" w14:textId="400E6A93" w:rsidR="00821F18" w:rsidRDefault="00CA674D">
      <w:pPr>
        <w:pStyle w:val="TOC2"/>
        <w:rPr>
          <w:rFonts w:asciiTheme="minorHAnsi" w:eastAsiaTheme="minorEastAsia" w:hAnsiTheme="minorHAnsi" w:cstheme="minorBidi"/>
          <w:b w:val="0"/>
          <w:noProof/>
          <w:sz w:val="24"/>
          <w:szCs w:val="24"/>
          <w:lang w:eastAsia="en-GB"/>
        </w:rPr>
      </w:pPr>
      <w:hyperlink w:anchor="_Toc53002642" w:history="1">
        <w:r w:rsidR="00821F18" w:rsidRPr="00C36D4C">
          <w:rPr>
            <w:rStyle w:val="Hyperlink"/>
            <w:noProof/>
          </w:rPr>
          <w:t>9.4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AbstractObservableProperty</w:t>
        </w:r>
        <w:r w:rsidR="00821F18">
          <w:rPr>
            <w:noProof/>
            <w:webHidden/>
          </w:rPr>
          <w:tab/>
        </w:r>
        <w:r w:rsidR="00821F18">
          <w:rPr>
            <w:noProof/>
            <w:webHidden/>
          </w:rPr>
          <w:fldChar w:fldCharType="begin"/>
        </w:r>
        <w:r w:rsidR="00821F18">
          <w:rPr>
            <w:noProof/>
            <w:webHidden/>
          </w:rPr>
          <w:instrText xml:space="preserve"> PAGEREF _Toc53002642 \h </w:instrText>
        </w:r>
        <w:r w:rsidR="00821F18">
          <w:rPr>
            <w:noProof/>
            <w:webHidden/>
          </w:rPr>
        </w:r>
        <w:r w:rsidR="00821F18">
          <w:rPr>
            <w:noProof/>
            <w:webHidden/>
          </w:rPr>
          <w:fldChar w:fldCharType="separate"/>
        </w:r>
        <w:r w:rsidR="00821F18">
          <w:rPr>
            <w:noProof/>
            <w:webHidden/>
          </w:rPr>
          <w:t>57</w:t>
        </w:r>
        <w:r w:rsidR="00821F18">
          <w:rPr>
            <w:noProof/>
            <w:webHidden/>
          </w:rPr>
          <w:fldChar w:fldCharType="end"/>
        </w:r>
      </w:hyperlink>
    </w:p>
    <w:p w14:paraId="1245B7E3" w14:textId="278A8C6A" w:rsidR="00821F18" w:rsidRDefault="00CA674D">
      <w:pPr>
        <w:pStyle w:val="TOC2"/>
        <w:rPr>
          <w:rFonts w:asciiTheme="minorHAnsi" w:eastAsiaTheme="minorEastAsia" w:hAnsiTheme="minorHAnsi" w:cstheme="minorBidi"/>
          <w:b w:val="0"/>
          <w:noProof/>
          <w:sz w:val="24"/>
          <w:szCs w:val="24"/>
          <w:lang w:eastAsia="en-GB"/>
        </w:rPr>
      </w:pPr>
      <w:hyperlink w:anchor="_Toc53002643" w:history="1">
        <w:r w:rsidR="00821F18" w:rsidRPr="00C36D4C">
          <w:rPr>
            <w:rStyle w:val="Hyperlink"/>
            <w:noProof/>
          </w:rPr>
          <w:t>9.5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AbstractObservingProcedure</w:t>
        </w:r>
        <w:r w:rsidR="00821F18">
          <w:rPr>
            <w:noProof/>
            <w:webHidden/>
          </w:rPr>
          <w:tab/>
        </w:r>
        <w:r w:rsidR="00821F18">
          <w:rPr>
            <w:noProof/>
            <w:webHidden/>
          </w:rPr>
          <w:fldChar w:fldCharType="begin"/>
        </w:r>
        <w:r w:rsidR="00821F18">
          <w:rPr>
            <w:noProof/>
            <w:webHidden/>
          </w:rPr>
          <w:instrText xml:space="preserve"> PAGEREF _Toc53002643 \h </w:instrText>
        </w:r>
        <w:r w:rsidR="00821F18">
          <w:rPr>
            <w:noProof/>
            <w:webHidden/>
          </w:rPr>
        </w:r>
        <w:r w:rsidR="00821F18">
          <w:rPr>
            <w:noProof/>
            <w:webHidden/>
          </w:rPr>
          <w:fldChar w:fldCharType="separate"/>
        </w:r>
        <w:r w:rsidR="00821F18">
          <w:rPr>
            <w:noProof/>
            <w:webHidden/>
          </w:rPr>
          <w:t>58</w:t>
        </w:r>
        <w:r w:rsidR="00821F18">
          <w:rPr>
            <w:noProof/>
            <w:webHidden/>
          </w:rPr>
          <w:fldChar w:fldCharType="end"/>
        </w:r>
      </w:hyperlink>
    </w:p>
    <w:p w14:paraId="17AC37D0" w14:textId="01378447" w:rsidR="00821F18" w:rsidRDefault="00CA674D">
      <w:pPr>
        <w:pStyle w:val="TOC2"/>
        <w:rPr>
          <w:rFonts w:asciiTheme="minorHAnsi" w:eastAsiaTheme="minorEastAsia" w:hAnsiTheme="minorHAnsi" w:cstheme="minorBidi"/>
          <w:b w:val="0"/>
          <w:noProof/>
          <w:sz w:val="24"/>
          <w:szCs w:val="24"/>
          <w:lang w:eastAsia="en-GB"/>
        </w:rPr>
      </w:pPr>
      <w:hyperlink w:anchor="_Toc53002644" w:history="1">
        <w:r w:rsidR="00821F18" w:rsidRPr="00C36D4C">
          <w:rPr>
            <w:rStyle w:val="Hyperlink"/>
            <w:noProof/>
          </w:rPr>
          <w:t>9.6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AbstractObserver</w:t>
        </w:r>
        <w:r w:rsidR="00821F18">
          <w:rPr>
            <w:noProof/>
            <w:webHidden/>
          </w:rPr>
          <w:tab/>
        </w:r>
        <w:r w:rsidR="00821F18">
          <w:rPr>
            <w:noProof/>
            <w:webHidden/>
          </w:rPr>
          <w:fldChar w:fldCharType="begin"/>
        </w:r>
        <w:r w:rsidR="00821F18">
          <w:rPr>
            <w:noProof/>
            <w:webHidden/>
          </w:rPr>
          <w:instrText xml:space="preserve"> PAGEREF _Toc53002644 \h </w:instrText>
        </w:r>
        <w:r w:rsidR="00821F18">
          <w:rPr>
            <w:noProof/>
            <w:webHidden/>
          </w:rPr>
        </w:r>
        <w:r w:rsidR="00821F18">
          <w:rPr>
            <w:noProof/>
            <w:webHidden/>
          </w:rPr>
          <w:fldChar w:fldCharType="separate"/>
        </w:r>
        <w:r w:rsidR="00821F18">
          <w:rPr>
            <w:noProof/>
            <w:webHidden/>
          </w:rPr>
          <w:t>59</w:t>
        </w:r>
        <w:r w:rsidR="00821F18">
          <w:rPr>
            <w:noProof/>
            <w:webHidden/>
          </w:rPr>
          <w:fldChar w:fldCharType="end"/>
        </w:r>
      </w:hyperlink>
    </w:p>
    <w:p w14:paraId="44E5F0D1" w14:textId="53D766A6" w:rsidR="00821F18" w:rsidRDefault="00CA674D">
      <w:pPr>
        <w:pStyle w:val="TOC2"/>
        <w:rPr>
          <w:rFonts w:asciiTheme="minorHAnsi" w:eastAsiaTheme="minorEastAsia" w:hAnsiTheme="minorHAnsi" w:cstheme="minorBidi"/>
          <w:b w:val="0"/>
          <w:noProof/>
          <w:sz w:val="24"/>
          <w:szCs w:val="24"/>
          <w:lang w:eastAsia="en-GB"/>
        </w:rPr>
      </w:pPr>
      <w:hyperlink w:anchor="_Toc53002645" w:history="1">
        <w:r w:rsidR="00821F18" w:rsidRPr="00C36D4C">
          <w:rPr>
            <w:rStyle w:val="Hyperlink"/>
            <w:noProof/>
          </w:rPr>
          <w:t>9.7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AbstractHost</w:t>
        </w:r>
        <w:r w:rsidR="00821F18">
          <w:rPr>
            <w:noProof/>
            <w:webHidden/>
          </w:rPr>
          <w:tab/>
        </w:r>
        <w:r w:rsidR="00821F18">
          <w:rPr>
            <w:noProof/>
            <w:webHidden/>
          </w:rPr>
          <w:fldChar w:fldCharType="begin"/>
        </w:r>
        <w:r w:rsidR="00821F18">
          <w:rPr>
            <w:noProof/>
            <w:webHidden/>
          </w:rPr>
          <w:instrText xml:space="preserve"> PAGEREF _Toc53002645 \h </w:instrText>
        </w:r>
        <w:r w:rsidR="00821F18">
          <w:rPr>
            <w:noProof/>
            <w:webHidden/>
          </w:rPr>
        </w:r>
        <w:r w:rsidR="00821F18">
          <w:rPr>
            <w:noProof/>
            <w:webHidden/>
          </w:rPr>
          <w:fldChar w:fldCharType="separate"/>
        </w:r>
        <w:r w:rsidR="00821F18">
          <w:rPr>
            <w:noProof/>
            <w:webHidden/>
          </w:rPr>
          <w:t>60</w:t>
        </w:r>
        <w:r w:rsidR="00821F18">
          <w:rPr>
            <w:noProof/>
            <w:webHidden/>
          </w:rPr>
          <w:fldChar w:fldCharType="end"/>
        </w:r>
      </w:hyperlink>
    </w:p>
    <w:p w14:paraId="44545BFD" w14:textId="059687B4" w:rsidR="00821F18" w:rsidRDefault="00CA674D">
      <w:pPr>
        <w:pStyle w:val="TOC2"/>
        <w:rPr>
          <w:rFonts w:asciiTheme="minorHAnsi" w:eastAsiaTheme="minorEastAsia" w:hAnsiTheme="minorHAnsi" w:cstheme="minorBidi"/>
          <w:b w:val="0"/>
          <w:noProof/>
          <w:sz w:val="24"/>
          <w:szCs w:val="24"/>
          <w:lang w:eastAsia="en-GB"/>
        </w:rPr>
      </w:pPr>
      <w:hyperlink w:anchor="_Toc53002646" w:history="1">
        <w:r w:rsidR="00821F18" w:rsidRPr="00C36D4C">
          <w:rPr>
            <w:rStyle w:val="Hyperlink"/>
            <w:noProof/>
          </w:rPr>
          <w:t>9.8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AbstractDeployment</w:t>
        </w:r>
        <w:r w:rsidR="00821F18">
          <w:rPr>
            <w:noProof/>
            <w:webHidden/>
          </w:rPr>
          <w:tab/>
        </w:r>
        <w:r w:rsidR="00821F18">
          <w:rPr>
            <w:noProof/>
            <w:webHidden/>
          </w:rPr>
          <w:fldChar w:fldCharType="begin"/>
        </w:r>
        <w:r w:rsidR="00821F18">
          <w:rPr>
            <w:noProof/>
            <w:webHidden/>
          </w:rPr>
          <w:instrText xml:space="preserve"> PAGEREF _Toc53002646 \h </w:instrText>
        </w:r>
        <w:r w:rsidR="00821F18">
          <w:rPr>
            <w:noProof/>
            <w:webHidden/>
          </w:rPr>
        </w:r>
        <w:r w:rsidR="00821F18">
          <w:rPr>
            <w:noProof/>
            <w:webHidden/>
          </w:rPr>
          <w:fldChar w:fldCharType="separate"/>
        </w:r>
        <w:r w:rsidR="00821F18">
          <w:rPr>
            <w:noProof/>
            <w:webHidden/>
          </w:rPr>
          <w:t>61</w:t>
        </w:r>
        <w:r w:rsidR="00821F18">
          <w:rPr>
            <w:noProof/>
            <w:webHidden/>
          </w:rPr>
          <w:fldChar w:fldCharType="end"/>
        </w:r>
      </w:hyperlink>
    </w:p>
    <w:p w14:paraId="7359DF7C" w14:textId="1AC3C845" w:rsidR="00821F18" w:rsidRDefault="00CA674D">
      <w:pPr>
        <w:pStyle w:val="TOC2"/>
        <w:rPr>
          <w:rFonts w:asciiTheme="minorHAnsi" w:eastAsiaTheme="minorEastAsia" w:hAnsiTheme="minorHAnsi" w:cstheme="minorBidi"/>
          <w:b w:val="0"/>
          <w:noProof/>
          <w:sz w:val="24"/>
          <w:szCs w:val="24"/>
          <w:lang w:eastAsia="en-GB"/>
        </w:rPr>
      </w:pPr>
      <w:hyperlink w:anchor="_Toc53002647" w:history="1">
        <w:r w:rsidR="00821F18" w:rsidRPr="00C36D4C">
          <w:rPr>
            <w:rStyle w:val="Hyperlink"/>
            <w:noProof/>
          </w:rPr>
          <w:t>9.9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NamedValue</w:t>
        </w:r>
        <w:r w:rsidR="00821F18">
          <w:rPr>
            <w:noProof/>
            <w:webHidden/>
          </w:rPr>
          <w:tab/>
        </w:r>
        <w:r w:rsidR="00821F18">
          <w:rPr>
            <w:noProof/>
            <w:webHidden/>
          </w:rPr>
          <w:fldChar w:fldCharType="begin"/>
        </w:r>
        <w:r w:rsidR="00821F18">
          <w:rPr>
            <w:noProof/>
            <w:webHidden/>
          </w:rPr>
          <w:instrText xml:space="preserve"> PAGEREF _Toc53002647 \h </w:instrText>
        </w:r>
        <w:r w:rsidR="00821F18">
          <w:rPr>
            <w:noProof/>
            <w:webHidden/>
          </w:rPr>
        </w:r>
        <w:r w:rsidR="00821F18">
          <w:rPr>
            <w:noProof/>
            <w:webHidden/>
          </w:rPr>
          <w:fldChar w:fldCharType="separate"/>
        </w:r>
        <w:r w:rsidR="00821F18">
          <w:rPr>
            <w:noProof/>
            <w:webHidden/>
          </w:rPr>
          <w:t>63</w:t>
        </w:r>
        <w:r w:rsidR="00821F18">
          <w:rPr>
            <w:noProof/>
            <w:webHidden/>
          </w:rPr>
          <w:fldChar w:fldCharType="end"/>
        </w:r>
      </w:hyperlink>
    </w:p>
    <w:p w14:paraId="59DF8B6F" w14:textId="270E3122" w:rsidR="00821F18" w:rsidRDefault="00CA674D">
      <w:pPr>
        <w:pStyle w:val="TOC1"/>
        <w:rPr>
          <w:rFonts w:asciiTheme="minorHAnsi" w:eastAsiaTheme="minorEastAsia" w:hAnsiTheme="minorHAnsi" w:cstheme="minorBidi"/>
          <w:b w:val="0"/>
          <w:noProof/>
          <w:sz w:val="24"/>
          <w:szCs w:val="24"/>
          <w:lang w:eastAsia="en-GB"/>
        </w:rPr>
      </w:pPr>
      <w:hyperlink w:anchor="_Toc53002648" w:history="1">
        <w:r w:rsidR="00821F18" w:rsidRPr="00C36D4C">
          <w:rPr>
            <w:rStyle w:val="Hyperlink"/>
            <w:noProof/>
          </w:rPr>
          <w:t>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Basic Observations</w:t>
        </w:r>
        <w:r w:rsidR="00821F18">
          <w:rPr>
            <w:noProof/>
            <w:webHidden/>
          </w:rPr>
          <w:tab/>
        </w:r>
        <w:r w:rsidR="00821F18">
          <w:rPr>
            <w:noProof/>
            <w:webHidden/>
          </w:rPr>
          <w:fldChar w:fldCharType="begin"/>
        </w:r>
        <w:r w:rsidR="00821F18">
          <w:rPr>
            <w:noProof/>
            <w:webHidden/>
          </w:rPr>
          <w:instrText xml:space="preserve"> PAGEREF _Toc53002648 \h </w:instrText>
        </w:r>
        <w:r w:rsidR="00821F18">
          <w:rPr>
            <w:noProof/>
            <w:webHidden/>
          </w:rPr>
        </w:r>
        <w:r w:rsidR="00821F18">
          <w:rPr>
            <w:noProof/>
            <w:webHidden/>
          </w:rPr>
          <w:fldChar w:fldCharType="separate"/>
        </w:r>
        <w:r w:rsidR="00821F18">
          <w:rPr>
            <w:noProof/>
            <w:webHidden/>
          </w:rPr>
          <w:t>64</w:t>
        </w:r>
        <w:r w:rsidR="00821F18">
          <w:rPr>
            <w:noProof/>
            <w:webHidden/>
          </w:rPr>
          <w:fldChar w:fldCharType="end"/>
        </w:r>
      </w:hyperlink>
    </w:p>
    <w:p w14:paraId="6FF51709" w14:textId="494780FB" w:rsidR="00821F18" w:rsidRDefault="00CA674D">
      <w:pPr>
        <w:pStyle w:val="TOC2"/>
        <w:rPr>
          <w:rFonts w:asciiTheme="minorHAnsi" w:eastAsiaTheme="minorEastAsia" w:hAnsiTheme="minorHAnsi" w:cstheme="minorBidi"/>
          <w:b w:val="0"/>
          <w:noProof/>
          <w:sz w:val="24"/>
          <w:szCs w:val="24"/>
          <w:lang w:eastAsia="en-GB"/>
        </w:rPr>
      </w:pPr>
      <w:hyperlink w:anchor="_Toc53002649" w:history="1">
        <w:r w:rsidR="00821F18" w:rsidRPr="00C36D4C">
          <w:rPr>
            <w:rStyle w:val="Hyperlink"/>
            <w:noProof/>
          </w:rPr>
          <w:t>10.1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_Toc53002649 \h </w:instrText>
        </w:r>
        <w:r w:rsidR="00821F18">
          <w:rPr>
            <w:noProof/>
            <w:webHidden/>
          </w:rPr>
        </w:r>
        <w:r w:rsidR="00821F18">
          <w:rPr>
            <w:noProof/>
            <w:webHidden/>
          </w:rPr>
          <w:fldChar w:fldCharType="separate"/>
        </w:r>
        <w:r w:rsidR="00821F18">
          <w:rPr>
            <w:noProof/>
            <w:webHidden/>
          </w:rPr>
          <w:t>64</w:t>
        </w:r>
        <w:r w:rsidR="00821F18">
          <w:rPr>
            <w:noProof/>
            <w:webHidden/>
          </w:rPr>
          <w:fldChar w:fldCharType="end"/>
        </w:r>
      </w:hyperlink>
    </w:p>
    <w:p w14:paraId="28819BD2" w14:textId="4A660D3C" w:rsidR="00821F18" w:rsidRDefault="00CA674D">
      <w:pPr>
        <w:pStyle w:val="TOC2"/>
        <w:rPr>
          <w:rFonts w:asciiTheme="minorHAnsi" w:eastAsiaTheme="minorEastAsia" w:hAnsiTheme="minorHAnsi" w:cstheme="minorBidi"/>
          <w:b w:val="0"/>
          <w:noProof/>
          <w:sz w:val="24"/>
          <w:szCs w:val="24"/>
          <w:lang w:eastAsia="en-GB"/>
        </w:rPr>
      </w:pPr>
      <w:hyperlink w:anchor="_Toc53002650" w:history="1">
        <w:r w:rsidR="00821F18" w:rsidRPr="00C36D4C">
          <w:rPr>
            <w:rStyle w:val="Hyperlink"/>
            <w:noProof/>
          </w:rPr>
          <w:t>10.2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w:t>
        </w:r>
        <w:r w:rsidR="00821F18">
          <w:rPr>
            <w:noProof/>
            <w:webHidden/>
          </w:rPr>
          <w:tab/>
        </w:r>
        <w:r w:rsidR="00821F18">
          <w:rPr>
            <w:noProof/>
            <w:webHidden/>
          </w:rPr>
          <w:fldChar w:fldCharType="begin"/>
        </w:r>
        <w:r w:rsidR="00821F18">
          <w:rPr>
            <w:noProof/>
            <w:webHidden/>
          </w:rPr>
          <w:instrText xml:space="preserve"> PAGEREF _Toc53002650 \h </w:instrText>
        </w:r>
        <w:r w:rsidR="00821F18">
          <w:rPr>
            <w:noProof/>
            <w:webHidden/>
          </w:rPr>
        </w:r>
        <w:r w:rsidR="00821F18">
          <w:rPr>
            <w:noProof/>
            <w:webHidden/>
          </w:rPr>
          <w:fldChar w:fldCharType="separate"/>
        </w:r>
        <w:r w:rsidR="00821F18">
          <w:rPr>
            <w:noProof/>
            <w:webHidden/>
          </w:rPr>
          <w:t>67</w:t>
        </w:r>
        <w:r w:rsidR="00821F18">
          <w:rPr>
            <w:noProof/>
            <w:webHidden/>
          </w:rPr>
          <w:fldChar w:fldCharType="end"/>
        </w:r>
      </w:hyperlink>
    </w:p>
    <w:p w14:paraId="0F43A255" w14:textId="2427D55B" w:rsidR="00821F18" w:rsidRDefault="00CA674D">
      <w:pPr>
        <w:pStyle w:val="TOC2"/>
        <w:rPr>
          <w:rFonts w:asciiTheme="minorHAnsi" w:eastAsiaTheme="minorEastAsia" w:hAnsiTheme="minorHAnsi" w:cstheme="minorBidi"/>
          <w:b w:val="0"/>
          <w:noProof/>
          <w:sz w:val="24"/>
          <w:szCs w:val="24"/>
          <w:lang w:eastAsia="en-GB"/>
        </w:rPr>
      </w:pPr>
      <w:hyperlink w:anchor="_Toc53002651" w:history="1">
        <w:r w:rsidR="00821F18" w:rsidRPr="00C36D4C">
          <w:rPr>
            <w:rStyle w:val="Hyperlink"/>
            <w:noProof/>
          </w:rPr>
          <w:t>10.3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ObservationCharacteristics</w:t>
        </w:r>
        <w:r w:rsidR="00821F18">
          <w:rPr>
            <w:noProof/>
            <w:webHidden/>
          </w:rPr>
          <w:tab/>
        </w:r>
        <w:r w:rsidR="00821F18">
          <w:rPr>
            <w:noProof/>
            <w:webHidden/>
          </w:rPr>
          <w:fldChar w:fldCharType="begin"/>
        </w:r>
        <w:r w:rsidR="00821F18">
          <w:rPr>
            <w:noProof/>
            <w:webHidden/>
          </w:rPr>
          <w:instrText xml:space="preserve"> PAGEREF _Toc53002651 \h </w:instrText>
        </w:r>
        <w:r w:rsidR="00821F18">
          <w:rPr>
            <w:noProof/>
            <w:webHidden/>
          </w:rPr>
        </w:r>
        <w:r w:rsidR="00821F18">
          <w:rPr>
            <w:noProof/>
            <w:webHidden/>
          </w:rPr>
          <w:fldChar w:fldCharType="separate"/>
        </w:r>
        <w:r w:rsidR="00821F18">
          <w:rPr>
            <w:noProof/>
            <w:webHidden/>
          </w:rPr>
          <w:t>68</w:t>
        </w:r>
        <w:r w:rsidR="00821F18">
          <w:rPr>
            <w:noProof/>
            <w:webHidden/>
          </w:rPr>
          <w:fldChar w:fldCharType="end"/>
        </w:r>
      </w:hyperlink>
    </w:p>
    <w:p w14:paraId="30B73E98" w14:textId="150EBCA6" w:rsidR="00821F18" w:rsidRDefault="00CA674D">
      <w:pPr>
        <w:pStyle w:val="TOC2"/>
        <w:rPr>
          <w:rFonts w:asciiTheme="minorHAnsi" w:eastAsiaTheme="minorEastAsia" w:hAnsiTheme="minorHAnsi" w:cstheme="minorBidi"/>
          <w:b w:val="0"/>
          <w:noProof/>
          <w:sz w:val="24"/>
          <w:szCs w:val="24"/>
          <w:lang w:eastAsia="en-GB"/>
        </w:rPr>
      </w:pPr>
      <w:hyperlink w:anchor="_Toc53002652" w:history="1">
        <w:r w:rsidR="00821F18" w:rsidRPr="00C36D4C">
          <w:rPr>
            <w:rStyle w:val="Hyperlink"/>
            <w:noProof/>
          </w:rPr>
          <w:t>10.4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ObservationCollection</w:t>
        </w:r>
        <w:r w:rsidR="00821F18">
          <w:rPr>
            <w:noProof/>
            <w:webHidden/>
          </w:rPr>
          <w:tab/>
        </w:r>
        <w:r w:rsidR="00821F18">
          <w:rPr>
            <w:noProof/>
            <w:webHidden/>
          </w:rPr>
          <w:fldChar w:fldCharType="begin"/>
        </w:r>
        <w:r w:rsidR="00821F18">
          <w:rPr>
            <w:noProof/>
            <w:webHidden/>
          </w:rPr>
          <w:instrText xml:space="preserve"> PAGEREF _Toc53002652 \h </w:instrText>
        </w:r>
        <w:r w:rsidR="00821F18">
          <w:rPr>
            <w:noProof/>
            <w:webHidden/>
          </w:rPr>
        </w:r>
        <w:r w:rsidR="00821F18">
          <w:rPr>
            <w:noProof/>
            <w:webHidden/>
          </w:rPr>
          <w:fldChar w:fldCharType="separate"/>
        </w:r>
        <w:r w:rsidR="00821F18">
          <w:rPr>
            <w:noProof/>
            <w:webHidden/>
          </w:rPr>
          <w:t>69</w:t>
        </w:r>
        <w:r w:rsidR="00821F18">
          <w:rPr>
            <w:noProof/>
            <w:webHidden/>
          </w:rPr>
          <w:fldChar w:fldCharType="end"/>
        </w:r>
      </w:hyperlink>
    </w:p>
    <w:p w14:paraId="00E90B0A" w14:textId="3A487E96" w:rsidR="00821F18" w:rsidRDefault="00CA674D">
      <w:pPr>
        <w:pStyle w:val="TOC2"/>
        <w:rPr>
          <w:rFonts w:asciiTheme="minorHAnsi" w:eastAsiaTheme="minorEastAsia" w:hAnsiTheme="minorHAnsi" w:cstheme="minorBidi"/>
          <w:b w:val="0"/>
          <w:noProof/>
          <w:sz w:val="24"/>
          <w:szCs w:val="24"/>
          <w:lang w:eastAsia="en-GB"/>
        </w:rPr>
      </w:pPr>
      <w:hyperlink w:anchor="_Toc53002653" w:history="1">
        <w:r w:rsidR="00821F18" w:rsidRPr="00C36D4C">
          <w:rPr>
            <w:rStyle w:val="Hyperlink"/>
            <w:noProof/>
          </w:rPr>
          <w:t>10.5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ObservingCapability</w:t>
        </w:r>
        <w:r w:rsidR="00821F18">
          <w:rPr>
            <w:noProof/>
            <w:webHidden/>
          </w:rPr>
          <w:tab/>
        </w:r>
        <w:r w:rsidR="00821F18">
          <w:rPr>
            <w:noProof/>
            <w:webHidden/>
          </w:rPr>
          <w:fldChar w:fldCharType="begin"/>
        </w:r>
        <w:r w:rsidR="00821F18">
          <w:rPr>
            <w:noProof/>
            <w:webHidden/>
          </w:rPr>
          <w:instrText xml:space="preserve"> PAGEREF _Toc53002653 \h </w:instrText>
        </w:r>
        <w:r w:rsidR="00821F18">
          <w:rPr>
            <w:noProof/>
            <w:webHidden/>
          </w:rPr>
        </w:r>
        <w:r w:rsidR="00821F18">
          <w:rPr>
            <w:noProof/>
            <w:webHidden/>
          </w:rPr>
          <w:fldChar w:fldCharType="separate"/>
        </w:r>
        <w:r w:rsidR="00821F18">
          <w:rPr>
            <w:noProof/>
            <w:webHidden/>
          </w:rPr>
          <w:t>73</w:t>
        </w:r>
        <w:r w:rsidR="00821F18">
          <w:rPr>
            <w:noProof/>
            <w:webHidden/>
          </w:rPr>
          <w:fldChar w:fldCharType="end"/>
        </w:r>
      </w:hyperlink>
    </w:p>
    <w:p w14:paraId="07592C7E" w14:textId="7DDC919E" w:rsidR="00821F18" w:rsidRDefault="00CA674D">
      <w:pPr>
        <w:pStyle w:val="TOC2"/>
        <w:rPr>
          <w:rFonts w:asciiTheme="minorHAnsi" w:eastAsiaTheme="minorEastAsia" w:hAnsiTheme="minorHAnsi" w:cstheme="minorBidi"/>
          <w:b w:val="0"/>
          <w:noProof/>
          <w:sz w:val="24"/>
          <w:szCs w:val="24"/>
          <w:lang w:eastAsia="en-GB"/>
        </w:rPr>
      </w:pPr>
      <w:hyperlink w:anchor="_Toc53002654" w:history="1">
        <w:r w:rsidR="00821F18" w:rsidRPr="00C36D4C">
          <w:rPr>
            <w:rStyle w:val="Hyperlink"/>
            <w:noProof/>
          </w:rPr>
          <w:t>10.6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ObservableProperty</w:t>
        </w:r>
        <w:r w:rsidR="00821F18">
          <w:rPr>
            <w:noProof/>
            <w:webHidden/>
          </w:rPr>
          <w:tab/>
        </w:r>
        <w:r w:rsidR="00821F18">
          <w:rPr>
            <w:noProof/>
            <w:webHidden/>
          </w:rPr>
          <w:fldChar w:fldCharType="begin"/>
        </w:r>
        <w:r w:rsidR="00821F18">
          <w:rPr>
            <w:noProof/>
            <w:webHidden/>
          </w:rPr>
          <w:instrText xml:space="preserve"> PAGEREF _Toc53002654 \h </w:instrText>
        </w:r>
        <w:r w:rsidR="00821F18">
          <w:rPr>
            <w:noProof/>
            <w:webHidden/>
          </w:rPr>
        </w:r>
        <w:r w:rsidR="00821F18">
          <w:rPr>
            <w:noProof/>
            <w:webHidden/>
          </w:rPr>
          <w:fldChar w:fldCharType="separate"/>
        </w:r>
        <w:r w:rsidR="00821F18">
          <w:rPr>
            <w:noProof/>
            <w:webHidden/>
          </w:rPr>
          <w:t>76</w:t>
        </w:r>
        <w:r w:rsidR="00821F18">
          <w:rPr>
            <w:noProof/>
            <w:webHidden/>
          </w:rPr>
          <w:fldChar w:fldCharType="end"/>
        </w:r>
      </w:hyperlink>
    </w:p>
    <w:p w14:paraId="030C978C" w14:textId="4256CC92" w:rsidR="00821F18" w:rsidRDefault="00CA674D">
      <w:pPr>
        <w:pStyle w:val="TOC2"/>
        <w:rPr>
          <w:rFonts w:asciiTheme="minorHAnsi" w:eastAsiaTheme="minorEastAsia" w:hAnsiTheme="minorHAnsi" w:cstheme="minorBidi"/>
          <w:b w:val="0"/>
          <w:noProof/>
          <w:sz w:val="24"/>
          <w:szCs w:val="24"/>
          <w:lang w:eastAsia="en-GB"/>
        </w:rPr>
      </w:pPr>
      <w:hyperlink w:anchor="_Toc53002655" w:history="1">
        <w:r w:rsidR="00821F18" w:rsidRPr="00C36D4C">
          <w:rPr>
            <w:rStyle w:val="Hyperlink"/>
            <w:noProof/>
          </w:rPr>
          <w:t>10.7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ObservingProcedure</w:t>
        </w:r>
        <w:r w:rsidR="00821F18">
          <w:rPr>
            <w:noProof/>
            <w:webHidden/>
          </w:rPr>
          <w:tab/>
        </w:r>
        <w:r w:rsidR="00821F18">
          <w:rPr>
            <w:noProof/>
            <w:webHidden/>
          </w:rPr>
          <w:fldChar w:fldCharType="begin"/>
        </w:r>
        <w:r w:rsidR="00821F18">
          <w:rPr>
            <w:noProof/>
            <w:webHidden/>
          </w:rPr>
          <w:instrText xml:space="preserve"> PAGEREF _Toc53002655 \h </w:instrText>
        </w:r>
        <w:r w:rsidR="00821F18">
          <w:rPr>
            <w:noProof/>
            <w:webHidden/>
          </w:rPr>
        </w:r>
        <w:r w:rsidR="00821F18">
          <w:rPr>
            <w:noProof/>
            <w:webHidden/>
          </w:rPr>
          <w:fldChar w:fldCharType="separate"/>
        </w:r>
        <w:r w:rsidR="00821F18">
          <w:rPr>
            <w:noProof/>
            <w:webHidden/>
          </w:rPr>
          <w:t>77</w:t>
        </w:r>
        <w:r w:rsidR="00821F18">
          <w:rPr>
            <w:noProof/>
            <w:webHidden/>
          </w:rPr>
          <w:fldChar w:fldCharType="end"/>
        </w:r>
      </w:hyperlink>
    </w:p>
    <w:p w14:paraId="151E9690" w14:textId="7CC5ABEF" w:rsidR="00821F18" w:rsidRDefault="00CA674D">
      <w:pPr>
        <w:pStyle w:val="TOC2"/>
        <w:rPr>
          <w:rFonts w:asciiTheme="minorHAnsi" w:eastAsiaTheme="minorEastAsia" w:hAnsiTheme="minorHAnsi" w:cstheme="minorBidi"/>
          <w:b w:val="0"/>
          <w:noProof/>
          <w:sz w:val="24"/>
          <w:szCs w:val="24"/>
          <w:lang w:eastAsia="en-GB"/>
        </w:rPr>
      </w:pPr>
      <w:hyperlink w:anchor="_Toc53002656" w:history="1">
        <w:r w:rsidR="00821F18" w:rsidRPr="00C36D4C">
          <w:rPr>
            <w:rStyle w:val="Hyperlink"/>
            <w:noProof/>
          </w:rPr>
          <w:t>10.8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Observer</w:t>
        </w:r>
        <w:r w:rsidR="00821F18">
          <w:rPr>
            <w:noProof/>
            <w:webHidden/>
          </w:rPr>
          <w:tab/>
        </w:r>
        <w:r w:rsidR="00821F18">
          <w:rPr>
            <w:noProof/>
            <w:webHidden/>
          </w:rPr>
          <w:fldChar w:fldCharType="begin"/>
        </w:r>
        <w:r w:rsidR="00821F18">
          <w:rPr>
            <w:noProof/>
            <w:webHidden/>
          </w:rPr>
          <w:instrText xml:space="preserve"> PAGEREF _Toc53002656 \h </w:instrText>
        </w:r>
        <w:r w:rsidR="00821F18">
          <w:rPr>
            <w:noProof/>
            <w:webHidden/>
          </w:rPr>
        </w:r>
        <w:r w:rsidR="00821F18">
          <w:rPr>
            <w:noProof/>
            <w:webHidden/>
          </w:rPr>
          <w:fldChar w:fldCharType="separate"/>
        </w:r>
        <w:r w:rsidR="00821F18">
          <w:rPr>
            <w:noProof/>
            <w:webHidden/>
          </w:rPr>
          <w:t>78</w:t>
        </w:r>
        <w:r w:rsidR="00821F18">
          <w:rPr>
            <w:noProof/>
            <w:webHidden/>
          </w:rPr>
          <w:fldChar w:fldCharType="end"/>
        </w:r>
      </w:hyperlink>
    </w:p>
    <w:p w14:paraId="5182D317" w14:textId="34CF3F0C" w:rsidR="00821F18" w:rsidRDefault="00CA674D">
      <w:pPr>
        <w:pStyle w:val="TOC2"/>
        <w:rPr>
          <w:rFonts w:asciiTheme="minorHAnsi" w:eastAsiaTheme="minorEastAsia" w:hAnsiTheme="minorHAnsi" w:cstheme="minorBidi"/>
          <w:b w:val="0"/>
          <w:noProof/>
          <w:sz w:val="24"/>
          <w:szCs w:val="24"/>
          <w:lang w:eastAsia="en-GB"/>
        </w:rPr>
      </w:pPr>
      <w:hyperlink w:anchor="_Toc53002657" w:history="1">
        <w:r w:rsidR="00821F18" w:rsidRPr="00C36D4C">
          <w:rPr>
            <w:rStyle w:val="Hyperlink"/>
            <w:noProof/>
          </w:rPr>
          <w:t>10.9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Host</w:t>
        </w:r>
        <w:r w:rsidR="00821F18">
          <w:rPr>
            <w:noProof/>
            <w:webHidden/>
          </w:rPr>
          <w:tab/>
        </w:r>
        <w:r w:rsidR="00821F18">
          <w:rPr>
            <w:noProof/>
            <w:webHidden/>
          </w:rPr>
          <w:fldChar w:fldCharType="begin"/>
        </w:r>
        <w:r w:rsidR="00821F18">
          <w:rPr>
            <w:noProof/>
            <w:webHidden/>
          </w:rPr>
          <w:instrText xml:space="preserve"> PAGEREF _Toc53002657 \h </w:instrText>
        </w:r>
        <w:r w:rsidR="00821F18">
          <w:rPr>
            <w:noProof/>
            <w:webHidden/>
          </w:rPr>
        </w:r>
        <w:r w:rsidR="00821F18">
          <w:rPr>
            <w:noProof/>
            <w:webHidden/>
          </w:rPr>
          <w:fldChar w:fldCharType="separate"/>
        </w:r>
        <w:r w:rsidR="00821F18">
          <w:rPr>
            <w:noProof/>
            <w:webHidden/>
          </w:rPr>
          <w:t>80</w:t>
        </w:r>
        <w:r w:rsidR="00821F18">
          <w:rPr>
            <w:noProof/>
            <w:webHidden/>
          </w:rPr>
          <w:fldChar w:fldCharType="end"/>
        </w:r>
      </w:hyperlink>
    </w:p>
    <w:p w14:paraId="22E8F81B" w14:textId="1679CD5D" w:rsidR="00821F18" w:rsidRDefault="00CA674D">
      <w:pPr>
        <w:pStyle w:val="TOC2"/>
        <w:rPr>
          <w:rFonts w:asciiTheme="minorHAnsi" w:eastAsiaTheme="minorEastAsia" w:hAnsiTheme="minorHAnsi" w:cstheme="minorBidi"/>
          <w:b w:val="0"/>
          <w:noProof/>
          <w:sz w:val="24"/>
          <w:szCs w:val="24"/>
          <w:lang w:eastAsia="en-GB"/>
        </w:rPr>
      </w:pPr>
      <w:hyperlink w:anchor="_Toc53002658" w:history="1">
        <w:r w:rsidR="00821F18" w:rsidRPr="00C36D4C">
          <w:rPr>
            <w:rStyle w:val="Hyperlink"/>
            <w:noProof/>
          </w:rPr>
          <w:t>10.10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Deployment</w:t>
        </w:r>
        <w:r w:rsidR="00821F18">
          <w:rPr>
            <w:noProof/>
            <w:webHidden/>
          </w:rPr>
          <w:tab/>
        </w:r>
        <w:r w:rsidR="00821F18">
          <w:rPr>
            <w:noProof/>
            <w:webHidden/>
          </w:rPr>
          <w:fldChar w:fldCharType="begin"/>
        </w:r>
        <w:r w:rsidR="00821F18">
          <w:rPr>
            <w:noProof/>
            <w:webHidden/>
          </w:rPr>
          <w:instrText xml:space="preserve"> PAGEREF _Toc53002658 \h </w:instrText>
        </w:r>
        <w:r w:rsidR="00821F18">
          <w:rPr>
            <w:noProof/>
            <w:webHidden/>
          </w:rPr>
        </w:r>
        <w:r w:rsidR="00821F18">
          <w:rPr>
            <w:noProof/>
            <w:webHidden/>
          </w:rPr>
          <w:fldChar w:fldCharType="separate"/>
        </w:r>
        <w:r w:rsidR="00821F18">
          <w:rPr>
            <w:noProof/>
            <w:webHidden/>
          </w:rPr>
          <w:t>81</w:t>
        </w:r>
        <w:r w:rsidR="00821F18">
          <w:rPr>
            <w:noProof/>
            <w:webHidden/>
          </w:rPr>
          <w:fldChar w:fldCharType="end"/>
        </w:r>
      </w:hyperlink>
    </w:p>
    <w:p w14:paraId="5E82DE67" w14:textId="6FC8474A" w:rsidR="00821F18" w:rsidRDefault="00CA674D">
      <w:pPr>
        <w:pStyle w:val="TOC2"/>
        <w:rPr>
          <w:rFonts w:asciiTheme="minorHAnsi" w:eastAsiaTheme="minorEastAsia" w:hAnsiTheme="minorHAnsi" w:cstheme="minorBidi"/>
          <w:b w:val="0"/>
          <w:noProof/>
          <w:sz w:val="24"/>
          <w:szCs w:val="24"/>
          <w:lang w:eastAsia="en-GB"/>
        </w:rPr>
      </w:pPr>
      <w:hyperlink w:anchor="_Toc53002659" w:history="1">
        <w:r w:rsidR="00821F18" w:rsidRPr="00C36D4C">
          <w:rPr>
            <w:rStyle w:val="Hyperlink"/>
            <w:noProof/>
          </w:rPr>
          <w:t>10.11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GenericDomainFeature</w:t>
        </w:r>
        <w:r w:rsidR="00821F18">
          <w:rPr>
            <w:noProof/>
            <w:webHidden/>
          </w:rPr>
          <w:tab/>
        </w:r>
        <w:r w:rsidR="00821F18">
          <w:rPr>
            <w:noProof/>
            <w:webHidden/>
          </w:rPr>
          <w:fldChar w:fldCharType="begin"/>
        </w:r>
        <w:r w:rsidR="00821F18">
          <w:rPr>
            <w:noProof/>
            <w:webHidden/>
          </w:rPr>
          <w:instrText xml:space="preserve"> PAGEREF _Toc53002659 \h </w:instrText>
        </w:r>
        <w:r w:rsidR="00821F18">
          <w:rPr>
            <w:noProof/>
            <w:webHidden/>
          </w:rPr>
        </w:r>
        <w:r w:rsidR="00821F18">
          <w:rPr>
            <w:noProof/>
            <w:webHidden/>
          </w:rPr>
          <w:fldChar w:fldCharType="separate"/>
        </w:r>
        <w:r w:rsidR="00821F18">
          <w:rPr>
            <w:noProof/>
            <w:webHidden/>
          </w:rPr>
          <w:t>82</w:t>
        </w:r>
        <w:r w:rsidR="00821F18">
          <w:rPr>
            <w:noProof/>
            <w:webHidden/>
          </w:rPr>
          <w:fldChar w:fldCharType="end"/>
        </w:r>
      </w:hyperlink>
    </w:p>
    <w:p w14:paraId="5D9AF0E7" w14:textId="1ECE645C" w:rsidR="00821F18" w:rsidRDefault="00CA674D">
      <w:pPr>
        <w:pStyle w:val="TOC2"/>
        <w:rPr>
          <w:rFonts w:asciiTheme="minorHAnsi" w:eastAsiaTheme="minorEastAsia" w:hAnsiTheme="minorHAnsi" w:cstheme="minorBidi"/>
          <w:b w:val="0"/>
          <w:noProof/>
          <w:sz w:val="24"/>
          <w:szCs w:val="24"/>
          <w:lang w:eastAsia="en-GB"/>
        </w:rPr>
      </w:pPr>
      <w:hyperlink w:anchor="_Toc53002660" w:history="1">
        <w:r w:rsidR="00821F18" w:rsidRPr="00C36D4C">
          <w:rPr>
            <w:rStyle w:val="Hyperlink"/>
            <w:noProof/>
          </w:rPr>
          <w:t>10.12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Codelists</w:t>
        </w:r>
        <w:r w:rsidR="00821F18">
          <w:rPr>
            <w:noProof/>
            <w:webHidden/>
          </w:rPr>
          <w:tab/>
        </w:r>
        <w:r w:rsidR="00821F18">
          <w:rPr>
            <w:noProof/>
            <w:webHidden/>
          </w:rPr>
          <w:fldChar w:fldCharType="begin"/>
        </w:r>
        <w:r w:rsidR="00821F18">
          <w:rPr>
            <w:noProof/>
            <w:webHidden/>
          </w:rPr>
          <w:instrText xml:space="preserve"> PAGEREF _Toc53002660 \h </w:instrText>
        </w:r>
        <w:r w:rsidR="00821F18">
          <w:rPr>
            <w:noProof/>
            <w:webHidden/>
          </w:rPr>
        </w:r>
        <w:r w:rsidR="00821F18">
          <w:rPr>
            <w:noProof/>
            <w:webHidden/>
          </w:rPr>
          <w:fldChar w:fldCharType="separate"/>
        </w:r>
        <w:r w:rsidR="00821F18">
          <w:rPr>
            <w:noProof/>
            <w:webHidden/>
          </w:rPr>
          <w:t>83</w:t>
        </w:r>
        <w:r w:rsidR="00821F18">
          <w:rPr>
            <w:noProof/>
            <w:webHidden/>
          </w:rPr>
          <w:fldChar w:fldCharType="end"/>
        </w:r>
      </w:hyperlink>
    </w:p>
    <w:p w14:paraId="1C18C5CE" w14:textId="12892604" w:rsidR="00821F18" w:rsidRDefault="00CA674D">
      <w:pPr>
        <w:pStyle w:val="TOC1"/>
        <w:rPr>
          <w:rFonts w:asciiTheme="minorHAnsi" w:eastAsiaTheme="minorEastAsia" w:hAnsiTheme="minorHAnsi" w:cstheme="minorBidi"/>
          <w:b w:val="0"/>
          <w:noProof/>
          <w:sz w:val="24"/>
          <w:szCs w:val="24"/>
          <w:lang w:eastAsia="en-GB"/>
        </w:rPr>
      </w:pPr>
      <w:hyperlink w:anchor="_Toc53002661" w:history="1">
        <w:r w:rsidR="00821F18" w:rsidRPr="00C36D4C">
          <w:rPr>
            <w:rStyle w:val="Hyperlink"/>
            <w:noProof/>
          </w:rPr>
          <w:t>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Conceptual Sample schema</w:t>
        </w:r>
        <w:r w:rsidR="00821F18">
          <w:rPr>
            <w:noProof/>
            <w:webHidden/>
          </w:rPr>
          <w:tab/>
        </w:r>
        <w:r w:rsidR="00821F18">
          <w:rPr>
            <w:noProof/>
            <w:webHidden/>
          </w:rPr>
          <w:fldChar w:fldCharType="begin"/>
        </w:r>
        <w:r w:rsidR="00821F18">
          <w:rPr>
            <w:noProof/>
            <w:webHidden/>
          </w:rPr>
          <w:instrText xml:space="preserve"> PAGEREF _Toc53002661 \h </w:instrText>
        </w:r>
        <w:r w:rsidR="00821F18">
          <w:rPr>
            <w:noProof/>
            <w:webHidden/>
          </w:rPr>
        </w:r>
        <w:r w:rsidR="00821F18">
          <w:rPr>
            <w:noProof/>
            <w:webHidden/>
          </w:rPr>
          <w:fldChar w:fldCharType="separate"/>
        </w:r>
        <w:r w:rsidR="00821F18">
          <w:rPr>
            <w:noProof/>
            <w:webHidden/>
          </w:rPr>
          <w:t>84</w:t>
        </w:r>
        <w:r w:rsidR="00821F18">
          <w:rPr>
            <w:noProof/>
            <w:webHidden/>
          </w:rPr>
          <w:fldChar w:fldCharType="end"/>
        </w:r>
      </w:hyperlink>
    </w:p>
    <w:p w14:paraId="7D693B49" w14:textId="13A4D022" w:rsidR="00821F18" w:rsidRDefault="00CA674D">
      <w:pPr>
        <w:pStyle w:val="TOC2"/>
        <w:rPr>
          <w:rFonts w:asciiTheme="minorHAnsi" w:eastAsiaTheme="minorEastAsia" w:hAnsiTheme="minorHAnsi" w:cstheme="minorBidi"/>
          <w:b w:val="0"/>
          <w:noProof/>
          <w:sz w:val="24"/>
          <w:szCs w:val="24"/>
          <w:lang w:eastAsia="en-GB"/>
        </w:rPr>
      </w:pPr>
      <w:hyperlink w:anchor="_Toc53002662" w:history="1">
        <w:r w:rsidR="00821F18" w:rsidRPr="00C36D4C">
          <w:rPr>
            <w:rStyle w:val="Hyperlink"/>
            <w:noProof/>
          </w:rPr>
          <w:t>11.1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_Toc53002662 \h </w:instrText>
        </w:r>
        <w:r w:rsidR="00821F18">
          <w:rPr>
            <w:noProof/>
            <w:webHidden/>
          </w:rPr>
        </w:r>
        <w:r w:rsidR="00821F18">
          <w:rPr>
            <w:noProof/>
            <w:webHidden/>
          </w:rPr>
          <w:fldChar w:fldCharType="separate"/>
        </w:r>
        <w:r w:rsidR="00821F18">
          <w:rPr>
            <w:noProof/>
            <w:webHidden/>
          </w:rPr>
          <w:t>84</w:t>
        </w:r>
        <w:r w:rsidR="00821F18">
          <w:rPr>
            <w:noProof/>
            <w:webHidden/>
          </w:rPr>
          <w:fldChar w:fldCharType="end"/>
        </w:r>
      </w:hyperlink>
    </w:p>
    <w:p w14:paraId="49145C5A" w14:textId="5F1E614A" w:rsidR="00821F18" w:rsidRDefault="00CA674D">
      <w:pPr>
        <w:pStyle w:val="TOC2"/>
        <w:rPr>
          <w:rFonts w:asciiTheme="minorHAnsi" w:eastAsiaTheme="minorEastAsia" w:hAnsiTheme="minorHAnsi" w:cstheme="minorBidi"/>
          <w:b w:val="0"/>
          <w:noProof/>
          <w:sz w:val="24"/>
          <w:szCs w:val="24"/>
          <w:lang w:eastAsia="en-GB"/>
        </w:rPr>
      </w:pPr>
      <w:hyperlink w:anchor="_Toc53002663" w:history="1">
        <w:r w:rsidR="00821F18" w:rsidRPr="00C36D4C">
          <w:rPr>
            <w:rStyle w:val="Hyperlink"/>
            <w:noProof/>
          </w:rPr>
          <w:t>11.2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w:t>
        </w:r>
        <w:r w:rsidR="00821F18">
          <w:rPr>
            <w:noProof/>
            <w:webHidden/>
          </w:rPr>
          <w:tab/>
        </w:r>
        <w:r w:rsidR="00821F18">
          <w:rPr>
            <w:noProof/>
            <w:webHidden/>
          </w:rPr>
          <w:fldChar w:fldCharType="begin"/>
        </w:r>
        <w:r w:rsidR="00821F18">
          <w:rPr>
            <w:noProof/>
            <w:webHidden/>
          </w:rPr>
          <w:instrText xml:space="preserve"> PAGEREF _Toc53002663 \h </w:instrText>
        </w:r>
        <w:r w:rsidR="00821F18">
          <w:rPr>
            <w:noProof/>
            <w:webHidden/>
          </w:rPr>
        </w:r>
        <w:r w:rsidR="00821F18">
          <w:rPr>
            <w:noProof/>
            <w:webHidden/>
          </w:rPr>
          <w:fldChar w:fldCharType="separate"/>
        </w:r>
        <w:r w:rsidR="00821F18">
          <w:rPr>
            <w:noProof/>
            <w:webHidden/>
          </w:rPr>
          <w:t>86</w:t>
        </w:r>
        <w:r w:rsidR="00821F18">
          <w:rPr>
            <w:noProof/>
            <w:webHidden/>
          </w:rPr>
          <w:fldChar w:fldCharType="end"/>
        </w:r>
      </w:hyperlink>
    </w:p>
    <w:p w14:paraId="2D27B3DA" w14:textId="7DE04DA2" w:rsidR="00821F18" w:rsidRDefault="00CA674D">
      <w:pPr>
        <w:pStyle w:val="TOC2"/>
        <w:rPr>
          <w:rFonts w:asciiTheme="minorHAnsi" w:eastAsiaTheme="minorEastAsia" w:hAnsiTheme="minorHAnsi" w:cstheme="minorBidi"/>
          <w:b w:val="0"/>
          <w:noProof/>
          <w:sz w:val="24"/>
          <w:szCs w:val="24"/>
          <w:lang w:eastAsia="en-GB"/>
        </w:rPr>
      </w:pPr>
      <w:hyperlink w:anchor="_Toc53002664" w:history="1">
        <w:r w:rsidR="00821F18" w:rsidRPr="00C36D4C">
          <w:rPr>
            <w:rStyle w:val="Hyperlink"/>
            <w:noProof/>
          </w:rPr>
          <w:t>11.3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w:t>
        </w:r>
        <w:r w:rsidR="00821F18">
          <w:rPr>
            <w:noProof/>
            <w:webHidden/>
          </w:rPr>
          <w:tab/>
        </w:r>
        <w:r w:rsidR="00821F18">
          <w:rPr>
            <w:noProof/>
            <w:webHidden/>
          </w:rPr>
          <w:fldChar w:fldCharType="begin"/>
        </w:r>
        <w:r w:rsidR="00821F18">
          <w:rPr>
            <w:noProof/>
            <w:webHidden/>
          </w:rPr>
          <w:instrText xml:space="preserve"> PAGEREF _Toc53002664 \h </w:instrText>
        </w:r>
        <w:r w:rsidR="00821F18">
          <w:rPr>
            <w:noProof/>
            <w:webHidden/>
          </w:rPr>
        </w:r>
        <w:r w:rsidR="00821F18">
          <w:rPr>
            <w:noProof/>
            <w:webHidden/>
          </w:rPr>
          <w:fldChar w:fldCharType="separate"/>
        </w:r>
        <w:r w:rsidR="00821F18">
          <w:rPr>
            <w:noProof/>
            <w:webHidden/>
          </w:rPr>
          <w:t>89</w:t>
        </w:r>
        <w:r w:rsidR="00821F18">
          <w:rPr>
            <w:noProof/>
            <w:webHidden/>
          </w:rPr>
          <w:fldChar w:fldCharType="end"/>
        </w:r>
      </w:hyperlink>
    </w:p>
    <w:p w14:paraId="672B6CCA" w14:textId="5E4A8B2A" w:rsidR="00821F18" w:rsidRDefault="00CA674D">
      <w:pPr>
        <w:pStyle w:val="TOC2"/>
        <w:rPr>
          <w:rFonts w:asciiTheme="minorHAnsi" w:eastAsiaTheme="minorEastAsia" w:hAnsiTheme="minorHAnsi" w:cstheme="minorBidi"/>
          <w:b w:val="0"/>
          <w:noProof/>
          <w:sz w:val="24"/>
          <w:szCs w:val="24"/>
          <w:lang w:eastAsia="en-GB"/>
        </w:rPr>
      </w:pPr>
      <w:hyperlink w:anchor="_Toc53002665" w:history="1">
        <w:r w:rsidR="00821F18" w:rsidRPr="00C36D4C">
          <w:rPr>
            <w:rStyle w:val="Hyperlink"/>
            <w:noProof/>
          </w:rPr>
          <w:t>11.4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Sampler</w:t>
        </w:r>
        <w:r w:rsidR="00821F18">
          <w:rPr>
            <w:noProof/>
            <w:webHidden/>
          </w:rPr>
          <w:tab/>
        </w:r>
        <w:r w:rsidR="00821F18">
          <w:rPr>
            <w:noProof/>
            <w:webHidden/>
          </w:rPr>
          <w:fldChar w:fldCharType="begin"/>
        </w:r>
        <w:r w:rsidR="00821F18">
          <w:rPr>
            <w:noProof/>
            <w:webHidden/>
          </w:rPr>
          <w:instrText xml:space="preserve"> PAGEREF _Toc53002665 \h </w:instrText>
        </w:r>
        <w:r w:rsidR="00821F18">
          <w:rPr>
            <w:noProof/>
            <w:webHidden/>
          </w:rPr>
        </w:r>
        <w:r w:rsidR="00821F18">
          <w:rPr>
            <w:noProof/>
            <w:webHidden/>
          </w:rPr>
          <w:fldChar w:fldCharType="separate"/>
        </w:r>
        <w:r w:rsidR="00821F18">
          <w:rPr>
            <w:noProof/>
            <w:webHidden/>
          </w:rPr>
          <w:t>92</w:t>
        </w:r>
        <w:r w:rsidR="00821F18">
          <w:rPr>
            <w:noProof/>
            <w:webHidden/>
          </w:rPr>
          <w:fldChar w:fldCharType="end"/>
        </w:r>
      </w:hyperlink>
    </w:p>
    <w:p w14:paraId="07F95CE0" w14:textId="0ECE8313" w:rsidR="00821F18" w:rsidRDefault="00CA674D">
      <w:pPr>
        <w:pStyle w:val="TOC2"/>
        <w:rPr>
          <w:rFonts w:asciiTheme="minorHAnsi" w:eastAsiaTheme="minorEastAsia" w:hAnsiTheme="minorHAnsi" w:cstheme="minorBidi"/>
          <w:b w:val="0"/>
          <w:noProof/>
          <w:sz w:val="24"/>
          <w:szCs w:val="24"/>
          <w:lang w:eastAsia="en-GB"/>
        </w:rPr>
      </w:pPr>
      <w:hyperlink w:anchor="_Toc53002666" w:history="1">
        <w:r w:rsidR="00821F18" w:rsidRPr="00C36D4C">
          <w:rPr>
            <w:rStyle w:val="Hyperlink"/>
            <w:noProof/>
          </w:rPr>
          <w:t>11.5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PreparationStep</w:t>
        </w:r>
        <w:r w:rsidR="00821F18">
          <w:rPr>
            <w:noProof/>
            <w:webHidden/>
          </w:rPr>
          <w:tab/>
        </w:r>
        <w:r w:rsidR="00821F18">
          <w:rPr>
            <w:noProof/>
            <w:webHidden/>
          </w:rPr>
          <w:fldChar w:fldCharType="begin"/>
        </w:r>
        <w:r w:rsidR="00821F18">
          <w:rPr>
            <w:noProof/>
            <w:webHidden/>
          </w:rPr>
          <w:instrText xml:space="preserve"> PAGEREF _Toc53002666 \h </w:instrText>
        </w:r>
        <w:r w:rsidR="00821F18">
          <w:rPr>
            <w:noProof/>
            <w:webHidden/>
          </w:rPr>
        </w:r>
        <w:r w:rsidR="00821F18">
          <w:rPr>
            <w:noProof/>
            <w:webHidden/>
          </w:rPr>
          <w:fldChar w:fldCharType="separate"/>
        </w:r>
        <w:r w:rsidR="00821F18">
          <w:rPr>
            <w:noProof/>
            <w:webHidden/>
          </w:rPr>
          <w:t>93</w:t>
        </w:r>
        <w:r w:rsidR="00821F18">
          <w:rPr>
            <w:noProof/>
            <w:webHidden/>
          </w:rPr>
          <w:fldChar w:fldCharType="end"/>
        </w:r>
      </w:hyperlink>
    </w:p>
    <w:p w14:paraId="046CA88A" w14:textId="15CEEA99" w:rsidR="00821F18" w:rsidRDefault="00CA674D">
      <w:pPr>
        <w:pStyle w:val="TOC2"/>
        <w:rPr>
          <w:rFonts w:asciiTheme="minorHAnsi" w:eastAsiaTheme="minorEastAsia" w:hAnsiTheme="minorHAnsi" w:cstheme="minorBidi"/>
          <w:b w:val="0"/>
          <w:noProof/>
          <w:sz w:val="24"/>
          <w:szCs w:val="24"/>
          <w:lang w:eastAsia="en-GB"/>
        </w:rPr>
      </w:pPr>
      <w:hyperlink w:anchor="_Toc53002667" w:history="1">
        <w:r w:rsidR="00821F18" w:rsidRPr="00C36D4C">
          <w:rPr>
            <w:rStyle w:val="Hyperlink"/>
            <w:noProof/>
          </w:rPr>
          <w:t>11.6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PreparationProcedure</w:t>
        </w:r>
        <w:r w:rsidR="00821F18">
          <w:rPr>
            <w:noProof/>
            <w:webHidden/>
          </w:rPr>
          <w:tab/>
        </w:r>
        <w:r w:rsidR="00821F18">
          <w:rPr>
            <w:noProof/>
            <w:webHidden/>
          </w:rPr>
          <w:fldChar w:fldCharType="begin"/>
        </w:r>
        <w:r w:rsidR="00821F18">
          <w:rPr>
            <w:noProof/>
            <w:webHidden/>
          </w:rPr>
          <w:instrText xml:space="preserve"> PAGEREF _Toc53002667 \h </w:instrText>
        </w:r>
        <w:r w:rsidR="00821F18">
          <w:rPr>
            <w:noProof/>
            <w:webHidden/>
          </w:rPr>
        </w:r>
        <w:r w:rsidR="00821F18">
          <w:rPr>
            <w:noProof/>
            <w:webHidden/>
          </w:rPr>
          <w:fldChar w:fldCharType="separate"/>
        </w:r>
        <w:r w:rsidR="00821F18">
          <w:rPr>
            <w:noProof/>
            <w:webHidden/>
          </w:rPr>
          <w:t>95</w:t>
        </w:r>
        <w:r w:rsidR="00821F18">
          <w:rPr>
            <w:noProof/>
            <w:webHidden/>
          </w:rPr>
          <w:fldChar w:fldCharType="end"/>
        </w:r>
      </w:hyperlink>
    </w:p>
    <w:p w14:paraId="578A5B39" w14:textId="3B06F223" w:rsidR="00821F18" w:rsidRDefault="00CA674D">
      <w:pPr>
        <w:pStyle w:val="TOC2"/>
        <w:rPr>
          <w:rFonts w:asciiTheme="minorHAnsi" w:eastAsiaTheme="minorEastAsia" w:hAnsiTheme="minorHAnsi" w:cstheme="minorBidi"/>
          <w:b w:val="0"/>
          <w:noProof/>
          <w:sz w:val="24"/>
          <w:szCs w:val="24"/>
          <w:lang w:eastAsia="en-GB"/>
        </w:rPr>
      </w:pPr>
      <w:hyperlink w:anchor="_Toc53002668" w:history="1">
        <w:r w:rsidR="00821F18" w:rsidRPr="00C36D4C">
          <w:rPr>
            <w:rStyle w:val="Hyperlink"/>
            <w:noProof/>
          </w:rPr>
          <w:t>11.7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SamplingProcedure</w:t>
        </w:r>
        <w:r w:rsidR="00821F18">
          <w:rPr>
            <w:noProof/>
            <w:webHidden/>
          </w:rPr>
          <w:tab/>
        </w:r>
        <w:r w:rsidR="00821F18">
          <w:rPr>
            <w:noProof/>
            <w:webHidden/>
          </w:rPr>
          <w:fldChar w:fldCharType="begin"/>
        </w:r>
        <w:r w:rsidR="00821F18">
          <w:rPr>
            <w:noProof/>
            <w:webHidden/>
          </w:rPr>
          <w:instrText xml:space="preserve"> PAGEREF _Toc53002668 \h </w:instrText>
        </w:r>
        <w:r w:rsidR="00821F18">
          <w:rPr>
            <w:noProof/>
            <w:webHidden/>
          </w:rPr>
        </w:r>
        <w:r w:rsidR="00821F18">
          <w:rPr>
            <w:noProof/>
            <w:webHidden/>
          </w:rPr>
          <w:fldChar w:fldCharType="separate"/>
        </w:r>
        <w:r w:rsidR="00821F18">
          <w:rPr>
            <w:noProof/>
            <w:webHidden/>
          </w:rPr>
          <w:t>96</w:t>
        </w:r>
        <w:r w:rsidR="00821F18">
          <w:rPr>
            <w:noProof/>
            <w:webHidden/>
          </w:rPr>
          <w:fldChar w:fldCharType="end"/>
        </w:r>
      </w:hyperlink>
    </w:p>
    <w:p w14:paraId="71DA702C" w14:textId="25D0655E" w:rsidR="00821F18" w:rsidRDefault="00CA674D">
      <w:pPr>
        <w:pStyle w:val="TOC1"/>
        <w:rPr>
          <w:rFonts w:asciiTheme="minorHAnsi" w:eastAsiaTheme="minorEastAsia" w:hAnsiTheme="minorHAnsi" w:cstheme="minorBidi"/>
          <w:b w:val="0"/>
          <w:noProof/>
          <w:sz w:val="24"/>
          <w:szCs w:val="24"/>
          <w:lang w:eastAsia="en-GB"/>
        </w:rPr>
      </w:pPr>
      <w:hyperlink w:anchor="_Toc53002669" w:history="1">
        <w:r w:rsidR="00821F18" w:rsidRPr="00C36D4C">
          <w:rPr>
            <w:rStyle w:val="Hyperlink"/>
            <w:noProof/>
          </w:rPr>
          <w:t>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Sample Core</w:t>
        </w:r>
        <w:r w:rsidR="00821F18">
          <w:rPr>
            <w:noProof/>
            <w:webHidden/>
          </w:rPr>
          <w:tab/>
        </w:r>
        <w:r w:rsidR="00821F18">
          <w:rPr>
            <w:noProof/>
            <w:webHidden/>
          </w:rPr>
          <w:fldChar w:fldCharType="begin"/>
        </w:r>
        <w:r w:rsidR="00821F18">
          <w:rPr>
            <w:noProof/>
            <w:webHidden/>
          </w:rPr>
          <w:instrText xml:space="preserve"> PAGEREF _Toc53002669 \h </w:instrText>
        </w:r>
        <w:r w:rsidR="00821F18">
          <w:rPr>
            <w:noProof/>
            <w:webHidden/>
          </w:rPr>
        </w:r>
        <w:r w:rsidR="00821F18">
          <w:rPr>
            <w:noProof/>
            <w:webHidden/>
          </w:rPr>
          <w:fldChar w:fldCharType="separate"/>
        </w:r>
        <w:r w:rsidR="00821F18">
          <w:rPr>
            <w:noProof/>
            <w:webHidden/>
          </w:rPr>
          <w:t>97</w:t>
        </w:r>
        <w:r w:rsidR="00821F18">
          <w:rPr>
            <w:noProof/>
            <w:webHidden/>
          </w:rPr>
          <w:fldChar w:fldCharType="end"/>
        </w:r>
      </w:hyperlink>
    </w:p>
    <w:p w14:paraId="640E3959" w14:textId="540E5BFC" w:rsidR="00821F18" w:rsidRDefault="00CA674D">
      <w:pPr>
        <w:pStyle w:val="TOC2"/>
        <w:rPr>
          <w:rFonts w:asciiTheme="minorHAnsi" w:eastAsiaTheme="minorEastAsia" w:hAnsiTheme="minorHAnsi" w:cstheme="minorBidi"/>
          <w:b w:val="0"/>
          <w:noProof/>
          <w:sz w:val="24"/>
          <w:szCs w:val="24"/>
          <w:lang w:eastAsia="en-GB"/>
        </w:rPr>
      </w:pPr>
      <w:hyperlink w:anchor="_Toc53002670" w:history="1">
        <w:r w:rsidR="00821F18" w:rsidRPr="00C36D4C">
          <w:rPr>
            <w:rStyle w:val="Hyperlink"/>
            <w:noProof/>
          </w:rPr>
          <w:t>12.1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_Toc53002670 \h </w:instrText>
        </w:r>
        <w:r w:rsidR="00821F18">
          <w:rPr>
            <w:noProof/>
            <w:webHidden/>
          </w:rPr>
        </w:r>
        <w:r w:rsidR="00821F18">
          <w:rPr>
            <w:noProof/>
            <w:webHidden/>
          </w:rPr>
          <w:fldChar w:fldCharType="separate"/>
        </w:r>
        <w:r w:rsidR="00821F18">
          <w:rPr>
            <w:noProof/>
            <w:webHidden/>
          </w:rPr>
          <w:t>97</w:t>
        </w:r>
        <w:r w:rsidR="00821F18">
          <w:rPr>
            <w:noProof/>
            <w:webHidden/>
          </w:rPr>
          <w:fldChar w:fldCharType="end"/>
        </w:r>
      </w:hyperlink>
    </w:p>
    <w:p w14:paraId="10BB04CB" w14:textId="000A0391" w:rsidR="00821F18" w:rsidRDefault="00CA674D">
      <w:pPr>
        <w:pStyle w:val="TOC2"/>
        <w:rPr>
          <w:rFonts w:asciiTheme="minorHAnsi" w:eastAsiaTheme="minorEastAsia" w:hAnsiTheme="minorHAnsi" w:cstheme="minorBidi"/>
          <w:b w:val="0"/>
          <w:noProof/>
          <w:sz w:val="24"/>
          <w:szCs w:val="24"/>
          <w:lang w:eastAsia="en-GB"/>
        </w:rPr>
      </w:pPr>
      <w:hyperlink w:anchor="_Toc53002671" w:history="1">
        <w:r w:rsidR="00821F18" w:rsidRPr="00C36D4C">
          <w:rPr>
            <w:rStyle w:val="Hyperlink"/>
            <w:noProof/>
          </w:rPr>
          <w:t>12.2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AbstractSample</w:t>
        </w:r>
        <w:r w:rsidR="00821F18">
          <w:rPr>
            <w:noProof/>
            <w:webHidden/>
          </w:rPr>
          <w:tab/>
        </w:r>
        <w:r w:rsidR="00821F18">
          <w:rPr>
            <w:noProof/>
            <w:webHidden/>
          </w:rPr>
          <w:fldChar w:fldCharType="begin"/>
        </w:r>
        <w:r w:rsidR="00821F18">
          <w:rPr>
            <w:noProof/>
            <w:webHidden/>
          </w:rPr>
          <w:instrText xml:space="preserve"> PAGEREF _Toc53002671 \h </w:instrText>
        </w:r>
        <w:r w:rsidR="00821F18">
          <w:rPr>
            <w:noProof/>
            <w:webHidden/>
          </w:rPr>
        </w:r>
        <w:r w:rsidR="00821F18">
          <w:rPr>
            <w:noProof/>
            <w:webHidden/>
          </w:rPr>
          <w:fldChar w:fldCharType="separate"/>
        </w:r>
        <w:r w:rsidR="00821F18">
          <w:rPr>
            <w:noProof/>
            <w:webHidden/>
          </w:rPr>
          <w:t>98</w:t>
        </w:r>
        <w:r w:rsidR="00821F18">
          <w:rPr>
            <w:noProof/>
            <w:webHidden/>
          </w:rPr>
          <w:fldChar w:fldCharType="end"/>
        </w:r>
      </w:hyperlink>
    </w:p>
    <w:p w14:paraId="71B3A414" w14:textId="3DFBA3D2" w:rsidR="00821F18" w:rsidRDefault="00CA674D">
      <w:pPr>
        <w:pStyle w:val="TOC2"/>
        <w:rPr>
          <w:rFonts w:asciiTheme="minorHAnsi" w:eastAsiaTheme="minorEastAsia" w:hAnsiTheme="minorHAnsi" w:cstheme="minorBidi"/>
          <w:b w:val="0"/>
          <w:noProof/>
          <w:sz w:val="24"/>
          <w:szCs w:val="24"/>
          <w:lang w:eastAsia="en-GB"/>
        </w:rPr>
      </w:pPr>
      <w:hyperlink w:anchor="_Toc53002672" w:history="1">
        <w:r w:rsidR="00821F18" w:rsidRPr="00C36D4C">
          <w:rPr>
            <w:rStyle w:val="Hyperlink"/>
            <w:noProof/>
          </w:rPr>
          <w:t>12.3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AbstractSampling</w:t>
        </w:r>
        <w:r w:rsidR="00821F18">
          <w:rPr>
            <w:noProof/>
            <w:webHidden/>
          </w:rPr>
          <w:tab/>
        </w:r>
        <w:r w:rsidR="00821F18">
          <w:rPr>
            <w:noProof/>
            <w:webHidden/>
          </w:rPr>
          <w:fldChar w:fldCharType="begin"/>
        </w:r>
        <w:r w:rsidR="00821F18">
          <w:rPr>
            <w:noProof/>
            <w:webHidden/>
          </w:rPr>
          <w:instrText xml:space="preserve"> PAGEREF _Toc53002672 \h </w:instrText>
        </w:r>
        <w:r w:rsidR="00821F18">
          <w:rPr>
            <w:noProof/>
            <w:webHidden/>
          </w:rPr>
        </w:r>
        <w:r w:rsidR="00821F18">
          <w:rPr>
            <w:noProof/>
            <w:webHidden/>
          </w:rPr>
          <w:fldChar w:fldCharType="separate"/>
        </w:r>
        <w:r w:rsidR="00821F18">
          <w:rPr>
            <w:noProof/>
            <w:webHidden/>
          </w:rPr>
          <w:t>101</w:t>
        </w:r>
        <w:r w:rsidR="00821F18">
          <w:rPr>
            <w:noProof/>
            <w:webHidden/>
          </w:rPr>
          <w:fldChar w:fldCharType="end"/>
        </w:r>
      </w:hyperlink>
    </w:p>
    <w:p w14:paraId="13AA8649" w14:textId="1E8939EB" w:rsidR="00821F18" w:rsidRDefault="00CA674D">
      <w:pPr>
        <w:pStyle w:val="TOC2"/>
        <w:rPr>
          <w:rFonts w:asciiTheme="minorHAnsi" w:eastAsiaTheme="minorEastAsia" w:hAnsiTheme="minorHAnsi" w:cstheme="minorBidi"/>
          <w:b w:val="0"/>
          <w:noProof/>
          <w:sz w:val="24"/>
          <w:szCs w:val="24"/>
          <w:lang w:eastAsia="en-GB"/>
        </w:rPr>
      </w:pPr>
      <w:hyperlink w:anchor="_Toc53002673" w:history="1">
        <w:r w:rsidR="00821F18" w:rsidRPr="00C36D4C">
          <w:rPr>
            <w:rStyle w:val="Hyperlink"/>
            <w:noProof/>
          </w:rPr>
          <w:t>12.4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AbstractSampler</w:t>
        </w:r>
        <w:r w:rsidR="00821F18">
          <w:rPr>
            <w:noProof/>
            <w:webHidden/>
          </w:rPr>
          <w:tab/>
        </w:r>
        <w:r w:rsidR="00821F18">
          <w:rPr>
            <w:noProof/>
            <w:webHidden/>
          </w:rPr>
          <w:fldChar w:fldCharType="begin"/>
        </w:r>
        <w:r w:rsidR="00821F18">
          <w:rPr>
            <w:noProof/>
            <w:webHidden/>
          </w:rPr>
          <w:instrText xml:space="preserve"> PAGEREF _Toc53002673 \h </w:instrText>
        </w:r>
        <w:r w:rsidR="00821F18">
          <w:rPr>
            <w:noProof/>
            <w:webHidden/>
          </w:rPr>
        </w:r>
        <w:r w:rsidR="00821F18">
          <w:rPr>
            <w:noProof/>
            <w:webHidden/>
          </w:rPr>
          <w:fldChar w:fldCharType="separate"/>
        </w:r>
        <w:r w:rsidR="00821F18">
          <w:rPr>
            <w:noProof/>
            <w:webHidden/>
          </w:rPr>
          <w:t>103</w:t>
        </w:r>
        <w:r w:rsidR="00821F18">
          <w:rPr>
            <w:noProof/>
            <w:webHidden/>
          </w:rPr>
          <w:fldChar w:fldCharType="end"/>
        </w:r>
      </w:hyperlink>
    </w:p>
    <w:p w14:paraId="0FEE4B1B" w14:textId="6C68685C" w:rsidR="00821F18" w:rsidRDefault="00CA674D">
      <w:pPr>
        <w:pStyle w:val="TOC2"/>
        <w:rPr>
          <w:rFonts w:asciiTheme="minorHAnsi" w:eastAsiaTheme="minorEastAsia" w:hAnsiTheme="minorHAnsi" w:cstheme="minorBidi"/>
          <w:b w:val="0"/>
          <w:noProof/>
          <w:sz w:val="24"/>
          <w:szCs w:val="24"/>
          <w:lang w:eastAsia="en-GB"/>
        </w:rPr>
      </w:pPr>
      <w:hyperlink w:anchor="_Toc53002674" w:history="1">
        <w:r w:rsidR="00821F18" w:rsidRPr="00C36D4C">
          <w:rPr>
            <w:rStyle w:val="Hyperlink"/>
            <w:noProof/>
          </w:rPr>
          <w:t>12.5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AbstractSamplingProcedure</w:t>
        </w:r>
        <w:r w:rsidR="00821F18">
          <w:rPr>
            <w:noProof/>
            <w:webHidden/>
          </w:rPr>
          <w:tab/>
        </w:r>
        <w:r w:rsidR="00821F18">
          <w:rPr>
            <w:noProof/>
            <w:webHidden/>
          </w:rPr>
          <w:fldChar w:fldCharType="begin"/>
        </w:r>
        <w:r w:rsidR="00821F18">
          <w:rPr>
            <w:noProof/>
            <w:webHidden/>
          </w:rPr>
          <w:instrText xml:space="preserve"> PAGEREF _Toc53002674 \h </w:instrText>
        </w:r>
        <w:r w:rsidR="00821F18">
          <w:rPr>
            <w:noProof/>
            <w:webHidden/>
          </w:rPr>
        </w:r>
        <w:r w:rsidR="00821F18">
          <w:rPr>
            <w:noProof/>
            <w:webHidden/>
          </w:rPr>
          <w:fldChar w:fldCharType="separate"/>
        </w:r>
        <w:r w:rsidR="00821F18">
          <w:rPr>
            <w:noProof/>
            <w:webHidden/>
          </w:rPr>
          <w:t>105</w:t>
        </w:r>
        <w:r w:rsidR="00821F18">
          <w:rPr>
            <w:noProof/>
            <w:webHidden/>
          </w:rPr>
          <w:fldChar w:fldCharType="end"/>
        </w:r>
      </w:hyperlink>
    </w:p>
    <w:p w14:paraId="43C40135" w14:textId="33AEEFF7" w:rsidR="00821F18" w:rsidRDefault="00CA674D">
      <w:pPr>
        <w:pStyle w:val="TOC2"/>
        <w:rPr>
          <w:rFonts w:asciiTheme="minorHAnsi" w:eastAsiaTheme="minorEastAsia" w:hAnsiTheme="minorHAnsi" w:cstheme="minorBidi"/>
          <w:b w:val="0"/>
          <w:noProof/>
          <w:sz w:val="24"/>
          <w:szCs w:val="24"/>
          <w:lang w:eastAsia="en-GB"/>
        </w:rPr>
      </w:pPr>
      <w:hyperlink w:anchor="_Toc53002675" w:history="1">
        <w:r w:rsidR="00821F18" w:rsidRPr="00C36D4C">
          <w:rPr>
            <w:rStyle w:val="Hyperlink"/>
            <w:noProof/>
          </w:rPr>
          <w:t>12.6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AbstractPreparationProcedure</w:t>
        </w:r>
        <w:r w:rsidR="00821F18">
          <w:rPr>
            <w:noProof/>
            <w:webHidden/>
          </w:rPr>
          <w:tab/>
        </w:r>
        <w:r w:rsidR="00821F18">
          <w:rPr>
            <w:noProof/>
            <w:webHidden/>
          </w:rPr>
          <w:fldChar w:fldCharType="begin"/>
        </w:r>
        <w:r w:rsidR="00821F18">
          <w:rPr>
            <w:noProof/>
            <w:webHidden/>
          </w:rPr>
          <w:instrText xml:space="preserve"> PAGEREF _Toc53002675 \h </w:instrText>
        </w:r>
        <w:r w:rsidR="00821F18">
          <w:rPr>
            <w:noProof/>
            <w:webHidden/>
          </w:rPr>
        </w:r>
        <w:r w:rsidR="00821F18">
          <w:rPr>
            <w:noProof/>
            <w:webHidden/>
          </w:rPr>
          <w:fldChar w:fldCharType="separate"/>
        </w:r>
        <w:r w:rsidR="00821F18">
          <w:rPr>
            <w:noProof/>
            <w:webHidden/>
          </w:rPr>
          <w:t>106</w:t>
        </w:r>
        <w:r w:rsidR="00821F18">
          <w:rPr>
            <w:noProof/>
            <w:webHidden/>
          </w:rPr>
          <w:fldChar w:fldCharType="end"/>
        </w:r>
      </w:hyperlink>
    </w:p>
    <w:p w14:paraId="516F2326" w14:textId="6E78E71B" w:rsidR="00821F18" w:rsidRDefault="00CA674D">
      <w:pPr>
        <w:pStyle w:val="TOC2"/>
        <w:rPr>
          <w:rFonts w:asciiTheme="minorHAnsi" w:eastAsiaTheme="minorEastAsia" w:hAnsiTheme="minorHAnsi" w:cstheme="minorBidi"/>
          <w:b w:val="0"/>
          <w:noProof/>
          <w:sz w:val="24"/>
          <w:szCs w:val="24"/>
          <w:lang w:eastAsia="en-GB"/>
        </w:rPr>
      </w:pPr>
      <w:hyperlink w:anchor="_Toc53002676" w:history="1">
        <w:r w:rsidR="00821F18" w:rsidRPr="00C36D4C">
          <w:rPr>
            <w:rStyle w:val="Hyperlink"/>
            <w:noProof/>
          </w:rPr>
          <w:t>12.7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AbstractPreparationStep</w:t>
        </w:r>
        <w:r w:rsidR="00821F18">
          <w:rPr>
            <w:noProof/>
            <w:webHidden/>
          </w:rPr>
          <w:tab/>
        </w:r>
        <w:r w:rsidR="00821F18">
          <w:rPr>
            <w:noProof/>
            <w:webHidden/>
          </w:rPr>
          <w:fldChar w:fldCharType="begin"/>
        </w:r>
        <w:r w:rsidR="00821F18">
          <w:rPr>
            <w:noProof/>
            <w:webHidden/>
          </w:rPr>
          <w:instrText xml:space="preserve"> PAGEREF _Toc53002676 \h </w:instrText>
        </w:r>
        <w:r w:rsidR="00821F18">
          <w:rPr>
            <w:noProof/>
            <w:webHidden/>
          </w:rPr>
        </w:r>
        <w:r w:rsidR="00821F18">
          <w:rPr>
            <w:noProof/>
            <w:webHidden/>
          </w:rPr>
          <w:fldChar w:fldCharType="separate"/>
        </w:r>
        <w:r w:rsidR="00821F18">
          <w:rPr>
            <w:noProof/>
            <w:webHidden/>
          </w:rPr>
          <w:t>107</w:t>
        </w:r>
        <w:r w:rsidR="00821F18">
          <w:rPr>
            <w:noProof/>
            <w:webHidden/>
          </w:rPr>
          <w:fldChar w:fldCharType="end"/>
        </w:r>
      </w:hyperlink>
    </w:p>
    <w:p w14:paraId="2FA43AED" w14:textId="4E6E17A2" w:rsidR="00821F18" w:rsidRDefault="00CA674D">
      <w:pPr>
        <w:pStyle w:val="TOC1"/>
        <w:rPr>
          <w:rFonts w:asciiTheme="minorHAnsi" w:eastAsiaTheme="minorEastAsia" w:hAnsiTheme="minorHAnsi" w:cstheme="minorBidi"/>
          <w:b w:val="0"/>
          <w:noProof/>
          <w:sz w:val="24"/>
          <w:szCs w:val="24"/>
          <w:lang w:eastAsia="en-GB"/>
        </w:rPr>
      </w:pPr>
      <w:hyperlink w:anchor="_Toc53002677" w:history="1">
        <w:r w:rsidR="00821F18" w:rsidRPr="00C36D4C">
          <w:rPr>
            <w:rStyle w:val="Hyperlink"/>
            <w:noProof/>
          </w:rPr>
          <w:t>13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Basic Samples</w:t>
        </w:r>
        <w:r w:rsidR="00821F18">
          <w:rPr>
            <w:noProof/>
            <w:webHidden/>
          </w:rPr>
          <w:tab/>
        </w:r>
        <w:r w:rsidR="00821F18">
          <w:rPr>
            <w:noProof/>
            <w:webHidden/>
          </w:rPr>
          <w:fldChar w:fldCharType="begin"/>
        </w:r>
        <w:r w:rsidR="00821F18">
          <w:rPr>
            <w:noProof/>
            <w:webHidden/>
          </w:rPr>
          <w:instrText xml:space="preserve"> PAGEREF _Toc53002677 \h </w:instrText>
        </w:r>
        <w:r w:rsidR="00821F18">
          <w:rPr>
            <w:noProof/>
            <w:webHidden/>
          </w:rPr>
        </w:r>
        <w:r w:rsidR="00821F18">
          <w:rPr>
            <w:noProof/>
            <w:webHidden/>
          </w:rPr>
          <w:fldChar w:fldCharType="separate"/>
        </w:r>
        <w:r w:rsidR="00821F18">
          <w:rPr>
            <w:noProof/>
            <w:webHidden/>
          </w:rPr>
          <w:t>108</w:t>
        </w:r>
        <w:r w:rsidR="00821F18">
          <w:rPr>
            <w:noProof/>
            <w:webHidden/>
          </w:rPr>
          <w:fldChar w:fldCharType="end"/>
        </w:r>
      </w:hyperlink>
    </w:p>
    <w:p w14:paraId="4A7572EF" w14:textId="7E702B3D" w:rsidR="00821F18" w:rsidRDefault="00CA674D">
      <w:pPr>
        <w:pStyle w:val="TOC2"/>
        <w:rPr>
          <w:rFonts w:asciiTheme="minorHAnsi" w:eastAsiaTheme="minorEastAsia" w:hAnsiTheme="minorHAnsi" w:cstheme="minorBidi"/>
          <w:b w:val="0"/>
          <w:noProof/>
          <w:sz w:val="24"/>
          <w:szCs w:val="24"/>
          <w:lang w:eastAsia="en-GB"/>
        </w:rPr>
      </w:pPr>
      <w:hyperlink w:anchor="_Toc53002678" w:history="1">
        <w:r w:rsidR="00821F18" w:rsidRPr="00C36D4C">
          <w:rPr>
            <w:rStyle w:val="Hyperlink"/>
            <w:noProof/>
          </w:rPr>
          <w:t>13.1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_Toc53002678 \h </w:instrText>
        </w:r>
        <w:r w:rsidR="00821F18">
          <w:rPr>
            <w:noProof/>
            <w:webHidden/>
          </w:rPr>
        </w:r>
        <w:r w:rsidR="00821F18">
          <w:rPr>
            <w:noProof/>
            <w:webHidden/>
          </w:rPr>
          <w:fldChar w:fldCharType="separate"/>
        </w:r>
        <w:r w:rsidR="00821F18">
          <w:rPr>
            <w:noProof/>
            <w:webHidden/>
          </w:rPr>
          <w:t>108</w:t>
        </w:r>
        <w:r w:rsidR="00821F18">
          <w:rPr>
            <w:noProof/>
            <w:webHidden/>
          </w:rPr>
          <w:fldChar w:fldCharType="end"/>
        </w:r>
      </w:hyperlink>
    </w:p>
    <w:p w14:paraId="16C716B0" w14:textId="63A2774F" w:rsidR="00821F18" w:rsidRDefault="00CA674D">
      <w:pPr>
        <w:pStyle w:val="TOC2"/>
        <w:rPr>
          <w:rFonts w:asciiTheme="minorHAnsi" w:eastAsiaTheme="minorEastAsia" w:hAnsiTheme="minorHAnsi" w:cstheme="minorBidi"/>
          <w:b w:val="0"/>
          <w:noProof/>
          <w:sz w:val="24"/>
          <w:szCs w:val="24"/>
          <w:lang w:eastAsia="en-GB"/>
        </w:rPr>
      </w:pPr>
      <w:hyperlink w:anchor="_Toc53002679" w:history="1">
        <w:r w:rsidR="00821F18" w:rsidRPr="00C36D4C">
          <w:rPr>
            <w:rStyle w:val="Hyperlink"/>
            <w:noProof/>
          </w:rPr>
          <w:t>13.2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w:t>
        </w:r>
        <w:r w:rsidR="00821F18">
          <w:rPr>
            <w:noProof/>
            <w:webHidden/>
          </w:rPr>
          <w:tab/>
        </w:r>
        <w:r w:rsidR="00821F18">
          <w:rPr>
            <w:noProof/>
            <w:webHidden/>
          </w:rPr>
          <w:fldChar w:fldCharType="begin"/>
        </w:r>
        <w:r w:rsidR="00821F18">
          <w:rPr>
            <w:noProof/>
            <w:webHidden/>
          </w:rPr>
          <w:instrText xml:space="preserve"> PAGEREF _Toc53002679 \h </w:instrText>
        </w:r>
        <w:r w:rsidR="00821F18">
          <w:rPr>
            <w:noProof/>
            <w:webHidden/>
          </w:rPr>
        </w:r>
        <w:r w:rsidR="00821F18">
          <w:rPr>
            <w:noProof/>
            <w:webHidden/>
          </w:rPr>
          <w:fldChar w:fldCharType="separate"/>
        </w:r>
        <w:r w:rsidR="00821F18">
          <w:rPr>
            <w:noProof/>
            <w:webHidden/>
          </w:rPr>
          <w:t>109</w:t>
        </w:r>
        <w:r w:rsidR="00821F18">
          <w:rPr>
            <w:noProof/>
            <w:webHidden/>
          </w:rPr>
          <w:fldChar w:fldCharType="end"/>
        </w:r>
      </w:hyperlink>
    </w:p>
    <w:p w14:paraId="6EBE2BEF" w14:textId="16DF8E0D" w:rsidR="00821F18" w:rsidRDefault="00CA674D">
      <w:pPr>
        <w:pStyle w:val="TOC2"/>
        <w:rPr>
          <w:rFonts w:asciiTheme="minorHAnsi" w:eastAsiaTheme="minorEastAsia" w:hAnsiTheme="minorHAnsi" w:cstheme="minorBidi"/>
          <w:b w:val="0"/>
          <w:noProof/>
          <w:sz w:val="24"/>
          <w:szCs w:val="24"/>
          <w:lang w:eastAsia="en-GB"/>
        </w:rPr>
      </w:pPr>
      <w:hyperlink w:anchor="_Toc53002680" w:history="1">
        <w:r w:rsidR="00821F18" w:rsidRPr="00C36D4C">
          <w:rPr>
            <w:rStyle w:val="Hyperlink"/>
            <w:noProof/>
          </w:rPr>
          <w:t>13.3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SpatialSample</w:t>
        </w:r>
        <w:r w:rsidR="00821F18">
          <w:rPr>
            <w:noProof/>
            <w:webHidden/>
          </w:rPr>
          <w:tab/>
        </w:r>
        <w:r w:rsidR="00821F18">
          <w:rPr>
            <w:noProof/>
            <w:webHidden/>
          </w:rPr>
          <w:fldChar w:fldCharType="begin"/>
        </w:r>
        <w:r w:rsidR="00821F18">
          <w:rPr>
            <w:noProof/>
            <w:webHidden/>
          </w:rPr>
          <w:instrText xml:space="preserve"> PAGEREF _Toc53002680 \h </w:instrText>
        </w:r>
        <w:r w:rsidR="00821F18">
          <w:rPr>
            <w:noProof/>
            <w:webHidden/>
          </w:rPr>
        </w:r>
        <w:r w:rsidR="00821F18">
          <w:rPr>
            <w:noProof/>
            <w:webHidden/>
          </w:rPr>
          <w:fldChar w:fldCharType="separate"/>
        </w:r>
        <w:r w:rsidR="00821F18">
          <w:rPr>
            <w:noProof/>
            <w:webHidden/>
          </w:rPr>
          <w:t>111</w:t>
        </w:r>
        <w:r w:rsidR="00821F18">
          <w:rPr>
            <w:noProof/>
            <w:webHidden/>
          </w:rPr>
          <w:fldChar w:fldCharType="end"/>
        </w:r>
      </w:hyperlink>
    </w:p>
    <w:p w14:paraId="10A87367" w14:textId="123BA19D" w:rsidR="00821F18" w:rsidRDefault="00CA674D">
      <w:pPr>
        <w:pStyle w:val="TOC2"/>
        <w:rPr>
          <w:rFonts w:asciiTheme="minorHAnsi" w:eastAsiaTheme="minorEastAsia" w:hAnsiTheme="minorHAnsi" w:cstheme="minorBidi"/>
          <w:b w:val="0"/>
          <w:noProof/>
          <w:sz w:val="24"/>
          <w:szCs w:val="24"/>
          <w:lang w:eastAsia="en-GB"/>
        </w:rPr>
      </w:pPr>
      <w:hyperlink w:anchor="_Toc53002681" w:history="1">
        <w:r w:rsidR="00821F18" w:rsidRPr="00C36D4C">
          <w:rPr>
            <w:rStyle w:val="Hyperlink"/>
            <w:noProof/>
          </w:rPr>
          <w:t>13.4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MaterialSample</w:t>
        </w:r>
        <w:r w:rsidR="00821F18">
          <w:rPr>
            <w:noProof/>
            <w:webHidden/>
          </w:rPr>
          <w:tab/>
        </w:r>
        <w:r w:rsidR="00821F18">
          <w:rPr>
            <w:noProof/>
            <w:webHidden/>
          </w:rPr>
          <w:fldChar w:fldCharType="begin"/>
        </w:r>
        <w:r w:rsidR="00821F18">
          <w:rPr>
            <w:noProof/>
            <w:webHidden/>
          </w:rPr>
          <w:instrText xml:space="preserve"> PAGEREF _Toc53002681 \h </w:instrText>
        </w:r>
        <w:r w:rsidR="00821F18">
          <w:rPr>
            <w:noProof/>
            <w:webHidden/>
          </w:rPr>
        </w:r>
        <w:r w:rsidR="00821F18">
          <w:rPr>
            <w:noProof/>
            <w:webHidden/>
          </w:rPr>
          <w:fldChar w:fldCharType="separate"/>
        </w:r>
        <w:r w:rsidR="00821F18">
          <w:rPr>
            <w:noProof/>
            <w:webHidden/>
          </w:rPr>
          <w:t>113</w:t>
        </w:r>
        <w:r w:rsidR="00821F18">
          <w:rPr>
            <w:noProof/>
            <w:webHidden/>
          </w:rPr>
          <w:fldChar w:fldCharType="end"/>
        </w:r>
      </w:hyperlink>
    </w:p>
    <w:p w14:paraId="295FE866" w14:textId="4D1B33B1" w:rsidR="00821F18" w:rsidRDefault="00CA674D">
      <w:pPr>
        <w:pStyle w:val="TOC2"/>
        <w:rPr>
          <w:rFonts w:asciiTheme="minorHAnsi" w:eastAsiaTheme="minorEastAsia" w:hAnsiTheme="minorHAnsi" w:cstheme="minorBidi"/>
          <w:b w:val="0"/>
          <w:noProof/>
          <w:sz w:val="24"/>
          <w:szCs w:val="24"/>
          <w:lang w:eastAsia="en-GB"/>
        </w:rPr>
      </w:pPr>
      <w:hyperlink w:anchor="_Toc53002682" w:history="1">
        <w:r w:rsidR="00821F18" w:rsidRPr="00C36D4C">
          <w:rPr>
            <w:rStyle w:val="Hyperlink"/>
            <w:noProof/>
          </w:rPr>
          <w:t>13.5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StatisticalSample</w:t>
        </w:r>
        <w:r w:rsidR="00821F18">
          <w:rPr>
            <w:noProof/>
            <w:webHidden/>
          </w:rPr>
          <w:tab/>
        </w:r>
        <w:r w:rsidR="00821F18">
          <w:rPr>
            <w:noProof/>
            <w:webHidden/>
          </w:rPr>
          <w:fldChar w:fldCharType="begin"/>
        </w:r>
        <w:r w:rsidR="00821F18">
          <w:rPr>
            <w:noProof/>
            <w:webHidden/>
          </w:rPr>
          <w:instrText xml:space="preserve"> PAGEREF _Toc53002682 \h </w:instrText>
        </w:r>
        <w:r w:rsidR="00821F18">
          <w:rPr>
            <w:noProof/>
            <w:webHidden/>
          </w:rPr>
        </w:r>
        <w:r w:rsidR="00821F18">
          <w:rPr>
            <w:noProof/>
            <w:webHidden/>
          </w:rPr>
          <w:fldChar w:fldCharType="separate"/>
        </w:r>
        <w:r w:rsidR="00821F18">
          <w:rPr>
            <w:noProof/>
            <w:webHidden/>
          </w:rPr>
          <w:t>116</w:t>
        </w:r>
        <w:r w:rsidR="00821F18">
          <w:rPr>
            <w:noProof/>
            <w:webHidden/>
          </w:rPr>
          <w:fldChar w:fldCharType="end"/>
        </w:r>
      </w:hyperlink>
    </w:p>
    <w:p w14:paraId="5F634A73" w14:textId="7F8200A4" w:rsidR="00821F18" w:rsidRDefault="00CA674D">
      <w:pPr>
        <w:pStyle w:val="TOC2"/>
        <w:rPr>
          <w:rFonts w:asciiTheme="minorHAnsi" w:eastAsiaTheme="minorEastAsia" w:hAnsiTheme="minorHAnsi" w:cstheme="minorBidi"/>
          <w:b w:val="0"/>
          <w:noProof/>
          <w:sz w:val="24"/>
          <w:szCs w:val="24"/>
          <w:lang w:eastAsia="en-GB"/>
        </w:rPr>
      </w:pPr>
      <w:hyperlink w:anchor="_Toc53002683" w:history="1">
        <w:r w:rsidR="00821F18" w:rsidRPr="00C36D4C">
          <w:rPr>
            <w:rStyle w:val="Hyperlink"/>
            <w:noProof/>
          </w:rPr>
          <w:t>13.6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w:t>
        </w:r>
        <w:r w:rsidR="00821F18">
          <w:rPr>
            <w:noProof/>
            <w:webHidden/>
          </w:rPr>
          <w:tab/>
        </w:r>
        <w:r w:rsidR="00821F18">
          <w:rPr>
            <w:noProof/>
            <w:webHidden/>
          </w:rPr>
          <w:fldChar w:fldCharType="begin"/>
        </w:r>
        <w:r w:rsidR="00821F18">
          <w:rPr>
            <w:noProof/>
            <w:webHidden/>
          </w:rPr>
          <w:instrText xml:space="preserve"> PAGEREF _Toc53002683 \h </w:instrText>
        </w:r>
        <w:r w:rsidR="00821F18">
          <w:rPr>
            <w:noProof/>
            <w:webHidden/>
          </w:rPr>
        </w:r>
        <w:r w:rsidR="00821F18">
          <w:rPr>
            <w:noProof/>
            <w:webHidden/>
          </w:rPr>
          <w:fldChar w:fldCharType="separate"/>
        </w:r>
        <w:r w:rsidR="00821F18">
          <w:rPr>
            <w:noProof/>
            <w:webHidden/>
          </w:rPr>
          <w:t>117</w:t>
        </w:r>
        <w:r w:rsidR="00821F18">
          <w:rPr>
            <w:noProof/>
            <w:webHidden/>
          </w:rPr>
          <w:fldChar w:fldCharType="end"/>
        </w:r>
      </w:hyperlink>
    </w:p>
    <w:p w14:paraId="7F2BFCDC" w14:textId="1FC4134A" w:rsidR="00821F18" w:rsidRDefault="00CA674D">
      <w:pPr>
        <w:pStyle w:val="TOC2"/>
        <w:rPr>
          <w:rFonts w:asciiTheme="minorHAnsi" w:eastAsiaTheme="minorEastAsia" w:hAnsiTheme="minorHAnsi" w:cstheme="minorBidi"/>
          <w:b w:val="0"/>
          <w:noProof/>
          <w:sz w:val="24"/>
          <w:szCs w:val="24"/>
          <w:lang w:eastAsia="en-GB"/>
        </w:rPr>
      </w:pPr>
      <w:hyperlink w:anchor="_Toc53002684" w:history="1">
        <w:r w:rsidR="00821F18" w:rsidRPr="00C36D4C">
          <w:rPr>
            <w:rStyle w:val="Hyperlink"/>
            <w:noProof/>
          </w:rPr>
          <w:t>13.7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Sampler</w:t>
        </w:r>
        <w:r w:rsidR="00821F18">
          <w:rPr>
            <w:noProof/>
            <w:webHidden/>
          </w:rPr>
          <w:tab/>
        </w:r>
        <w:r w:rsidR="00821F18">
          <w:rPr>
            <w:noProof/>
            <w:webHidden/>
          </w:rPr>
          <w:fldChar w:fldCharType="begin"/>
        </w:r>
        <w:r w:rsidR="00821F18">
          <w:rPr>
            <w:noProof/>
            <w:webHidden/>
          </w:rPr>
          <w:instrText xml:space="preserve"> PAGEREF _Toc53002684 \h </w:instrText>
        </w:r>
        <w:r w:rsidR="00821F18">
          <w:rPr>
            <w:noProof/>
            <w:webHidden/>
          </w:rPr>
        </w:r>
        <w:r w:rsidR="00821F18">
          <w:rPr>
            <w:noProof/>
            <w:webHidden/>
          </w:rPr>
          <w:fldChar w:fldCharType="separate"/>
        </w:r>
        <w:r w:rsidR="00821F18">
          <w:rPr>
            <w:noProof/>
            <w:webHidden/>
          </w:rPr>
          <w:t>118</w:t>
        </w:r>
        <w:r w:rsidR="00821F18">
          <w:rPr>
            <w:noProof/>
            <w:webHidden/>
          </w:rPr>
          <w:fldChar w:fldCharType="end"/>
        </w:r>
      </w:hyperlink>
    </w:p>
    <w:p w14:paraId="55907104" w14:textId="5C83B345" w:rsidR="00821F18" w:rsidRDefault="00CA674D">
      <w:pPr>
        <w:pStyle w:val="TOC2"/>
        <w:rPr>
          <w:rFonts w:asciiTheme="minorHAnsi" w:eastAsiaTheme="minorEastAsia" w:hAnsiTheme="minorHAnsi" w:cstheme="minorBidi"/>
          <w:b w:val="0"/>
          <w:noProof/>
          <w:sz w:val="24"/>
          <w:szCs w:val="24"/>
          <w:lang w:eastAsia="en-GB"/>
        </w:rPr>
      </w:pPr>
      <w:hyperlink w:anchor="_Toc53002685" w:history="1">
        <w:r w:rsidR="00821F18" w:rsidRPr="00C36D4C">
          <w:rPr>
            <w:rStyle w:val="Hyperlink"/>
            <w:noProof/>
          </w:rPr>
          <w:t>13.8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SampleCollection</w:t>
        </w:r>
        <w:r w:rsidR="00821F18">
          <w:rPr>
            <w:noProof/>
            <w:webHidden/>
          </w:rPr>
          <w:tab/>
        </w:r>
        <w:r w:rsidR="00821F18">
          <w:rPr>
            <w:noProof/>
            <w:webHidden/>
          </w:rPr>
          <w:fldChar w:fldCharType="begin"/>
        </w:r>
        <w:r w:rsidR="00821F18">
          <w:rPr>
            <w:noProof/>
            <w:webHidden/>
          </w:rPr>
          <w:instrText xml:space="preserve"> PAGEREF _Toc53002685 \h </w:instrText>
        </w:r>
        <w:r w:rsidR="00821F18">
          <w:rPr>
            <w:noProof/>
            <w:webHidden/>
          </w:rPr>
        </w:r>
        <w:r w:rsidR="00821F18">
          <w:rPr>
            <w:noProof/>
            <w:webHidden/>
          </w:rPr>
          <w:fldChar w:fldCharType="separate"/>
        </w:r>
        <w:r w:rsidR="00821F18">
          <w:rPr>
            <w:noProof/>
            <w:webHidden/>
          </w:rPr>
          <w:t>120</w:t>
        </w:r>
        <w:r w:rsidR="00821F18">
          <w:rPr>
            <w:noProof/>
            <w:webHidden/>
          </w:rPr>
          <w:fldChar w:fldCharType="end"/>
        </w:r>
      </w:hyperlink>
    </w:p>
    <w:p w14:paraId="214C9247" w14:textId="5347030B" w:rsidR="00821F18" w:rsidRDefault="00CA674D">
      <w:pPr>
        <w:pStyle w:val="TOC2"/>
        <w:rPr>
          <w:rFonts w:asciiTheme="minorHAnsi" w:eastAsiaTheme="minorEastAsia" w:hAnsiTheme="minorHAnsi" w:cstheme="minorBidi"/>
          <w:b w:val="0"/>
          <w:noProof/>
          <w:sz w:val="24"/>
          <w:szCs w:val="24"/>
          <w:lang w:eastAsia="en-GB"/>
        </w:rPr>
      </w:pPr>
      <w:hyperlink w:anchor="_Toc53002686" w:history="1">
        <w:r w:rsidR="00821F18" w:rsidRPr="00C36D4C">
          <w:rPr>
            <w:rStyle w:val="Hyperlink"/>
            <w:noProof/>
          </w:rPr>
          <w:t>13.9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PhysicalDimension</w:t>
        </w:r>
        <w:r w:rsidR="00821F18">
          <w:rPr>
            <w:noProof/>
            <w:webHidden/>
          </w:rPr>
          <w:tab/>
        </w:r>
        <w:r w:rsidR="00821F18">
          <w:rPr>
            <w:noProof/>
            <w:webHidden/>
          </w:rPr>
          <w:fldChar w:fldCharType="begin"/>
        </w:r>
        <w:r w:rsidR="00821F18">
          <w:rPr>
            <w:noProof/>
            <w:webHidden/>
          </w:rPr>
          <w:instrText xml:space="preserve"> PAGEREF _Toc53002686 \h </w:instrText>
        </w:r>
        <w:r w:rsidR="00821F18">
          <w:rPr>
            <w:noProof/>
            <w:webHidden/>
          </w:rPr>
        </w:r>
        <w:r w:rsidR="00821F18">
          <w:rPr>
            <w:noProof/>
            <w:webHidden/>
          </w:rPr>
          <w:fldChar w:fldCharType="separate"/>
        </w:r>
        <w:r w:rsidR="00821F18">
          <w:rPr>
            <w:noProof/>
            <w:webHidden/>
          </w:rPr>
          <w:t>122</w:t>
        </w:r>
        <w:r w:rsidR="00821F18">
          <w:rPr>
            <w:noProof/>
            <w:webHidden/>
          </w:rPr>
          <w:fldChar w:fldCharType="end"/>
        </w:r>
      </w:hyperlink>
    </w:p>
    <w:p w14:paraId="11946FE2" w14:textId="226BCB1E" w:rsidR="00821F18" w:rsidRDefault="00CA674D">
      <w:pPr>
        <w:pStyle w:val="TOC2"/>
        <w:rPr>
          <w:rFonts w:asciiTheme="minorHAnsi" w:eastAsiaTheme="minorEastAsia" w:hAnsiTheme="minorHAnsi" w:cstheme="minorBidi"/>
          <w:b w:val="0"/>
          <w:noProof/>
          <w:sz w:val="24"/>
          <w:szCs w:val="24"/>
          <w:lang w:eastAsia="en-GB"/>
        </w:rPr>
      </w:pPr>
      <w:hyperlink w:anchor="_Toc53002687" w:history="1">
        <w:r w:rsidR="00821F18" w:rsidRPr="00C36D4C">
          <w:rPr>
            <w:rStyle w:val="Hyperlink"/>
            <w:noProof/>
          </w:rPr>
          <w:t>13.10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NamedLocation</w:t>
        </w:r>
        <w:r w:rsidR="00821F18">
          <w:rPr>
            <w:noProof/>
            <w:webHidden/>
          </w:rPr>
          <w:tab/>
        </w:r>
        <w:r w:rsidR="00821F18">
          <w:rPr>
            <w:noProof/>
            <w:webHidden/>
          </w:rPr>
          <w:fldChar w:fldCharType="begin"/>
        </w:r>
        <w:r w:rsidR="00821F18">
          <w:rPr>
            <w:noProof/>
            <w:webHidden/>
          </w:rPr>
          <w:instrText xml:space="preserve"> PAGEREF _Toc53002687 \h </w:instrText>
        </w:r>
        <w:r w:rsidR="00821F18">
          <w:rPr>
            <w:noProof/>
            <w:webHidden/>
          </w:rPr>
        </w:r>
        <w:r w:rsidR="00821F18">
          <w:rPr>
            <w:noProof/>
            <w:webHidden/>
          </w:rPr>
          <w:fldChar w:fldCharType="separate"/>
        </w:r>
        <w:r w:rsidR="00821F18">
          <w:rPr>
            <w:noProof/>
            <w:webHidden/>
          </w:rPr>
          <w:t>123</w:t>
        </w:r>
        <w:r w:rsidR="00821F18">
          <w:rPr>
            <w:noProof/>
            <w:webHidden/>
          </w:rPr>
          <w:fldChar w:fldCharType="end"/>
        </w:r>
      </w:hyperlink>
    </w:p>
    <w:p w14:paraId="0694EC86" w14:textId="0E89DE93" w:rsidR="00821F18" w:rsidRDefault="00CA674D">
      <w:pPr>
        <w:pStyle w:val="TOC2"/>
        <w:rPr>
          <w:rFonts w:asciiTheme="minorHAnsi" w:eastAsiaTheme="minorEastAsia" w:hAnsiTheme="minorHAnsi" w:cstheme="minorBidi"/>
          <w:b w:val="0"/>
          <w:noProof/>
          <w:sz w:val="24"/>
          <w:szCs w:val="24"/>
          <w:lang w:eastAsia="en-GB"/>
        </w:rPr>
      </w:pPr>
      <w:hyperlink w:anchor="_Toc53002688" w:history="1">
        <w:r w:rsidR="00821F18" w:rsidRPr="00C36D4C">
          <w:rPr>
            <w:rStyle w:val="Hyperlink"/>
            <w:noProof/>
          </w:rPr>
          <w:t>13.11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StatisticalClassification</w:t>
        </w:r>
        <w:r w:rsidR="00821F18">
          <w:rPr>
            <w:noProof/>
            <w:webHidden/>
          </w:rPr>
          <w:tab/>
        </w:r>
        <w:r w:rsidR="00821F18">
          <w:rPr>
            <w:noProof/>
            <w:webHidden/>
          </w:rPr>
          <w:fldChar w:fldCharType="begin"/>
        </w:r>
        <w:r w:rsidR="00821F18">
          <w:rPr>
            <w:noProof/>
            <w:webHidden/>
          </w:rPr>
          <w:instrText xml:space="preserve"> PAGEREF _Toc53002688 \h </w:instrText>
        </w:r>
        <w:r w:rsidR="00821F18">
          <w:rPr>
            <w:noProof/>
            <w:webHidden/>
          </w:rPr>
        </w:r>
        <w:r w:rsidR="00821F18">
          <w:rPr>
            <w:noProof/>
            <w:webHidden/>
          </w:rPr>
          <w:fldChar w:fldCharType="separate"/>
        </w:r>
        <w:r w:rsidR="00821F18">
          <w:rPr>
            <w:noProof/>
            <w:webHidden/>
          </w:rPr>
          <w:t>125</w:t>
        </w:r>
        <w:r w:rsidR="00821F18">
          <w:rPr>
            <w:noProof/>
            <w:webHidden/>
          </w:rPr>
          <w:fldChar w:fldCharType="end"/>
        </w:r>
      </w:hyperlink>
    </w:p>
    <w:p w14:paraId="1A4285BB" w14:textId="76872723" w:rsidR="00821F18" w:rsidRDefault="00CA674D">
      <w:pPr>
        <w:pStyle w:val="TOC1"/>
        <w:rPr>
          <w:rFonts w:asciiTheme="minorHAnsi" w:eastAsiaTheme="minorEastAsia" w:hAnsiTheme="minorHAnsi" w:cstheme="minorBidi"/>
          <w:b w:val="0"/>
          <w:noProof/>
          <w:sz w:val="24"/>
          <w:szCs w:val="24"/>
          <w:lang w:eastAsia="en-GB"/>
        </w:rPr>
      </w:pPr>
      <w:hyperlink w:anchor="_Toc53002689" w:history="1">
        <w:r w:rsidR="00821F18" w:rsidRPr="00C36D4C">
          <w:rPr>
            <w:rStyle w:val="Hyperlink"/>
            <w:noProof/>
          </w:rPr>
          <w:t>Annex A (normative)  Abstract Test Suite</w:t>
        </w:r>
        <w:r w:rsidR="00821F18">
          <w:rPr>
            <w:noProof/>
            <w:webHidden/>
          </w:rPr>
          <w:tab/>
        </w:r>
        <w:r w:rsidR="00821F18">
          <w:rPr>
            <w:noProof/>
            <w:webHidden/>
          </w:rPr>
          <w:fldChar w:fldCharType="begin"/>
        </w:r>
        <w:r w:rsidR="00821F18">
          <w:rPr>
            <w:noProof/>
            <w:webHidden/>
          </w:rPr>
          <w:instrText xml:space="preserve"> PAGEREF _Toc53002689 \h </w:instrText>
        </w:r>
        <w:r w:rsidR="00821F18">
          <w:rPr>
            <w:noProof/>
            <w:webHidden/>
          </w:rPr>
        </w:r>
        <w:r w:rsidR="00821F18">
          <w:rPr>
            <w:noProof/>
            <w:webHidden/>
          </w:rPr>
          <w:fldChar w:fldCharType="separate"/>
        </w:r>
        <w:r w:rsidR="00821F18">
          <w:rPr>
            <w:noProof/>
            <w:webHidden/>
          </w:rPr>
          <w:t>127</w:t>
        </w:r>
        <w:r w:rsidR="00821F18">
          <w:rPr>
            <w:noProof/>
            <w:webHidden/>
          </w:rPr>
          <w:fldChar w:fldCharType="end"/>
        </w:r>
      </w:hyperlink>
    </w:p>
    <w:p w14:paraId="0511217E" w14:textId="142CEDE1" w:rsidR="00821F18" w:rsidRDefault="00CA674D">
      <w:pPr>
        <w:pStyle w:val="TOC1"/>
        <w:rPr>
          <w:rFonts w:asciiTheme="minorHAnsi" w:eastAsiaTheme="minorEastAsia" w:hAnsiTheme="minorHAnsi" w:cstheme="minorBidi"/>
          <w:b w:val="0"/>
          <w:noProof/>
          <w:sz w:val="24"/>
          <w:szCs w:val="24"/>
          <w:lang w:eastAsia="en-GB"/>
        </w:rPr>
      </w:pPr>
      <w:hyperlink w:anchor="_Toc53002690" w:history="1">
        <w:r w:rsidR="00821F18" w:rsidRPr="00C36D4C">
          <w:rPr>
            <w:rStyle w:val="Hyperlink"/>
            <w:noProof/>
          </w:rPr>
          <w:t>A.1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Conceptual Observation schema package</w:t>
        </w:r>
        <w:r w:rsidR="00821F18">
          <w:rPr>
            <w:noProof/>
            <w:webHidden/>
          </w:rPr>
          <w:tab/>
        </w:r>
        <w:r w:rsidR="00821F18">
          <w:rPr>
            <w:noProof/>
            <w:webHidden/>
          </w:rPr>
          <w:fldChar w:fldCharType="begin"/>
        </w:r>
        <w:r w:rsidR="00821F18">
          <w:rPr>
            <w:noProof/>
            <w:webHidden/>
          </w:rPr>
          <w:instrText xml:space="preserve"> PAGEREF _Toc53002690 \h </w:instrText>
        </w:r>
        <w:r w:rsidR="00821F18">
          <w:rPr>
            <w:noProof/>
            <w:webHidden/>
          </w:rPr>
        </w:r>
        <w:r w:rsidR="00821F18">
          <w:rPr>
            <w:noProof/>
            <w:webHidden/>
          </w:rPr>
          <w:fldChar w:fldCharType="separate"/>
        </w:r>
        <w:r w:rsidR="00821F18">
          <w:rPr>
            <w:noProof/>
            <w:webHidden/>
          </w:rPr>
          <w:t>127</w:t>
        </w:r>
        <w:r w:rsidR="00821F18">
          <w:rPr>
            <w:noProof/>
            <w:webHidden/>
          </w:rPr>
          <w:fldChar w:fldCharType="end"/>
        </w:r>
      </w:hyperlink>
    </w:p>
    <w:p w14:paraId="7D3E87FB" w14:textId="37ECF74B" w:rsidR="00821F18" w:rsidRDefault="00CA674D">
      <w:pPr>
        <w:pStyle w:val="TOC1"/>
        <w:rPr>
          <w:rFonts w:asciiTheme="minorHAnsi" w:eastAsiaTheme="minorEastAsia" w:hAnsiTheme="minorHAnsi" w:cstheme="minorBidi"/>
          <w:b w:val="0"/>
          <w:noProof/>
          <w:sz w:val="24"/>
          <w:szCs w:val="24"/>
          <w:lang w:eastAsia="en-GB"/>
        </w:rPr>
      </w:pPr>
      <w:hyperlink w:anchor="_Toc53002691" w:history="1">
        <w:r w:rsidR="00821F18" w:rsidRPr="00C36D4C">
          <w:rPr>
            <w:rStyle w:val="Hyperlink"/>
            <w:noProof/>
          </w:rPr>
          <w:t>A.2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Abstract Observation core package</w:t>
        </w:r>
        <w:r w:rsidR="00821F18">
          <w:rPr>
            <w:noProof/>
            <w:webHidden/>
          </w:rPr>
          <w:tab/>
        </w:r>
        <w:r w:rsidR="00821F18">
          <w:rPr>
            <w:noProof/>
            <w:webHidden/>
          </w:rPr>
          <w:fldChar w:fldCharType="begin"/>
        </w:r>
        <w:r w:rsidR="00821F18">
          <w:rPr>
            <w:noProof/>
            <w:webHidden/>
          </w:rPr>
          <w:instrText xml:space="preserve"> PAGEREF _Toc53002691 \h </w:instrText>
        </w:r>
        <w:r w:rsidR="00821F18">
          <w:rPr>
            <w:noProof/>
            <w:webHidden/>
          </w:rPr>
        </w:r>
        <w:r w:rsidR="00821F18">
          <w:rPr>
            <w:noProof/>
            <w:webHidden/>
          </w:rPr>
          <w:fldChar w:fldCharType="separate"/>
        </w:r>
        <w:r w:rsidR="00821F18">
          <w:rPr>
            <w:noProof/>
            <w:webHidden/>
          </w:rPr>
          <w:t>129</w:t>
        </w:r>
        <w:r w:rsidR="00821F18">
          <w:rPr>
            <w:noProof/>
            <w:webHidden/>
          </w:rPr>
          <w:fldChar w:fldCharType="end"/>
        </w:r>
      </w:hyperlink>
    </w:p>
    <w:p w14:paraId="62F3A4A3" w14:textId="2B753E3A" w:rsidR="00821F18" w:rsidRDefault="00CA674D">
      <w:pPr>
        <w:pStyle w:val="TOC1"/>
        <w:rPr>
          <w:rFonts w:asciiTheme="minorHAnsi" w:eastAsiaTheme="minorEastAsia" w:hAnsiTheme="minorHAnsi" w:cstheme="minorBidi"/>
          <w:b w:val="0"/>
          <w:noProof/>
          <w:sz w:val="24"/>
          <w:szCs w:val="24"/>
          <w:lang w:eastAsia="en-GB"/>
        </w:rPr>
      </w:pPr>
      <w:hyperlink w:anchor="_Toc53002692" w:history="1">
        <w:r w:rsidR="00821F18" w:rsidRPr="00C36D4C">
          <w:rPr>
            <w:rStyle w:val="Hyperlink"/>
            <w:noProof/>
          </w:rPr>
          <w:t>A.3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Basic Observations package</w:t>
        </w:r>
        <w:r w:rsidR="00821F18">
          <w:rPr>
            <w:noProof/>
            <w:webHidden/>
          </w:rPr>
          <w:tab/>
        </w:r>
        <w:r w:rsidR="00821F18">
          <w:rPr>
            <w:noProof/>
            <w:webHidden/>
          </w:rPr>
          <w:fldChar w:fldCharType="begin"/>
        </w:r>
        <w:r w:rsidR="00821F18">
          <w:rPr>
            <w:noProof/>
            <w:webHidden/>
          </w:rPr>
          <w:instrText xml:space="preserve"> PAGEREF _Toc53002692 \h </w:instrText>
        </w:r>
        <w:r w:rsidR="00821F18">
          <w:rPr>
            <w:noProof/>
            <w:webHidden/>
          </w:rPr>
        </w:r>
        <w:r w:rsidR="00821F18">
          <w:rPr>
            <w:noProof/>
            <w:webHidden/>
          </w:rPr>
          <w:fldChar w:fldCharType="separate"/>
        </w:r>
        <w:r w:rsidR="00821F18">
          <w:rPr>
            <w:noProof/>
            <w:webHidden/>
          </w:rPr>
          <w:t>131</w:t>
        </w:r>
        <w:r w:rsidR="00821F18">
          <w:rPr>
            <w:noProof/>
            <w:webHidden/>
          </w:rPr>
          <w:fldChar w:fldCharType="end"/>
        </w:r>
      </w:hyperlink>
    </w:p>
    <w:p w14:paraId="37FFF62E" w14:textId="0F6A64D6" w:rsidR="00821F18" w:rsidRDefault="00CA674D">
      <w:pPr>
        <w:pStyle w:val="TOC1"/>
        <w:rPr>
          <w:rFonts w:asciiTheme="minorHAnsi" w:eastAsiaTheme="minorEastAsia" w:hAnsiTheme="minorHAnsi" w:cstheme="minorBidi"/>
          <w:b w:val="0"/>
          <w:noProof/>
          <w:sz w:val="24"/>
          <w:szCs w:val="24"/>
          <w:lang w:eastAsia="en-GB"/>
        </w:rPr>
      </w:pPr>
      <w:hyperlink w:anchor="_Toc53002693" w:history="1">
        <w:r w:rsidR="00821F18" w:rsidRPr="00C36D4C">
          <w:rPr>
            <w:rStyle w:val="Hyperlink"/>
            <w:noProof/>
          </w:rPr>
          <w:t>A.4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Conceptual Sample schema package</w:t>
        </w:r>
        <w:r w:rsidR="00821F18">
          <w:rPr>
            <w:noProof/>
            <w:webHidden/>
          </w:rPr>
          <w:tab/>
        </w:r>
        <w:r w:rsidR="00821F18">
          <w:rPr>
            <w:noProof/>
            <w:webHidden/>
          </w:rPr>
          <w:fldChar w:fldCharType="begin"/>
        </w:r>
        <w:r w:rsidR="00821F18">
          <w:rPr>
            <w:noProof/>
            <w:webHidden/>
          </w:rPr>
          <w:instrText xml:space="preserve"> PAGEREF _Toc53002693 \h </w:instrText>
        </w:r>
        <w:r w:rsidR="00821F18">
          <w:rPr>
            <w:noProof/>
            <w:webHidden/>
          </w:rPr>
        </w:r>
        <w:r w:rsidR="00821F18">
          <w:rPr>
            <w:noProof/>
            <w:webHidden/>
          </w:rPr>
          <w:fldChar w:fldCharType="separate"/>
        </w:r>
        <w:r w:rsidR="00821F18">
          <w:rPr>
            <w:noProof/>
            <w:webHidden/>
          </w:rPr>
          <w:t>134</w:t>
        </w:r>
        <w:r w:rsidR="00821F18">
          <w:rPr>
            <w:noProof/>
            <w:webHidden/>
          </w:rPr>
          <w:fldChar w:fldCharType="end"/>
        </w:r>
      </w:hyperlink>
    </w:p>
    <w:p w14:paraId="71940AF0" w14:textId="618EAF8A" w:rsidR="00821F18" w:rsidRDefault="00CA674D">
      <w:pPr>
        <w:pStyle w:val="TOC1"/>
        <w:rPr>
          <w:rFonts w:asciiTheme="minorHAnsi" w:eastAsiaTheme="minorEastAsia" w:hAnsiTheme="minorHAnsi" w:cstheme="minorBidi"/>
          <w:b w:val="0"/>
          <w:noProof/>
          <w:sz w:val="24"/>
          <w:szCs w:val="24"/>
          <w:lang w:eastAsia="en-GB"/>
        </w:rPr>
      </w:pPr>
      <w:hyperlink w:anchor="_Toc53002694" w:history="1">
        <w:r w:rsidR="00821F18" w:rsidRPr="00C36D4C">
          <w:rPr>
            <w:rStyle w:val="Hyperlink"/>
            <w:noProof/>
          </w:rPr>
          <w:t>A.5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Abstract Sample core package</w:t>
        </w:r>
        <w:r w:rsidR="00821F18">
          <w:rPr>
            <w:noProof/>
            <w:webHidden/>
          </w:rPr>
          <w:tab/>
        </w:r>
        <w:r w:rsidR="00821F18">
          <w:rPr>
            <w:noProof/>
            <w:webHidden/>
          </w:rPr>
          <w:fldChar w:fldCharType="begin"/>
        </w:r>
        <w:r w:rsidR="00821F18">
          <w:rPr>
            <w:noProof/>
            <w:webHidden/>
          </w:rPr>
          <w:instrText xml:space="preserve"> PAGEREF _Toc53002694 \h </w:instrText>
        </w:r>
        <w:r w:rsidR="00821F18">
          <w:rPr>
            <w:noProof/>
            <w:webHidden/>
          </w:rPr>
        </w:r>
        <w:r w:rsidR="00821F18">
          <w:rPr>
            <w:noProof/>
            <w:webHidden/>
          </w:rPr>
          <w:fldChar w:fldCharType="separate"/>
        </w:r>
        <w:r w:rsidR="00821F18">
          <w:rPr>
            <w:noProof/>
            <w:webHidden/>
          </w:rPr>
          <w:t>136</w:t>
        </w:r>
        <w:r w:rsidR="00821F18">
          <w:rPr>
            <w:noProof/>
            <w:webHidden/>
          </w:rPr>
          <w:fldChar w:fldCharType="end"/>
        </w:r>
      </w:hyperlink>
    </w:p>
    <w:p w14:paraId="57749D49" w14:textId="75F46277" w:rsidR="00821F18" w:rsidRDefault="00CA674D">
      <w:pPr>
        <w:pStyle w:val="TOC1"/>
        <w:rPr>
          <w:rFonts w:asciiTheme="minorHAnsi" w:eastAsiaTheme="minorEastAsia" w:hAnsiTheme="minorHAnsi" w:cstheme="minorBidi"/>
          <w:b w:val="0"/>
          <w:noProof/>
          <w:sz w:val="24"/>
          <w:szCs w:val="24"/>
          <w:lang w:eastAsia="en-GB"/>
        </w:rPr>
      </w:pPr>
      <w:hyperlink w:anchor="_Toc53002695" w:history="1">
        <w:r w:rsidR="00821F18" w:rsidRPr="00C36D4C">
          <w:rPr>
            <w:rStyle w:val="Hyperlink"/>
            <w:noProof/>
          </w:rPr>
          <w:t>A.6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Basic Samples package</w:t>
        </w:r>
        <w:r w:rsidR="00821F18">
          <w:rPr>
            <w:noProof/>
            <w:webHidden/>
          </w:rPr>
          <w:tab/>
        </w:r>
        <w:r w:rsidR="00821F18">
          <w:rPr>
            <w:noProof/>
            <w:webHidden/>
          </w:rPr>
          <w:fldChar w:fldCharType="begin"/>
        </w:r>
        <w:r w:rsidR="00821F18">
          <w:rPr>
            <w:noProof/>
            <w:webHidden/>
          </w:rPr>
          <w:instrText xml:space="preserve"> PAGEREF _Toc53002695 \h </w:instrText>
        </w:r>
        <w:r w:rsidR="00821F18">
          <w:rPr>
            <w:noProof/>
            <w:webHidden/>
          </w:rPr>
        </w:r>
        <w:r w:rsidR="00821F18">
          <w:rPr>
            <w:noProof/>
            <w:webHidden/>
          </w:rPr>
          <w:fldChar w:fldCharType="separate"/>
        </w:r>
        <w:r w:rsidR="00821F18">
          <w:rPr>
            <w:noProof/>
            <w:webHidden/>
          </w:rPr>
          <w:t>138</w:t>
        </w:r>
        <w:r w:rsidR="00821F18">
          <w:rPr>
            <w:noProof/>
            <w:webHidden/>
          </w:rPr>
          <w:fldChar w:fldCharType="end"/>
        </w:r>
      </w:hyperlink>
    </w:p>
    <w:p w14:paraId="2FC2DC5A" w14:textId="2EA89867" w:rsidR="00821F18" w:rsidRDefault="00CA674D">
      <w:pPr>
        <w:pStyle w:val="TOC1"/>
        <w:rPr>
          <w:rFonts w:asciiTheme="minorHAnsi" w:eastAsiaTheme="minorEastAsia" w:hAnsiTheme="minorHAnsi" w:cstheme="minorBidi"/>
          <w:b w:val="0"/>
          <w:noProof/>
          <w:sz w:val="24"/>
          <w:szCs w:val="24"/>
          <w:lang w:eastAsia="en-GB"/>
        </w:rPr>
      </w:pPr>
      <w:hyperlink w:anchor="_Toc53002696" w:history="1">
        <w:r w:rsidR="00821F18" w:rsidRPr="00C36D4C">
          <w:rPr>
            <w:rStyle w:val="Hyperlink"/>
            <w:noProof/>
          </w:rPr>
          <w:t>Annex B (informative)  Common usage of O&amp;M terminology</w:t>
        </w:r>
        <w:r w:rsidR="00821F18">
          <w:rPr>
            <w:noProof/>
            <w:webHidden/>
          </w:rPr>
          <w:tab/>
        </w:r>
        <w:r w:rsidR="00821F18">
          <w:rPr>
            <w:noProof/>
            <w:webHidden/>
          </w:rPr>
          <w:fldChar w:fldCharType="begin"/>
        </w:r>
        <w:r w:rsidR="00821F18">
          <w:rPr>
            <w:noProof/>
            <w:webHidden/>
          </w:rPr>
          <w:instrText xml:space="preserve"> PAGEREF _Toc53002696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618C3293" w14:textId="27498F7D" w:rsidR="00821F18" w:rsidRDefault="00CA674D">
      <w:pPr>
        <w:pStyle w:val="TOC1"/>
        <w:rPr>
          <w:rFonts w:asciiTheme="minorHAnsi" w:eastAsiaTheme="minorEastAsia" w:hAnsiTheme="minorHAnsi" w:cstheme="minorBidi"/>
          <w:b w:val="0"/>
          <w:noProof/>
          <w:sz w:val="24"/>
          <w:szCs w:val="24"/>
          <w:lang w:eastAsia="en-GB"/>
        </w:rPr>
      </w:pPr>
      <w:hyperlink w:anchor="_Toc53002697" w:history="1">
        <w:r w:rsidR="00821F18" w:rsidRPr="00C36D4C">
          <w:rPr>
            <w:rStyle w:val="Hyperlink"/>
            <w:noProof/>
          </w:rPr>
          <w:t>B.1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Introduction</w:t>
        </w:r>
        <w:r w:rsidR="00821F18">
          <w:rPr>
            <w:noProof/>
            <w:webHidden/>
          </w:rPr>
          <w:tab/>
        </w:r>
        <w:r w:rsidR="00821F18">
          <w:rPr>
            <w:noProof/>
            <w:webHidden/>
          </w:rPr>
          <w:fldChar w:fldCharType="begin"/>
        </w:r>
        <w:r w:rsidR="00821F18">
          <w:rPr>
            <w:noProof/>
            <w:webHidden/>
          </w:rPr>
          <w:instrText xml:space="preserve"> PAGEREF _Toc53002697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5A7D0EFD" w14:textId="7DAE74AB" w:rsidR="00821F18" w:rsidRDefault="00CA674D">
      <w:pPr>
        <w:pStyle w:val="TOC1"/>
        <w:rPr>
          <w:rFonts w:asciiTheme="minorHAnsi" w:eastAsiaTheme="minorEastAsia" w:hAnsiTheme="minorHAnsi" w:cstheme="minorBidi"/>
          <w:b w:val="0"/>
          <w:noProof/>
          <w:sz w:val="24"/>
          <w:szCs w:val="24"/>
          <w:lang w:eastAsia="en-GB"/>
        </w:rPr>
      </w:pPr>
      <w:hyperlink w:anchor="_Toc53002698" w:history="1">
        <w:r w:rsidR="00821F18" w:rsidRPr="00C36D4C">
          <w:rPr>
            <w:rStyle w:val="Hyperlink"/>
            <w:noProof/>
          </w:rPr>
          <w:t>B.2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Earth Observations (EO)</w:t>
        </w:r>
        <w:r w:rsidR="00821F18">
          <w:rPr>
            <w:noProof/>
            <w:webHidden/>
          </w:rPr>
          <w:tab/>
        </w:r>
        <w:r w:rsidR="00821F18">
          <w:rPr>
            <w:noProof/>
            <w:webHidden/>
          </w:rPr>
          <w:fldChar w:fldCharType="begin"/>
        </w:r>
        <w:r w:rsidR="00821F18">
          <w:rPr>
            <w:noProof/>
            <w:webHidden/>
          </w:rPr>
          <w:instrText xml:space="preserve"> PAGEREF _Toc53002698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0AB4D4BC" w14:textId="3A16CEF8" w:rsidR="00821F18" w:rsidRDefault="00CA674D">
      <w:pPr>
        <w:pStyle w:val="TOC1"/>
        <w:rPr>
          <w:rFonts w:asciiTheme="minorHAnsi" w:eastAsiaTheme="minorEastAsia" w:hAnsiTheme="minorHAnsi" w:cstheme="minorBidi"/>
          <w:b w:val="0"/>
          <w:noProof/>
          <w:sz w:val="24"/>
          <w:szCs w:val="24"/>
          <w:lang w:eastAsia="en-GB"/>
        </w:rPr>
      </w:pPr>
      <w:hyperlink w:anchor="_Toc53002699" w:history="1">
        <w:r w:rsidR="00821F18" w:rsidRPr="00C36D4C">
          <w:rPr>
            <w:rStyle w:val="Hyperlink"/>
            <w:noProof/>
          </w:rPr>
          <w:t>B.3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Metrology</w:t>
        </w:r>
        <w:r w:rsidR="00821F18">
          <w:rPr>
            <w:noProof/>
            <w:webHidden/>
          </w:rPr>
          <w:tab/>
        </w:r>
        <w:r w:rsidR="00821F18">
          <w:rPr>
            <w:noProof/>
            <w:webHidden/>
          </w:rPr>
          <w:fldChar w:fldCharType="begin"/>
        </w:r>
        <w:r w:rsidR="00821F18">
          <w:rPr>
            <w:noProof/>
            <w:webHidden/>
          </w:rPr>
          <w:instrText xml:space="preserve"> PAGEREF _Toc53002699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5651D516" w14:textId="0E7D83F9" w:rsidR="00821F18" w:rsidRDefault="00CA674D">
      <w:pPr>
        <w:pStyle w:val="TOC1"/>
        <w:rPr>
          <w:rFonts w:asciiTheme="minorHAnsi" w:eastAsiaTheme="minorEastAsia" w:hAnsiTheme="minorHAnsi" w:cstheme="minorBidi"/>
          <w:b w:val="0"/>
          <w:noProof/>
          <w:sz w:val="24"/>
          <w:szCs w:val="24"/>
          <w:lang w:eastAsia="en-GB"/>
        </w:rPr>
      </w:pPr>
      <w:hyperlink w:anchor="_Toc53002700" w:history="1">
        <w:r w:rsidR="00821F18" w:rsidRPr="00C36D4C">
          <w:rPr>
            <w:rStyle w:val="Hyperlink"/>
            <w:noProof/>
          </w:rPr>
          <w:t>B.4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Earth science simulations</w:t>
        </w:r>
        <w:r w:rsidR="00821F18">
          <w:rPr>
            <w:noProof/>
            <w:webHidden/>
          </w:rPr>
          <w:tab/>
        </w:r>
        <w:r w:rsidR="00821F18">
          <w:rPr>
            <w:noProof/>
            <w:webHidden/>
          </w:rPr>
          <w:fldChar w:fldCharType="begin"/>
        </w:r>
        <w:r w:rsidR="00821F18">
          <w:rPr>
            <w:noProof/>
            <w:webHidden/>
          </w:rPr>
          <w:instrText xml:space="preserve"> PAGEREF _Toc53002700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1C688DF4" w14:textId="2EBA83E3" w:rsidR="00821F18" w:rsidRDefault="00CA674D">
      <w:pPr>
        <w:pStyle w:val="TOC1"/>
        <w:rPr>
          <w:rFonts w:asciiTheme="minorHAnsi" w:eastAsiaTheme="minorEastAsia" w:hAnsiTheme="minorHAnsi" w:cstheme="minorBidi"/>
          <w:b w:val="0"/>
          <w:noProof/>
          <w:sz w:val="24"/>
          <w:szCs w:val="24"/>
          <w:lang w:eastAsia="en-GB"/>
        </w:rPr>
      </w:pPr>
      <w:hyperlink w:anchor="_Toc53002701" w:history="1">
        <w:r w:rsidR="00821F18" w:rsidRPr="00C36D4C">
          <w:rPr>
            <w:rStyle w:val="Hyperlink"/>
            <w:noProof/>
          </w:rPr>
          <w:t>B.5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Assay/Chemistry</w:t>
        </w:r>
        <w:r w:rsidR="00821F18">
          <w:rPr>
            <w:noProof/>
            <w:webHidden/>
          </w:rPr>
          <w:tab/>
        </w:r>
        <w:r w:rsidR="00821F18">
          <w:rPr>
            <w:noProof/>
            <w:webHidden/>
          </w:rPr>
          <w:fldChar w:fldCharType="begin"/>
        </w:r>
        <w:r w:rsidR="00821F18">
          <w:rPr>
            <w:noProof/>
            <w:webHidden/>
          </w:rPr>
          <w:instrText xml:space="preserve"> PAGEREF _Toc53002701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721A7EC3" w14:textId="0EEAC087" w:rsidR="00821F18" w:rsidRDefault="00CA674D">
      <w:pPr>
        <w:pStyle w:val="TOC1"/>
        <w:rPr>
          <w:rFonts w:asciiTheme="minorHAnsi" w:eastAsiaTheme="minorEastAsia" w:hAnsiTheme="minorHAnsi" w:cstheme="minorBidi"/>
          <w:b w:val="0"/>
          <w:noProof/>
          <w:sz w:val="24"/>
          <w:szCs w:val="24"/>
          <w:lang w:eastAsia="en-GB"/>
        </w:rPr>
      </w:pPr>
      <w:hyperlink w:anchor="_Toc53002702" w:history="1">
        <w:r w:rsidR="00821F18" w:rsidRPr="00C36D4C">
          <w:rPr>
            <w:rStyle w:val="Hyperlink"/>
            <w:noProof/>
          </w:rPr>
          <w:t>B.6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Geology field observations</w:t>
        </w:r>
        <w:r w:rsidR="00821F18">
          <w:rPr>
            <w:noProof/>
            <w:webHidden/>
          </w:rPr>
          <w:tab/>
        </w:r>
        <w:r w:rsidR="00821F18">
          <w:rPr>
            <w:noProof/>
            <w:webHidden/>
          </w:rPr>
          <w:fldChar w:fldCharType="begin"/>
        </w:r>
        <w:r w:rsidR="00821F18">
          <w:rPr>
            <w:noProof/>
            <w:webHidden/>
          </w:rPr>
          <w:instrText xml:space="preserve"> PAGEREF _Toc53002702 \h </w:instrText>
        </w:r>
        <w:r w:rsidR="00821F18">
          <w:rPr>
            <w:noProof/>
            <w:webHidden/>
          </w:rPr>
        </w:r>
        <w:r w:rsidR="00821F18">
          <w:rPr>
            <w:noProof/>
            <w:webHidden/>
          </w:rPr>
          <w:fldChar w:fldCharType="separate"/>
        </w:r>
        <w:r w:rsidR="00821F18">
          <w:rPr>
            <w:noProof/>
            <w:webHidden/>
          </w:rPr>
          <w:t>144</w:t>
        </w:r>
        <w:r w:rsidR="00821F18">
          <w:rPr>
            <w:noProof/>
            <w:webHidden/>
          </w:rPr>
          <w:fldChar w:fldCharType="end"/>
        </w:r>
      </w:hyperlink>
    </w:p>
    <w:p w14:paraId="7D7DF6B9" w14:textId="21F73969" w:rsidR="00821F18" w:rsidRDefault="00CA674D">
      <w:pPr>
        <w:pStyle w:val="TOC1"/>
        <w:rPr>
          <w:rFonts w:asciiTheme="minorHAnsi" w:eastAsiaTheme="minorEastAsia" w:hAnsiTheme="minorHAnsi" w:cstheme="minorBidi"/>
          <w:b w:val="0"/>
          <w:noProof/>
          <w:sz w:val="24"/>
          <w:szCs w:val="24"/>
          <w:lang w:eastAsia="en-GB"/>
        </w:rPr>
      </w:pPr>
      <w:hyperlink w:anchor="_Toc53002703" w:history="1">
        <w:r w:rsidR="00821F18" w:rsidRPr="00C36D4C">
          <w:rPr>
            <w:rStyle w:val="Hyperlink"/>
            <w:noProof/>
          </w:rPr>
          <w:t>B.7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Geotechnics observations</w:t>
        </w:r>
        <w:r w:rsidR="00821F18">
          <w:rPr>
            <w:noProof/>
            <w:webHidden/>
          </w:rPr>
          <w:tab/>
        </w:r>
        <w:r w:rsidR="00821F18">
          <w:rPr>
            <w:noProof/>
            <w:webHidden/>
          </w:rPr>
          <w:fldChar w:fldCharType="begin"/>
        </w:r>
        <w:r w:rsidR="00821F18">
          <w:rPr>
            <w:noProof/>
            <w:webHidden/>
          </w:rPr>
          <w:instrText xml:space="preserve"> PAGEREF _Toc53002703 \h </w:instrText>
        </w:r>
        <w:r w:rsidR="00821F18">
          <w:rPr>
            <w:noProof/>
            <w:webHidden/>
          </w:rPr>
        </w:r>
        <w:r w:rsidR="00821F18">
          <w:rPr>
            <w:noProof/>
            <w:webHidden/>
          </w:rPr>
          <w:fldChar w:fldCharType="separate"/>
        </w:r>
        <w:r w:rsidR="00821F18">
          <w:rPr>
            <w:noProof/>
            <w:webHidden/>
          </w:rPr>
          <w:t>145</w:t>
        </w:r>
        <w:r w:rsidR="00821F18">
          <w:rPr>
            <w:noProof/>
            <w:webHidden/>
          </w:rPr>
          <w:fldChar w:fldCharType="end"/>
        </w:r>
      </w:hyperlink>
    </w:p>
    <w:p w14:paraId="646F0905" w14:textId="6590C902" w:rsidR="00821F18" w:rsidRDefault="00CA674D">
      <w:pPr>
        <w:pStyle w:val="TOC1"/>
        <w:rPr>
          <w:rFonts w:asciiTheme="minorHAnsi" w:eastAsiaTheme="minorEastAsia" w:hAnsiTheme="minorHAnsi" w:cstheme="minorBidi"/>
          <w:b w:val="0"/>
          <w:noProof/>
          <w:sz w:val="24"/>
          <w:szCs w:val="24"/>
          <w:lang w:eastAsia="en-GB"/>
        </w:rPr>
      </w:pPr>
      <w:hyperlink w:anchor="_Toc53002704" w:history="1">
        <w:r w:rsidR="00821F18" w:rsidRPr="00C36D4C">
          <w:rPr>
            <w:rStyle w:val="Hyperlink"/>
            <w:noProof/>
          </w:rPr>
          <w:t>B.8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Water quality observations</w:t>
        </w:r>
        <w:r w:rsidR="00821F18">
          <w:rPr>
            <w:noProof/>
            <w:webHidden/>
          </w:rPr>
          <w:tab/>
        </w:r>
        <w:r w:rsidR="00821F18">
          <w:rPr>
            <w:noProof/>
            <w:webHidden/>
          </w:rPr>
          <w:fldChar w:fldCharType="begin"/>
        </w:r>
        <w:r w:rsidR="00821F18">
          <w:rPr>
            <w:noProof/>
            <w:webHidden/>
          </w:rPr>
          <w:instrText xml:space="preserve"> PAGEREF _Toc53002704 \h </w:instrText>
        </w:r>
        <w:r w:rsidR="00821F18">
          <w:rPr>
            <w:noProof/>
            <w:webHidden/>
          </w:rPr>
        </w:r>
        <w:r w:rsidR="00821F18">
          <w:rPr>
            <w:noProof/>
            <w:webHidden/>
          </w:rPr>
          <w:fldChar w:fldCharType="separate"/>
        </w:r>
        <w:r w:rsidR="00821F18">
          <w:rPr>
            <w:noProof/>
            <w:webHidden/>
          </w:rPr>
          <w:t>146</w:t>
        </w:r>
        <w:r w:rsidR="00821F18">
          <w:rPr>
            <w:noProof/>
            <w:webHidden/>
          </w:rPr>
          <w:fldChar w:fldCharType="end"/>
        </w:r>
      </w:hyperlink>
    </w:p>
    <w:p w14:paraId="12BA01BA" w14:textId="7E9CF474" w:rsidR="00821F18" w:rsidRDefault="00CA674D">
      <w:pPr>
        <w:pStyle w:val="TOC1"/>
        <w:rPr>
          <w:rFonts w:asciiTheme="minorHAnsi" w:eastAsiaTheme="minorEastAsia" w:hAnsiTheme="minorHAnsi" w:cstheme="minorBidi"/>
          <w:b w:val="0"/>
          <w:noProof/>
          <w:sz w:val="24"/>
          <w:szCs w:val="24"/>
          <w:lang w:eastAsia="en-GB"/>
        </w:rPr>
      </w:pPr>
      <w:hyperlink w:anchor="_Toc53002705" w:history="1">
        <w:r w:rsidR="00821F18" w:rsidRPr="00C36D4C">
          <w:rPr>
            <w:rStyle w:val="Hyperlink"/>
            <w:noProof/>
          </w:rPr>
          <w:t>B.9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Soil quality observations</w:t>
        </w:r>
        <w:r w:rsidR="00821F18">
          <w:rPr>
            <w:noProof/>
            <w:webHidden/>
          </w:rPr>
          <w:tab/>
        </w:r>
        <w:r w:rsidR="00821F18">
          <w:rPr>
            <w:noProof/>
            <w:webHidden/>
          </w:rPr>
          <w:fldChar w:fldCharType="begin"/>
        </w:r>
        <w:r w:rsidR="00821F18">
          <w:rPr>
            <w:noProof/>
            <w:webHidden/>
          </w:rPr>
          <w:instrText xml:space="preserve"> PAGEREF _Toc53002705 \h </w:instrText>
        </w:r>
        <w:r w:rsidR="00821F18">
          <w:rPr>
            <w:noProof/>
            <w:webHidden/>
          </w:rPr>
        </w:r>
        <w:r w:rsidR="00821F18">
          <w:rPr>
            <w:noProof/>
            <w:webHidden/>
          </w:rPr>
          <w:fldChar w:fldCharType="separate"/>
        </w:r>
        <w:r w:rsidR="00821F18">
          <w:rPr>
            <w:noProof/>
            <w:webHidden/>
          </w:rPr>
          <w:t>147</w:t>
        </w:r>
        <w:r w:rsidR="00821F18">
          <w:rPr>
            <w:noProof/>
            <w:webHidden/>
          </w:rPr>
          <w:fldChar w:fldCharType="end"/>
        </w:r>
      </w:hyperlink>
    </w:p>
    <w:p w14:paraId="04E0E82F" w14:textId="4CECB144" w:rsidR="00821F18" w:rsidRDefault="00CA674D">
      <w:pPr>
        <w:pStyle w:val="TOC1"/>
        <w:rPr>
          <w:rFonts w:asciiTheme="minorHAnsi" w:eastAsiaTheme="minorEastAsia" w:hAnsiTheme="minorHAnsi" w:cstheme="minorBidi"/>
          <w:b w:val="0"/>
          <w:noProof/>
          <w:sz w:val="24"/>
          <w:szCs w:val="24"/>
          <w:lang w:eastAsia="en-GB"/>
        </w:rPr>
      </w:pPr>
      <w:hyperlink w:anchor="_Toc53002706" w:history="1">
        <w:r w:rsidR="00821F18" w:rsidRPr="00C36D4C">
          <w:rPr>
            <w:rStyle w:val="Hyperlink"/>
            <w:noProof/>
          </w:rPr>
          <w:t>Annex C (informative)  Alignment with ISO 19156:2011</w:t>
        </w:r>
        <w:r w:rsidR="00821F18">
          <w:rPr>
            <w:noProof/>
            <w:webHidden/>
          </w:rPr>
          <w:tab/>
        </w:r>
        <w:r w:rsidR="00821F18">
          <w:rPr>
            <w:noProof/>
            <w:webHidden/>
          </w:rPr>
          <w:fldChar w:fldCharType="begin"/>
        </w:r>
        <w:r w:rsidR="00821F18">
          <w:rPr>
            <w:noProof/>
            <w:webHidden/>
          </w:rPr>
          <w:instrText xml:space="preserve"> PAGEREF _Toc53002706 \h </w:instrText>
        </w:r>
        <w:r w:rsidR="00821F18">
          <w:rPr>
            <w:noProof/>
            <w:webHidden/>
          </w:rPr>
        </w:r>
        <w:r w:rsidR="00821F18">
          <w:rPr>
            <w:noProof/>
            <w:webHidden/>
          </w:rPr>
          <w:fldChar w:fldCharType="separate"/>
        </w:r>
        <w:r w:rsidR="00821F18">
          <w:rPr>
            <w:noProof/>
            <w:webHidden/>
          </w:rPr>
          <w:t>149</w:t>
        </w:r>
        <w:r w:rsidR="00821F18">
          <w:rPr>
            <w:noProof/>
            <w:webHidden/>
          </w:rPr>
          <w:fldChar w:fldCharType="end"/>
        </w:r>
      </w:hyperlink>
    </w:p>
    <w:p w14:paraId="4337FB9C" w14:textId="1423C2C8" w:rsidR="00821F18" w:rsidRDefault="00CA674D">
      <w:pPr>
        <w:pStyle w:val="TOC1"/>
        <w:rPr>
          <w:rFonts w:asciiTheme="minorHAnsi" w:eastAsiaTheme="minorEastAsia" w:hAnsiTheme="minorHAnsi" w:cstheme="minorBidi"/>
          <w:b w:val="0"/>
          <w:noProof/>
          <w:sz w:val="24"/>
          <w:szCs w:val="24"/>
          <w:lang w:eastAsia="en-GB"/>
        </w:rPr>
      </w:pPr>
      <w:hyperlink w:anchor="_Toc53002707" w:history="1">
        <w:r w:rsidR="00821F18" w:rsidRPr="00C36D4C">
          <w:rPr>
            <w:rStyle w:val="Hyperlink"/>
            <w:noProof/>
          </w:rPr>
          <w:t>C.1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Model</w:t>
        </w:r>
        <w:r w:rsidR="00821F18">
          <w:rPr>
            <w:noProof/>
            <w:webHidden/>
          </w:rPr>
          <w:tab/>
        </w:r>
        <w:r w:rsidR="00821F18">
          <w:rPr>
            <w:noProof/>
            <w:webHidden/>
          </w:rPr>
          <w:fldChar w:fldCharType="begin"/>
        </w:r>
        <w:r w:rsidR="00821F18">
          <w:rPr>
            <w:noProof/>
            <w:webHidden/>
          </w:rPr>
          <w:instrText xml:space="preserve"> PAGEREF _Toc53002707 \h </w:instrText>
        </w:r>
        <w:r w:rsidR="00821F18">
          <w:rPr>
            <w:noProof/>
            <w:webHidden/>
          </w:rPr>
        </w:r>
        <w:r w:rsidR="00821F18">
          <w:rPr>
            <w:noProof/>
            <w:webHidden/>
          </w:rPr>
          <w:fldChar w:fldCharType="separate"/>
        </w:r>
        <w:r w:rsidR="00821F18">
          <w:rPr>
            <w:noProof/>
            <w:webHidden/>
          </w:rPr>
          <w:t>149</w:t>
        </w:r>
        <w:r w:rsidR="00821F18">
          <w:rPr>
            <w:noProof/>
            <w:webHidden/>
          </w:rPr>
          <w:fldChar w:fldCharType="end"/>
        </w:r>
      </w:hyperlink>
    </w:p>
    <w:p w14:paraId="55BC73C6" w14:textId="41EF28F7" w:rsidR="00821F18" w:rsidRDefault="00CA674D">
      <w:pPr>
        <w:pStyle w:val="TOC1"/>
        <w:rPr>
          <w:rFonts w:asciiTheme="minorHAnsi" w:eastAsiaTheme="minorEastAsia" w:hAnsiTheme="minorHAnsi" w:cstheme="minorBidi"/>
          <w:b w:val="0"/>
          <w:noProof/>
          <w:sz w:val="24"/>
          <w:szCs w:val="24"/>
          <w:lang w:eastAsia="en-GB"/>
        </w:rPr>
      </w:pPr>
      <w:hyperlink w:anchor="_Toc53002708" w:history="1">
        <w:r w:rsidR="00821F18" w:rsidRPr="00C36D4C">
          <w:rPr>
            <w:rStyle w:val="Hyperlink"/>
            <w:noProof/>
          </w:rPr>
          <w:t>C.2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Model</w:t>
        </w:r>
        <w:r w:rsidR="00821F18">
          <w:rPr>
            <w:noProof/>
            <w:webHidden/>
          </w:rPr>
          <w:tab/>
        </w:r>
        <w:r w:rsidR="00821F18">
          <w:rPr>
            <w:noProof/>
            <w:webHidden/>
          </w:rPr>
          <w:fldChar w:fldCharType="begin"/>
        </w:r>
        <w:r w:rsidR="00821F18">
          <w:rPr>
            <w:noProof/>
            <w:webHidden/>
          </w:rPr>
          <w:instrText xml:space="preserve"> PAGEREF _Toc53002708 \h </w:instrText>
        </w:r>
        <w:r w:rsidR="00821F18">
          <w:rPr>
            <w:noProof/>
            <w:webHidden/>
          </w:rPr>
        </w:r>
        <w:r w:rsidR="00821F18">
          <w:rPr>
            <w:noProof/>
            <w:webHidden/>
          </w:rPr>
          <w:fldChar w:fldCharType="separate"/>
        </w:r>
        <w:r w:rsidR="00821F18">
          <w:rPr>
            <w:noProof/>
            <w:webHidden/>
          </w:rPr>
          <w:t>150</w:t>
        </w:r>
        <w:r w:rsidR="00821F18">
          <w:rPr>
            <w:noProof/>
            <w:webHidden/>
          </w:rPr>
          <w:fldChar w:fldCharType="end"/>
        </w:r>
      </w:hyperlink>
    </w:p>
    <w:p w14:paraId="39B2668B" w14:textId="10B57FB4" w:rsidR="00821F18" w:rsidRDefault="00CA674D">
      <w:pPr>
        <w:pStyle w:val="TOC1"/>
        <w:rPr>
          <w:rFonts w:asciiTheme="minorHAnsi" w:eastAsiaTheme="minorEastAsia" w:hAnsiTheme="minorHAnsi" w:cstheme="minorBidi"/>
          <w:b w:val="0"/>
          <w:noProof/>
          <w:sz w:val="24"/>
          <w:szCs w:val="24"/>
          <w:lang w:eastAsia="en-GB"/>
        </w:rPr>
      </w:pPr>
      <w:hyperlink w:anchor="_Toc53002709" w:history="1">
        <w:r w:rsidR="00821F18" w:rsidRPr="00C36D4C">
          <w:rPr>
            <w:rStyle w:val="Hyperlink"/>
            <w:noProof/>
          </w:rPr>
          <w:t>Annex D (informative)  Best practices in use of the Observation and Sampling models</w:t>
        </w:r>
        <w:r w:rsidR="00821F18">
          <w:rPr>
            <w:noProof/>
            <w:webHidden/>
          </w:rPr>
          <w:tab/>
        </w:r>
        <w:r w:rsidR="00821F18">
          <w:rPr>
            <w:noProof/>
            <w:webHidden/>
          </w:rPr>
          <w:fldChar w:fldCharType="begin"/>
        </w:r>
        <w:r w:rsidR="00821F18">
          <w:rPr>
            <w:noProof/>
            <w:webHidden/>
          </w:rPr>
          <w:instrText xml:space="preserve"> PAGEREF _Toc53002709 \h </w:instrText>
        </w:r>
        <w:r w:rsidR="00821F18">
          <w:rPr>
            <w:noProof/>
            <w:webHidden/>
          </w:rPr>
        </w:r>
        <w:r w:rsidR="00821F18">
          <w:rPr>
            <w:noProof/>
            <w:webHidden/>
          </w:rPr>
          <w:fldChar w:fldCharType="separate"/>
        </w:r>
        <w:r w:rsidR="00821F18">
          <w:rPr>
            <w:noProof/>
            <w:webHidden/>
          </w:rPr>
          <w:t>153</w:t>
        </w:r>
        <w:r w:rsidR="00821F18">
          <w:rPr>
            <w:noProof/>
            <w:webHidden/>
          </w:rPr>
          <w:fldChar w:fldCharType="end"/>
        </w:r>
      </w:hyperlink>
    </w:p>
    <w:p w14:paraId="0C14C6C1" w14:textId="3E2BFDBD" w:rsidR="00821F18" w:rsidRDefault="00CA674D">
      <w:pPr>
        <w:pStyle w:val="TOC1"/>
        <w:rPr>
          <w:rFonts w:asciiTheme="minorHAnsi" w:eastAsiaTheme="minorEastAsia" w:hAnsiTheme="minorHAnsi" w:cstheme="minorBidi"/>
          <w:b w:val="0"/>
          <w:noProof/>
          <w:sz w:val="24"/>
          <w:szCs w:val="24"/>
          <w:lang w:eastAsia="en-GB"/>
        </w:rPr>
      </w:pPr>
      <w:hyperlink w:anchor="_Toc53002710" w:history="1">
        <w:r w:rsidR="00821F18" w:rsidRPr="00C36D4C">
          <w:rPr>
            <w:rStyle w:val="Hyperlink"/>
            <w:noProof/>
          </w:rPr>
          <w:t>D.1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Features, coverages and observations — Different views of information</w:t>
        </w:r>
        <w:r w:rsidR="00821F18">
          <w:rPr>
            <w:noProof/>
            <w:webHidden/>
          </w:rPr>
          <w:tab/>
        </w:r>
        <w:r w:rsidR="00821F18">
          <w:rPr>
            <w:noProof/>
            <w:webHidden/>
          </w:rPr>
          <w:fldChar w:fldCharType="begin"/>
        </w:r>
        <w:r w:rsidR="00821F18">
          <w:rPr>
            <w:noProof/>
            <w:webHidden/>
          </w:rPr>
          <w:instrText xml:space="preserve"> PAGEREF _Toc53002710 \h </w:instrText>
        </w:r>
        <w:r w:rsidR="00821F18">
          <w:rPr>
            <w:noProof/>
            <w:webHidden/>
          </w:rPr>
        </w:r>
        <w:r w:rsidR="00821F18">
          <w:rPr>
            <w:noProof/>
            <w:webHidden/>
          </w:rPr>
          <w:fldChar w:fldCharType="separate"/>
        </w:r>
        <w:r w:rsidR="00821F18">
          <w:rPr>
            <w:noProof/>
            <w:webHidden/>
          </w:rPr>
          <w:t>153</w:t>
        </w:r>
        <w:r w:rsidR="00821F18">
          <w:rPr>
            <w:noProof/>
            <w:webHidden/>
          </w:rPr>
          <w:fldChar w:fldCharType="end"/>
        </w:r>
      </w:hyperlink>
    </w:p>
    <w:p w14:paraId="14198EF1" w14:textId="21B64F45" w:rsidR="00821F18" w:rsidRDefault="00CA674D">
      <w:pPr>
        <w:pStyle w:val="TOC1"/>
        <w:rPr>
          <w:rFonts w:asciiTheme="minorHAnsi" w:eastAsiaTheme="minorEastAsia" w:hAnsiTheme="minorHAnsi" w:cstheme="minorBidi"/>
          <w:b w:val="0"/>
          <w:noProof/>
          <w:sz w:val="24"/>
          <w:szCs w:val="24"/>
          <w:lang w:eastAsia="en-GB"/>
        </w:rPr>
      </w:pPr>
      <w:hyperlink w:anchor="_Toc53002711" w:history="1">
        <w:r w:rsidR="00821F18" w:rsidRPr="00C36D4C">
          <w:rPr>
            <w:rStyle w:val="Hyperlink"/>
            <w:noProof/>
          </w:rPr>
          <w:t>D.2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concerns</w:t>
        </w:r>
        <w:r w:rsidR="00821F18">
          <w:rPr>
            <w:noProof/>
            <w:webHidden/>
          </w:rPr>
          <w:tab/>
        </w:r>
        <w:r w:rsidR="00821F18">
          <w:rPr>
            <w:noProof/>
            <w:webHidden/>
          </w:rPr>
          <w:fldChar w:fldCharType="begin"/>
        </w:r>
        <w:r w:rsidR="00821F18">
          <w:rPr>
            <w:noProof/>
            <w:webHidden/>
          </w:rPr>
          <w:instrText xml:space="preserve"> PAGEREF _Toc53002711 \h </w:instrText>
        </w:r>
        <w:r w:rsidR="00821F18">
          <w:rPr>
            <w:noProof/>
            <w:webHidden/>
          </w:rPr>
        </w:r>
        <w:r w:rsidR="00821F18">
          <w:rPr>
            <w:noProof/>
            <w:webHidden/>
          </w:rPr>
          <w:fldChar w:fldCharType="separate"/>
        </w:r>
        <w:r w:rsidR="00821F18">
          <w:rPr>
            <w:noProof/>
            <w:webHidden/>
          </w:rPr>
          <w:t>155</w:t>
        </w:r>
        <w:r w:rsidR="00821F18">
          <w:rPr>
            <w:noProof/>
            <w:webHidden/>
          </w:rPr>
          <w:fldChar w:fldCharType="end"/>
        </w:r>
      </w:hyperlink>
    </w:p>
    <w:p w14:paraId="338D6933" w14:textId="637580FF" w:rsidR="00821F18" w:rsidRDefault="00CA674D">
      <w:pPr>
        <w:pStyle w:val="TOC1"/>
        <w:rPr>
          <w:rFonts w:asciiTheme="minorHAnsi" w:eastAsiaTheme="minorEastAsia" w:hAnsiTheme="minorHAnsi" w:cstheme="minorBidi"/>
          <w:b w:val="0"/>
          <w:noProof/>
          <w:sz w:val="24"/>
          <w:szCs w:val="24"/>
          <w:lang w:eastAsia="en-GB"/>
        </w:rPr>
      </w:pPr>
      <w:hyperlink w:anchor="_Toc53002712" w:history="1">
        <w:r w:rsidR="00821F18" w:rsidRPr="00C36D4C">
          <w:rPr>
            <w:rStyle w:val="Hyperlink"/>
            <w:noProof/>
          </w:rPr>
          <w:t>D.3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Sampling concerns</w:t>
        </w:r>
        <w:r w:rsidR="00821F18">
          <w:rPr>
            <w:noProof/>
            <w:webHidden/>
          </w:rPr>
          <w:tab/>
        </w:r>
        <w:r w:rsidR="00821F18">
          <w:rPr>
            <w:noProof/>
            <w:webHidden/>
          </w:rPr>
          <w:fldChar w:fldCharType="begin"/>
        </w:r>
        <w:r w:rsidR="00821F18">
          <w:rPr>
            <w:noProof/>
            <w:webHidden/>
          </w:rPr>
          <w:instrText xml:space="preserve"> PAGEREF _Toc53002712 \h </w:instrText>
        </w:r>
        <w:r w:rsidR="00821F18">
          <w:rPr>
            <w:noProof/>
            <w:webHidden/>
          </w:rPr>
        </w:r>
        <w:r w:rsidR="00821F18">
          <w:rPr>
            <w:noProof/>
            <w:webHidden/>
          </w:rPr>
          <w:fldChar w:fldCharType="separate"/>
        </w:r>
        <w:r w:rsidR="00821F18">
          <w:rPr>
            <w:noProof/>
            <w:webHidden/>
          </w:rPr>
          <w:t>157</w:t>
        </w:r>
        <w:r w:rsidR="00821F18">
          <w:rPr>
            <w:noProof/>
            <w:webHidden/>
          </w:rPr>
          <w:fldChar w:fldCharType="end"/>
        </w:r>
      </w:hyperlink>
    </w:p>
    <w:p w14:paraId="5309A577" w14:textId="6B795FB3" w:rsidR="00821F18" w:rsidRDefault="00CA674D">
      <w:pPr>
        <w:pStyle w:val="TOC1"/>
        <w:rPr>
          <w:rFonts w:asciiTheme="minorHAnsi" w:eastAsiaTheme="minorEastAsia" w:hAnsiTheme="minorHAnsi" w:cstheme="minorBidi"/>
          <w:b w:val="0"/>
          <w:noProof/>
          <w:sz w:val="24"/>
          <w:szCs w:val="24"/>
          <w:lang w:eastAsia="en-GB"/>
        </w:rPr>
      </w:pPr>
      <w:hyperlink w:anchor="_Toc53002713" w:history="1">
        <w:r w:rsidR="00821F18" w:rsidRPr="00C36D4C">
          <w:rPr>
            <w:rStyle w:val="Hyperlink"/>
            <w:noProof/>
          </w:rPr>
          <w:t>D.4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Observations and Coverages</w:t>
        </w:r>
        <w:r w:rsidR="00821F18">
          <w:rPr>
            <w:noProof/>
            <w:webHidden/>
          </w:rPr>
          <w:tab/>
        </w:r>
        <w:r w:rsidR="00821F18">
          <w:rPr>
            <w:noProof/>
            <w:webHidden/>
          </w:rPr>
          <w:fldChar w:fldCharType="begin"/>
        </w:r>
        <w:r w:rsidR="00821F18">
          <w:rPr>
            <w:noProof/>
            <w:webHidden/>
          </w:rPr>
          <w:instrText xml:space="preserve"> PAGEREF _Toc53002713 \h </w:instrText>
        </w:r>
        <w:r w:rsidR="00821F18">
          <w:rPr>
            <w:noProof/>
            <w:webHidden/>
          </w:rPr>
        </w:r>
        <w:r w:rsidR="00821F18">
          <w:rPr>
            <w:noProof/>
            <w:webHidden/>
          </w:rPr>
          <w:fldChar w:fldCharType="separate"/>
        </w:r>
        <w:r w:rsidR="00821F18">
          <w:rPr>
            <w:noProof/>
            <w:webHidden/>
          </w:rPr>
          <w:t>159</w:t>
        </w:r>
        <w:r w:rsidR="00821F18">
          <w:rPr>
            <w:noProof/>
            <w:webHidden/>
          </w:rPr>
          <w:fldChar w:fldCharType="end"/>
        </w:r>
      </w:hyperlink>
    </w:p>
    <w:p w14:paraId="341D9B33" w14:textId="3F81D04A" w:rsidR="00821F18" w:rsidRDefault="00CA674D">
      <w:pPr>
        <w:pStyle w:val="TOC1"/>
        <w:rPr>
          <w:rFonts w:asciiTheme="minorHAnsi" w:eastAsiaTheme="minorEastAsia" w:hAnsiTheme="minorHAnsi" w:cstheme="minorBidi"/>
          <w:b w:val="0"/>
          <w:noProof/>
          <w:sz w:val="24"/>
          <w:szCs w:val="24"/>
          <w:lang w:eastAsia="en-GB"/>
        </w:rPr>
      </w:pPr>
      <w:hyperlink w:anchor="_Toc53002714" w:history="1">
        <w:r w:rsidR="00821F18" w:rsidRPr="00C36D4C">
          <w:rPr>
            <w:rStyle w:val="Hyperlink"/>
            <w:noProof/>
          </w:rPr>
          <w:t>Bibliography</w:t>
        </w:r>
        <w:r w:rsidR="00821F18">
          <w:rPr>
            <w:noProof/>
            <w:webHidden/>
          </w:rPr>
          <w:tab/>
        </w:r>
        <w:r w:rsidR="00821F18">
          <w:rPr>
            <w:noProof/>
            <w:webHidden/>
          </w:rPr>
          <w:fldChar w:fldCharType="begin"/>
        </w:r>
        <w:r w:rsidR="00821F18">
          <w:rPr>
            <w:noProof/>
            <w:webHidden/>
          </w:rPr>
          <w:instrText xml:space="preserve"> PAGEREF _Toc53002714 \h </w:instrText>
        </w:r>
        <w:r w:rsidR="00821F18">
          <w:rPr>
            <w:noProof/>
            <w:webHidden/>
          </w:rPr>
        </w:r>
        <w:r w:rsidR="00821F18">
          <w:rPr>
            <w:noProof/>
            <w:webHidden/>
          </w:rPr>
          <w:fldChar w:fldCharType="separate"/>
        </w:r>
        <w:r w:rsidR="00821F18">
          <w:rPr>
            <w:noProof/>
            <w:webHidden/>
          </w:rPr>
          <w:t>161</w:t>
        </w:r>
        <w:r w:rsidR="00821F18">
          <w:rPr>
            <w:noProof/>
            <w:webHidden/>
          </w:rPr>
          <w:fldChar w:fldCharType="end"/>
        </w:r>
      </w:hyperlink>
    </w:p>
    <w:p w14:paraId="1A0BE66C" w14:textId="6ED7CC9D"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 w:name="_Toc353342667"/>
      <w:bookmarkStart w:id="4" w:name="_Toc53002605"/>
      <w:r w:rsidRPr="00F02BC7">
        <w:lastRenderedPageBreak/>
        <w:t>Foreword</w:t>
      </w:r>
      <w:bookmarkEnd w:id="3"/>
      <w:bookmarkEnd w:id="4"/>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8"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9"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0"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AB1ABC" w14:textId="5C484174" w:rsidR="001A33D0" w:rsidRPr="00F02BC7"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Special care has been taken to ensure smooth migration from the </w:t>
      </w:r>
      <w:r w:rsidR="00B7670B">
        <w:t xml:space="preserve">ISO </w:t>
      </w:r>
      <w:r w:rsidR="001D4E0A">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1"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5" w:name="_Toc353342668"/>
      <w:bookmarkStart w:id="6" w:name="_Toc53002606"/>
      <w:r w:rsidRPr="00F02BC7">
        <w:lastRenderedPageBreak/>
        <w:t>Introduction</w:t>
      </w:r>
      <w:bookmarkEnd w:id="5"/>
      <w:bookmarkEnd w:id="6"/>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00C882F0" w:rsidR="00672B45" w:rsidRPr="00F02BC7" w:rsidRDefault="00672B45" w:rsidP="00672B45">
      <w:r w:rsidRPr="00F02BC7">
        <w:t xml:space="preserve">A new generation of geospatial standards is now emerging, based on general Web standards, architecture, and current practice, as described in </w:t>
      </w:r>
      <w:hyperlink r:id="rId22" w:history="1">
        <w:r w:rsidRPr="00F02BC7">
          <w:rPr>
            <w:rStyle w:val="Hyperlink"/>
            <w:lang w:val="en-GB"/>
          </w:rPr>
          <w:t>https://www.w3.org/TR/sdw-bp/</w:t>
        </w:r>
      </w:hyperlink>
      <w:r w:rsidRPr="00F02BC7">
        <w:t xml:space="preserve">. This includes several new standards for describing and publishing sensors and observations, such as OGC SensorThings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71BE719B" w:rsidR="001A33D0" w:rsidRPr="00F02BC7" w:rsidRDefault="00672B45" w:rsidP="001A33D0">
      <w:r w:rsidRPr="00F02BC7">
        <w:t>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from the Open Geospatial Consortium (see http://www.opengeospatial.org/standards/om).</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3"/>
          <w:headerReference w:type="default" r:id="rId24"/>
          <w:footerReference w:type="even" r:id="rId25"/>
          <w:footerReference w:type="default" r:id="rId26"/>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7" w:name="_Toc353342669"/>
      <w:bookmarkStart w:id="8" w:name="_Toc53002607"/>
      <w:r w:rsidRPr="00F02BC7">
        <w:t>Scope</w:t>
      </w:r>
      <w:bookmarkEnd w:id="7"/>
      <w:bookmarkEnd w:id="8"/>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9" w:name="_Toc353342670"/>
      <w:bookmarkStart w:id="10" w:name="_Toc53002608"/>
      <w:r w:rsidRPr="00F02BC7">
        <w:t>Normative references</w:t>
      </w:r>
      <w:bookmarkEnd w:id="9"/>
      <w:bookmarkEnd w:id="10"/>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1B81268C" w:rsidR="00F02BC7" w:rsidRPr="00F02BC7" w:rsidDel="00B01162" w:rsidRDefault="00F02BC7" w:rsidP="00F02BC7">
      <w:pPr>
        <w:rPr>
          <w:del w:id="11" w:author="Katharina Schleidt" w:date="2021-04-21T14:23:00Z"/>
        </w:rPr>
      </w:pPr>
      <w:del w:id="12" w:author="Katharina Schleidt" w:date="2021-04-21T14:23:00Z">
        <w:r w:rsidRPr="00F02BC7" w:rsidDel="00B01162">
          <w:delText>ISO 19101-1:2014, Geographic information — Reference model — Part 1: Fundamentals</w:delText>
        </w:r>
      </w:del>
    </w:p>
    <w:p w14:paraId="73355DC1" w14:textId="2D4B49C4" w:rsidR="00F02BC7" w:rsidRPr="00F02BC7" w:rsidDel="00B01162" w:rsidRDefault="00F02BC7" w:rsidP="00F02BC7">
      <w:pPr>
        <w:rPr>
          <w:del w:id="13" w:author="Katharina Schleidt" w:date="2021-04-21T14:23:00Z"/>
        </w:rPr>
      </w:pPr>
      <w:del w:id="14" w:author="Katharina Schleidt" w:date="2021-04-21T14:23:00Z">
        <w:r w:rsidRPr="00F02BC7" w:rsidDel="00B01162">
          <w:delText>ISO/TS 19101-2:2008, Geographic information — Reference model — Part 2: Imagery</w:delText>
        </w:r>
      </w:del>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ISO 19107:2019, Geographic information — Spatial schema</w:t>
      </w:r>
    </w:p>
    <w:p w14:paraId="2E97A20D" w14:textId="77777777" w:rsidR="00F02BC7" w:rsidRPr="001A42F9" w:rsidRDefault="00F02BC7" w:rsidP="00F02BC7">
      <w:pPr>
        <w:rPr>
          <w:lang w:val="de-AT"/>
        </w:rPr>
      </w:pPr>
      <w:r w:rsidRPr="001A42F9">
        <w:rPr>
          <w:lang w:val="de-AT"/>
        </w:rPr>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583E904A" w:rsidR="00F02BC7" w:rsidRPr="00F02BC7" w:rsidDel="00B01162" w:rsidRDefault="00F02BC7" w:rsidP="00F02BC7">
      <w:pPr>
        <w:rPr>
          <w:del w:id="15" w:author="Katharina Schleidt" w:date="2021-04-21T14:24:00Z"/>
        </w:rPr>
      </w:pPr>
      <w:del w:id="16" w:author="Katharina Schleidt" w:date="2021-04-21T14:24:00Z">
        <w:r w:rsidRPr="00F02BC7" w:rsidDel="00B01162">
          <w:delText>ISO 19111:2019, Geographic information — Referencing by coordinates</w:delText>
        </w:r>
      </w:del>
    </w:p>
    <w:p w14:paraId="6C54597E" w14:textId="4CF8ABD6" w:rsidR="00F02BC7" w:rsidRPr="00F02BC7" w:rsidDel="00621028" w:rsidRDefault="00F02BC7" w:rsidP="00F02BC7">
      <w:pPr>
        <w:rPr>
          <w:del w:id="17" w:author="Katharina Schleidt" w:date="2021-04-21T16:15:00Z"/>
        </w:rPr>
      </w:pPr>
      <w:del w:id="18" w:author="Katharina Schleidt" w:date="2021-04-21T16:15:00Z">
        <w:r w:rsidRPr="00F02BC7" w:rsidDel="00621028">
          <w:delText>ISO 19115-1:2014, Geographic information — Metadata — Part 1: Fundamentals</w:delText>
        </w:r>
      </w:del>
    </w:p>
    <w:p w14:paraId="7AFA2344" w14:textId="40B8C1B0" w:rsidR="00F02BC7" w:rsidRPr="00F02BC7" w:rsidDel="00621028" w:rsidRDefault="00F02BC7" w:rsidP="00F02BC7">
      <w:pPr>
        <w:rPr>
          <w:del w:id="19" w:author="Katharina Schleidt" w:date="2021-04-21T16:15:00Z"/>
        </w:rPr>
      </w:pPr>
      <w:del w:id="20" w:author="Katharina Schleidt" w:date="2021-04-21T16:15:00Z">
        <w:r w:rsidRPr="00F02BC7" w:rsidDel="00621028">
          <w:delText>ISO 19123-1:20xx, Geographic information — Schema for coverage geometry and functions — Part 1: Fundamentals</w:delText>
        </w:r>
        <w:r w:rsidRPr="00F02BC7" w:rsidDel="00621028">
          <w:rPr>
            <w:rStyle w:val="FootnoteReference"/>
          </w:rPr>
          <w:footnoteReference w:id="1"/>
        </w:r>
      </w:del>
    </w:p>
    <w:p w14:paraId="6927E881" w14:textId="60D216A2" w:rsidR="00F02BC7" w:rsidRPr="00F02BC7" w:rsidDel="00621028" w:rsidRDefault="00F02BC7" w:rsidP="00F02BC7">
      <w:pPr>
        <w:rPr>
          <w:del w:id="23" w:author="Katharina Schleidt" w:date="2021-04-21T16:15:00Z"/>
        </w:rPr>
      </w:pPr>
      <w:del w:id="24" w:author="Katharina Schleidt" w:date="2021-04-21T16:15:00Z">
        <w:r w:rsidRPr="00F02BC7" w:rsidDel="00621028">
          <w:delText>ISO 19123-2:2018, Geographic information — Schema for coverage geometry and functions — Part 2: Coverage implementation schema</w:delText>
        </w:r>
      </w:del>
    </w:p>
    <w:p w14:paraId="3B0F7FFE" w14:textId="4FBF38AD" w:rsidR="00F02BC7" w:rsidRPr="00F02BC7" w:rsidDel="00621028" w:rsidRDefault="00F02BC7" w:rsidP="00F02BC7">
      <w:pPr>
        <w:rPr>
          <w:del w:id="25" w:author="Katharina Schleidt" w:date="2021-04-21T16:15:00Z"/>
        </w:rPr>
      </w:pPr>
      <w:del w:id="26" w:author="Katharina Schleidt" w:date="2021-04-21T16:15:00Z">
        <w:r w:rsidRPr="00F02BC7" w:rsidDel="00621028">
          <w:delText>ISO 19136-1:2020, Geographic information — Geography Markup Language (GML) — Part 1: Fundamentals</w:delText>
        </w:r>
      </w:del>
    </w:p>
    <w:p w14:paraId="5CAE1906" w14:textId="6C8A6C9D" w:rsidR="00F02BC7" w:rsidRPr="00F02BC7" w:rsidDel="00B01162" w:rsidRDefault="00F02BC7" w:rsidP="00F02BC7">
      <w:pPr>
        <w:rPr>
          <w:del w:id="27" w:author="Katharina Schleidt" w:date="2021-04-21T14:25:00Z"/>
        </w:rPr>
      </w:pPr>
      <w:del w:id="28" w:author="Katharina Schleidt" w:date="2021-04-21T14:25:00Z">
        <w:r w:rsidRPr="00F02BC7" w:rsidDel="00B01162">
          <w:lastRenderedPageBreak/>
          <w:delText>ISO 19136-2:2015, Geographic information — Geography Markup Language (GML) — Part 2: Extended schemas and encoding rules</w:delText>
        </w:r>
      </w:del>
    </w:p>
    <w:p w14:paraId="1E02EEA6" w14:textId="60F556BC" w:rsidR="00F02BC7" w:rsidRPr="00F02BC7" w:rsidDel="00B01162" w:rsidRDefault="00F02BC7" w:rsidP="00F02BC7">
      <w:pPr>
        <w:rPr>
          <w:del w:id="29" w:author="Katharina Schleidt" w:date="2021-04-21T14:25:00Z"/>
        </w:rPr>
      </w:pPr>
      <w:del w:id="30" w:author="Katharina Schleidt" w:date="2021-04-21T14:25:00Z">
        <w:r w:rsidRPr="00F02BC7" w:rsidDel="00B01162">
          <w:delText>ISO 19143:2010 Geographic information — Filter encoding</w:delText>
        </w:r>
      </w:del>
    </w:p>
    <w:p w14:paraId="718A0642" w14:textId="6A87A1F5" w:rsidR="00F02BC7" w:rsidRPr="00F02BC7" w:rsidDel="00621028" w:rsidRDefault="00F02BC7" w:rsidP="00F02BC7">
      <w:pPr>
        <w:rPr>
          <w:del w:id="31" w:author="Katharina Schleidt" w:date="2021-04-21T16:15:00Z"/>
        </w:rPr>
      </w:pPr>
      <w:del w:id="32" w:author="Katharina Schleidt" w:date="2021-04-21T16:15:00Z">
        <w:r w:rsidRPr="00F02BC7" w:rsidDel="00621028">
          <w:delText>ISO 19157:2013, Geographic information — Data quality</w:delText>
        </w:r>
      </w:del>
    </w:p>
    <w:p w14:paraId="571EF568" w14:textId="7CE74E45" w:rsidR="00F02BC7" w:rsidRPr="00F02BC7" w:rsidDel="00B01162" w:rsidRDefault="00F02BC7" w:rsidP="00F02BC7">
      <w:pPr>
        <w:rPr>
          <w:del w:id="33" w:author="Katharina Schleidt" w:date="2021-04-21T14:25:00Z"/>
        </w:rPr>
      </w:pPr>
      <w:del w:id="34" w:author="Katharina Schleidt" w:date="2021-04-21T14:25:00Z">
        <w:r w:rsidRPr="00F02BC7" w:rsidDel="00B01162">
          <w:delText>ISO/IEC 19501:2005, Information technology — Open Distributed Processing — Unified Modeling Language (UML) Version 1.4.2</w:delText>
        </w:r>
      </w:del>
    </w:p>
    <w:p w14:paraId="696DD6EF" w14:textId="2BE1A5CD" w:rsidR="00F83F62" w:rsidRPr="00F02BC7" w:rsidDel="00B01162" w:rsidRDefault="00F02BC7" w:rsidP="00F02BC7">
      <w:pPr>
        <w:rPr>
          <w:del w:id="35" w:author="Katharina Schleidt" w:date="2021-04-21T14:25:00Z"/>
        </w:rPr>
      </w:pPr>
      <w:del w:id="36" w:author="Katharina Schleidt" w:date="2021-04-21T14:25:00Z">
        <w:r w:rsidRPr="00F02BC7" w:rsidDel="00B01162">
          <w:delText xml:space="preserve">ISO Directives Part 2; </w:delText>
        </w:r>
        <w:r w:rsidR="00B01162" w:rsidDel="00B01162">
          <w:fldChar w:fldCharType="begin"/>
        </w:r>
        <w:r w:rsidR="00B01162" w:rsidDel="00B01162">
          <w:delInstrText xml:space="preserve"> HYPERLINK "https://www.iso.org/sites/directives/current/part2/index.xhtml" </w:delInstrText>
        </w:r>
        <w:r w:rsidR="00B01162" w:rsidDel="00B01162">
          <w:fldChar w:fldCharType="separate"/>
        </w:r>
        <w:r w:rsidRPr="008B1B45" w:rsidDel="00B01162">
          <w:rPr>
            <w:rStyle w:val="Hyperlink"/>
            <w:lang w:val="en-GB"/>
          </w:rPr>
          <w:delText>available at ISO/IEC Directives, Part 2: Rules for the structure and drafting of International Standards</w:delText>
        </w:r>
        <w:r w:rsidR="00B01162" w:rsidDel="00B01162">
          <w:rPr>
            <w:rStyle w:val="Hyperlink"/>
            <w:lang w:val="en-GB"/>
          </w:rPr>
          <w:fldChar w:fldCharType="end"/>
        </w:r>
      </w:del>
    </w:p>
    <w:p w14:paraId="277B0182" w14:textId="72D2206E" w:rsidR="001A33D0" w:rsidRPr="00F02BC7" w:rsidRDefault="001A33D0" w:rsidP="001A33D0">
      <w:pPr>
        <w:pStyle w:val="Heading1"/>
        <w:numPr>
          <w:ilvl w:val="0"/>
          <w:numId w:val="1"/>
        </w:numPr>
        <w:tabs>
          <w:tab w:val="clear" w:pos="432"/>
        </w:tabs>
        <w:ind w:left="0" w:firstLine="0"/>
      </w:pPr>
      <w:bookmarkStart w:id="37" w:name="_Toc353342671"/>
      <w:bookmarkStart w:id="38" w:name="_Toc53002609"/>
      <w:r w:rsidRPr="00F02BC7">
        <w:t>Terms and definitions</w:t>
      </w:r>
      <w:bookmarkEnd w:id="37"/>
      <w:bookmarkEnd w:id="38"/>
      <w:r w:rsidRPr="00F02BC7">
        <w:t xml:space="preserve"> </w:t>
      </w:r>
    </w:p>
    <w:p w14:paraId="155C3FE1" w14:textId="3A1F2230" w:rsidR="00F02BC7" w:rsidRPr="00570EC2" w:rsidRDefault="001A33D0" w:rsidP="00570EC2">
      <w:r w:rsidRPr="00F02BC7">
        <w:t>For the purposes of this document, the following terms and definitions apply.</w:t>
      </w:r>
    </w:p>
    <w:p w14:paraId="4BB478B0" w14:textId="5AA8B608" w:rsidR="001A33D0" w:rsidRPr="00F02BC7" w:rsidRDefault="001A33D0" w:rsidP="00BC394B">
      <w:pPr>
        <w:keepNext/>
      </w:pPr>
      <w:r w:rsidRPr="00F02BC7">
        <w:t>ISO and IEC maintain terminological databases for use in standardization at the following addresses:</w:t>
      </w:r>
    </w:p>
    <w:p w14:paraId="3C0576BB" w14:textId="555BE341" w:rsidR="00570EC2" w:rsidRDefault="000C033F" w:rsidP="00570EC2">
      <w:pPr>
        <w:ind w:left="403" w:hanging="403"/>
      </w:pPr>
      <w:r w:rsidRPr="00F02BC7">
        <w:t>—</w:t>
      </w:r>
      <w:r w:rsidRPr="00F02BC7">
        <w:tab/>
        <w:t xml:space="preserve">ISO Online browsing platform: available at </w:t>
      </w:r>
      <w:hyperlink r:id="rId27" w:history="1">
        <w:r w:rsidRPr="00F02BC7">
          <w:rPr>
            <w:color w:val="0000FF"/>
            <w:u w:val="single"/>
            <w:lang w:eastAsia="fr-FR"/>
          </w:rPr>
          <w:t>https://www.iso.org/obp</w:t>
        </w:r>
      </w:hyperlink>
    </w:p>
    <w:p w14:paraId="7FEE33AD" w14:textId="412A1023" w:rsidR="001A33D0" w:rsidRPr="00F02BC7" w:rsidRDefault="001A33D0" w:rsidP="00570EC2">
      <w:pPr>
        <w:ind w:left="403" w:hanging="403"/>
      </w:pPr>
      <w:r w:rsidRPr="00F02BC7">
        <w:t>—</w:t>
      </w:r>
      <w:r w:rsidRPr="00F02BC7">
        <w:tab/>
      </w:r>
      <w:r w:rsidR="005B3EC6" w:rsidRPr="00F02BC7">
        <w:t xml:space="preserve">IEC Electropedia: available at </w:t>
      </w:r>
      <w:hyperlink r:id="rId28" w:history="1">
        <w:r w:rsidR="005B3EC6" w:rsidRPr="00F02BC7">
          <w:rPr>
            <w:color w:val="0000FF"/>
            <w:u w:val="single"/>
            <w:lang w:eastAsia="fr-FR"/>
          </w:rPr>
          <w:t>http://www.electropedia.org/</w:t>
        </w:r>
      </w:hyperlink>
    </w:p>
    <w:p w14:paraId="68D4D7B8" w14:textId="77777777" w:rsidR="00570EC2" w:rsidRDefault="00570EC2" w:rsidP="00F02BC7">
      <w:pPr>
        <w:pStyle w:val="TermNum"/>
      </w:pPr>
    </w:p>
    <w:p w14:paraId="1AE65A7D" w14:textId="2D0F948F" w:rsidR="00F02BC7" w:rsidRDefault="00D43E04" w:rsidP="00F02BC7">
      <w:pPr>
        <w:pStyle w:val="TermNum"/>
      </w:pPr>
      <w:r>
        <w:t>3</w:t>
      </w:r>
      <w:r w:rsidR="00F02BC7">
        <w:t>.1</w:t>
      </w:r>
    </w:p>
    <w:p w14:paraId="122A35F2" w14:textId="77777777" w:rsidR="00F02BC7" w:rsidRDefault="00F02BC7" w:rsidP="00F02BC7">
      <w:pPr>
        <w:pStyle w:val="TermNum"/>
      </w:pPr>
      <w:r>
        <w:t>application schema</w:t>
      </w:r>
    </w:p>
    <w:p w14:paraId="786431CB" w14:textId="77777777" w:rsidR="00F02BC7" w:rsidRPr="00F02BC7" w:rsidRDefault="00F02BC7" w:rsidP="00F02BC7">
      <w:pPr>
        <w:pStyle w:val="TermNum"/>
        <w:rPr>
          <w:b w:val="0"/>
          <w:bCs/>
        </w:rPr>
      </w:pPr>
      <w:r w:rsidRPr="00F02BC7">
        <w:rPr>
          <w:b w:val="0"/>
          <w:bCs/>
        </w:rPr>
        <w:t>conceptual schema for data required by one or more applications</w:t>
      </w:r>
    </w:p>
    <w:p w14:paraId="26CA689A" w14:textId="77777777" w:rsidR="00F02BC7" w:rsidRDefault="00F02BC7" w:rsidP="00F02BC7">
      <w:pPr>
        <w:pStyle w:val="TermNum"/>
        <w:rPr>
          <w:b w:val="0"/>
          <w:bCs/>
        </w:rPr>
      </w:pPr>
    </w:p>
    <w:p w14:paraId="36D73162" w14:textId="7860708A" w:rsidR="00F02BC7" w:rsidRPr="00F02BC7" w:rsidRDefault="00F02BC7" w:rsidP="00F02BC7">
      <w:pPr>
        <w:pStyle w:val="TermNum"/>
        <w:rPr>
          <w:b w:val="0"/>
          <w:bCs/>
        </w:rPr>
      </w:pPr>
      <w:r w:rsidRPr="00F02BC7">
        <w:rPr>
          <w:b w:val="0"/>
          <w:bCs/>
        </w:rPr>
        <w:t>[ISO 19101-1:2014, definition 4.1.2]</w:t>
      </w:r>
    </w:p>
    <w:p w14:paraId="788E4128" w14:textId="77777777" w:rsidR="00F02BC7" w:rsidRDefault="00F02BC7" w:rsidP="00F02BC7">
      <w:pPr>
        <w:pStyle w:val="TermNum"/>
      </w:pPr>
    </w:p>
    <w:p w14:paraId="0466A375" w14:textId="57833A44" w:rsidR="00F02BC7" w:rsidRDefault="00D43E04" w:rsidP="00F02BC7">
      <w:pPr>
        <w:pStyle w:val="TermNum"/>
      </w:pPr>
      <w:r>
        <w:t>3</w:t>
      </w:r>
      <w:r w:rsidR="00F02BC7">
        <w:t>.2</w:t>
      </w:r>
    </w:p>
    <w:p w14:paraId="70995FCC" w14:textId="77777777" w:rsidR="00F02BC7" w:rsidRDefault="00F02BC7" w:rsidP="00F02BC7">
      <w:pPr>
        <w:pStyle w:val="TermNum"/>
      </w:pPr>
      <w:r>
        <w:t>coverage</w:t>
      </w:r>
    </w:p>
    <w:p w14:paraId="46FCF9F6" w14:textId="77777777" w:rsidR="00F02BC7" w:rsidRPr="00F02BC7" w:rsidRDefault="00F02BC7" w:rsidP="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rsidP="00F02BC7">
      <w:pPr>
        <w:pStyle w:val="TermNum"/>
        <w:rPr>
          <w:b w:val="0"/>
          <w:bCs/>
        </w:rPr>
      </w:pPr>
    </w:p>
    <w:p w14:paraId="720E3F16" w14:textId="3E1BA932" w:rsidR="00F02BC7" w:rsidRPr="00F02BC7" w:rsidRDefault="00F02BC7" w:rsidP="00F02BC7">
      <w:pPr>
        <w:pStyle w:val="TermNum"/>
        <w:rPr>
          <w:b w:val="0"/>
          <w:bCs/>
        </w:rPr>
      </w:pPr>
      <w:r w:rsidRPr="00F02BC7">
        <w:rPr>
          <w:b w:val="0"/>
          <w:bCs/>
        </w:rPr>
        <w:t>[ISO 19123-1:20XX, definition 4.1.9]</w:t>
      </w:r>
    </w:p>
    <w:p w14:paraId="27971E56" w14:textId="77777777" w:rsidR="00F02BC7" w:rsidRDefault="00F02BC7" w:rsidP="00F02BC7">
      <w:pPr>
        <w:pStyle w:val="TermNum"/>
      </w:pPr>
    </w:p>
    <w:p w14:paraId="6B73A015" w14:textId="3C388DC5" w:rsidR="00F02BC7" w:rsidRDefault="00D43E04" w:rsidP="00F02BC7">
      <w:pPr>
        <w:pStyle w:val="TermNum"/>
      </w:pPr>
      <w:r>
        <w:t>3</w:t>
      </w:r>
      <w:r w:rsidR="00F02BC7">
        <w:t>.3</w:t>
      </w:r>
    </w:p>
    <w:p w14:paraId="4DD13379" w14:textId="77777777" w:rsidR="00F02BC7" w:rsidRDefault="00F02BC7" w:rsidP="00F02BC7">
      <w:pPr>
        <w:pStyle w:val="TermNum"/>
      </w:pPr>
      <w:r>
        <w:t>data type</w:t>
      </w:r>
    </w:p>
    <w:p w14:paraId="6DB08DE2" w14:textId="77777777" w:rsidR="00F02BC7" w:rsidRPr="00F02BC7" w:rsidRDefault="00F02BC7" w:rsidP="00F02BC7">
      <w:pPr>
        <w:pStyle w:val="TermNum"/>
        <w:rPr>
          <w:b w:val="0"/>
          <w:bCs/>
        </w:rPr>
      </w:pPr>
      <w:r w:rsidRPr="00F02BC7">
        <w:rPr>
          <w:b w:val="0"/>
          <w:bCs/>
        </w:rPr>
        <w:t>specification of a value domain with operations allowed on values in this domain</w:t>
      </w:r>
    </w:p>
    <w:p w14:paraId="49532E76" w14:textId="77777777" w:rsidR="00F02BC7" w:rsidRDefault="00F02BC7" w:rsidP="00F02BC7">
      <w:pPr>
        <w:pStyle w:val="TermNum"/>
        <w:rPr>
          <w:b w:val="0"/>
          <w:bCs/>
        </w:rPr>
      </w:pPr>
    </w:p>
    <w:p w14:paraId="29400AA5" w14:textId="3E8D2F0F" w:rsidR="00F02BC7" w:rsidRPr="00F02BC7" w:rsidRDefault="00F02BC7" w:rsidP="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rsidP="00F02BC7">
      <w:pPr>
        <w:pStyle w:val="TermNum"/>
        <w:rPr>
          <w:b w:val="0"/>
          <w:bCs/>
        </w:rPr>
      </w:pPr>
    </w:p>
    <w:p w14:paraId="18E51304" w14:textId="257CFD1E" w:rsidR="00F02BC7" w:rsidRPr="00F02BC7" w:rsidRDefault="00F02BC7" w:rsidP="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rsidP="00F02BC7">
      <w:pPr>
        <w:pStyle w:val="TermNum"/>
        <w:rPr>
          <w:b w:val="0"/>
          <w:bCs/>
        </w:rPr>
      </w:pPr>
    </w:p>
    <w:p w14:paraId="27174756" w14:textId="1809FEEE" w:rsidR="00F02BC7" w:rsidRPr="00F02BC7" w:rsidRDefault="00F02BC7" w:rsidP="00F02BC7">
      <w:pPr>
        <w:pStyle w:val="TermNum"/>
        <w:rPr>
          <w:b w:val="0"/>
          <w:bCs/>
        </w:rPr>
      </w:pPr>
      <w:r w:rsidRPr="00F02BC7">
        <w:rPr>
          <w:b w:val="0"/>
          <w:bCs/>
        </w:rPr>
        <w:t>[ISO 19103:2015, definition 4.14]</w:t>
      </w:r>
    </w:p>
    <w:p w14:paraId="431881A3" w14:textId="77777777" w:rsidR="00F02BC7" w:rsidRDefault="00F02BC7" w:rsidP="00F02BC7">
      <w:pPr>
        <w:pStyle w:val="TermNum"/>
      </w:pPr>
    </w:p>
    <w:p w14:paraId="1E322A6D" w14:textId="01090937" w:rsidR="00F02BC7" w:rsidRDefault="00D43E04" w:rsidP="00F02BC7">
      <w:pPr>
        <w:pStyle w:val="TermNum"/>
      </w:pPr>
      <w:r>
        <w:t>3</w:t>
      </w:r>
      <w:r w:rsidR="00F02BC7">
        <w:t>.4</w:t>
      </w:r>
    </w:p>
    <w:p w14:paraId="059253C5" w14:textId="77777777" w:rsidR="00F02BC7" w:rsidRDefault="00F02BC7" w:rsidP="00F02BC7">
      <w:pPr>
        <w:pStyle w:val="TermNum"/>
      </w:pPr>
      <w:r>
        <w:t>domain</w:t>
      </w:r>
    </w:p>
    <w:p w14:paraId="59A45A92" w14:textId="77777777" w:rsidR="00F02BC7" w:rsidRPr="00F02BC7" w:rsidRDefault="00F02BC7" w:rsidP="00F02BC7">
      <w:pPr>
        <w:pStyle w:val="TermNum"/>
        <w:rPr>
          <w:b w:val="0"/>
          <w:bCs/>
        </w:rPr>
      </w:pPr>
      <w:r w:rsidRPr="00F02BC7">
        <w:rPr>
          <w:b w:val="0"/>
          <w:bCs/>
        </w:rPr>
        <w:t>well-defined set</w:t>
      </w:r>
    </w:p>
    <w:p w14:paraId="54BA3FF3" w14:textId="77777777" w:rsidR="00F02BC7" w:rsidRDefault="00F02BC7" w:rsidP="00F02BC7">
      <w:pPr>
        <w:pStyle w:val="TermNum"/>
        <w:rPr>
          <w:b w:val="0"/>
          <w:bCs/>
        </w:rPr>
      </w:pPr>
    </w:p>
    <w:p w14:paraId="1133811D" w14:textId="6BC3E1CC" w:rsidR="00F02BC7" w:rsidRPr="00F02BC7" w:rsidRDefault="00F02BC7" w:rsidP="00F02BC7">
      <w:pPr>
        <w:pStyle w:val="TermNum"/>
        <w:rPr>
          <w:b w:val="0"/>
          <w:bCs/>
        </w:rPr>
      </w:pPr>
      <w:r w:rsidRPr="00F02BC7">
        <w:rPr>
          <w:b w:val="0"/>
          <w:bCs/>
        </w:rPr>
        <w:t>[ISO 19109:2015]</w:t>
      </w:r>
      <w:r w:rsidRPr="00F02BC7">
        <w:rPr>
          <w:b w:val="0"/>
          <w:bCs/>
        </w:rPr>
        <w:tab/>
      </w:r>
    </w:p>
    <w:p w14:paraId="56FDD6D7" w14:textId="77777777" w:rsidR="00F02BC7" w:rsidRDefault="00F02BC7" w:rsidP="00F02BC7">
      <w:pPr>
        <w:pStyle w:val="TermNum"/>
        <w:rPr>
          <w:b w:val="0"/>
          <w:bCs/>
        </w:rPr>
      </w:pPr>
    </w:p>
    <w:p w14:paraId="7FECE27D" w14:textId="2C932EF3" w:rsidR="00F02BC7" w:rsidRDefault="00F02BC7" w:rsidP="00F02BC7">
      <w:pPr>
        <w:pStyle w:val="TermNum"/>
      </w:pPr>
      <w:r w:rsidRPr="00F02BC7">
        <w:rPr>
          <w:b w:val="0"/>
          <w:bCs/>
        </w:rPr>
        <w:t>NOTE:</w:t>
      </w:r>
      <w:r w:rsidRPr="00F02BC7">
        <w:rPr>
          <w:b w:val="0"/>
          <w:bCs/>
        </w:rPr>
        <w:tab/>
        <w:t>All elements within a domain (set) are of a given type</w:t>
      </w:r>
      <w:r>
        <w:rPr>
          <w:b w:val="0"/>
          <w:bCs/>
        </w:rPr>
        <w:t>.</w:t>
      </w:r>
    </w:p>
    <w:p w14:paraId="3DB9D503" w14:textId="77777777" w:rsidR="00F02BC7" w:rsidRDefault="00F02BC7" w:rsidP="00F02BC7">
      <w:pPr>
        <w:pStyle w:val="TermNum"/>
      </w:pPr>
    </w:p>
    <w:p w14:paraId="1D2DBAD2" w14:textId="3D6E5882" w:rsidR="00F02BC7" w:rsidRDefault="00D43E04" w:rsidP="00F02BC7">
      <w:pPr>
        <w:pStyle w:val="TermNum"/>
      </w:pPr>
      <w:r>
        <w:t>3</w:t>
      </w:r>
      <w:r w:rsidR="00F02BC7">
        <w:t>.5</w:t>
      </w:r>
    </w:p>
    <w:p w14:paraId="7E64BEE3" w14:textId="77777777" w:rsidR="00F02BC7" w:rsidRDefault="00F02BC7" w:rsidP="00F02BC7">
      <w:pPr>
        <w:pStyle w:val="TermNum"/>
      </w:pPr>
      <w:r>
        <w:t>domain feature</w:t>
      </w:r>
    </w:p>
    <w:p w14:paraId="79FBF7EF" w14:textId="47071D66" w:rsidR="00F02BC7" w:rsidRPr="00F02BC7" w:rsidRDefault="00F02BC7" w:rsidP="00F02BC7">
      <w:pPr>
        <w:pStyle w:val="TermNum"/>
        <w:rPr>
          <w:b w:val="0"/>
          <w:bCs/>
        </w:rPr>
      </w:pPr>
      <w:r w:rsidRPr="00F02BC7">
        <w:rPr>
          <w:b w:val="0"/>
          <w:bCs/>
        </w:rPr>
        <w:t>feature of a type defined within a particular application domain</w:t>
      </w:r>
    </w:p>
    <w:p w14:paraId="0C2468C6" w14:textId="77777777" w:rsidR="00F02BC7" w:rsidRDefault="00F02BC7" w:rsidP="00F02BC7">
      <w:pPr>
        <w:pStyle w:val="TermNum"/>
        <w:rPr>
          <w:b w:val="0"/>
          <w:bCs/>
        </w:rPr>
      </w:pPr>
    </w:p>
    <w:p w14:paraId="52637433" w14:textId="2D983AB4" w:rsidR="00F02BC7" w:rsidRPr="00F02BC7" w:rsidRDefault="00F02BC7" w:rsidP="00F02BC7">
      <w:pPr>
        <w:pStyle w:val="TermNum"/>
        <w:rPr>
          <w:b w:val="0"/>
          <w:bCs/>
        </w:rPr>
      </w:pPr>
      <w:r w:rsidRPr="00F02BC7">
        <w:rPr>
          <w:b w:val="0"/>
          <w:bCs/>
        </w:rPr>
        <w:t>NOTE</w:t>
      </w:r>
      <w:r w:rsidRPr="00F02BC7">
        <w:rPr>
          <w:b w:val="0"/>
          <w:bCs/>
        </w:rPr>
        <w:tab/>
        <w:t>This may be contrasted with observation</w:t>
      </w:r>
      <w:ins w:id="39" w:author="Katharina Schleidt" w:date="2021-04-18T19:57:00Z">
        <w:r w:rsidR="00393BE0">
          <w:rPr>
            <w:b w:val="0"/>
            <w:bCs/>
          </w:rPr>
          <w:t>s</w:t>
        </w:r>
      </w:ins>
      <w:r w:rsidRPr="00F02BC7">
        <w:rPr>
          <w:b w:val="0"/>
          <w:bCs/>
        </w:rPr>
        <w:t xml:space="preserve"> and </w:t>
      </w:r>
      <w:del w:id="40" w:author="Katharina Schleidt" w:date="2021-04-18T19:57:00Z">
        <w:r w:rsidRPr="00F02BC7" w:rsidDel="00393BE0">
          <w:rPr>
            <w:b w:val="0"/>
            <w:bCs/>
          </w:rPr>
          <w:delText xml:space="preserve">sample </w:delText>
        </w:r>
      </w:del>
      <w:ins w:id="41" w:author="Katharina Schleidt" w:date="2021-04-18T19:57:00Z">
        <w:r w:rsidR="00393BE0" w:rsidRPr="00F02BC7">
          <w:rPr>
            <w:b w:val="0"/>
            <w:bCs/>
          </w:rPr>
          <w:t>sampl</w:t>
        </w:r>
        <w:r w:rsidR="00393BE0">
          <w:rPr>
            <w:b w:val="0"/>
            <w:bCs/>
          </w:rPr>
          <w:t>ing</w:t>
        </w:r>
        <w:r w:rsidR="00393BE0" w:rsidRPr="00F02BC7">
          <w:rPr>
            <w:b w:val="0"/>
            <w:bCs/>
          </w:rPr>
          <w:t xml:space="preserve"> </w:t>
        </w:r>
      </w:ins>
      <w:r w:rsidRPr="00F02BC7">
        <w:rPr>
          <w:b w:val="0"/>
          <w:bCs/>
        </w:rPr>
        <w:t>features, which are features of types defined for cross-domain purposes.</w:t>
      </w:r>
    </w:p>
    <w:p w14:paraId="4C6DA36A" w14:textId="77777777" w:rsidR="00F02BC7" w:rsidRDefault="00F02BC7" w:rsidP="00F02BC7">
      <w:pPr>
        <w:pStyle w:val="TermNum"/>
      </w:pPr>
    </w:p>
    <w:p w14:paraId="25230003" w14:textId="1DD92D69" w:rsidR="00F02BC7" w:rsidRDefault="00D43E04" w:rsidP="00F02BC7">
      <w:pPr>
        <w:pStyle w:val="TermNum"/>
      </w:pPr>
      <w:r>
        <w:t>3</w:t>
      </w:r>
      <w:r w:rsidR="00F02BC7">
        <w:t>.6</w:t>
      </w:r>
    </w:p>
    <w:p w14:paraId="4AC43926" w14:textId="77777777" w:rsidR="00F02BC7" w:rsidRDefault="00F02BC7" w:rsidP="00F02BC7">
      <w:pPr>
        <w:pStyle w:val="TermNum"/>
      </w:pPr>
      <w:r>
        <w:t>ex-situ</w:t>
      </w:r>
    </w:p>
    <w:p w14:paraId="64D13A46" w14:textId="76FFA00D" w:rsidR="00F02BC7" w:rsidRPr="00F02BC7" w:rsidRDefault="00F02BC7" w:rsidP="00F02BC7">
      <w:pPr>
        <w:pStyle w:val="TermNum"/>
        <w:rPr>
          <w:b w:val="0"/>
          <w:bCs/>
        </w:rPr>
      </w:pPr>
      <w:r w:rsidRPr="00F02BC7">
        <w:rPr>
          <w:b w:val="0"/>
          <w:bCs/>
        </w:rPr>
        <w:t>referring to the study, maintenance or conservation of a specimen or population away from its natural surroundings (“off-site”)</w:t>
      </w:r>
    </w:p>
    <w:p w14:paraId="48346D35" w14:textId="77777777" w:rsidR="00F02BC7" w:rsidRDefault="00F02BC7" w:rsidP="00F02BC7">
      <w:pPr>
        <w:pStyle w:val="TermNum"/>
        <w:rPr>
          <w:b w:val="0"/>
          <w:bCs/>
        </w:rPr>
      </w:pPr>
    </w:p>
    <w:p w14:paraId="49B5769B" w14:textId="6BD43CFC" w:rsidR="00F02BC7" w:rsidRPr="00F02BC7" w:rsidRDefault="00F02BC7" w:rsidP="00F02BC7">
      <w:pPr>
        <w:pStyle w:val="TermNum"/>
        <w:rPr>
          <w:b w:val="0"/>
          <w:bCs/>
        </w:rPr>
      </w:pPr>
      <w:r w:rsidRPr="00F02BC7">
        <w:rPr>
          <w:b w:val="0"/>
          <w:bCs/>
        </w:rPr>
        <w:t>NOTE</w:t>
      </w:r>
      <w:r w:rsidRPr="00F02BC7">
        <w:rPr>
          <w:b w:val="0"/>
          <w:bCs/>
        </w:rPr>
        <w:tab/>
        <w:t>Opposite of in-situ.</w:t>
      </w:r>
    </w:p>
    <w:p w14:paraId="40B33AC5" w14:textId="77777777" w:rsidR="00F02BC7" w:rsidRDefault="00F02BC7" w:rsidP="00F02BC7">
      <w:pPr>
        <w:pStyle w:val="TermNum"/>
      </w:pPr>
    </w:p>
    <w:p w14:paraId="5193F6B8" w14:textId="0687E3BD" w:rsidR="00F02BC7" w:rsidRDefault="00D43E04" w:rsidP="00F02BC7">
      <w:pPr>
        <w:pStyle w:val="TermNum"/>
      </w:pPr>
      <w:r>
        <w:t>3</w:t>
      </w:r>
      <w:r w:rsidR="00F02BC7">
        <w:t>.7</w:t>
      </w:r>
    </w:p>
    <w:p w14:paraId="346CC597" w14:textId="77777777" w:rsidR="00F02BC7" w:rsidRDefault="00F02BC7" w:rsidP="00F02BC7">
      <w:pPr>
        <w:pStyle w:val="TermNum"/>
      </w:pPr>
      <w:r>
        <w:t>feature</w:t>
      </w:r>
      <w:r>
        <w:tab/>
      </w:r>
    </w:p>
    <w:p w14:paraId="4BE4F60A" w14:textId="77777777" w:rsidR="00F02BC7" w:rsidRPr="00F02BC7" w:rsidRDefault="00F02BC7" w:rsidP="00F02BC7">
      <w:pPr>
        <w:pStyle w:val="TermNum"/>
        <w:rPr>
          <w:b w:val="0"/>
          <w:bCs/>
        </w:rPr>
      </w:pPr>
      <w:r w:rsidRPr="00F02BC7">
        <w:rPr>
          <w:b w:val="0"/>
          <w:bCs/>
        </w:rPr>
        <w:t>abstraction of real-world phenomena</w:t>
      </w:r>
    </w:p>
    <w:p w14:paraId="7513DB5A" w14:textId="77777777" w:rsidR="00F02BC7" w:rsidRDefault="00F02BC7" w:rsidP="00F02BC7">
      <w:pPr>
        <w:pStyle w:val="TermNum"/>
        <w:rPr>
          <w:b w:val="0"/>
          <w:bCs/>
        </w:rPr>
      </w:pPr>
    </w:p>
    <w:p w14:paraId="29BFC2B6" w14:textId="481BFF09" w:rsidR="00F02BC7" w:rsidRPr="00F02BC7" w:rsidRDefault="00F02BC7" w:rsidP="00F02BC7">
      <w:pPr>
        <w:pStyle w:val="TermNum"/>
        <w:rPr>
          <w:b w:val="0"/>
          <w:bCs/>
        </w:rPr>
      </w:pPr>
      <w:r w:rsidRPr="00F02BC7">
        <w:rPr>
          <w:b w:val="0"/>
          <w:bCs/>
        </w:rPr>
        <w:t>NOTE</w:t>
      </w:r>
      <w:r w:rsidRPr="00F02BC7">
        <w:rPr>
          <w:b w:val="0"/>
          <w:bCs/>
        </w:rPr>
        <w:tab/>
        <w:t>A feature may occur as a type or an instance. In this International Standard, feature instance is meant unless otherwise specified.</w:t>
      </w:r>
    </w:p>
    <w:p w14:paraId="2FE039F3" w14:textId="77777777" w:rsidR="00F02BC7" w:rsidRDefault="00F02BC7" w:rsidP="00F02BC7">
      <w:pPr>
        <w:pStyle w:val="TermNum"/>
        <w:rPr>
          <w:b w:val="0"/>
          <w:bCs/>
        </w:rPr>
      </w:pPr>
    </w:p>
    <w:p w14:paraId="3C9D9B3B" w14:textId="47AC164C" w:rsidR="00F02BC7" w:rsidRPr="00F02BC7" w:rsidRDefault="00F02BC7" w:rsidP="00F02BC7">
      <w:pPr>
        <w:pStyle w:val="TermNum"/>
        <w:rPr>
          <w:b w:val="0"/>
          <w:bCs/>
        </w:rPr>
      </w:pPr>
      <w:r w:rsidRPr="00F02BC7">
        <w:rPr>
          <w:b w:val="0"/>
          <w:bCs/>
        </w:rPr>
        <w:t>[ISO 19101-1:2014, definition 4.1.11]</w:t>
      </w:r>
    </w:p>
    <w:p w14:paraId="0558FB7B" w14:textId="5FC0DDE9" w:rsidR="00F02BC7" w:rsidRDefault="00D43E04" w:rsidP="00F02BC7">
      <w:pPr>
        <w:pStyle w:val="TermNum"/>
      </w:pPr>
      <w:r>
        <w:t>3</w:t>
      </w:r>
      <w:r w:rsidR="00F02BC7">
        <w:t>.8</w:t>
      </w:r>
    </w:p>
    <w:p w14:paraId="41B45761" w14:textId="77777777" w:rsidR="00F02BC7" w:rsidRDefault="00F02BC7" w:rsidP="00F02BC7">
      <w:pPr>
        <w:pStyle w:val="TermNum"/>
      </w:pPr>
      <w:r>
        <w:lastRenderedPageBreak/>
        <w:t>feature type</w:t>
      </w:r>
    </w:p>
    <w:p w14:paraId="3E88F8D5" w14:textId="77777777" w:rsidR="00F02BC7" w:rsidRPr="00F02BC7" w:rsidRDefault="00F02BC7" w:rsidP="00F02BC7">
      <w:pPr>
        <w:pStyle w:val="TermNum"/>
        <w:rPr>
          <w:b w:val="0"/>
          <w:bCs/>
        </w:rPr>
      </w:pPr>
      <w:r w:rsidRPr="00F02BC7">
        <w:rPr>
          <w:b w:val="0"/>
          <w:bCs/>
        </w:rPr>
        <w:t>class of features having common characteristics</w:t>
      </w:r>
    </w:p>
    <w:p w14:paraId="27BEDFFE" w14:textId="77777777" w:rsidR="00F02BC7" w:rsidRDefault="00F02BC7" w:rsidP="00F02BC7">
      <w:pPr>
        <w:pStyle w:val="TermNum"/>
      </w:pPr>
    </w:p>
    <w:p w14:paraId="60A3DA3B" w14:textId="0B750E31" w:rsidR="00F02BC7" w:rsidRDefault="00D43E04" w:rsidP="00F02BC7">
      <w:pPr>
        <w:pStyle w:val="TermNum"/>
      </w:pPr>
      <w:r>
        <w:t>3</w:t>
      </w:r>
      <w:r w:rsidR="00F02BC7">
        <w:t>.9</w:t>
      </w:r>
    </w:p>
    <w:p w14:paraId="08F7E3CD" w14:textId="77777777" w:rsidR="00F02BC7" w:rsidRDefault="00F02BC7" w:rsidP="00F02BC7">
      <w:pPr>
        <w:pStyle w:val="TermNum"/>
      </w:pPr>
      <w:r>
        <w:t>measure</w:t>
      </w:r>
    </w:p>
    <w:p w14:paraId="28EAE533" w14:textId="77777777" w:rsidR="00F02BC7" w:rsidRPr="00F02BC7" w:rsidRDefault="00F02BC7" w:rsidP="00F02BC7">
      <w:pPr>
        <w:pStyle w:val="TermNum"/>
        <w:rPr>
          <w:b w:val="0"/>
          <w:bCs/>
        </w:rPr>
      </w:pPr>
      <w:r w:rsidRPr="00F02BC7">
        <w:rPr>
          <w:b w:val="0"/>
          <w:bCs/>
        </w:rPr>
        <w:t xml:space="preserve">value described using a numeric amount with a scale or using a scalar reference system </w:t>
      </w:r>
    </w:p>
    <w:p w14:paraId="599F4934" w14:textId="77777777" w:rsidR="00F02BC7" w:rsidRDefault="00F02BC7" w:rsidP="00F02BC7">
      <w:pPr>
        <w:pStyle w:val="TermNum"/>
        <w:rPr>
          <w:b w:val="0"/>
          <w:bCs/>
        </w:rPr>
      </w:pPr>
    </w:p>
    <w:p w14:paraId="56679212" w14:textId="15D2F8CB" w:rsidR="00F02BC7" w:rsidRPr="00F02BC7" w:rsidRDefault="00F02BC7" w:rsidP="00F02BC7">
      <w:pPr>
        <w:pStyle w:val="TermNum"/>
        <w:rPr>
          <w:b w:val="0"/>
          <w:bCs/>
        </w:rPr>
      </w:pPr>
      <w:r w:rsidRPr="00F02BC7">
        <w:rPr>
          <w:b w:val="0"/>
          <w:bCs/>
        </w:rPr>
        <w:t>[ISO 19136:2020, definition 3.1.41]</w:t>
      </w:r>
    </w:p>
    <w:p w14:paraId="72264362" w14:textId="77777777" w:rsidR="00F02BC7" w:rsidRDefault="00F02BC7" w:rsidP="00F02BC7">
      <w:pPr>
        <w:pStyle w:val="TermNum"/>
      </w:pPr>
    </w:p>
    <w:p w14:paraId="5E5B8D63" w14:textId="465C5CAE" w:rsidR="00F02BC7" w:rsidRDefault="00D43E04" w:rsidP="00F02BC7">
      <w:pPr>
        <w:pStyle w:val="TermNum"/>
      </w:pPr>
      <w:r>
        <w:t>3</w:t>
      </w:r>
      <w:r w:rsidR="00F02BC7">
        <w:t>.10</w:t>
      </w:r>
    </w:p>
    <w:p w14:paraId="0F721BC9" w14:textId="77777777" w:rsidR="00393BE0" w:rsidRDefault="00393BE0" w:rsidP="00393BE0">
      <w:pPr>
        <w:pStyle w:val="TermNum"/>
        <w:rPr>
          <w:moveTo w:id="42" w:author="Katharina Schleidt" w:date="2021-04-18T19:57:00Z"/>
        </w:rPr>
      </w:pPr>
      <w:moveToRangeStart w:id="43" w:author="Katharina Schleidt" w:date="2021-04-18T19:57:00Z" w:name="move69668278"/>
      <w:moveTo w:id="44" w:author="Katharina Schleidt" w:date="2021-04-18T19:57:00Z">
        <w:r>
          <w:t>measurand</w:t>
        </w:r>
      </w:moveTo>
    </w:p>
    <w:p w14:paraId="27A0AA30" w14:textId="77777777" w:rsidR="00393BE0" w:rsidRPr="00F02BC7" w:rsidRDefault="00393BE0" w:rsidP="00393BE0">
      <w:pPr>
        <w:pStyle w:val="TermNum"/>
        <w:rPr>
          <w:moveTo w:id="45" w:author="Katharina Schleidt" w:date="2021-04-18T19:57:00Z"/>
          <w:b w:val="0"/>
          <w:bCs/>
        </w:rPr>
      </w:pPr>
      <w:moveTo w:id="46" w:author="Katharina Schleidt" w:date="2021-04-18T19:57:00Z">
        <w:r w:rsidRPr="00F02BC7">
          <w:rPr>
            <w:b w:val="0"/>
            <w:bCs/>
          </w:rPr>
          <w:t>quantity intended to be measured</w:t>
        </w:r>
      </w:moveTo>
    </w:p>
    <w:p w14:paraId="59ADC7CE" w14:textId="77777777" w:rsidR="00393BE0" w:rsidRDefault="00393BE0" w:rsidP="00393BE0">
      <w:pPr>
        <w:pStyle w:val="TermNum"/>
        <w:rPr>
          <w:moveTo w:id="47" w:author="Katharina Schleidt" w:date="2021-04-18T19:57:00Z"/>
          <w:b w:val="0"/>
          <w:bCs/>
        </w:rPr>
      </w:pPr>
    </w:p>
    <w:p w14:paraId="7AD717E7" w14:textId="77777777" w:rsidR="00393BE0" w:rsidRPr="00F02BC7" w:rsidRDefault="00393BE0" w:rsidP="00393BE0">
      <w:pPr>
        <w:pStyle w:val="TermNum"/>
        <w:rPr>
          <w:moveTo w:id="48" w:author="Katharina Schleidt" w:date="2021-04-18T19:57:00Z"/>
          <w:b w:val="0"/>
          <w:bCs/>
        </w:rPr>
      </w:pPr>
      <w:moveTo w:id="49" w:author="Katharina Schleidt" w:date="2021-04-18T19:57:00Z">
        <w:r w:rsidRPr="00F02BC7">
          <w:rPr>
            <w:b w:val="0"/>
            <w:bCs/>
          </w:rPr>
          <w:t>[VIM3: International vocabulary of metrology – Basic and general concepts and associated terms : BIPM/ISO 2012, definition 2.3]</w:t>
        </w:r>
      </w:moveTo>
    </w:p>
    <w:p w14:paraId="794BE86D" w14:textId="4F1F71C6" w:rsidR="00F02BC7" w:rsidDel="00393BE0" w:rsidRDefault="00F02BC7" w:rsidP="00F02BC7">
      <w:pPr>
        <w:pStyle w:val="TermNum"/>
        <w:rPr>
          <w:moveFrom w:id="50" w:author="Katharina Schleidt" w:date="2021-04-18T19:57:00Z"/>
        </w:rPr>
      </w:pPr>
      <w:moveFromRangeStart w:id="51" w:author="Katharina Schleidt" w:date="2021-04-18T19:57:00Z" w:name="move69668285"/>
      <w:moveToRangeEnd w:id="43"/>
      <w:moveFrom w:id="52" w:author="Katharina Schleidt" w:date="2021-04-18T19:57:00Z">
        <w:r w:rsidDel="00393BE0">
          <w:t>measurement</w:t>
        </w:r>
      </w:moveFrom>
    </w:p>
    <w:p w14:paraId="70209927" w14:textId="704BEC28" w:rsidR="00F02BC7" w:rsidRPr="00F02BC7" w:rsidDel="00393BE0" w:rsidRDefault="00F02BC7" w:rsidP="00F02BC7">
      <w:pPr>
        <w:pStyle w:val="TermNum"/>
        <w:rPr>
          <w:moveFrom w:id="53" w:author="Katharina Schleidt" w:date="2021-04-18T19:57:00Z"/>
          <w:b w:val="0"/>
          <w:bCs/>
        </w:rPr>
      </w:pPr>
      <w:moveFrom w:id="54" w:author="Katharina Schleidt" w:date="2021-04-18T19:57:00Z">
        <w:r w:rsidRPr="00F02BC7" w:rsidDel="00393BE0">
          <w:rPr>
            <w:b w:val="0"/>
            <w:bCs/>
          </w:rPr>
          <w:t>set of operations having the object of determining the value of a quantity</w:t>
        </w:r>
      </w:moveFrom>
    </w:p>
    <w:p w14:paraId="6CF23BCA" w14:textId="2BAFA6BB" w:rsidR="00F02BC7" w:rsidDel="00393BE0" w:rsidRDefault="00F02BC7" w:rsidP="00F02BC7">
      <w:pPr>
        <w:pStyle w:val="TermNum"/>
        <w:rPr>
          <w:moveFrom w:id="55" w:author="Katharina Schleidt" w:date="2021-04-18T19:57:00Z"/>
          <w:b w:val="0"/>
          <w:bCs/>
        </w:rPr>
      </w:pPr>
    </w:p>
    <w:p w14:paraId="2DA05B3D" w14:textId="5A7E85AD" w:rsidR="00F02BC7" w:rsidDel="00393BE0" w:rsidRDefault="00F02BC7" w:rsidP="00F02BC7">
      <w:pPr>
        <w:pStyle w:val="TermNum"/>
        <w:rPr>
          <w:moveFrom w:id="56" w:author="Katharina Schleidt" w:date="2021-04-18T19:57:00Z"/>
        </w:rPr>
      </w:pPr>
      <w:moveFrom w:id="57" w:author="Katharina Schleidt" w:date="2021-04-18T19:57:00Z">
        <w:r w:rsidRPr="00F02BC7" w:rsidDel="00393BE0">
          <w:rPr>
            <w:b w:val="0"/>
            <w:bCs/>
          </w:rPr>
          <w:t>[ISO/TS 19101-2:2018, definition 3.21]</w:t>
        </w:r>
      </w:moveFrom>
    </w:p>
    <w:moveFromRangeEnd w:id="51"/>
    <w:p w14:paraId="7BD9068D" w14:textId="77777777" w:rsidR="00F02BC7" w:rsidRDefault="00F02BC7" w:rsidP="00F02BC7">
      <w:pPr>
        <w:pStyle w:val="TermNum"/>
      </w:pPr>
    </w:p>
    <w:p w14:paraId="4FDD55CB" w14:textId="548B99F8" w:rsidR="00F02BC7" w:rsidRDefault="00D43E04" w:rsidP="00F02BC7">
      <w:pPr>
        <w:pStyle w:val="TermNum"/>
      </w:pPr>
      <w:r>
        <w:t>3</w:t>
      </w:r>
      <w:r w:rsidR="00F02BC7">
        <w:t>.11</w:t>
      </w:r>
    </w:p>
    <w:p w14:paraId="42DB1B22" w14:textId="77777777" w:rsidR="00393BE0" w:rsidRDefault="00393BE0" w:rsidP="00393BE0">
      <w:pPr>
        <w:pStyle w:val="TermNum"/>
        <w:rPr>
          <w:moveTo w:id="58" w:author="Katharina Schleidt" w:date="2021-04-18T19:57:00Z"/>
        </w:rPr>
      </w:pPr>
      <w:moveToRangeStart w:id="59" w:author="Katharina Schleidt" w:date="2021-04-18T19:57:00Z" w:name="move69668285"/>
      <w:moveTo w:id="60" w:author="Katharina Schleidt" w:date="2021-04-18T19:57:00Z">
        <w:r>
          <w:t>measurement</w:t>
        </w:r>
      </w:moveTo>
    </w:p>
    <w:p w14:paraId="6AACC6A8" w14:textId="77777777" w:rsidR="00393BE0" w:rsidRPr="00F02BC7" w:rsidRDefault="00393BE0" w:rsidP="00393BE0">
      <w:pPr>
        <w:pStyle w:val="TermNum"/>
        <w:rPr>
          <w:moveTo w:id="61" w:author="Katharina Schleidt" w:date="2021-04-18T19:57:00Z"/>
          <w:b w:val="0"/>
          <w:bCs/>
        </w:rPr>
      </w:pPr>
      <w:moveTo w:id="62" w:author="Katharina Schleidt" w:date="2021-04-18T19:57:00Z">
        <w:r w:rsidRPr="00F02BC7">
          <w:rPr>
            <w:b w:val="0"/>
            <w:bCs/>
          </w:rPr>
          <w:t>set of operations having the object of determining the value of a quantity</w:t>
        </w:r>
      </w:moveTo>
    </w:p>
    <w:p w14:paraId="014E1D09" w14:textId="77777777" w:rsidR="00393BE0" w:rsidRDefault="00393BE0" w:rsidP="00393BE0">
      <w:pPr>
        <w:pStyle w:val="TermNum"/>
        <w:rPr>
          <w:moveTo w:id="63" w:author="Katharina Schleidt" w:date="2021-04-18T19:57:00Z"/>
          <w:b w:val="0"/>
          <w:bCs/>
        </w:rPr>
      </w:pPr>
    </w:p>
    <w:p w14:paraId="2CBC9B5E" w14:textId="77777777" w:rsidR="00393BE0" w:rsidRDefault="00393BE0" w:rsidP="00393BE0">
      <w:pPr>
        <w:pStyle w:val="TermNum"/>
        <w:rPr>
          <w:moveTo w:id="64" w:author="Katharina Schleidt" w:date="2021-04-18T19:57:00Z"/>
        </w:rPr>
      </w:pPr>
      <w:moveTo w:id="65" w:author="Katharina Schleidt" w:date="2021-04-18T19:57:00Z">
        <w:r w:rsidRPr="00F02BC7">
          <w:rPr>
            <w:b w:val="0"/>
            <w:bCs/>
          </w:rPr>
          <w:t>[ISO/TS 19101-2:2018, definition 3.21]</w:t>
        </w:r>
      </w:moveTo>
    </w:p>
    <w:p w14:paraId="79312F46" w14:textId="2FD126A5" w:rsidR="00F02BC7" w:rsidDel="00393BE0" w:rsidRDefault="00F02BC7" w:rsidP="00F02BC7">
      <w:pPr>
        <w:pStyle w:val="TermNum"/>
        <w:rPr>
          <w:moveFrom w:id="66" w:author="Katharina Schleidt" w:date="2021-04-18T19:57:00Z"/>
        </w:rPr>
      </w:pPr>
      <w:moveFromRangeStart w:id="67" w:author="Katharina Schleidt" w:date="2021-04-18T19:57:00Z" w:name="move69668278"/>
      <w:moveToRangeEnd w:id="59"/>
      <w:moveFrom w:id="68" w:author="Katharina Schleidt" w:date="2021-04-18T19:57:00Z">
        <w:r w:rsidDel="00393BE0">
          <w:t>measurand</w:t>
        </w:r>
      </w:moveFrom>
    </w:p>
    <w:p w14:paraId="6EEF8B29" w14:textId="55C3570C" w:rsidR="00F02BC7" w:rsidRPr="00F02BC7" w:rsidDel="00393BE0" w:rsidRDefault="00F02BC7" w:rsidP="00F02BC7">
      <w:pPr>
        <w:pStyle w:val="TermNum"/>
        <w:rPr>
          <w:moveFrom w:id="69" w:author="Katharina Schleidt" w:date="2021-04-18T19:57:00Z"/>
          <w:b w:val="0"/>
          <w:bCs/>
        </w:rPr>
      </w:pPr>
      <w:moveFrom w:id="70" w:author="Katharina Schleidt" w:date="2021-04-18T19:57:00Z">
        <w:r w:rsidRPr="00F02BC7" w:rsidDel="00393BE0">
          <w:rPr>
            <w:b w:val="0"/>
            <w:bCs/>
          </w:rPr>
          <w:t>quantity intended to be measured</w:t>
        </w:r>
      </w:moveFrom>
    </w:p>
    <w:p w14:paraId="494EE208" w14:textId="41EF5940" w:rsidR="00F02BC7" w:rsidDel="00393BE0" w:rsidRDefault="00F02BC7" w:rsidP="00F02BC7">
      <w:pPr>
        <w:pStyle w:val="TermNum"/>
        <w:rPr>
          <w:moveFrom w:id="71" w:author="Katharina Schleidt" w:date="2021-04-18T19:57:00Z"/>
          <w:b w:val="0"/>
          <w:bCs/>
        </w:rPr>
      </w:pPr>
    </w:p>
    <w:p w14:paraId="76BA921C" w14:textId="4E82EAAF" w:rsidR="00F02BC7" w:rsidRPr="00F02BC7" w:rsidDel="00393BE0" w:rsidRDefault="00F02BC7" w:rsidP="00F02BC7">
      <w:pPr>
        <w:pStyle w:val="TermNum"/>
        <w:rPr>
          <w:moveFrom w:id="72" w:author="Katharina Schleidt" w:date="2021-04-18T19:57:00Z"/>
          <w:b w:val="0"/>
          <w:bCs/>
        </w:rPr>
      </w:pPr>
      <w:moveFrom w:id="73" w:author="Katharina Schleidt" w:date="2021-04-18T19:57:00Z">
        <w:r w:rsidRPr="00F02BC7" w:rsidDel="00393BE0">
          <w:rPr>
            <w:b w:val="0"/>
            <w:bCs/>
          </w:rPr>
          <w:t>[VIM3: International vocabulary of metrology – Basic and general concepts and associated terms : BIPM/ISO 2012, definition 2.3]</w:t>
        </w:r>
      </w:moveFrom>
    </w:p>
    <w:moveFromRangeEnd w:id="67"/>
    <w:p w14:paraId="6E8443DD" w14:textId="77777777" w:rsidR="00F02BC7" w:rsidRDefault="00F02BC7" w:rsidP="00F02BC7">
      <w:pPr>
        <w:pStyle w:val="TermNum"/>
      </w:pPr>
    </w:p>
    <w:p w14:paraId="632C73B0" w14:textId="00B44221" w:rsidR="00F02BC7" w:rsidRDefault="00D43E04" w:rsidP="00F02BC7">
      <w:pPr>
        <w:pStyle w:val="TermNum"/>
      </w:pPr>
      <w:r>
        <w:t>3</w:t>
      </w:r>
      <w:r w:rsidR="00F02BC7">
        <w:t>.12</w:t>
      </w:r>
    </w:p>
    <w:p w14:paraId="3B5F1143" w14:textId="77777777" w:rsidR="00F02BC7" w:rsidRDefault="00F02BC7" w:rsidP="00F02BC7">
      <w:pPr>
        <w:pStyle w:val="TermNum"/>
      </w:pPr>
      <w:r>
        <w:t>property</w:t>
      </w:r>
    </w:p>
    <w:p w14:paraId="49260783" w14:textId="77777777" w:rsidR="00F02BC7" w:rsidRPr="00F02BC7" w:rsidRDefault="00F02BC7" w:rsidP="00F02BC7">
      <w:pPr>
        <w:pStyle w:val="TermNum"/>
        <w:rPr>
          <w:b w:val="0"/>
          <w:bCs/>
        </w:rPr>
      </w:pPr>
      <w:r w:rsidRPr="00F02BC7">
        <w:rPr>
          <w:b w:val="0"/>
          <w:bCs/>
        </w:rPr>
        <w:t>facet or attribute of an object referenced by a name</w:t>
      </w:r>
    </w:p>
    <w:p w14:paraId="6F39DA88" w14:textId="77777777" w:rsidR="00F02BC7" w:rsidRDefault="00F02BC7" w:rsidP="00F02BC7">
      <w:pPr>
        <w:pStyle w:val="TermNum"/>
        <w:rPr>
          <w:b w:val="0"/>
          <w:bCs/>
        </w:rPr>
      </w:pPr>
    </w:p>
    <w:p w14:paraId="52FB1411" w14:textId="7242295D" w:rsidR="00F02BC7" w:rsidRPr="00F02BC7" w:rsidRDefault="00F02BC7" w:rsidP="00F02BC7">
      <w:pPr>
        <w:pStyle w:val="TermNum"/>
        <w:rPr>
          <w:b w:val="0"/>
          <w:bCs/>
        </w:rPr>
      </w:pPr>
      <w:r w:rsidRPr="00F02BC7">
        <w:rPr>
          <w:b w:val="0"/>
          <w:bCs/>
        </w:rPr>
        <w:t>[ISO 19143:2010, definition 4.21]</w:t>
      </w:r>
    </w:p>
    <w:p w14:paraId="169C0C60" w14:textId="77777777" w:rsidR="00F02BC7" w:rsidRDefault="00F02BC7" w:rsidP="00F02BC7">
      <w:pPr>
        <w:pStyle w:val="TermNum"/>
        <w:rPr>
          <w:b w:val="0"/>
          <w:bCs/>
        </w:rPr>
      </w:pPr>
    </w:p>
    <w:p w14:paraId="053DA419" w14:textId="19817617" w:rsidR="00F02BC7" w:rsidRPr="00F02BC7" w:rsidRDefault="00F02BC7" w:rsidP="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rsidP="00F02BC7">
      <w:pPr>
        <w:pStyle w:val="TermNum"/>
      </w:pPr>
    </w:p>
    <w:p w14:paraId="28CD1758" w14:textId="7127744E" w:rsidR="00F02BC7" w:rsidRDefault="00D43E04" w:rsidP="00F02BC7">
      <w:pPr>
        <w:pStyle w:val="TermNum"/>
      </w:pPr>
      <w:r>
        <w:t>3</w:t>
      </w:r>
      <w:r w:rsidR="00F02BC7">
        <w:t>.13</w:t>
      </w:r>
    </w:p>
    <w:p w14:paraId="5F0550A7" w14:textId="77777777" w:rsidR="00F02BC7" w:rsidRDefault="00F02BC7" w:rsidP="00F02BC7">
      <w:pPr>
        <w:pStyle w:val="TermNum"/>
      </w:pPr>
      <w:r>
        <w:t>property type</w:t>
      </w:r>
    </w:p>
    <w:p w14:paraId="69F3EDA8" w14:textId="77777777" w:rsidR="00F02BC7" w:rsidRPr="00F02BC7" w:rsidRDefault="00F02BC7" w:rsidP="00F02BC7">
      <w:pPr>
        <w:pStyle w:val="TermNum"/>
        <w:rPr>
          <w:b w:val="0"/>
          <w:bCs/>
        </w:rPr>
      </w:pPr>
      <w:r w:rsidRPr="00F02BC7">
        <w:rPr>
          <w:b w:val="0"/>
          <w:bCs/>
        </w:rPr>
        <w:t>characteristic of a feature type</w:t>
      </w:r>
    </w:p>
    <w:p w14:paraId="65186F77" w14:textId="77777777" w:rsidR="00F02BC7" w:rsidRDefault="00F02BC7" w:rsidP="00F02BC7">
      <w:pPr>
        <w:pStyle w:val="TermNum"/>
        <w:rPr>
          <w:b w:val="0"/>
          <w:bCs/>
        </w:rPr>
      </w:pPr>
    </w:p>
    <w:p w14:paraId="4DF141D0" w14:textId="5E6A6A86" w:rsidR="00F02BC7" w:rsidRPr="00F02BC7" w:rsidRDefault="00F02BC7" w:rsidP="00F02BC7">
      <w:pPr>
        <w:pStyle w:val="TermNum"/>
        <w:rPr>
          <w:b w:val="0"/>
          <w:bCs/>
        </w:rPr>
      </w:pPr>
      <w:r w:rsidRPr="00F02BC7">
        <w:rPr>
          <w:b w:val="0"/>
          <w:bCs/>
        </w:rPr>
        <w:t>EXAMPLE</w:t>
      </w:r>
      <w:r w:rsidRPr="00F02BC7">
        <w:rPr>
          <w:b w:val="0"/>
          <w:bCs/>
        </w:rPr>
        <w:tab/>
        <w:t>Cars (a feature type) all have a characteristic colour, where "colour" is a property type.</w:t>
      </w:r>
    </w:p>
    <w:p w14:paraId="40E38098" w14:textId="77777777" w:rsidR="00F02BC7" w:rsidRDefault="00F02BC7" w:rsidP="00F02BC7">
      <w:pPr>
        <w:pStyle w:val="TermNum"/>
        <w:rPr>
          <w:b w:val="0"/>
          <w:bCs/>
        </w:rPr>
      </w:pPr>
    </w:p>
    <w:p w14:paraId="3B76A519" w14:textId="33857996" w:rsidR="00F02BC7" w:rsidRPr="00F02BC7" w:rsidRDefault="00F02BC7" w:rsidP="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rsidP="00F02BC7">
      <w:pPr>
        <w:pStyle w:val="TermNum"/>
        <w:rPr>
          <w:b w:val="0"/>
          <w:bCs/>
        </w:rPr>
      </w:pPr>
    </w:p>
    <w:p w14:paraId="51A8966F" w14:textId="22964058" w:rsidR="00F02BC7" w:rsidRPr="00F02BC7" w:rsidRDefault="00F02BC7" w:rsidP="00F02BC7">
      <w:pPr>
        <w:pStyle w:val="TermNum"/>
        <w:rPr>
          <w:b w:val="0"/>
          <w:bCs/>
        </w:rPr>
      </w:pPr>
      <w:r w:rsidRPr="00F02BC7">
        <w:rPr>
          <w:b w:val="0"/>
          <w:bCs/>
        </w:rPr>
        <w:t>NOTE 2</w:t>
      </w:r>
      <w:r w:rsidRPr="00F02BC7">
        <w:rPr>
          <w:b w:val="0"/>
          <w:bCs/>
        </w:rPr>
        <w:tab/>
        <w:t>In chemistry-related applications, the term "determinand" or "analyte" is often used.</w:t>
      </w:r>
    </w:p>
    <w:p w14:paraId="3CF00130" w14:textId="77777777" w:rsidR="00F02BC7" w:rsidRDefault="00F02BC7" w:rsidP="00F02BC7">
      <w:pPr>
        <w:pStyle w:val="TermNum"/>
        <w:rPr>
          <w:b w:val="0"/>
          <w:bCs/>
        </w:rPr>
      </w:pPr>
    </w:p>
    <w:p w14:paraId="4B9FFECF" w14:textId="792F2311" w:rsidR="00F02BC7" w:rsidRPr="00F02BC7" w:rsidRDefault="00F02BC7" w:rsidP="00F02BC7">
      <w:pPr>
        <w:pStyle w:val="TermNum"/>
        <w:rPr>
          <w:b w:val="0"/>
          <w:bCs/>
        </w:rPr>
      </w:pPr>
      <w:r w:rsidRPr="00F02BC7">
        <w:rPr>
          <w:b w:val="0"/>
          <w:bCs/>
        </w:rPr>
        <w:t>NOTE 3</w:t>
      </w:r>
      <w:r w:rsidRPr="00F02BC7">
        <w:rPr>
          <w:b w:val="0"/>
          <w:bCs/>
        </w:rPr>
        <w:tab/>
        <w:t>Adapted from ISO 19109:2005.</w:t>
      </w:r>
    </w:p>
    <w:p w14:paraId="53FF26E9" w14:textId="77777777" w:rsidR="00F02BC7" w:rsidRPr="00F02BC7" w:rsidRDefault="00F02BC7" w:rsidP="00F02BC7">
      <w:pPr>
        <w:pStyle w:val="TermNum"/>
        <w:rPr>
          <w:b w:val="0"/>
          <w:bCs/>
        </w:rPr>
      </w:pPr>
    </w:p>
    <w:p w14:paraId="7E849F11" w14:textId="1E18DEFA" w:rsidR="00F02BC7" w:rsidRDefault="00D43E04" w:rsidP="00F02BC7">
      <w:pPr>
        <w:pStyle w:val="TermNum"/>
      </w:pPr>
      <w:r>
        <w:t>3</w:t>
      </w:r>
      <w:r w:rsidR="00F02BC7">
        <w:t>.14</w:t>
      </w:r>
    </w:p>
    <w:p w14:paraId="40D75AFE" w14:textId="77777777" w:rsidR="00F02BC7" w:rsidRDefault="00F02BC7" w:rsidP="00F02BC7">
      <w:pPr>
        <w:pStyle w:val="TermNum"/>
      </w:pPr>
      <w:r>
        <w:t>range</w:t>
      </w:r>
    </w:p>
    <w:p w14:paraId="20CA9A04" w14:textId="77777777" w:rsidR="00F02BC7" w:rsidRPr="00F02BC7" w:rsidRDefault="00F02BC7" w:rsidP="00F02BC7">
      <w:pPr>
        <w:pStyle w:val="TermNum"/>
        <w:rPr>
          <w:b w:val="0"/>
          <w:bCs/>
        </w:rPr>
      </w:pPr>
      <w:r w:rsidRPr="00F02BC7">
        <w:rPr>
          <w:b w:val="0"/>
          <w:bCs/>
        </w:rPr>
        <w:lastRenderedPageBreak/>
        <w:t>set of feature attribute values associated by a function, the coverage, with the elements of the domain of a coverage</w:t>
      </w:r>
    </w:p>
    <w:p w14:paraId="4DB07A01" w14:textId="77777777" w:rsidR="00F02BC7" w:rsidRDefault="00F02BC7" w:rsidP="00F02BC7">
      <w:pPr>
        <w:pStyle w:val="TermNum"/>
        <w:rPr>
          <w:b w:val="0"/>
          <w:bCs/>
        </w:rPr>
      </w:pPr>
    </w:p>
    <w:p w14:paraId="178359D5" w14:textId="20613EBC" w:rsidR="00F02BC7" w:rsidRPr="00F02BC7" w:rsidRDefault="00F02BC7" w:rsidP="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rsidP="00F02BC7">
      <w:pPr>
        <w:pStyle w:val="TermNum"/>
        <w:rPr>
          <w:b w:val="0"/>
          <w:bCs/>
        </w:rPr>
      </w:pPr>
    </w:p>
    <w:p w14:paraId="2519F3B5" w14:textId="06454BB0" w:rsidR="00F02BC7" w:rsidRDefault="00F02BC7" w:rsidP="00F02BC7">
      <w:pPr>
        <w:pStyle w:val="TermNum"/>
      </w:pPr>
      <w:r w:rsidRPr="00F02BC7">
        <w:rPr>
          <w:b w:val="0"/>
          <w:bCs/>
        </w:rPr>
        <w:t>[ISO 19123-1:20XX, definition 4.1.44]</w:t>
      </w:r>
    </w:p>
    <w:p w14:paraId="2FAD34FA" w14:textId="77777777" w:rsidR="00F02BC7" w:rsidRDefault="00F02BC7" w:rsidP="00F02BC7">
      <w:pPr>
        <w:pStyle w:val="TermNum"/>
      </w:pPr>
    </w:p>
    <w:p w14:paraId="2C24547D" w14:textId="77777777" w:rsidR="00F36639" w:rsidRDefault="00F36639">
      <w:pPr>
        <w:tabs>
          <w:tab w:val="clear" w:pos="403"/>
        </w:tabs>
        <w:spacing w:after="0" w:line="240" w:lineRule="auto"/>
        <w:jc w:val="left"/>
        <w:rPr>
          <w:b/>
        </w:rPr>
      </w:pPr>
      <w:r>
        <w:br w:type="page"/>
      </w:r>
    </w:p>
    <w:p w14:paraId="6FA72A7D" w14:textId="5D29EADF" w:rsidR="00F02BC7" w:rsidRDefault="00D43E04" w:rsidP="00F02BC7">
      <w:pPr>
        <w:pStyle w:val="TermNum"/>
      </w:pPr>
      <w:r>
        <w:lastRenderedPageBreak/>
        <w:t>3</w:t>
      </w:r>
      <w:r w:rsidR="00F02BC7">
        <w:t>.15</w:t>
      </w:r>
    </w:p>
    <w:p w14:paraId="7B15DF0A" w14:textId="77777777" w:rsidR="00F02BC7" w:rsidRDefault="00F02BC7" w:rsidP="00F02BC7">
      <w:pPr>
        <w:pStyle w:val="TermNum"/>
      </w:pPr>
      <w:r>
        <w:t>value</w:t>
      </w:r>
    </w:p>
    <w:p w14:paraId="111A768D" w14:textId="77777777" w:rsidR="00F02BC7" w:rsidRPr="00F02BC7" w:rsidRDefault="00F02BC7" w:rsidP="00F02BC7">
      <w:pPr>
        <w:pStyle w:val="TermNum"/>
        <w:rPr>
          <w:b w:val="0"/>
          <w:bCs/>
        </w:rPr>
      </w:pPr>
      <w:r w:rsidRPr="00F02BC7">
        <w:rPr>
          <w:b w:val="0"/>
          <w:bCs/>
        </w:rPr>
        <w:t>element of a type domain</w:t>
      </w:r>
    </w:p>
    <w:p w14:paraId="0C7E824A" w14:textId="77777777" w:rsidR="00F02BC7" w:rsidRDefault="00F02BC7" w:rsidP="00F02BC7">
      <w:pPr>
        <w:pStyle w:val="TermNum"/>
        <w:rPr>
          <w:b w:val="0"/>
          <w:bCs/>
        </w:rPr>
      </w:pPr>
    </w:p>
    <w:p w14:paraId="3F42B2B3" w14:textId="22D6260D" w:rsidR="00F02BC7" w:rsidRPr="00F02BC7" w:rsidRDefault="00F02BC7" w:rsidP="00F02BC7">
      <w:pPr>
        <w:pStyle w:val="TermNum"/>
        <w:rPr>
          <w:b w:val="0"/>
          <w:bCs/>
        </w:rPr>
      </w:pPr>
      <w:r w:rsidRPr="00F02BC7">
        <w:rPr>
          <w:b w:val="0"/>
          <w:bCs/>
        </w:rPr>
        <w:t>[ISO/IEC 19501:2005]</w:t>
      </w:r>
    </w:p>
    <w:p w14:paraId="2DAA335D" w14:textId="77777777" w:rsidR="00F02BC7" w:rsidRDefault="00F02BC7" w:rsidP="00F02BC7">
      <w:pPr>
        <w:pStyle w:val="TermNum"/>
        <w:rPr>
          <w:b w:val="0"/>
          <w:bCs/>
        </w:rPr>
      </w:pPr>
    </w:p>
    <w:p w14:paraId="7CCE4EB2" w14:textId="50D2275F" w:rsidR="00F02BC7" w:rsidRPr="00F02BC7" w:rsidRDefault="00F02BC7" w:rsidP="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rsidP="00F02BC7">
      <w:pPr>
        <w:pStyle w:val="TermNum"/>
        <w:rPr>
          <w:b w:val="0"/>
          <w:bCs/>
        </w:rPr>
      </w:pPr>
    </w:p>
    <w:p w14:paraId="11AE026C" w14:textId="293D4F4A" w:rsidR="00F02BC7" w:rsidRPr="00F02BC7" w:rsidRDefault="00F02BC7" w:rsidP="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rsidP="00F02BC7">
      <w:pPr>
        <w:pStyle w:val="TermNum"/>
        <w:rPr>
          <w:b w:val="0"/>
          <w:bCs/>
        </w:rPr>
      </w:pPr>
    </w:p>
    <w:p w14:paraId="5B9F912B" w14:textId="30179350" w:rsidR="00F02BC7" w:rsidRPr="00F02BC7" w:rsidRDefault="00F02BC7" w:rsidP="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rsidP="00F02BC7">
      <w:pPr>
        <w:pStyle w:val="TermNum"/>
        <w:rPr>
          <w:b w:val="0"/>
          <w:bCs/>
        </w:rPr>
      </w:pPr>
    </w:p>
    <w:p w14:paraId="4047429C" w14:textId="2DDB5327" w:rsidR="00F02BC7" w:rsidRDefault="00D43E04" w:rsidP="00F02BC7">
      <w:pPr>
        <w:pStyle w:val="TermNum"/>
      </w:pPr>
      <w:r>
        <w:t>3</w:t>
      </w:r>
      <w:r w:rsidR="00F02BC7">
        <w:t>.16 : requirement</w:t>
      </w:r>
    </w:p>
    <w:p w14:paraId="08D33BEF" w14:textId="77777777" w:rsidR="00F02BC7" w:rsidRPr="00F02BC7" w:rsidRDefault="00F02BC7" w:rsidP="00F02BC7">
      <w:pPr>
        <w:pStyle w:val="TermNum"/>
        <w:rPr>
          <w:b w:val="0"/>
          <w:bCs/>
        </w:rPr>
      </w:pPr>
      <w:r w:rsidRPr="00F02BC7">
        <w:rPr>
          <w:b w:val="0"/>
          <w:bCs/>
        </w:rPr>
        <w:t>Expression, in the content of a document that conveys objectively verifiable criteria to be fulfilled and from which no deviation is permitted if conformance with the document is to be claimed</w:t>
      </w:r>
    </w:p>
    <w:p w14:paraId="7A0E1812" w14:textId="77777777" w:rsidR="00F02BC7" w:rsidRDefault="00F02BC7" w:rsidP="00F02BC7">
      <w:pPr>
        <w:pStyle w:val="TermNum"/>
        <w:rPr>
          <w:b w:val="0"/>
          <w:bCs/>
        </w:rPr>
      </w:pPr>
    </w:p>
    <w:p w14:paraId="2AAEEA76" w14:textId="09BE59D0" w:rsidR="00F02BC7" w:rsidRPr="00F02BC7" w:rsidRDefault="00F02BC7" w:rsidP="00F02BC7">
      <w:pPr>
        <w:pStyle w:val="TermNum"/>
        <w:rPr>
          <w:b w:val="0"/>
          <w:bCs/>
        </w:rPr>
      </w:pPr>
      <w:r w:rsidRPr="00F02BC7">
        <w:rPr>
          <w:b w:val="0"/>
          <w:bCs/>
        </w:rPr>
        <w:t>NOTE 1</w:t>
      </w:r>
      <w:r w:rsidRPr="00F02BC7">
        <w:rPr>
          <w:b w:val="0"/>
          <w:bCs/>
        </w:rPr>
        <w:tab/>
        <w:t>Requirements are expressed using the verbal forms SHALL or SHALL NO. Equivalent phrases or expressions for use in certain cases are proposed by ISO.</w:t>
      </w:r>
    </w:p>
    <w:p w14:paraId="10C006A3" w14:textId="77777777" w:rsidR="00F02BC7" w:rsidRDefault="00F02BC7" w:rsidP="00F02BC7">
      <w:pPr>
        <w:pStyle w:val="TermNum"/>
        <w:rPr>
          <w:b w:val="0"/>
          <w:bCs/>
        </w:rPr>
      </w:pPr>
    </w:p>
    <w:p w14:paraId="136571E8" w14:textId="668829FF" w:rsidR="00F02BC7" w:rsidRPr="00F02BC7" w:rsidRDefault="00F02BC7" w:rsidP="00F02BC7">
      <w:pPr>
        <w:pStyle w:val="TermNum"/>
        <w:rPr>
          <w:b w:val="0"/>
          <w:bCs/>
        </w:rPr>
      </w:pPr>
      <w:r w:rsidRPr="00F02BC7">
        <w:rPr>
          <w:b w:val="0"/>
          <w:bCs/>
        </w:rPr>
        <w:t>[IS0/IEC Directives, Part 2 “Rules for the structure and drafting of International Standards”: 2018, definition 3.3.3]</w:t>
      </w:r>
    </w:p>
    <w:p w14:paraId="61CA149F" w14:textId="77777777" w:rsidR="00F02BC7" w:rsidRDefault="00F02BC7" w:rsidP="00F02BC7">
      <w:pPr>
        <w:pStyle w:val="TermNum"/>
      </w:pPr>
    </w:p>
    <w:p w14:paraId="35CF9E3C" w14:textId="0CBFCCF4" w:rsidR="00F02BC7" w:rsidRDefault="00D43E04" w:rsidP="00F02BC7">
      <w:pPr>
        <w:pStyle w:val="TermNum"/>
      </w:pPr>
      <w:r>
        <w:t>3</w:t>
      </w:r>
      <w:r w:rsidR="00F02BC7">
        <w:t>.17 : recommendation</w:t>
      </w:r>
    </w:p>
    <w:p w14:paraId="78F62C2D" w14:textId="77777777" w:rsidR="00F02BC7" w:rsidRPr="00F02BC7" w:rsidRDefault="00F02BC7" w:rsidP="00F02BC7">
      <w:pPr>
        <w:pStyle w:val="TermNum"/>
        <w:rPr>
          <w:b w:val="0"/>
          <w:bCs/>
        </w:rPr>
      </w:pPr>
      <w:r w:rsidRPr="00F02BC7">
        <w:rPr>
          <w:b w:val="0"/>
          <w:bCs/>
        </w:rPr>
        <w:t>Expression, in the content of a document, that conveys a suggested possible choice or course of action deemed to be particularly suitable without necessarily mentioning or excluding others</w:t>
      </w:r>
    </w:p>
    <w:p w14:paraId="52F074CC" w14:textId="77777777" w:rsidR="00F02BC7" w:rsidRDefault="00F02BC7" w:rsidP="00F02BC7">
      <w:pPr>
        <w:pStyle w:val="TermNum"/>
        <w:rPr>
          <w:b w:val="0"/>
          <w:bCs/>
        </w:rPr>
      </w:pPr>
    </w:p>
    <w:p w14:paraId="1709A606" w14:textId="7B4B0E00" w:rsidR="00F02BC7" w:rsidRPr="00F02BC7" w:rsidRDefault="00F02BC7" w:rsidP="00F02BC7">
      <w:pPr>
        <w:pStyle w:val="TermNum"/>
        <w:rPr>
          <w:b w:val="0"/>
          <w:bCs/>
        </w:rPr>
      </w:pPr>
      <w:r w:rsidRPr="00F02BC7">
        <w:rPr>
          <w:b w:val="0"/>
          <w:bCs/>
        </w:rPr>
        <w:t>N</w:t>
      </w:r>
      <w:r>
        <w:rPr>
          <w:b w:val="0"/>
          <w:bCs/>
        </w:rPr>
        <w:t>OTE</w:t>
      </w:r>
      <w:r w:rsidRPr="00F02BC7">
        <w:rPr>
          <w:b w:val="0"/>
          <w:bCs/>
        </w:rPr>
        <w:t xml:space="preserve"> 1</w:t>
      </w:r>
      <w:r w:rsidRPr="00F02BC7">
        <w:rPr>
          <w:b w:val="0"/>
          <w:bCs/>
        </w:rPr>
        <w:tab/>
      </w:r>
      <w:r w:rsidRPr="00F02BC7">
        <w:rPr>
          <w:b w:val="0"/>
          <w:bCs/>
        </w:rPr>
        <w:tab/>
        <w:t>Recommendations are expressed using the verbal forms SHOULD or SHOULD NOT. Equivalent phrases or expressions for use in certain cases are proposed by ISO.</w:t>
      </w:r>
    </w:p>
    <w:p w14:paraId="1FF70488" w14:textId="77777777" w:rsidR="00F02BC7" w:rsidRDefault="00F02BC7" w:rsidP="00F02BC7">
      <w:pPr>
        <w:pStyle w:val="TermNum"/>
        <w:rPr>
          <w:b w:val="0"/>
          <w:bCs/>
        </w:rPr>
      </w:pPr>
    </w:p>
    <w:p w14:paraId="6832E867" w14:textId="1C5CF003" w:rsidR="00F02BC7" w:rsidRPr="00F02BC7" w:rsidRDefault="00F02BC7" w:rsidP="00F02BC7">
      <w:pPr>
        <w:pStyle w:val="TermNum"/>
        <w:rPr>
          <w:b w:val="0"/>
          <w:bCs/>
        </w:rPr>
      </w:pPr>
      <w:r w:rsidRPr="00F02BC7">
        <w:rPr>
          <w:b w:val="0"/>
          <w:bCs/>
        </w:rPr>
        <w:t>N</w:t>
      </w:r>
      <w:r>
        <w:rPr>
          <w:b w:val="0"/>
          <w:bCs/>
        </w:rPr>
        <w:t>OTE</w:t>
      </w:r>
      <w:r w:rsidRPr="00F02BC7">
        <w:rPr>
          <w:b w:val="0"/>
          <w:bCs/>
        </w:rPr>
        <w:t xml:space="preserve"> 2</w:t>
      </w:r>
      <w:r w:rsidRPr="00F02BC7">
        <w:rPr>
          <w:b w:val="0"/>
          <w:bCs/>
        </w:rPr>
        <w:tab/>
      </w:r>
      <w:r w:rsidRPr="00F02BC7">
        <w:rPr>
          <w:b w:val="0"/>
          <w:bCs/>
        </w:rPr>
        <w:tab/>
        <w:t>In the negative form, a recommendation is the expression that a suggested possible choice or course of action is not preferred but it is not prohibited.</w:t>
      </w:r>
    </w:p>
    <w:p w14:paraId="3FD2C502" w14:textId="19D2FE8B" w:rsidR="00F02BC7" w:rsidRDefault="00F02BC7" w:rsidP="00F02BC7">
      <w:pPr>
        <w:pStyle w:val="TermNum"/>
        <w:rPr>
          <w:b w:val="0"/>
          <w:bCs/>
        </w:rPr>
      </w:pPr>
      <w:r w:rsidRPr="00F02BC7">
        <w:rPr>
          <w:b w:val="0"/>
          <w:bCs/>
        </w:rPr>
        <w:t>[ISO/IEC Directives, Part 2 “Rules for the structure and drafting of International Standards”: 2018, definition 3.3.4]</w:t>
      </w:r>
    </w:p>
    <w:p w14:paraId="53CA2CF2" w14:textId="4CC43DC8" w:rsidR="00CE109A" w:rsidRPr="00CE109A" w:rsidRDefault="00CE109A" w:rsidP="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74" w:name="_Toc53002610"/>
      <w:commentRangeStart w:id="75"/>
      <w:r>
        <w:lastRenderedPageBreak/>
        <w:t>Conformance</w:t>
      </w:r>
      <w:bookmarkEnd w:id="74"/>
      <w:commentRangeEnd w:id="75"/>
      <w:r w:rsidR="009940F8">
        <w:rPr>
          <w:rStyle w:val="CommentReference"/>
          <w:rFonts w:eastAsia="Calibri"/>
          <w:b w:val="0"/>
          <w:lang w:eastAsia="en-US"/>
        </w:rPr>
        <w:commentReference w:id="75"/>
      </w:r>
    </w:p>
    <w:p w14:paraId="252F3B6A" w14:textId="63D5F16C" w:rsidR="009F2BE1" w:rsidRDefault="009F2BE1" w:rsidP="009F2BE1">
      <w:pPr>
        <w:pStyle w:val="Heading2"/>
      </w:pPr>
      <w:bookmarkStart w:id="76" w:name="_Toc53002611"/>
      <w:r>
        <w:t>Overview</w:t>
      </w:r>
      <w:bookmarkEnd w:id="76"/>
    </w:p>
    <w:p w14:paraId="19E5BC18" w14:textId="1FDF075C" w:rsidR="009F2BE1" w:rsidRDefault="009F2BE1" w:rsidP="009F2BE1">
      <w:pPr>
        <w:rPr>
          <w:lang w:eastAsia="ja-JP"/>
        </w:rPr>
      </w:pPr>
      <w:r>
        <w:rPr>
          <w:lang w:eastAsia="ja-JP"/>
        </w:rPr>
        <w:t xml:space="preserve">Clauses 7 to 13 of this International Standard use the Unified Modeling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77" w:name="_Toc53002612"/>
      <w:r w:rsidRPr="009F2BE1">
        <w:t xml:space="preserve">Conformance classes related to </w:t>
      </w:r>
      <w:r>
        <w:t>m</w:t>
      </w:r>
      <w:r w:rsidRPr="009F2BE1">
        <w:t>odels including Observations and Measurements</w:t>
      </w:r>
      <w:bookmarkEnd w:id="77"/>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2BAE0DC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D5670B">
        <w:rPr>
          <w:lang w:eastAsia="ja-JP"/>
        </w:rPr>
        <w:t>Observations and measurements 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78" w:name="_Ref52471713"/>
      <w:bookmarkStart w:id="79" w:name="_Ref53002413"/>
      <w:r w:rsidRPr="00740AD6">
        <w:rPr>
          <w:b/>
          <w:bCs/>
          <w:sz w:val="20"/>
          <w:szCs w:val="20"/>
        </w:rPr>
        <w:t xml:space="preserve">Table </w:t>
      </w:r>
      <w:bookmarkEnd w:id="78"/>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79"/>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761FC1E1" w:rsidR="00740AD6" w:rsidRPr="00740AD6" w:rsidRDefault="00740AD6" w:rsidP="00345B12">
            <w:pPr>
              <w:jc w:val="left"/>
              <w:rPr>
                <w:sz w:val="20"/>
                <w:szCs w:val="20"/>
              </w:rPr>
            </w:pPr>
            <w:r w:rsidRPr="00740AD6">
              <w:rPr>
                <w:sz w:val="20"/>
                <w:szCs w:val="20"/>
              </w:rPr>
              <w:t>/conf/</w:t>
            </w:r>
            <w:ins w:id="80" w:author="Katharina Schleidt" w:date="2021-04-18T20:21:00Z">
              <w:r w:rsidR="005C46DD">
                <w:rPr>
                  <w:sz w:val="20"/>
                  <w:szCs w:val="20"/>
                </w:rPr>
                <w:t>obs-cpt</w:t>
              </w:r>
            </w:ins>
            <w:del w:id="81" w:author="Katharina Schleidt" w:date="2021-04-18T20:21:00Z">
              <w:r w:rsidDel="005C46DD">
                <w:rPr>
                  <w:sz w:val="20"/>
                  <w:szCs w:val="20"/>
                </w:rPr>
                <w:delText>cpt</w:delText>
              </w:r>
              <w:r w:rsidRPr="00740AD6" w:rsidDel="005C46DD">
                <w:rPr>
                  <w:sz w:val="20"/>
                  <w:szCs w:val="20"/>
                </w:rPr>
                <w:delText>-</w:delText>
              </w:r>
              <w:r w:rsidDel="005C46DD">
                <w:rPr>
                  <w:sz w:val="20"/>
                  <w:szCs w:val="20"/>
                </w:rPr>
                <w:delText>obs</w:delText>
              </w:r>
            </w:del>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r w:rsidR="009204AF">
              <w:rPr>
                <w:sz w:val="20"/>
                <w:szCs w:val="20"/>
              </w:rPr>
              <w:t>obs</w:t>
            </w:r>
            <w:r w:rsidR="00A94DDF">
              <w:rPr>
                <w:sz w:val="20"/>
                <w:szCs w:val="20"/>
              </w:rPr>
              <w:t>-cpt</w:t>
            </w:r>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/conf/obs-cpt/Host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Conceptual Observation - ObservableProperty</w:t>
            </w:r>
          </w:p>
        </w:tc>
        <w:tc>
          <w:tcPr>
            <w:tcW w:w="3359" w:type="dxa"/>
          </w:tcPr>
          <w:p w14:paraId="19F35C96" w14:textId="54A7447B" w:rsidR="00740AD6" w:rsidRPr="00740AD6" w:rsidRDefault="009204AF" w:rsidP="00345B12">
            <w:pPr>
              <w:jc w:val="left"/>
              <w:rPr>
                <w:sz w:val="20"/>
                <w:szCs w:val="20"/>
              </w:rPr>
            </w:pPr>
            <w:r w:rsidRPr="009204AF">
              <w:rPr>
                <w:sz w:val="20"/>
                <w:szCs w:val="20"/>
              </w:rPr>
              <w:t>/conf/obs-cpt/ObservableProperty</w:t>
            </w:r>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/conf/obs-cpt/Observation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/conf/obs-cpt/Observer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lastRenderedPageBreak/>
              <w:t>Conceptual Observation - ObservingProcedure</w:t>
            </w:r>
          </w:p>
        </w:tc>
        <w:tc>
          <w:tcPr>
            <w:tcW w:w="3359" w:type="dxa"/>
          </w:tcPr>
          <w:p w14:paraId="598A4EBB" w14:textId="3993207C" w:rsidR="00740AD6" w:rsidRPr="00740AD6" w:rsidRDefault="009204AF" w:rsidP="00345B12">
            <w:pPr>
              <w:jc w:val="left"/>
              <w:rPr>
                <w:sz w:val="20"/>
                <w:szCs w:val="20"/>
              </w:rPr>
            </w:pPr>
            <w:r w:rsidRPr="009204AF">
              <w:rPr>
                <w:sz w:val="20"/>
                <w:szCs w:val="20"/>
              </w:rPr>
              <w:t>/conf/obs-cpt/ObservingProcedure</w:t>
            </w:r>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/conf/obs-cpt/Procedure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87292F" w:rsidRDefault="0087292F" w:rsidP="0087292F">
      <w:pPr>
        <w:jc w:val="center"/>
        <w:rPr>
          <w:b/>
          <w:bCs/>
          <w:sz w:val="20"/>
          <w:szCs w:val="20"/>
        </w:rPr>
      </w:pPr>
      <w:bookmarkStart w:id="82" w:name="_Ref52472075"/>
      <w:r w:rsidRPr="0087292F">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2</w:t>
      </w:r>
      <w:r w:rsidR="00D471BA">
        <w:rPr>
          <w:b/>
          <w:bCs/>
          <w:sz w:val="20"/>
          <w:szCs w:val="20"/>
        </w:rPr>
        <w:fldChar w:fldCharType="end"/>
      </w:r>
      <w:bookmarkEnd w:id="82"/>
      <w:r w:rsidRPr="0087292F">
        <w:rPr>
          <w:b/>
          <w:bCs/>
          <w:sz w:val="20"/>
          <w:szCs w:val="20"/>
        </w:rPr>
        <w:t xml:space="preserve"> — Abstract Observation core conformance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/conf/obs-</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Abstract Observation core - AbstractDeployment</w:t>
            </w:r>
          </w:p>
        </w:tc>
        <w:tc>
          <w:tcPr>
            <w:tcW w:w="3735" w:type="dxa"/>
          </w:tcPr>
          <w:p w14:paraId="5BC3D3C6" w14:textId="4CB51479" w:rsidR="0087292F" w:rsidRPr="00740AD6" w:rsidRDefault="00B519FE" w:rsidP="00345B12">
            <w:pPr>
              <w:jc w:val="left"/>
              <w:rPr>
                <w:sz w:val="20"/>
                <w:szCs w:val="20"/>
              </w:rPr>
            </w:pPr>
            <w:r w:rsidRPr="00B519FE">
              <w:rPr>
                <w:sz w:val="20"/>
                <w:szCs w:val="20"/>
              </w:rPr>
              <w:t>/conf/obs-core/AbstractDeployment</w:t>
            </w:r>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Abstract Observation core - AbstractHost</w:t>
            </w:r>
          </w:p>
        </w:tc>
        <w:tc>
          <w:tcPr>
            <w:tcW w:w="3735" w:type="dxa"/>
          </w:tcPr>
          <w:p w14:paraId="193EC098" w14:textId="59DF3203" w:rsidR="0087292F" w:rsidRPr="00740AD6" w:rsidRDefault="00B519FE" w:rsidP="00345B12">
            <w:pPr>
              <w:jc w:val="left"/>
              <w:rPr>
                <w:sz w:val="20"/>
                <w:szCs w:val="20"/>
              </w:rPr>
            </w:pPr>
            <w:r w:rsidRPr="00B519FE">
              <w:rPr>
                <w:sz w:val="20"/>
                <w:szCs w:val="20"/>
              </w:rPr>
              <w:t>/conf/obs-core/AbstractHost</w:t>
            </w:r>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Abstract Observation core - AbstractObservableProperty</w:t>
            </w:r>
          </w:p>
        </w:tc>
        <w:tc>
          <w:tcPr>
            <w:tcW w:w="3735" w:type="dxa"/>
          </w:tcPr>
          <w:p w14:paraId="2AA04551" w14:textId="73EA8230" w:rsidR="0087292F" w:rsidRPr="00740AD6" w:rsidRDefault="00B519FE" w:rsidP="00345B12">
            <w:pPr>
              <w:jc w:val="left"/>
              <w:rPr>
                <w:sz w:val="20"/>
                <w:szCs w:val="20"/>
              </w:rPr>
            </w:pPr>
            <w:r w:rsidRPr="00B519FE">
              <w:rPr>
                <w:sz w:val="20"/>
                <w:szCs w:val="20"/>
              </w:rPr>
              <w:t>/conf/obs-core/AbstractObservableProperty</w:t>
            </w:r>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3B5DD22B" w:rsidR="0087292F" w:rsidRPr="00740AD6" w:rsidRDefault="00B519FE" w:rsidP="00345B12">
            <w:pPr>
              <w:jc w:val="left"/>
              <w:rPr>
                <w:sz w:val="20"/>
                <w:szCs w:val="20"/>
              </w:rPr>
            </w:pPr>
            <w:r w:rsidRPr="00B519FE">
              <w:rPr>
                <w:sz w:val="20"/>
                <w:szCs w:val="20"/>
              </w:rPr>
              <w:t>Abstract Observation core - AbstractObservation</w:t>
            </w:r>
            <w:del w:id="83" w:author="Katharina Schleidt" w:date="2021-04-18T20:24:00Z">
              <w:r w:rsidR="0087292F" w:rsidRPr="00740AD6" w:rsidDel="005C46DD">
                <w:rPr>
                  <w:sz w:val="20"/>
                  <w:szCs w:val="20"/>
                </w:rPr>
                <w:delText>ObservableProperty</w:delText>
              </w:r>
            </w:del>
          </w:p>
        </w:tc>
        <w:tc>
          <w:tcPr>
            <w:tcW w:w="3735" w:type="dxa"/>
          </w:tcPr>
          <w:p w14:paraId="729FBE8A" w14:textId="002DB0F6" w:rsidR="0087292F" w:rsidRPr="00740AD6" w:rsidRDefault="00B519FE" w:rsidP="00345B12">
            <w:pPr>
              <w:jc w:val="left"/>
              <w:rPr>
                <w:sz w:val="20"/>
                <w:szCs w:val="20"/>
              </w:rPr>
            </w:pPr>
            <w:r w:rsidRPr="00B519FE">
              <w:rPr>
                <w:sz w:val="20"/>
                <w:szCs w:val="20"/>
              </w:rPr>
              <w:t>/conf/obs-core/AbstractObservation</w:t>
            </w:r>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Abstract Observation core - AbstractObservationCharacteristics</w:t>
            </w:r>
          </w:p>
        </w:tc>
        <w:tc>
          <w:tcPr>
            <w:tcW w:w="3735" w:type="dxa"/>
          </w:tcPr>
          <w:p w14:paraId="450003B2" w14:textId="1FF6D89B" w:rsidR="0087292F" w:rsidRPr="00740AD6" w:rsidRDefault="00B519FE" w:rsidP="00345B12">
            <w:pPr>
              <w:jc w:val="left"/>
              <w:rPr>
                <w:sz w:val="20"/>
                <w:szCs w:val="20"/>
              </w:rPr>
            </w:pPr>
            <w:r w:rsidRPr="00B519FE">
              <w:rPr>
                <w:sz w:val="20"/>
                <w:szCs w:val="20"/>
              </w:rPr>
              <w:t>/conf/obs-core/AbstractObservationCharacteristics</w:t>
            </w:r>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Abstract Observation core - AbstractObserver</w:t>
            </w:r>
          </w:p>
        </w:tc>
        <w:tc>
          <w:tcPr>
            <w:tcW w:w="3735" w:type="dxa"/>
          </w:tcPr>
          <w:p w14:paraId="28A1DB37" w14:textId="31F9C28F" w:rsidR="0087292F" w:rsidRPr="00740AD6" w:rsidRDefault="00B519FE" w:rsidP="00345B12">
            <w:pPr>
              <w:jc w:val="left"/>
              <w:rPr>
                <w:sz w:val="20"/>
                <w:szCs w:val="20"/>
              </w:rPr>
            </w:pPr>
            <w:r w:rsidRPr="00B519FE">
              <w:rPr>
                <w:sz w:val="20"/>
                <w:szCs w:val="20"/>
              </w:rPr>
              <w:t>/conf/obs-core/AbstractObserver</w:t>
            </w:r>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Abstract Observation core - AbstractObservingProcedure</w:t>
            </w:r>
          </w:p>
        </w:tc>
        <w:tc>
          <w:tcPr>
            <w:tcW w:w="3735" w:type="dxa"/>
          </w:tcPr>
          <w:p w14:paraId="53A0244D" w14:textId="1481FC74" w:rsidR="0087292F" w:rsidRPr="00740AD6" w:rsidRDefault="00B519FE" w:rsidP="00345B12">
            <w:pPr>
              <w:jc w:val="left"/>
              <w:rPr>
                <w:sz w:val="20"/>
                <w:szCs w:val="20"/>
              </w:rPr>
            </w:pPr>
            <w:r w:rsidRPr="00B519FE">
              <w:rPr>
                <w:sz w:val="20"/>
                <w:szCs w:val="20"/>
              </w:rPr>
              <w:t>/conf/obs-core/AbstractObservingProcedure</w:t>
            </w:r>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Abstract Observation core - NamedValue</w:t>
            </w:r>
          </w:p>
        </w:tc>
        <w:tc>
          <w:tcPr>
            <w:tcW w:w="3735" w:type="dxa"/>
          </w:tcPr>
          <w:p w14:paraId="3D6D2478" w14:textId="4F6C9AF8" w:rsidR="0087292F" w:rsidRPr="00740AD6" w:rsidRDefault="00B519FE" w:rsidP="00345B12">
            <w:pPr>
              <w:jc w:val="left"/>
              <w:rPr>
                <w:sz w:val="20"/>
                <w:szCs w:val="20"/>
              </w:rPr>
            </w:pPr>
            <w:r w:rsidRPr="00B519FE">
              <w:rPr>
                <w:sz w:val="20"/>
                <w:szCs w:val="20"/>
              </w:rPr>
              <w:t>/conf/obs-core/NamedValue</w:t>
            </w:r>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84"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84"/>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/conf/obs-basic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/conf/obs-basic/Deployment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Basic Observations - GenericDomainFeature</w:t>
            </w:r>
          </w:p>
        </w:tc>
        <w:tc>
          <w:tcPr>
            <w:tcW w:w="3359" w:type="dxa"/>
          </w:tcPr>
          <w:p w14:paraId="349F76BA" w14:textId="0A11BE40" w:rsidR="00FA549D" w:rsidRPr="00740AD6" w:rsidRDefault="00FA549D" w:rsidP="00740AD6">
            <w:pPr>
              <w:jc w:val="left"/>
              <w:rPr>
                <w:sz w:val="20"/>
                <w:szCs w:val="20"/>
              </w:rPr>
            </w:pPr>
            <w:r w:rsidRPr="00740AD6">
              <w:rPr>
                <w:sz w:val="20"/>
                <w:szCs w:val="20"/>
              </w:rPr>
              <w:t>/conf/obs-basic/GenericDomainFeature</w:t>
            </w:r>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/conf/obs-basic/Host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Basic Observations - ObservableProperty</w:t>
            </w:r>
          </w:p>
        </w:tc>
        <w:tc>
          <w:tcPr>
            <w:tcW w:w="3359" w:type="dxa"/>
          </w:tcPr>
          <w:p w14:paraId="050C3806" w14:textId="1389CEE1" w:rsidR="00FA549D" w:rsidRPr="00740AD6" w:rsidRDefault="00FA549D" w:rsidP="00740AD6">
            <w:pPr>
              <w:jc w:val="left"/>
              <w:rPr>
                <w:sz w:val="20"/>
                <w:szCs w:val="20"/>
              </w:rPr>
            </w:pPr>
            <w:r w:rsidRPr="00740AD6">
              <w:rPr>
                <w:sz w:val="20"/>
                <w:szCs w:val="20"/>
              </w:rPr>
              <w:t>/conf/obs-basic/ObservableProperty</w:t>
            </w:r>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/conf/obs-basic/Observation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lastRenderedPageBreak/>
              <w:t>Basic Observations - ObservationCharacteristics</w:t>
            </w:r>
          </w:p>
        </w:tc>
        <w:tc>
          <w:tcPr>
            <w:tcW w:w="3359" w:type="dxa"/>
          </w:tcPr>
          <w:p w14:paraId="57389EF4" w14:textId="5CEC777A" w:rsidR="00FA549D" w:rsidRPr="00740AD6" w:rsidRDefault="00FA549D" w:rsidP="00740AD6">
            <w:pPr>
              <w:jc w:val="left"/>
              <w:rPr>
                <w:sz w:val="20"/>
                <w:szCs w:val="20"/>
              </w:rPr>
            </w:pPr>
            <w:r w:rsidRPr="00740AD6">
              <w:rPr>
                <w:sz w:val="20"/>
                <w:szCs w:val="20"/>
              </w:rPr>
              <w:t>/conf/obs-basic/ObservationCharacteristics</w:t>
            </w:r>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Basic Observations - ObservationCollection</w:t>
            </w:r>
          </w:p>
        </w:tc>
        <w:tc>
          <w:tcPr>
            <w:tcW w:w="3359" w:type="dxa"/>
          </w:tcPr>
          <w:p w14:paraId="1A796397" w14:textId="758C1954" w:rsidR="00FA549D" w:rsidRPr="00740AD6" w:rsidRDefault="00FA549D" w:rsidP="00740AD6">
            <w:pPr>
              <w:jc w:val="left"/>
              <w:rPr>
                <w:sz w:val="20"/>
                <w:szCs w:val="20"/>
              </w:rPr>
            </w:pPr>
            <w:r w:rsidRPr="00740AD6">
              <w:rPr>
                <w:sz w:val="20"/>
                <w:szCs w:val="20"/>
              </w:rPr>
              <w:t>/conf/obs-basic/ObservationCollection</w:t>
            </w:r>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/conf/obs-basic/Observer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Basic Observations - ObservingCapability</w:t>
            </w:r>
          </w:p>
        </w:tc>
        <w:tc>
          <w:tcPr>
            <w:tcW w:w="3359" w:type="dxa"/>
          </w:tcPr>
          <w:p w14:paraId="07E8592C" w14:textId="7B57736C" w:rsidR="00FA549D" w:rsidRPr="00740AD6" w:rsidRDefault="00FA549D" w:rsidP="00740AD6">
            <w:pPr>
              <w:jc w:val="left"/>
              <w:rPr>
                <w:sz w:val="20"/>
                <w:szCs w:val="20"/>
              </w:rPr>
            </w:pPr>
            <w:r w:rsidRPr="00740AD6">
              <w:rPr>
                <w:sz w:val="20"/>
                <w:szCs w:val="20"/>
              </w:rPr>
              <w:t>/conf/obs-basic/ObservingCapability</w:t>
            </w:r>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Basic Observations - ObservingProcedure</w:t>
            </w:r>
          </w:p>
        </w:tc>
        <w:tc>
          <w:tcPr>
            <w:tcW w:w="3359" w:type="dxa"/>
          </w:tcPr>
          <w:p w14:paraId="7FC07168" w14:textId="27B59665" w:rsidR="00FA549D" w:rsidRPr="00740AD6" w:rsidRDefault="00FA549D" w:rsidP="00740AD6">
            <w:pPr>
              <w:jc w:val="left"/>
              <w:rPr>
                <w:sz w:val="20"/>
                <w:szCs w:val="20"/>
              </w:rPr>
            </w:pPr>
            <w:r w:rsidRPr="00740AD6">
              <w:rPr>
                <w:sz w:val="20"/>
                <w:szCs w:val="20"/>
              </w:rPr>
              <w:t>/conf/obs-basic/ObservingProcedure</w:t>
            </w:r>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85"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85"/>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/conf/sam-cpt</w:t>
            </w:r>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Conceptual Sample - PreparationProcedure</w:t>
            </w:r>
          </w:p>
        </w:tc>
        <w:tc>
          <w:tcPr>
            <w:tcW w:w="3359" w:type="dxa"/>
          </w:tcPr>
          <w:p w14:paraId="0F32BA6A" w14:textId="09CAAC2D" w:rsidR="00A5522C" w:rsidRPr="00740AD6" w:rsidRDefault="006C1E19" w:rsidP="00345B12">
            <w:pPr>
              <w:jc w:val="left"/>
              <w:rPr>
                <w:sz w:val="20"/>
                <w:szCs w:val="20"/>
              </w:rPr>
            </w:pPr>
            <w:r w:rsidRPr="006C1E19">
              <w:rPr>
                <w:sz w:val="20"/>
                <w:szCs w:val="20"/>
              </w:rPr>
              <w:t>/conf/sam-cpt/PreparationProcedure</w:t>
            </w:r>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Conceptual Sample - PreparationStep</w:t>
            </w:r>
          </w:p>
        </w:tc>
        <w:tc>
          <w:tcPr>
            <w:tcW w:w="3359" w:type="dxa"/>
          </w:tcPr>
          <w:p w14:paraId="47BBFBE4" w14:textId="241C6FC0" w:rsidR="00A5522C" w:rsidRPr="00740AD6" w:rsidRDefault="006C1E19" w:rsidP="00345B12">
            <w:pPr>
              <w:jc w:val="left"/>
              <w:rPr>
                <w:sz w:val="20"/>
                <w:szCs w:val="20"/>
              </w:rPr>
            </w:pPr>
            <w:r w:rsidRPr="006C1E19">
              <w:rPr>
                <w:sz w:val="20"/>
                <w:szCs w:val="20"/>
              </w:rPr>
              <w:t>/conf/sam-cpt/PreparationStep</w:t>
            </w:r>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/conf/sam-cpt/Sample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/conf/sam-cpt/Sampler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/conf/sam-cpt/Sampling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Conceptual Sample - SamplingProcedure</w:t>
            </w:r>
          </w:p>
        </w:tc>
        <w:tc>
          <w:tcPr>
            <w:tcW w:w="3359" w:type="dxa"/>
          </w:tcPr>
          <w:p w14:paraId="27A8E47D" w14:textId="3B95247D" w:rsidR="00A5522C" w:rsidRPr="00740AD6" w:rsidRDefault="006C1E19" w:rsidP="00345B12">
            <w:pPr>
              <w:jc w:val="left"/>
              <w:rPr>
                <w:sz w:val="20"/>
                <w:szCs w:val="20"/>
              </w:rPr>
            </w:pPr>
            <w:r w:rsidRPr="006C1E19">
              <w:rPr>
                <w:sz w:val="20"/>
                <w:szCs w:val="20"/>
              </w:rPr>
              <w:t>/conf/sam-cpt/SamplingProcedure</w:t>
            </w:r>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86"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86"/>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/conf/sam-core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Abstract Sample core - AbstractPreparationProcedure</w:t>
            </w:r>
          </w:p>
        </w:tc>
        <w:tc>
          <w:tcPr>
            <w:tcW w:w="3359" w:type="dxa"/>
          </w:tcPr>
          <w:p w14:paraId="0B31878F" w14:textId="0D84CC76" w:rsidR="009B3BAC" w:rsidRPr="00740AD6" w:rsidRDefault="00264063" w:rsidP="00345B12">
            <w:pPr>
              <w:jc w:val="left"/>
              <w:rPr>
                <w:sz w:val="20"/>
                <w:szCs w:val="20"/>
              </w:rPr>
            </w:pPr>
            <w:r w:rsidRPr="00264063">
              <w:rPr>
                <w:sz w:val="20"/>
                <w:szCs w:val="20"/>
              </w:rPr>
              <w:t>/conf/sam-core/AbstractPreparationProcedure</w:t>
            </w:r>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19549829" w:rsidR="009B3BAC" w:rsidRPr="00740AD6" w:rsidRDefault="00264063" w:rsidP="00345B12">
            <w:pPr>
              <w:jc w:val="left"/>
              <w:rPr>
                <w:sz w:val="20"/>
                <w:szCs w:val="20"/>
              </w:rPr>
            </w:pPr>
            <w:r w:rsidRPr="00264063">
              <w:rPr>
                <w:sz w:val="20"/>
                <w:szCs w:val="20"/>
              </w:rPr>
              <w:t>Abstract Sample core - AbstractPreparationStep</w:t>
            </w:r>
            <w:del w:id="87" w:author="Katharina Schleidt" w:date="2021-04-18T20:25:00Z">
              <w:r w:rsidR="009B3BAC" w:rsidRPr="006C1E19" w:rsidDel="005C46DD">
                <w:rPr>
                  <w:sz w:val="20"/>
                  <w:szCs w:val="20"/>
                </w:rPr>
                <w:delText>Sample - PreparationStep</w:delText>
              </w:r>
            </w:del>
          </w:p>
        </w:tc>
        <w:tc>
          <w:tcPr>
            <w:tcW w:w="3359" w:type="dxa"/>
          </w:tcPr>
          <w:p w14:paraId="0A4AD7A6" w14:textId="30355BF3" w:rsidR="009B3BAC" w:rsidRPr="00740AD6" w:rsidRDefault="00264063" w:rsidP="00345B12">
            <w:pPr>
              <w:jc w:val="left"/>
              <w:rPr>
                <w:sz w:val="20"/>
                <w:szCs w:val="20"/>
              </w:rPr>
            </w:pPr>
            <w:r w:rsidRPr="00264063">
              <w:rPr>
                <w:sz w:val="20"/>
                <w:szCs w:val="20"/>
              </w:rPr>
              <w:t>/conf/sam-core/AbstractPreparationStep</w:t>
            </w:r>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Abstract Sample core - AbstractSample</w:t>
            </w:r>
          </w:p>
        </w:tc>
        <w:tc>
          <w:tcPr>
            <w:tcW w:w="3359" w:type="dxa"/>
          </w:tcPr>
          <w:p w14:paraId="5F11A5D6" w14:textId="736F032D" w:rsidR="009B3BAC" w:rsidRPr="00740AD6" w:rsidRDefault="00264063" w:rsidP="00345B12">
            <w:pPr>
              <w:jc w:val="left"/>
              <w:rPr>
                <w:sz w:val="20"/>
                <w:szCs w:val="20"/>
              </w:rPr>
            </w:pPr>
            <w:r w:rsidRPr="00264063">
              <w:rPr>
                <w:sz w:val="20"/>
                <w:szCs w:val="20"/>
              </w:rPr>
              <w:t>/conf/sam-core/AbstractSample</w:t>
            </w:r>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Abstract Sample core - AbstractSampler</w:t>
            </w:r>
          </w:p>
        </w:tc>
        <w:tc>
          <w:tcPr>
            <w:tcW w:w="3359" w:type="dxa"/>
          </w:tcPr>
          <w:p w14:paraId="5221EF6A" w14:textId="2E23A709" w:rsidR="009B3BAC" w:rsidRPr="00740AD6" w:rsidRDefault="00264063" w:rsidP="00345B12">
            <w:pPr>
              <w:jc w:val="left"/>
              <w:rPr>
                <w:sz w:val="20"/>
                <w:szCs w:val="20"/>
              </w:rPr>
            </w:pPr>
            <w:r w:rsidRPr="00264063">
              <w:rPr>
                <w:sz w:val="20"/>
                <w:szCs w:val="20"/>
              </w:rPr>
              <w:t>/conf/sam-core/AbstractSampler</w:t>
            </w:r>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Abstract Sample core - AbstractSampling</w:t>
            </w:r>
          </w:p>
        </w:tc>
        <w:tc>
          <w:tcPr>
            <w:tcW w:w="3359" w:type="dxa"/>
          </w:tcPr>
          <w:p w14:paraId="20259CCD" w14:textId="3699FC16" w:rsidR="009B3BAC" w:rsidRPr="00740AD6" w:rsidRDefault="006A786D" w:rsidP="00345B12">
            <w:pPr>
              <w:jc w:val="left"/>
              <w:rPr>
                <w:sz w:val="20"/>
                <w:szCs w:val="20"/>
              </w:rPr>
            </w:pPr>
            <w:r w:rsidRPr="006A786D">
              <w:rPr>
                <w:sz w:val="20"/>
                <w:szCs w:val="20"/>
              </w:rPr>
              <w:t>/conf/sam-core/AbstractSampling</w:t>
            </w:r>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Abstract Sample core - AbstractSamplingProcedure</w:t>
            </w:r>
          </w:p>
        </w:tc>
        <w:tc>
          <w:tcPr>
            <w:tcW w:w="3359" w:type="dxa"/>
          </w:tcPr>
          <w:p w14:paraId="658B882D" w14:textId="2C42B566" w:rsidR="009B3BAC" w:rsidRPr="00740AD6" w:rsidRDefault="00BC3B29" w:rsidP="00345B12">
            <w:pPr>
              <w:jc w:val="left"/>
              <w:rPr>
                <w:sz w:val="20"/>
                <w:szCs w:val="20"/>
              </w:rPr>
            </w:pPr>
            <w:r w:rsidRPr="00BC3B29">
              <w:rPr>
                <w:sz w:val="20"/>
                <w:szCs w:val="20"/>
              </w:rPr>
              <w:t>/conf/sam-core/AbstractSamplingProcedure</w:t>
            </w:r>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88"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88"/>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/conf/sam-basic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Basic Samples - MaterialSample</w:t>
            </w:r>
          </w:p>
        </w:tc>
        <w:tc>
          <w:tcPr>
            <w:tcW w:w="3359" w:type="dxa"/>
          </w:tcPr>
          <w:p w14:paraId="1C6D98BF" w14:textId="2854596A" w:rsidR="00FD5E24" w:rsidRPr="00740AD6" w:rsidRDefault="009A483C" w:rsidP="00B60127">
            <w:pPr>
              <w:jc w:val="left"/>
              <w:rPr>
                <w:sz w:val="20"/>
                <w:szCs w:val="20"/>
              </w:rPr>
            </w:pPr>
            <w:r w:rsidRPr="009A483C">
              <w:rPr>
                <w:sz w:val="20"/>
                <w:szCs w:val="20"/>
              </w:rPr>
              <w:t>/conf/sam-basic/MaterialSample</w:t>
            </w:r>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Basic Samples - NamedLocation</w:t>
            </w:r>
          </w:p>
        </w:tc>
        <w:tc>
          <w:tcPr>
            <w:tcW w:w="3359" w:type="dxa"/>
          </w:tcPr>
          <w:p w14:paraId="060AA069" w14:textId="1A5CDAB4" w:rsidR="00FD5E24" w:rsidRPr="00740AD6" w:rsidRDefault="00B60127" w:rsidP="00B60127">
            <w:pPr>
              <w:jc w:val="left"/>
              <w:rPr>
                <w:sz w:val="20"/>
                <w:szCs w:val="20"/>
              </w:rPr>
            </w:pPr>
            <w:r w:rsidRPr="00B60127">
              <w:rPr>
                <w:sz w:val="20"/>
                <w:szCs w:val="20"/>
              </w:rPr>
              <w:t>/conf/sam-basic/NamedLocation</w:t>
            </w:r>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Basic Samples - PhysicalDimension</w:t>
            </w:r>
          </w:p>
        </w:tc>
        <w:tc>
          <w:tcPr>
            <w:tcW w:w="3359" w:type="dxa"/>
          </w:tcPr>
          <w:p w14:paraId="3B886213" w14:textId="773ED8F2" w:rsidR="00FD5E24" w:rsidRPr="00740AD6" w:rsidRDefault="00B60127" w:rsidP="00B60127">
            <w:pPr>
              <w:jc w:val="left"/>
              <w:rPr>
                <w:sz w:val="20"/>
                <w:szCs w:val="20"/>
              </w:rPr>
            </w:pPr>
            <w:r w:rsidRPr="00B60127">
              <w:rPr>
                <w:sz w:val="20"/>
                <w:szCs w:val="20"/>
              </w:rPr>
              <w:t>/conf/sam-basic/PhysicalDimension</w:t>
            </w:r>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/conf/sam-basic/Sample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Basic Samples - SampleCollection</w:t>
            </w:r>
          </w:p>
        </w:tc>
        <w:tc>
          <w:tcPr>
            <w:tcW w:w="3359" w:type="dxa"/>
          </w:tcPr>
          <w:p w14:paraId="542C6AB9" w14:textId="76A2C1E3" w:rsidR="00FD5E24" w:rsidRPr="00740AD6" w:rsidRDefault="00B60127" w:rsidP="00B60127">
            <w:pPr>
              <w:jc w:val="left"/>
              <w:rPr>
                <w:sz w:val="20"/>
                <w:szCs w:val="20"/>
              </w:rPr>
            </w:pPr>
            <w:r w:rsidRPr="00B60127">
              <w:rPr>
                <w:sz w:val="20"/>
                <w:szCs w:val="20"/>
              </w:rPr>
              <w:t>/conf/sam-basic/SampleCollection</w:t>
            </w:r>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/conf/sam-basic/Sampler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/conf/sam-basic/Sampling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Basic Samples - SpatialSample</w:t>
            </w:r>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/conf/sam-basic/SpatialSample</w:t>
            </w:r>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Basic Samples - StatisticalClassification</w:t>
            </w:r>
          </w:p>
        </w:tc>
        <w:tc>
          <w:tcPr>
            <w:tcW w:w="3359" w:type="dxa"/>
          </w:tcPr>
          <w:p w14:paraId="0B2DECA8" w14:textId="7F278ADF" w:rsidR="00B60127" w:rsidRPr="00B60127" w:rsidRDefault="00B60127" w:rsidP="00B60127">
            <w:pPr>
              <w:jc w:val="left"/>
              <w:rPr>
                <w:sz w:val="20"/>
                <w:szCs w:val="20"/>
              </w:rPr>
            </w:pPr>
            <w:r w:rsidRPr="00B60127">
              <w:rPr>
                <w:sz w:val="20"/>
                <w:szCs w:val="20"/>
              </w:rPr>
              <w:t>/conf/sam-basic/StatisticalClassification</w:t>
            </w:r>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Basic Samples - StatisticalSample</w:t>
            </w:r>
          </w:p>
        </w:tc>
        <w:tc>
          <w:tcPr>
            <w:tcW w:w="3359" w:type="dxa"/>
          </w:tcPr>
          <w:p w14:paraId="45875C30" w14:textId="2B077E15" w:rsidR="00B60127" w:rsidRPr="00B60127" w:rsidRDefault="00B60127" w:rsidP="00B60127">
            <w:pPr>
              <w:jc w:val="left"/>
              <w:rPr>
                <w:sz w:val="20"/>
                <w:szCs w:val="20"/>
              </w:rPr>
            </w:pPr>
            <w:r w:rsidRPr="00B60127">
              <w:rPr>
                <w:sz w:val="20"/>
                <w:szCs w:val="20"/>
              </w:rPr>
              <w:t>/conf/sam-basic/StatisticalSample</w:t>
            </w:r>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89" w:name="_Toc53002613"/>
      <w:commentRangeStart w:id="90"/>
      <w:r>
        <w:t>Document conventions</w:t>
      </w:r>
      <w:bookmarkEnd w:id="89"/>
      <w:commentRangeEnd w:id="90"/>
      <w:r w:rsidR="009940F8">
        <w:rPr>
          <w:rStyle w:val="CommentReference"/>
          <w:rFonts w:eastAsia="Calibri"/>
          <w:b w:val="0"/>
          <w:lang w:eastAsia="en-US"/>
        </w:rPr>
        <w:commentReference w:id="90"/>
      </w:r>
    </w:p>
    <w:p w14:paraId="59BB259F" w14:textId="1AF78D38" w:rsidR="00CE109A" w:rsidRDefault="00247DE8" w:rsidP="00CE109A">
      <w:pPr>
        <w:pStyle w:val="Heading2"/>
      </w:pPr>
      <w:bookmarkStart w:id="91" w:name="_Toc53002614"/>
      <w:r w:rsidRPr="00247DE8">
        <w:t>Abbreviated terms and acronyms</w:t>
      </w:r>
      <w:bookmarkEnd w:id="91"/>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t>SensorML</w:t>
      </w:r>
      <w:r>
        <w:rPr>
          <w:lang w:eastAsia="ja-JP"/>
        </w:rPr>
        <w:tab/>
        <w:t>OGC Sensor Model Language</w:t>
      </w:r>
    </w:p>
    <w:p w14:paraId="5132AF02" w14:textId="77777777" w:rsidR="00CE109A" w:rsidRDefault="00CE109A" w:rsidP="00CE109A">
      <w:pPr>
        <w:rPr>
          <w:lang w:eastAsia="ja-JP"/>
        </w:rPr>
      </w:pPr>
      <w:r>
        <w:rPr>
          <w:lang w:eastAsia="ja-JP"/>
        </w:rPr>
        <w:lastRenderedPageBreak/>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92" w:name="_Toc53002615"/>
      <w:r>
        <w:t>Schema language</w:t>
      </w:r>
      <w:bookmarkEnd w:id="92"/>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1EA47FFF" w:rsidR="00CE109A" w:rsidRDefault="00CE109A" w:rsidP="00CE109A">
      <w:pPr>
        <w:rPr>
          <w:lang w:eastAsia="ja-JP"/>
        </w:rPr>
      </w:pPr>
      <w:r>
        <w:rPr>
          <w:lang w:eastAsia="ja-JP"/>
        </w:rPr>
        <w:t xml:space="preserve">The UML in Abstract Core and Basic packages is conformant with the profile described in </w:t>
      </w:r>
      <w:ins w:id="93" w:author="Katharina Schleidt" w:date="2021-04-21T16:55:00Z">
        <w:r w:rsidR="000F44D4" w:rsidRPr="000F44D4">
          <w:rPr>
            <w:lang w:eastAsia="ja-JP"/>
          </w:rPr>
          <w:t>ISO 19136-1:2020</w:t>
        </w:r>
      </w:ins>
      <w:del w:id="94" w:author="Katharina Schleidt" w:date="2021-04-21T16:55:00Z">
        <w:r w:rsidDel="000F44D4">
          <w:rPr>
            <w:lang w:eastAsia="ja-JP"/>
          </w:rPr>
          <w:delText>ISO 19136:2007</w:delText>
        </w:r>
      </w:del>
      <w:r>
        <w:rPr>
          <w:lang w:eastAsia="ja-JP"/>
        </w:rPr>
        <w:t>, Annex E. Use of this restricted idiom supports direct transformation into a GML Application Schema. ISO 19136 introduces some additional stereotypes. In particular «FeatureType» implies that a class is an instance of the «metaclass» GF_FeatureType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95" w:name="_Toc53002616"/>
      <w:r>
        <w:t>Model element names</w:t>
      </w:r>
      <w:bookmarkEnd w:id="95"/>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96" w:name="_Toc53002617"/>
      <w:r>
        <w:t>Requirements and recommendations</w:t>
      </w:r>
      <w:bookmarkEnd w:id="96"/>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EE31751"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/req/{pkg}/{classM}/{reqN}</w:t>
      </w:r>
      <w:r w:rsidRPr="00FF42B7">
        <w:t xml:space="preserve"> identifies the requirement. The use of this layout convention allows the normative provisions of this standard to be easily located by implementers. </w:t>
      </w:r>
      <w:del w:id="97" w:author="Katharina Schleidt" w:date="2021-04-18T20:28:00Z">
        <w:r w:rsidRPr="00FF42B7" w:rsidDel="005C46DD">
          <w:delText xml:space="preserve">In the description of the convention right after the </w:delText>
        </w:r>
        <w:r w:rsidRPr="00FF42B7" w:rsidDel="005C46DD">
          <w:rPr>
            <w:b/>
          </w:rPr>
          <w:delText>/req/{pkg}/</w:delText>
        </w:r>
        <w:r w:rsidRPr="00FF42B7" w:rsidDel="005C46DD">
          <w:rPr>
            <w:i/>
          </w:rPr>
          <w:delText xml:space="preserve"> </w:delText>
        </w:r>
        <w:r w:rsidRPr="00FF42B7" w:rsidDel="005C46DD">
          <w:delText>part has been removed to ease reading.</w:delText>
        </w:r>
      </w:del>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ins w:id="98" w:author="Katharina Schleidt" w:date="2021-04-18T20:28:00Z">
        <w:r w:rsidR="005C46DD" w:rsidRPr="005C46DD">
          <w:t xml:space="preserve"> (/req/{pkg}/)</w:t>
        </w:r>
      </w:ins>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/req/obs-cpt</w:t>
      </w:r>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/req/obs-core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/req/obs-basic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/req/sam-cpt</w:t>
      </w:r>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/req/sam-core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/req/sam-basic</w:t>
      </w:r>
      <w:r w:rsidRPr="00FF42B7">
        <w:t>: Basic Samples</w:t>
      </w:r>
    </w:p>
    <w:p w14:paraId="355F7B64" w14:textId="2A47B8CD" w:rsidR="005C46DD" w:rsidRDefault="005C46DD" w:rsidP="00FF42B7">
      <w:pPr>
        <w:rPr>
          <w:ins w:id="99" w:author="Katharina Schleidt" w:date="2021-04-18T20:29:00Z"/>
        </w:rPr>
      </w:pPr>
      <w:ins w:id="100" w:author="Katharina Schleidt" w:date="2021-04-18T20:29:00Z">
        <w:r w:rsidRPr="005C46DD">
          <w:t>In the lines below, the base (/req/{pkg}/) has been left out for better readability.</w:t>
        </w:r>
      </w:ins>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Name}-sem</w:t>
      </w:r>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Name}-sem</w:t>
      </w:r>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/rec/{pkg}/{classM}/{reqN}</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/rec/{pkg}/{classM}/{reqN}</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01" w:name="_Toc53002618"/>
      <w:r>
        <w:t>Requirements classes</w:t>
      </w:r>
      <w:bookmarkEnd w:id="101"/>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/req/{pkg}/{classM}</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lastRenderedPageBreak/>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/req/{pkg}/{classZ}</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/req/{pkg}/{classM}/{reqN}</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/rec/{pkg}/{classM}/{recO}</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/req/{pkg}/{classM}/{reqP}</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02" w:name="_Toc53002619"/>
      <w:r>
        <w:t>Conformance classes</w:t>
      </w:r>
      <w:bookmarkEnd w:id="102"/>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/{pkg}/{classM}</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03" w:name="_Ref52472430"/>
      <w:bookmarkStart w:id="104" w:name="_Toc53002620"/>
      <w:r>
        <w:lastRenderedPageBreak/>
        <w:t>Identifiers</w:t>
      </w:r>
      <w:bookmarkEnd w:id="103"/>
      <w:bookmarkEnd w:id="104"/>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5E2DB754"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del w:id="105" w:author="Katharina Schleidt" w:date="2021-04-18T20:17:00Z">
        <w:r w:rsidR="002E57C8" w:rsidRPr="002E57C8" w:rsidDel="00D3575B">
          <w:rPr>
            <w:b/>
            <w:bCs/>
          </w:rPr>
          <w:delText>reqN</w:delText>
        </w:r>
      </w:del>
      <w:ins w:id="106" w:author="Katharina Schleidt" w:date="2021-04-18T20:17:00Z">
        <w:r w:rsidR="00D3575B" w:rsidRPr="002E57C8">
          <w:rPr>
            <w:b/>
            <w:bCs/>
          </w:rPr>
          <w:t>re</w:t>
        </w:r>
      </w:ins>
      <w:ins w:id="107" w:author="Katharina Schleidt" w:date="2021-04-18T20:30:00Z">
        <w:r w:rsidR="005C46DD">
          <w:rPr>
            <w:b/>
            <w:bCs/>
          </w:rPr>
          <w:t>c</w:t>
        </w:r>
      </w:ins>
      <w:ins w:id="108" w:author="Katharina Schleidt" w:date="2021-04-18T20:17:00Z">
        <w:r w:rsidR="00D3575B">
          <w:rPr>
            <w:b/>
            <w:bCs/>
          </w:rPr>
          <w:t>O</w:t>
        </w:r>
      </w:ins>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rPr>
          <w:ins w:id="109" w:author="Katharina Schleidt" w:date="2021-04-18T19:59:00Z"/>
        </w:rPr>
      </w:pPr>
      <w:bookmarkStart w:id="110" w:name="_Toc353798250"/>
      <w:bookmarkStart w:id="111" w:name="_Toc53002621"/>
      <w:r w:rsidRPr="00247DE8">
        <w:t xml:space="preserve">Packaging, </w:t>
      </w:r>
      <w:r>
        <w:t>r</w:t>
      </w:r>
      <w:r w:rsidRPr="00247DE8">
        <w:t xml:space="preserve">equirements and </w:t>
      </w:r>
      <w:r>
        <w:t>d</w:t>
      </w:r>
      <w:r w:rsidRPr="00247DE8">
        <w:t>ependencies</w:t>
      </w:r>
      <w:bookmarkEnd w:id="110"/>
      <w:bookmarkEnd w:id="111"/>
    </w:p>
    <w:p w14:paraId="4E2829B4" w14:textId="36D3559C" w:rsidR="00393BE0" w:rsidRPr="00393BE0" w:rsidRDefault="00393BE0">
      <w:pPr>
        <w:pStyle w:val="Heading2"/>
        <w:pPrChange w:id="112" w:author="Katharina Schleidt" w:date="2021-04-18T19:59:00Z">
          <w:pPr>
            <w:pStyle w:val="Heading1"/>
            <w:numPr>
              <w:numId w:val="1"/>
            </w:numPr>
            <w:tabs>
              <w:tab w:val="clear" w:pos="432"/>
            </w:tabs>
            <w:ind w:left="432" w:hanging="432"/>
          </w:pPr>
        </w:pPrChange>
      </w:pPr>
      <w:ins w:id="113" w:author="Katharina Schleidt" w:date="2021-04-18T19:59:00Z">
        <w:r>
          <w:t>Requirements</w:t>
        </w:r>
      </w:ins>
    </w:p>
    <w:p w14:paraId="6E81DB35" w14:textId="40C676D3" w:rsidR="001A33D0" w:rsidRDefault="00247DE8">
      <w:pPr>
        <w:pStyle w:val="Heading3"/>
        <w:pPrChange w:id="114" w:author="Katharina Schleidt" w:date="2021-04-18T19:59:00Z">
          <w:pPr>
            <w:pStyle w:val="Heading2"/>
          </w:pPr>
        </w:pPrChange>
      </w:pPr>
      <w:bookmarkStart w:id="115" w:name="_Toc53002622"/>
      <w:r>
        <w:t>R</w:t>
      </w:r>
      <w:r w:rsidRPr="00247DE8">
        <w:t xml:space="preserve">equirement and </w:t>
      </w:r>
      <w:r>
        <w:t>c</w:t>
      </w:r>
      <w:r w:rsidRPr="00247DE8">
        <w:t xml:space="preserve">onformance </w:t>
      </w:r>
      <w:r>
        <w:t>class s</w:t>
      </w:r>
      <w:r w:rsidRPr="00247DE8">
        <w:t>tructure</w:t>
      </w:r>
      <w:bookmarkEnd w:id="115"/>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 xml:space="preserve">have been taken into account. However, pertaining to the alignment between UML </w:t>
      </w:r>
      <w:r>
        <w:rPr>
          <w:lang w:eastAsia="ja-JP"/>
        </w:rPr>
        <w:lastRenderedPageBreak/>
        <w:t>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One example of such external definition and hosting pertains to the provision of observable properties. In previous versions of the O&amp;M Model, this concept was only included as a metaclass, with the assumption that a reference to an existing code list will be provided. Within the current O&amp;M Model, the observable property has been upgraded to a featureType,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3077845"/>
                    </a:xfrm>
                    <a:prstGeom prst="rect">
                      <a:avLst/>
                    </a:prstGeom>
                  </pic:spPr>
                </pic:pic>
              </a:graphicData>
            </a:graphic>
          </wp:inline>
        </w:drawing>
      </w:r>
    </w:p>
    <w:p w14:paraId="6F59B78E" w14:textId="73E62523" w:rsidR="002A2967" w:rsidRPr="00C63000" w:rsidRDefault="00D40B05" w:rsidP="00D40B05">
      <w:pPr>
        <w:jc w:val="center"/>
        <w:rPr>
          <w:b/>
          <w:bCs/>
          <w:sz w:val="20"/>
          <w:szCs w:val="20"/>
        </w:rPr>
      </w:pPr>
      <w:bookmarkStart w:id="116"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16"/>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5" cstate="print">
                      <a:extLst>
                        <a:ext uri="{28A0092B-C50C-407E-A947-70E740481C1C}">
                          <a14:useLocalDpi xmlns:a14="http://schemas.microsoft.com/office/drawing/2010/main"/>
                        </a:ext>
                        <a:ext uri="{96DAC541-7B7A-43D3-8B79-37D633B846F1}">
                          <asvg:svgBlip xmlns:asvg="http://schemas.microsoft.com/office/drawing/2016/SVG/main" r:embed="rId36"/>
                        </a:ext>
                      </a:extLst>
                    </a:blip>
                    <a:stretch>
                      <a:fillRect/>
                    </a:stretch>
                  </pic:blipFill>
                  <pic:spPr>
                    <a:xfrm>
                      <a:off x="0" y="0"/>
                      <a:ext cx="6191885" cy="2534285"/>
                    </a:xfrm>
                    <a:prstGeom prst="rect">
                      <a:avLst/>
                    </a:prstGeom>
                  </pic:spPr>
                </pic:pic>
              </a:graphicData>
            </a:graphic>
          </wp:inline>
        </w:drawing>
      </w:r>
    </w:p>
    <w:p w14:paraId="44FF6CC2" w14:textId="1FE11C7E" w:rsidR="002A2967" w:rsidRPr="00C63000" w:rsidRDefault="002A2967" w:rsidP="002A2967">
      <w:pPr>
        <w:jc w:val="center"/>
        <w:rPr>
          <w:b/>
          <w:bCs/>
          <w:sz w:val="20"/>
          <w:szCs w:val="20"/>
        </w:rPr>
      </w:pPr>
      <w:bookmarkStart w:id="117"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w:t>
      </w:r>
      <w:r w:rsidR="00D471BA">
        <w:rPr>
          <w:b/>
          <w:bCs/>
          <w:sz w:val="20"/>
          <w:szCs w:val="20"/>
        </w:rPr>
        <w:fldChar w:fldCharType="end"/>
      </w:r>
      <w:bookmarkEnd w:id="117"/>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7777777" w:rsidR="00393BE0" w:rsidRDefault="00247DE8" w:rsidP="00920189">
      <w:pPr>
        <w:pStyle w:val="Heading2"/>
        <w:rPr>
          <w:ins w:id="118" w:author="Katharina Schleidt" w:date="2021-04-18T20:00:00Z"/>
        </w:rPr>
      </w:pPr>
      <w:bookmarkStart w:id="119" w:name="_Toc53002623"/>
      <w:del w:id="120" w:author="Katharina Schleidt" w:date="2021-04-18T20:00:00Z">
        <w:r w:rsidDel="00393BE0">
          <w:delText xml:space="preserve">UML </w:delText>
        </w:r>
      </w:del>
      <w:ins w:id="121" w:author="Katharina Schleidt" w:date="2021-04-18T20:00:00Z">
        <w:r w:rsidR="00393BE0">
          <w:t>UML</w:t>
        </w:r>
      </w:ins>
    </w:p>
    <w:p w14:paraId="7180BC3F" w14:textId="0AD4F418" w:rsidR="00247DE8" w:rsidRDefault="00393BE0">
      <w:pPr>
        <w:pStyle w:val="Heading3"/>
        <w:pPrChange w:id="122" w:author="Katharina Schleidt" w:date="2021-04-18T20:00:00Z">
          <w:pPr>
            <w:pStyle w:val="Heading2"/>
          </w:pPr>
        </w:pPrChange>
      </w:pPr>
      <w:ins w:id="123" w:author="Katharina Schleidt" w:date="2021-04-18T20:00:00Z">
        <w:r>
          <w:t xml:space="preserve">UML </w:t>
        </w:r>
      </w:ins>
      <w:r w:rsidR="00247DE8">
        <w:t>package structure</w:t>
      </w:r>
      <w:bookmarkEnd w:id="119"/>
    </w:p>
    <w:p w14:paraId="13AC86C3" w14:textId="77777777" w:rsidR="003A5DDA" w:rsidRDefault="003A5DDA" w:rsidP="003A5DDA">
      <w:pPr>
        <w:rPr>
          <w:lang w:eastAsia="ja-JP"/>
        </w:rPr>
      </w:pPr>
      <w:r>
        <w:rPr>
          <w:lang w:eastAsia="ja-JP"/>
        </w:rPr>
        <w:t xml:space="preserve">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220B53">
      <w:pPr>
        <w:pStyle w:val="ListParagraph"/>
        <w:numPr>
          <w:ilvl w:val="0"/>
          <w:numId w:val="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684945F" w:rsidR="003A5DDA" w:rsidRDefault="003A5DDA" w:rsidP="00220B53">
      <w:pPr>
        <w:pStyle w:val="ListParagraph"/>
        <w:numPr>
          <w:ilvl w:val="0"/>
          <w:numId w:val="8"/>
        </w:numPr>
        <w:ind w:left="714" w:hanging="357"/>
        <w:contextualSpacing w:val="0"/>
        <w:rPr>
          <w:lang w:eastAsia="ja-JP"/>
        </w:rPr>
      </w:pPr>
      <w:r w:rsidRPr="003A5DDA">
        <w:rPr>
          <w:b/>
          <w:bCs/>
          <w:lang w:eastAsia="ja-JP"/>
        </w:rPr>
        <w:t>Abstract Core</w:t>
      </w:r>
      <w:r>
        <w:rPr>
          <w:lang w:eastAsia="ja-JP"/>
        </w:rPr>
        <w:t>: Within the Abstract Core Model Packages, only abstract featureTypes have been provided following the semantic structure of the Conceptual model (i.e: realizing the interfaces provided by the Conceptual</w:t>
      </w:r>
      <w:ins w:id="124" w:author="Katharina Schleidt" w:date="2021-04-18T20:32:00Z">
        <w:r w:rsidR="005C46DD">
          <w:rPr>
            <w:lang w:eastAsia="ja-JP"/>
          </w:rPr>
          <w:t xml:space="preserve"> </w:t>
        </w:r>
        <w:r w:rsidR="005C46DD" w:rsidRPr="005C46DD">
          <w:rPr>
            <w:lang w:eastAsia="ja-JP"/>
          </w:rPr>
          <w:t>Model Packages</w:t>
        </w:r>
      </w:ins>
      <w:r>
        <w:rPr>
          <w:lang w:eastAsia="ja-JP"/>
        </w:rPr>
        <w:t xml:space="preserve">). A consistent approach to metadata provision </w:t>
      </w:r>
      <w:ins w:id="125" w:author="Katharina Schleidt" w:date="2021-04-18T20:32:00Z">
        <w:r w:rsidR="00953EFA" w:rsidRPr="00953EFA">
          <w:rPr>
            <w:lang w:eastAsia="ja-JP"/>
          </w:rPr>
          <w:t>has been introduced</w:t>
        </w:r>
      </w:ins>
      <w:del w:id="126" w:author="Katharina Schleidt" w:date="2021-04-18T20:32:00Z">
        <w:r w:rsidDel="00953EFA">
          <w:rPr>
            <w:lang w:eastAsia="ja-JP"/>
          </w:rPr>
          <w:delText>introduced</w:delText>
        </w:r>
      </w:del>
      <w:r>
        <w:rPr>
          <w:lang w:eastAsia="ja-JP"/>
        </w:rPr>
        <w:t xml:space="preserve">. All associations from the abstract featureTypes reference the conceptual Interfaces for </w:t>
      </w:r>
      <w:ins w:id="127" w:author="Katharina Schleidt" w:date="2021-04-18T20:33:00Z">
        <w:r w:rsidR="00953EFA" w:rsidRPr="00953EFA">
          <w:rPr>
            <w:lang w:eastAsia="ja-JP"/>
          </w:rPr>
          <w:t>greater implementation flexibility</w:t>
        </w:r>
      </w:ins>
      <w:del w:id="128" w:author="Katharina Schleidt" w:date="2021-04-18T20:33:00Z">
        <w:r w:rsidDel="00953EFA">
          <w:rPr>
            <w:lang w:eastAsia="ja-JP"/>
          </w:rPr>
          <w:delText>greater flexibility of implementation</w:delText>
        </w:r>
      </w:del>
      <w:r>
        <w:rPr>
          <w:lang w:eastAsia="ja-JP"/>
        </w:rPr>
        <w:t>. The Abstract Core Model Packages are foreseen for the creation of domain models providing an Abstract Core ready for Extension;</w:t>
      </w:r>
    </w:p>
    <w:p w14:paraId="3D67819B" w14:textId="516F7E11" w:rsidR="002E57C8" w:rsidRPr="002E57C8" w:rsidRDefault="003A5DDA" w:rsidP="00220B53">
      <w:pPr>
        <w:pStyle w:val="ListParagraph"/>
        <w:numPr>
          <w:ilvl w:val="0"/>
          <w:numId w:val="8"/>
        </w:numPr>
        <w:ind w:left="714" w:hanging="357"/>
        <w:contextualSpacing w:val="0"/>
        <w:rPr>
          <w:lang w:eastAsia="ja-JP"/>
        </w:rPr>
      </w:pPr>
      <w:r w:rsidRPr="003A5DDA">
        <w:rPr>
          <w:b/>
          <w:bCs/>
          <w:lang w:eastAsia="ja-JP"/>
        </w:rPr>
        <w:t>Basic</w:t>
      </w:r>
      <w:r>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7586D231"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29"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29"/>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r w:rsidRPr="005256EF">
              <w:rPr>
                <w:sz w:val="20"/>
                <w:szCs w:val="20"/>
              </w:rPr>
              <w:t>TM_Instant, TM_Period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759FFAE" w:rsidR="00767B2F" w:rsidRPr="00C63000" w:rsidRDefault="00767B2F" w:rsidP="00767B2F">
      <w:pPr>
        <w:jc w:val="center"/>
        <w:rPr>
          <w:b/>
          <w:bCs/>
          <w:sz w:val="20"/>
          <w:szCs w:val="20"/>
        </w:rPr>
      </w:pPr>
      <w:bookmarkStart w:id="130"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30"/>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31" w:name="_Toc53002624"/>
      <w:r>
        <w:t>Note o</w:t>
      </w:r>
      <w:r w:rsidR="00AF32F1">
        <w:t>n</w:t>
      </w:r>
      <w:r>
        <w:t xml:space="preserve"> the u</w:t>
      </w:r>
      <w:r w:rsidR="00247DE8">
        <w:t>se of Any</w:t>
      </w:r>
      <w:bookmarkEnd w:id="131"/>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jc w:val="left"/>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jc w:val="left"/>
        <w:rPr>
          <w:lang w:eastAsia="ja-JP"/>
        </w:rPr>
      </w:pPr>
      <w:r>
        <w:rPr>
          <w:lang w:eastAsia="ja-JP"/>
        </w:rPr>
        <w:t xml:space="preserve">Reference to SensorThings deployment: </w:t>
      </w:r>
      <w:hyperlink r:id="rId38" w:history="1">
        <w:r w:rsidR="00944710" w:rsidRPr="006E508A">
          <w:rPr>
            <w:rStyle w:val="Hyperlink"/>
            <w:lang w:val="en-GB" w:eastAsia="ja-JP"/>
          </w:rPr>
          <w:t>https://lubw-frost.docker01.ilt-dmz.iosb.fraunhofer.de/v1.1/Locations(269)</w:t>
        </w:r>
      </w:hyperlink>
    </w:p>
    <w:p w14:paraId="04A3F7C6" w14:textId="10369738" w:rsidR="001B2AFB" w:rsidRDefault="001B2AFB" w:rsidP="00220B53">
      <w:pPr>
        <w:pStyle w:val="ListParagraph"/>
        <w:numPr>
          <w:ilvl w:val="0"/>
          <w:numId w:val="9"/>
        </w:numPr>
        <w:jc w:val="left"/>
        <w:rPr>
          <w:lang w:eastAsia="ja-JP"/>
        </w:rPr>
      </w:pPr>
      <w:r>
        <w:rPr>
          <w:lang w:eastAsia="ja-JP"/>
        </w:rPr>
        <w:lastRenderedPageBreak/>
        <w:t xml:space="preserve">Reference to 19115 </w:t>
      </w:r>
      <w:commentRangeStart w:id="132"/>
      <w:r>
        <w:rPr>
          <w:lang w:eastAsia="ja-JP"/>
        </w:rPr>
        <w:t>Metadata</w:t>
      </w:r>
      <w:commentRangeEnd w:id="132"/>
      <w:r w:rsidR="00621028">
        <w:rPr>
          <w:rStyle w:val="CommentReference"/>
        </w:rPr>
        <w:commentReference w:id="132"/>
      </w:r>
      <w:r>
        <w:rPr>
          <w:lang w:eastAsia="ja-JP"/>
        </w:rPr>
        <w:t xml:space="preserve">: </w:t>
      </w:r>
      <w:ins w:id="133" w:author="Katharina Schleidt" w:date="2021-04-21T15:02:00Z">
        <w:r w:rsidR="005F4F8B" w:rsidRPr="005F4F8B">
          <w:t>https://inspire-geoportal.ec.europa.eu/resources/INSPIRE-61494ff5-6fad-11e8-b649-52540023a883_20210415-080302/services/1/PullResults/701-750/43.iso19139.xml</w:t>
        </w:r>
      </w:ins>
      <w:del w:id="134" w:author="Katharina Schleidt" w:date="2021-04-21T15:02:00Z">
        <w:r w:rsidR="00B01162" w:rsidDel="005F4F8B">
          <w:fldChar w:fldCharType="begin"/>
        </w:r>
        <w:r w:rsidR="00B01162" w:rsidDel="005F4F8B">
          <w:delInstrText xml:space="preserve"> HYPERLINK "https://inspire-geoportal.ec.europa.eu/resources/INSPIRE-61494ff5-6fad-11e8-b649-52540023a883_20200903-065202/services/1/PullResults/601-650/31.iso19139.xml" </w:delInstrText>
        </w:r>
        <w:r w:rsidR="00B01162" w:rsidDel="005F4F8B">
          <w:fldChar w:fldCharType="separate"/>
        </w:r>
        <w:r w:rsidR="00944710" w:rsidRPr="006E508A" w:rsidDel="005F4F8B">
          <w:rPr>
            <w:rStyle w:val="Hyperlink"/>
            <w:lang w:val="en-GB" w:eastAsia="ja-JP"/>
          </w:rPr>
          <w:delText>https://inspire-geoportal.ec.europa.eu/resources/INSPIRE-61494ff5-6fad-11e8-b649-52540023a883_20200903-065202/services/1/PullResults/601-650/31.iso19139.xml</w:delText>
        </w:r>
        <w:r w:rsidR="00B01162" w:rsidDel="005F4F8B">
          <w:rPr>
            <w:rStyle w:val="Hyperlink"/>
            <w:lang w:val="en-GB" w:eastAsia="ja-JP"/>
          </w:rPr>
          <w:fldChar w:fldCharType="end"/>
        </w:r>
      </w:del>
    </w:p>
    <w:p w14:paraId="21652C2B" w14:textId="788B74E5" w:rsidR="001B2AFB" w:rsidRDefault="001B2AFB" w:rsidP="00220B53">
      <w:pPr>
        <w:pStyle w:val="ListParagraph"/>
        <w:numPr>
          <w:ilvl w:val="0"/>
          <w:numId w:val="9"/>
        </w:numPr>
        <w:jc w:val="left"/>
        <w:rPr>
          <w:lang w:eastAsia="ja-JP"/>
        </w:rPr>
      </w:pPr>
      <w:r>
        <w:rPr>
          <w:lang w:eastAsia="ja-JP"/>
        </w:rPr>
        <w:t xml:space="preserve">Reference to an instance of Borehole : </w:t>
      </w:r>
      <w:hyperlink r:id="rId39"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jc w:val="left"/>
        <w:rPr>
          <w:lang w:eastAsia="ja-JP"/>
        </w:rPr>
      </w:pPr>
      <w:r>
        <w:rPr>
          <w:lang w:eastAsia="ja-JP"/>
        </w:rPr>
        <w:t xml:space="preserve">Reference to an hydro station : </w:t>
      </w:r>
      <w:hyperlink r:id="rId40"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jc w:val="left"/>
        <w:rPr>
          <w:lang w:eastAsia="ja-JP"/>
        </w:rPr>
      </w:pPr>
      <w:r>
        <w:rPr>
          <w:lang w:eastAsia="ja-JP"/>
        </w:rPr>
        <w:t xml:space="preserve">Reference to a river segment : </w:t>
      </w:r>
      <w:hyperlink r:id="rId41"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jc w:val="left"/>
        <w:rPr>
          <w:lang w:eastAsia="ja-JP"/>
        </w:rPr>
      </w:pPr>
      <w:r>
        <w:rPr>
          <w:lang w:eastAsia="ja-JP"/>
        </w:rPr>
        <w:t>An (embedded) Boolean value as Result</w:t>
      </w:r>
    </w:p>
    <w:p w14:paraId="32C4C661" w14:textId="11A92129" w:rsidR="001B2AFB" w:rsidRDefault="001B2AFB" w:rsidP="00220B53">
      <w:pPr>
        <w:pStyle w:val="ListParagraph"/>
        <w:numPr>
          <w:ilvl w:val="0"/>
          <w:numId w:val="9"/>
        </w:numPr>
        <w:jc w:val="left"/>
        <w:rPr>
          <w:lang w:eastAsia="ja-JP"/>
        </w:rPr>
      </w:pPr>
      <w:r>
        <w:rPr>
          <w:lang w:eastAsia="ja-JP"/>
        </w:rPr>
        <w:t>An (embedded) SWE DataRecord</w:t>
      </w:r>
    </w:p>
    <w:p w14:paraId="7EC6EF85" w14:textId="595350E6" w:rsidR="00944710" w:rsidRDefault="001B2AFB" w:rsidP="00220B53">
      <w:pPr>
        <w:pStyle w:val="ListParagraph"/>
        <w:numPr>
          <w:ilvl w:val="0"/>
          <w:numId w:val="9"/>
        </w:numPr>
        <w:jc w:val="left"/>
        <w:rPr>
          <w:lang w:eastAsia="ja-JP"/>
        </w:rPr>
      </w:pPr>
      <w:r>
        <w:rPr>
          <w:lang w:eastAsia="ja-JP"/>
        </w:rPr>
        <w:t xml:space="preserve">Elevation Coverage from an external WCS as an observation Result: </w:t>
      </w:r>
      <w:hyperlink r:id="rId42"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6C537087" w:rsidR="00CE109A" w:rsidRDefault="001B2AFB" w:rsidP="00220B53">
      <w:pPr>
        <w:pStyle w:val="ListParagraph"/>
        <w:numPr>
          <w:ilvl w:val="0"/>
          <w:numId w:val="9"/>
        </w:numPr>
        <w:jc w:val="left"/>
        <w:rPr>
          <w:lang w:eastAsia="ja-JP"/>
        </w:rPr>
      </w:pPr>
      <w:r>
        <w:rPr>
          <w:lang w:eastAsia="ja-JP"/>
        </w:rPr>
        <w:t xml:space="preserve">O&amp;M MaterialSample -&gt; Reference to a rock sample : </w:t>
      </w:r>
      <w:hyperlink r:id="rId43"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35" w:name="_Toc353798251"/>
      <w:bookmarkStart w:id="136" w:name="_Toc53002625"/>
      <w:r w:rsidRPr="00920189">
        <w:t>Fundamental characteristics of observations and samples (informative)</w:t>
      </w:r>
      <w:bookmarkEnd w:id="135"/>
      <w:bookmarkEnd w:id="136"/>
    </w:p>
    <w:p w14:paraId="4359B34D" w14:textId="62C77FAD" w:rsidR="00CE109A" w:rsidRDefault="00B125A5" w:rsidP="00114E5B">
      <w:pPr>
        <w:pStyle w:val="Heading2"/>
      </w:pPr>
      <w:bookmarkStart w:id="137" w:name="_Toc53002626"/>
      <w:r>
        <w:t>Observation schema</w:t>
      </w:r>
      <w:bookmarkEnd w:id="137"/>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77432B7D"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del w:id="138" w:author="Katharina Schleidt" w:date="2021-04-18T19:25:00Z">
        <w:r w:rsidRPr="00F24D49" w:rsidDel="001B02F3">
          <w:rPr>
            <w:lang w:eastAsia="ja-JP"/>
          </w:rPr>
          <w:delText>phenomenon</w:delText>
        </w:r>
      </w:del>
      <w:ins w:id="139" w:author="Katharina Schleidt" w:date="2021-04-18T19:25:00Z">
        <w:r w:rsidR="001B02F3">
          <w:rPr>
            <w:lang w:eastAsia="ja-JP"/>
          </w:rPr>
          <w:t>characteristic</w:t>
        </w:r>
      </w:ins>
      <w:r w:rsidRPr="00F24D49">
        <w:rPr>
          <w:lang w:eastAsia="ja-JP"/>
        </w:rPr>
        <w:t xml:space="preserve"> </w:t>
      </w:r>
      <w:commentRangeStart w:id="140"/>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140"/>
      <w:r w:rsidR="001B02F3">
        <w:rPr>
          <w:rStyle w:val="CommentReference"/>
        </w:rPr>
        <w:commentReference w:id="140"/>
      </w:r>
      <w:r w:rsidRPr="00F24D49">
        <w:rPr>
          <w:lang w:eastAsia="ja-JP"/>
        </w:rPr>
        <w:t>.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ins w:id="141" w:author="Katharina Schleidt" w:date="2021-04-18T19:52:00Z">
        <w:r w:rsidR="00054C95" w:rsidRPr="00054C95">
          <w:rPr>
            <w:lang w:eastAsia="ja-JP"/>
          </w:rPr>
          <w:t>; an observation is a property-value-provider for a feature-of-interest.</w:t>
        </w:r>
      </w:ins>
      <w:del w:id="142" w:author="Katharina Schleidt" w:date="2021-04-18T19:52:00Z">
        <w:r w:rsidRPr="00F24D49" w:rsidDel="00054C95">
          <w:rPr>
            <w:lang w:eastAsia="ja-JP"/>
          </w:rPr>
          <w:delText>.</w:delText>
        </w:r>
      </w:del>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lastRenderedPageBreak/>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r w:rsidRPr="00114E5B">
        <w:t>Properties of an Observation</w:t>
      </w:r>
    </w:p>
    <w:p w14:paraId="4D86CF7F" w14:textId="6C0569D7" w:rsidR="00114E5B" w:rsidRDefault="00114E5B" w:rsidP="00114E5B">
      <w:pPr>
        <w:rPr>
          <w:lang w:eastAsia="ja-JP"/>
        </w:rPr>
      </w:pPr>
      <w:r>
        <w:rPr>
          <w:lang w:eastAsia="ja-JP"/>
        </w:rPr>
        <w:t xml:space="preserve">An observation results in a value being assigned to a </w:t>
      </w:r>
      <w:del w:id="143" w:author="Katharina Schleidt" w:date="2021-04-18T19:26:00Z">
        <w:r w:rsidDel="001B02F3">
          <w:rPr>
            <w:lang w:eastAsia="ja-JP"/>
          </w:rPr>
          <w:delText>phenomenon</w:delText>
        </w:r>
      </w:del>
      <w:ins w:id="144" w:author="Katharina Schleidt" w:date="2021-04-18T19:26:00Z">
        <w:r w:rsidR="001B02F3">
          <w:rPr>
            <w:lang w:eastAsia="ja-JP"/>
          </w:rPr>
          <w:t>characteristic</w:t>
        </w:r>
      </w:ins>
      <w:r>
        <w:rPr>
          <w:lang w:eastAsia="ja-JP"/>
        </w:rPr>
        <w:t xml:space="preserve">. The </w:t>
      </w:r>
      <w:del w:id="145" w:author="Katharina Schleidt" w:date="2021-04-18T19:26:00Z">
        <w:r w:rsidDel="001B02F3">
          <w:rPr>
            <w:lang w:eastAsia="ja-JP"/>
          </w:rPr>
          <w:delText>phenomenon</w:delText>
        </w:r>
      </w:del>
      <w:ins w:id="146" w:author="Katharina Schleidt" w:date="2021-04-18T19:26:00Z">
        <w:r w:rsidR="001B02F3">
          <w:rPr>
            <w:lang w:eastAsia="ja-JP"/>
          </w:rPr>
          <w:t>characteristic</w:t>
        </w:r>
      </w:ins>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w:t>
      </w:r>
      <w:del w:id="147" w:author="Katharina Schleidt" w:date="2021-04-18T20:01:00Z">
        <w:r w:rsidDel="00393BE0">
          <w:rPr>
            <w:lang w:eastAsia="ja-JP"/>
          </w:rPr>
          <w:delText xml:space="preserve">properties of the observation </w:delText>
        </w:r>
      </w:del>
      <w:r>
        <w:rPr>
          <w:lang w:eastAsia="ja-JP"/>
        </w:rPr>
        <w:t>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2780621C"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This is a consequence of 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lastRenderedPageBreak/>
        <w:t>Result types</w:t>
      </w:r>
    </w:p>
    <w:p w14:paraId="612F57A6" w14:textId="1582F582" w:rsidR="00755923" w:rsidRDefault="00755923" w:rsidP="00755923">
      <w:pPr>
        <w:rPr>
          <w:lang w:eastAsia="ja-JP"/>
        </w:rPr>
      </w:pPr>
      <w:r>
        <w:rPr>
          <w:lang w:eastAsia="ja-JP"/>
        </w:rPr>
        <w:t>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a physical realization, the result will typically be sampled discre</w:t>
      </w:r>
      <w:del w:id="148" w:author="Katharina Schleidt" w:date="2021-04-18T20:38:00Z">
        <w:r w:rsidDel="00953EFA">
          <w:rPr>
            <w:lang w:eastAsia="ja-JP"/>
          </w:rPr>
          <w:delText>e</w:delText>
        </w:r>
      </w:del>
      <w:r>
        <w:rPr>
          <w:lang w:eastAsia="ja-JP"/>
        </w:rPr>
        <w:t>t</w:t>
      </w:r>
      <w:ins w:id="149" w:author="Katharina Schleidt" w:date="2021-04-18T20:38:00Z">
        <w:r w:rsidR="00953EFA">
          <w:rPr>
            <w:lang w:eastAsia="ja-JP"/>
          </w:rPr>
          <w:t>e</w:t>
        </w:r>
      </w:ins>
      <w:r>
        <w:rPr>
          <w:lang w:eastAsia="ja-JP"/>
        </w:rPr>
        <w:t>ly on the domain, and may be represented as a discrete coverage.</w:t>
      </w:r>
    </w:p>
    <w:p w14:paraId="1D1934A6" w14:textId="704259C9" w:rsidR="00755923" w:rsidRPr="00755923" w:rsidRDefault="00755923" w:rsidP="00755923">
      <w:pPr>
        <w:rPr>
          <w:lang w:eastAsia="ja-JP"/>
        </w:rPr>
      </w:pPr>
      <w:r>
        <w:rPr>
          <w:lang w:eastAsia="ja-JP"/>
        </w:rPr>
        <w:t>Building on this, Specialized observation types as defined by communities help describe the type of result provided.</w:t>
      </w:r>
    </w:p>
    <w:p w14:paraId="70BD05F1" w14:textId="3C7B7618" w:rsidR="00114E5B" w:rsidRDefault="00114E5B" w:rsidP="00114E5B">
      <w:pPr>
        <w:pStyle w:val="Heading3"/>
      </w:pPr>
      <w:r w:rsidRPr="00114E5B">
        <w:t>Use of the observation model</w:t>
      </w:r>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3AF2DC3F" w:rsidR="00755923" w:rsidRDefault="00054C95" w:rsidP="00755923">
      <w:pPr>
        <w:rPr>
          <w:lang w:eastAsia="ja-JP"/>
        </w:rPr>
      </w:pPr>
      <w:ins w:id="150" w:author="Katharina Schleidt" w:date="2021-04-18T19:51:00Z">
        <w:r w:rsidRPr="00054C95">
          <w:rPr>
            <w:lang w:eastAsia="ja-JP"/>
          </w:rPr>
          <w:t>The digital representation of an</w:t>
        </w:r>
        <w:r w:rsidRPr="00054C95" w:rsidDel="00054C95">
          <w:rPr>
            <w:lang w:eastAsia="ja-JP"/>
          </w:rPr>
          <w:t xml:space="preserve"> </w:t>
        </w:r>
      </w:ins>
      <w:del w:id="151" w:author="Katharina Schleidt" w:date="2021-04-18T19:51:00Z">
        <w:r w:rsidR="00755923" w:rsidDel="00054C95">
          <w:rPr>
            <w:lang w:eastAsia="ja-JP"/>
          </w:rPr>
          <w:delText xml:space="preserve">An </w:delText>
        </w:r>
      </w:del>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w:t>
      </w:r>
      <w:ins w:id="152" w:author="Katharina Schleidt" w:date="2021-04-18T20:02:00Z">
        <w:r w:rsidR="00393BE0" w:rsidRPr="00393BE0">
          <w:rPr>
            <w:lang w:eastAsia="ja-JP"/>
          </w:rPr>
          <w:t>19115-1:2014</w:t>
        </w:r>
      </w:ins>
      <w:del w:id="153" w:author="Katharina Schleidt" w:date="2021-04-18T20:02:00Z">
        <w:r w:rsidR="00755923" w:rsidDel="00393BE0">
          <w:rPr>
            <w:lang w:eastAsia="ja-JP"/>
          </w:rPr>
          <w:delText>19115</w:delText>
        </w:r>
      </w:del>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54" w:name="_Toc53002627"/>
      <w:r>
        <w:t>Sample schema</w:t>
      </w:r>
      <w:bookmarkEnd w:id="154"/>
    </w:p>
    <w:p w14:paraId="4F2CB873" w14:textId="4164080B" w:rsidR="00114E5B" w:rsidRDefault="00114E5B" w:rsidP="00114E5B">
      <w:pPr>
        <w:pStyle w:val="Heading3"/>
      </w:pPr>
      <w:r w:rsidRPr="00114E5B">
        <w:t>Role of sampl</w:t>
      </w:r>
      <w:r>
        <w:t>e</w:t>
      </w:r>
      <w:r w:rsidRPr="00114E5B">
        <w:t xml:space="preserve"> features</w:t>
      </w:r>
    </w:p>
    <w:p w14:paraId="35956A75" w14:textId="47AA78CC" w:rsidR="00755923" w:rsidRPr="00755923" w:rsidRDefault="00755923" w:rsidP="00755923">
      <w:pPr>
        <w:rPr>
          <w:lang w:eastAsia="ja-JP"/>
        </w:rPr>
      </w:pPr>
      <w:r w:rsidRPr="00755923">
        <w:rPr>
          <w:lang w:eastAsia="ja-JP"/>
        </w:rPr>
        <w:t>A Sample may act as a proxy for the ultimate feature-of-interest of an Observation, and be associated with this Observation by the role featureOfInterest as a specialization of Any. In this case the sampledFeature association of Sample would point upwards in the chain of sampled features leading to ultimate feature-of-interest of the Observation. The Sample may associate itself with the Observation in question by the role relatedObservation.</w:t>
      </w:r>
    </w:p>
    <w:p w14:paraId="6DDAEB1F" w14:textId="2D48A11B" w:rsidR="00114E5B" w:rsidRDefault="00114E5B" w:rsidP="00114E5B">
      <w:pPr>
        <w:pStyle w:val="Heading3"/>
      </w:pPr>
      <w:bookmarkStart w:id="155" w:name="_Ref52396733"/>
      <w:r w:rsidRPr="00114E5B">
        <w:t>Proximate vs. ultimate feature-of-interest</w:t>
      </w:r>
      <w:bookmarkEnd w:id="155"/>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220B53">
      <w:pPr>
        <w:pStyle w:val="ListParagraph"/>
        <w:numPr>
          <w:ilvl w:val="0"/>
          <w:numId w:val="11"/>
        </w:numPr>
        <w:rPr>
          <w:lang w:eastAsia="ja-JP"/>
        </w:rPr>
      </w:pPr>
      <w:r>
        <w:rPr>
          <w:lang w:eastAsia="ja-JP"/>
        </w:rPr>
        <w:t>the observation does not obtain values for the whole of a domain feature;</w:t>
      </w:r>
    </w:p>
    <w:p w14:paraId="7CCFDB38" w14:textId="2281EEAF" w:rsidR="00755923" w:rsidRDefault="00755923" w:rsidP="00220B53">
      <w:pPr>
        <w:pStyle w:val="ListParagraph"/>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220B53">
      <w:pPr>
        <w:pStyle w:val="ListParagraph"/>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156" w:name="_Ref52423377"/>
      <w:r w:rsidRPr="00114E5B">
        <w:lastRenderedPageBreak/>
        <w:t>Proximate feature-of-interest embodies a sample design</w:t>
      </w:r>
      <w:bookmarkEnd w:id="156"/>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5C112E5A" w:rsidR="00755923" w:rsidRDefault="00755923" w:rsidP="00755923">
      <w:pPr>
        <w:rPr>
          <w:lang w:eastAsia="ja-JP"/>
        </w:rPr>
      </w:pPr>
      <w:r>
        <w:rPr>
          <w:lang w:eastAsia="ja-JP"/>
        </w:rPr>
        <w:t xml:space="preserve">In some cases, the </w:t>
      </w:r>
      <w:del w:id="157" w:author="Katharina Schleidt" w:date="2021-04-18T20:38:00Z">
        <w:r w:rsidDel="00953EFA">
          <w:rPr>
            <w:lang w:eastAsia="ja-JP"/>
          </w:rPr>
          <w:delText xml:space="preserve">the </w:delText>
        </w:r>
      </w:del>
      <w:r>
        <w:rPr>
          <w:lang w:eastAsia="ja-JP"/>
        </w:rPr>
        <w:t>observation procedure obtains values for properties that are not characteristic of the type of the ultimate feature</w:t>
      </w:r>
    </w:p>
    <w:p w14:paraId="4555BB20" w14:textId="0A811413"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featureOfInterest of this Well is an Aquifer. However, the final target of the observation is the FluidBody contained within the 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lastRenderedPageBreak/>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 (ex : biodiversity studies, crop seed preservation, …). In those cases the Material Samples considered are called Specimen. That’s why the SF_Specimen named class in the previous version of the standard is renamed into MaterialSample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031C352C" w:rsidR="00EC0238" w:rsidRDefault="00EC0238" w:rsidP="00EC0238">
      <w:pPr>
        <w:rPr>
          <w:lang w:eastAsia="ja-JP"/>
        </w:rPr>
      </w:pPr>
      <w:r>
        <w:rPr>
          <w:lang w:eastAsia="ja-JP"/>
        </w:rPr>
        <w:t>NOTE</w:t>
      </w:r>
      <w:r>
        <w:rPr>
          <w:lang w:eastAsia="ja-JP"/>
        </w:rPr>
        <w:tab/>
      </w:r>
      <w:r>
        <w:rPr>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lastRenderedPageBreak/>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7777777" w:rsidR="00EC0238" w:rsidRDefault="00EC0238" w:rsidP="00EC0238">
      <w:pPr>
        <w:rPr>
          <w:lang w:eastAsia="ja-JP"/>
        </w:rPr>
      </w:pPr>
      <w:r>
        <w:rPr>
          <w:lang w:eastAsia="ja-JP"/>
        </w:rPr>
        <w:t>A Sampling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421FB9F9" w:rsidR="00D50C12" w:rsidRDefault="00032197" w:rsidP="00D50C12">
      <w:pPr>
        <w:rPr>
          <w:lang w:eastAsia="ja-JP"/>
        </w:rPr>
      </w:pPr>
      <w:ins w:id="158" w:author="Katharina Schleidt" w:date="2021-04-18T20:20:00Z">
        <w:r>
          <w:t xml:space="preserve">A small number of common sampling patterns, similar across domains, provide a basis for processing and portrayal tools, and depend particularly on the geometry of the sample design. </w:t>
        </w:r>
      </w:ins>
      <w:del w:id="159" w:author="Katharina Schleidt" w:date="2021-04-18T20:20:00Z">
        <w:r w:rsidR="00D50C12" w:rsidDel="00032197">
          <w:rPr>
            <w:lang w:eastAsia="ja-JP"/>
          </w:rPr>
          <w:delText xml:space="preserve">A small number of sampling patterns are common across disciplines in </w:delText>
        </w:r>
      </w:del>
      <w:del w:id="160" w:author="Katharina Schleidt" w:date="2021-04-18T20:03:00Z">
        <w:r w:rsidR="00D50C12" w:rsidDel="00393BE0">
          <w:rPr>
            <w:lang w:eastAsia="ja-JP"/>
          </w:rPr>
          <w:delText xml:space="preserve">observational </w:delText>
        </w:r>
      </w:del>
      <w:del w:id="161" w:author="Katharina Schleidt" w:date="2021-04-18T20:20:00Z">
        <w:r w:rsidR="00D50C12" w:rsidDel="00032197">
          <w:rPr>
            <w:lang w:eastAsia="ja-JP"/>
          </w:rPr>
          <w:delText xml:space="preserve">science. </w:delText>
        </w:r>
      </w:del>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5D19AB0A" w:rsidR="00EC0238" w:rsidRPr="00EC0238" w:rsidRDefault="00D50C12" w:rsidP="00D50C12">
      <w:pPr>
        <w:rPr>
          <w:lang w:eastAsia="ja-JP"/>
        </w:rPr>
      </w:pPr>
      <w:r>
        <w:rPr>
          <w:lang w:eastAsia="ja-JP"/>
        </w:rPr>
        <w:t xml:space="preserve">Additional information on provenance, curation and </w:t>
      </w:r>
      <w:del w:id="162" w:author="Katharina Schleidt" w:date="2021-04-18T20:39:00Z">
        <w:r w:rsidDel="00953EFA">
          <w:rPr>
            <w:lang w:eastAsia="ja-JP"/>
          </w:rPr>
          <w:delText xml:space="preserve">archivation </w:delText>
        </w:r>
      </w:del>
      <w:ins w:id="163" w:author="Katharina Schleidt" w:date="2021-04-18T20:39:00Z">
        <w:r w:rsidR="00953EFA">
          <w:rPr>
            <w:lang w:eastAsia="ja-JP"/>
          </w:rPr>
          <w:t xml:space="preserve">archiving </w:t>
        </w:r>
      </w:ins>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164" w:name="_Toc53002628"/>
      <w:r w:rsidRPr="00114E5B">
        <w:t xml:space="preserve">Alignment between Observation, Sample </w:t>
      </w:r>
      <w:r>
        <w:t>and</w:t>
      </w:r>
      <w:r w:rsidRPr="00114E5B">
        <w:t xml:space="preserve"> </w:t>
      </w:r>
      <w:r>
        <w:t>d</w:t>
      </w:r>
      <w:r w:rsidRPr="00114E5B">
        <w:t xml:space="preserve">omain </w:t>
      </w:r>
      <w:r>
        <w:t>m</w:t>
      </w:r>
      <w:r w:rsidRPr="00114E5B">
        <w:t>odels</w:t>
      </w:r>
      <w:bookmarkEnd w:id="164"/>
    </w:p>
    <w:p w14:paraId="29A35C7C" w14:textId="4E56F15C" w:rsidR="00114E5B" w:rsidRDefault="00114E5B" w:rsidP="00114E5B">
      <w:pPr>
        <w:pStyle w:val="Heading3"/>
      </w:pPr>
      <w:r w:rsidRPr="00114E5B">
        <w:t xml:space="preserve">Model </w:t>
      </w:r>
      <w:r>
        <w:t>c</w:t>
      </w:r>
      <w:r w:rsidRPr="00114E5B">
        <w:t>onsistency</w:t>
      </w:r>
    </w:p>
    <w:p w14:paraId="787633EE" w14:textId="2A372F7D"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487E979D"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77777777" w:rsidR="00FA0795" w:rsidRDefault="00FA0795" w:rsidP="00FA0795">
      <w:pPr>
        <w:keepNext/>
        <w:tabs>
          <w:tab w:val="left" w:pos="540"/>
          <w:tab w:val="left" w:pos="700"/>
        </w:tabs>
        <w:jc w:val="center"/>
      </w:pPr>
      <w:r>
        <w:rPr>
          <w:noProof/>
        </w:rPr>
        <w:lastRenderedPageBreak/>
        <w:drawing>
          <wp:inline distT="0" distB="0" distL="0" distR="0" wp14:anchorId="55C3143C" wp14:editId="1467BD6E">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6B1A5AAC" w:rsidR="00FA0795" w:rsidRPr="00C63000" w:rsidRDefault="00FA0795" w:rsidP="00FA0795">
      <w:pPr>
        <w:jc w:val="center"/>
        <w:rPr>
          <w:b/>
          <w:bCs/>
          <w:sz w:val="20"/>
          <w:szCs w:val="20"/>
        </w:rPr>
      </w:pPr>
      <w:bookmarkStart w:id="165"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65"/>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77777777" w:rsidR="00FA0795" w:rsidRDefault="00FA0795" w:rsidP="00FA0795">
      <w:r>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2A257146" w:rsidR="00FA0795" w:rsidRDefault="00FA0795" w:rsidP="00FA0795">
      <w: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77777777" w:rsidR="001501CE" w:rsidRDefault="001501CE" w:rsidP="001501CE">
      <w:pPr>
        <w:keepNext/>
      </w:pPr>
      <w:r>
        <w:rPr>
          <w:noProof/>
        </w:rPr>
        <w:drawing>
          <wp:inline distT="0" distB="0" distL="0" distR="0" wp14:anchorId="578AA731" wp14:editId="6B3A9500">
            <wp:extent cx="6175887"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extLst>
                        <a:ext uri="{28A0092B-C50C-407E-A947-70E740481C1C}">
                          <a14:useLocalDpi xmlns:a14="http://schemas.microsoft.com/office/drawing/2010/main" val="0"/>
                        </a:ext>
                      </a:extLst>
                    </a:blip>
                    <a:stretch>
                      <a:fillRect/>
                    </a:stretch>
                  </pic:blipFill>
                  <pic:spPr>
                    <a:xfrm>
                      <a:off x="0" y="0"/>
                      <a:ext cx="6175887" cy="3037459"/>
                    </a:xfrm>
                    <a:prstGeom prst="rect">
                      <a:avLst/>
                    </a:prstGeom>
                  </pic:spPr>
                </pic:pic>
              </a:graphicData>
            </a:graphic>
          </wp:inline>
        </w:drawing>
      </w:r>
    </w:p>
    <w:p w14:paraId="30F4AE5F" w14:textId="0C532F06" w:rsidR="00FA0795" w:rsidRPr="00C63000" w:rsidRDefault="001501CE" w:rsidP="001501CE">
      <w:pPr>
        <w:jc w:val="center"/>
        <w:rPr>
          <w:b/>
          <w:bCs/>
          <w:sz w:val="20"/>
          <w:szCs w:val="20"/>
        </w:rPr>
      </w:pPr>
      <w:bookmarkStart w:id="166"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66"/>
      <w:r w:rsidRPr="00C63000">
        <w:rPr>
          <w:b/>
          <w:bCs/>
          <w:sz w:val="20"/>
          <w:szCs w:val="20"/>
        </w:rPr>
        <w:t xml:space="preserve"> — (Example) An observation with consistent properties: the observed property (mass) is a </w:t>
      </w:r>
      <w:del w:id="167" w:author="Katharina Schleidt" w:date="2021-04-18T19:26:00Z">
        <w:r w:rsidRPr="00C63000" w:rsidDel="001B02F3">
          <w:rPr>
            <w:b/>
            <w:bCs/>
            <w:sz w:val="20"/>
            <w:szCs w:val="20"/>
          </w:rPr>
          <w:delText>phenomenon</w:delText>
        </w:r>
      </w:del>
      <w:ins w:id="168" w:author="Katharina Schleidt" w:date="2021-04-18T19:26:00Z">
        <w:r w:rsidR="001B02F3">
          <w:rPr>
            <w:b/>
            <w:bCs/>
            <w:sz w:val="20"/>
            <w:szCs w:val="20"/>
          </w:rPr>
          <w:t>characteristic</w:t>
        </w:r>
      </w:ins>
      <w:r w:rsidRPr="00C63000">
        <w:rPr>
          <w:b/>
          <w:bCs/>
          <w:sz w:val="20"/>
          <w:szCs w:val="20"/>
        </w:rPr>
        <w:t xml:space="preserve"> associated with the type of the feature-of-interest (Pallet) and the procedure and result type are also suitable.</w:t>
      </w:r>
    </w:p>
    <w:p w14:paraId="7688F3C2" w14:textId="163CA31E" w:rsidR="00C0258F" w:rsidRDefault="00C0258F" w:rsidP="00181B85">
      <w:pPr>
        <w:rPr>
          <w:ins w:id="169" w:author="Katharina Schleidt" w:date="2021-04-21T21:07:00Z"/>
        </w:rPr>
      </w:pPr>
      <w:ins w:id="170" w:author="Katharina Schleidt" w:date="2021-04-21T21:08:00Z">
        <w:r>
          <w:lastRenderedPageBreak/>
          <w:t>T</w:t>
        </w:r>
      </w:ins>
      <w:ins w:id="171" w:author="Katharina Schleidt" w:date="2021-04-21T21:06:00Z">
        <w:r>
          <w:t>he fi</w:t>
        </w:r>
      </w:ins>
      <w:ins w:id="172" w:author="Katharina Schleidt" w:date="2021-04-21T21:07:00Z">
        <w:r>
          <w:t>gure below show</w:t>
        </w:r>
      </w:ins>
      <w:ins w:id="173" w:author="Katharina Schleidt" w:date="2021-04-21T21:08:00Z">
        <w:r>
          <w:t>s</w:t>
        </w:r>
      </w:ins>
      <w:ins w:id="174" w:author="Katharina Schleidt" w:date="2021-04-21T21:07:00Z">
        <w:r>
          <w:t xml:space="preserve"> a complete representation of a mass observation. In addition to the basic information provided with the observation </w:t>
        </w:r>
      </w:ins>
      <w:ins w:id="175" w:author="Katharina Schleidt" w:date="2021-04-21T21:08:00Z">
        <w:r>
          <w:t>in the preceding diagram, information</w:t>
        </w:r>
      </w:ins>
      <w:ins w:id="176" w:author="Katharina Schleidt" w:date="2021-04-21T21:09:00Z">
        <w:r>
          <w:t xml:space="preserve"> on the specific measurement device used is provided together with information on where this </w:t>
        </w:r>
      </w:ins>
      <w:ins w:id="177" w:author="Katharina Schleidt" w:date="2021-04-21T21:10:00Z">
        <w:r>
          <w:t>device was deployed as the observation was performed.</w:t>
        </w:r>
      </w:ins>
    </w:p>
    <w:p w14:paraId="0E0F82B0" w14:textId="7B88AD7A" w:rsidR="00C0258F" w:rsidRDefault="00C0258F" w:rsidP="00181B85">
      <w:pPr>
        <w:rPr>
          <w:ins w:id="178" w:author="Katharina Schleidt" w:date="2021-04-21T21:06:00Z"/>
        </w:rPr>
      </w:pPr>
      <w:ins w:id="179" w:author="Katharina Schleidt" w:date="2021-04-21T21:07:00Z">
        <w:r>
          <w:rPr>
            <w:noProof/>
          </w:rPr>
          <w:drawing>
            <wp:inline distT="0" distB="0" distL="0" distR="0" wp14:anchorId="7B23A960" wp14:editId="27A4E241">
              <wp:extent cx="6191250"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91250" cy="3860800"/>
                      </a:xfrm>
                      <a:prstGeom prst="rect">
                        <a:avLst/>
                      </a:prstGeom>
                      <a:noFill/>
                      <a:ln>
                        <a:noFill/>
                      </a:ln>
                    </pic:spPr>
                  </pic:pic>
                </a:graphicData>
              </a:graphic>
            </wp:inline>
          </w:drawing>
        </w:r>
      </w:ins>
    </w:p>
    <w:p w14:paraId="1CCCAECC" w14:textId="41731211" w:rsidR="00181B85" w:rsidRDefault="00181B85" w:rsidP="00181B85">
      <w:r>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735A92CF" w:rsidR="001501CE" w:rsidRPr="00181B85" w:rsidRDefault="00181B85" w:rsidP="00181B85">
      <w:r>
        <w:t>It is a modelling choice to decide, based on the use case, whether the solely providing information of type ‘Measure’ with uom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(e.g :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61181055" w:rsidR="00E22F4E" w:rsidRDefault="00E22F4E" w:rsidP="00E22F4E">
      <w:pPr>
        <w:rPr>
          <w:lang w:eastAsia="ja-JP"/>
        </w:rPr>
      </w:pPr>
      <w:commentRangeStart w:id="180"/>
      <w:r>
        <w:rPr>
          <w:lang w:eastAsia="ja-JP"/>
        </w:rPr>
        <w:t>A Sample feature is established in order to make observations concerning some domain feature</w:t>
      </w:r>
      <w:commentRangeEnd w:id="180"/>
      <w:r w:rsidR="00B31D2B">
        <w:rPr>
          <w:rStyle w:val="CommentReference"/>
        </w:rPr>
        <w:commentReference w:id="180"/>
      </w:r>
      <w:r>
        <w:rPr>
          <w:lang w:eastAsia="ja-JP"/>
        </w:rPr>
        <w:t>. The association with the role sampledFeature shall link the Sample</w:t>
      </w:r>
      <w:ins w:id="181" w:author="Katharina Schleidt" w:date="2021-04-18T20:20:00Z">
        <w:r w:rsidR="00032197">
          <w:rPr>
            <w:lang w:eastAsia="ja-JP"/>
          </w:rPr>
          <w:t xml:space="preserve"> feature</w:t>
        </w:r>
      </w:ins>
      <w:r>
        <w:rPr>
          <w:lang w:eastAsia="ja-JP"/>
        </w:rPr>
        <w:t xml:space="preserve"> to the feature which the sampling feature was designed to sample. The target of this association has the role sampledFeature with respect to the sampling feature, and shall not be a sampling feature or observation. It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lastRenderedPageBreak/>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605CBA6C" w:rsidR="00E22F4E" w:rsidRPr="00C63000" w:rsidRDefault="00E22F4E" w:rsidP="00E22F4E">
      <w:pPr>
        <w:jc w:val="center"/>
        <w:rPr>
          <w:b/>
          <w:bCs/>
          <w:sz w:val="20"/>
          <w:szCs w:val="20"/>
        </w:rPr>
      </w:pPr>
      <w:bookmarkStart w:id="182"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82"/>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0ED65844"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Observations &amp; Measurements  model can interact with a domain model.</w:t>
      </w:r>
    </w:p>
    <w:p w14:paraId="7C8E6EDD" w14:textId="35D41EE2" w:rsidR="00DE5536" w:rsidRDefault="00DE5536" w:rsidP="00DE5536">
      <w:r>
        <w:t xml:space="preserve">In this example, Well, Aquifer and FluidBody are </w:t>
      </w:r>
      <w:del w:id="183" w:author="Katharina Schleidt" w:date="2021-04-18T20:39:00Z">
        <w:r w:rsidDel="00953EFA">
          <w:delText xml:space="preserve">modeled </w:delText>
        </w:r>
      </w:del>
      <w:ins w:id="184" w:author="Katharina Schleidt" w:date="2021-04-18T20:39:00Z">
        <w:r w:rsidR="00953EFA">
          <w:t xml:space="preserve">modelled </w:t>
        </w:r>
      </w:ins>
      <w:r>
        <w:t xml:space="preserve">outside the Observations &amp; Measurements model but </w:t>
      </w:r>
    </w:p>
    <w:p w14:paraId="7F4014DC" w14:textId="5E245AF4" w:rsidR="00DE5536" w:rsidRDefault="00DE5536" w:rsidP="00220B53">
      <w:pPr>
        <w:pStyle w:val="ListParagraph"/>
        <w:numPr>
          <w:ilvl w:val="0"/>
          <w:numId w:val="12"/>
        </w:numPr>
      </w:pPr>
      <w:r>
        <w:t>The Well also conforms to the Sample requirements</w:t>
      </w:r>
    </w:p>
    <w:p w14:paraId="586D306F" w14:textId="2967445D" w:rsidR="00DE5536" w:rsidRDefault="00DE5536" w:rsidP="00220B53">
      <w:pPr>
        <w:pStyle w:val="ListParagraph"/>
        <w:numPr>
          <w:ilvl w:val="0"/>
          <w:numId w:val="12"/>
        </w:numPr>
      </w:pPr>
      <w:r>
        <w:t>Instances from the domain model are the proximate and ultimate features of interest of the WaterSalinity Observation.</w:t>
      </w:r>
    </w:p>
    <w:p w14:paraId="73338F70" w14:textId="39A7C3CC" w:rsidR="00E22F4E" w:rsidRDefault="00DE5536" w:rsidP="00DE5536">
      <w:r>
        <w:t>The Well that samples the Aquifer acts as a proxy to the Aquifer in the observation act. It is thus considered as the proximateFeatureOfInterest of the Observation. The sampledFeature (the Aquifer) being the ultimateFeatureOfInterest.</w:t>
      </w:r>
    </w:p>
    <w:p w14:paraId="2CBBF934" w14:textId="77777777" w:rsidR="00350089" w:rsidRDefault="00350089" w:rsidP="00350089">
      <w:pPr>
        <w:keepNext/>
      </w:pPr>
      <w:r>
        <w:rPr>
          <w:noProof/>
        </w:rPr>
        <w:lastRenderedPageBreak/>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3B854167" w:rsidR="00350089" w:rsidRPr="00C63000" w:rsidRDefault="00350089" w:rsidP="00350089">
      <w:pPr>
        <w:jc w:val="center"/>
        <w:rPr>
          <w:b/>
          <w:bCs/>
          <w:sz w:val="20"/>
          <w:szCs w:val="20"/>
        </w:rPr>
      </w:pPr>
      <w:bookmarkStart w:id="185"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85"/>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FluidBody in the system according to the semantic of the domain model (Well, Aquifer, FluidBody).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550188FE" w:rsidR="00624A6C" w:rsidRPr="00C63000" w:rsidRDefault="00624A6C" w:rsidP="00CF28F7">
      <w:pPr>
        <w:jc w:val="center"/>
        <w:rPr>
          <w:b/>
          <w:bCs/>
          <w:sz w:val="20"/>
          <w:szCs w:val="20"/>
        </w:rPr>
      </w:pPr>
      <w:bookmarkStart w:id="186"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8</w:t>
      </w:r>
      <w:r w:rsidR="00D471BA">
        <w:rPr>
          <w:b/>
          <w:bCs/>
          <w:sz w:val="20"/>
          <w:szCs w:val="20"/>
        </w:rPr>
        <w:fldChar w:fldCharType="end"/>
      </w:r>
      <w:bookmarkEnd w:id="186"/>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187" w:name="_Toc53002629"/>
      <w:r w:rsidRPr="00920189">
        <w:t>Conceptual Observation schema</w:t>
      </w:r>
      <w:bookmarkEnd w:id="187"/>
    </w:p>
    <w:p w14:paraId="393A6024" w14:textId="3277BA06" w:rsidR="00CE109A" w:rsidRDefault="00AC59F3" w:rsidP="00AC59F3">
      <w:pPr>
        <w:pStyle w:val="Heading2"/>
      </w:pPr>
      <w:bookmarkStart w:id="188" w:name="_Toc53002630"/>
      <w:r>
        <w:t>General</w:t>
      </w:r>
      <w:bookmarkEnd w:id="188"/>
    </w:p>
    <w:p w14:paraId="3628450F" w14:textId="355E81B9" w:rsidR="00AC59F3" w:rsidRDefault="00AC59F3" w:rsidP="00AC59F3">
      <w:pPr>
        <w:pStyle w:val="Heading3"/>
      </w:pPr>
      <w:r w:rsidRPr="00AC59F3">
        <w:t>Conceptual Observation model</w:t>
      </w:r>
    </w:p>
    <w:p w14:paraId="05A35560" w14:textId="2DA17706"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33D76DBA" w:rsidR="00AC59F3" w:rsidRPr="00C63000" w:rsidRDefault="00AC59F3" w:rsidP="00AC59F3">
      <w:pPr>
        <w:jc w:val="center"/>
        <w:rPr>
          <w:b/>
          <w:bCs/>
          <w:sz w:val="20"/>
          <w:szCs w:val="20"/>
        </w:rPr>
      </w:pPr>
      <w:bookmarkStart w:id="189"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9</w:t>
      </w:r>
      <w:r w:rsidR="00D471BA">
        <w:rPr>
          <w:b/>
          <w:bCs/>
          <w:sz w:val="20"/>
          <w:szCs w:val="20"/>
        </w:rPr>
        <w:fldChar w:fldCharType="end"/>
      </w:r>
      <w:bookmarkEnd w:id="189"/>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190" w:name="_Ref52388743"/>
      <w:r w:rsidRPr="00AC59F3">
        <w:t>Conceptual Observation schema package Requirements Class</w:t>
      </w:r>
      <w:bookmarkEnd w:id="190"/>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/req/obs-cpt</w:t>
            </w:r>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/req/obs-cpt/Observation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/req/obs-cpt/ObservableProperty</w:t>
            </w:r>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/req/obs-cpt/Procedure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/req/obs-cpt/ObservingProcedure</w:t>
            </w:r>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1" cstate="print">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6191885" cy="8381365"/>
                    </a:xfrm>
                    <a:prstGeom prst="rect">
                      <a:avLst/>
                    </a:prstGeom>
                  </pic:spPr>
                </pic:pic>
              </a:graphicData>
            </a:graphic>
          </wp:inline>
        </w:drawing>
      </w:r>
    </w:p>
    <w:p w14:paraId="5698C494" w14:textId="339E7C07"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10</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Association relatedObservation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191" w:name="_Toc53002631"/>
      <w:r w:rsidRPr="00F64967">
        <w:t>Observation</w:t>
      </w:r>
      <w:bookmarkEnd w:id="191"/>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/req/obs-cpt/Observation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CoreTypes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/req/obs-cpt/Observation/Observation-sem</w:t>
            </w:r>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/req/obs-cpt/Observation/phenomenonTime-sem</w:t>
            </w:r>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/req/obs-cpt/Observation/phenomenonTime-card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/req/obs-cpt/Observation/resultTime-sem</w:t>
            </w:r>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/req/obs-cpt/Observation/resultTime-card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/req/obs-cpt/Observation/validTime-sem</w:t>
            </w:r>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/req/obs-cpt/Observation/featureOfInterest-sem</w:t>
            </w:r>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/req/obs-cpt/Observation/featureOfInterest-card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/req/obs-cpt/Observation/observedProperty-sem</w:t>
            </w:r>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/req/obs-cpt/Observation/observedProperty-card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/req/obs-cpt/Observation/result-sem</w:t>
            </w:r>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/req/obs-cpt/Observation/result-card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4841D25F" w:rsidR="00F64967" w:rsidRPr="00815246" w:rsidRDefault="00F64967" w:rsidP="007B7029">
            <w:pPr>
              <w:widowControl w:val="0"/>
              <w:spacing w:line="240" w:lineRule="auto"/>
              <w:rPr>
                <w:sz w:val="20"/>
                <w:szCs w:val="20"/>
              </w:rPr>
            </w:pPr>
            <w:r w:rsidRPr="00815246">
              <w:rPr>
                <w:sz w:val="20"/>
                <w:szCs w:val="20"/>
              </w:rPr>
              <w:t>/req/obs-cpt/Observation/</w:t>
            </w:r>
            <w:ins w:id="192" w:author="Katharina Schleidt" w:date="2021-04-21T19:22:00Z">
              <w:r w:rsidR="00BA3170" w:rsidRPr="00BA3170">
                <w:rPr>
                  <w:sz w:val="20"/>
                  <w:szCs w:val="20"/>
                </w:rPr>
                <w:t>observingProcedure</w:t>
              </w:r>
            </w:ins>
            <w:del w:id="193" w:author="Katharina Schleidt" w:date="2021-04-21T19:22:00Z">
              <w:r w:rsidRPr="00815246" w:rsidDel="00BA3170">
                <w:rPr>
                  <w:sz w:val="20"/>
                  <w:szCs w:val="20"/>
                </w:rPr>
                <w:delText>procedure</w:delText>
              </w:r>
            </w:del>
            <w:r w:rsidRPr="00815246">
              <w:rPr>
                <w:sz w:val="20"/>
                <w:szCs w:val="20"/>
              </w:rPr>
              <w:t>-sem</w:t>
            </w:r>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2A63D9C0" w:rsidR="00F64967" w:rsidRPr="00815246" w:rsidRDefault="00F64967" w:rsidP="007B7029">
            <w:pPr>
              <w:widowControl w:val="0"/>
              <w:spacing w:line="240" w:lineRule="auto"/>
              <w:rPr>
                <w:sz w:val="20"/>
                <w:szCs w:val="20"/>
              </w:rPr>
            </w:pPr>
            <w:r w:rsidRPr="00815246">
              <w:rPr>
                <w:sz w:val="20"/>
                <w:szCs w:val="20"/>
              </w:rPr>
              <w:t>/req/obs-cpt/Observation/</w:t>
            </w:r>
            <w:ins w:id="194" w:author="Katharina Schleidt" w:date="2021-04-21T19:22:00Z">
              <w:r w:rsidR="00BA3170" w:rsidRPr="00BA3170">
                <w:rPr>
                  <w:sz w:val="20"/>
                  <w:szCs w:val="20"/>
                </w:rPr>
                <w:t>observingProcedure</w:t>
              </w:r>
            </w:ins>
            <w:del w:id="195" w:author="Katharina Schleidt" w:date="2021-04-21T19:22:00Z">
              <w:r w:rsidRPr="00815246" w:rsidDel="00BA3170">
                <w:rPr>
                  <w:sz w:val="20"/>
                  <w:szCs w:val="20"/>
                </w:rPr>
                <w:delText>procedure</w:delText>
              </w:r>
            </w:del>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/req/obs-cpt/Observation/observer-sem</w:t>
            </w:r>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/req/obs-cpt/Observation/host-sem</w:t>
            </w:r>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/rec/obs-cpt/Observation/observerhost-con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/rec/obs-cpt/Observation/observedProperty-con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/rec/obs-cpt/Observation/procedure-con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/rec/obs-cpt/Observation/result-con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/rec/obs-cpt/Observation/phenomenonTimeResult-con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/req/obs-cpt/gen/relatedObservation-sem</w:t>
            </w:r>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3">
                      <a:extLst>
                        <a:ext uri="{28A0092B-C50C-407E-A947-70E740481C1C}">
                          <a14:useLocalDpi xmlns:a14="http://schemas.microsoft.com/office/drawing/2010/main"/>
                        </a:ext>
                        <a:ext uri="{96DAC541-7B7A-43D3-8B79-37D633B846F1}">
                          <asvg:svgBlip xmlns:asvg="http://schemas.microsoft.com/office/drawing/2016/SVG/main" r:embed="rId54"/>
                        </a:ext>
                      </a:extLst>
                    </a:blip>
                    <a:stretch>
                      <a:fillRect/>
                    </a:stretch>
                  </pic:blipFill>
                  <pic:spPr>
                    <a:xfrm>
                      <a:off x="0" y="0"/>
                      <a:ext cx="4819783" cy="7820424"/>
                    </a:xfrm>
                    <a:prstGeom prst="rect">
                      <a:avLst/>
                    </a:prstGeom>
                  </pic:spPr>
                </pic:pic>
              </a:graphicData>
            </a:graphic>
          </wp:inline>
        </w:drawing>
      </w:r>
    </w:p>
    <w:p w14:paraId="21F875AA" w14:textId="2A0439A7"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11</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r w:rsidRPr="00815246">
              <w:rPr>
                <w:b/>
                <w:sz w:val="20"/>
                <w:szCs w:val="20"/>
              </w:rPr>
              <w:t xml:space="preserve">ObservableProperty </w:t>
            </w:r>
            <w:r w:rsidRPr="00815246">
              <w:rPr>
                <w:sz w:val="20"/>
                <w:szCs w:val="20"/>
              </w:rPr>
              <w:t>of an object (</w:t>
            </w:r>
            <w:r w:rsidRPr="00815246">
              <w:rPr>
                <w:b/>
                <w:sz w:val="20"/>
                <w:szCs w:val="20"/>
              </w:rPr>
              <w:t xml:space="preserve">featureOfInterest)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196"/>
      <w:ins w:id="197" w:author="Katharina Schleidt" w:date="2021-04-21T13:57:00Z">
        <w:r w:rsidR="006B6B2B">
          <w:rPr>
            <w:lang w:eastAsia="ja-JP"/>
          </w:rPr>
          <w:t>Clause 7</w:t>
        </w:r>
        <w:commentRangeEnd w:id="196"/>
        <w:r w:rsidR="006B6B2B">
          <w:rPr>
            <w:rStyle w:val="CommentReference"/>
          </w:rPr>
          <w:commentReference w:id="196"/>
        </w:r>
      </w:ins>
      <w:r>
        <w:rPr>
          <w:lang w:eastAsia="ja-JP"/>
        </w:rPr>
        <w:t>.</w:t>
      </w:r>
    </w:p>
    <w:p w14:paraId="6BE5B04B" w14:textId="1DA2E47E" w:rsidR="00452AE7" w:rsidRDefault="00452AE7" w:rsidP="00452AE7">
      <w:pPr>
        <w:pStyle w:val="Heading3"/>
      </w:pPr>
      <w:bookmarkStart w:id="198" w:name="_Ref52486584"/>
      <w:r w:rsidRPr="00452AE7">
        <w:t>Attribute phenomenonTime</w:t>
      </w:r>
      <w:bookmarkEnd w:id="19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3ABC851A"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applies to the</w:t>
            </w:r>
            <w:ins w:id="199" w:author="Katharina Schleidt" w:date="2021-04-18T19:30:00Z">
              <w:r w:rsidR="00FC5ACC">
                <w:rPr>
                  <w:sz w:val="20"/>
                  <w:szCs w:val="20"/>
                </w:rPr>
                <w:t xml:space="preserve"> </w:t>
              </w:r>
              <w:r w:rsidR="00FC5ACC" w:rsidRPr="00FC5ACC">
                <w:rPr>
                  <w:sz w:val="20"/>
                  <w:szCs w:val="20"/>
                </w:rPr>
                <w:t>characteristic of</w:t>
              </w:r>
              <w:r w:rsidR="00FC5ACC">
                <w:rPr>
                  <w:sz w:val="20"/>
                  <w:szCs w:val="20"/>
                </w:rPr>
                <w:t xml:space="preserve"> the</w:t>
              </w:r>
            </w:ins>
            <w:r w:rsidRPr="00815246">
              <w:rPr>
                <w:sz w:val="20"/>
                <w:szCs w:val="20"/>
              </w:rPr>
              <w:t xml:space="preserve"> </w:t>
            </w:r>
            <w:r w:rsidRPr="00815246">
              <w:rPr>
                <w:b/>
                <w:sz w:val="20"/>
                <w:szCs w:val="20"/>
              </w:rPr>
              <w:t>FeatureOfInterest</w:t>
            </w:r>
            <w:ins w:id="200" w:author="Katharina Schleidt" w:date="2021-04-18T19:30:00Z">
              <w:r w:rsidR="00FC5ACC" w:rsidRPr="00FC5ACC">
                <w:rPr>
                  <w:bCs/>
                  <w:sz w:val="20"/>
                  <w:szCs w:val="20"/>
                  <w:rPrChange w:id="201" w:author="Katharina Schleidt" w:date="2021-04-18T19:31:00Z">
                    <w:rPr>
                      <w:b/>
                      <w:sz w:val="20"/>
                      <w:szCs w:val="20"/>
                    </w:rPr>
                  </w:rPrChange>
                </w:rPr>
                <w:t xml:space="preserve"> being observed</w:t>
              </w:r>
            </w:ins>
            <w:r w:rsidRPr="00FC5ACC">
              <w:rPr>
                <w:bCs/>
                <w:sz w:val="20"/>
                <w:szCs w:val="20"/>
                <w:rPrChange w:id="202" w:author="Katharina Schleidt" w:date="2021-04-18T19:30:00Z">
                  <w:rPr>
                    <w:b/>
                    <w:sz w:val="20"/>
                    <w:szCs w:val="20"/>
                  </w:rPr>
                </w:rPrChange>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The phenomenonTime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03" w:name="_Ref52486606"/>
      <w:r w:rsidRPr="00DA7447">
        <w:t>Attribute resultTime</w:t>
      </w:r>
      <w:bookmarkEnd w:id="20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Attribute validTime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74FEFC27" w:rsidR="00632253" w:rsidRPr="00815246" w:rsidRDefault="00632253" w:rsidP="007B7029">
            <w:pPr>
              <w:widowControl w:val="0"/>
              <w:spacing w:line="240" w:lineRule="auto"/>
              <w:rPr>
                <w:sz w:val="20"/>
                <w:szCs w:val="20"/>
              </w:rPr>
            </w:pPr>
            <w:r w:rsidRPr="00815246">
              <w:rPr>
                <w:sz w:val="20"/>
                <w:szCs w:val="20"/>
              </w:rPr>
              <w:t xml:space="preserve">The </w:t>
            </w:r>
            <w:ins w:id="204" w:author="Katharina Schleidt" w:date="2021-04-18T19:49:00Z">
              <w:r w:rsidR="001A325F" w:rsidRPr="001A325F">
                <w:rPr>
                  <w:sz w:val="20"/>
                  <w:szCs w:val="20"/>
                </w:rPr>
                <w:t xml:space="preserve">time interval during which the </w:t>
              </w:r>
              <w:r w:rsidR="001A325F" w:rsidRPr="001A325F">
                <w:rPr>
                  <w:b/>
                  <w:bCs/>
                  <w:sz w:val="20"/>
                  <w:szCs w:val="20"/>
                  <w:rPrChange w:id="205" w:author="Katharina Schleidt" w:date="2021-04-18T19:49:00Z">
                    <w:rPr>
                      <w:sz w:val="20"/>
                      <w:szCs w:val="20"/>
                    </w:rPr>
                  </w:rPrChange>
                </w:rPr>
                <w:t>result</w:t>
              </w:r>
              <w:r w:rsidR="001A325F" w:rsidRPr="001A325F">
                <w:rPr>
                  <w:sz w:val="20"/>
                  <w:szCs w:val="20"/>
                </w:rPr>
                <w:t xml:space="preserve"> is assumed to be applicable for use.</w:t>
              </w:r>
            </w:ins>
            <w:del w:id="206" w:author="Katharina Schleidt" w:date="2021-04-18T19:49:00Z">
              <w:r w:rsidRPr="00815246" w:rsidDel="001A325F">
                <w:rPr>
                  <w:sz w:val="20"/>
                  <w:szCs w:val="20"/>
                </w:rPr>
                <w:delText xml:space="preserve">time period during which the </w:delText>
              </w:r>
              <w:r w:rsidRPr="00815246" w:rsidDel="001A325F">
                <w:rPr>
                  <w:b/>
                  <w:sz w:val="20"/>
                  <w:szCs w:val="20"/>
                </w:rPr>
                <w:delText xml:space="preserve">result </w:delText>
              </w:r>
              <w:r w:rsidRPr="00815246" w:rsidDel="001A325F">
                <w:rPr>
                  <w:sz w:val="20"/>
                  <w:szCs w:val="20"/>
                </w:rPr>
                <w:delText>is valid.</w:delText>
              </w:r>
            </w:del>
          </w:p>
          <w:p w14:paraId="1453FE04" w14:textId="6138E1C5" w:rsidR="00632253" w:rsidRPr="00815246" w:rsidRDefault="00632253" w:rsidP="007B7029">
            <w:pPr>
              <w:spacing w:before="24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w:t>
            </w:r>
            <w:del w:id="207" w:author="Katharina Schleidt" w:date="2021-05-05T10:54:00Z">
              <w:r w:rsidRPr="00815246" w:rsidDel="00F93C37">
                <w:rPr>
                  <w:b/>
                  <w:sz w:val="20"/>
                  <w:szCs w:val="20"/>
                </w:rPr>
                <w:delText>Object</w:delText>
              </w:r>
            </w:del>
            <w:ins w:id="208" w:author="Katharina Schleidt" w:date="2021-05-05T10:54:00Z">
              <w:r w:rsidR="00F93C37">
                <w:rPr>
                  <w:b/>
                  <w:sz w:val="20"/>
                  <w:szCs w:val="20"/>
                </w:rPr>
                <w:t>Period</w:t>
              </w:r>
            </w:ins>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featureOfInterest can be of Any type </w:t>
      </w:r>
    </w:p>
    <w:p w14:paraId="02E885B3" w14:textId="77777777"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Association observedProperty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/req/obs-cpt/Observation/result-sem</w:t>
            </w:r>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/req/obs-cpt/Observation/result-card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1D8D6120" w:rsidR="00217BBC" w:rsidRDefault="00217BBC" w:rsidP="00217BBC">
      <w:pPr>
        <w:pStyle w:val="Heading3"/>
      </w:pPr>
      <w:r w:rsidRPr="00217BBC">
        <w:t xml:space="preserve">Association </w:t>
      </w:r>
      <w:ins w:id="209" w:author="Katharina Schleidt" w:date="2021-04-21T19:21:00Z">
        <w:r w:rsidR="00BA3170" w:rsidRPr="00BA3170">
          <w:t>observingProcedure</w:t>
        </w:r>
      </w:ins>
      <w:del w:id="210" w:author="Katharina Schleidt" w:date="2021-04-21T19:21:00Z">
        <w:r w:rsidRPr="00217BBC" w:rsidDel="00BA3170">
          <w:delText>procedure</w:delText>
        </w:r>
      </w:del>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0533C85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/req/obs-cpt/Observation/</w:t>
            </w:r>
            <w:ins w:id="211" w:author="Katharina Schleidt" w:date="2021-04-21T19:21:00Z">
              <w:r w:rsidR="00BA3170" w:rsidRPr="00BA3170">
                <w:rPr>
                  <w:sz w:val="20"/>
                  <w:szCs w:val="20"/>
                </w:rPr>
                <w:t>observingProcedure</w:t>
              </w:r>
            </w:ins>
            <w:del w:id="212" w:author="Katharina Schleidt" w:date="2021-04-21T19:21:00Z">
              <w:r w:rsidRPr="00815246" w:rsidDel="00BA3170">
                <w:rPr>
                  <w:sz w:val="20"/>
                  <w:szCs w:val="20"/>
                </w:rPr>
                <w:delText>procedure</w:delText>
              </w:r>
            </w:del>
            <w:r w:rsidRPr="00815246">
              <w:rPr>
                <w:sz w:val="20"/>
                <w:szCs w:val="20"/>
              </w:rPr>
              <w:t>-sem</w:t>
            </w:r>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1D61E89A" w:rsidR="00BB0E5D" w:rsidRDefault="00BB0E5D" w:rsidP="00BB0E5D">
      <w:pPr>
        <w:pStyle w:val="Heading3"/>
      </w:pPr>
      <w:r w:rsidRPr="00BB0E5D">
        <w:t xml:space="preserve">Constraint ObservableProperty </w:t>
      </w:r>
      <w:del w:id="213" w:author="Katharina Schleidt" w:date="2021-04-18T19:26:00Z">
        <w:r w:rsidRPr="00BB0E5D" w:rsidDel="001B02F3">
          <w:delText>phenomenon</w:delText>
        </w:r>
      </w:del>
      <w:ins w:id="214" w:author="Katharina Schleidt" w:date="2021-04-18T19:26:00Z">
        <w:r w:rsidR="001B02F3">
          <w:t>characteristic</w:t>
        </w:r>
      </w:ins>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38887703" w:rsidR="00BB0E5D" w:rsidRPr="00815246" w:rsidRDefault="00BB0E5D"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correspond to a characteristic</w:t>
            </w:r>
            <w:del w:id="215" w:author="Katharina Schleidt" w:date="2021-04-18T19:27:00Z">
              <w:r w:rsidRPr="00815246" w:rsidDel="001B02F3">
                <w:rPr>
                  <w:color w:val="434343"/>
                  <w:sz w:val="20"/>
                  <w:szCs w:val="20"/>
                </w:rPr>
                <w:delText xml:space="preserve"> or </w:delText>
              </w:r>
              <w:r w:rsidRPr="00815246" w:rsidDel="001B02F3">
                <w:rPr>
                  <w:sz w:val="20"/>
                  <w:szCs w:val="20"/>
                </w:rPr>
                <w:delText>phenomenon</w:delText>
              </w:r>
            </w:del>
            <w:r w:rsidRPr="00815246">
              <w:rPr>
                <w:sz w:val="20"/>
                <w:szCs w:val="20"/>
              </w:rPr>
              <w:t xml:space="preserve">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38C27218"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w:t>
            </w:r>
            <w:ins w:id="216" w:author="Katharina Schleidt" w:date="2021-04-21T19:23:00Z">
              <w:r w:rsidR="00BA3170" w:rsidRPr="00BA3170">
                <w:rPr>
                  <w:sz w:val="20"/>
                  <w:szCs w:val="20"/>
                </w:rPr>
                <w:t>observingProcedure</w:t>
              </w:r>
            </w:ins>
            <w:del w:id="217" w:author="Katharina Schleidt" w:date="2021-04-21T19:23:00Z">
              <w:r w:rsidRPr="00815246" w:rsidDel="00BA3170">
                <w:rPr>
                  <w:sz w:val="20"/>
                  <w:szCs w:val="20"/>
                </w:rPr>
                <w:delText>procedure</w:delText>
              </w:r>
            </w:del>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/rec/obs-cpt/Observation/result-con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218" w:name="_Toc53002632"/>
      <w:r w:rsidRPr="000C435F">
        <w:t>ObservableProperty</w:t>
      </w:r>
      <w:bookmarkEnd w:id="218"/>
    </w:p>
    <w:p w14:paraId="7E170345" w14:textId="4D52FCA1" w:rsidR="000C435F" w:rsidRDefault="000C435F" w:rsidP="000C435F">
      <w:pPr>
        <w:pStyle w:val="Heading3"/>
      </w:pPr>
      <w:r w:rsidRPr="000C435F">
        <w:t>ObservableProperty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lastRenderedPageBreak/>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5">
                      <a:extLst>
                        <a:ext uri="{28A0092B-C50C-407E-A947-70E740481C1C}">
                          <a14:useLocalDpi xmlns:a14="http://schemas.microsoft.com/office/drawing/2010/main"/>
                        </a:ext>
                        <a:ext uri="{96DAC541-7B7A-43D3-8B79-37D633B846F1}">
                          <asvg:svgBlip xmlns:asvg="http://schemas.microsoft.com/office/drawing/2016/SVG/main" r:embed="rId56"/>
                        </a:ext>
                      </a:extLst>
                    </a:blip>
                    <a:stretch>
                      <a:fillRect/>
                    </a:stretch>
                  </pic:blipFill>
                  <pic:spPr>
                    <a:xfrm>
                      <a:off x="0" y="0"/>
                      <a:ext cx="6191885" cy="1150620"/>
                    </a:xfrm>
                    <a:prstGeom prst="rect">
                      <a:avLst/>
                    </a:prstGeom>
                  </pic:spPr>
                </pic:pic>
              </a:graphicData>
            </a:graphic>
          </wp:inline>
        </w:drawing>
      </w:r>
    </w:p>
    <w:p w14:paraId="2518F74F" w14:textId="72FAAAB6"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12</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Obser</w:t>
      </w:r>
      <w:r>
        <w:rPr>
          <w:b/>
          <w:bCs/>
          <w:sz w:val="20"/>
          <w:szCs w:val="20"/>
        </w:rPr>
        <w:t>vable</w:t>
      </w:r>
      <w:r w:rsidRPr="007B7029">
        <w:rPr>
          <w:b/>
          <w:bCs/>
          <w:sz w:val="20"/>
          <w:szCs w:val="20"/>
        </w:rPr>
        <w:t>Property requirements class.</w:t>
      </w:r>
    </w:p>
    <w:p w14:paraId="3FF9AFDD" w14:textId="38FC7949" w:rsidR="00815246" w:rsidRDefault="00DE7F9E" w:rsidP="00DE7F9E">
      <w:pPr>
        <w:pStyle w:val="Heading3"/>
      </w:pPr>
      <w:r w:rsidRPr="00DE7F9E">
        <w:t>Interface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/req/obs-cpt/ObservableProperty/ObservableProperty-sem</w:t>
            </w:r>
          </w:p>
        </w:tc>
        <w:tc>
          <w:tcPr>
            <w:tcW w:w="5654" w:type="dxa"/>
            <w:shd w:val="clear" w:color="auto" w:fill="auto"/>
            <w:tcMar>
              <w:top w:w="100" w:type="dxa"/>
              <w:left w:w="100" w:type="dxa"/>
              <w:bottom w:w="100" w:type="dxa"/>
              <w:right w:w="100" w:type="dxa"/>
            </w:tcMar>
          </w:tcPr>
          <w:p w14:paraId="1410A85C" w14:textId="2429B170"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w:t>
            </w:r>
            <w:del w:id="219" w:author="Katharina Schleidt" w:date="2021-04-18T19:34:00Z">
              <w:r w:rsidR="00DE7F9E" w:rsidRPr="00DE7F9E" w:rsidDel="003E5E45">
                <w:rPr>
                  <w:sz w:val="20"/>
                  <w:szCs w:val="20"/>
                </w:rPr>
                <w:delText xml:space="preserve">may </w:delText>
              </w:r>
            </w:del>
            <w:ins w:id="220" w:author="Katharina Schleidt" w:date="2021-04-18T19:34:00Z">
              <w:r w:rsidR="003E5E45">
                <w:rPr>
                  <w:sz w:val="20"/>
                  <w:szCs w:val="20"/>
                </w:rPr>
                <w:t>can</w:t>
              </w:r>
              <w:r w:rsidR="003E5E45" w:rsidRPr="00DE7F9E">
                <w:rPr>
                  <w:sz w:val="20"/>
                  <w:szCs w:val="20"/>
                </w:rPr>
                <w:t xml:space="preserve"> </w:t>
              </w:r>
            </w:ins>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220B53">
      <w:pPr>
        <w:pStyle w:val="ListParagraph"/>
        <w:numPr>
          <w:ilvl w:val="0"/>
          <w:numId w:val="13"/>
        </w:numPr>
        <w:rPr>
          <w:lang w:eastAsia="ja-JP"/>
        </w:rPr>
      </w:pPr>
      <w:r>
        <w:rPr>
          <w:lang w:eastAsia="ja-JP"/>
        </w:rPr>
        <w:t xml:space="preserve">monitor Groundwater Level (1 observable property) </w:t>
      </w:r>
    </w:p>
    <w:p w14:paraId="4BE82603" w14:textId="27E95F9F" w:rsidR="00AA5AF1" w:rsidRDefault="00AA5AF1" w:rsidP="00220B53">
      <w:pPr>
        <w:pStyle w:val="ListParagraph"/>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220B53">
      <w:pPr>
        <w:pStyle w:val="ListParagraph"/>
        <w:numPr>
          <w:ilvl w:val="0"/>
          <w:numId w:val="13"/>
        </w:numPr>
        <w:rPr>
          <w:lang w:eastAsia="ja-JP"/>
        </w:rPr>
      </w:pPr>
      <w:r>
        <w:rPr>
          <w:lang w:eastAsia="ja-JP"/>
        </w:rPr>
        <w:t>measure the Groundwater Level (still the same observable property as above)</w:t>
      </w:r>
    </w:p>
    <w:p w14:paraId="522DE3FE" w14:textId="6A53B23B" w:rsidR="00AA5AF1" w:rsidRDefault="00AA5AF1" w:rsidP="00220B53">
      <w:pPr>
        <w:pStyle w:val="ListParagraph"/>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/req/obs-cpt/ObservableProperty/observer-sem</w:t>
            </w:r>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r w:rsidRPr="00F461D6">
              <w:rPr>
                <w:b/>
                <w:sz w:val="20"/>
                <w:szCs w:val="20"/>
              </w:rPr>
              <w:t>ObservableProperty</w:t>
            </w:r>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221" w:name="_Toc53002633"/>
      <w:r w:rsidRPr="00A02312">
        <w:lastRenderedPageBreak/>
        <w:t>Procedure</w:t>
      </w:r>
      <w:bookmarkEnd w:id="221"/>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/req/obs-cpt/Procedure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7">
                      <a:extLst>
                        <a:ext uri="{28A0092B-C50C-407E-A947-70E740481C1C}">
                          <a14:useLocalDpi xmlns:a14="http://schemas.microsoft.com/office/drawing/2010/main"/>
                        </a:ext>
                        <a:ext uri="{96DAC541-7B7A-43D3-8B79-37D633B846F1}">
                          <asvg:svgBlip xmlns:asvg="http://schemas.microsoft.com/office/drawing/2016/SVG/main" r:embed="rId58"/>
                        </a:ext>
                      </a:extLst>
                    </a:blip>
                    <a:stretch>
                      <a:fillRect/>
                    </a:stretch>
                  </pic:blipFill>
                  <pic:spPr>
                    <a:xfrm>
                      <a:off x="0" y="0"/>
                      <a:ext cx="6191885" cy="827405"/>
                    </a:xfrm>
                    <a:prstGeom prst="rect">
                      <a:avLst/>
                    </a:prstGeom>
                  </pic:spPr>
                </pic:pic>
              </a:graphicData>
            </a:graphic>
          </wp:inline>
        </w:drawing>
      </w:r>
    </w:p>
    <w:p w14:paraId="4C5C4256" w14:textId="0C79F764"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13</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222" w:name="_Toc53002634"/>
      <w:r w:rsidRPr="00344888">
        <w:t>ObservingProcedure</w:t>
      </w:r>
      <w:bookmarkEnd w:id="222"/>
    </w:p>
    <w:p w14:paraId="529F628C" w14:textId="50017E7E" w:rsidR="00344888" w:rsidRDefault="00344888" w:rsidP="00344888">
      <w:pPr>
        <w:pStyle w:val="Heading3"/>
      </w:pPr>
      <w:r w:rsidRPr="00344888">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9" cstate="print">
                      <a:extLst>
                        <a:ext uri="{28A0092B-C50C-407E-A947-70E740481C1C}">
                          <a14:useLocalDpi xmlns:a14="http://schemas.microsoft.com/office/drawing/2010/main"/>
                        </a:ext>
                        <a:ext uri="{96DAC541-7B7A-43D3-8B79-37D633B846F1}">
                          <asvg:svgBlip xmlns:asvg="http://schemas.microsoft.com/office/drawing/2016/SVG/main" r:embed="rId60"/>
                        </a:ext>
                      </a:extLst>
                    </a:blip>
                    <a:stretch>
                      <a:fillRect/>
                    </a:stretch>
                  </pic:blipFill>
                  <pic:spPr>
                    <a:xfrm>
                      <a:off x="0" y="0"/>
                      <a:ext cx="6191885" cy="1303655"/>
                    </a:xfrm>
                    <a:prstGeom prst="rect">
                      <a:avLst/>
                    </a:prstGeom>
                  </pic:spPr>
                </pic:pic>
              </a:graphicData>
            </a:graphic>
          </wp:inline>
        </w:drawing>
      </w:r>
    </w:p>
    <w:p w14:paraId="29EF653C" w14:textId="0CC73F36"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14</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ObservingProcedure requirements class.</w:t>
      </w:r>
    </w:p>
    <w:p w14:paraId="7F14DF9F" w14:textId="736DECF6" w:rsidR="0039549A" w:rsidRDefault="004408E7" w:rsidP="004408E7">
      <w:pPr>
        <w:pStyle w:val="Heading3"/>
      </w:pPr>
      <w:r w:rsidRPr="004408E7">
        <w:t>Interface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/req/obs-cpt/ObservingProcedure/ObservingProcedure-sem</w:t>
            </w:r>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r w:rsidR="004408E7" w:rsidRPr="00F3713B">
              <w:rPr>
                <w:b/>
                <w:sz w:val="20"/>
                <w:szCs w:val="20"/>
              </w:rPr>
              <w:t>observableProperty</w:t>
            </w:r>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220B53">
      <w:pPr>
        <w:pStyle w:val="ListParagraph"/>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lastRenderedPageBreak/>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r w:rsidRPr="00F3713B">
              <w:rPr>
                <w:b/>
                <w:sz w:val="20"/>
                <w:szCs w:val="20"/>
              </w:rPr>
              <w:t>ObservingProcedure</w:t>
            </w:r>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223" w:name="_Toc53002635"/>
      <w:r w:rsidRPr="00721E6C">
        <w:t>Observer</w:t>
      </w:r>
      <w:bookmarkEnd w:id="223"/>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lastRenderedPageBreak/>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1">
                      <a:extLst>
                        <a:ext uri="{28A0092B-C50C-407E-A947-70E740481C1C}">
                          <a14:useLocalDpi xmlns:a14="http://schemas.microsoft.com/office/drawing/2010/main"/>
                        </a:ext>
                        <a:ext uri="{96DAC541-7B7A-43D3-8B79-37D633B846F1}">
                          <asvg:svgBlip xmlns:asvg="http://schemas.microsoft.com/office/drawing/2016/SVG/main" r:embed="rId62"/>
                        </a:ext>
                      </a:extLst>
                    </a:blip>
                    <a:stretch>
                      <a:fillRect/>
                    </a:stretch>
                  </pic:blipFill>
                  <pic:spPr>
                    <a:xfrm>
                      <a:off x="0" y="0"/>
                      <a:ext cx="4872685" cy="1913894"/>
                    </a:xfrm>
                    <a:prstGeom prst="rect">
                      <a:avLst/>
                    </a:prstGeom>
                  </pic:spPr>
                </pic:pic>
              </a:graphicData>
            </a:graphic>
          </wp:inline>
        </w:drawing>
      </w:r>
    </w:p>
    <w:p w14:paraId="66C87360" w14:textId="48ACC427"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15</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/req/obs-cpt/Observer/Observer-sem</w:t>
            </w:r>
          </w:p>
        </w:tc>
        <w:tc>
          <w:tcPr>
            <w:tcW w:w="5796" w:type="dxa"/>
            <w:shd w:val="clear" w:color="auto" w:fill="auto"/>
            <w:tcMar>
              <w:top w:w="100" w:type="dxa"/>
              <w:left w:w="100" w:type="dxa"/>
              <w:bottom w:w="100" w:type="dxa"/>
              <w:right w:w="100" w:type="dxa"/>
            </w:tcMar>
          </w:tcPr>
          <w:p w14:paraId="4B9CBBF6" w14:textId="4D2A9BB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del w:id="224" w:author="Katharina Schleidt" w:date="2021-04-18T19:35:00Z">
              <w:r w:rsidR="00250A5E" w:rsidRPr="00F3713B" w:rsidDel="003E5E45">
                <w:rPr>
                  <w:sz w:val="20"/>
                  <w:szCs w:val="20"/>
                </w:rPr>
                <w:delText xml:space="preserve">may </w:delText>
              </w:r>
            </w:del>
            <w:ins w:id="225" w:author="Katharina Schleidt" w:date="2021-04-18T19:35:00Z">
              <w:r w:rsidR="003E5E45">
                <w:rPr>
                  <w:sz w:val="20"/>
                  <w:szCs w:val="20"/>
                </w:rPr>
                <w:t>can</w:t>
              </w:r>
              <w:r w:rsidR="003E5E45" w:rsidRPr="00F3713B">
                <w:rPr>
                  <w:sz w:val="20"/>
                  <w:szCs w:val="20"/>
                </w:rPr>
                <w:t xml:space="preserve"> </w:t>
              </w:r>
            </w:ins>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r w:rsidR="00250A5E" w:rsidRPr="00F3713B">
              <w:rPr>
                <w:b/>
                <w:sz w:val="20"/>
                <w:szCs w:val="20"/>
              </w:rPr>
              <w:t>observableProperty</w:t>
            </w:r>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An Observer is closely linked with an observableProperty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4AFEAC2A" w:rsidR="00A85929" w:rsidRDefault="00A85929" w:rsidP="00220B53">
      <w:pPr>
        <w:pStyle w:val="ListParagraph"/>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6FCF567C" w:rsidR="00A85929" w:rsidRDefault="00A85929" w:rsidP="00A85929">
      <w:pPr>
        <w:rPr>
          <w:lang w:eastAsia="ja-JP"/>
        </w:rPr>
      </w:pPr>
      <w:r>
        <w:rPr>
          <w:lang w:eastAsia="ja-JP"/>
        </w:rPr>
        <w:t>EXAMPLE</w:t>
      </w:r>
      <w:r>
        <w:rPr>
          <w:lang w:eastAsia="ja-JP"/>
        </w:rPr>
        <w:tab/>
        <w:t xml:space="preserve">Accelerometers, gyroscopes, barometers, magnetometers, and so forth are </w:t>
      </w:r>
      <w:del w:id="226" w:author="Katharina Schleidt" w:date="2021-04-18T20:09:00Z">
        <w:r w:rsidDel="00B31D2B">
          <w:rPr>
            <w:lang w:eastAsia="ja-JP"/>
          </w:rPr>
          <w:delText xml:space="preserve">Sensors </w:delText>
        </w:r>
      </w:del>
      <w:ins w:id="227" w:author="Katharina Schleidt" w:date="2021-04-18T20:09:00Z">
        <w:r w:rsidR="00B31D2B">
          <w:rPr>
            <w:lang w:eastAsia="ja-JP"/>
          </w:rPr>
          <w:t xml:space="preserve">Observers </w:t>
        </w:r>
      </w:ins>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Association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/req/obs-cpt/Observer/observableProperty-sem</w:t>
            </w:r>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r w:rsidRPr="00F3713B">
              <w:rPr>
                <w:b/>
                <w:sz w:val="20"/>
                <w:szCs w:val="20"/>
              </w:rPr>
              <w:t xml:space="preserve">ObservableProperty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r w:rsidRPr="00F3713B">
              <w:rPr>
                <w:b/>
                <w:sz w:val="20"/>
                <w:szCs w:val="20"/>
              </w:rPr>
              <w:t>ObservableProperty</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observableProperty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lastRenderedPageBreak/>
        <w:t>Association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r w:rsidRPr="00F3713B">
              <w:rPr>
                <w:b/>
                <w:sz w:val="20"/>
                <w:szCs w:val="20"/>
              </w:rPr>
              <w:t xml:space="preserve">ObservingProcedure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r w:rsidRPr="00F3713B">
              <w:rPr>
                <w:b/>
                <w:sz w:val="20"/>
                <w:szCs w:val="20"/>
              </w:rPr>
              <w:t>ObservingProcedure</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observingProcedure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/req/obs-cpt/Observer/deployment-sem</w:t>
            </w:r>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228" w:name="_Toc53002636"/>
      <w:r w:rsidRPr="009C397F">
        <w:t>Host</w:t>
      </w:r>
      <w:bookmarkEnd w:id="228"/>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lastRenderedPageBreak/>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3">
                      <a:extLst>
                        <a:ext uri="{28A0092B-C50C-407E-A947-70E740481C1C}">
                          <a14:useLocalDpi xmlns:a14="http://schemas.microsoft.com/office/drawing/2010/main"/>
                        </a:ext>
                        <a:ext uri="{96DAC541-7B7A-43D3-8B79-37D633B846F1}">
                          <asvg:svgBlip xmlns:asvg="http://schemas.microsoft.com/office/drawing/2016/SVG/main" r:embed="rId64"/>
                        </a:ext>
                      </a:extLst>
                    </a:blip>
                    <a:stretch>
                      <a:fillRect/>
                    </a:stretch>
                  </pic:blipFill>
                  <pic:spPr>
                    <a:xfrm>
                      <a:off x="0" y="0"/>
                      <a:ext cx="4232146" cy="1493035"/>
                    </a:xfrm>
                    <a:prstGeom prst="rect">
                      <a:avLst/>
                    </a:prstGeom>
                  </pic:spPr>
                </pic:pic>
              </a:graphicData>
            </a:graphic>
          </wp:inline>
        </w:drawing>
      </w:r>
    </w:p>
    <w:p w14:paraId="6558F041" w14:textId="5AE7B561"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16</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/req/obs-cpt/Host/Host-sem</w:t>
            </w:r>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040B6768" w:rsidR="005B517D" w:rsidRDefault="005B517D" w:rsidP="00220B53">
      <w:pPr>
        <w:pStyle w:val="ListParagraph"/>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220B53">
      <w:pPr>
        <w:pStyle w:val="ListParagraph"/>
        <w:numPr>
          <w:ilvl w:val="0"/>
          <w:numId w:val="14"/>
        </w:numPr>
        <w:rPr>
          <w:lang w:eastAsia="ja-JP"/>
        </w:rPr>
      </w:pPr>
      <w:r>
        <w:rPr>
          <w:lang w:eastAsia="ja-JP"/>
        </w:rPr>
        <w:t>The Host can be a platform that hosts a set of sensors</w:t>
      </w:r>
    </w:p>
    <w:p w14:paraId="153552C4" w14:textId="0512DA75" w:rsidR="00A674C0" w:rsidRDefault="005B517D" w:rsidP="00220B53">
      <w:pPr>
        <w:pStyle w:val="ListParagraph"/>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/req/obs-cpt/Host/deployment-sem</w:t>
            </w:r>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Association relatedHost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/req/obs-cpt/Host/relatedHost-sem</w:t>
            </w:r>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229" w:name="_Toc53002637"/>
      <w:r w:rsidRPr="008534CB">
        <w:lastRenderedPageBreak/>
        <w:t>Deployment</w:t>
      </w:r>
      <w:bookmarkEnd w:id="229"/>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5">
                      <a:extLst>
                        <a:ext uri="{28A0092B-C50C-407E-A947-70E740481C1C}">
                          <a14:useLocalDpi xmlns:a14="http://schemas.microsoft.com/office/drawing/2010/main"/>
                        </a:ext>
                        <a:ext uri="{96DAC541-7B7A-43D3-8B79-37D633B846F1}">
                          <asvg:svgBlip xmlns:asvg="http://schemas.microsoft.com/office/drawing/2016/SVG/main" r:embed="rId66"/>
                        </a:ext>
                      </a:extLst>
                    </a:blip>
                    <a:stretch>
                      <a:fillRect/>
                    </a:stretch>
                  </pic:blipFill>
                  <pic:spPr>
                    <a:xfrm>
                      <a:off x="0" y="0"/>
                      <a:ext cx="5566718" cy="1311898"/>
                    </a:xfrm>
                    <a:prstGeom prst="rect">
                      <a:avLst/>
                    </a:prstGeom>
                  </pic:spPr>
                </pic:pic>
              </a:graphicData>
            </a:graphic>
          </wp:inline>
        </w:drawing>
      </w:r>
    </w:p>
    <w:p w14:paraId="183C8771" w14:textId="20257A30"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17</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220B53">
      <w:pPr>
        <w:pStyle w:val="ListParagraph"/>
        <w:numPr>
          <w:ilvl w:val="0"/>
          <w:numId w:val="14"/>
        </w:numPr>
        <w:rPr>
          <w:lang w:eastAsia="ja-JP"/>
        </w:rPr>
      </w:pPr>
      <w:r>
        <w:rPr>
          <w:lang w:eastAsia="ja-JP"/>
        </w:rPr>
        <w:t xml:space="preserve">information regarding a sensor being attached to a pole </w:t>
      </w:r>
    </w:p>
    <w:p w14:paraId="7517F826" w14:textId="34C8108B" w:rsidR="00FF2BB6" w:rsidRDefault="00FF2BB6" w:rsidP="00220B53">
      <w:pPr>
        <w:pStyle w:val="ListParagraph"/>
        <w:numPr>
          <w:ilvl w:val="0"/>
          <w:numId w:val="14"/>
        </w:numPr>
        <w:rPr>
          <w:lang w:eastAsia="ja-JP"/>
        </w:rPr>
      </w:pPr>
      <w:r>
        <w:rPr>
          <w:lang w:eastAsia="ja-JP"/>
        </w:rPr>
        <w:t>the monitoring facilities pertaining to an environmental monitoring network</w:t>
      </w:r>
    </w:p>
    <w:p w14:paraId="3397B52E" w14:textId="399680A3" w:rsidR="00FF2BB6" w:rsidRDefault="00C94F90" w:rsidP="00220B53">
      <w:pPr>
        <w:pStyle w:val="ListParagraph"/>
        <w:numPr>
          <w:ilvl w:val="0"/>
          <w:numId w:val="14"/>
        </w:numPr>
        <w:rPr>
          <w:lang w:eastAsia="ja-JP"/>
        </w:rPr>
      </w:pPr>
      <w:ins w:id="230" w:author="Katharina Schleidt" w:date="2021-04-21T13:37:00Z">
        <w:r w:rsidRPr="00C94F90">
          <w:rPr>
            <w:lang w:eastAsia="ja-JP"/>
          </w:rPr>
          <w:t>the description of a ship cruise linking a research vessel with a marine network</w:t>
        </w:r>
      </w:ins>
      <w:del w:id="231" w:author="Katharina Schleidt" w:date="2021-04-21T13:37:00Z">
        <w:r w:rsidR="00B32DB8" w:rsidDel="00C94F90">
          <w:rPr>
            <w:lang w:eastAsia="ja-JP"/>
          </w:rPr>
          <w:delText>t</w:delText>
        </w:r>
        <w:r w:rsidR="00FF2BB6" w:rsidDel="00C94F90">
          <w:rPr>
            <w:lang w:eastAsia="ja-JP"/>
          </w:rPr>
          <w:delText>he description of a ship cruise</w:delText>
        </w:r>
        <w:r w:rsidR="00B32DB8" w:rsidDel="00C94F90">
          <w:rPr>
            <w:lang w:eastAsia="ja-JP"/>
          </w:rPr>
          <w:delText xml:space="preserve"> to</w:delText>
        </w:r>
      </w:del>
    </w:p>
    <w:p w14:paraId="2D7BB3F7" w14:textId="712B145C" w:rsidR="00FF2BB6" w:rsidRDefault="00B32DB8" w:rsidP="00220B53">
      <w:pPr>
        <w:pStyle w:val="ListParagraph"/>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232" w:name="_Toc53002638"/>
      <w:r w:rsidRPr="00920189">
        <w:t>Abstract Observation Core</w:t>
      </w:r>
      <w:bookmarkEnd w:id="232"/>
    </w:p>
    <w:p w14:paraId="4C3BA03E" w14:textId="556C1697" w:rsidR="00CE109A" w:rsidRDefault="002C1F08" w:rsidP="002C1F08">
      <w:pPr>
        <w:pStyle w:val="Heading2"/>
      </w:pPr>
      <w:bookmarkStart w:id="233" w:name="_Toc53002639"/>
      <w:r w:rsidRPr="002C1F08">
        <w:t>General</w:t>
      </w:r>
      <w:bookmarkEnd w:id="233"/>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/req/obs-core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/req/obs-core/AbstractObservationCharacteristics</w:t>
            </w:r>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/req/obs-core/AbstractObservation</w:t>
            </w:r>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/req/obs-core/AbstractObservableProperty</w:t>
            </w:r>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/req/obs-core/AbstractObservingProcedure</w:t>
            </w:r>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/req/obs-core/AbstractObserver</w:t>
            </w:r>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/req/obs-core/AbstractHost</w:t>
            </w:r>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7" cstate="print">
                      <a:extLst>
                        <a:ext uri="{28A0092B-C50C-407E-A947-70E740481C1C}">
                          <a14:useLocalDpi xmlns:a14="http://schemas.microsoft.com/office/drawing/2010/main"/>
                        </a:ext>
                        <a:ext uri="{96DAC541-7B7A-43D3-8B79-37D633B846F1}">
                          <asvg:svgBlip xmlns:asvg="http://schemas.microsoft.com/office/drawing/2016/SVG/main" r:embed="rId68"/>
                        </a:ext>
                      </a:extLst>
                    </a:blip>
                    <a:stretch>
                      <a:fillRect/>
                    </a:stretch>
                  </pic:blipFill>
                  <pic:spPr>
                    <a:xfrm>
                      <a:off x="0" y="0"/>
                      <a:ext cx="6191885" cy="5716270"/>
                    </a:xfrm>
                    <a:prstGeom prst="rect">
                      <a:avLst/>
                    </a:prstGeom>
                  </pic:spPr>
                </pic:pic>
              </a:graphicData>
            </a:graphic>
          </wp:inline>
        </w:drawing>
      </w:r>
    </w:p>
    <w:p w14:paraId="34368AD8" w14:textId="04C62BFB"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18</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8FC841F"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del w:id="234" w:author="Katharina Schleidt" w:date="2021-04-18T20:39:00Z">
        <w:r w:rsidRPr="00AE3296" w:rsidDel="00953EFA">
          <w:rPr>
            <w:lang w:eastAsia="ja-JP"/>
          </w:rPr>
          <w:delText xml:space="preserve">modeled </w:delText>
        </w:r>
      </w:del>
      <w:ins w:id="235" w:author="Katharina Schleidt" w:date="2021-04-18T20:39:00Z">
        <w:r w:rsidR="00953EFA">
          <w:rPr>
            <w:lang w:eastAsia="ja-JP"/>
          </w:rPr>
          <w:t xml:space="preserve">modelled </w:t>
        </w:r>
      </w:ins>
      <w:r w:rsidRPr="00AE3296">
        <w:rPr>
          <w:lang w:eastAsia="ja-JP"/>
        </w:rPr>
        <w:t>in the O&amp;M model</w:t>
      </w:r>
      <w:r w:rsidR="00F40BE9">
        <w:rPr>
          <w:lang w:eastAsia="ja-JP"/>
        </w:rPr>
        <w:t>.</w:t>
      </w:r>
    </w:p>
    <w:p w14:paraId="2CCAECA9" w14:textId="4F4E04AD" w:rsidR="00F102C2" w:rsidRDefault="00F102C2" w:rsidP="00F102C2">
      <w:pPr>
        <w:pStyle w:val="Heading2"/>
      </w:pPr>
      <w:bookmarkStart w:id="236" w:name="_Toc53002640"/>
      <w:r w:rsidRPr="00F102C2">
        <w:t>AbstractObservationCharacteristics</w:t>
      </w:r>
      <w:bookmarkEnd w:id="236"/>
    </w:p>
    <w:p w14:paraId="7F16398F" w14:textId="588DB625" w:rsidR="00F102C2" w:rsidRDefault="009E4931" w:rsidP="009E4931">
      <w:pPr>
        <w:pStyle w:val="Heading3"/>
      </w:pPr>
      <w:r w:rsidRPr="009E4931">
        <w:t>AbstractObservationCharacteristics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w:t>
            </w:r>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Abstract Observation core - AbstractObservationCharacteristics</w:t>
            </w:r>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/req/obs-core/AbstractObservationCharacteristics/type-sem</w:t>
            </w:r>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/req/obs-core/AbstractObservationCharacteristics/parameter-sem</w:t>
            </w:r>
          </w:p>
        </w:tc>
      </w:tr>
      <w:tr w:rsidR="00410BFB" w:rsidRPr="009E4931" w14:paraId="6427818B" w14:textId="77777777" w:rsidTr="009E4931">
        <w:trPr>
          <w:ins w:id="237" w:author="Katharina Schleidt" w:date="2021-04-21T14:12:00Z"/>
        </w:trPr>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ins w:id="238" w:author="Katharina Schleidt" w:date="2021-04-21T14:12:00Z"/>
                <w:sz w:val="20"/>
                <w:szCs w:val="20"/>
              </w:rPr>
            </w:pPr>
            <w:ins w:id="239"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ins w:id="240" w:author="Katharina Schleidt" w:date="2021-04-21T14:12:00Z"/>
                <w:sz w:val="20"/>
                <w:szCs w:val="20"/>
              </w:rPr>
            </w:pPr>
            <w:ins w:id="241" w:author="Katharina Schleidt" w:date="2021-04-21T14:12:00Z">
              <w:r w:rsidRPr="00A35665">
                <w:t>/rec/obs-core/AbstractObservationCharacteristics/parameter-procedure</w:t>
              </w:r>
            </w:ins>
          </w:p>
        </w:tc>
      </w:tr>
      <w:tr w:rsidR="00410BFB" w:rsidRPr="009E4931" w14:paraId="53BBA113" w14:textId="77777777" w:rsidTr="009E4931">
        <w:trPr>
          <w:ins w:id="242" w:author="Katharina Schleidt" w:date="2021-04-21T14:12:00Z"/>
        </w:trPr>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ins w:id="243" w:author="Katharina Schleidt" w:date="2021-04-21T14:12:00Z"/>
                <w:sz w:val="20"/>
                <w:szCs w:val="20"/>
              </w:rPr>
            </w:pPr>
            <w:ins w:id="244"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ins w:id="245" w:author="Katharina Schleidt" w:date="2021-04-21T14:12:00Z"/>
                <w:sz w:val="20"/>
                <w:szCs w:val="20"/>
              </w:rPr>
            </w:pPr>
            <w:ins w:id="246" w:author="Katharina Schleidt" w:date="2021-04-21T14:12:00Z">
              <w:r w:rsidRPr="00A35665">
                <w:t>/rec/obs-core/AbstractObservationCharacteristics/parameter-redundant</w:t>
              </w:r>
            </w:ins>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/req/obs-cpt/Observation/phenomenonTime-sem</w:t>
            </w:r>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/req/obs-cpt/Observation/resultTime-sem</w:t>
            </w:r>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/req/obs-cpt/Observation/validTime-sem</w:t>
            </w:r>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/req/obs-cpt/Observation/featureOfInterest-sem</w:t>
            </w:r>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/req/obs-core/AbstractObservationCharacteristics/pFoI-sem</w:t>
            </w:r>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/req/obs-core/AbstractObservationCharacteristics/uFoI-sem</w:t>
            </w:r>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/req/obs-cpt/Observation/observedProperty-sem</w:t>
            </w:r>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/req/obs-cpt/Observation/result-sem</w:t>
            </w:r>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/req/obs-cpt/Observation/procedure-sem</w:t>
            </w:r>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/req/obs-cpt/Observation/observer-sem</w:t>
            </w:r>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/req/obs-cpt/Observation/host-sem</w:t>
            </w:r>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/req/obs-cpt/gen/relatedObservation-sem</w:t>
            </w:r>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/req/obs-core/gen/metadata-sem</w:t>
            </w:r>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/rec/obs-core/AbstractObservationCharacteristics/uFoI</w:t>
            </w:r>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9" cstate="print">
                      <a:extLst>
                        <a:ext uri="{28A0092B-C50C-407E-A947-70E740481C1C}">
                          <a14:useLocalDpi xmlns:a14="http://schemas.microsoft.com/office/drawing/2010/main"/>
                        </a:ext>
                        <a:ext uri="{96DAC541-7B7A-43D3-8B79-37D633B846F1}">
                          <asvg:svgBlip xmlns:asvg="http://schemas.microsoft.com/office/drawing/2016/SVG/main" r:embed="rId70"/>
                        </a:ext>
                      </a:extLst>
                    </a:blip>
                    <a:stretch>
                      <a:fillRect/>
                    </a:stretch>
                  </pic:blipFill>
                  <pic:spPr>
                    <a:xfrm>
                      <a:off x="0" y="0"/>
                      <a:ext cx="6191885" cy="4358640"/>
                    </a:xfrm>
                    <a:prstGeom prst="rect">
                      <a:avLst/>
                    </a:prstGeom>
                  </pic:spPr>
                </pic:pic>
              </a:graphicData>
            </a:graphic>
          </wp:inline>
        </w:drawing>
      </w:r>
    </w:p>
    <w:p w14:paraId="2981624B" w14:textId="03048081"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19</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22FAE">
        <w:rPr>
          <w:b/>
          <w:bCs/>
          <w:sz w:val="20"/>
          <w:szCs w:val="20"/>
        </w:rPr>
        <w:t>AbstractObservationCharacteristics requirements class.</w:t>
      </w:r>
    </w:p>
    <w:p w14:paraId="25298519" w14:textId="77777777" w:rsidR="00431328" w:rsidRDefault="00431328" w:rsidP="00431328">
      <w:pPr>
        <w:keepNext/>
      </w:pPr>
      <w:r>
        <w:rPr>
          <w:noProof/>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49391807"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20</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r w:rsidRPr="00431328">
        <w:rPr>
          <w:b/>
          <w:bCs/>
          <w:sz w:val="20"/>
          <w:szCs w:val="20"/>
        </w:rPr>
        <w:t>AbstractObservationCharacteristics and AbstractObservation.</w:t>
      </w:r>
    </w:p>
    <w:p w14:paraId="25D6A7E7" w14:textId="1DF5B19A" w:rsidR="00B22FAE" w:rsidRDefault="00AD7511" w:rsidP="00AD7511">
      <w:pPr>
        <w:pStyle w:val="Heading3"/>
      </w:pPr>
      <w:r w:rsidRPr="00AD7511">
        <w:t>Feature type AbstractObservationCharacteristics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Attribute observationType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/req/obs-core/AbstractObservationCharacteristics/type-sem</w:t>
            </w:r>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r w:rsidRPr="00562CBB">
              <w:rPr>
                <w:b/>
                <w:sz w:val="20"/>
                <w:szCs w:val="20"/>
              </w:rPr>
              <w:t xml:space="preserve">observationType:AbstractObservationTypeCodeListValue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1701EB95"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e.g. in the case where the Observation is being </w:t>
      </w:r>
      <w:ins w:id="247" w:author="Katharina Schleidt" w:date="2021-04-21T13:36:00Z">
        <w:r w:rsidR="00121A78" w:rsidRPr="00121A78">
          <w:rPr>
            <w:lang w:eastAsia="ja-JP"/>
          </w:rPr>
          <w:t>typed both by the Domain (feature-of-interest geometry) as well as Range (result type).</w:t>
        </w:r>
      </w:ins>
      <w:del w:id="248" w:author="Katharina Schleidt" w:date="2021-04-21T13:36:00Z">
        <w:r w:rsidDel="00121A78">
          <w:rPr>
            <w:lang w:eastAsia="ja-JP"/>
          </w:rPr>
          <w:delText xml:space="preserve">typed both by </w:delText>
        </w:r>
        <w:r w:rsidR="00223E45" w:rsidDel="00121A78">
          <w:rPr>
            <w:lang w:eastAsia="ja-JP"/>
          </w:rPr>
          <w:delText xml:space="preserve">the </w:delText>
        </w:r>
        <w:r w:rsidR="008F06DA" w:rsidDel="00121A78">
          <w:rPr>
            <w:lang w:eastAsia="ja-JP"/>
          </w:rPr>
          <w:delText>feature-of-interest</w:delText>
        </w:r>
        <w:r w:rsidDel="00121A78">
          <w:rPr>
            <w:lang w:eastAsia="ja-JP"/>
          </w:rPr>
          <w:delText xml:space="preserve"> </w:delText>
        </w:r>
        <w:r w:rsidR="00CD7575" w:rsidDel="00121A78">
          <w:rPr>
            <w:lang w:eastAsia="ja-JP"/>
          </w:rPr>
          <w:delText>g</w:delText>
        </w:r>
        <w:r w:rsidDel="00121A78">
          <w:rPr>
            <w:lang w:eastAsia="ja-JP"/>
          </w:rPr>
          <w:delText>eometry as well as Result type</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47F2D2E3" w:rsidR="003A3ECC" w:rsidRDefault="003A3ECC" w:rsidP="003A3ECC">
      <w:pPr>
        <w:rPr>
          <w:ins w:id="249" w:author="Katharina Schleidt" w:date="2021-04-21T14:07: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ins w:id="250" w:author="Katharina Schleidt" w:date="2021-04-21T14:07:00Z"/>
        </w:trPr>
        <w:tc>
          <w:tcPr>
            <w:tcW w:w="4668" w:type="dxa"/>
            <w:shd w:val="clear" w:color="auto" w:fill="auto"/>
            <w:tcMar>
              <w:top w:w="100" w:type="dxa"/>
              <w:left w:w="100" w:type="dxa"/>
              <w:bottom w:w="100" w:type="dxa"/>
              <w:right w:w="100" w:type="dxa"/>
            </w:tcMar>
          </w:tcPr>
          <w:p w14:paraId="08468BE0" w14:textId="47BF11B2" w:rsidR="00410BFB" w:rsidRPr="004652C7" w:rsidRDefault="00410BFB">
            <w:pPr>
              <w:widowControl w:val="0"/>
              <w:spacing w:line="240" w:lineRule="auto"/>
              <w:jc w:val="left"/>
              <w:rPr>
                <w:ins w:id="251" w:author="Katharina Schleidt" w:date="2021-04-21T14:07:00Z"/>
                <w:sz w:val="20"/>
                <w:szCs w:val="20"/>
              </w:rPr>
              <w:pPrChange w:id="252" w:author="Katharina Schleidt" w:date="2021-04-21T14:10:00Z">
                <w:pPr>
                  <w:widowControl w:val="0"/>
                  <w:spacing w:line="240" w:lineRule="auto"/>
                </w:pPr>
              </w:pPrChange>
            </w:pPr>
            <w:ins w:id="253" w:author="Katharina Schleidt" w:date="2021-04-21T14:07:00Z">
              <w:r w:rsidRPr="004652C7">
                <w:rPr>
                  <w:b/>
                  <w:sz w:val="20"/>
                  <w:szCs w:val="20"/>
                </w:rPr>
                <w:t>Recommendation</w:t>
              </w:r>
              <w:r w:rsidRPr="004652C7">
                <w:rPr>
                  <w:sz w:val="20"/>
                  <w:szCs w:val="20"/>
                </w:rPr>
                <w:br/>
                <w:t>/rec/</w:t>
              </w:r>
              <w:r w:rsidRPr="00562CBB">
                <w:rPr>
                  <w:sz w:val="20"/>
                  <w:szCs w:val="20"/>
                </w:rPr>
                <w:t>obs-core/AbstractObservationCharacteristics/parameter</w:t>
              </w:r>
            </w:ins>
            <w:ins w:id="254" w:author="Katharina Schleidt" w:date="2021-04-21T14:08:00Z">
              <w:r>
                <w:rPr>
                  <w:sz w:val="20"/>
                  <w:szCs w:val="20"/>
                </w:rPr>
                <w:t>-</w:t>
              </w:r>
            </w:ins>
            <w:ins w:id="255" w:author="Katharina Schleidt" w:date="2021-04-21T14:09:00Z">
              <w:r>
                <w:rPr>
                  <w:sz w:val="20"/>
                  <w:szCs w:val="20"/>
                </w:rPr>
                <w:t>procedure</w:t>
              </w:r>
            </w:ins>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ins w:id="256" w:author="Katharina Schleidt" w:date="2021-04-21T14:07:00Z"/>
                <w:sz w:val="20"/>
                <w:szCs w:val="20"/>
              </w:rPr>
            </w:pPr>
            <w:ins w:id="257" w:author="Katharina Schleidt" w:date="2021-04-21T14:08:00Z">
              <w:r>
                <w:rPr>
                  <w:lang w:eastAsia="ja-JP"/>
                </w:rPr>
                <w:t xml:space="preserve">Parameter SHOULD </w:t>
              </w:r>
            </w:ins>
            <w:ins w:id="258" w:author="Katharina Schleidt" w:date="2021-04-21T14:09:00Z">
              <w:r>
                <w:rPr>
                  <w:lang w:eastAsia="ja-JP"/>
                </w:rPr>
                <w:t>NOT</w:t>
              </w:r>
            </w:ins>
            <w:ins w:id="259" w:author="Katharina Schleidt" w:date="2021-04-21T14:08:00Z">
              <w:r>
                <w:rPr>
                  <w:lang w:eastAsia="ja-JP"/>
                </w:rPr>
                <w:t xml:space="preserve"> be used instead of the procedure to describe the steps performed in order to determine the value of the ObservableProperty</w:t>
              </w:r>
            </w:ins>
            <w:ins w:id="260" w:author="Katharina Schleidt" w:date="2021-04-21T14:10:00Z">
              <w:r>
                <w:rPr>
                  <w:lang w:eastAsia="ja-JP"/>
                </w:rPr>
                <w:t>.</w:t>
              </w:r>
            </w:ins>
          </w:p>
        </w:tc>
      </w:tr>
    </w:tbl>
    <w:p w14:paraId="49913C89" w14:textId="1D666719" w:rsidR="00410BFB" w:rsidRDefault="00410BFB" w:rsidP="003A3ECC">
      <w:pPr>
        <w:rPr>
          <w:ins w:id="261" w:author="Katharina Schleidt" w:date="2021-04-21T14:09: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ins w:id="262" w:author="Katharina Schleidt" w:date="2021-04-21T14:09:00Z"/>
        </w:trPr>
        <w:tc>
          <w:tcPr>
            <w:tcW w:w="4668" w:type="dxa"/>
            <w:shd w:val="clear" w:color="auto" w:fill="auto"/>
            <w:tcMar>
              <w:top w:w="100" w:type="dxa"/>
              <w:left w:w="100" w:type="dxa"/>
              <w:bottom w:w="100" w:type="dxa"/>
              <w:right w:w="100" w:type="dxa"/>
            </w:tcMar>
          </w:tcPr>
          <w:p w14:paraId="73FEA7E7" w14:textId="0816BDC6" w:rsidR="00410BFB" w:rsidRPr="004652C7" w:rsidRDefault="00410BFB">
            <w:pPr>
              <w:widowControl w:val="0"/>
              <w:spacing w:line="240" w:lineRule="auto"/>
              <w:jc w:val="left"/>
              <w:rPr>
                <w:ins w:id="263" w:author="Katharina Schleidt" w:date="2021-04-21T14:09:00Z"/>
                <w:sz w:val="20"/>
                <w:szCs w:val="20"/>
              </w:rPr>
              <w:pPrChange w:id="264" w:author="Katharina Schleidt" w:date="2021-04-21T14:10:00Z">
                <w:pPr>
                  <w:widowControl w:val="0"/>
                  <w:spacing w:line="240" w:lineRule="auto"/>
                </w:pPr>
              </w:pPrChange>
            </w:pPr>
            <w:ins w:id="265" w:author="Katharina Schleidt" w:date="2021-04-21T14:09:00Z">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ins>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ins w:id="266" w:author="Katharina Schleidt" w:date="2021-04-21T14:09:00Z"/>
                <w:sz w:val="20"/>
                <w:szCs w:val="20"/>
              </w:rPr>
            </w:pPr>
            <w:ins w:id="267" w:author="Katharina Schleidt" w:date="2021-04-21T14:09:00Z">
              <w:r>
                <w:rPr>
                  <w:lang w:eastAsia="ja-JP"/>
                </w:rPr>
                <w:t xml:space="preserve">Parameter </w:t>
              </w:r>
            </w:ins>
            <w:ins w:id="268" w:author="Katharina Schleidt" w:date="2021-04-21T14:10:00Z">
              <w:r>
                <w:rPr>
                  <w:lang w:eastAsia="ja-JP"/>
                </w:rPr>
                <w:t xml:space="preserve">SHOULD </w:t>
              </w:r>
            </w:ins>
            <w:ins w:id="269" w:author="Katharina Schleidt" w:date="2021-04-21T14:09:00Z">
              <w:r>
                <w:rPr>
                  <w:lang w:eastAsia="ja-JP"/>
                </w:rPr>
                <w:t>NOT be utilized to provide information already contained in the model by existing attributes or associations.</w:t>
              </w:r>
            </w:ins>
          </w:p>
        </w:tc>
      </w:tr>
    </w:tbl>
    <w:p w14:paraId="7C8DDE01" w14:textId="77777777" w:rsidR="00410BFB" w:rsidRDefault="00410BFB" w:rsidP="003A3ECC">
      <w:pPr>
        <w:rPr>
          <w:lang w:eastAsia="ja-JP"/>
        </w:rPr>
      </w:pPr>
    </w:p>
    <w:p w14:paraId="574FD12A" w14:textId="65C206FE" w:rsidR="00A41CB8" w:rsidDel="00410BFB" w:rsidRDefault="00A41CB8" w:rsidP="00A41CB8">
      <w:pPr>
        <w:rPr>
          <w:del w:id="270" w:author="Katharina Schleidt" w:date="2021-04-21T14:10:00Z"/>
          <w:lang w:eastAsia="ja-JP"/>
        </w:rPr>
      </w:pPr>
      <w:del w:id="271" w:author="Katharina Schleidt" w:date="2021-04-21T14:10:00Z">
        <w:r w:rsidDel="00410BFB">
          <w:rPr>
            <w:lang w:eastAsia="ja-JP"/>
          </w:rPr>
          <w:delText>NOTE</w:delText>
        </w:r>
        <w:r w:rsidDel="00410BFB">
          <w:rPr>
            <w:lang w:eastAsia="ja-JP"/>
          </w:rPr>
          <w:tab/>
        </w:r>
        <w:r w:rsidDel="00410BFB">
          <w:rPr>
            <w:lang w:eastAsia="ja-JP"/>
          </w:rPr>
          <w:tab/>
          <w:delText>Disambiguation: Parameter should not be used instead of the procedure to describe the steps performed in order to determine the value of the ObservableProperty</w:delText>
        </w:r>
      </w:del>
    </w:p>
    <w:p w14:paraId="2C181240" w14:textId="620B7D0A" w:rsidR="00A41CB8" w:rsidDel="00410BFB" w:rsidRDefault="00A41CB8" w:rsidP="00A41CB8">
      <w:pPr>
        <w:rPr>
          <w:del w:id="272" w:author="Katharina Schleidt" w:date="2021-04-21T14:10:00Z"/>
          <w:lang w:eastAsia="ja-JP"/>
        </w:rPr>
      </w:pPr>
      <w:del w:id="273" w:author="Katharina Schleidt" w:date="2021-04-21T14:10:00Z">
        <w:r w:rsidDel="00410BFB">
          <w:rPr>
            <w:lang w:eastAsia="ja-JP"/>
          </w:rPr>
          <w:delText>NOTE</w:delText>
        </w:r>
        <w:r w:rsidDel="00410BFB">
          <w:rPr>
            <w:lang w:eastAsia="ja-JP"/>
          </w:rPr>
          <w:tab/>
        </w:r>
        <w:r w:rsidDel="00410BFB">
          <w:rPr>
            <w:lang w:eastAsia="ja-JP"/>
          </w:rPr>
          <w:tab/>
          <w:delText>Parameter should NOT be utilized to provide information already contained in the model by existing attributes or associations.</w:delText>
        </w:r>
      </w:del>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w:t>
      </w:r>
      <w:r>
        <w:rPr>
          <w:lang w:eastAsia="ja-JP"/>
        </w:rPr>
        <w:lastRenderedPageBreak/>
        <w:t>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Attribute resultQuality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Association proximateFeatureOfInterest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The measurement process may be performed on an intermediary entity referred to as proximateFeatureOfInterest that acts as a proxy to the ultimate feature of interest that is being observed (measured, estimated or calculated).</w:t>
      </w:r>
    </w:p>
    <w:p w14:paraId="1FFBB8E5" w14:textId="611C6029" w:rsidR="0067019B" w:rsidRDefault="00B46A74" w:rsidP="00B46A74">
      <w:pPr>
        <w:pStyle w:val="Heading3"/>
      </w:pPr>
      <w:r w:rsidRPr="00B46A74">
        <w:t>Association ultimateFeatureOfInterest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lastRenderedPageBreak/>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0F08428C"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EXAMPLE 2: Pertaining to document and observations on the consistency thereof, for the Observation “This clause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Heading2"/>
      </w:pPr>
      <w:bookmarkStart w:id="274" w:name="_Toc53002641"/>
      <w:r w:rsidRPr="001E1837">
        <w:t>AbstractObservation</w:t>
      </w:r>
      <w:bookmarkEnd w:id="274"/>
    </w:p>
    <w:p w14:paraId="6D478A5B" w14:textId="7E675168" w:rsidR="001E1837" w:rsidRDefault="00067877" w:rsidP="00067877">
      <w:pPr>
        <w:pStyle w:val="Heading3"/>
      </w:pPr>
      <w:r w:rsidRPr="00067877">
        <w:t>AbstractObservation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/req/obs-core/AbstractObservation</w:t>
            </w:r>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Abstract Observation core - AbstractObservation</w:t>
            </w:r>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ISO 19103:2015 Geographic information – Conceptual schema language, CoreTypes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/req/obs-core/AbstractObservationCharacteristics</w:t>
            </w:r>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/req/obs-core/AbstractObservation/resultTime-type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/req/obs-core/AbstractObservation/validTime-type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/req/obs-cpt/Observation/phenomenonTime-card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/req/obs-cpt/Observation/resultTime-card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/req/obs-core/AbstractObservation/FoI-con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/req/obs-cpt/Observation/observedProperty-card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/req/obs-cpt/Observation/procedure-card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/req/obs-cpt/Observation/result-card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/rec/obs-cpt/Observation/observedProperty-con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/rec/obs-cpt/Observation/observerhost-con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/rec/obs-cpt/Observation/procedure-con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/rec/obs-cpt/Observation/result-con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/req/obs-core/AbstractObservation/parameterName-card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2" cstate="print">
                      <a:extLst>
                        <a:ext uri="{28A0092B-C50C-407E-A947-70E740481C1C}">
                          <a14:useLocalDpi xmlns:a14="http://schemas.microsoft.com/office/drawing/2010/main"/>
                        </a:ext>
                        <a:ext uri="{96DAC541-7B7A-43D3-8B79-37D633B846F1}">
                          <asvg:svgBlip xmlns:asvg="http://schemas.microsoft.com/office/drawing/2016/SVG/main" r:embed="rId73"/>
                        </a:ext>
                      </a:extLst>
                    </a:blip>
                    <a:stretch>
                      <a:fillRect/>
                    </a:stretch>
                  </pic:blipFill>
                  <pic:spPr>
                    <a:xfrm>
                      <a:off x="0" y="0"/>
                      <a:ext cx="6191885" cy="4213860"/>
                    </a:xfrm>
                    <a:prstGeom prst="rect">
                      <a:avLst/>
                    </a:prstGeom>
                  </pic:spPr>
                </pic:pic>
              </a:graphicData>
            </a:graphic>
          </wp:inline>
        </w:drawing>
      </w:r>
    </w:p>
    <w:p w14:paraId="37D358D5" w14:textId="6A8BC728"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21</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4762FB">
        <w:rPr>
          <w:b/>
          <w:bCs/>
          <w:sz w:val="20"/>
          <w:szCs w:val="20"/>
        </w:rPr>
        <w:t>AbstractObservation requirements class.</w:t>
      </w:r>
    </w:p>
    <w:p w14:paraId="470E9733" w14:textId="7F718B33" w:rsidR="004762FB" w:rsidRDefault="00FC480B" w:rsidP="00FC480B">
      <w:pPr>
        <w:pStyle w:val="Heading3"/>
      </w:pPr>
      <w:r w:rsidRPr="00FC480B">
        <w:t>Constraint resultTime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/req/obs-core/AbstractObservation/resultTime-type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t xml:space="preserve">attribute SHALL be of type </w:t>
            </w:r>
            <w:r>
              <w:rPr>
                <w:b/>
                <w:sz w:val="20"/>
                <w:szCs w:val="20"/>
              </w:rPr>
              <w:t>TM_Instant</w:t>
            </w:r>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Constraint validTime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/req/obs-core/AbstractObservation/validTime-type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Constraint proximate or ultimate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/req/obs-core/AbstractObservation/FoI-con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275" w:name="_Toc53002642"/>
      <w:r w:rsidRPr="00A86F83">
        <w:t>AbstractObservableProperty</w:t>
      </w:r>
      <w:bookmarkEnd w:id="275"/>
    </w:p>
    <w:p w14:paraId="22A5AA83" w14:textId="5B21F028" w:rsidR="00A86F83" w:rsidRDefault="00E30262" w:rsidP="00E30262">
      <w:pPr>
        <w:pStyle w:val="Heading3"/>
      </w:pPr>
      <w:r w:rsidRPr="00E30262">
        <w:t>AbstractObservableProperty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4" cstate="print">
                      <a:extLst>
                        <a:ext uri="{28A0092B-C50C-407E-A947-70E740481C1C}">
                          <a14:useLocalDpi xmlns:a14="http://schemas.microsoft.com/office/drawing/2010/main"/>
                        </a:ext>
                        <a:ext uri="{96DAC541-7B7A-43D3-8B79-37D633B846F1}">
                          <asvg:svgBlip xmlns:asvg="http://schemas.microsoft.com/office/drawing/2016/SVG/main" r:embed="rId75"/>
                        </a:ext>
                      </a:extLst>
                    </a:blip>
                    <a:stretch>
                      <a:fillRect/>
                    </a:stretch>
                  </pic:blipFill>
                  <pic:spPr>
                    <a:xfrm>
                      <a:off x="0" y="0"/>
                      <a:ext cx="6191885" cy="832485"/>
                    </a:xfrm>
                    <a:prstGeom prst="rect">
                      <a:avLst/>
                    </a:prstGeom>
                  </pic:spPr>
                </pic:pic>
              </a:graphicData>
            </a:graphic>
          </wp:inline>
        </w:drawing>
      </w:r>
    </w:p>
    <w:p w14:paraId="2DF16FA3" w14:textId="6871B18B"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22</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9D3677">
        <w:rPr>
          <w:b/>
          <w:bCs/>
          <w:sz w:val="20"/>
          <w:szCs w:val="20"/>
        </w:rPr>
        <w:t>AbstractObservableProperty requirements class.</w:t>
      </w:r>
    </w:p>
    <w:p w14:paraId="4B226B5B" w14:textId="77777777" w:rsidR="00E01BFE" w:rsidRDefault="00E01BFE" w:rsidP="00E01BFE">
      <w:pPr>
        <w:keepNext/>
      </w:pPr>
      <w:r>
        <w:rPr>
          <w:noProof/>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6">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2982CDE8"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23</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E01BFE">
        <w:rPr>
          <w:b/>
          <w:bCs/>
          <w:sz w:val="20"/>
          <w:szCs w:val="20"/>
        </w:rPr>
        <w:t>AbstractObservableProperty</w:t>
      </w:r>
      <w:r>
        <w:rPr>
          <w:b/>
          <w:bCs/>
          <w:sz w:val="20"/>
          <w:szCs w:val="20"/>
        </w:rPr>
        <w:t>.</w:t>
      </w:r>
    </w:p>
    <w:p w14:paraId="54113012" w14:textId="3BEA7128" w:rsidR="00E01BFE" w:rsidRDefault="008123FB" w:rsidP="008123FB">
      <w:pPr>
        <w:pStyle w:val="Heading2"/>
      </w:pPr>
      <w:bookmarkStart w:id="276" w:name="_Toc53002643"/>
      <w:r w:rsidRPr="008123FB">
        <w:t>AbstractObservingProcedure</w:t>
      </w:r>
      <w:bookmarkEnd w:id="276"/>
    </w:p>
    <w:p w14:paraId="2C03DEDA" w14:textId="5557FC01" w:rsidR="008123FB" w:rsidRDefault="00F62F5A" w:rsidP="00F62F5A">
      <w:pPr>
        <w:pStyle w:val="Heading3"/>
      </w:pPr>
      <w:r w:rsidRPr="00F62F5A">
        <w:t>AbstractObservingProcedure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7" cstate="print">
                      <a:extLst>
                        <a:ext uri="{28A0092B-C50C-407E-A947-70E740481C1C}">
                          <a14:useLocalDpi xmlns:a14="http://schemas.microsoft.com/office/drawing/2010/main"/>
                        </a:ext>
                        <a:ext uri="{96DAC541-7B7A-43D3-8B79-37D633B846F1}">
                          <asvg:svgBlip xmlns:asvg="http://schemas.microsoft.com/office/drawing/2016/SVG/main" r:embed="rId78"/>
                        </a:ext>
                      </a:extLst>
                    </a:blip>
                    <a:stretch>
                      <a:fillRect/>
                    </a:stretch>
                  </pic:blipFill>
                  <pic:spPr>
                    <a:xfrm>
                      <a:off x="0" y="0"/>
                      <a:ext cx="6191885" cy="934085"/>
                    </a:xfrm>
                    <a:prstGeom prst="rect">
                      <a:avLst/>
                    </a:prstGeom>
                  </pic:spPr>
                </pic:pic>
              </a:graphicData>
            </a:graphic>
          </wp:inline>
        </w:drawing>
      </w:r>
    </w:p>
    <w:p w14:paraId="05221027" w14:textId="07B04925"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24</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52A66">
        <w:rPr>
          <w:b/>
          <w:bCs/>
          <w:sz w:val="20"/>
          <w:szCs w:val="20"/>
        </w:rPr>
        <w:t>AbstractObservingProcedure requirements class.</w:t>
      </w:r>
    </w:p>
    <w:p w14:paraId="671A8BF5" w14:textId="77777777" w:rsidR="00A45C2E" w:rsidRDefault="00A45C2E" w:rsidP="00A45C2E">
      <w:pPr>
        <w:keepNext/>
      </w:pPr>
      <w:r>
        <w:rPr>
          <w:noProof/>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9">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27CB948E"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25</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A45C2E">
        <w:rPr>
          <w:b/>
          <w:bCs/>
          <w:sz w:val="20"/>
          <w:szCs w:val="20"/>
        </w:rPr>
        <w:t>AbstractObservingProcedure.</w:t>
      </w:r>
    </w:p>
    <w:p w14:paraId="404ECB20" w14:textId="78F11355" w:rsidR="00A45C2E" w:rsidRDefault="00B95291" w:rsidP="00B95291">
      <w:pPr>
        <w:pStyle w:val="Heading2"/>
      </w:pPr>
      <w:bookmarkStart w:id="277" w:name="_Toc53002644"/>
      <w:r w:rsidRPr="00B95291">
        <w:t>AbstractObserver</w:t>
      </w:r>
      <w:bookmarkEnd w:id="277"/>
    </w:p>
    <w:p w14:paraId="537FAAC0" w14:textId="1C8268E7" w:rsidR="00B95291" w:rsidRDefault="00B95291" w:rsidP="00B95291">
      <w:pPr>
        <w:pStyle w:val="Heading3"/>
      </w:pPr>
      <w:r w:rsidRPr="00B95291">
        <w:t>AbstractObserver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80">
                      <a:extLst>
                        <a:ext uri="{28A0092B-C50C-407E-A947-70E740481C1C}">
                          <a14:useLocalDpi xmlns:a14="http://schemas.microsoft.com/office/drawing/2010/main"/>
                        </a:ext>
                        <a:ext uri="{96DAC541-7B7A-43D3-8B79-37D633B846F1}">
                          <asvg:svgBlip xmlns:asvg="http://schemas.microsoft.com/office/drawing/2016/SVG/main" r:embed="rId81"/>
                        </a:ext>
                      </a:extLst>
                    </a:blip>
                    <a:stretch>
                      <a:fillRect/>
                    </a:stretch>
                  </pic:blipFill>
                  <pic:spPr>
                    <a:xfrm>
                      <a:off x="0" y="0"/>
                      <a:ext cx="6191885" cy="1550670"/>
                    </a:xfrm>
                    <a:prstGeom prst="rect">
                      <a:avLst/>
                    </a:prstGeom>
                  </pic:spPr>
                </pic:pic>
              </a:graphicData>
            </a:graphic>
          </wp:inline>
        </w:drawing>
      </w:r>
    </w:p>
    <w:p w14:paraId="76C83F6C" w14:textId="7103FCAE"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26</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31F81">
        <w:rPr>
          <w:b/>
          <w:bCs/>
          <w:sz w:val="20"/>
          <w:szCs w:val="20"/>
        </w:rPr>
        <w:t>AbstractObserver requirements class.</w:t>
      </w:r>
    </w:p>
    <w:p w14:paraId="68D5BD9E" w14:textId="77777777" w:rsidR="00B42F45" w:rsidRDefault="00B42F45" w:rsidP="00B42F45">
      <w:pPr>
        <w:keepNext/>
      </w:pPr>
      <w:r>
        <w:rPr>
          <w:noProof/>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2">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4B8F581F"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27</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B42F45">
        <w:rPr>
          <w:b/>
          <w:bCs/>
          <w:sz w:val="20"/>
          <w:szCs w:val="20"/>
        </w:rPr>
        <w:t>AbstractObserver, AbstractHost and AbstractDeployment.</w:t>
      </w:r>
    </w:p>
    <w:p w14:paraId="3796D9A4" w14:textId="4E644931" w:rsidR="00B42F45" w:rsidRDefault="006050F3" w:rsidP="006050F3">
      <w:pPr>
        <w:pStyle w:val="Heading2"/>
      </w:pPr>
      <w:bookmarkStart w:id="278" w:name="_Toc53002645"/>
      <w:r w:rsidRPr="006050F3">
        <w:t>AbstractHost</w:t>
      </w:r>
      <w:bookmarkEnd w:id="278"/>
    </w:p>
    <w:p w14:paraId="7858CE2A" w14:textId="1A426AAF" w:rsidR="006050F3" w:rsidRDefault="00AB2043" w:rsidP="00AB2043">
      <w:pPr>
        <w:pStyle w:val="Heading3"/>
      </w:pPr>
      <w:r w:rsidRPr="00AB2043">
        <w:t>AbstractHost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/req/obs-core/gen/metadata-sem</w:t>
            </w:r>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3">
                      <a:extLst>
                        <a:ext uri="{28A0092B-C50C-407E-A947-70E740481C1C}">
                          <a14:useLocalDpi xmlns:a14="http://schemas.microsoft.com/office/drawing/2010/main"/>
                        </a:ext>
                        <a:ext uri="{96DAC541-7B7A-43D3-8B79-37D633B846F1}">
                          <asvg:svgBlip xmlns:asvg="http://schemas.microsoft.com/office/drawing/2016/SVG/main" r:embed="rId84"/>
                        </a:ext>
                      </a:extLst>
                    </a:blip>
                    <a:stretch>
                      <a:fillRect/>
                    </a:stretch>
                  </pic:blipFill>
                  <pic:spPr>
                    <a:xfrm>
                      <a:off x="0" y="0"/>
                      <a:ext cx="6191885" cy="1353820"/>
                    </a:xfrm>
                    <a:prstGeom prst="rect">
                      <a:avLst/>
                    </a:prstGeom>
                  </pic:spPr>
                </pic:pic>
              </a:graphicData>
            </a:graphic>
          </wp:inline>
        </w:drawing>
      </w:r>
    </w:p>
    <w:p w14:paraId="508502CB" w14:textId="447FECEA"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28</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4114F">
        <w:rPr>
          <w:b/>
          <w:bCs/>
          <w:sz w:val="20"/>
          <w:szCs w:val="20"/>
        </w:rPr>
        <w:t>AbstractHost requirements class.</w:t>
      </w:r>
    </w:p>
    <w:p w14:paraId="7943CEE7" w14:textId="77777777" w:rsidR="00424D23" w:rsidRDefault="00424D23" w:rsidP="00424D23">
      <w:pPr>
        <w:keepNext/>
      </w:pPr>
      <w:r>
        <w:rPr>
          <w:noProof/>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5">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5902241B"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29</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424D23">
        <w:rPr>
          <w:b/>
          <w:bCs/>
          <w:sz w:val="20"/>
          <w:szCs w:val="20"/>
        </w:rPr>
        <w:t>AbstractHost.</w:t>
      </w:r>
    </w:p>
    <w:p w14:paraId="07500C68" w14:textId="79A822D4" w:rsidR="00424D23" w:rsidRDefault="00E12BD6" w:rsidP="00E12BD6">
      <w:pPr>
        <w:pStyle w:val="Heading2"/>
      </w:pPr>
      <w:bookmarkStart w:id="279" w:name="_Toc53002646"/>
      <w:r w:rsidRPr="00E12BD6">
        <w:t>AbstractDeployment</w:t>
      </w:r>
      <w:bookmarkEnd w:id="279"/>
    </w:p>
    <w:p w14:paraId="424D218A" w14:textId="600FA30F" w:rsidR="00E12BD6" w:rsidRDefault="00E12BD6" w:rsidP="00E12BD6">
      <w:pPr>
        <w:pStyle w:val="Heading3"/>
      </w:pPr>
      <w:r w:rsidRPr="00E12BD6">
        <w:t>AbstractDeployment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6" cstate="print">
                      <a:extLst>
                        <a:ext uri="{28A0092B-C50C-407E-A947-70E740481C1C}">
                          <a14:useLocalDpi xmlns:a14="http://schemas.microsoft.com/office/drawing/2010/main"/>
                        </a:ext>
                        <a:ext uri="{96DAC541-7B7A-43D3-8B79-37D633B846F1}">
                          <asvg:svgBlip xmlns:asvg="http://schemas.microsoft.com/office/drawing/2016/SVG/main" r:embed="rId87"/>
                        </a:ext>
                      </a:extLst>
                    </a:blip>
                    <a:stretch>
                      <a:fillRect/>
                    </a:stretch>
                  </pic:blipFill>
                  <pic:spPr>
                    <a:xfrm>
                      <a:off x="0" y="0"/>
                      <a:ext cx="6191885" cy="1447800"/>
                    </a:xfrm>
                    <a:prstGeom prst="rect">
                      <a:avLst/>
                    </a:prstGeom>
                  </pic:spPr>
                </pic:pic>
              </a:graphicData>
            </a:graphic>
          </wp:inline>
        </w:drawing>
      </w:r>
    </w:p>
    <w:p w14:paraId="61222CF8" w14:textId="352A0CA8"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30</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AE29E2">
        <w:rPr>
          <w:b/>
          <w:bCs/>
          <w:sz w:val="20"/>
          <w:szCs w:val="20"/>
        </w:rPr>
        <w:t>AbstractDeployment requirements class.</w:t>
      </w:r>
    </w:p>
    <w:p w14:paraId="060F4BA2" w14:textId="1702ED81" w:rsidR="00AE29E2" w:rsidRDefault="00287F52" w:rsidP="00287F52">
      <w:pPr>
        <w:pStyle w:val="Heading3"/>
      </w:pPr>
      <w:r w:rsidRPr="00287F52">
        <w:t>Attribute deploymentReason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3C17A2D7" w:rsidR="00FA791F" w:rsidRDefault="00FA791F" w:rsidP="00220B53">
      <w:pPr>
        <w:pStyle w:val="ListParagraph"/>
        <w:numPr>
          <w:ilvl w:val="0"/>
          <w:numId w:val="15"/>
        </w:numPr>
        <w:rPr>
          <w:lang w:eastAsia="ja-JP"/>
        </w:rPr>
      </w:pPr>
      <w:r>
        <w:rPr>
          <w:lang w:eastAsia="ja-JP"/>
        </w:rPr>
        <w:t>A sensor is mounted on a building to monitor seismic activities</w:t>
      </w:r>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Attribute deploymentTime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Heading2"/>
      </w:pPr>
      <w:bookmarkStart w:id="280" w:name="_Toc53002647"/>
      <w:r w:rsidRPr="00F448D2">
        <w:t>NamedValue</w:t>
      </w:r>
      <w:bookmarkEnd w:id="280"/>
    </w:p>
    <w:p w14:paraId="3A9A125A" w14:textId="2070C456" w:rsidR="00F448D2" w:rsidRDefault="00F448D2" w:rsidP="00F448D2">
      <w:pPr>
        <w:pStyle w:val="Heading3"/>
      </w:pPr>
      <w:r w:rsidRPr="00F448D2">
        <w:t>NamedValue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8">
                      <a:extLst>
                        <a:ext uri="{28A0092B-C50C-407E-A947-70E740481C1C}">
                          <a14:useLocalDpi xmlns:a14="http://schemas.microsoft.com/office/drawing/2010/main"/>
                        </a:ext>
                        <a:ext uri="{96DAC541-7B7A-43D3-8B79-37D633B846F1}">
                          <asvg:svgBlip xmlns:asvg="http://schemas.microsoft.com/office/drawing/2016/SVG/main" r:embed="rId89"/>
                        </a:ext>
                      </a:extLst>
                    </a:blip>
                    <a:stretch>
                      <a:fillRect/>
                    </a:stretch>
                  </pic:blipFill>
                  <pic:spPr>
                    <a:xfrm>
                      <a:off x="0" y="0"/>
                      <a:ext cx="4809384" cy="1075219"/>
                    </a:xfrm>
                    <a:prstGeom prst="rect">
                      <a:avLst/>
                    </a:prstGeom>
                  </pic:spPr>
                </pic:pic>
              </a:graphicData>
            </a:graphic>
          </wp:inline>
        </w:drawing>
      </w:r>
    </w:p>
    <w:p w14:paraId="618204FF" w14:textId="2B2895B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31</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757E07">
        <w:rPr>
          <w:b/>
          <w:bCs/>
          <w:sz w:val="20"/>
          <w:szCs w:val="20"/>
        </w:rPr>
        <w:t>NamedValue requirements class.</w:t>
      </w:r>
    </w:p>
    <w:p w14:paraId="30420F73" w14:textId="7593ED38" w:rsidR="00757E07" w:rsidRDefault="000A32FE" w:rsidP="000A32FE">
      <w:pPr>
        <w:pStyle w:val="Heading3"/>
      </w:pPr>
      <w:r w:rsidRPr="000A32FE">
        <w:t>Data type NamedValue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The type “Any” should be substituted by a suitable concrete type, such as CI_ResponsibleParty or Measure.</w:t>
      </w:r>
    </w:p>
    <w:p w14:paraId="686CC320" w14:textId="267F4EEE" w:rsidR="00920189" w:rsidRDefault="00920189" w:rsidP="00920189">
      <w:pPr>
        <w:pStyle w:val="Heading1"/>
      </w:pPr>
      <w:bookmarkStart w:id="281" w:name="_Toc53002648"/>
      <w:r w:rsidRPr="00920189">
        <w:t>Basic Observations</w:t>
      </w:r>
      <w:bookmarkEnd w:id="281"/>
    </w:p>
    <w:p w14:paraId="7D03C338" w14:textId="4F7FA4C7" w:rsidR="00CE109A" w:rsidRDefault="00037B3B" w:rsidP="00037B3B">
      <w:pPr>
        <w:pStyle w:val="Heading2"/>
      </w:pPr>
      <w:bookmarkStart w:id="282" w:name="_Toc53002649"/>
      <w:r w:rsidRPr="00037B3B">
        <w:t>General</w:t>
      </w:r>
      <w:bookmarkEnd w:id="282"/>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/req/obs-basic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/req/obs-basic/Observation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/req/obs-basic/ObservationCharacteristics</w:t>
            </w:r>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/req/obs-basic/ObservationCollection</w:t>
            </w:r>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/req/obs-basic/ObservingCapability</w:t>
            </w:r>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/req/obs-basic/ObservableProperty</w:t>
            </w:r>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/req/obs-basic/ObservingProcedure</w:t>
            </w:r>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/req/obs-basic/Observer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/req/obs-basic/Host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/req/obs-basic/Deployment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/req/obs-basic/GenericDomainFeature</w:t>
            </w:r>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90" cstate="print">
                      <a:extLst>
                        <a:ext uri="{28A0092B-C50C-407E-A947-70E740481C1C}">
                          <a14:useLocalDpi xmlns:a14="http://schemas.microsoft.com/office/drawing/2010/main"/>
                        </a:ext>
                        <a:ext uri="{96DAC541-7B7A-43D3-8B79-37D633B846F1}">
                          <asvg:svgBlip xmlns:asvg="http://schemas.microsoft.com/office/drawing/2016/SVG/main" r:embed="rId91"/>
                        </a:ext>
                      </a:extLst>
                    </a:blip>
                    <a:stretch>
                      <a:fillRect/>
                    </a:stretch>
                  </pic:blipFill>
                  <pic:spPr>
                    <a:xfrm>
                      <a:off x="0" y="0"/>
                      <a:ext cx="6191885" cy="4520565"/>
                    </a:xfrm>
                    <a:prstGeom prst="rect">
                      <a:avLst/>
                    </a:prstGeom>
                  </pic:spPr>
                </pic:pic>
              </a:graphicData>
            </a:graphic>
          </wp:inline>
        </w:drawing>
      </w:r>
    </w:p>
    <w:p w14:paraId="25A17DD0" w14:textId="4D391FB0"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32</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/req/obs-basic/gen/link-sem</w:t>
            </w:r>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r>
              <w:rPr>
                <w:b/>
                <w:sz w:val="20"/>
                <w:szCs w:val="20"/>
              </w:rPr>
              <w:t>link:URI</w:t>
            </w:r>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/req/obs-basic/gen/location-sem</w:t>
            </w:r>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r>
              <w:rPr>
                <w:b/>
                <w:sz w:val="20"/>
                <w:szCs w:val="20"/>
              </w:rPr>
              <w:t xml:space="preserve">location:Geometry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283" w:name="_Toc53002650"/>
      <w:r w:rsidRPr="0089033E">
        <w:lastRenderedPageBreak/>
        <w:t>Observation</w:t>
      </w:r>
      <w:bookmarkEnd w:id="283"/>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/req/obs-basic/Observation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/req/obs-core/AbstractObservation</w:t>
            </w:r>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2" cstate="print">
                      <a:extLst>
                        <a:ext uri="{28A0092B-C50C-407E-A947-70E740481C1C}">
                          <a14:useLocalDpi xmlns:a14="http://schemas.microsoft.com/office/drawing/2010/main"/>
                        </a:ext>
                        <a:ext uri="{96DAC541-7B7A-43D3-8B79-37D633B846F1}">
                          <asvg:svgBlip xmlns:asvg="http://schemas.microsoft.com/office/drawing/2016/SVG/main" r:embed="rId93"/>
                        </a:ext>
                      </a:extLst>
                    </a:blip>
                    <a:stretch>
                      <a:fillRect/>
                    </a:stretch>
                  </pic:blipFill>
                  <pic:spPr>
                    <a:xfrm>
                      <a:off x="0" y="0"/>
                      <a:ext cx="6191885" cy="3675380"/>
                    </a:xfrm>
                    <a:prstGeom prst="rect">
                      <a:avLst/>
                    </a:prstGeom>
                  </pic:spPr>
                </pic:pic>
              </a:graphicData>
            </a:graphic>
          </wp:inline>
        </w:drawing>
      </w:r>
    </w:p>
    <w:p w14:paraId="1A9EA898" w14:textId="4B7722A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33</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4">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257BC21D"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821F18">
        <w:rPr>
          <w:b/>
          <w:bCs/>
          <w:noProof/>
        </w:rPr>
        <w:t>34</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284" w:name="_Toc53002651"/>
      <w:r w:rsidRPr="002B39BE">
        <w:t>ObservationCharacteristics</w:t>
      </w:r>
      <w:bookmarkEnd w:id="284"/>
    </w:p>
    <w:p w14:paraId="01582E2B" w14:textId="15B8FC03" w:rsidR="002B39BE" w:rsidRDefault="002B39BE" w:rsidP="002B39BE">
      <w:pPr>
        <w:pStyle w:val="Heading3"/>
      </w:pPr>
      <w:r w:rsidRPr="002B39BE">
        <w: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/req/obs-basic/ObservationCharacteristics</w:t>
            </w:r>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Basic Observations - ObservationCharacteristics</w:t>
            </w:r>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/req/obs-core/AbstractObservationCharacteristics</w:t>
            </w:r>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5" cstate="print">
                      <a:extLst>
                        <a:ext uri="{28A0092B-C50C-407E-A947-70E740481C1C}">
                          <a14:useLocalDpi xmlns:a14="http://schemas.microsoft.com/office/drawing/2010/main"/>
                        </a:ext>
                        <a:ext uri="{96DAC541-7B7A-43D3-8B79-37D633B846F1}">
                          <asvg:svgBlip xmlns:asvg="http://schemas.microsoft.com/office/drawing/2016/SVG/main" r:embed="rId96"/>
                        </a:ext>
                      </a:extLst>
                    </a:blip>
                    <a:stretch>
                      <a:fillRect/>
                    </a:stretch>
                  </pic:blipFill>
                  <pic:spPr>
                    <a:xfrm>
                      <a:off x="0" y="0"/>
                      <a:ext cx="6191885" cy="3474085"/>
                    </a:xfrm>
                    <a:prstGeom prst="rect">
                      <a:avLst/>
                    </a:prstGeom>
                  </pic:spPr>
                </pic:pic>
              </a:graphicData>
            </a:graphic>
          </wp:inline>
        </w:drawing>
      </w:r>
    </w:p>
    <w:p w14:paraId="0FCCF4A0" w14:textId="163013C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35</w:t>
      </w:r>
      <w:r w:rsidR="00D471BA">
        <w:rPr>
          <w:b/>
          <w:bCs/>
          <w:sz w:val="20"/>
          <w:szCs w:val="20"/>
        </w:rPr>
        <w:fldChar w:fldCharType="end"/>
      </w:r>
      <w:r w:rsidRPr="007245C5">
        <w:rPr>
          <w:b/>
          <w:bCs/>
          <w:sz w:val="20"/>
          <w:szCs w:val="20"/>
        </w:rPr>
        <w:t xml:space="preserve"> — (Informative) Included direct and indirect requirements and recommendations of the Basic Observations — ObservationCharacteristics requirements class.</w:t>
      </w:r>
    </w:p>
    <w:p w14:paraId="4DCC8C44" w14:textId="11C4E180" w:rsidR="007245C5" w:rsidRDefault="003C293C" w:rsidP="003C293C">
      <w:pPr>
        <w:pStyle w:val="Heading2"/>
      </w:pPr>
      <w:bookmarkStart w:id="285" w:name="_Toc53002652"/>
      <w:r w:rsidRPr="003C293C">
        <w:t>ObservationCollection</w:t>
      </w:r>
      <w:bookmarkEnd w:id="285"/>
    </w:p>
    <w:p w14:paraId="490BAD10" w14:textId="4ED78E1F" w:rsidR="003C293C" w:rsidRDefault="003C293C" w:rsidP="003C293C">
      <w:pPr>
        <w:pStyle w:val="Heading3"/>
      </w:pPr>
      <w:r w:rsidRPr="003C293C">
        <w:t>ObservationCollection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/req/obs-basic/ObservationCollection</w:t>
            </w:r>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Basic Observations - ObservationCollection</w:t>
            </w:r>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/req/obs-basic/ObservationCollection/ObservationCollection-sem</w:t>
            </w:r>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/req/obs-basic/ObservationCollection/collectionType-sem</w:t>
            </w:r>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/req/obs-basic/ObservationCollection/member-sem</w:t>
            </w:r>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/req/obs-basic/ObservationCollection/memberCharacteristics-sem</w:t>
            </w:r>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/req/obs-basic/ObservationCollection/relatedCollection-sem</w:t>
            </w:r>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77777777" w:rsidR="003C293C" w:rsidRDefault="003C293C" w:rsidP="001A5B74">
            <w:pPr>
              <w:widowControl w:val="0"/>
              <w:spacing w:line="240" w:lineRule="auto"/>
              <w:rPr>
                <w:sz w:val="20"/>
                <w:szCs w:val="20"/>
              </w:rPr>
            </w:pPr>
            <w:r>
              <w:rPr>
                <w:sz w:val="20"/>
                <w:szCs w:val="20"/>
              </w:rPr>
              <w:t>/req/obs-basic/ObservingCapability/CollectionTypeByMemberCharacteristicsSemantics-sem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/req/obs-cpt/gen/relatedObservation-sem</w:t>
            </w:r>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7">
                      <a:extLst>
                        <a:ext uri="{28A0092B-C50C-407E-A947-70E740481C1C}">
                          <a14:useLocalDpi xmlns:a14="http://schemas.microsoft.com/office/drawing/2010/main"/>
                        </a:ext>
                        <a:ext uri="{96DAC541-7B7A-43D3-8B79-37D633B846F1}">
                          <asvg:svgBlip xmlns:asvg="http://schemas.microsoft.com/office/drawing/2016/SVG/main" r:embed="rId98"/>
                        </a:ext>
                      </a:extLst>
                    </a:blip>
                    <a:stretch>
                      <a:fillRect/>
                    </a:stretch>
                  </pic:blipFill>
                  <pic:spPr>
                    <a:xfrm>
                      <a:off x="0" y="0"/>
                      <a:ext cx="6191885" cy="2839720"/>
                    </a:xfrm>
                    <a:prstGeom prst="rect">
                      <a:avLst/>
                    </a:prstGeom>
                  </pic:spPr>
                </pic:pic>
              </a:graphicData>
            </a:graphic>
          </wp:inline>
        </w:drawing>
      </w:r>
    </w:p>
    <w:p w14:paraId="46582BBF" w14:textId="0528FAB7"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36</w:t>
      </w:r>
      <w:r w:rsidR="00D471BA">
        <w:rPr>
          <w:b/>
          <w:bCs/>
          <w:sz w:val="20"/>
          <w:szCs w:val="20"/>
        </w:rPr>
        <w:fldChar w:fldCharType="end"/>
      </w:r>
      <w:r w:rsidRPr="006F529E">
        <w:rPr>
          <w:b/>
          <w:bCs/>
          <w:sz w:val="20"/>
          <w:szCs w:val="20"/>
        </w:rPr>
        <w:t xml:space="preserve"> — (Informative) Included direct and indirect requirements and recommendations of the Basic Observations — ObservationCollection requirements class.</w:t>
      </w:r>
    </w:p>
    <w:p w14:paraId="0A87E955" w14:textId="2967BDA1" w:rsidR="006F529E" w:rsidRDefault="008D48B0" w:rsidP="008D48B0">
      <w:pPr>
        <w:pStyle w:val="Heading3"/>
      </w:pPr>
      <w:r w:rsidRPr="008D48B0">
        <w:t>Feature type ObservationCollection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/req/obs-basic/ObservationCollection/ObservationCollection-sem</w:t>
            </w:r>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Attribute collectionType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/req/obs-basic/ObservationCollection/collectionType-sem</w:t>
            </w:r>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r>
              <w:rPr>
                <w:b/>
                <w:sz w:val="20"/>
                <w:szCs w:val="20"/>
              </w:rPr>
              <w:t xml:space="preserve">ObservationCollection.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r>
              <w:rPr>
                <w:b/>
                <w:sz w:val="20"/>
                <w:szCs w:val="20"/>
              </w:rPr>
              <w:t>collectionType:AbstractObservationCollectionTypeCodeListValue</w:t>
            </w:r>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49B4D181" w:rsidR="00730D8D" w:rsidRDefault="00730D8D" w:rsidP="001A5B74">
            <w:pPr>
              <w:widowControl w:val="0"/>
              <w:spacing w:line="240" w:lineRule="auto"/>
              <w:rPr>
                <w:sz w:val="20"/>
                <w:szCs w:val="20"/>
              </w:rPr>
            </w:pPr>
            <w:r>
              <w:rPr>
                <w:sz w:val="20"/>
                <w:szCs w:val="20"/>
              </w:rPr>
              <w:t xml:space="preserve">If </w:t>
            </w:r>
            <w:r w:rsidRPr="00730D8D">
              <w:rPr>
                <w:sz w:val="20"/>
                <w:szCs w:val="20"/>
              </w:rPr>
              <w:t xml:space="preserve">collectionType </w:t>
            </w:r>
            <w:r>
              <w:rPr>
                <w:sz w:val="20"/>
                <w:szCs w:val="20"/>
              </w:rPr>
              <w:t xml:space="preserve">is specified </w:t>
            </w:r>
            <w:ins w:id="286" w:author="Katharina Schleidt" w:date="2021-04-18T20:41:00Z">
              <w:r w:rsidR="00953EFA">
                <w:rPr>
                  <w:sz w:val="20"/>
                  <w:szCs w:val="20"/>
                </w:rPr>
                <w:t xml:space="preserve">as </w:t>
              </w:r>
            </w:ins>
            <w:r w:rsidRPr="00730D8D">
              <w:rPr>
                <w:sz w:val="20"/>
                <w:szCs w:val="20"/>
              </w:rPr>
              <w:t>homogenousObservationCollection</w:t>
            </w:r>
            <w:del w:id="287" w:author="Katharina Schleidt" w:date="2021-04-18T20:41:00Z">
              <w:r w:rsidRPr="00730D8D" w:rsidDel="00953EFA">
                <w:rPr>
                  <w:sz w:val="20"/>
                  <w:szCs w:val="20"/>
                </w:rPr>
                <w:delText xml:space="preserve"> </w:delText>
              </w:r>
              <w:r w:rsidDel="00953EFA">
                <w:rPr>
                  <w:sz w:val="20"/>
                  <w:szCs w:val="20"/>
                </w:rPr>
                <w:delText>as</w:delText>
              </w:r>
            </w:del>
            <w:r>
              <w:rPr>
                <w:sz w:val="20"/>
                <w:szCs w:val="20"/>
              </w:rPr>
              <w:t xml:space="preserve"> from the </w:t>
            </w:r>
            <w:r w:rsidRPr="00730D8D">
              <w:rPr>
                <w:sz w:val="20"/>
                <w:szCs w:val="20"/>
              </w:rPr>
              <w:t>CollectionTypeByMemberCharacteristicsSemantics Codelist</w:t>
            </w:r>
            <w:r>
              <w:rPr>
                <w:sz w:val="20"/>
                <w:szCs w:val="20"/>
              </w:rPr>
              <w:t xml:space="preserve">, the following constraints apply to the associated </w:t>
            </w:r>
            <w:r w:rsidRPr="00730D8D">
              <w:rPr>
                <w:sz w:val="20"/>
                <w:szCs w:val="20"/>
              </w:rPr>
              <w:t xml:space="preserve">ObservationCharacteristics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If a property value is provided within the ObservationCharacteristics, this value applies to all contained observations (note: the observations need not contain this attribute as supplied via the ObservationCharacteristics):</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If the collection states the ObservableProperty X, then all observations contained shall refer to that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r>
              <w:rPr>
                <w:b/>
                <w:sz w:val="20"/>
                <w:szCs w:val="20"/>
              </w:rPr>
              <w:t xml:space="preserve">collectionType </w:t>
            </w:r>
            <w:r>
              <w:rPr>
                <w:sz w:val="20"/>
                <w:szCs w:val="20"/>
              </w:rPr>
              <w:t xml:space="preserve">is specified as </w:t>
            </w:r>
            <w:r>
              <w:rPr>
                <w:b/>
                <w:sz w:val="20"/>
                <w:szCs w:val="20"/>
              </w:rPr>
              <w:t xml:space="preserve">summarizingObservationCollection </w:t>
            </w:r>
            <w:r>
              <w:rPr>
                <w:sz w:val="20"/>
                <w:szCs w:val="20"/>
              </w:rPr>
              <w:t xml:space="preserve">from the </w:t>
            </w:r>
            <w:r>
              <w:rPr>
                <w:b/>
                <w:sz w:val="20"/>
                <w:szCs w:val="20"/>
              </w:rPr>
              <w:t>CollectionTypeByMemberCharacteristicsSemantics Codelist</w:t>
            </w:r>
            <w:r>
              <w:rPr>
                <w:sz w:val="20"/>
                <w:szCs w:val="20"/>
              </w:rPr>
              <w:t xml:space="preserve">, the following constraints apply to the associated </w:t>
            </w:r>
            <w:r>
              <w:rPr>
                <w:b/>
                <w:sz w:val="20"/>
                <w:szCs w:val="20"/>
              </w:rPr>
              <w:t xml:space="preserve">ObservationCharacteristics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lastRenderedPageBreak/>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If the summarizing collection supplies: phenomenonTime=2020-01-01T00:00:00Z/2020-02-01T00:00:00Z, validTime=[empty/NIL/null]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resultTime property, since it is absent from the collection. </w:t>
      </w:r>
    </w:p>
    <w:p w14:paraId="11438137" w14:textId="36DFA4B7" w:rsidR="00134DF7" w:rsidRDefault="00134DF7" w:rsidP="00220B53">
      <w:pPr>
        <w:pStyle w:val="ListParagraph"/>
        <w:numPr>
          <w:ilvl w:val="0"/>
          <w:numId w:val="18"/>
        </w:numPr>
        <w:rPr>
          <w:lang w:eastAsia="ja-JP"/>
        </w:rPr>
      </w:pPr>
      <w:r>
        <w:rPr>
          <w:lang w:eastAsia="ja-JP"/>
        </w:rPr>
        <w:t>None of the Observations in the collection provide a value for validTime</w:t>
      </w:r>
    </w:p>
    <w:p w14:paraId="65C0DB7E" w14:textId="7CEA9A13" w:rsidR="00134DF7" w:rsidRDefault="00134DF7" w:rsidP="00220B53">
      <w:pPr>
        <w:pStyle w:val="ListParagraph"/>
        <w:numPr>
          <w:ilvl w:val="0"/>
          <w:numId w:val="18"/>
        </w:numPr>
        <w:rPr>
          <w:lang w:eastAsia="ja-JP"/>
        </w:rPr>
      </w:pPr>
      <w:r>
        <w:rPr>
          <w:lang w:eastAsia="ja-JP"/>
        </w:rPr>
        <w:t>Observations can have any value for the phenomenonTime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220B53">
      <w:pPr>
        <w:pStyle w:val="ListParagraph"/>
        <w:numPr>
          <w:ilvl w:val="0"/>
          <w:numId w:val="21"/>
        </w:numPr>
        <w:rPr>
          <w:lang w:eastAsia="ja-JP"/>
        </w:rPr>
      </w:pPr>
      <w:r>
        <w:rPr>
          <w:lang w:eastAsia="ja-JP"/>
        </w:rPr>
        <w:lastRenderedPageBreak/>
        <w:t>the Observations in the collection all have the same ultimateFeatureOfInterest (a reference to https://example.org/collections/42/items/42),</w:t>
      </w:r>
    </w:p>
    <w:p w14:paraId="2839E750" w14:textId="4CFF2E06" w:rsidR="00134DF7" w:rsidRDefault="00134DF7" w:rsidP="00220B53">
      <w:pPr>
        <w:pStyle w:val="ListParagraph"/>
        <w:numPr>
          <w:ilvl w:val="0"/>
          <w:numId w:val="21"/>
        </w:numPr>
        <w:rPr>
          <w:lang w:eastAsia="ja-JP"/>
        </w:rPr>
      </w:pPr>
      <w:r>
        <w:rPr>
          <w:lang w:eastAsia="ja-JP"/>
        </w:rPr>
        <w:t>none of the Observations in the collection have a (reference to a) deployment,</w:t>
      </w:r>
    </w:p>
    <w:p w14:paraId="506BA1FB" w14:textId="24C67086" w:rsidR="00134DF7" w:rsidRDefault="00134DF7" w:rsidP="00220B53">
      <w:pPr>
        <w:pStyle w:val="ListParagraph"/>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Since the proximateFeatureOfInterest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/req/obs-basic/ObservationCollection/member-sem</w:t>
            </w:r>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r>
              <w:rPr>
                <w:b/>
                <w:sz w:val="20"/>
                <w:szCs w:val="20"/>
              </w:rPr>
              <w:t>ObservationCollection</w:t>
            </w:r>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Association memberCharacteristics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/req/obs-basic/ObservationCollection/memberCharacteristics-sem</w:t>
            </w:r>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r>
              <w:rPr>
                <w:b/>
                <w:sz w:val="20"/>
                <w:szCs w:val="20"/>
              </w:rPr>
              <w:t xml:space="preserve">ObservationCharacteristics </w:t>
            </w:r>
            <w:r>
              <w:rPr>
                <w:sz w:val="20"/>
                <w:szCs w:val="20"/>
              </w:rPr>
              <w:t xml:space="preserve">of </w:t>
            </w:r>
            <w:r>
              <w:rPr>
                <w:b/>
                <w:sz w:val="20"/>
                <w:szCs w:val="20"/>
              </w:rPr>
              <w:t xml:space="preserve">Observations </w:t>
            </w:r>
            <w:r>
              <w:rPr>
                <w:sz w:val="20"/>
                <w:szCs w:val="20"/>
              </w:rPr>
              <w:t xml:space="preserve">contained within the </w:t>
            </w:r>
            <w:r>
              <w:rPr>
                <w:b/>
                <w:sz w:val="20"/>
                <w:szCs w:val="20"/>
              </w:rPr>
              <w:t>ObservationCollection</w:t>
            </w:r>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r>
              <w:rPr>
                <w:b/>
                <w:sz w:val="20"/>
                <w:szCs w:val="20"/>
              </w:rPr>
              <w:t xml:space="preserve">ObservationCharacteristics </w:t>
            </w:r>
            <w:r>
              <w:rPr>
                <w:sz w:val="20"/>
                <w:szCs w:val="20"/>
              </w:rPr>
              <w:t xml:space="preserve">pertaining to the collection members is provided, the association with the role </w:t>
            </w:r>
            <w:r>
              <w:rPr>
                <w:b/>
                <w:sz w:val="20"/>
                <w:szCs w:val="20"/>
              </w:rPr>
              <w:t xml:space="preserve">memberCharacteristics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/req/obs-basic/ObservationCollection/relatedCollection-sem</w:t>
            </w:r>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r>
              <w:rPr>
                <w:b/>
                <w:sz w:val="20"/>
                <w:szCs w:val="20"/>
              </w:rPr>
              <w:t>ObservationCollection</w:t>
            </w:r>
            <w:r>
              <w:rPr>
                <w:sz w:val="20"/>
                <w:szCs w:val="20"/>
              </w:rPr>
              <w:t xml:space="preserve"> the </w:t>
            </w:r>
            <w:r>
              <w:rPr>
                <w:b/>
                <w:sz w:val="20"/>
                <w:szCs w:val="20"/>
              </w:rPr>
              <w:t xml:space="preserve">ObservationCollection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r>
              <w:rPr>
                <w:b/>
                <w:sz w:val="20"/>
                <w:szCs w:val="20"/>
              </w:rPr>
              <w:t xml:space="preserve">ObservationCollection </w:t>
            </w:r>
            <w:r>
              <w:rPr>
                <w:sz w:val="20"/>
                <w:szCs w:val="20"/>
              </w:rPr>
              <w:t xml:space="preserve">is provided, the association with role </w:t>
            </w:r>
            <w:r>
              <w:rPr>
                <w:b/>
                <w:sz w:val="20"/>
                <w:szCs w:val="20"/>
              </w:rPr>
              <w:t xml:space="preserve">relatedCollection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288" w:name="_Toc53002653"/>
      <w:r w:rsidRPr="00301203">
        <w:t>ObservingCapability</w:t>
      </w:r>
      <w:bookmarkEnd w:id="288"/>
    </w:p>
    <w:p w14:paraId="0C8C3DD6" w14:textId="0D8A4645" w:rsidR="00301203" w:rsidRDefault="00301203" w:rsidP="00301203">
      <w:pPr>
        <w:pStyle w:val="Heading3"/>
      </w:pPr>
      <w:r w:rsidRPr="00301203">
        <w:t>ObservingCapability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/req/obs-basic/ObservingCapability</w:t>
            </w:r>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Basic Observations - ObservingCapability</w:t>
            </w:r>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/req/obs-basic/ObservationCharacteristics</w:t>
            </w:r>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/req/obs-basic/ObservingCapability/ObservingCapability-sem</w:t>
            </w:r>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9" cstate="print">
                      <a:extLst>
                        <a:ext uri="{28A0092B-C50C-407E-A947-70E740481C1C}">
                          <a14:useLocalDpi xmlns:a14="http://schemas.microsoft.com/office/drawing/2010/main"/>
                        </a:ext>
                        <a:ext uri="{96DAC541-7B7A-43D3-8B79-37D633B846F1}">
                          <asvg:svgBlip xmlns:asvg="http://schemas.microsoft.com/office/drawing/2016/SVG/main" r:embed="rId100"/>
                        </a:ext>
                      </a:extLst>
                    </a:blip>
                    <a:stretch>
                      <a:fillRect/>
                    </a:stretch>
                  </pic:blipFill>
                  <pic:spPr>
                    <a:xfrm>
                      <a:off x="0" y="0"/>
                      <a:ext cx="6191885" cy="2834640"/>
                    </a:xfrm>
                    <a:prstGeom prst="rect">
                      <a:avLst/>
                    </a:prstGeom>
                  </pic:spPr>
                </pic:pic>
              </a:graphicData>
            </a:graphic>
          </wp:inline>
        </w:drawing>
      </w:r>
    </w:p>
    <w:p w14:paraId="0844C000" w14:textId="7E26CD33"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37</w:t>
      </w:r>
      <w:r w:rsidR="00D471BA">
        <w:rPr>
          <w:b/>
          <w:bCs/>
          <w:sz w:val="20"/>
          <w:szCs w:val="20"/>
        </w:rPr>
        <w:fldChar w:fldCharType="end"/>
      </w:r>
      <w:r w:rsidR="00FE7E61">
        <w:rPr>
          <w:b/>
          <w:bCs/>
          <w:sz w:val="20"/>
          <w:szCs w:val="20"/>
        </w:rPr>
        <w:t xml:space="preserve"> </w:t>
      </w:r>
      <w:r w:rsidRPr="00027B73">
        <w:rPr>
          <w:b/>
          <w:bCs/>
          <w:sz w:val="20"/>
          <w:szCs w:val="20"/>
        </w:rPr>
        <w:t>— (Informative) Included direct and indirect requirements and recommendations of the Basic Observations — ObservingCapability requirements class.</w:t>
      </w:r>
    </w:p>
    <w:p w14:paraId="616B1225" w14:textId="77777777" w:rsidR="00DB07B5" w:rsidRDefault="00DB07B5" w:rsidP="00DB07B5">
      <w:pPr>
        <w:keepNext/>
      </w:pPr>
      <w:r>
        <w:rPr>
          <w:noProof/>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1">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3659BB6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38</w:t>
      </w:r>
      <w:r w:rsidR="00D471BA">
        <w:rPr>
          <w:b/>
          <w:bCs/>
          <w:sz w:val="20"/>
          <w:szCs w:val="20"/>
        </w:rPr>
        <w:fldChar w:fldCharType="end"/>
      </w:r>
      <w:r w:rsidRPr="00DB07B5">
        <w:rPr>
          <w:b/>
          <w:bCs/>
          <w:sz w:val="20"/>
          <w:szCs w:val="20"/>
        </w:rPr>
        <w:t xml:space="preserve"> — Context diagram for Basic Observations — ObservingCapability and ObservationCollection.</w:t>
      </w:r>
    </w:p>
    <w:p w14:paraId="475AC231" w14:textId="16BD709C" w:rsidR="00DB07B5" w:rsidRDefault="00EA07A9" w:rsidP="00EA07A9">
      <w:pPr>
        <w:pStyle w:val="Heading3"/>
      </w:pPr>
      <w:r w:rsidRPr="00EA07A9">
        <w:t>Feature type ObservingCapability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/req/obs-basic/ObservingCapability/ObservingCapability-sem</w:t>
            </w:r>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220B53">
      <w:pPr>
        <w:pStyle w:val="ListParagraph"/>
        <w:numPr>
          <w:ilvl w:val="0"/>
          <w:numId w:val="21"/>
        </w:numPr>
        <w:rPr>
          <w:lang w:eastAsia="ja-JP"/>
        </w:rPr>
      </w:pPr>
      <w:r>
        <w:rPr>
          <w:lang w:eastAsia="ja-JP"/>
        </w:rPr>
        <w:t>some monitoring may have just one ObservingCapability: ultimateFeatureOfInterest:’Hydrogeological Unit 121AS’, proximateFeatureOfInterest:’xyz’, procedure: ‘Groundwater depth measurement by electronic probe’, observedProperty: ‘GroundWaterDepth’</w:t>
      </w:r>
    </w:p>
    <w:p w14:paraId="45A33459" w14:textId="292BDA5E" w:rsidR="009F640C" w:rsidRDefault="009F640C" w:rsidP="00220B53">
      <w:pPr>
        <w:pStyle w:val="ListParagraph"/>
        <w:numPr>
          <w:ilvl w:val="0"/>
          <w:numId w:val="21"/>
        </w:numPr>
        <w:rPr>
          <w:lang w:eastAsia="ja-JP"/>
        </w:rPr>
      </w:pPr>
      <w:r>
        <w:rPr>
          <w:lang w:eastAsia="ja-JP"/>
        </w:rPr>
        <w:t xml:space="preserve">some other, may have several such as </w:t>
      </w:r>
    </w:p>
    <w:p w14:paraId="211C2329" w14:textId="4B048677" w:rsidR="009F640C" w:rsidRDefault="009F640C" w:rsidP="00220B53">
      <w:pPr>
        <w:pStyle w:val="ListParagraph"/>
        <w:numPr>
          <w:ilvl w:val="1"/>
          <w:numId w:val="21"/>
        </w:numPr>
        <w:rPr>
          <w:lang w:eastAsia="ja-JP"/>
        </w:rPr>
      </w:pPr>
      <w:r>
        <w:rPr>
          <w:lang w:eastAsia="ja-JP"/>
        </w:rPr>
        <w:t>ultimateFeatureOfInterest: ‘Entite hydrogeologique 143AE05’, proximateFeatureOfInterest: ‘Calcaires du Muschelkalk de Lorraine à SERVIGNY-LES-RAVILLE’, procedure: ‘Groundwater depth measurement by electronic probe’, observedProperty: ‘GroundWaterDepth’</w:t>
      </w:r>
    </w:p>
    <w:p w14:paraId="4F7D93CA" w14:textId="2FCB9B6B" w:rsidR="009F640C" w:rsidRDefault="009F640C" w:rsidP="00220B53">
      <w:pPr>
        <w:pStyle w:val="ListParagraph"/>
        <w:numPr>
          <w:ilvl w:val="1"/>
          <w:numId w:val="21"/>
        </w:numPr>
        <w:rPr>
          <w:lang w:eastAsia="ja-JP"/>
        </w:rPr>
      </w:pPr>
      <w:r>
        <w:rPr>
          <w:lang w:eastAsia="ja-JP"/>
        </w:rPr>
        <w:t>ultimateFeatureOfInterest: ‘Entite hydrogeologique 143AE05’, proximateFeatureOfInterest: ‘Calcaires du Muschelkalk de Lorraine à SERVIGNY-LES-RAVILLE’, procedure: ‘Digital recording teletransmitted’, observedProperty: ‘Water Temperature’</w:t>
      </w:r>
    </w:p>
    <w:p w14:paraId="1F9B998E" w14:textId="408C6863" w:rsidR="009F640C" w:rsidRDefault="009F640C" w:rsidP="00220B53">
      <w:pPr>
        <w:pStyle w:val="ListParagraph"/>
        <w:numPr>
          <w:ilvl w:val="1"/>
          <w:numId w:val="21"/>
        </w:numPr>
        <w:rPr>
          <w:lang w:eastAsia="ja-JP"/>
        </w:rPr>
      </w:pPr>
      <w:r>
        <w:rPr>
          <w:lang w:eastAsia="ja-JP"/>
        </w:rPr>
        <w:lastRenderedPageBreak/>
        <w:t>ultimateFeatureOfInterest: ‘Entite hydrogeologique 143AE05’, proximateFeatureOfInterest: ‘Calcaires du Muschelkalk de Lorraine à SERVIGNY-LES-RAVILLE’, procedure: ‘Digital recording teletransmitted’, observedProperty: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289" w:name="_Toc53002654"/>
      <w:r w:rsidRPr="00272D78">
        <w:t>ObservableProperty</w:t>
      </w:r>
      <w:bookmarkEnd w:id="289"/>
    </w:p>
    <w:p w14:paraId="0AEF9CD4" w14:textId="3A249FAA" w:rsidR="00272D78" w:rsidRDefault="00272D78" w:rsidP="00272D78">
      <w:pPr>
        <w:pStyle w:val="Heading3"/>
      </w:pPr>
      <w:r w:rsidRPr="00272D78">
        <w: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/req/obs-basic/ObservableProperty</w:t>
            </w:r>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Basic Observations - ObservableProperty</w:t>
            </w:r>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/req/obs-core/AbstractObservableProperty</w:t>
            </w:r>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/req/obs-basic/gen/link-sem</w:t>
            </w:r>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2" cstate="print">
                      <a:extLst>
                        <a:ext uri="{28A0092B-C50C-407E-A947-70E740481C1C}">
                          <a14:useLocalDpi xmlns:a14="http://schemas.microsoft.com/office/drawing/2010/main"/>
                        </a:ext>
                        <a:ext uri="{96DAC541-7B7A-43D3-8B79-37D633B846F1}">
                          <asvg:svgBlip xmlns:asvg="http://schemas.microsoft.com/office/drawing/2016/SVG/main" r:embed="rId103"/>
                        </a:ext>
                      </a:extLst>
                    </a:blip>
                    <a:stretch>
                      <a:fillRect/>
                    </a:stretch>
                  </pic:blipFill>
                  <pic:spPr>
                    <a:xfrm>
                      <a:off x="0" y="0"/>
                      <a:ext cx="6191885" cy="794385"/>
                    </a:xfrm>
                    <a:prstGeom prst="rect">
                      <a:avLst/>
                    </a:prstGeom>
                  </pic:spPr>
                </pic:pic>
              </a:graphicData>
            </a:graphic>
          </wp:inline>
        </w:drawing>
      </w:r>
    </w:p>
    <w:p w14:paraId="20F35ED1" w14:textId="6AE2B1A9"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39</w:t>
      </w:r>
      <w:r w:rsidR="00D471BA">
        <w:rPr>
          <w:b/>
          <w:bCs/>
          <w:sz w:val="20"/>
          <w:szCs w:val="20"/>
        </w:rPr>
        <w:fldChar w:fldCharType="end"/>
      </w:r>
      <w:r w:rsidR="0056682B">
        <w:rPr>
          <w:b/>
          <w:bCs/>
          <w:sz w:val="20"/>
          <w:szCs w:val="20"/>
        </w:rPr>
        <w:t xml:space="preserve"> </w:t>
      </w:r>
      <w:r w:rsidRPr="00FE7E61">
        <w:rPr>
          <w:b/>
          <w:bCs/>
          <w:sz w:val="20"/>
          <w:szCs w:val="20"/>
        </w:rPr>
        <w:t>— (Informative) Included direct and indirect requirements and recommendations of the Basic Observations — ObservableProperty requirements class.</w:t>
      </w:r>
    </w:p>
    <w:p w14:paraId="05EF692D" w14:textId="77777777" w:rsidR="00472422" w:rsidRDefault="00472422" w:rsidP="00472422">
      <w:pPr>
        <w:keepNext/>
      </w:pPr>
      <w:r>
        <w:rPr>
          <w:noProof/>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4">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515C1FF7"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40</w:t>
      </w:r>
      <w:r w:rsidR="00D471BA">
        <w:rPr>
          <w:b/>
          <w:bCs/>
          <w:sz w:val="20"/>
          <w:szCs w:val="20"/>
        </w:rPr>
        <w:fldChar w:fldCharType="end"/>
      </w:r>
      <w:r w:rsidRPr="00472422">
        <w:rPr>
          <w:b/>
          <w:bCs/>
          <w:sz w:val="20"/>
          <w:szCs w:val="20"/>
        </w:rPr>
        <w:t xml:space="preserve"> — Context diagram for the Basic Observations — ObservableProperty.</w:t>
      </w:r>
    </w:p>
    <w:p w14:paraId="18F29E90" w14:textId="768D5CDA" w:rsidR="00472422" w:rsidRDefault="00A10F3F" w:rsidP="00A10F3F">
      <w:pPr>
        <w:pStyle w:val="Heading2"/>
      </w:pPr>
      <w:bookmarkStart w:id="290" w:name="_Toc53002655"/>
      <w:r w:rsidRPr="00A10F3F">
        <w:t>ObservingProcedure</w:t>
      </w:r>
      <w:bookmarkEnd w:id="290"/>
    </w:p>
    <w:p w14:paraId="28300BC9" w14:textId="55DFADE6" w:rsidR="00A10F3F" w:rsidRDefault="00A10F3F" w:rsidP="00A10F3F">
      <w:pPr>
        <w:pStyle w:val="Heading3"/>
      </w:pPr>
      <w:r w:rsidRPr="00A10F3F">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/req/obs-basic/ObservingProcedure</w:t>
            </w:r>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Basic Observations - ObservingProcedure</w:t>
            </w:r>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/req/obs-core/AbstractObservingProcedure</w:t>
            </w:r>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/req/obs-basic/gen/link-sem</w:t>
            </w:r>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5" cstate="print">
                      <a:extLst>
                        <a:ext uri="{28A0092B-C50C-407E-A947-70E740481C1C}">
                          <a14:useLocalDpi xmlns:a14="http://schemas.microsoft.com/office/drawing/2010/main"/>
                        </a:ext>
                        <a:ext uri="{96DAC541-7B7A-43D3-8B79-37D633B846F1}">
                          <asvg:svgBlip xmlns:asvg="http://schemas.microsoft.com/office/drawing/2016/SVG/main" r:embed="rId106"/>
                        </a:ext>
                      </a:extLst>
                    </a:blip>
                    <a:stretch>
                      <a:fillRect/>
                    </a:stretch>
                  </pic:blipFill>
                  <pic:spPr>
                    <a:xfrm>
                      <a:off x="0" y="0"/>
                      <a:ext cx="6191885" cy="861060"/>
                    </a:xfrm>
                    <a:prstGeom prst="rect">
                      <a:avLst/>
                    </a:prstGeom>
                  </pic:spPr>
                </pic:pic>
              </a:graphicData>
            </a:graphic>
          </wp:inline>
        </w:drawing>
      </w:r>
    </w:p>
    <w:p w14:paraId="3596032D" w14:textId="4E042B93"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41</w:t>
      </w:r>
      <w:r w:rsidR="00D471BA">
        <w:rPr>
          <w:b/>
          <w:bCs/>
          <w:sz w:val="20"/>
          <w:szCs w:val="20"/>
        </w:rPr>
        <w:fldChar w:fldCharType="end"/>
      </w:r>
      <w:r w:rsidRPr="0056682B">
        <w:rPr>
          <w:b/>
          <w:bCs/>
          <w:sz w:val="20"/>
          <w:szCs w:val="20"/>
        </w:rPr>
        <w:t xml:space="preserve"> — (Informative) Included direct and indirect requirements and recommendations of the Basic Observations — ObservingProcedure requirements class.</w:t>
      </w:r>
    </w:p>
    <w:p w14:paraId="34839FB0" w14:textId="77777777" w:rsidR="00793258" w:rsidRDefault="00793258" w:rsidP="00793258">
      <w:pPr>
        <w:keepNext/>
      </w:pPr>
      <w:r>
        <w:rPr>
          <w:noProof/>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7">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710F948D"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42</w:t>
      </w:r>
      <w:r w:rsidR="00D471BA">
        <w:rPr>
          <w:b/>
          <w:bCs/>
          <w:sz w:val="20"/>
          <w:szCs w:val="20"/>
        </w:rPr>
        <w:fldChar w:fldCharType="end"/>
      </w:r>
      <w:r w:rsidRPr="00793258">
        <w:rPr>
          <w:b/>
          <w:bCs/>
          <w:sz w:val="20"/>
          <w:szCs w:val="20"/>
        </w:rPr>
        <w:t xml:space="preserve"> — Context diagram for Basic Observations — ObservingProcedure.</w:t>
      </w:r>
    </w:p>
    <w:p w14:paraId="27655608" w14:textId="2A73FA72" w:rsidR="009E19B6" w:rsidRDefault="00397804" w:rsidP="00397804">
      <w:pPr>
        <w:pStyle w:val="Heading2"/>
      </w:pPr>
      <w:bookmarkStart w:id="291" w:name="_Toc53002656"/>
      <w:r w:rsidRPr="00397804">
        <w:t>Observer</w:t>
      </w:r>
      <w:bookmarkEnd w:id="291"/>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/req/obs-basic/Observer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r>
              <w:rPr>
                <w:sz w:val="20"/>
                <w:szCs w:val="20"/>
              </w:rPr>
              <w:lastRenderedPageBreak/>
              <w:t>CoreExtendedTypes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/req/obs-core/AbstractObserver</w:t>
            </w:r>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/req/obs-basic/gen/link-sem</w:t>
            </w:r>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/req/obs-basic/gen/location-sem</w:t>
            </w:r>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8" cstate="print">
                      <a:extLst>
                        <a:ext uri="{28A0092B-C50C-407E-A947-70E740481C1C}">
                          <a14:useLocalDpi xmlns:a14="http://schemas.microsoft.com/office/drawing/2010/main"/>
                        </a:ext>
                        <a:ext uri="{96DAC541-7B7A-43D3-8B79-37D633B846F1}">
                          <asvg:svgBlip xmlns:asvg="http://schemas.microsoft.com/office/drawing/2016/SVG/main" r:embed="rId109"/>
                        </a:ext>
                      </a:extLst>
                    </a:blip>
                    <a:stretch>
                      <a:fillRect/>
                    </a:stretch>
                  </pic:blipFill>
                  <pic:spPr>
                    <a:xfrm>
                      <a:off x="0" y="0"/>
                      <a:ext cx="6191885" cy="1497965"/>
                    </a:xfrm>
                    <a:prstGeom prst="rect">
                      <a:avLst/>
                    </a:prstGeom>
                  </pic:spPr>
                </pic:pic>
              </a:graphicData>
            </a:graphic>
          </wp:inline>
        </w:drawing>
      </w:r>
    </w:p>
    <w:p w14:paraId="059F6596" w14:textId="527F832E"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43</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10">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09E1637F"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44</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292" w:name="_Toc53002657"/>
      <w:r w:rsidRPr="008E22C4">
        <w:t>Host</w:t>
      </w:r>
      <w:bookmarkEnd w:id="292"/>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/req/obs-basic/Host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/req/obs-core/AbstractHost</w:t>
            </w:r>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/req/obs-basic/gen/link-sem</w:t>
            </w:r>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/req/obs-basic/gen/location-sem</w:t>
            </w:r>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1" cstate="print">
                      <a:extLst>
                        <a:ext uri="{28A0092B-C50C-407E-A947-70E740481C1C}">
                          <a14:useLocalDpi xmlns:a14="http://schemas.microsoft.com/office/drawing/2010/main"/>
                        </a:ext>
                        <a:ext uri="{96DAC541-7B7A-43D3-8B79-37D633B846F1}">
                          <asvg:svgBlip xmlns:asvg="http://schemas.microsoft.com/office/drawing/2016/SVG/main" r:embed="rId112"/>
                        </a:ext>
                      </a:extLst>
                    </a:blip>
                    <a:stretch>
                      <a:fillRect/>
                    </a:stretch>
                  </pic:blipFill>
                  <pic:spPr>
                    <a:xfrm>
                      <a:off x="0" y="0"/>
                      <a:ext cx="6191885" cy="1517650"/>
                    </a:xfrm>
                    <a:prstGeom prst="rect">
                      <a:avLst/>
                    </a:prstGeom>
                  </pic:spPr>
                </pic:pic>
              </a:graphicData>
            </a:graphic>
          </wp:inline>
        </w:drawing>
      </w:r>
    </w:p>
    <w:p w14:paraId="519824C4" w14:textId="49E8B0DE"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45</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293" w:name="_Toc53002658"/>
      <w:r w:rsidRPr="00C06E23">
        <w:t>Deployment</w:t>
      </w:r>
      <w:bookmarkEnd w:id="293"/>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/req/obs-basic/Deployment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/req/obs-core/AbstractDeployment</w:t>
            </w:r>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/req/obs-basic/gen/link-sem</w:t>
            </w:r>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3" cstate="print">
                      <a:extLst>
                        <a:ext uri="{28A0092B-C50C-407E-A947-70E740481C1C}">
                          <a14:useLocalDpi xmlns:a14="http://schemas.microsoft.com/office/drawing/2010/main"/>
                        </a:ext>
                        <a:ext uri="{96DAC541-7B7A-43D3-8B79-37D633B846F1}">
                          <asvg:svgBlip xmlns:asvg="http://schemas.microsoft.com/office/drawing/2016/SVG/main" r:embed="rId114"/>
                        </a:ext>
                      </a:extLst>
                    </a:blip>
                    <a:stretch>
                      <a:fillRect/>
                    </a:stretch>
                  </pic:blipFill>
                  <pic:spPr>
                    <a:xfrm>
                      <a:off x="0" y="0"/>
                      <a:ext cx="6191885" cy="1167765"/>
                    </a:xfrm>
                    <a:prstGeom prst="rect">
                      <a:avLst/>
                    </a:prstGeom>
                  </pic:spPr>
                </pic:pic>
              </a:graphicData>
            </a:graphic>
          </wp:inline>
        </w:drawing>
      </w:r>
    </w:p>
    <w:p w14:paraId="73778CB4" w14:textId="6A49D427"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46</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294" w:name="_Toc53002659"/>
      <w:r w:rsidRPr="000778C3">
        <w:t>GenericDomainFeature</w:t>
      </w:r>
      <w:bookmarkEnd w:id="294"/>
    </w:p>
    <w:p w14:paraId="6F8A12A1" w14:textId="12BCC293" w:rsidR="000778C3" w:rsidRDefault="000778C3" w:rsidP="000778C3">
      <w:pPr>
        <w:pStyle w:val="Heading3"/>
      </w:pPr>
      <w:r w:rsidRPr="000778C3">
        <w:t>GenericDomainFeature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/req/obs-basic/GenericDomainFeature</w:t>
            </w:r>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Basic Observations - GenericDomainFeature</w:t>
            </w:r>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/req/obs-basic/GenericDomainFeature/GenericDomainFeature-sem</w:t>
            </w:r>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/req/obs-basic/gen/link-sem</w:t>
            </w:r>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/req/obs-basic/gen/location-sem</w:t>
            </w:r>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5">
                      <a:extLst>
                        <a:ext uri="{28A0092B-C50C-407E-A947-70E740481C1C}">
                          <a14:useLocalDpi xmlns:a14="http://schemas.microsoft.com/office/drawing/2010/main"/>
                        </a:ext>
                        <a:ext uri="{96DAC541-7B7A-43D3-8B79-37D633B846F1}">
                          <asvg:svgBlip xmlns:asvg="http://schemas.microsoft.com/office/drawing/2016/SVG/main" r:embed="rId116"/>
                        </a:ext>
                      </a:extLst>
                    </a:blip>
                    <a:stretch>
                      <a:fillRect/>
                    </a:stretch>
                  </pic:blipFill>
                  <pic:spPr>
                    <a:xfrm>
                      <a:off x="0" y="0"/>
                      <a:ext cx="5389372" cy="948984"/>
                    </a:xfrm>
                    <a:prstGeom prst="rect">
                      <a:avLst/>
                    </a:prstGeom>
                  </pic:spPr>
                </pic:pic>
              </a:graphicData>
            </a:graphic>
          </wp:inline>
        </w:drawing>
      </w:r>
    </w:p>
    <w:p w14:paraId="67925294" w14:textId="1A7526A3"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47</w:t>
      </w:r>
      <w:r w:rsidR="00D471BA">
        <w:rPr>
          <w:b/>
          <w:bCs/>
          <w:sz w:val="20"/>
          <w:szCs w:val="20"/>
        </w:rPr>
        <w:fldChar w:fldCharType="end"/>
      </w:r>
      <w:r w:rsidRPr="00EF1691">
        <w:rPr>
          <w:b/>
          <w:bCs/>
          <w:sz w:val="20"/>
          <w:szCs w:val="20"/>
        </w:rPr>
        <w:t xml:space="preserve"> — (Informative) Included direct and indirect requirements and recommendations of the Basic Observations — GenericDomainFeature requirements class.</w:t>
      </w:r>
    </w:p>
    <w:p w14:paraId="378BB45D" w14:textId="77777777" w:rsidR="00F23B84" w:rsidRDefault="00F23B84" w:rsidP="00F23B84">
      <w:pPr>
        <w:keepNext/>
      </w:pPr>
      <w:r>
        <w:rPr>
          <w:noProof/>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7">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6F775192"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48</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r w:rsidRPr="00F23B84">
        <w:rPr>
          <w:b/>
          <w:bCs/>
          <w:sz w:val="20"/>
          <w:szCs w:val="20"/>
        </w:rPr>
        <w:t>GenericDomainFeature.</w:t>
      </w:r>
    </w:p>
    <w:p w14:paraId="326D61C4" w14:textId="50EAF7CD" w:rsidR="00EF1691" w:rsidRDefault="00D528AC" w:rsidP="00D528AC">
      <w:pPr>
        <w:pStyle w:val="Heading3"/>
      </w:pPr>
      <w:r w:rsidRPr="00D528AC">
        <w:t>Feature type GenericDomainFeature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/req/obs-basic/GenericDomainFeature/GenericDomainFeature-sem</w:t>
            </w:r>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r>
              <w:rPr>
                <w:b/>
                <w:sz w:val="20"/>
                <w:szCs w:val="20"/>
              </w:rPr>
              <w:t xml:space="preserve">featureOfInterest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4E9766A" w:rsidR="00752CFD" w:rsidRDefault="00752CFD" w:rsidP="00752CFD">
      <w:pPr>
        <w:pStyle w:val="Heading2"/>
      </w:pPr>
      <w:bookmarkStart w:id="295" w:name="_Toc53002660"/>
      <w:r w:rsidRPr="00752CFD">
        <w:t>Codelists</w:t>
      </w:r>
      <w:bookmarkEnd w:id="295"/>
    </w:p>
    <w:p w14:paraId="3B70BBB1" w14:textId="2ADE66C7" w:rsidR="00752CFD" w:rsidRDefault="00752CFD" w:rsidP="00752CFD">
      <w:pPr>
        <w:pStyle w:val="Heading3"/>
      </w:pPr>
      <w:r w:rsidRPr="00752CFD">
        <w:t>CollectionTypeByMemberCharacteristicsSemantics</w:t>
      </w:r>
    </w:p>
    <w:p w14:paraId="3119A6BA" w14:textId="5208FC08" w:rsidR="00752CFD" w:rsidRDefault="00F41D3D" w:rsidP="00752CFD">
      <w:pPr>
        <w:rPr>
          <w:lang w:eastAsia="ja-JP"/>
        </w:rPr>
      </w:pPr>
      <w:ins w:id="296" w:author="Katharina Schleidt" w:date="2021-04-18T20:43:00Z">
        <w:r w:rsidRPr="00F41D3D">
          <w:rPr>
            <w:lang w:eastAsia="ja-JP"/>
          </w:rPr>
          <w:t>The code list CollectionTypeByMemberCharacteristicsSemantics</w:t>
        </w:r>
      </w:ins>
      <w:del w:id="297" w:author="Katharina Schleidt" w:date="2021-04-18T20:43:00Z">
        <w:r w:rsidR="00752CFD" w:rsidRPr="00752CFD" w:rsidDel="00F41D3D">
          <w:rPr>
            <w:lang w:eastAsia="ja-JP"/>
          </w:rPr>
          <w:delText>Code lists</w:delText>
        </w:r>
      </w:del>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"homogenousObservationCollection" and "summarizingObservationCollection"</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77777777" w:rsidR="00182C3E" w:rsidRDefault="00182C3E" w:rsidP="001A5B74">
            <w:pPr>
              <w:widowControl w:val="0"/>
              <w:spacing w:line="240" w:lineRule="auto"/>
              <w:rPr>
                <w:sz w:val="20"/>
                <w:szCs w:val="20"/>
              </w:rPr>
            </w:pPr>
            <w:r>
              <w:rPr>
                <w:b/>
                <w:sz w:val="20"/>
                <w:szCs w:val="20"/>
              </w:rPr>
              <w:t>Requirement</w:t>
            </w:r>
            <w:r>
              <w:rPr>
                <w:sz w:val="20"/>
                <w:szCs w:val="20"/>
              </w:rPr>
              <w:br/>
              <w:t>/req/obs-basic/ObservingCapability/CollectionTypeByMemberCharacteristicsSemantics-sem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1DD4DD6B"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w:t>
            </w:r>
            <w:del w:id="298" w:author="Katharina Schleidt" w:date="2021-04-21T13:30:00Z">
              <w:r w:rsidDel="00121A78">
                <w:rPr>
                  <w:sz w:val="20"/>
                  <w:szCs w:val="20"/>
                </w:rPr>
                <w:delText>ObservationCollection</w:delText>
              </w:r>
            </w:del>
            <w:r>
              <w:rPr>
                <w:sz w:val="20"/>
                <w:szCs w:val="20"/>
              </w:rPr>
              <w:t>: all observations contained are of a similar nature</w:t>
            </w:r>
          </w:p>
          <w:p w14:paraId="0874DD25" w14:textId="0A3F0C2B"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w:t>
            </w:r>
            <w:del w:id="299" w:author="Katharina Schleidt" w:date="2021-04-21T13:30:00Z">
              <w:r w:rsidDel="00121A78">
                <w:rPr>
                  <w:sz w:val="20"/>
                  <w:szCs w:val="20"/>
                </w:rPr>
                <w:delText>ObservationCollection</w:delText>
              </w:r>
            </w:del>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300" w:name="_Ref52485755"/>
      <w:bookmarkStart w:id="301" w:name="_Toc53002661"/>
      <w:r w:rsidRPr="00920189">
        <w:lastRenderedPageBreak/>
        <w:t>Conceptual Sample schema</w:t>
      </w:r>
      <w:bookmarkEnd w:id="300"/>
      <w:bookmarkEnd w:id="301"/>
    </w:p>
    <w:p w14:paraId="09C16629" w14:textId="60CA37B2" w:rsidR="00CE109A" w:rsidRDefault="00786563" w:rsidP="00786563">
      <w:pPr>
        <w:pStyle w:val="Heading2"/>
      </w:pPr>
      <w:bookmarkStart w:id="302" w:name="_Toc53002662"/>
      <w:r w:rsidRPr="00786563">
        <w:t>General</w:t>
      </w:r>
      <w:bookmarkEnd w:id="302"/>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eastAsia="ja-JP"/>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8">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39B827CB" w:rsidR="00DD55AE" w:rsidRPr="00DD55AE" w:rsidRDefault="00DD55AE" w:rsidP="00DD55AE">
      <w:pPr>
        <w:jc w:val="center"/>
        <w:rPr>
          <w:b/>
          <w:bCs/>
          <w:sz w:val="20"/>
          <w:szCs w:val="20"/>
        </w:rPr>
      </w:pPr>
      <w:bookmarkStart w:id="303" w:name="_Ref52745913"/>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49</w:t>
      </w:r>
      <w:r w:rsidR="00D471BA">
        <w:rPr>
          <w:b/>
          <w:bCs/>
          <w:sz w:val="20"/>
          <w:szCs w:val="20"/>
        </w:rPr>
        <w:fldChar w:fldCharType="end"/>
      </w:r>
      <w:bookmarkEnd w:id="303"/>
      <w:r w:rsidRPr="00DD55AE">
        <w:rPr>
          <w:b/>
          <w:bCs/>
          <w:sz w:val="20"/>
          <w:szCs w:val="20"/>
        </w:rPr>
        <w:t xml:space="preserve"> – Conceptual Sample schema overview.</w:t>
      </w:r>
    </w:p>
    <w:p w14:paraId="1A3FA59E" w14:textId="6DA66AF3" w:rsidR="00786563" w:rsidRDefault="00786563" w:rsidP="00786563">
      <w:pPr>
        <w:pStyle w:val="Heading3"/>
      </w:pPr>
      <w:bookmarkStart w:id="304" w:name="_Ref52745963"/>
      <w:r w:rsidRPr="00786563">
        <w:t>Conceptual Sample Schema Package Requirements Class</w:t>
      </w:r>
      <w:bookmarkEnd w:id="30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/req/sam-cpt</w:t>
            </w:r>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 xml:space="preserve">ISO 19103:2015 Geographic information – Conceptual schema language, UML2 </w:t>
            </w:r>
            <w:r>
              <w:rPr>
                <w:sz w:val="20"/>
                <w:szCs w:val="20"/>
              </w:rPr>
              <w:lastRenderedPageBreak/>
              <w:t>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/req/sam-cpt/Sample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/req/sam-cpt/Sampling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/req/sam-cpt/Sampler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/req/sam-cpt/PreparationStep</w:t>
            </w:r>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/req/sam-cpt/PreparationProcedure</w:t>
            </w:r>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/req/sam-cpt/SamplingProcedure</w:t>
            </w:r>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9" cstate="print">
                      <a:extLst>
                        <a:ext uri="{28A0092B-C50C-407E-A947-70E740481C1C}">
                          <a14:useLocalDpi xmlns:a14="http://schemas.microsoft.com/office/drawing/2010/main"/>
                        </a:ext>
                        <a:ext uri="{96DAC541-7B7A-43D3-8B79-37D633B846F1}">
                          <asvg:svgBlip xmlns:asvg="http://schemas.microsoft.com/office/drawing/2016/SVG/main" r:embed="rId120"/>
                        </a:ext>
                      </a:extLst>
                    </a:blip>
                    <a:stretch>
                      <a:fillRect/>
                    </a:stretch>
                  </pic:blipFill>
                  <pic:spPr>
                    <a:xfrm>
                      <a:off x="0" y="0"/>
                      <a:ext cx="6191885" cy="6003290"/>
                    </a:xfrm>
                    <a:prstGeom prst="rect">
                      <a:avLst/>
                    </a:prstGeom>
                  </pic:spPr>
                </pic:pic>
              </a:graphicData>
            </a:graphic>
          </wp:inline>
        </w:drawing>
      </w:r>
    </w:p>
    <w:p w14:paraId="27CBEB39" w14:textId="3354F72A"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50</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305" w:name="_Toc53002663"/>
      <w:r w:rsidRPr="00CF52E2">
        <w:t>Sample</w:t>
      </w:r>
      <w:bookmarkEnd w:id="305"/>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/req/sam-cpt/Sample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ISO 19103:2015 Geographic information – Conceptual schema language, CoreTypes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/req/sam-cpt/Sample/Sample-sem</w:t>
            </w:r>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/req/sam-cpt/Sample/sampling-sem</w:t>
            </w:r>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/req/sam-cpt/Sample/preparationStep-sem</w:t>
            </w:r>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/req/sam-cpt/Sample/sampledFeature-sem</w:t>
            </w:r>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/req/sam-cpt/Sample/sampledFeature-card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/req/sam-cpt/Sample/relatedSample-sem</w:t>
            </w:r>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/req/obs-cpt/gen/relatedObservation-sem</w:t>
            </w:r>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1">
                      <a:extLst>
                        <a:ext uri="{28A0092B-C50C-407E-A947-70E740481C1C}">
                          <a14:useLocalDpi xmlns:a14="http://schemas.microsoft.com/office/drawing/2010/main"/>
                        </a:ext>
                        <a:ext uri="{96DAC541-7B7A-43D3-8B79-37D633B846F1}">
                          <asvg:svgBlip xmlns:asvg="http://schemas.microsoft.com/office/drawing/2016/SVG/main" r:embed="rId122"/>
                        </a:ext>
                      </a:extLst>
                    </a:blip>
                    <a:stretch>
                      <a:fillRect/>
                    </a:stretch>
                  </pic:blipFill>
                  <pic:spPr>
                    <a:xfrm>
                      <a:off x="0" y="0"/>
                      <a:ext cx="3282173" cy="2078833"/>
                    </a:xfrm>
                    <a:prstGeom prst="rect">
                      <a:avLst/>
                    </a:prstGeom>
                  </pic:spPr>
                </pic:pic>
              </a:graphicData>
            </a:graphic>
          </wp:inline>
        </w:drawing>
      </w:r>
    </w:p>
    <w:p w14:paraId="72571249" w14:textId="17B39CCF"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51</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/req/sam-cpt/Sample/Sample-sem</w:t>
            </w:r>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36756158"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ins w:id="306" w:author="Katharina Schleidt" w:date="2021-04-21T13:28:00Z">
        <w:r w:rsidR="005A7051">
          <w:rPr>
            <w:lang w:eastAsia="ja-JP"/>
          </w:rPr>
          <w:t>s</w:t>
        </w:r>
      </w:ins>
      <w:r>
        <w:rPr>
          <w:lang w:eastAsia="ja-JP"/>
        </w:rPr>
        <w:t xml:space="preserv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Typically, the Sample is a Feature which is intended to be representative of a FeatureOfInterest on which Observations may be made. As such, it may carry a characteristic pertaining to the observedProperty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/req/sam-cpt/Sample/sampling-sem</w:t>
            </w:r>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Association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/req/sam-cpt/Sample/preparationStep-sem</w:t>
            </w:r>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r>
              <w:rPr>
                <w:b/>
                <w:sz w:val="20"/>
                <w:szCs w:val="20"/>
              </w:rPr>
              <w:t>PreparationStep</w:t>
            </w:r>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r>
              <w:rPr>
                <w:b/>
                <w:sz w:val="20"/>
                <w:szCs w:val="20"/>
              </w:rPr>
              <w:t xml:space="preserve">PreparationSteps </w:t>
            </w:r>
            <w:r>
              <w:rPr>
                <w:sz w:val="20"/>
                <w:szCs w:val="20"/>
              </w:rPr>
              <w:t xml:space="preserve">are described they SHALL be referred to using the association with the role </w:t>
            </w:r>
            <w:r>
              <w:rPr>
                <w:b/>
                <w:sz w:val="20"/>
                <w:szCs w:val="20"/>
              </w:rPr>
              <w:t>preparationStep</w:t>
            </w:r>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Association sampledFeature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/req/sam-cpt/Sample/sampledFeature-sem</w:t>
            </w:r>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r>
              <w:rPr>
                <w:b/>
                <w:sz w:val="20"/>
                <w:szCs w:val="20"/>
              </w:rPr>
              <w:t xml:space="preserve">sampledFeature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r>
              <w:rPr>
                <w:b/>
                <w:sz w:val="20"/>
                <w:szCs w:val="20"/>
              </w:rPr>
              <w:t>sampledFeature</w:t>
            </w:r>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Association relatedSample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/req/sam-cpt/Sample/relatedSample-sem</w:t>
            </w:r>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r>
              <w:rPr>
                <w:b/>
                <w:sz w:val="20"/>
                <w:szCs w:val="20"/>
              </w:rPr>
              <w:t xml:space="preserve">relatedSample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ins w:id="307" w:author="Katharina Schleidt" w:date="2021-04-18T20:44:00Z">
        <w:r w:rsidR="00F41D3D">
          <w:rPr>
            <w:lang w:eastAsia="ja-JP"/>
          </w:rPr>
          <w:t>s</w:t>
        </w:r>
      </w:ins>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308" w:name="_Toc53002664"/>
      <w:r w:rsidRPr="00D50D2A">
        <w:t>Sampling</w:t>
      </w:r>
      <w:bookmarkEnd w:id="308"/>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/req/sam-cpt/Sampling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ISO 19103:2015 Geographic information – Conceptual schema language, CoreTypes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/req/sam-cpt/Sampling/Sampling-sem</w:t>
            </w:r>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/req/sam-cpt/Sampling/sample-sem</w:t>
            </w:r>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/req/sam-cpt/Sampling/featureOfInterest-sem</w:t>
            </w:r>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/req/sam-cpt/Sampling/featureOfInterest-card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/req/sam-cpt/Sampling/sampler-sem</w:t>
            </w:r>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/req/sam-cpt/Sampling/samplingProcedure-sem</w:t>
            </w:r>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/req/sam-cpt/Sampling/relatedSampling-sem</w:t>
            </w:r>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3">
                      <a:extLst>
                        <a:ext uri="{28A0092B-C50C-407E-A947-70E740481C1C}">
                          <a14:useLocalDpi xmlns:a14="http://schemas.microsoft.com/office/drawing/2010/main"/>
                        </a:ext>
                        <a:ext uri="{96DAC541-7B7A-43D3-8B79-37D633B846F1}">
                          <asvg:svgBlip xmlns:asvg="http://schemas.microsoft.com/office/drawing/2016/SVG/main" r:embed="rId124"/>
                        </a:ext>
                      </a:extLst>
                    </a:blip>
                    <a:stretch>
                      <a:fillRect/>
                    </a:stretch>
                  </pic:blipFill>
                  <pic:spPr>
                    <a:xfrm>
                      <a:off x="0" y="0"/>
                      <a:ext cx="3567837" cy="2084134"/>
                    </a:xfrm>
                    <a:prstGeom prst="rect">
                      <a:avLst/>
                    </a:prstGeom>
                  </pic:spPr>
                </pic:pic>
              </a:graphicData>
            </a:graphic>
          </wp:inline>
        </w:drawing>
      </w:r>
    </w:p>
    <w:p w14:paraId="1D9ECE8E" w14:textId="7BEE5226"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52</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/req/sam-cpt/Sampling/Sampling-sem</w:t>
            </w:r>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r w:rsidR="0022370E" w:rsidRPr="0022370E">
              <w:rPr>
                <w:b/>
                <w:bCs/>
                <w:sz w:val="20"/>
                <w:szCs w:val="20"/>
              </w:rPr>
              <w:t>S</w:t>
            </w:r>
            <w:r w:rsidRPr="0022370E">
              <w:rPr>
                <w:b/>
                <w:bCs/>
                <w:sz w:val="20"/>
                <w:szCs w:val="20"/>
              </w:rPr>
              <w:t>ampling</w:t>
            </w:r>
            <w:r>
              <w:rPr>
                <w:b/>
                <w:sz w:val="20"/>
                <w:szCs w:val="20"/>
              </w:rPr>
              <w:t xml:space="preserve">Procedure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/req/sam-cpt/Sampling/sample-sem</w:t>
            </w:r>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/req/sam-cpt/Sampling/featureOfInterest-sem</w:t>
            </w:r>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/req/sam-cpt/Sampling/featureOfInterest-card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r>
              <w:rPr>
                <w:b/>
                <w:sz w:val="20"/>
                <w:szCs w:val="20"/>
              </w:rPr>
              <w:t>featureOfInterest</w:t>
            </w:r>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/req/sam-cpt/Sampling/sampler-sem</w:t>
            </w:r>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Association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/req/sam-cpt/Sampling/samplingProcedure-sem</w:t>
            </w:r>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r>
              <w:rPr>
                <w:b/>
                <w:sz w:val="20"/>
                <w:szCs w:val="20"/>
              </w:rPr>
              <w:t xml:space="preserve">SamplingProcedure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r>
              <w:rPr>
                <w:b/>
                <w:sz w:val="20"/>
                <w:szCs w:val="20"/>
              </w:rPr>
              <w:t xml:space="preserve">SamplingProcedures </w:t>
            </w:r>
            <w:r>
              <w:rPr>
                <w:sz w:val="20"/>
                <w:szCs w:val="20"/>
              </w:rPr>
              <w:t xml:space="preserve">are described they SHALL be referred to using the association with the role </w:t>
            </w:r>
            <w:r>
              <w:rPr>
                <w:b/>
                <w:sz w:val="20"/>
                <w:szCs w:val="20"/>
              </w:rPr>
              <w:t>samplingProcedure</w:t>
            </w:r>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Association relatedSampling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/req/sam-cpt/Sampling/relatedSampling-sem</w:t>
            </w:r>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r>
              <w:rPr>
                <w:b/>
                <w:sz w:val="20"/>
                <w:szCs w:val="20"/>
              </w:rPr>
              <w:t xml:space="preserve">relatedSampling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309" w:name="_Toc53002665"/>
      <w:r w:rsidRPr="002B6928">
        <w:t>Sampler</w:t>
      </w:r>
      <w:bookmarkEnd w:id="309"/>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/req/sam-cpt/Sampler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/req/sam-cpt/Sampler/Sampler-sem</w:t>
            </w:r>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/req/sam-cpt/Sampler/sampling-sem</w:t>
            </w:r>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/req/sam-cpt/Sampler/implementedProcedure-sem</w:t>
            </w:r>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5">
                      <a:extLst>
                        <a:ext uri="{28A0092B-C50C-407E-A947-70E740481C1C}">
                          <a14:useLocalDpi xmlns:a14="http://schemas.microsoft.com/office/drawing/2010/main"/>
                        </a:ext>
                        <a:ext uri="{96DAC541-7B7A-43D3-8B79-37D633B846F1}">
                          <asvg:svgBlip xmlns:asvg="http://schemas.microsoft.com/office/drawing/2016/SVG/main" r:embed="rId126"/>
                        </a:ext>
                      </a:extLst>
                    </a:blip>
                    <a:stretch>
                      <a:fillRect/>
                    </a:stretch>
                  </pic:blipFill>
                  <pic:spPr>
                    <a:xfrm>
                      <a:off x="0" y="0"/>
                      <a:ext cx="4176080" cy="985453"/>
                    </a:xfrm>
                    <a:prstGeom prst="rect">
                      <a:avLst/>
                    </a:prstGeom>
                  </pic:spPr>
                </pic:pic>
              </a:graphicData>
            </a:graphic>
          </wp:inline>
        </w:drawing>
      </w:r>
    </w:p>
    <w:p w14:paraId="37772A98" w14:textId="14A3C9E4"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53</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/req/sam-cpt/Sampler/Sampler-sem</w:t>
            </w:r>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r>
              <w:rPr>
                <w:b/>
                <w:sz w:val="20"/>
                <w:szCs w:val="20"/>
              </w:rPr>
              <w:t xml:space="preserve">SamplingProcedure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Default="00E01F9E" w:rsidP="00220B53">
      <w:pPr>
        <w:pStyle w:val="ListParagraph"/>
        <w:numPr>
          <w:ilvl w:val="0"/>
          <w:numId w:val="21"/>
        </w:numPr>
        <w:rPr>
          <w:lang w:eastAsia="ja-JP"/>
        </w:rPr>
      </w:pPr>
      <w:r>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/req/sam-cpt/Sampler/sampling-sem</w:t>
            </w:r>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Association implementedProcedure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/req/sam-cpt/Sampler/implementedProcedure-sem</w:t>
            </w:r>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implementedProcedure</w:t>
            </w:r>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310" w:name="_Toc53002666"/>
      <w:r w:rsidRPr="000A140B">
        <w:t>PreparationStep</w:t>
      </w:r>
      <w:bookmarkEnd w:id="310"/>
    </w:p>
    <w:p w14:paraId="3B887B21" w14:textId="6AF655C0" w:rsidR="000A140B" w:rsidRDefault="000A140B" w:rsidP="000A140B">
      <w:pPr>
        <w:pStyle w:val="Heading3"/>
      </w:pPr>
      <w:r w:rsidRPr="000A140B">
        <w: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/req/sam-cpt/PreparationStep</w:t>
            </w:r>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Conceptual Sample - PreparationStep</w:t>
            </w:r>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/req/sam-cpt/PreparationStep/PreparationStep-sem</w:t>
            </w:r>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/req/sam-cpt/PreparationStep/processingDetails-sem</w:t>
            </w:r>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/req/sam-cpt/PreparationStep/preparedSample-sem</w:t>
            </w:r>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eastAsia="ja-JP"/>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7">
                      <a:extLst>
                        <a:ext uri="{28A0092B-C50C-407E-A947-70E740481C1C}">
                          <a14:useLocalDpi xmlns:a14="http://schemas.microsoft.com/office/drawing/2010/main"/>
                        </a:ext>
                        <a:ext uri="{96DAC541-7B7A-43D3-8B79-37D633B846F1}">
                          <asvg:svgBlip xmlns:asvg="http://schemas.microsoft.com/office/drawing/2016/SVG/main" r:embed="rId128"/>
                        </a:ext>
                      </a:extLst>
                    </a:blip>
                    <a:stretch>
                      <a:fillRect/>
                    </a:stretch>
                  </pic:blipFill>
                  <pic:spPr>
                    <a:xfrm>
                      <a:off x="0" y="0"/>
                      <a:ext cx="4866761" cy="1027655"/>
                    </a:xfrm>
                    <a:prstGeom prst="rect">
                      <a:avLst/>
                    </a:prstGeom>
                  </pic:spPr>
                </pic:pic>
              </a:graphicData>
            </a:graphic>
          </wp:inline>
        </w:drawing>
      </w:r>
    </w:p>
    <w:p w14:paraId="6036F96A" w14:textId="224B714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54</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PreparationStep requirements class.</w:t>
      </w:r>
    </w:p>
    <w:p w14:paraId="38954381" w14:textId="1BEFE281" w:rsidR="0018668C" w:rsidRDefault="0031385F" w:rsidP="00CC1BB0">
      <w:pPr>
        <w:pStyle w:val="Heading3"/>
      </w:pPr>
      <w:r w:rsidRPr="0031385F">
        <w:t>Interface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/req/sam-cpt/PreparationStep/PreparationStep-sem</w:t>
            </w:r>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r>
              <w:rPr>
                <w:b/>
                <w:sz w:val="20"/>
                <w:szCs w:val="20"/>
              </w:rPr>
              <w:t xml:space="preserve">PreparationStep </w:t>
            </w:r>
            <w:r>
              <w:rPr>
                <w:sz w:val="20"/>
                <w:szCs w:val="20"/>
              </w:rPr>
              <w:t xml:space="preserve">is an individual step pertaining to a </w:t>
            </w:r>
            <w:r>
              <w:rPr>
                <w:b/>
                <w:sz w:val="20"/>
                <w:szCs w:val="20"/>
              </w:rPr>
              <w:t>PreparationProcedure</w:t>
            </w:r>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Association processingDetails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/req/sam-cpt/PreparationStep/processingDetails-sem</w:t>
            </w:r>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r>
              <w:rPr>
                <w:b/>
                <w:sz w:val="20"/>
                <w:szCs w:val="20"/>
              </w:rPr>
              <w:t xml:space="preserve">PreparationProcedure </w:t>
            </w:r>
            <w:r>
              <w:rPr>
                <w:sz w:val="20"/>
                <w:szCs w:val="20"/>
              </w:rPr>
              <w:t xml:space="preserve">step performed on the </w:t>
            </w:r>
            <w:r>
              <w:rPr>
                <w:b/>
                <w:sz w:val="20"/>
                <w:szCs w:val="20"/>
              </w:rPr>
              <w:t xml:space="preserve">Sample </w:t>
            </w:r>
            <w:r>
              <w:rPr>
                <w:sz w:val="20"/>
                <w:szCs w:val="20"/>
              </w:rPr>
              <w:t xml:space="preserve">the </w:t>
            </w:r>
            <w:r>
              <w:rPr>
                <w:b/>
                <w:sz w:val="20"/>
                <w:szCs w:val="20"/>
              </w:rPr>
              <w:t xml:space="preserve">PreparationStep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r>
              <w:rPr>
                <w:b/>
                <w:sz w:val="20"/>
                <w:szCs w:val="20"/>
              </w:rPr>
              <w:t>PreparationProcedure</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processingDetails</w:t>
            </w:r>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Association preparedSample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/req/sam-cpt/PreparationStep/preparedSample-sem</w:t>
            </w:r>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r>
              <w:rPr>
                <w:b/>
                <w:sz w:val="20"/>
                <w:szCs w:val="20"/>
              </w:rPr>
              <w:t>PreparationProcedure</w:t>
            </w:r>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r>
              <w:rPr>
                <w:b/>
                <w:sz w:val="20"/>
                <w:szCs w:val="20"/>
              </w:rPr>
              <w:t>preparedSample</w:t>
            </w:r>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311" w:name="_Toc53002667"/>
      <w:r w:rsidRPr="00A84954">
        <w:t>PreparationProcedure</w:t>
      </w:r>
      <w:bookmarkEnd w:id="311"/>
    </w:p>
    <w:p w14:paraId="324DA357" w14:textId="0BE118EC" w:rsidR="00A84954" w:rsidRDefault="00A84954" w:rsidP="00A84954">
      <w:pPr>
        <w:pStyle w:val="Heading3"/>
      </w:pPr>
      <w:r w:rsidRPr="00A84954">
        <w: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/req/sam-cpt/PreparationProcedure</w:t>
            </w:r>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Conceptual Sample - PreparationProcedure</w:t>
            </w:r>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/req/obs-cpt/Procedure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/req/sam-cpt/PreparationProcedure/PreparationProcedure-sem</w:t>
            </w:r>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/req/sam-cpt/PreparationProcedure/samplePreparationStep-sem</w:t>
            </w:r>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9" cstate="print">
                      <a:extLst>
                        <a:ext uri="{28A0092B-C50C-407E-A947-70E740481C1C}">
                          <a14:useLocalDpi xmlns:a14="http://schemas.microsoft.com/office/drawing/2010/main"/>
                        </a:ext>
                        <a:ext uri="{96DAC541-7B7A-43D3-8B79-37D633B846F1}">
                          <asvg:svgBlip xmlns:asvg="http://schemas.microsoft.com/office/drawing/2016/SVG/main" r:embed="rId130"/>
                        </a:ext>
                      </a:extLst>
                    </a:blip>
                    <a:stretch>
                      <a:fillRect/>
                    </a:stretch>
                  </pic:blipFill>
                  <pic:spPr>
                    <a:xfrm>
                      <a:off x="0" y="0"/>
                      <a:ext cx="6191885" cy="1001395"/>
                    </a:xfrm>
                    <a:prstGeom prst="rect">
                      <a:avLst/>
                    </a:prstGeom>
                  </pic:spPr>
                </pic:pic>
              </a:graphicData>
            </a:graphic>
          </wp:inline>
        </w:drawing>
      </w:r>
    </w:p>
    <w:p w14:paraId="63625D23" w14:textId="39DD3B95"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55</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PreparationProcedure requirements class.</w:t>
      </w:r>
    </w:p>
    <w:p w14:paraId="41114F28" w14:textId="4000418A" w:rsidR="0057786D" w:rsidRDefault="00E92803" w:rsidP="00E92803">
      <w:pPr>
        <w:pStyle w:val="Heading3"/>
      </w:pPr>
      <w:r w:rsidRPr="00E92803">
        <w:t>Interface PreparationProcedure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/req/sam-cpt/PreparationProcedure/PreparationProcedure</w:t>
            </w:r>
            <w:r>
              <w:rPr>
                <w:sz w:val="20"/>
                <w:szCs w:val="20"/>
              </w:rPr>
              <w:lastRenderedPageBreak/>
              <w:t>-sem</w:t>
            </w:r>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Association samplePreparationStep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/req/sam-cpt/PreparationProcedure/samplePreparationStep-sem</w:t>
            </w:r>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r>
              <w:rPr>
                <w:b/>
                <w:sz w:val="20"/>
                <w:szCs w:val="20"/>
              </w:rPr>
              <w:t xml:space="preserve">PreparingProcedure </w:t>
            </w:r>
            <w:r>
              <w:rPr>
                <w:sz w:val="20"/>
                <w:szCs w:val="20"/>
              </w:rPr>
              <w:t xml:space="preserve">provides information on the </w:t>
            </w:r>
            <w:r>
              <w:rPr>
                <w:b/>
                <w:sz w:val="20"/>
                <w:szCs w:val="20"/>
              </w:rPr>
              <w:t xml:space="preserve">PreparationStep </w:t>
            </w:r>
            <w:r>
              <w:rPr>
                <w:sz w:val="20"/>
                <w:szCs w:val="20"/>
              </w:rPr>
              <w:t xml:space="preserve">where this procedure has been used, the association with the role </w:t>
            </w:r>
            <w:r>
              <w:rPr>
                <w:b/>
                <w:sz w:val="20"/>
                <w:szCs w:val="20"/>
              </w:rPr>
              <w:t xml:space="preserve">samplePreparationStep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312" w:name="_Toc53002668"/>
      <w:r w:rsidRPr="00760C94">
        <w:t>SamplingProcedure</w:t>
      </w:r>
      <w:bookmarkEnd w:id="312"/>
    </w:p>
    <w:p w14:paraId="7B4E486A" w14:textId="710D7AEA" w:rsidR="00760C94" w:rsidRDefault="00760C94" w:rsidP="00760C94">
      <w:pPr>
        <w:pStyle w:val="Heading3"/>
      </w:pPr>
      <w:r w:rsidRPr="00760C94">
        <w: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/req/sam-cpt/SamplingProcedure</w:t>
            </w:r>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Conceptual Sample - SamplingProcedure</w:t>
            </w:r>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/req/obs-cpt/Procedure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/req/sam-cpt/SamplingProcedure/SamplingProcedure-sem</w:t>
            </w:r>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/req/sam-cpt/SamplingProcedure/sampling-sem</w:t>
            </w:r>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/req/sam-cpt/SamplingProcedure/sampler-sem</w:t>
            </w:r>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1">
                      <a:extLst>
                        <a:ext uri="{28A0092B-C50C-407E-A947-70E740481C1C}">
                          <a14:useLocalDpi xmlns:a14="http://schemas.microsoft.com/office/drawing/2010/main"/>
                        </a:ext>
                        <a:ext uri="{96DAC541-7B7A-43D3-8B79-37D633B846F1}">
                          <asvg:svgBlip xmlns:asvg="http://schemas.microsoft.com/office/drawing/2016/SVG/main" r:embed="rId132"/>
                        </a:ext>
                      </a:extLst>
                    </a:blip>
                    <a:stretch>
                      <a:fillRect/>
                    </a:stretch>
                  </pic:blipFill>
                  <pic:spPr>
                    <a:xfrm>
                      <a:off x="0" y="0"/>
                      <a:ext cx="6191885" cy="1358900"/>
                    </a:xfrm>
                    <a:prstGeom prst="rect">
                      <a:avLst/>
                    </a:prstGeom>
                  </pic:spPr>
                </pic:pic>
              </a:graphicData>
            </a:graphic>
          </wp:inline>
        </w:drawing>
      </w:r>
    </w:p>
    <w:p w14:paraId="0B256805" w14:textId="46BB08C2"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56</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SamplingProcedure requirements class.</w:t>
      </w:r>
    </w:p>
    <w:p w14:paraId="72F33432" w14:textId="391449EF" w:rsidR="007C2205" w:rsidRDefault="00455570" w:rsidP="00455570">
      <w:pPr>
        <w:pStyle w:val="Heading3"/>
      </w:pPr>
      <w:r w:rsidRPr="00455570">
        <w:lastRenderedPageBreak/>
        <w:t>Interface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/req/sam-cpt/SamplingProcedure/SamplingProcedure-sem</w:t>
            </w:r>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r>
              <w:rPr>
                <w:b/>
                <w:sz w:val="20"/>
                <w:szCs w:val="20"/>
              </w:rPr>
              <w:t xml:space="preserve">sampledFeature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/req/sam-cpt/SamplingProcedure/sampling-sem</w:t>
            </w:r>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/req/sam-cpt/SamplingProcedure/sampler-sem</w:t>
            </w:r>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313" w:name="_Toc53002669"/>
      <w:r w:rsidRPr="00920189">
        <w:t>Abstract Sample Core</w:t>
      </w:r>
      <w:bookmarkEnd w:id="313"/>
    </w:p>
    <w:p w14:paraId="487838B1" w14:textId="6E167612" w:rsidR="00CE109A" w:rsidRDefault="001B0D6E" w:rsidP="001B0D6E">
      <w:pPr>
        <w:pStyle w:val="Heading2"/>
      </w:pPr>
      <w:bookmarkStart w:id="314" w:name="_Toc53002670"/>
      <w:r w:rsidRPr="001B0D6E">
        <w:t>General</w:t>
      </w:r>
      <w:bookmarkEnd w:id="314"/>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/req/sam-core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/req/sam-core/AbstractSample</w:t>
            </w:r>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/req/sam-core/AbstractSampling</w:t>
            </w:r>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/req/sam-core/AbstractSampler</w:t>
            </w:r>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/req/sam-core/AbstractSamplingProcedure</w:t>
            </w:r>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/req/sam-core/AbstractPreparationProcedure</w:t>
            </w:r>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/req/sam-core/AbstractPreparationStep</w:t>
            </w:r>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eastAsia="ja-JP"/>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3" cstate="print">
                      <a:extLst>
                        <a:ext uri="{28A0092B-C50C-407E-A947-70E740481C1C}">
                          <a14:useLocalDpi xmlns:a14="http://schemas.microsoft.com/office/drawing/2010/main"/>
                        </a:ext>
                        <a:ext uri="{96DAC541-7B7A-43D3-8B79-37D633B846F1}">
                          <asvg:svgBlip xmlns:asvg="http://schemas.microsoft.com/office/drawing/2016/SVG/main" r:embed="rId134"/>
                        </a:ext>
                      </a:extLst>
                    </a:blip>
                    <a:stretch>
                      <a:fillRect/>
                    </a:stretch>
                  </pic:blipFill>
                  <pic:spPr>
                    <a:xfrm>
                      <a:off x="0" y="0"/>
                      <a:ext cx="6191885" cy="5027295"/>
                    </a:xfrm>
                    <a:prstGeom prst="rect">
                      <a:avLst/>
                    </a:prstGeom>
                  </pic:spPr>
                </pic:pic>
              </a:graphicData>
            </a:graphic>
          </wp:inline>
        </w:drawing>
      </w:r>
    </w:p>
    <w:p w14:paraId="545E70BF" w14:textId="65AFE455"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57</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315" w:name="_Toc53002671"/>
      <w:r w:rsidRPr="00C356AB">
        <w:t>AbstractSample</w:t>
      </w:r>
      <w:bookmarkEnd w:id="315"/>
    </w:p>
    <w:p w14:paraId="78A0730A" w14:textId="238AAE6C" w:rsidR="00C356AB" w:rsidRDefault="00C356AB" w:rsidP="00C356AB">
      <w:pPr>
        <w:pStyle w:val="Heading3"/>
      </w:pPr>
      <w:r w:rsidRPr="00C356AB">
        <w:t>AbstractSample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/req/sam-core/AbstractSample</w:t>
            </w:r>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Abstract Sample core - AbstractSample</w:t>
            </w:r>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/req/sam-cpt/Sample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/req/obs-core/NamedValue</w:t>
            </w:r>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/req/sam-core/AbstractSample/sampleType-sem</w:t>
            </w:r>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/req/sam-core/AbstractSample/parameter-sem</w:t>
            </w:r>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/req/obs-core/gen/metadata-sem</w:t>
            </w:r>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5">
                      <a:extLst>
                        <a:ext uri="{28A0092B-C50C-407E-A947-70E740481C1C}">
                          <a14:useLocalDpi xmlns:a14="http://schemas.microsoft.com/office/drawing/2010/main"/>
                        </a:ext>
                        <a:ext uri="{96DAC541-7B7A-43D3-8B79-37D633B846F1}">
                          <asvg:svgBlip xmlns:asvg="http://schemas.microsoft.com/office/drawing/2016/SVG/main" r:embed="rId136"/>
                        </a:ext>
                      </a:extLst>
                    </a:blip>
                    <a:stretch>
                      <a:fillRect/>
                    </a:stretch>
                  </pic:blipFill>
                  <pic:spPr>
                    <a:xfrm>
                      <a:off x="0" y="0"/>
                      <a:ext cx="6191885" cy="3089910"/>
                    </a:xfrm>
                    <a:prstGeom prst="rect">
                      <a:avLst/>
                    </a:prstGeom>
                  </pic:spPr>
                </pic:pic>
              </a:graphicData>
            </a:graphic>
          </wp:inline>
        </w:drawing>
      </w:r>
    </w:p>
    <w:p w14:paraId="10F11393" w14:textId="588BBDD2"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58</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AbstractSample requirements class.</w:t>
      </w:r>
    </w:p>
    <w:p w14:paraId="5C713F2D" w14:textId="77777777" w:rsidR="00E648AA" w:rsidRDefault="00E648AA" w:rsidP="00E648AA">
      <w:pPr>
        <w:keepNext/>
      </w:pPr>
      <w:r>
        <w:rPr>
          <w:noProof/>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7">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7D9AE83"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59</w:t>
      </w:r>
      <w:r w:rsidR="00D471BA">
        <w:rPr>
          <w:b/>
          <w:bCs/>
          <w:sz w:val="20"/>
          <w:szCs w:val="20"/>
        </w:rPr>
        <w:fldChar w:fldCharType="end"/>
      </w:r>
      <w:r w:rsidRPr="00E648AA">
        <w:rPr>
          <w:b/>
          <w:bCs/>
          <w:sz w:val="20"/>
          <w:szCs w:val="20"/>
        </w:rPr>
        <w:t xml:space="preserve"> — Context diagram for Abstract Sample core — AbstractSample.</w:t>
      </w:r>
    </w:p>
    <w:p w14:paraId="0BA43859" w14:textId="6E0455E4" w:rsidR="00540061" w:rsidRDefault="00ED30E9" w:rsidP="00ED30E9">
      <w:pPr>
        <w:pStyle w:val="Heading3"/>
      </w:pPr>
      <w:r w:rsidRPr="00ED30E9">
        <w:t>Attribute sampleType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/req/sam-core/AbstractSample/sampleType-sem</w:t>
            </w:r>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r>
              <w:rPr>
                <w:b/>
                <w:sz w:val="20"/>
                <w:szCs w:val="20"/>
              </w:rPr>
              <w:t xml:space="preserve">AbstractSample </w:t>
            </w:r>
            <w:r>
              <w:rPr>
                <w:sz w:val="20"/>
                <w:szCs w:val="20"/>
              </w:rPr>
              <w:t xml:space="preserve">is provided, the attribute </w:t>
            </w:r>
            <w:r>
              <w:rPr>
                <w:b/>
                <w:sz w:val="20"/>
                <w:szCs w:val="20"/>
              </w:rPr>
              <w:t>sampleType:AbstractSampleTypeCodeListValue</w:t>
            </w:r>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/req/sam-core/AbstractSample/parameter-sem</w:t>
            </w:r>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316" w:name="_Toc53002672"/>
      <w:r w:rsidRPr="006762B7">
        <w:t>AbstractSampling</w:t>
      </w:r>
      <w:bookmarkEnd w:id="316"/>
    </w:p>
    <w:p w14:paraId="5789A0B4" w14:textId="3A00C7AE" w:rsidR="006762B7" w:rsidRDefault="00E708E8" w:rsidP="00E708E8">
      <w:pPr>
        <w:pStyle w:val="Heading3"/>
      </w:pPr>
      <w:r w:rsidRPr="00E708E8">
        <w:t>AbstractSampling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/req/sam-core/AbstractSampling</w:t>
            </w:r>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Abstract Sample core - AbstractSampling</w:t>
            </w:r>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/req/sam-cpt/Sampling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/req/obs-core/NamedValue</w:t>
            </w:r>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/req/sam-core/AbstractSampling/samplingLocation-sem</w:t>
            </w:r>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/req/sam-core/AbstractSampling/time-sem</w:t>
            </w:r>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/req/sam-core/AbstractSampling/parameter-sem</w:t>
            </w:r>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/req/obs-core/gen/metadata-sem</w:t>
            </w:r>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8" cstate="print">
                      <a:extLst>
                        <a:ext uri="{28A0092B-C50C-407E-A947-70E740481C1C}">
                          <a14:useLocalDpi xmlns:a14="http://schemas.microsoft.com/office/drawing/2010/main"/>
                        </a:ext>
                        <a:ext uri="{96DAC541-7B7A-43D3-8B79-37D633B846F1}">
                          <asvg:svgBlip xmlns:asvg="http://schemas.microsoft.com/office/drawing/2016/SVG/main" r:embed="rId139"/>
                        </a:ext>
                      </a:extLst>
                    </a:blip>
                    <a:stretch>
                      <a:fillRect/>
                    </a:stretch>
                  </pic:blipFill>
                  <pic:spPr>
                    <a:xfrm>
                      <a:off x="0" y="0"/>
                      <a:ext cx="6191885" cy="3090545"/>
                    </a:xfrm>
                    <a:prstGeom prst="rect">
                      <a:avLst/>
                    </a:prstGeom>
                  </pic:spPr>
                </pic:pic>
              </a:graphicData>
            </a:graphic>
          </wp:inline>
        </w:drawing>
      </w:r>
    </w:p>
    <w:p w14:paraId="502D4EE9" w14:textId="429621C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60</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AbstractSampling requirements class.</w:t>
      </w:r>
    </w:p>
    <w:p w14:paraId="7FB641C5" w14:textId="77777777" w:rsidR="00194DAA" w:rsidRDefault="00194DAA" w:rsidP="00194DAA">
      <w:pPr>
        <w:keepNext/>
      </w:pPr>
      <w:r>
        <w:rPr>
          <w:noProof/>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0">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3AD09D83"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61</w:t>
      </w:r>
      <w:r w:rsidR="00D471BA">
        <w:rPr>
          <w:b/>
          <w:bCs/>
          <w:sz w:val="20"/>
          <w:szCs w:val="20"/>
        </w:rPr>
        <w:fldChar w:fldCharType="end"/>
      </w:r>
      <w:r w:rsidRPr="00194DAA">
        <w:rPr>
          <w:b/>
          <w:bCs/>
          <w:sz w:val="20"/>
          <w:szCs w:val="20"/>
        </w:rPr>
        <w:t xml:space="preserve"> — Context diagram for Abstract Sample core — AbstractSampling.</w:t>
      </w:r>
    </w:p>
    <w:p w14:paraId="56BA1F30" w14:textId="6A29AA33" w:rsidR="00105813" w:rsidRDefault="00D61F74" w:rsidP="00D61F74">
      <w:pPr>
        <w:pStyle w:val="Heading3"/>
      </w:pPr>
      <w:r w:rsidRPr="00D61F74">
        <w:lastRenderedPageBreak/>
        <w:t>Attribute samplingLocation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/req/sam-core/AbstractSampling/samplingLocation-sem</w:t>
            </w:r>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r>
              <w:rPr>
                <w:b/>
                <w:sz w:val="20"/>
                <w:szCs w:val="20"/>
              </w:rPr>
              <w:t xml:space="preserve">samplingLocation:Geometry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/req/sam-core/AbstractSampling/time-sem</w:t>
            </w:r>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/req/sam-core/AbstractSampling/parameter-sem</w:t>
            </w:r>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317" w:name="_Toc53002673"/>
      <w:r w:rsidRPr="004864AE">
        <w:t>AbstractSampler</w:t>
      </w:r>
      <w:bookmarkEnd w:id="317"/>
    </w:p>
    <w:p w14:paraId="63472AB2" w14:textId="23B08D4C" w:rsidR="004864AE" w:rsidRDefault="00CF5361" w:rsidP="00CF5361">
      <w:pPr>
        <w:pStyle w:val="Heading3"/>
      </w:pPr>
      <w:r w:rsidRPr="00CF5361">
        <w:t>AbstractSampler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/req/sam-core/AbstractSampler</w:t>
            </w:r>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Abstract Sample core - AbstractSampler</w:t>
            </w:r>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/req/sam-cpt/Sampler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/req/sam-core/AbstractSampler/samplerType-sem</w:t>
            </w:r>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/req/obs-core/gen/metadata-sem</w:t>
            </w:r>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eastAsia="ja-JP"/>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1" cstate="print">
                      <a:extLst>
                        <a:ext uri="{28A0092B-C50C-407E-A947-70E740481C1C}">
                          <a14:useLocalDpi xmlns:a14="http://schemas.microsoft.com/office/drawing/2010/main"/>
                        </a:ext>
                        <a:ext uri="{96DAC541-7B7A-43D3-8B79-37D633B846F1}">
                          <asvg:svgBlip xmlns:asvg="http://schemas.microsoft.com/office/drawing/2016/SVG/main" r:embed="rId142"/>
                        </a:ext>
                      </a:extLst>
                    </a:blip>
                    <a:stretch>
                      <a:fillRect/>
                    </a:stretch>
                  </pic:blipFill>
                  <pic:spPr>
                    <a:xfrm>
                      <a:off x="0" y="0"/>
                      <a:ext cx="6191885" cy="1236345"/>
                    </a:xfrm>
                    <a:prstGeom prst="rect">
                      <a:avLst/>
                    </a:prstGeom>
                  </pic:spPr>
                </pic:pic>
              </a:graphicData>
            </a:graphic>
          </wp:inline>
        </w:drawing>
      </w:r>
    </w:p>
    <w:p w14:paraId="4E7EBC8E" w14:textId="4C03F3E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62</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AbstractSampler requirements class.</w:t>
      </w:r>
    </w:p>
    <w:p w14:paraId="2FC73306" w14:textId="77777777" w:rsidR="003D3E58" w:rsidRDefault="003D3E58" w:rsidP="003D3E58">
      <w:pPr>
        <w:keepNext/>
      </w:pPr>
      <w:r>
        <w:rPr>
          <w:noProof/>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3">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418553CF"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63</w:t>
      </w:r>
      <w:r w:rsidR="00D471BA">
        <w:rPr>
          <w:b/>
          <w:bCs/>
          <w:sz w:val="20"/>
          <w:szCs w:val="20"/>
        </w:rPr>
        <w:fldChar w:fldCharType="end"/>
      </w:r>
      <w:r w:rsidRPr="003D3E58">
        <w:rPr>
          <w:b/>
          <w:bCs/>
          <w:sz w:val="20"/>
          <w:szCs w:val="20"/>
        </w:rPr>
        <w:t xml:space="preserve"> — Context diagram for the Abstract Sample core — AbstractSampler.</w:t>
      </w:r>
    </w:p>
    <w:p w14:paraId="64E1AD42" w14:textId="3E43D1ED" w:rsidR="0055112F" w:rsidRDefault="0093106F" w:rsidP="0093106F">
      <w:pPr>
        <w:pStyle w:val="Heading3"/>
      </w:pPr>
      <w:r w:rsidRPr="0093106F">
        <w:t>Attribute samplerType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/req/sam-core/AbstractSampler/samplerType-sem</w:t>
            </w:r>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r>
              <w:rPr>
                <w:b/>
                <w:sz w:val="20"/>
                <w:szCs w:val="20"/>
              </w:rPr>
              <w:t xml:space="preserve">AbstractSampler </w:t>
            </w:r>
            <w:r>
              <w:rPr>
                <w:sz w:val="20"/>
                <w:szCs w:val="20"/>
              </w:rPr>
              <w:t xml:space="preserve">is provided, </w:t>
            </w:r>
            <w:r>
              <w:rPr>
                <w:sz w:val="20"/>
                <w:szCs w:val="20"/>
              </w:rPr>
              <w:lastRenderedPageBreak/>
              <w:t xml:space="preserve">the attribute </w:t>
            </w:r>
            <w:r>
              <w:rPr>
                <w:b/>
                <w:sz w:val="20"/>
                <w:szCs w:val="20"/>
              </w:rPr>
              <w:t>samplerType:AbstractSamplerTypeCodeListValue</w:t>
            </w:r>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E33F32D" w:rsidR="004404E3" w:rsidRDefault="004404E3" w:rsidP="00220B53">
      <w:pPr>
        <w:pStyle w:val="ListParagraph"/>
        <w:numPr>
          <w:ilvl w:val="0"/>
          <w:numId w:val="21"/>
        </w:numPr>
        <w:rPr>
          <w:lang w:eastAsia="ja-JP"/>
        </w:rPr>
      </w:pPr>
      <w:r>
        <w:rPr>
          <w:lang w:eastAsia="ja-JP"/>
        </w:rPr>
        <w:t>image sensor, a soil auger,</w:t>
      </w:r>
    </w:p>
    <w:p w14:paraId="0624400B" w14:textId="32AB5146" w:rsidR="002C026F" w:rsidRDefault="004404E3" w:rsidP="00220B53">
      <w:pPr>
        <w:pStyle w:val="ListParagraph"/>
        <w:numPr>
          <w:ilvl w:val="0"/>
          <w:numId w:val="21"/>
        </w:numPr>
        <w:rPr>
          <w:lang w:eastAsia="ja-JP"/>
        </w:rPr>
      </w:pPr>
      <w:r>
        <w:rPr>
          <w:lang w:eastAsia="ja-JP"/>
        </w:rPr>
        <w:t>a human being.</w:t>
      </w:r>
    </w:p>
    <w:p w14:paraId="7159C71D" w14:textId="2CC91E8C" w:rsidR="004404E3" w:rsidRDefault="003E77E7" w:rsidP="003E77E7">
      <w:pPr>
        <w:pStyle w:val="Heading2"/>
      </w:pPr>
      <w:bookmarkStart w:id="318" w:name="_Toc53002674"/>
      <w:r w:rsidRPr="003E77E7">
        <w:t>AbstractSamplingProcedure</w:t>
      </w:r>
      <w:bookmarkEnd w:id="318"/>
    </w:p>
    <w:p w14:paraId="3AA5B155" w14:textId="7D9FE658" w:rsidR="003E77E7" w:rsidRDefault="00D4308C" w:rsidP="00D4308C">
      <w:pPr>
        <w:pStyle w:val="Heading3"/>
      </w:pPr>
      <w:r w:rsidRPr="00D4308C">
        <w:t>AbstractSamplingProcedure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/req/sam-core/AbstractSamplingProcedure</w:t>
            </w:r>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Abstract Sample core - AbstractSamplingProcedure</w:t>
            </w:r>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/req/sam-cpt/SamplingProcedure</w:t>
            </w:r>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/req/obs-core/gen/metadata-sem</w:t>
            </w:r>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4" cstate="print">
                      <a:extLst>
                        <a:ext uri="{28A0092B-C50C-407E-A947-70E740481C1C}">
                          <a14:useLocalDpi xmlns:a14="http://schemas.microsoft.com/office/drawing/2010/main"/>
                        </a:ext>
                        <a:ext uri="{96DAC541-7B7A-43D3-8B79-37D633B846F1}">
                          <asvg:svgBlip xmlns:asvg="http://schemas.microsoft.com/office/drawing/2016/SVG/main" r:embed="rId145"/>
                        </a:ext>
                      </a:extLst>
                    </a:blip>
                    <a:stretch>
                      <a:fillRect/>
                    </a:stretch>
                  </pic:blipFill>
                  <pic:spPr>
                    <a:xfrm>
                      <a:off x="0" y="0"/>
                      <a:ext cx="6191885" cy="987425"/>
                    </a:xfrm>
                    <a:prstGeom prst="rect">
                      <a:avLst/>
                    </a:prstGeom>
                  </pic:spPr>
                </pic:pic>
              </a:graphicData>
            </a:graphic>
          </wp:inline>
        </w:drawing>
      </w:r>
    </w:p>
    <w:p w14:paraId="0889E41A" w14:textId="4AEFF78C"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64</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AbstractSamplingProcedure requirements class.</w:t>
      </w:r>
    </w:p>
    <w:p w14:paraId="16CAB132" w14:textId="77777777" w:rsidR="0030485C" w:rsidRDefault="0030485C" w:rsidP="0030485C">
      <w:pPr>
        <w:keepNext/>
      </w:pPr>
      <w:r>
        <w:rPr>
          <w:noProof/>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6">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67BBF725"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65</w:t>
      </w:r>
      <w:r w:rsidR="00D471BA">
        <w:rPr>
          <w:b/>
          <w:bCs/>
          <w:sz w:val="20"/>
          <w:szCs w:val="20"/>
        </w:rPr>
        <w:fldChar w:fldCharType="end"/>
      </w:r>
      <w:r w:rsidRPr="0030485C">
        <w:rPr>
          <w:b/>
          <w:bCs/>
          <w:sz w:val="20"/>
          <w:szCs w:val="20"/>
        </w:rPr>
        <w:t xml:space="preserve"> — Context diagram for Abstract Sample core — AbstractSamplingProcedure</w:t>
      </w:r>
      <w:r w:rsidR="00301F83">
        <w:rPr>
          <w:b/>
          <w:bCs/>
          <w:sz w:val="20"/>
          <w:szCs w:val="20"/>
        </w:rPr>
        <w:t>,</w:t>
      </w:r>
      <w:r w:rsidRPr="0030485C">
        <w:rPr>
          <w:b/>
          <w:bCs/>
          <w:sz w:val="20"/>
          <w:szCs w:val="20"/>
        </w:rPr>
        <w:t xml:space="preserve"> AbstractPreparationProcedure</w:t>
      </w:r>
      <w:r w:rsidR="00301F83">
        <w:rPr>
          <w:b/>
          <w:bCs/>
          <w:sz w:val="20"/>
          <w:szCs w:val="20"/>
        </w:rPr>
        <w:t xml:space="preserve"> and AbstractPreparationStep</w:t>
      </w:r>
      <w:r w:rsidRPr="0030485C">
        <w:rPr>
          <w:b/>
          <w:bCs/>
          <w:sz w:val="20"/>
          <w:szCs w:val="20"/>
        </w:rPr>
        <w:t>.</w:t>
      </w:r>
    </w:p>
    <w:p w14:paraId="7F6F2D0A" w14:textId="16A6418C" w:rsidR="00CD6F39" w:rsidRPr="00CD6F39" w:rsidRDefault="00863761" w:rsidP="00863761">
      <w:pPr>
        <w:pStyle w:val="Heading2"/>
      </w:pPr>
      <w:bookmarkStart w:id="319" w:name="_Toc53002675"/>
      <w:r w:rsidRPr="00863761">
        <w:t>AbstractPreparationProcedure</w:t>
      </w:r>
      <w:bookmarkEnd w:id="319"/>
    </w:p>
    <w:p w14:paraId="1B0D2FE1" w14:textId="224041E0" w:rsidR="00744C55" w:rsidRDefault="00863761" w:rsidP="00863761">
      <w:pPr>
        <w:pStyle w:val="Heading3"/>
      </w:pPr>
      <w:r w:rsidRPr="00863761">
        <w:t>AbstractPreparationProcedure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/req/sam-core/AbstractPreparationProcedure</w:t>
            </w:r>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Abstract Sample core - AbstractPreparationProcedure</w:t>
            </w:r>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/req/sam-cpt/PreparationProcedure</w:t>
            </w:r>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/req/obs-core/gen/metadata-sem</w:t>
            </w:r>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7" cstate="print">
                      <a:extLst>
                        <a:ext uri="{28A0092B-C50C-407E-A947-70E740481C1C}">
                          <a14:useLocalDpi xmlns:a14="http://schemas.microsoft.com/office/drawing/2010/main"/>
                        </a:ext>
                        <a:ext uri="{96DAC541-7B7A-43D3-8B79-37D633B846F1}">
                          <asvg:svgBlip xmlns:asvg="http://schemas.microsoft.com/office/drawing/2016/SVG/main" r:embed="rId148"/>
                        </a:ext>
                      </a:extLst>
                    </a:blip>
                    <a:stretch>
                      <a:fillRect/>
                    </a:stretch>
                  </pic:blipFill>
                  <pic:spPr>
                    <a:xfrm>
                      <a:off x="0" y="0"/>
                      <a:ext cx="6191885" cy="807085"/>
                    </a:xfrm>
                    <a:prstGeom prst="rect">
                      <a:avLst/>
                    </a:prstGeom>
                  </pic:spPr>
                </pic:pic>
              </a:graphicData>
            </a:graphic>
          </wp:inline>
        </w:drawing>
      </w:r>
    </w:p>
    <w:p w14:paraId="756975C8" w14:textId="2BDDBA3E"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66</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AbstractPreparationProcedure requirements class.</w:t>
      </w:r>
    </w:p>
    <w:p w14:paraId="3859046A" w14:textId="257F1D12" w:rsidR="000C70DD" w:rsidRDefault="007A5CB7" w:rsidP="007A5CB7">
      <w:pPr>
        <w:pStyle w:val="Heading2"/>
      </w:pPr>
      <w:bookmarkStart w:id="320" w:name="_Toc53002676"/>
      <w:r w:rsidRPr="007A5CB7">
        <w:t>AbstractPreparationStep</w:t>
      </w:r>
      <w:bookmarkEnd w:id="320"/>
    </w:p>
    <w:p w14:paraId="188B129C" w14:textId="44410CA2" w:rsidR="007A5CB7" w:rsidRDefault="007A5CB7" w:rsidP="007A5CB7">
      <w:pPr>
        <w:pStyle w:val="Heading3"/>
      </w:pPr>
      <w:r w:rsidRPr="007A5CB7">
        <w:t>AbstractPreparationStep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/req/sam-core/AbstractPreparationStep</w:t>
            </w:r>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Abstract Sample core - AbstractPreparationStep</w:t>
            </w:r>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ISO 19103:2015 Geographic information – Conceptual schema language, CoreTypes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/req/sam-cpt/PreparationStep</w:t>
            </w:r>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/req/sam-core/AbstractPreparationStep/description-sem</w:t>
            </w:r>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/req/sam-core/AbstractPreparationStep/time-sem</w:t>
            </w:r>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/req/obs-core/gen/metadata-sem</w:t>
            </w:r>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9" cstate="print">
                      <a:extLst>
                        <a:ext uri="{28A0092B-C50C-407E-A947-70E740481C1C}">
                          <a14:useLocalDpi xmlns:a14="http://schemas.microsoft.com/office/drawing/2010/main"/>
                        </a:ext>
                        <a:ext uri="{96DAC541-7B7A-43D3-8B79-37D633B846F1}">
                          <asvg:svgBlip xmlns:asvg="http://schemas.microsoft.com/office/drawing/2016/SVG/main" r:embed="rId150"/>
                        </a:ext>
                      </a:extLst>
                    </a:blip>
                    <a:stretch>
                      <a:fillRect/>
                    </a:stretch>
                  </pic:blipFill>
                  <pic:spPr>
                    <a:xfrm>
                      <a:off x="0" y="0"/>
                      <a:ext cx="6191885" cy="1384300"/>
                    </a:xfrm>
                    <a:prstGeom prst="rect">
                      <a:avLst/>
                    </a:prstGeom>
                  </pic:spPr>
                </pic:pic>
              </a:graphicData>
            </a:graphic>
          </wp:inline>
        </w:drawing>
      </w:r>
    </w:p>
    <w:p w14:paraId="32A0764E" w14:textId="2CD00A17"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67</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AbstractPreparationStep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/req/sam-core/AbstractPreparationStep/description-sem</w:t>
            </w:r>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r>
              <w:rPr>
                <w:b/>
                <w:sz w:val="20"/>
                <w:szCs w:val="20"/>
              </w:rPr>
              <w:t>preparationStep</w:t>
            </w:r>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r>
              <w:rPr>
                <w:b/>
                <w:sz w:val="20"/>
                <w:szCs w:val="20"/>
              </w:rPr>
              <w:t xml:space="preserve">preparationStep </w:t>
            </w:r>
            <w:r>
              <w:rPr>
                <w:sz w:val="20"/>
                <w:szCs w:val="20"/>
              </w:rPr>
              <w:t xml:space="preserve">is provided, the attribute </w:t>
            </w:r>
            <w:r>
              <w:rPr>
                <w:b/>
                <w:sz w:val="20"/>
                <w:szCs w:val="20"/>
              </w:rPr>
              <w:t xml:space="preserve">description:CharacterString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/req/sam-core/AbstractPreparationStep/time-sem</w:t>
            </w:r>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r>
              <w:rPr>
                <w:b/>
                <w:sz w:val="20"/>
                <w:szCs w:val="20"/>
              </w:rPr>
              <w:t>preparationStep</w:t>
            </w:r>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r>
              <w:rPr>
                <w:b/>
                <w:sz w:val="20"/>
                <w:szCs w:val="20"/>
              </w:rPr>
              <w:t xml:space="preserve">preparationStep </w:t>
            </w:r>
            <w:r>
              <w:rPr>
                <w:sz w:val="20"/>
                <w:szCs w:val="20"/>
              </w:rPr>
              <w:t xml:space="preserve">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321" w:name="_Toc53002677"/>
      <w:r w:rsidRPr="00920189">
        <w:t>Basic Samples</w:t>
      </w:r>
      <w:bookmarkEnd w:id="321"/>
    </w:p>
    <w:p w14:paraId="45FDC231" w14:textId="7D4AD515" w:rsidR="00CA3726" w:rsidRDefault="00CA3726" w:rsidP="00CA3726">
      <w:pPr>
        <w:pStyle w:val="Heading2"/>
      </w:pPr>
      <w:bookmarkStart w:id="322" w:name="_Toc53002678"/>
      <w:r w:rsidRPr="00CA3726">
        <w:t>General</w:t>
      </w:r>
      <w:bookmarkEnd w:id="322"/>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/req/sam-basic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/req/sam-basic/Sample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/req/sam-basic/SpatialSample</w:t>
            </w:r>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/req/sam-basic/MaterialSample</w:t>
            </w:r>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/req/sam-basic/StatisticalSample</w:t>
            </w:r>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/req/sam-basic/Sampling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/req/sam-basic/Sampler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/req/sam-basic/SampleCollection</w:t>
            </w:r>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1" cstate="print">
                      <a:extLst>
                        <a:ext uri="{28A0092B-C50C-407E-A947-70E740481C1C}">
                          <a14:useLocalDpi xmlns:a14="http://schemas.microsoft.com/office/drawing/2010/main"/>
                        </a:ext>
                        <a:ext uri="{96DAC541-7B7A-43D3-8B79-37D633B846F1}">
                          <asvg:svgBlip xmlns:asvg="http://schemas.microsoft.com/office/drawing/2016/SVG/main" r:embed="rId152"/>
                        </a:ext>
                      </a:extLst>
                    </a:blip>
                    <a:stretch>
                      <a:fillRect/>
                    </a:stretch>
                  </pic:blipFill>
                  <pic:spPr>
                    <a:xfrm>
                      <a:off x="0" y="0"/>
                      <a:ext cx="5675344" cy="3115310"/>
                    </a:xfrm>
                    <a:prstGeom prst="rect">
                      <a:avLst/>
                    </a:prstGeom>
                  </pic:spPr>
                </pic:pic>
              </a:graphicData>
            </a:graphic>
          </wp:inline>
        </w:drawing>
      </w:r>
    </w:p>
    <w:p w14:paraId="65B85BC2" w14:textId="5AA363FA"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68</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323" w:name="_Toc53002679"/>
      <w:r w:rsidRPr="00EE582C">
        <w:t>Sample</w:t>
      </w:r>
      <w:bookmarkEnd w:id="323"/>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/req/sam-basic/Sample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/req/sam-core/AbstractSample</w:t>
            </w:r>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3" cstate="print">
                      <a:extLst>
                        <a:ext uri="{28A0092B-C50C-407E-A947-70E740481C1C}">
                          <a14:useLocalDpi xmlns:a14="http://schemas.microsoft.com/office/drawing/2010/main"/>
                        </a:ext>
                        <a:ext uri="{96DAC541-7B7A-43D3-8B79-37D633B846F1}">
                          <asvg:svgBlip xmlns:asvg="http://schemas.microsoft.com/office/drawing/2016/SVG/main" r:embed="rId154"/>
                        </a:ext>
                      </a:extLst>
                    </a:blip>
                    <a:stretch>
                      <a:fillRect/>
                    </a:stretch>
                  </pic:blipFill>
                  <pic:spPr>
                    <a:xfrm>
                      <a:off x="0" y="0"/>
                      <a:ext cx="6191885" cy="2561590"/>
                    </a:xfrm>
                    <a:prstGeom prst="rect">
                      <a:avLst/>
                    </a:prstGeom>
                  </pic:spPr>
                </pic:pic>
              </a:graphicData>
            </a:graphic>
          </wp:inline>
        </w:drawing>
      </w:r>
    </w:p>
    <w:p w14:paraId="20429E66" w14:textId="49A7830B"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69</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5">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455F7BC"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70</w:t>
      </w:r>
      <w:r w:rsidR="00D471BA">
        <w:rPr>
          <w:b/>
          <w:bCs/>
          <w:sz w:val="20"/>
          <w:szCs w:val="20"/>
        </w:rPr>
        <w:fldChar w:fldCharType="end"/>
      </w:r>
      <w:r w:rsidRPr="00A804AD">
        <w:rPr>
          <w:b/>
          <w:bCs/>
          <w:sz w:val="20"/>
          <w:szCs w:val="20"/>
        </w:rPr>
        <w:t xml:space="preserve"> — Context diagram for Basic Samples — Sample, SpatialSample, StatisticalSample and MaterialSample.</w:t>
      </w:r>
    </w:p>
    <w:p w14:paraId="7728AC7D" w14:textId="04F81AC0" w:rsidR="00430BBE" w:rsidRDefault="004B13B4" w:rsidP="004B13B4">
      <w:pPr>
        <w:pStyle w:val="Heading2"/>
      </w:pPr>
      <w:bookmarkStart w:id="324" w:name="_Toc53002680"/>
      <w:r w:rsidRPr="004B13B4">
        <w:t>SpatialSample</w:t>
      </w:r>
      <w:bookmarkEnd w:id="324"/>
    </w:p>
    <w:p w14:paraId="3D26DE57" w14:textId="1052DE3E" w:rsidR="004B13B4" w:rsidRDefault="004B13B4" w:rsidP="004B13B4">
      <w:pPr>
        <w:pStyle w:val="Heading3"/>
      </w:pPr>
      <w:r w:rsidRPr="004B13B4">
        <w:t>SpatialSample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/req/sam-basic/SpatialSample</w:t>
            </w:r>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Basic Samples - SpatialSample</w:t>
            </w:r>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ISO 19103:2015 Geographic information – Conceptual schema language, CoreTypes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/req/sam-basic/Sample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/req/sam-basic/SpatialSample/SpatialSample-sem</w:t>
            </w:r>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/req/sam-basic/SpatialSample/shape-sem</w:t>
            </w:r>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/req/sam-basic/SpatialSample/horizontalPositionalAccuracy-sem</w:t>
            </w:r>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/req/sam-basic/SpatialSample/verticalPositionalAccuracy-sem</w:t>
            </w:r>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6" cstate="print">
                      <a:extLst>
                        <a:ext uri="{28A0092B-C50C-407E-A947-70E740481C1C}">
                          <a14:useLocalDpi xmlns:a14="http://schemas.microsoft.com/office/drawing/2010/main"/>
                        </a:ext>
                        <a:ext uri="{96DAC541-7B7A-43D3-8B79-37D633B846F1}">
                          <asvg:svgBlip xmlns:asvg="http://schemas.microsoft.com/office/drawing/2016/SVG/main" r:embed="rId157"/>
                        </a:ext>
                      </a:extLst>
                    </a:blip>
                    <a:stretch>
                      <a:fillRect/>
                    </a:stretch>
                  </pic:blipFill>
                  <pic:spPr>
                    <a:xfrm>
                      <a:off x="0" y="0"/>
                      <a:ext cx="6191885" cy="2181860"/>
                    </a:xfrm>
                    <a:prstGeom prst="rect">
                      <a:avLst/>
                    </a:prstGeom>
                  </pic:spPr>
                </pic:pic>
              </a:graphicData>
            </a:graphic>
          </wp:inline>
        </w:drawing>
      </w:r>
    </w:p>
    <w:p w14:paraId="6F06A7AF" w14:textId="784B8D1D"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71</w:t>
      </w:r>
      <w:r w:rsidR="00D471BA">
        <w:rPr>
          <w:b/>
          <w:bCs/>
          <w:sz w:val="20"/>
          <w:szCs w:val="20"/>
        </w:rPr>
        <w:fldChar w:fldCharType="end"/>
      </w:r>
      <w:r w:rsidRPr="00650B87">
        <w:rPr>
          <w:b/>
          <w:bCs/>
          <w:sz w:val="20"/>
          <w:szCs w:val="20"/>
        </w:rPr>
        <w:t xml:space="preserve"> — (Informative) Included direct and indirect requirements and recommendations of the Basic Samples — SpatialSample requirements class.</w:t>
      </w:r>
    </w:p>
    <w:p w14:paraId="7EC9309C" w14:textId="04DFCD7A" w:rsidR="00650B87" w:rsidRDefault="00B66C86" w:rsidP="00B66C86">
      <w:pPr>
        <w:pStyle w:val="Heading3"/>
      </w:pPr>
      <w:r w:rsidRPr="00B66C86">
        <w:t>Feature type SpatialSample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/req/sam-basic/SpatialSample/SpatialSample-sem</w:t>
            </w:r>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r>
              <w:rPr>
                <w:b/>
                <w:sz w:val="20"/>
                <w:szCs w:val="20"/>
              </w:rPr>
              <w:t xml:space="preserve">SpatialSample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/req/sam-basic/SpatialSample/shape-sem</w:t>
            </w:r>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r>
              <w:rPr>
                <w:b/>
                <w:sz w:val="20"/>
                <w:szCs w:val="20"/>
              </w:rPr>
              <w:t>SpatialSample</w:t>
            </w:r>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r>
              <w:rPr>
                <w:b/>
                <w:sz w:val="20"/>
                <w:szCs w:val="20"/>
              </w:rPr>
              <w:t xml:space="preserve">SpatialSample </w:t>
            </w:r>
            <w:r>
              <w:rPr>
                <w:sz w:val="20"/>
                <w:szCs w:val="20"/>
              </w:rPr>
              <w:t xml:space="preserve">is provided, the attribute </w:t>
            </w:r>
            <w:r>
              <w:rPr>
                <w:b/>
                <w:sz w:val="20"/>
                <w:szCs w:val="20"/>
              </w:rPr>
              <w:t xml:space="preserve">shape:Geometry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SpatialSample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Attribute horizontalPositionalAccuracy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/req/sam-basic/SpatialSample/horizontalPositionalAccuracy-sem</w:t>
            </w:r>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r>
              <w:rPr>
                <w:b/>
                <w:sz w:val="20"/>
                <w:szCs w:val="20"/>
              </w:rPr>
              <w:t xml:space="preserve">PositionalAccuracy </w:t>
            </w:r>
            <w:r>
              <w:rPr>
                <w:sz w:val="20"/>
                <w:szCs w:val="20"/>
              </w:rPr>
              <w:t xml:space="preserve">of the horizontal component of the Geometry of the </w:t>
            </w:r>
            <w:r>
              <w:rPr>
                <w:b/>
                <w:sz w:val="20"/>
                <w:szCs w:val="20"/>
              </w:rPr>
              <w:t>SpatialSample</w:t>
            </w:r>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r>
              <w:rPr>
                <w:b/>
                <w:sz w:val="20"/>
                <w:szCs w:val="20"/>
              </w:rPr>
              <w:t xml:space="preserve">PositionalAccuracy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horizontalPositionalAccuracy:Any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Attribute verticalPositionalAccuracy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/req/sam-basic/SpatialSample/verticalPositionalAccuracy-sem</w:t>
            </w:r>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r>
              <w:rPr>
                <w:b/>
                <w:sz w:val="20"/>
                <w:szCs w:val="20"/>
              </w:rPr>
              <w:t xml:space="preserve">PositionalAccuracy </w:t>
            </w:r>
            <w:r>
              <w:rPr>
                <w:sz w:val="20"/>
                <w:szCs w:val="20"/>
              </w:rPr>
              <w:t xml:space="preserve">of the vertical component of the Geometry of the </w:t>
            </w:r>
            <w:r>
              <w:rPr>
                <w:b/>
                <w:sz w:val="20"/>
                <w:szCs w:val="20"/>
              </w:rPr>
              <w:t>SpatialSample</w:t>
            </w:r>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r>
              <w:rPr>
                <w:b/>
                <w:sz w:val="20"/>
                <w:szCs w:val="20"/>
              </w:rPr>
              <w:t xml:space="preserve">PositionalAccuracy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verticalPositionalAccuracy:Any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325" w:name="_Toc53002681"/>
      <w:r w:rsidRPr="001A5B74">
        <w:t>MaterialSample</w:t>
      </w:r>
      <w:bookmarkEnd w:id="325"/>
    </w:p>
    <w:p w14:paraId="769190B7" w14:textId="148FA275" w:rsidR="001A5B74" w:rsidRDefault="007157C4" w:rsidP="007157C4">
      <w:pPr>
        <w:pStyle w:val="Heading3"/>
      </w:pPr>
      <w:r w:rsidRPr="007157C4">
        <w:t>MaterialSample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/req/sam-basic/MaterialSample</w:t>
            </w:r>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Basic Samples - MaterialSample</w:t>
            </w:r>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/req/sam-basic/Sample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/req/sam-basic/PhysicalDimension</w:t>
            </w:r>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/req/sam-basic/NamedLocation</w:t>
            </w:r>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/req/sam-basic/MaterialSample/MaterialSample-sem</w:t>
            </w:r>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/req/sam-basic/MaterialSample/size-sem</w:t>
            </w:r>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/req/sam-basic/MaterialSample/storageLocation-sem</w:t>
            </w:r>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/req/sam-basic/MaterialSample/sourceLocation-sem</w:t>
            </w:r>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8" cstate="print">
                      <a:extLst>
                        <a:ext uri="{28A0092B-C50C-407E-A947-70E740481C1C}">
                          <a14:useLocalDpi xmlns:a14="http://schemas.microsoft.com/office/drawing/2010/main"/>
                        </a:ext>
                        <a:ext uri="{96DAC541-7B7A-43D3-8B79-37D633B846F1}">
                          <asvg:svgBlip xmlns:asvg="http://schemas.microsoft.com/office/drawing/2016/SVG/main" r:embed="rId159"/>
                        </a:ext>
                      </a:extLst>
                    </a:blip>
                    <a:stretch>
                      <a:fillRect/>
                    </a:stretch>
                  </pic:blipFill>
                  <pic:spPr>
                    <a:xfrm>
                      <a:off x="0" y="0"/>
                      <a:ext cx="6191885" cy="2054225"/>
                    </a:xfrm>
                    <a:prstGeom prst="rect">
                      <a:avLst/>
                    </a:prstGeom>
                  </pic:spPr>
                </pic:pic>
              </a:graphicData>
            </a:graphic>
          </wp:inline>
        </w:drawing>
      </w:r>
    </w:p>
    <w:p w14:paraId="3A428CA0" w14:textId="01C4B4EF"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72</w:t>
      </w:r>
      <w:r w:rsidR="00D471BA">
        <w:rPr>
          <w:b/>
          <w:bCs/>
          <w:sz w:val="20"/>
          <w:szCs w:val="20"/>
        </w:rPr>
        <w:fldChar w:fldCharType="end"/>
      </w:r>
      <w:r w:rsidRPr="001C372C">
        <w:rPr>
          <w:b/>
          <w:bCs/>
          <w:sz w:val="20"/>
          <w:szCs w:val="20"/>
        </w:rPr>
        <w:t xml:space="preserve"> — (Informative) Included direct and indirect requirements and recommendations of the Basic Samples — Materia</w:t>
      </w:r>
      <w:r w:rsidR="00E76D6F">
        <w:rPr>
          <w:b/>
          <w:bCs/>
          <w:sz w:val="20"/>
          <w:szCs w:val="20"/>
        </w:rPr>
        <w:t>l</w:t>
      </w:r>
      <w:r w:rsidRPr="001C372C">
        <w:rPr>
          <w:b/>
          <w:bCs/>
          <w:sz w:val="20"/>
          <w:szCs w:val="20"/>
        </w:rPr>
        <w:t>Sample requirements class.</w:t>
      </w:r>
    </w:p>
    <w:p w14:paraId="2C2889A8" w14:textId="1AAC64F8" w:rsidR="001C372C" w:rsidRDefault="00544E47" w:rsidP="00544E47">
      <w:pPr>
        <w:pStyle w:val="Heading3"/>
      </w:pPr>
      <w:r w:rsidRPr="00544E47">
        <w:lastRenderedPageBreak/>
        <w:t>Feature type MaterialSample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/req/sam-basic/MaterialSample/MaterialSample-sem</w:t>
            </w:r>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r>
              <w:rPr>
                <w:b/>
                <w:sz w:val="20"/>
                <w:szCs w:val="20"/>
              </w:rPr>
              <w:t>MaterialSample</w:t>
            </w:r>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t>MaterialSamples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t>MaterialSamples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A MaterialSample is a physical Sample of a FeatureOfInterest,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/req/sam-basic/MaterialSample/size-sem</w:t>
            </w:r>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r>
              <w:rPr>
                <w:b/>
                <w:sz w:val="20"/>
                <w:szCs w:val="20"/>
              </w:rPr>
              <w:t xml:space="preserve">MaterialSample </w:t>
            </w:r>
            <w:r>
              <w:rPr>
                <w:sz w:val="20"/>
                <w:szCs w:val="20"/>
              </w:rPr>
              <w:t xml:space="preserve">is provided, the attribute </w:t>
            </w:r>
            <w:r>
              <w:rPr>
                <w:b/>
                <w:sz w:val="20"/>
                <w:szCs w:val="20"/>
              </w:rPr>
              <w:t xml:space="preserve">size:PhysicalDimension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Attribute storageLocation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/req/sam-basic/MaterialSample/storageLocation-sem</w:t>
            </w:r>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r>
              <w:rPr>
                <w:b/>
                <w:sz w:val="20"/>
                <w:szCs w:val="20"/>
              </w:rPr>
              <w:t>storageLocation</w:t>
            </w:r>
            <w:r>
              <w:rPr>
                <w:sz w:val="20"/>
                <w:szCs w:val="20"/>
              </w:rPr>
              <w:t xml:space="preserve"> is the location of a </w:t>
            </w:r>
            <w:r>
              <w:rPr>
                <w:b/>
                <w:sz w:val="20"/>
                <w:szCs w:val="20"/>
              </w:rPr>
              <w:t>MaterialSample</w:t>
            </w:r>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r>
              <w:rPr>
                <w:b/>
                <w:sz w:val="20"/>
                <w:szCs w:val="20"/>
              </w:rPr>
              <w:t xml:space="preserve">MaterialSample </w:t>
            </w:r>
            <w:r>
              <w:rPr>
                <w:sz w:val="20"/>
                <w:szCs w:val="20"/>
              </w:rPr>
              <w:t xml:space="preserve">is provided, the attribute </w:t>
            </w:r>
            <w:r>
              <w:rPr>
                <w:b/>
                <w:sz w:val="20"/>
                <w:szCs w:val="20"/>
              </w:rPr>
              <w:t xml:space="preserve">storageLocation:NamedLocation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storageLocation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Attribute sourceLocation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/req/sam-basic/MaterialSample/sourceLocation-sem</w:t>
            </w:r>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r>
              <w:rPr>
                <w:b/>
                <w:sz w:val="20"/>
                <w:szCs w:val="20"/>
              </w:rPr>
              <w:t>sourceLocation</w:t>
            </w:r>
            <w:r>
              <w:rPr>
                <w:sz w:val="20"/>
                <w:szCs w:val="20"/>
              </w:rPr>
              <w:t xml:space="preserve"> is the location from where the </w:t>
            </w:r>
            <w:r>
              <w:rPr>
                <w:b/>
                <w:sz w:val="20"/>
                <w:szCs w:val="20"/>
              </w:rPr>
              <w:t xml:space="preserve">MaterialSample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r>
              <w:rPr>
                <w:b/>
                <w:sz w:val="20"/>
                <w:szCs w:val="20"/>
              </w:rPr>
              <w:t xml:space="preserve">MaterialSample </w:t>
            </w:r>
            <w:r>
              <w:rPr>
                <w:sz w:val="20"/>
                <w:szCs w:val="20"/>
              </w:rPr>
              <w:t xml:space="preserve">is provided, the attribute </w:t>
            </w:r>
            <w:r>
              <w:rPr>
                <w:b/>
                <w:sz w:val="20"/>
                <w:szCs w:val="20"/>
              </w:rPr>
              <w:t xml:space="preserve">sourceLocation:Geometry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MaterialSample has a relatedSample whose location provides an unambiguous location then this attribute is not required. However, if the specific sampling location within the sampledFeature is important, then the sourceLocation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bookmarkStart w:id="326" w:name="_Toc53002682"/>
      <w:r w:rsidRPr="00FB34BB">
        <w:t>StatisticalSample</w:t>
      </w:r>
      <w:bookmarkEnd w:id="326"/>
    </w:p>
    <w:p w14:paraId="3A8B39F0" w14:textId="470BB84E" w:rsidR="00FB34BB" w:rsidRDefault="00FB34BB" w:rsidP="00FB34BB">
      <w:pPr>
        <w:pStyle w:val="Heading3"/>
      </w:pPr>
      <w:r w:rsidRPr="00FB34BB">
        <w:t>StatisticalSample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/req/sam-basic/StatisticalSample</w:t>
            </w:r>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Basic Samples - StatisticalSample</w:t>
            </w:r>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/req/sam-basic/Sample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/req/sam-basic/StatisticalClassification</w:t>
            </w:r>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/req/sam-basic/StatisticalSample/StatisticalSample-sem</w:t>
            </w:r>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/req/sam-basic/StatisticalSample/classification-sem</w:t>
            </w:r>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60" cstate="print">
                      <a:extLst>
                        <a:ext uri="{28A0092B-C50C-407E-A947-70E740481C1C}">
                          <a14:useLocalDpi xmlns:a14="http://schemas.microsoft.com/office/drawing/2010/main"/>
                        </a:ext>
                        <a:ext uri="{96DAC541-7B7A-43D3-8B79-37D633B846F1}">
                          <asvg:svgBlip xmlns:asvg="http://schemas.microsoft.com/office/drawing/2016/SVG/main" r:embed="rId161"/>
                        </a:ext>
                      </a:extLst>
                    </a:blip>
                    <a:stretch>
                      <a:fillRect/>
                    </a:stretch>
                  </pic:blipFill>
                  <pic:spPr>
                    <a:xfrm>
                      <a:off x="0" y="0"/>
                      <a:ext cx="6191885" cy="1635760"/>
                    </a:xfrm>
                    <a:prstGeom prst="rect">
                      <a:avLst/>
                    </a:prstGeom>
                  </pic:spPr>
                </pic:pic>
              </a:graphicData>
            </a:graphic>
          </wp:inline>
        </w:drawing>
      </w:r>
    </w:p>
    <w:p w14:paraId="26574CF1" w14:textId="23EBFE91"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73</w:t>
      </w:r>
      <w:r w:rsidR="00D471BA">
        <w:rPr>
          <w:b/>
          <w:bCs/>
          <w:sz w:val="20"/>
          <w:szCs w:val="20"/>
        </w:rPr>
        <w:fldChar w:fldCharType="end"/>
      </w:r>
      <w:r w:rsidRPr="00E76D6F">
        <w:rPr>
          <w:b/>
          <w:bCs/>
          <w:sz w:val="20"/>
          <w:szCs w:val="20"/>
        </w:rPr>
        <w:t xml:space="preserve"> — (Informative) Included direct and indirect requirements and recommendations of the Basic Samples — StatisticalSample requirements class.</w:t>
      </w:r>
    </w:p>
    <w:p w14:paraId="6C5C3776" w14:textId="68ACCC8C" w:rsidR="00E76D6F" w:rsidRDefault="0056367A" w:rsidP="0056367A">
      <w:pPr>
        <w:pStyle w:val="Heading3"/>
      </w:pPr>
      <w:r w:rsidRPr="0056367A">
        <w:t>Feature type StatisticalSample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/req/sam-basic/StatisticalSample/StatisticalSample-sem</w:t>
            </w:r>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r>
              <w:rPr>
                <w:b/>
                <w:sz w:val="20"/>
                <w:szCs w:val="20"/>
              </w:rPr>
              <w:t xml:space="preserve">StatisticalSample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t>StatisticalSamples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/req/sam-basic/StatisticalSample/classification-sem</w:t>
            </w:r>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r>
              <w:rPr>
                <w:b/>
                <w:sz w:val="20"/>
                <w:szCs w:val="20"/>
              </w:rPr>
              <w:t xml:space="preserve">StatisticalSample </w:t>
            </w:r>
            <w:r>
              <w:rPr>
                <w:sz w:val="20"/>
                <w:szCs w:val="20"/>
              </w:rPr>
              <w:t xml:space="preserve">has been defined is provided, the attribute </w:t>
            </w:r>
            <w:r>
              <w:rPr>
                <w:b/>
                <w:sz w:val="20"/>
                <w:szCs w:val="20"/>
              </w:rPr>
              <w:t xml:space="preserve">classification:StatisticalClassification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327" w:name="_Toc53002683"/>
      <w:r w:rsidRPr="00860411">
        <w:t>Sampling</w:t>
      </w:r>
      <w:bookmarkEnd w:id="327"/>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/req/sam-basic/Sampling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Unified Modeling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/req/sam-core/AbstractSampling</w:t>
            </w:r>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2" cstate="print">
                      <a:extLst>
                        <a:ext uri="{28A0092B-C50C-407E-A947-70E740481C1C}">
                          <a14:useLocalDpi xmlns:a14="http://schemas.microsoft.com/office/drawing/2010/main"/>
                        </a:ext>
                        <a:ext uri="{96DAC541-7B7A-43D3-8B79-37D633B846F1}">
                          <asvg:svgBlip xmlns:asvg="http://schemas.microsoft.com/office/drawing/2016/SVG/main" r:embed="rId163"/>
                        </a:ext>
                      </a:extLst>
                    </a:blip>
                    <a:stretch>
                      <a:fillRect/>
                    </a:stretch>
                  </pic:blipFill>
                  <pic:spPr>
                    <a:xfrm>
                      <a:off x="0" y="0"/>
                      <a:ext cx="6191885" cy="2573020"/>
                    </a:xfrm>
                    <a:prstGeom prst="rect">
                      <a:avLst/>
                    </a:prstGeom>
                  </pic:spPr>
                </pic:pic>
              </a:graphicData>
            </a:graphic>
          </wp:inline>
        </w:drawing>
      </w:r>
    </w:p>
    <w:p w14:paraId="3DFF083F" w14:textId="09E45A65"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74</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4">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7898BED5"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75</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328" w:name="_Toc53002684"/>
      <w:r w:rsidRPr="00D07D75">
        <w:t>Sampler</w:t>
      </w:r>
      <w:bookmarkEnd w:id="328"/>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/req/sam-basic/Sampler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/req/sam-core/AbstractSampler</w:t>
            </w:r>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5" cstate="print">
                      <a:extLst>
                        <a:ext uri="{28A0092B-C50C-407E-A947-70E740481C1C}">
                          <a14:useLocalDpi xmlns:a14="http://schemas.microsoft.com/office/drawing/2010/main"/>
                        </a:ext>
                        <a:ext uri="{96DAC541-7B7A-43D3-8B79-37D633B846F1}">
                          <asvg:svgBlip xmlns:asvg="http://schemas.microsoft.com/office/drawing/2016/SVG/main" r:embed="rId166"/>
                        </a:ext>
                      </a:extLst>
                    </a:blip>
                    <a:stretch>
                      <a:fillRect/>
                    </a:stretch>
                  </pic:blipFill>
                  <pic:spPr>
                    <a:xfrm>
                      <a:off x="0" y="0"/>
                      <a:ext cx="6191885" cy="1029970"/>
                    </a:xfrm>
                    <a:prstGeom prst="rect">
                      <a:avLst/>
                    </a:prstGeom>
                  </pic:spPr>
                </pic:pic>
              </a:graphicData>
            </a:graphic>
          </wp:inline>
        </w:drawing>
      </w:r>
    </w:p>
    <w:p w14:paraId="12602F5F" w14:textId="70B2690C"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76</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7">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7DEDB62D"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77</w:t>
      </w:r>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329" w:name="_Toc53002685"/>
      <w:r w:rsidRPr="00711727">
        <w:lastRenderedPageBreak/>
        <w:t>SampleCollection</w:t>
      </w:r>
      <w:bookmarkEnd w:id="329"/>
    </w:p>
    <w:p w14:paraId="34732621" w14:textId="6800A559" w:rsidR="00711727" w:rsidRDefault="00711727" w:rsidP="00711727">
      <w:pPr>
        <w:pStyle w:val="Heading3"/>
      </w:pPr>
      <w:r w:rsidRPr="00711727">
        <w:t>SampleCollection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/req/sam-basic/SampleCollection</w:t>
            </w:r>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Basic Samples - SampleCollection</w:t>
            </w:r>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ISO 19103:2015 Geographic information – Conceptual schema language, CoreTypes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/req/sam-basic/SampleCollection/SampleCollection-sem</w:t>
            </w:r>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/req/sam-basic/SampleCollection/member-sem</w:t>
            </w:r>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/req/sam-basic/SampleCollection/relatedCollection-sem</w:t>
            </w:r>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/req/obs-core/gen/metadata-sem</w:t>
            </w:r>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eastAsia="ja-JP"/>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8" cstate="print">
                      <a:extLst>
                        <a:ext uri="{28A0092B-C50C-407E-A947-70E740481C1C}">
                          <a14:useLocalDpi xmlns:a14="http://schemas.microsoft.com/office/drawing/2010/main"/>
                        </a:ext>
                        <a:ext uri="{96DAC541-7B7A-43D3-8B79-37D633B846F1}">
                          <asvg:svgBlip xmlns:asvg="http://schemas.microsoft.com/office/drawing/2016/SVG/main" r:embed="rId169"/>
                        </a:ext>
                      </a:extLst>
                    </a:blip>
                    <a:stretch>
                      <a:fillRect/>
                    </a:stretch>
                  </pic:blipFill>
                  <pic:spPr>
                    <a:xfrm>
                      <a:off x="0" y="0"/>
                      <a:ext cx="3666440" cy="1063784"/>
                    </a:xfrm>
                    <a:prstGeom prst="rect">
                      <a:avLst/>
                    </a:prstGeom>
                  </pic:spPr>
                </pic:pic>
              </a:graphicData>
            </a:graphic>
          </wp:inline>
        </w:drawing>
      </w:r>
    </w:p>
    <w:p w14:paraId="2F1370B0" w14:textId="63EE8DE9"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78</w:t>
      </w:r>
      <w:r w:rsidR="00D471BA">
        <w:rPr>
          <w:b/>
          <w:bCs/>
          <w:sz w:val="20"/>
          <w:szCs w:val="20"/>
        </w:rPr>
        <w:fldChar w:fldCharType="end"/>
      </w:r>
      <w:r w:rsidRPr="00337C34">
        <w:rPr>
          <w:b/>
          <w:bCs/>
          <w:sz w:val="20"/>
          <w:szCs w:val="20"/>
        </w:rPr>
        <w:t xml:space="preserve"> — (Informative) Included direct and indirect requirements and recommendations of the Basic Samples — SampleCollection requirements class</w:t>
      </w:r>
      <w:r w:rsidR="004D5F35">
        <w:rPr>
          <w:b/>
          <w:bCs/>
          <w:sz w:val="20"/>
          <w:szCs w:val="20"/>
        </w:rPr>
        <w:t>.</w:t>
      </w:r>
    </w:p>
    <w:p w14:paraId="657B99E5" w14:textId="77777777" w:rsidR="0062664D" w:rsidRDefault="0062664D" w:rsidP="0062664D">
      <w:pPr>
        <w:keepNext/>
      </w:pPr>
      <w:r>
        <w:rPr>
          <w:noProof/>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70">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46694897"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79</w:t>
      </w:r>
      <w:r w:rsidR="00D471BA">
        <w:rPr>
          <w:b/>
          <w:bCs/>
          <w:sz w:val="20"/>
          <w:szCs w:val="20"/>
        </w:rPr>
        <w:fldChar w:fldCharType="end"/>
      </w:r>
      <w:r w:rsidRPr="0062664D">
        <w:rPr>
          <w:b/>
          <w:bCs/>
          <w:sz w:val="20"/>
          <w:szCs w:val="20"/>
        </w:rPr>
        <w:t xml:space="preserve"> — Context diagram for Basic Samples — SampleCollection.</w:t>
      </w:r>
    </w:p>
    <w:p w14:paraId="02A489EF" w14:textId="7987D8D2" w:rsidR="0062664D" w:rsidRDefault="00AE501B" w:rsidP="00AE501B">
      <w:pPr>
        <w:pStyle w:val="Heading3"/>
      </w:pPr>
      <w:r w:rsidRPr="00AE501B">
        <w:t>Feature type SampleCollection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/req/sam-basic/SampleCollection/SampleCollection-sem</w:t>
            </w:r>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/req/sam-basic/SampleCollection/member-sem</w:t>
            </w:r>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r>
              <w:rPr>
                <w:b/>
                <w:sz w:val="20"/>
                <w:szCs w:val="20"/>
              </w:rPr>
              <w:t>SampleCollection</w:t>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r>
              <w:rPr>
                <w:b/>
                <w:sz w:val="20"/>
                <w:szCs w:val="20"/>
              </w:rPr>
              <w:t xml:space="preserve">SampleCollection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/req/sam-basic/SampleCollection/relatedCollection-sem</w:t>
            </w:r>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r w:rsidRPr="0019426E">
              <w:rPr>
                <w:b/>
                <w:sz w:val="20"/>
                <w:szCs w:val="20"/>
              </w:rPr>
              <w:t xml:space="preserve">SampleCollection </w:t>
            </w:r>
            <w:r w:rsidRPr="0019426E">
              <w:rPr>
                <w:sz w:val="20"/>
                <w:szCs w:val="20"/>
              </w:rPr>
              <w:t xml:space="preserve">the </w:t>
            </w:r>
            <w:r w:rsidRPr="0019426E">
              <w:rPr>
                <w:b/>
                <w:sz w:val="20"/>
                <w:szCs w:val="20"/>
              </w:rPr>
              <w:t>SampleCollection</w:t>
            </w:r>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r w:rsidRPr="0019426E">
              <w:rPr>
                <w:b/>
                <w:sz w:val="20"/>
                <w:szCs w:val="20"/>
              </w:rPr>
              <w:t>SampleCollection</w:t>
            </w:r>
            <w:r w:rsidRPr="0019426E">
              <w:rPr>
                <w:sz w:val="20"/>
                <w:szCs w:val="20"/>
              </w:rPr>
              <w:t xml:space="preserve"> is provided, the association with role </w:t>
            </w:r>
            <w:r w:rsidRPr="0019426E">
              <w:rPr>
                <w:b/>
                <w:sz w:val="20"/>
                <w:szCs w:val="20"/>
              </w:rPr>
              <w:t xml:space="preserve">relatedCollection </w:t>
            </w:r>
            <w:r w:rsidRPr="0019426E">
              <w:rPr>
                <w:sz w:val="20"/>
                <w:szCs w:val="20"/>
              </w:rPr>
              <w:t xml:space="preserve">SHALL be used. The </w:t>
            </w:r>
            <w:r w:rsidRPr="0019426E">
              <w:rPr>
                <w:b/>
                <w:sz w:val="20"/>
                <w:szCs w:val="20"/>
              </w:rPr>
              <w:t xml:space="preserve">context:GenericName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330" w:name="_Toc53002686"/>
      <w:r w:rsidRPr="001D410B">
        <w:lastRenderedPageBreak/>
        <w:t>PhysicalDimension</w:t>
      </w:r>
      <w:bookmarkEnd w:id="330"/>
    </w:p>
    <w:p w14:paraId="16F35EA9" w14:textId="238F40AE" w:rsidR="001D410B" w:rsidRDefault="001D410B" w:rsidP="001D410B">
      <w:pPr>
        <w:pStyle w:val="Heading3"/>
      </w:pPr>
      <w:r w:rsidRPr="001D410B">
        <w:t>PhysicalDimension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/req/sam-basic/PhysicalDimension</w:t>
            </w:r>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Basic Samples - PhysicalDimension</w:t>
            </w:r>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/req/sam-basic/PhysicalDimension/PhysicalDimension-sem</w:t>
            </w:r>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/req/sam-basic/PhysicalDimension/dimension-sem</w:t>
            </w:r>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/req/sam-basic/PhysicalDimension/value-sem</w:t>
            </w:r>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1">
                      <a:extLst>
                        <a:ext uri="{28A0092B-C50C-407E-A947-70E740481C1C}">
                          <a14:useLocalDpi xmlns:a14="http://schemas.microsoft.com/office/drawing/2010/main"/>
                        </a:ext>
                        <a:ext uri="{96DAC541-7B7A-43D3-8B79-37D633B846F1}">
                          <asvg:svgBlip xmlns:asvg="http://schemas.microsoft.com/office/drawing/2016/SVG/main" r:embed="rId172"/>
                        </a:ext>
                      </a:extLst>
                    </a:blip>
                    <a:stretch>
                      <a:fillRect/>
                    </a:stretch>
                  </pic:blipFill>
                  <pic:spPr>
                    <a:xfrm>
                      <a:off x="0" y="0"/>
                      <a:ext cx="5613932" cy="1151458"/>
                    </a:xfrm>
                    <a:prstGeom prst="rect">
                      <a:avLst/>
                    </a:prstGeom>
                  </pic:spPr>
                </pic:pic>
              </a:graphicData>
            </a:graphic>
          </wp:inline>
        </w:drawing>
      </w:r>
    </w:p>
    <w:p w14:paraId="52375962" w14:textId="2D09B5F7"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80</w:t>
      </w:r>
      <w:r w:rsidR="00D471BA">
        <w:rPr>
          <w:b/>
          <w:bCs/>
          <w:sz w:val="20"/>
          <w:szCs w:val="20"/>
        </w:rPr>
        <w:fldChar w:fldCharType="end"/>
      </w:r>
      <w:r w:rsidRPr="00565627">
        <w:rPr>
          <w:b/>
          <w:bCs/>
          <w:sz w:val="20"/>
          <w:szCs w:val="20"/>
        </w:rPr>
        <w:t xml:space="preserve"> — (Informative) Included direct and indirect requirements and recommendations of the Basic Samples — PhysicalDimension requirements class.</w:t>
      </w:r>
    </w:p>
    <w:p w14:paraId="69D8BF54" w14:textId="7C954602" w:rsidR="00565627" w:rsidRDefault="00262485" w:rsidP="00262485">
      <w:pPr>
        <w:pStyle w:val="Heading3"/>
      </w:pPr>
      <w:r w:rsidRPr="00262485">
        <w:t>Data type PhysicalDimension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/req/sam-basic/PhysicalDimension/PhysicalDimension-sem</w:t>
            </w:r>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A dataType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/req/sam-basic/PhysicalDimension/dimension-</w:t>
            </w:r>
            <w:r>
              <w:rPr>
                <w:sz w:val="20"/>
                <w:szCs w:val="20"/>
              </w:rPr>
              <w:lastRenderedPageBreak/>
              <w:t>sem</w:t>
            </w:r>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r>
              <w:rPr>
                <w:b/>
                <w:sz w:val="20"/>
                <w:szCs w:val="20"/>
              </w:rPr>
              <w:t>PhysicalDimension</w:t>
            </w:r>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r>
              <w:rPr>
                <w:b/>
                <w:sz w:val="20"/>
                <w:szCs w:val="20"/>
              </w:rPr>
              <w:t>dimension:URI</w:t>
            </w:r>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/req/sam-basic/PhysicalDimension/value-sem</w:t>
            </w:r>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r>
              <w:rPr>
                <w:b/>
                <w:sz w:val="20"/>
                <w:szCs w:val="20"/>
              </w:rPr>
              <w:t>PhysicalDimension</w:t>
            </w:r>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r>
              <w:rPr>
                <w:b/>
                <w:sz w:val="20"/>
                <w:szCs w:val="20"/>
              </w:rPr>
              <w:t>value:Measure</w:t>
            </w:r>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331" w:name="_Toc53002687"/>
      <w:r w:rsidRPr="00F53892">
        <w:t>NamedLocation</w:t>
      </w:r>
      <w:bookmarkEnd w:id="331"/>
    </w:p>
    <w:p w14:paraId="7B4064FC" w14:textId="627D3653" w:rsidR="00F53892" w:rsidRDefault="00F53892" w:rsidP="00F53892">
      <w:pPr>
        <w:pStyle w:val="Heading3"/>
      </w:pPr>
      <w:r w:rsidRPr="00F53892">
        <w:t>NamedLocation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/req/sam-basic/NamedLocation</w:t>
            </w:r>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Basic Samples - NamedLocation</w:t>
            </w:r>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ISO 19103:2015 Geographic information – Conceptual schema language, CoreTypes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/req/sam-basic/NamedLocation/NamedLocation-sem</w:t>
            </w:r>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/req/sam-basic/NamedLocation/address-sem</w:t>
            </w:r>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/req/sam-basic/NamedLocation/name-sem</w:t>
            </w:r>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/req/sam-basic/NamedLocation/representativeGeometry-sem</w:t>
            </w:r>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3">
                      <a:extLst>
                        <a:ext uri="{28A0092B-C50C-407E-A947-70E740481C1C}">
                          <a14:useLocalDpi xmlns:a14="http://schemas.microsoft.com/office/drawing/2010/main"/>
                        </a:ext>
                        <a:ext uri="{96DAC541-7B7A-43D3-8B79-37D633B846F1}">
                          <asvg:svgBlip xmlns:asvg="http://schemas.microsoft.com/office/drawing/2016/SVG/main" r:embed="rId174"/>
                        </a:ext>
                      </a:extLst>
                    </a:blip>
                    <a:stretch>
                      <a:fillRect/>
                    </a:stretch>
                  </pic:blipFill>
                  <pic:spPr>
                    <a:xfrm>
                      <a:off x="0" y="0"/>
                      <a:ext cx="5284206" cy="1481052"/>
                    </a:xfrm>
                    <a:prstGeom prst="rect">
                      <a:avLst/>
                    </a:prstGeom>
                  </pic:spPr>
                </pic:pic>
              </a:graphicData>
            </a:graphic>
          </wp:inline>
        </w:drawing>
      </w:r>
    </w:p>
    <w:p w14:paraId="0D487F21" w14:textId="391CF70D"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81</w:t>
      </w:r>
      <w:r w:rsidR="00D471BA">
        <w:rPr>
          <w:b/>
          <w:bCs/>
          <w:sz w:val="20"/>
          <w:szCs w:val="20"/>
        </w:rPr>
        <w:fldChar w:fldCharType="end"/>
      </w:r>
      <w:r w:rsidRPr="0019781D">
        <w:rPr>
          <w:b/>
          <w:bCs/>
          <w:sz w:val="20"/>
          <w:szCs w:val="20"/>
        </w:rPr>
        <w:t xml:space="preserve"> — (Informative) Included direct and indirect requirements and recommendations of the Basic Samples — NamedLocation requirements class.</w:t>
      </w:r>
    </w:p>
    <w:p w14:paraId="07E1B7AB" w14:textId="5069AAB3" w:rsidR="0019781D" w:rsidRDefault="00E20D05" w:rsidP="00E20D05">
      <w:pPr>
        <w:pStyle w:val="Heading3"/>
      </w:pPr>
      <w:r w:rsidRPr="00E20D05">
        <w:t>Data type NamedLocation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/req/sam-basic/NamedLocation/NamedLocation-sem</w:t>
            </w:r>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/req/sam-basic/NamedLocation/address-sem</w:t>
            </w:r>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r>
              <w:rPr>
                <w:b/>
                <w:sz w:val="20"/>
                <w:szCs w:val="20"/>
              </w:rPr>
              <w:t>NamedLocation.</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r>
              <w:rPr>
                <w:b/>
                <w:sz w:val="20"/>
                <w:szCs w:val="20"/>
              </w:rPr>
              <w:t xml:space="preserve">address:Any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/req/sam-basic/NamedLocation/name-sem</w:t>
            </w:r>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r>
              <w:rPr>
                <w:b/>
                <w:sz w:val="20"/>
                <w:szCs w:val="20"/>
              </w:rPr>
              <w:t>NamedLocation.</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r>
              <w:rPr>
                <w:b/>
                <w:sz w:val="20"/>
                <w:szCs w:val="20"/>
              </w:rPr>
              <w:t xml:space="preserve">name:GenericName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Attribute representativeGeometry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/req/sam-basic/NamedLocation/representativeGeometry-sem</w:t>
            </w:r>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r>
              <w:rPr>
                <w:b/>
                <w:sz w:val="20"/>
                <w:szCs w:val="20"/>
              </w:rPr>
              <w:t>NamedLocation.</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r>
              <w:rPr>
                <w:b/>
                <w:sz w:val="20"/>
                <w:szCs w:val="20"/>
              </w:rPr>
              <w:t xml:space="preserve">representativeGeometry:Geometry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332" w:name="_Toc53002688"/>
      <w:r w:rsidRPr="004611AB">
        <w:lastRenderedPageBreak/>
        <w:t>StatisticalClassification</w:t>
      </w:r>
      <w:bookmarkEnd w:id="332"/>
    </w:p>
    <w:p w14:paraId="689FE235" w14:textId="1887C6A5" w:rsidR="004611AB" w:rsidRDefault="004611AB" w:rsidP="004611AB">
      <w:pPr>
        <w:pStyle w:val="Heading3"/>
      </w:pPr>
      <w:r w:rsidRPr="004611AB">
        <w:t>StatisticalClassification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/req/sam-basic/StatisticalClassification</w:t>
            </w:r>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Basic Samples - StatisticalClassification</w:t>
            </w:r>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/req/sam-basic/StatisticalClassification/concept-sem</w:t>
            </w:r>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/req/sam-basic/StatisticalClassification/classification-sem</w:t>
            </w:r>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5">
                      <a:extLst>
                        <a:ext uri="{28A0092B-C50C-407E-A947-70E740481C1C}">
                          <a14:useLocalDpi xmlns:a14="http://schemas.microsoft.com/office/drawing/2010/main"/>
                        </a:ext>
                        <a:ext uri="{96DAC541-7B7A-43D3-8B79-37D633B846F1}">
                          <asvg:svgBlip xmlns:asvg="http://schemas.microsoft.com/office/drawing/2016/SVG/main" r:embed="rId176"/>
                        </a:ext>
                      </a:extLst>
                    </a:blip>
                    <a:stretch>
                      <a:fillRect/>
                    </a:stretch>
                  </pic:blipFill>
                  <pic:spPr>
                    <a:xfrm>
                      <a:off x="0" y="0"/>
                      <a:ext cx="6191885" cy="1120140"/>
                    </a:xfrm>
                    <a:prstGeom prst="rect">
                      <a:avLst/>
                    </a:prstGeom>
                  </pic:spPr>
                </pic:pic>
              </a:graphicData>
            </a:graphic>
          </wp:inline>
        </w:drawing>
      </w:r>
    </w:p>
    <w:p w14:paraId="2FA43CF8" w14:textId="10594B8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82</w:t>
      </w:r>
      <w:r w:rsidR="00D471BA">
        <w:rPr>
          <w:b/>
          <w:bCs/>
          <w:sz w:val="20"/>
          <w:szCs w:val="20"/>
        </w:rPr>
        <w:fldChar w:fldCharType="end"/>
      </w:r>
      <w:r w:rsidRPr="00753DA3">
        <w:rPr>
          <w:b/>
          <w:bCs/>
          <w:sz w:val="20"/>
          <w:szCs w:val="20"/>
        </w:rPr>
        <w:t xml:space="preserve"> — (Informative) Included direct and indirect requirements and recommendations of the Basic Samples — StatisticalClassification requirements class.</w:t>
      </w:r>
    </w:p>
    <w:p w14:paraId="2EFA6929" w14:textId="6319869D" w:rsidR="00753DA3" w:rsidRDefault="006472F1" w:rsidP="006472F1">
      <w:pPr>
        <w:pStyle w:val="Heading3"/>
      </w:pPr>
      <w:r w:rsidRPr="006472F1">
        <w:t>Data type StatisticalClassification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A dataType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/req/sam-basic/StatisticalClassification/concept-</w:t>
            </w:r>
            <w:r>
              <w:rPr>
                <w:sz w:val="20"/>
                <w:szCs w:val="20"/>
              </w:rPr>
              <w:lastRenderedPageBreak/>
              <w:t>sem</w:t>
            </w:r>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r>
              <w:rPr>
                <w:b/>
                <w:sz w:val="20"/>
                <w:szCs w:val="20"/>
              </w:rPr>
              <w:t xml:space="preserve">StatisticalClassification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r>
              <w:rPr>
                <w:b/>
                <w:sz w:val="20"/>
                <w:szCs w:val="20"/>
              </w:rPr>
              <w:t>concept:URI.</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The concept for a statistical classification could be age, gender, color</w:t>
      </w:r>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/req/sam-basic/StatisticalClassification/classification-sem</w:t>
            </w:r>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r>
              <w:rPr>
                <w:b/>
                <w:sz w:val="20"/>
                <w:szCs w:val="20"/>
              </w:rPr>
              <w:t xml:space="preserve">StatisticalClassification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r>
              <w:rPr>
                <w:b/>
                <w:sz w:val="20"/>
                <w:szCs w:val="20"/>
              </w:rPr>
              <w:t xml:space="preserve">StatisticalClassification </w:t>
            </w:r>
            <w:r>
              <w:rPr>
                <w:sz w:val="20"/>
                <w:szCs w:val="20"/>
              </w:rPr>
              <w:t xml:space="preserve">SHALL be provided in the attribute </w:t>
            </w:r>
            <w:r>
              <w:rPr>
                <w:b/>
                <w:sz w:val="20"/>
                <w:szCs w:val="20"/>
              </w:rPr>
              <w:t>classification:URI.</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r>
        <w:rPr>
          <w:lang w:eastAsia="ja-JP"/>
        </w:rPr>
        <w:t>Color: Red, Green, Blue</w:t>
      </w:r>
    </w:p>
    <w:p w14:paraId="43293139" w14:textId="781B638F" w:rsidR="001A33D0" w:rsidRPr="00F02BC7" w:rsidRDefault="001A33D0" w:rsidP="00220B53">
      <w:pPr>
        <w:pStyle w:val="ANNEX"/>
        <w:numPr>
          <w:ilvl w:val="0"/>
          <w:numId w:val="3"/>
        </w:numPr>
      </w:pPr>
      <w:bookmarkStart w:id="333" w:name="_Toc450303222"/>
      <w:bookmarkStart w:id="334" w:name="_Toc9996972"/>
      <w:bookmarkStart w:id="335" w:name="_Toc438968655"/>
      <w:bookmarkStart w:id="336" w:name="_Toc443461103"/>
      <w:bookmarkStart w:id="337" w:name="_Toc353342675"/>
      <w:r w:rsidRPr="00F02BC7">
        <w:lastRenderedPageBreak/>
        <w:br/>
      </w:r>
      <w:bookmarkStart w:id="338" w:name="_Toc53002689"/>
      <w:r w:rsidRPr="00F02BC7">
        <w:rPr>
          <w:b w:val="0"/>
        </w:rPr>
        <w:t>(</w:t>
      </w:r>
      <w:r w:rsidR="00920189">
        <w:rPr>
          <w:b w:val="0"/>
        </w:rPr>
        <w:t>normative</w:t>
      </w:r>
      <w:r w:rsidRPr="00F02BC7">
        <w:rPr>
          <w:b w:val="0"/>
        </w:rPr>
        <w:t>)</w:t>
      </w:r>
      <w:bookmarkEnd w:id="333"/>
      <w:bookmarkEnd w:id="334"/>
      <w:bookmarkEnd w:id="335"/>
      <w:bookmarkEnd w:id="336"/>
      <w:bookmarkEnd w:id="337"/>
      <w:r w:rsidRPr="00F02BC7">
        <w:br/>
      </w:r>
      <w:r w:rsidRPr="00F02BC7">
        <w:br/>
      </w:r>
      <w:r w:rsidR="00920189">
        <w:t xml:space="preserve">Abstract </w:t>
      </w:r>
      <w:r w:rsidR="001E635D">
        <w:t>T</w:t>
      </w:r>
      <w:r w:rsidR="00920189">
        <w:t xml:space="preserve">est </w:t>
      </w:r>
      <w:r w:rsidR="001E635D">
        <w:t>S</w:t>
      </w:r>
      <w:r w:rsidR="00920189">
        <w:t>uite</w:t>
      </w:r>
      <w:bookmarkEnd w:id="338"/>
    </w:p>
    <w:p w14:paraId="0BC1B11F" w14:textId="77777777" w:rsidR="007A1C65" w:rsidRPr="0047527C" w:rsidRDefault="007A1C65" w:rsidP="007A1C65">
      <w:pPr>
        <w:pStyle w:val="a2"/>
      </w:pPr>
      <w:bookmarkStart w:id="339" w:name="_Toc53002690"/>
      <w:r w:rsidRPr="0047527C">
        <w:t>Abstract tests for Conceptual Observation schema package</w:t>
      </w:r>
      <w:bookmarkEnd w:id="339"/>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/conf/obs-cpt</w:t>
            </w:r>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/req/obs-cpt</w:t>
            </w:r>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/conf/obs-cpt/Deployment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/req/obs-cpt/Deployment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/conf/obs-cpt/Host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/req/obs-cpt/Host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Conceptual Observation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/conf/obs-cpt/ObservableProperty</w:t>
            </w:r>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/req/obs-cpt/ObservableProperty</w:t>
            </w:r>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/conf/obs-cpt/Observation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/req/obs-cpt/Observation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/conf/obs-cpt/Observer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/req/obs-cpt/Observer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Conceptual Observation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/conf/obs-cpt/ObservingProcedure</w:t>
            </w:r>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/req/obs-cpt/ObservingProcedure</w:t>
            </w:r>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/conf/obs-cpt/Procedure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/req/obs-cpt/Procedure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340" w:name="_Toc53002691"/>
      <w:r w:rsidRPr="0047527C">
        <w:t>Abstract tests for Abstract Observation core package</w:t>
      </w:r>
      <w:bookmarkEnd w:id="340"/>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/conf/obs-core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/req/obs-core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Abstract Observation core - AbstractDeployment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/conf/obs-core/AbstractDeployment</w:t>
            </w:r>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/req/obs-core/AbstractDeployment</w:t>
            </w:r>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Abstract Observation core - AbstractHost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/conf/obs-core/AbstractHost</w:t>
            </w:r>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/req/obs-core/AbstractHost</w:t>
            </w:r>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Abstract Observation core - AbstractObservableProperty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/conf/obs-core/AbstractObservableProperty</w:t>
            </w:r>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/req/obs-core/AbstractObservableProperty</w:t>
            </w:r>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Abstract Observation core - AbstractObservation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/conf/obs-core/AbstractObservation</w:t>
            </w:r>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/req/obs-core/AbstractObservation</w:t>
            </w:r>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Abstract Observation core - AbstractObservationCharacteristics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/conf/obs-core/AbstractObservationCharacteristics</w:t>
            </w:r>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/req/obs-core/AbstractObservationCharacteristics</w:t>
            </w:r>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Abstract Observation core - AbstractObserver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/conf/obs-core/AbstractObserver</w:t>
            </w:r>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/req/obs-core/AbstractObserver</w:t>
            </w:r>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Abstract Observation core - AbstractObservingProcedure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/conf/obs-core/AbstractObservingProcedure</w:t>
            </w:r>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/req/obs-core/AbstractObservingProcedure</w:t>
            </w:r>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Abstract Observation core - NamedValue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/conf/obs-core/NamedValue</w:t>
            </w:r>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/req/obs-core/NamedValue</w:t>
            </w:r>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341" w:name="_Toc53002692"/>
      <w:r w:rsidRPr="002B4EBE">
        <w:t>Abstract tests for Basic Observations package</w:t>
      </w:r>
      <w:bookmarkEnd w:id="341"/>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/conf/obs-basic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/req/obs-basic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/conf/obs-basic/Deployment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/req/obs-basic/Deployment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Basic Observations - GenericDomainFeature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/conf/obs-basic/GenericDomainFeature</w:t>
            </w:r>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/req/obs-basic/GenericDomainFeature</w:t>
            </w:r>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/conf/obs-basic/Host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/req/obs-basic/Host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Basic Observations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/conf/obs-basic/ObservableProperty</w:t>
            </w:r>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/req/obs-basic/ObservableProperty</w:t>
            </w:r>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/conf/obs-basic/Observation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/req/obs-basic/Observation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Basic Observations - 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/conf/obs-basic/ObservationCharacteristics</w:t>
            </w:r>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/req/obs-basic/ObservationCharacteristics</w:t>
            </w:r>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Basic Observations - ObservationCollection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/conf/obs-basic/ObservationCollection</w:t>
            </w:r>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/req/obs-basic/ObservationCollection</w:t>
            </w:r>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/conf/obs-basic/Observer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/req/obs-basic/Observer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Basic Observations - ObservingCapability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/conf/obs-basic/ObservingCapability</w:t>
            </w:r>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/req/obs-basic/ObservingCapability</w:t>
            </w:r>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Basic Observations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/conf/obs-basic/ObservingProcedure</w:t>
            </w:r>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/req/obs-basic/ObservingProcedure</w:t>
            </w:r>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342" w:name="_Toc53002693"/>
      <w:r w:rsidRPr="00F264E8">
        <w:t>Abstract tests for Conceptual Sample schema package</w:t>
      </w:r>
      <w:bookmarkEnd w:id="342"/>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/conf/sam-cpt</w:t>
            </w:r>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/req/sam-cpt</w:t>
            </w:r>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Conceptual Sample - 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/conf/sam-cpt/PreparationProcedure</w:t>
            </w:r>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/req/sam-cpt/PreparationProcedure</w:t>
            </w:r>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Conceptual Sample - 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/conf/sam-cpt/PreparationStep</w:t>
            </w:r>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/req/sam-cpt/PreparationStep</w:t>
            </w:r>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/conf/sam-cpt/Sample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/req/sam-cpt/Sample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/conf/sam-cpt/Sampler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/req/sam-cpt/Sampler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/conf/sam-cpt/Sampling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/req/sam-cpt/Sampling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Conceptual Sample - 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/conf/sam-cpt/SamplingProcedure</w:t>
            </w:r>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/req/sam-cpt/SamplingProcedure</w:t>
            </w:r>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343" w:name="_Toc53002694"/>
      <w:r w:rsidRPr="002423DA">
        <w:t>Abstract tests for Abstract Sample core package</w:t>
      </w:r>
      <w:bookmarkEnd w:id="343"/>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/conf/sam-core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/req/sam-core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Abstract Sample core - AbstractPreparationProcedure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/conf/sam-core/AbstractPreparationProcedure</w:t>
            </w:r>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/req/sam-core/AbstractPreparationProcedure</w:t>
            </w:r>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Abstract Sample core - AbstractPreparationStep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/conf/sam-core/AbstractPreparationStep</w:t>
            </w:r>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/req/sam-core/AbstractPreparationStep</w:t>
            </w:r>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Abstract Sample core - AbstractSample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/conf/sam-core/AbstractSample</w:t>
            </w:r>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/req/sam-core/AbstractSample</w:t>
            </w:r>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Abstract Sample core - AbstractSampler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/conf/sam-core/AbstractSampler</w:t>
            </w:r>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/req/sam-core/AbstractSampler</w:t>
            </w:r>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Abstract Sample core - AbstractSampling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/conf/sam-core/AbstractSampling</w:t>
            </w:r>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/req/sam-core/AbstractSampling</w:t>
            </w:r>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Abstract Sample core - AbstractSamplingProcedure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/conf/sam-core/AbstractSamplingProcedure</w:t>
            </w:r>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/req/sam-core/AbstractSamplingProcedure</w:t>
            </w:r>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344" w:name="_Toc53002695"/>
      <w:r w:rsidRPr="002423DA">
        <w:t>Abstract tests for Basic Samples package</w:t>
      </w:r>
      <w:bookmarkEnd w:id="344"/>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/conf/sam-basic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/req/sam-basic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Basic Samples - MaterialSample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/conf/sam-basic/MaterialSample</w:t>
            </w:r>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/req/sam-basic/MaterialSample</w:t>
            </w:r>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Basic Samples - NamedLocation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/conf/sam-basic/NamedLocation</w:t>
            </w:r>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/req/sam-basic/NamedLocation</w:t>
            </w:r>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Basic Samples - PhysicalDimension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/conf/sam-basic/PhysicalDimension</w:t>
            </w:r>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/req/sam-basic/PhysicalDimension</w:t>
            </w:r>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/conf/sam-basic/Sample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/req/sam-basic/Sample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Basic Samples - SampleCollection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/conf/sam-basic/SampleCollection</w:t>
            </w:r>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/req/sam-basic/SampleCollection</w:t>
            </w:r>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/conf/sam-basic/Sampler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/req/sam-basic/Sampler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/conf/sam-basic/Sampling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/req/sam-basic/Sampling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Basic Samples - SpatialSample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/conf/sam-basic/SpatialSample</w:t>
            </w:r>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/req/sam-basic/SpatialSample</w:t>
            </w:r>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Basic Samples - StatisticalClassification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/conf/sam-basic/StatisticalClassification</w:t>
            </w:r>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/req/sam-basic/StatisticalClassification</w:t>
            </w:r>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Basic Samples - StatisticalSample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/conf/sam-basic/StatisticalSample</w:t>
            </w:r>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/req/sam-basic/StatisticalSample</w:t>
            </w:r>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14AB7774" w:rsidR="00920189" w:rsidRDefault="00920189" w:rsidP="00220B53">
      <w:pPr>
        <w:pStyle w:val="ANNEX"/>
        <w:numPr>
          <w:ilvl w:val="0"/>
          <w:numId w:val="3"/>
        </w:numPr>
      </w:pPr>
      <w:r w:rsidRPr="00F02BC7">
        <w:lastRenderedPageBreak/>
        <w:br/>
      </w:r>
      <w:bookmarkStart w:id="345" w:name="_Toc53002696"/>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O&amp;M terminology</w:t>
      </w:r>
      <w:bookmarkEnd w:id="345"/>
    </w:p>
    <w:p w14:paraId="15C92B03" w14:textId="4FDB9CCA" w:rsidR="00920189" w:rsidRDefault="00F90523" w:rsidP="002B4EBE">
      <w:pPr>
        <w:pStyle w:val="a2"/>
      </w:pPr>
      <w:bookmarkStart w:id="346" w:name="_Toc53002697"/>
      <w:r w:rsidRPr="00F90523">
        <w:t>Introduction</w:t>
      </w:r>
      <w:bookmarkEnd w:id="346"/>
    </w:p>
    <w:p w14:paraId="371AD50A" w14:textId="5DA64C05" w:rsidR="00F90523" w:rsidRPr="00F90523" w:rsidRDefault="00F90523" w:rsidP="00F90523">
      <w:pPr>
        <w:rPr>
          <w:lang w:eastAsia="ja-JP"/>
        </w:rPr>
      </w:pPr>
      <w:r w:rsidRPr="00F90523">
        <w:rPr>
          <w:lang w:eastAsia="ja-JP"/>
        </w:rPr>
        <w:t>This International Standard defines terminology in support of a generic, cross-domain model for observations and measurements. Terms are taken from a variety of disciplines. The terms are used within the model in a consistent manner, but in order to achieve internal consistency, this varies from how the same terms are used in some application domains. In order to assist in the correct application of the model across domains, this annex provides a mapping from Observations and Measurements (O&amp;M) terminology to some domain vocabularies.</w:t>
      </w:r>
    </w:p>
    <w:p w14:paraId="69A1CB35" w14:textId="59D9A1D1" w:rsidR="00F90523" w:rsidRDefault="00B577B2" w:rsidP="00A10CB4">
      <w:pPr>
        <w:pStyle w:val="a2"/>
      </w:pPr>
      <w:bookmarkStart w:id="347" w:name="_Toc53002698"/>
      <w:r>
        <w:t>Earth Observations (EO)</w:t>
      </w:r>
      <w:bookmarkEnd w:id="347"/>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77777777" w:rsidR="00F90523" w:rsidRPr="006328C0" w:rsidRDefault="00F90523" w:rsidP="006328C0">
            <w:pPr>
              <w:jc w:val="center"/>
              <w:rPr>
                <w:b/>
                <w:bCs/>
              </w:rPr>
            </w:pPr>
            <w:r w:rsidRPr="006328C0">
              <w:rPr>
                <w:b/>
                <w:bCs/>
              </w:rPr>
              <w:t>O&amp;M</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Observation::observedProperty</w:t>
            </w:r>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Observation::proximateFeatureOfInterest:SpatialSample</w:t>
            </w:r>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r w:rsidRPr="006328C0">
              <w:t>SpatialSample:sampledFeature</w:t>
            </w:r>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Observation::ultimateFeatureOfInterest</w:t>
            </w:r>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Observation::proximateFeatureOfInterest:SpatialSample</w:t>
            </w:r>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r w:rsidRPr="006328C0">
              <w:t>SpatialSample::sampledFeature</w:t>
            </w:r>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Observation::ultimateFeatureOfInterest</w:t>
            </w:r>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348" w:name="_Toc53002699"/>
      <w:r>
        <w:t>Metrology</w:t>
      </w:r>
      <w:bookmarkEnd w:id="348"/>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77777777" w:rsidR="009876F9" w:rsidRPr="0050774B" w:rsidRDefault="009876F9" w:rsidP="0050774B">
            <w:pPr>
              <w:jc w:val="center"/>
              <w:rPr>
                <w:b/>
                <w:bCs/>
              </w:rPr>
            </w:pPr>
            <w:r w:rsidRPr="0050774B">
              <w:rPr>
                <w:b/>
                <w:bCs/>
              </w:rPr>
              <w:t>O&amp;M</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Observation::observedProperty</w:t>
            </w:r>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349" w:name="_Toc53002700"/>
      <w:r w:rsidRPr="00B577B2">
        <w:t>Earth science simulations</w:t>
      </w:r>
      <w:bookmarkEnd w:id="349"/>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77777777" w:rsidR="009876F9" w:rsidRPr="0050774B" w:rsidRDefault="009876F9" w:rsidP="0050774B">
            <w:pPr>
              <w:jc w:val="center"/>
              <w:rPr>
                <w:b/>
                <w:bCs/>
              </w:rPr>
            </w:pPr>
            <w:r w:rsidRPr="0050774B">
              <w:rPr>
                <w:b/>
                <w:bCs/>
              </w:rPr>
              <w:t>O&amp;M</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Observation::observedProperty</w:t>
            </w:r>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Observation::proximateFeatureofInterest:SpatialSample</w:t>
            </w:r>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Observation::ultimateFeatureofInterest</w:t>
            </w:r>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Observation::phenomenonTime</w:t>
            </w:r>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Observation::resultTime</w:t>
            </w:r>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Observation::validTime</w:t>
            </w:r>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350" w:name="_Toc53002701"/>
      <w:r w:rsidRPr="00B577B2">
        <w:t>Assay/Chemistry</w:t>
      </w:r>
      <w:bookmarkEnd w:id="350"/>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77777777" w:rsidR="00BB6BDA" w:rsidRPr="0050774B" w:rsidRDefault="00BB6BDA" w:rsidP="0050774B">
            <w:pPr>
              <w:jc w:val="center"/>
              <w:rPr>
                <w:b/>
                <w:bCs/>
              </w:rPr>
            </w:pPr>
            <w:r w:rsidRPr="0050774B">
              <w:rPr>
                <w:b/>
                <w:bCs/>
              </w:rPr>
              <w:lastRenderedPageBreak/>
              <w:t>O&amp;M</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Observation::proximateFeatureOfInterest:MaterialSample</w:t>
            </w:r>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r w:rsidRPr="0050774B">
              <w:t>MaterialSample::sampledFeature:GeologicUnit</w:t>
            </w:r>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r w:rsidRPr="0050774B">
              <w:t>MaterialSample::relatedSample:MaterialSample</w:t>
            </w:r>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r w:rsidRPr="0050774B">
              <w:t>MaterialSample::preparationStep</w:t>
            </w:r>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r w:rsidRPr="0050774B">
              <w:t>MaterialSample::sampling:Sampling:samplingProcedure</w:t>
            </w:r>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r w:rsidRPr="0050774B">
              <w:t>MaterialSample::sourceLocation</w:t>
            </w:r>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r w:rsidRPr="0050774B">
              <w:t>MaterialSample::size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r w:rsidRPr="0050774B">
              <w:t>MaterialSample::storageLocation</w:t>
            </w:r>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r w:rsidRPr="0050774B">
              <w:t>MaterialSample::sampling:Sampling:time</w:t>
            </w:r>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Observation::phenomenonTime</w:t>
            </w:r>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Observation::resultTime</w:t>
            </w:r>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Observation::observedProperty</w:t>
            </w:r>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351" w:name="_Toc53002702"/>
      <w:r w:rsidRPr="00B577B2">
        <w:t>Geology field observations</w:t>
      </w:r>
      <w:bookmarkEnd w:id="351"/>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77777777" w:rsidR="0050774B" w:rsidRPr="0050774B" w:rsidRDefault="0050774B" w:rsidP="0050774B">
            <w:pPr>
              <w:jc w:val="center"/>
              <w:rPr>
                <w:b/>
                <w:bCs/>
              </w:rPr>
            </w:pPr>
            <w:r w:rsidRPr="0050774B">
              <w:rPr>
                <w:b/>
                <w:bCs/>
              </w:rPr>
              <w:t>O&amp;M</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Observation::proximateFeatureOfInterest:SampleCollection</w:t>
            </w:r>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r w:rsidRPr="0050774B">
              <w:t>SampleCollection::member:SpatialSample</w:t>
            </w:r>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r w:rsidRPr="0050774B">
              <w:t>SpatialSample::sampledFeature:GeologicUnit</w:t>
            </w:r>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Observation::phenomenonTime</w:t>
            </w:r>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Observation::observedProperty</w:t>
            </w:r>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r w:rsidRPr="0050774B">
              <w:t>SampleCollection::member:MaterialSample</w:t>
            </w:r>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r w:rsidRPr="0050774B">
              <w:t>MaterialSample::sampledFeature:GeologicUnit</w:t>
            </w:r>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352" w:name="_Toc53002703"/>
      <w:r w:rsidRPr="00B577B2">
        <w:t>Geotechnics observations</w:t>
      </w:r>
      <w:bookmarkEnd w:id="352"/>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50774B" w:rsidRDefault="0050774B" w:rsidP="0050774B">
            <w:pPr>
              <w:jc w:val="center"/>
              <w:rPr>
                <w:b/>
                <w:bCs/>
              </w:rPr>
            </w:pPr>
            <w:r w:rsidRPr="0050774B">
              <w:rPr>
                <w:b/>
                <w:bCs/>
              </w:rPr>
              <w:t>O&amp;M</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Observation::observedProperty</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(eg.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Observation::proximateFeatureofInterest:SpatialSample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Observation::ultimateFeatureofInterest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Observation::phenomenonTime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Observation::resultTime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Observation::validTime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353" w:name="_Toc53002704"/>
      <w:r w:rsidRPr="00B577B2">
        <w:t>Water quality observations</w:t>
      </w:r>
      <w:bookmarkEnd w:id="353"/>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50774B" w:rsidRDefault="0050774B" w:rsidP="0050774B">
            <w:pPr>
              <w:jc w:val="center"/>
              <w:rPr>
                <w:b/>
                <w:bCs/>
              </w:rPr>
            </w:pPr>
            <w:r w:rsidRPr="0050774B">
              <w:rPr>
                <w:b/>
                <w:bCs/>
              </w:rPr>
              <w:t>O&amp;M</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Observation::proximateFeatureOfInterest:SpatialSample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Water quality station at Cénac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r w:rsidRPr="0050774B">
              <w:t>SpatialSample::sampledFeature:WaterBody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r w:rsidRPr="0050774B">
              <w:t>SpatialSample::relatedSample:MaterialSample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r w:rsidRPr="0050774B">
              <w:t>MaterialSample::sampledFeature:WaterBody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r w:rsidRPr="0050774B">
              <w:t>MaterialSample::relatedSample:MaterialSample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r w:rsidRPr="0050774B">
              <w:t>MaterialSample::sampledFeature:MaterialSample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r w:rsidRPr="0050774B">
              <w:t>MaterialSample::preparationStep</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r w:rsidRPr="0050774B">
              <w:t>MaterialSample::sampling:Sampling:samplingProcedure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r w:rsidRPr="0050774B">
              <w:t>MaterialSample::sourceLocation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r w:rsidRPr="0050774B">
              <w:t>MaterialSample::size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r w:rsidRPr="0050774B">
              <w:t>MaterialSample::storageLocation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r w:rsidRPr="0050774B">
              <w:t>MaterialSample::sampling:Sampling:time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Observation::phenomenonTime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Observation::resultTime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Observation::observedProperty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(e.g. NF EN ISO 13395 Octobre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354" w:name="_Toc53002705"/>
      <w:r w:rsidRPr="00B577B2">
        <w:t>Soil quality observations</w:t>
      </w:r>
      <w:bookmarkEnd w:id="354"/>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328C0" w:rsidRDefault="006328C0" w:rsidP="006328C0">
            <w:pPr>
              <w:jc w:val="center"/>
              <w:rPr>
                <w:b/>
                <w:bCs/>
              </w:rPr>
            </w:pPr>
            <w:r w:rsidRPr="006328C0">
              <w:rPr>
                <w:b/>
                <w:bCs/>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Observation::proximateFeatureOfInterest:MaterialSample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r w:rsidRPr="006328C0">
              <w:t>MaterialSample::relatedSample:MaterialSample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r w:rsidRPr="006328C0">
              <w:t>MaterialSample:relatedSample:SpatialSample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Observation::ultimateFeatureOfInterest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r w:rsidRPr="006328C0">
              <w:t>MaterialSample::preparationStep</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r w:rsidRPr="006328C0">
              <w:t>MaterialSample::sampling:Sampling:samplingProcedure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r w:rsidRPr="006328C0">
              <w:t>MaterialSample::sourceLocation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r w:rsidRPr="006328C0">
              <w:t>MaterialSample::storageLocation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r w:rsidRPr="006328C0">
              <w:t>MaterialSample::sampling:Sampling:time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Observation::phenomenonTime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Observation::resultTime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Observation::observedProperty</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6B91CC08" w:rsidR="00491C3C" w:rsidRDefault="00491C3C" w:rsidP="00220B53">
      <w:pPr>
        <w:pStyle w:val="ANNEX"/>
        <w:numPr>
          <w:ilvl w:val="0"/>
          <w:numId w:val="3"/>
        </w:numPr>
      </w:pPr>
      <w:r w:rsidRPr="00F02BC7">
        <w:lastRenderedPageBreak/>
        <w:br/>
      </w:r>
      <w:bookmarkStart w:id="355" w:name="_Toc53002706"/>
      <w:r w:rsidRPr="00F02BC7">
        <w:rPr>
          <w:b w:val="0"/>
        </w:rPr>
        <w:t>(</w:t>
      </w:r>
      <w:r>
        <w:rPr>
          <w:b w:val="0"/>
        </w:rPr>
        <w:t>informative</w:t>
      </w:r>
      <w:r w:rsidRPr="00F02BC7">
        <w:rPr>
          <w:b w:val="0"/>
        </w:rPr>
        <w:t>)</w:t>
      </w:r>
      <w:r w:rsidRPr="00F02BC7">
        <w:br/>
      </w:r>
      <w:r w:rsidRPr="00F02BC7">
        <w:br/>
      </w:r>
      <w:r>
        <w:t>Alignment with ISO 19156:2011</w:t>
      </w:r>
      <w:bookmarkEnd w:id="355"/>
    </w:p>
    <w:p w14:paraId="79207250" w14:textId="77777777" w:rsidR="006E753C" w:rsidRDefault="006E753C" w:rsidP="006E753C">
      <w:pPr>
        <w:rPr>
          <w:lang w:eastAsia="ja-JP"/>
        </w:rPr>
      </w:pPr>
      <w:r>
        <w:rPr>
          <w:lang w:eastAsia="ja-JP"/>
        </w:rPr>
        <w:t>In order to ease in the understanding of this revised version but also to support implementation of it an alignment is proposed with ISO 19156:2011.</w:t>
      </w:r>
    </w:p>
    <w:p w14:paraId="6CCE5295" w14:textId="77777777" w:rsidR="006E753C" w:rsidRDefault="006E753C" w:rsidP="006E753C">
      <w:pPr>
        <w:rPr>
          <w:lang w:eastAsia="ja-JP"/>
        </w:rPr>
      </w:pPr>
      <w:r>
        <w:rPr>
          <w:lang w:eastAsia="ja-JP"/>
        </w:rPr>
        <w:t>For the sake of readability :</w:t>
      </w:r>
    </w:p>
    <w:p w14:paraId="42431125" w14:textId="279BC338" w:rsidR="006E753C" w:rsidRDefault="006E753C" w:rsidP="00220B53">
      <w:pPr>
        <w:pStyle w:val="ListParagraph"/>
        <w:numPr>
          <w:ilvl w:val="0"/>
          <w:numId w:val="23"/>
        </w:numPr>
        <w:rPr>
          <w:lang w:eastAsia="ja-JP"/>
        </w:rPr>
      </w:pPr>
      <w:r>
        <w:rPr>
          <w:lang w:eastAsia="ja-JP"/>
        </w:rPr>
        <w:t>it starts with this revised version and maps it to ISO 19156:2011,</w:t>
      </w:r>
    </w:p>
    <w:p w14:paraId="21F58B64" w14:textId="7BA79BDE" w:rsidR="006E753C" w:rsidRDefault="006E753C" w:rsidP="00220B53">
      <w:pPr>
        <w:pStyle w:val="ListParagraph"/>
        <w:numPr>
          <w:ilvl w:val="0"/>
          <w:numId w:val="23"/>
        </w:numPr>
        <w:rPr>
          <w:lang w:eastAsia="ja-JP"/>
        </w:rPr>
      </w:pPr>
      <w:r>
        <w:rPr>
          <w:lang w:eastAsia="ja-JP"/>
        </w:rPr>
        <w:t>and elements introduced by this version don’t appear in the alignment proposed</w:t>
      </w:r>
    </w:p>
    <w:p w14:paraId="42269931" w14:textId="63F131B9" w:rsidR="006E753C" w:rsidRPr="006E753C" w:rsidRDefault="006E753C" w:rsidP="006E753C">
      <w:pPr>
        <w:rPr>
          <w:lang w:eastAsia="ja-JP"/>
        </w:rPr>
      </w:pPr>
      <w:r>
        <w:rPr>
          <w:lang w:eastAsia="ja-JP"/>
        </w:rPr>
        <w:t>As the UML mechanics involved between ISO 19156:2011 and this current revision are really different, this annex is informative. The mapping provided only involves Basic packages from the current revision.</w:t>
      </w:r>
    </w:p>
    <w:p w14:paraId="582A623D" w14:textId="73C798F3" w:rsidR="00491C3C" w:rsidRDefault="006E753C" w:rsidP="002B4EBE">
      <w:pPr>
        <w:pStyle w:val="a2"/>
      </w:pPr>
      <w:bookmarkStart w:id="356" w:name="_Toc53002707"/>
      <w:r w:rsidRPr="006E753C">
        <w:t>Observation Model</w:t>
      </w:r>
      <w:bookmarkEnd w:id="35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14:paraId="0172814C" w14:textId="77777777" w:rsidTr="006E753C">
        <w:trPr>
          <w:trHeight w:val="651"/>
        </w:trPr>
        <w:tc>
          <w:tcPr>
            <w:tcW w:w="4440" w:type="dxa"/>
            <w:shd w:val="clear" w:color="auto" w:fill="auto"/>
            <w:tcMar>
              <w:top w:w="100" w:type="dxa"/>
              <w:left w:w="100" w:type="dxa"/>
              <w:bottom w:w="100" w:type="dxa"/>
              <w:right w:w="100" w:type="dxa"/>
            </w:tcMar>
          </w:tcPr>
          <w:p w14:paraId="20A11A89" w14:textId="77777777" w:rsidR="006E753C" w:rsidRPr="006E753C" w:rsidRDefault="006E753C" w:rsidP="006E753C">
            <w:r w:rsidRPr="006E753C">
              <w:t>Basic Observations:Observation</w:t>
            </w:r>
          </w:p>
        </w:tc>
        <w:tc>
          <w:tcPr>
            <w:tcW w:w="2190" w:type="dxa"/>
            <w:shd w:val="clear" w:color="auto" w:fill="auto"/>
            <w:tcMar>
              <w:top w:w="100" w:type="dxa"/>
              <w:left w:w="100" w:type="dxa"/>
              <w:bottom w:w="100" w:type="dxa"/>
              <w:right w:w="100" w:type="dxa"/>
            </w:tcMar>
          </w:tcPr>
          <w:p w14:paraId="5F83CC1D"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5E3A6646" w14:textId="77777777" w:rsidR="006E753C" w:rsidRPr="006E753C" w:rsidRDefault="006E753C" w:rsidP="006E753C">
            <w:r w:rsidRPr="006E753C">
              <w:t>19156:2011:OM_Observation</w:t>
            </w:r>
          </w:p>
        </w:tc>
      </w:tr>
      <w:tr w:rsidR="006E753C" w:rsidRPr="006E753C" w14:paraId="75280F0B" w14:textId="77777777" w:rsidTr="006E753C">
        <w:tc>
          <w:tcPr>
            <w:tcW w:w="4440" w:type="dxa"/>
            <w:shd w:val="clear" w:color="auto" w:fill="auto"/>
            <w:tcMar>
              <w:top w:w="100" w:type="dxa"/>
              <w:left w:w="100" w:type="dxa"/>
              <w:bottom w:w="100" w:type="dxa"/>
              <w:right w:w="100" w:type="dxa"/>
            </w:tcMar>
          </w:tcPr>
          <w:p w14:paraId="20D6E95F" w14:textId="77777777" w:rsidR="006E753C" w:rsidRPr="006E753C" w:rsidRDefault="006E753C" w:rsidP="006E753C">
            <w:r w:rsidRPr="006E753C">
              <w:t>Basic Observations:Observation.parameter</w:t>
            </w:r>
          </w:p>
          <w:p w14:paraId="6FC3B428" w14:textId="77777777" w:rsidR="006E753C" w:rsidRPr="006E753C" w:rsidRDefault="006E753C" w:rsidP="006E753C"/>
        </w:tc>
        <w:tc>
          <w:tcPr>
            <w:tcW w:w="2190" w:type="dxa"/>
            <w:shd w:val="clear" w:color="auto" w:fill="auto"/>
            <w:tcMar>
              <w:top w:w="100" w:type="dxa"/>
              <w:left w:w="100" w:type="dxa"/>
              <w:bottom w:w="100" w:type="dxa"/>
              <w:right w:w="100" w:type="dxa"/>
            </w:tcMar>
          </w:tcPr>
          <w:p w14:paraId="41E35549"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94B9F38" w14:textId="77777777" w:rsidR="006E753C" w:rsidRPr="006E753C" w:rsidRDefault="006E753C" w:rsidP="006E753C">
            <w:r w:rsidRPr="006E753C">
              <w:t>19156:2011:OM_Observation.parameter</w:t>
            </w:r>
          </w:p>
        </w:tc>
      </w:tr>
      <w:tr w:rsidR="006E753C" w:rsidRPr="006E753C" w14:paraId="3C593C39" w14:textId="77777777" w:rsidTr="006E753C">
        <w:tc>
          <w:tcPr>
            <w:tcW w:w="4440" w:type="dxa"/>
            <w:shd w:val="clear" w:color="auto" w:fill="auto"/>
            <w:tcMar>
              <w:top w:w="100" w:type="dxa"/>
              <w:left w:w="100" w:type="dxa"/>
              <w:bottom w:w="100" w:type="dxa"/>
              <w:right w:w="100" w:type="dxa"/>
            </w:tcMar>
          </w:tcPr>
          <w:p w14:paraId="1CD601D3" w14:textId="77777777" w:rsidR="006E753C" w:rsidRPr="006E753C" w:rsidRDefault="006E753C" w:rsidP="006E753C">
            <w:r w:rsidRPr="006E753C">
              <w:t>Basic Observations:Observation.phenomenonTime</w:t>
            </w:r>
          </w:p>
        </w:tc>
        <w:tc>
          <w:tcPr>
            <w:tcW w:w="2190" w:type="dxa"/>
            <w:shd w:val="clear" w:color="auto" w:fill="auto"/>
            <w:tcMar>
              <w:top w:w="100" w:type="dxa"/>
              <w:left w:w="100" w:type="dxa"/>
              <w:bottom w:w="100" w:type="dxa"/>
              <w:right w:w="100" w:type="dxa"/>
            </w:tcMar>
          </w:tcPr>
          <w:p w14:paraId="5910B39F"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70C7CEE6" w14:textId="77777777" w:rsidR="006E753C" w:rsidRPr="006E753C" w:rsidRDefault="006E753C" w:rsidP="006E753C">
            <w:r w:rsidRPr="006E753C">
              <w:t>19156:2011:OM_Observation.phenomenonTime</w:t>
            </w:r>
          </w:p>
        </w:tc>
      </w:tr>
      <w:tr w:rsidR="006E753C" w:rsidRPr="006E753C" w14:paraId="110D4BF1" w14:textId="77777777" w:rsidTr="006E753C">
        <w:tc>
          <w:tcPr>
            <w:tcW w:w="4440" w:type="dxa"/>
            <w:shd w:val="clear" w:color="auto" w:fill="auto"/>
            <w:tcMar>
              <w:top w:w="100" w:type="dxa"/>
              <w:left w:w="100" w:type="dxa"/>
              <w:bottom w:w="100" w:type="dxa"/>
              <w:right w:w="100" w:type="dxa"/>
            </w:tcMar>
          </w:tcPr>
          <w:p w14:paraId="46683B7C" w14:textId="77777777" w:rsidR="006E753C" w:rsidRPr="006E753C" w:rsidRDefault="006E753C" w:rsidP="006E753C">
            <w:r w:rsidRPr="006E753C">
              <w:t>Basic Observations:Observation.resultQuality</w:t>
            </w:r>
          </w:p>
        </w:tc>
        <w:tc>
          <w:tcPr>
            <w:tcW w:w="2190" w:type="dxa"/>
            <w:shd w:val="clear" w:color="auto" w:fill="auto"/>
            <w:tcMar>
              <w:top w:w="100" w:type="dxa"/>
              <w:left w:w="100" w:type="dxa"/>
              <w:bottom w:w="100" w:type="dxa"/>
              <w:right w:w="100" w:type="dxa"/>
            </w:tcMar>
          </w:tcPr>
          <w:p w14:paraId="27BEE9A7"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2166AD5" w14:textId="77777777" w:rsidR="006E753C" w:rsidRPr="006E753C" w:rsidRDefault="006E753C" w:rsidP="006E753C">
            <w:r w:rsidRPr="006E753C">
              <w:t>19156:2011:OM_Observation.resultQuality</w:t>
            </w:r>
          </w:p>
        </w:tc>
      </w:tr>
      <w:tr w:rsidR="006E753C" w:rsidRPr="006E753C" w14:paraId="4867FBAA" w14:textId="77777777" w:rsidTr="006E753C">
        <w:tc>
          <w:tcPr>
            <w:tcW w:w="4440" w:type="dxa"/>
            <w:shd w:val="clear" w:color="auto" w:fill="auto"/>
            <w:tcMar>
              <w:top w:w="100" w:type="dxa"/>
              <w:left w:w="100" w:type="dxa"/>
              <w:bottom w:w="100" w:type="dxa"/>
              <w:right w:w="100" w:type="dxa"/>
            </w:tcMar>
          </w:tcPr>
          <w:p w14:paraId="462718DE" w14:textId="77777777" w:rsidR="006E753C" w:rsidRPr="006E753C" w:rsidRDefault="006E753C" w:rsidP="006E753C">
            <w:r w:rsidRPr="006E753C">
              <w:t>Basic Observations:Observation.resultTime</w:t>
            </w:r>
          </w:p>
        </w:tc>
        <w:tc>
          <w:tcPr>
            <w:tcW w:w="2190" w:type="dxa"/>
            <w:shd w:val="clear" w:color="auto" w:fill="auto"/>
            <w:tcMar>
              <w:top w:w="100" w:type="dxa"/>
              <w:left w:w="100" w:type="dxa"/>
              <w:bottom w:w="100" w:type="dxa"/>
              <w:right w:w="100" w:type="dxa"/>
            </w:tcMar>
          </w:tcPr>
          <w:p w14:paraId="64F1DEF4"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2E031C78" w14:textId="77777777" w:rsidR="006E753C" w:rsidRPr="006E753C" w:rsidRDefault="006E753C" w:rsidP="006E753C">
            <w:r w:rsidRPr="006E753C">
              <w:t>19156:2011:OM_Observation.resultTime</w:t>
            </w:r>
          </w:p>
        </w:tc>
      </w:tr>
      <w:tr w:rsidR="006E753C" w:rsidRPr="006E753C" w14:paraId="64D05BE8" w14:textId="77777777" w:rsidTr="006E753C">
        <w:tc>
          <w:tcPr>
            <w:tcW w:w="4440" w:type="dxa"/>
            <w:shd w:val="clear" w:color="auto" w:fill="auto"/>
            <w:tcMar>
              <w:top w:w="100" w:type="dxa"/>
              <w:left w:w="100" w:type="dxa"/>
              <w:bottom w:w="100" w:type="dxa"/>
              <w:right w:w="100" w:type="dxa"/>
            </w:tcMar>
          </w:tcPr>
          <w:p w14:paraId="582E7AF4" w14:textId="77777777" w:rsidR="006E753C" w:rsidRPr="006E753C" w:rsidRDefault="006E753C" w:rsidP="006E753C">
            <w:r w:rsidRPr="006E753C">
              <w:t>Basic Observations:Observation.validTime</w:t>
            </w:r>
          </w:p>
        </w:tc>
        <w:tc>
          <w:tcPr>
            <w:tcW w:w="2190" w:type="dxa"/>
            <w:shd w:val="clear" w:color="auto" w:fill="auto"/>
            <w:tcMar>
              <w:top w:w="100" w:type="dxa"/>
              <w:left w:w="100" w:type="dxa"/>
              <w:bottom w:w="100" w:type="dxa"/>
              <w:right w:w="100" w:type="dxa"/>
            </w:tcMar>
          </w:tcPr>
          <w:p w14:paraId="0A2FC673"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5DCDB27" w14:textId="77777777" w:rsidR="006E753C" w:rsidRPr="006E753C" w:rsidRDefault="006E753C" w:rsidP="006E753C">
            <w:r w:rsidRPr="006E753C">
              <w:t>19156:2011:OM_Observation.validTime</w:t>
            </w:r>
          </w:p>
        </w:tc>
      </w:tr>
      <w:tr w:rsidR="006E753C" w:rsidRPr="006E753C" w14:paraId="554F34E0" w14:textId="77777777" w:rsidTr="006E753C">
        <w:tc>
          <w:tcPr>
            <w:tcW w:w="4440" w:type="dxa"/>
            <w:shd w:val="clear" w:color="auto" w:fill="auto"/>
            <w:tcMar>
              <w:top w:w="100" w:type="dxa"/>
              <w:left w:w="100" w:type="dxa"/>
              <w:bottom w:w="100" w:type="dxa"/>
              <w:right w:w="100" w:type="dxa"/>
            </w:tcMar>
          </w:tcPr>
          <w:p w14:paraId="2862ACF9" w14:textId="77777777" w:rsidR="006E753C" w:rsidRPr="006E753C" w:rsidRDefault="006E753C" w:rsidP="006E753C">
            <w:r w:rsidRPr="006E753C">
              <w:t>Basic Observations:Observation.result</w:t>
            </w:r>
          </w:p>
        </w:tc>
        <w:tc>
          <w:tcPr>
            <w:tcW w:w="2190" w:type="dxa"/>
            <w:shd w:val="clear" w:color="auto" w:fill="auto"/>
            <w:tcMar>
              <w:top w:w="100" w:type="dxa"/>
              <w:left w:w="100" w:type="dxa"/>
              <w:bottom w:w="100" w:type="dxa"/>
              <w:right w:w="100" w:type="dxa"/>
            </w:tcMar>
          </w:tcPr>
          <w:p w14:paraId="6C92903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DB2896F" w14:textId="77777777" w:rsidR="006E753C" w:rsidRPr="006E753C" w:rsidRDefault="006E753C" w:rsidP="006E753C">
            <w:r w:rsidRPr="006E753C">
              <w:t>19156:2011:OM_Observation.result</w:t>
            </w:r>
          </w:p>
        </w:tc>
      </w:tr>
      <w:tr w:rsidR="006E753C" w:rsidRPr="006E753C" w14:paraId="14766F79" w14:textId="77777777" w:rsidTr="006E753C">
        <w:tc>
          <w:tcPr>
            <w:tcW w:w="4440" w:type="dxa"/>
            <w:shd w:val="clear" w:color="auto" w:fill="auto"/>
            <w:tcMar>
              <w:top w:w="100" w:type="dxa"/>
              <w:left w:w="100" w:type="dxa"/>
              <w:bottom w:w="100" w:type="dxa"/>
              <w:right w:w="100" w:type="dxa"/>
            </w:tcMar>
          </w:tcPr>
          <w:p w14:paraId="5AAC4F23" w14:textId="77777777" w:rsidR="006E753C" w:rsidRPr="006E753C" w:rsidRDefault="006E753C" w:rsidP="006E753C">
            <w:r w:rsidRPr="006E753C">
              <w:t>Basic Observations:Observation.ultimateFeatureOfInterest</w:t>
            </w:r>
          </w:p>
        </w:tc>
        <w:tc>
          <w:tcPr>
            <w:tcW w:w="2190" w:type="dxa"/>
            <w:shd w:val="clear" w:color="auto" w:fill="auto"/>
            <w:tcMar>
              <w:top w:w="100" w:type="dxa"/>
              <w:left w:w="100" w:type="dxa"/>
              <w:bottom w:w="100" w:type="dxa"/>
              <w:right w:w="100" w:type="dxa"/>
            </w:tcMar>
          </w:tcPr>
          <w:p w14:paraId="1F64E2C9"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C5CF02A" w14:textId="77777777" w:rsidR="006E753C" w:rsidRPr="006E753C" w:rsidRDefault="006E753C" w:rsidP="006E753C">
            <w:r w:rsidRPr="006E753C">
              <w:t>19156:2011:OM_Observation.featureOfInterest</w:t>
            </w:r>
          </w:p>
        </w:tc>
      </w:tr>
      <w:tr w:rsidR="006E753C" w:rsidRPr="006E753C" w14:paraId="19414933" w14:textId="77777777" w:rsidTr="006E753C">
        <w:tc>
          <w:tcPr>
            <w:tcW w:w="4440" w:type="dxa"/>
            <w:shd w:val="clear" w:color="auto" w:fill="auto"/>
            <w:tcMar>
              <w:top w:w="100" w:type="dxa"/>
              <w:left w:w="100" w:type="dxa"/>
              <w:bottom w:w="100" w:type="dxa"/>
              <w:right w:w="100" w:type="dxa"/>
            </w:tcMar>
          </w:tcPr>
          <w:p w14:paraId="1E9F444F" w14:textId="77777777" w:rsidR="006E753C" w:rsidRPr="006E753C" w:rsidRDefault="006E753C" w:rsidP="006E753C">
            <w:r w:rsidRPr="006E753C">
              <w:lastRenderedPageBreak/>
              <w:t>Basic Observations:Observation.proximateFeatureOfInterest</w:t>
            </w:r>
          </w:p>
        </w:tc>
        <w:tc>
          <w:tcPr>
            <w:tcW w:w="2190" w:type="dxa"/>
            <w:shd w:val="clear" w:color="auto" w:fill="auto"/>
            <w:tcMar>
              <w:top w:w="100" w:type="dxa"/>
              <w:left w:w="100" w:type="dxa"/>
              <w:bottom w:w="100" w:type="dxa"/>
              <w:right w:w="100" w:type="dxa"/>
            </w:tcMar>
          </w:tcPr>
          <w:p w14:paraId="5F0C4BE3"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5C81E5A" w14:textId="77777777" w:rsidR="006E753C" w:rsidRPr="006E753C" w:rsidRDefault="006E753C" w:rsidP="006E753C">
            <w:r w:rsidRPr="006E753C">
              <w:t>19156:2011:OM_Observation.featureOfInterest</w:t>
            </w:r>
          </w:p>
        </w:tc>
      </w:tr>
      <w:tr w:rsidR="006E753C" w:rsidRPr="006E753C" w14:paraId="0BC5C6BA" w14:textId="77777777" w:rsidTr="006E753C">
        <w:tc>
          <w:tcPr>
            <w:tcW w:w="4440" w:type="dxa"/>
            <w:shd w:val="clear" w:color="auto" w:fill="auto"/>
            <w:tcMar>
              <w:top w:w="100" w:type="dxa"/>
              <w:left w:w="100" w:type="dxa"/>
              <w:bottom w:w="100" w:type="dxa"/>
              <w:right w:w="100" w:type="dxa"/>
            </w:tcMar>
          </w:tcPr>
          <w:p w14:paraId="78A1EF95" w14:textId="77777777" w:rsidR="006E753C" w:rsidRPr="006E753C" w:rsidRDefault="006E753C" w:rsidP="006E753C">
            <w:r w:rsidRPr="006E753C">
              <w:t>Basic Observations:Observation.observedProperty</w:t>
            </w:r>
          </w:p>
        </w:tc>
        <w:tc>
          <w:tcPr>
            <w:tcW w:w="2190" w:type="dxa"/>
            <w:shd w:val="clear" w:color="auto" w:fill="auto"/>
            <w:tcMar>
              <w:top w:w="100" w:type="dxa"/>
              <w:left w:w="100" w:type="dxa"/>
              <w:bottom w:w="100" w:type="dxa"/>
              <w:right w:w="100" w:type="dxa"/>
            </w:tcMar>
          </w:tcPr>
          <w:p w14:paraId="777120F6"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A0A64B1" w14:textId="77777777" w:rsidR="006E753C" w:rsidRPr="006E753C" w:rsidRDefault="006E753C" w:rsidP="006E753C">
            <w:r w:rsidRPr="006E753C">
              <w:t>19156:2011:OM_Observation.observedProperty</w:t>
            </w:r>
          </w:p>
        </w:tc>
      </w:tr>
      <w:tr w:rsidR="006E753C" w:rsidRPr="006E753C" w14:paraId="2A877F9A" w14:textId="77777777" w:rsidTr="006E753C">
        <w:tc>
          <w:tcPr>
            <w:tcW w:w="4440" w:type="dxa"/>
            <w:shd w:val="clear" w:color="auto" w:fill="auto"/>
            <w:tcMar>
              <w:top w:w="100" w:type="dxa"/>
              <w:left w:w="100" w:type="dxa"/>
              <w:bottom w:w="100" w:type="dxa"/>
              <w:right w:w="100" w:type="dxa"/>
            </w:tcMar>
          </w:tcPr>
          <w:p w14:paraId="3D657AAD" w14:textId="77777777" w:rsidR="006E753C" w:rsidRPr="006E753C" w:rsidRDefault="006E753C" w:rsidP="006E753C">
            <w:r w:rsidRPr="006E753C">
              <w:t>Basic Observations:Observation.procedure</w:t>
            </w:r>
          </w:p>
        </w:tc>
        <w:tc>
          <w:tcPr>
            <w:tcW w:w="2190" w:type="dxa"/>
            <w:shd w:val="clear" w:color="auto" w:fill="auto"/>
            <w:tcMar>
              <w:top w:w="100" w:type="dxa"/>
              <w:left w:w="100" w:type="dxa"/>
              <w:bottom w:w="100" w:type="dxa"/>
              <w:right w:w="100" w:type="dxa"/>
            </w:tcMar>
          </w:tcPr>
          <w:p w14:paraId="79202605"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15F9296" w14:textId="77777777" w:rsidR="006E753C" w:rsidRPr="006E753C" w:rsidRDefault="006E753C" w:rsidP="006E753C">
            <w:r w:rsidRPr="006E753C">
              <w:t>19156:2011:OM_Observation.procedure</w:t>
            </w:r>
          </w:p>
        </w:tc>
      </w:tr>
      <w:tr w:rsidR="006E753C" w:rsidRPr="006E753C" w14:paraId="3BE20CED" w14:textId="77777777" w:rsidTr="006E753C">
        <w:tc>
          <w:tcPr>
            <w:tcW w:w="4440" w:type="dxa"/>
            <w:shd w:val="clear" w:color="auto" w:fill="auto"/>
            <w:tcMar>
              <w:top w:w="100" w:type="dxa"/>
              <w:left w:w="100" w:type="dxa"/>
              <w:bottom w:w="100" w:type="dxa"/>
              <w:right w:w="100" w:type="dxa"/>
            </w:tcMar>
          </w:tcPr>
          <w:p w14:paraId="2B36FB22" w14:textId="77777777" w:rsidR="006E753C" w:rsidRPr="006E753C" w:rsidRDefault="006E753C" w:rsidP="006E753C">
            <w:r w:rsidRPr="006E753C">
              <w:t>Basic Observations:ObservingProcedure</w:t>
            </w:r>
          </w:p>
        </w:tc>
        <w:tc>
          <w:tcPr>
            <w:tcW w:w="2190" w:type="dxa"/>
            <w:shd w:val="clear" w:color="auto" w:fill="auto"/>
            <w:tcMar>
              <w:top w:w="100" w:type="dxa"/>
              <w:left w:w="100" w:type="dxa"/>
              <w:bottom w:w="100" w:type="dxa"/>
              <w:right w:w="100" w:type="dxa"/>
            </w:tcMar>
          </w:tcPr>
          <w:p w14:paraId="774D0610"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60EE9549" w14:textId="77777777" w:rsidR="006E753C" w:rsidRPr="006E753C" w:rsidRDefault="006E753C" w:rsidP="006E753C">
            <w:r w:rsidRPr="006E753C">
              <w:t>19156:2011:OM_Process</w:t>
            </w:r>
          </w:p>
        </w:tc>
      </w:tr>
      <w:tr w:rsidR="006E753C" w:rsidRPr="006E753C" w14:paraId="3C705E1E" w14:textId="77777777" w:rsidTr="006E753C">
        <w:tc>
          <w:tcPr>
            <w:tcW w:w="4440" w:type="dxa"/>
            <w:shd w:val="clear" w:color="auto" w:fill="auto"/>
            <w:tcMar>
              <w:top w:w="100" w:type="dxa"/>
              <w:left w:w="100" w:type="dxa"/>
              <w:bottom w:w="100" w:type="dxa"/>
              <w:right w:w="100" w:type="dxa"/>
            </w:tcMar>
          </w:tcPr>
          <w:p w14:paraId="6A16C027" w14:textId="77777777" w:rsidR="006E753C" w:rsidRPr="006E753C" w:rsidRDefault="006E753C" w:rsidP="006E753C">
            <w:r w:rsidRPr="006E753C">
              <w:t>Basic Observations:Observation.metadata</w:t>
            </w:r>
          </w:p>
        </w:tc>
        <w:tc>
          <w:tcPr>
            <w:tcW w:w="2190" w:type="dxa"/>
            <w:shd w:val="clear" w:color="auto" w:fill="auto"/>
            <w:tcMar>
              <w:top w:w="100" w:type="dxa"/>
              <w:left w:w="100" w:type="dxa"/>
              <w:bottom w:w="100" w:type="dxa"/>
              <w:right w:w="100" w:type="dxa"/>
            </w:tcMar>
          </w:tcPr>
          <w:p w14:paraId="05D6932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13D70F3D" w14:textId="77777777" w:rsidR="006E753C" w:rsidRPr="006E753C" w:rsidRDefault="006E753C" w:rsidP="006E753C">
            <w:r w:rsidRPr="006E753C">
              <w:t>19156:2011:OM_Observation .metadata</w:t>
            </w:r>
          </w:p>
        </w:tc>
      </w:tr>
      <w:tr w:rsidR="006E753C" w:rsidRPr="006E753C" w14:paraId="4F438EB6" w14:textId="77777777" w:rsidTr="006E753C">
        <w:tc>
          <w:tcPr>
            <w:tcW w:w="4440" w:type="dxa"/>
            <w:shd w:val="clear" w:color="auto" w:fill="auto"/>
            <w:tcMar>
              <w:top w:w="100" w:type="dxa"/>
              <w:left w:w="100" w:type="dxa"/>
              <w:bottom w:w="100" w:type="dxa"/>
              <w:right w:w="100" w:type="dxa"/>
            </w:tcMar>
          </w:tcPr>
          <w:p w14:paraId="3DD77F43" w14:textId="77777777" w:rsidR="006E753C" w:rsidRPr="006E753C" w:rsidRDefault="006E753C" w:rsidP="006E753C">
            <w:r w:rsidRPr="006E753C">
              <w:t>Basic Observations:Observation.relatedObservation</w:t>
            </w:r>
          </w:p>
        </w:tc>
        <w:tc>
          <w:tcPr>
            <w:tcW w:w="2190" w:type="dxa"/>
            <w:shd w:val="clear" w:color="auto" w:fill="auto"/>
            <w:tcMar>
              <w:top w:w="100" w:type="dxa"/>
              <w:left w:w="100" w:type="dxa"/>
              <w:bottom w:w="100" w:type="dxa"/>
              <w:right w:w="100" w:type="dxa"/>
            </w:tcMar>
          </w:tcPr>
          <w:p w14:paraId="0F3A096E"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0887D81" w14:textId="77777777" w:rsidR="006E753C" w:rsidRPr="006E753C" w:rsidRDefault="006E753C" w:rsidP="006E753C">
            <w:r w:rsidRPr="006E753C">
              <w:t>19156:2011:OM_Observation.relatedObservation</w:t>
            </w:r>
          </w:p>
        </w:tc>
      </w:tr>
    </w:tbl>
    <w:p w14:paraId="4B43A4BA" w14:textId="0C43867F" w:rsidR="006E753C" w:rsidRDefault="006E753C" w:rsidP="006E753C">
      <w:pPr>
        <w:rPr>
          <w:ins w:id="357" w:author="Katharina Schleidt" w:date="2021-04-21T16:31:00Z"/>
          <w:lang w:eastAsia="ja-JP"/>
        </w:rPr>
      </w:pPr>
    </w:p>
    <w:p w14:paraId="158B5CBA" w14:textId="7E101B98" w:rsidR="00501289" w:rsidRPr="006E753C" w:rsidRDefault="00501289" w:rsidP="006E753C">
      <w:pPr>
        <w:rPr>
          <w:lang w:eastAsia="ja-JP"/>
        </w:rPr>
      </w:pPr>
      <w:ins w:id="358" w:author="Katharina Schleidt" w:date="2021-04-21T16:32:00Z">
        <w:r>
          <w:rPr>
            <w:lang w:eastAsia="ja-JP"/>
          </w:rPr>
          <w:t>NOTE: due to the shift to soft-typing, the specialized Observation Types are no longer provided within the standard.</w:t>
        </w:r>
      </w:ins>
    </w:p>
    <w:p w14:paraId="3537CBEC" w14:textId="0BD966EC" w:rsidR="006E753C" w:rsidRPr="006E753C" w:rsidRDefault="006E753C" w:rsidP="006E753C">
      <w:pPr>
        <w:pStyle w:val="a2"/>
      </w:pPr>
      <w:bookmarkStart w:id="359" w:name="_Toc53002708"/>
      <w:r w:rsidRPr="006E753C">
        <w:t>Sample Model</w:t>
      </w:r>
      <w:bookmarkEnd w:id="35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14:paraId="67405D90" w14:textId="77777777" w:rsidTr="006E753C">
        <w:tc>
          <w:tcPr>
            <w:tcW w:w="4350" w:type="dxa"/>
            <w:shd w:val="clear" w:color="auto" w:fill="auto"/>
            <w:tcMar>
              <w:top w:w="100" w:type="dxa"/>
              <w:left w:w="100" w:type="dxa"/>
              <w:bottom w:w="100" w:type="dxa"/>
              <w:right w:w="100" w:type="dxa"/>
            </w:tcMar>
          </w:tcPr>
          <w:p w14:paraId="016F6C9C" w14:textId="77777777" w:rsidR="006E753C" w:rsidRPr="006E753C" w:rsidRDefault="006E753C" w:rsidP="006E753C">
            <w:r w:rsidRPr="006E753C">
              <w:t>Basic Samples:Sample</w:t>
            </w:r>
          </w:p>
        </w:tc>
        <w:tc>
          <w:tcPr>
            <w:tcW w:w="2490" w:type="dxa"/>
            <w:shd w:val="clear" w:color="auto" w:fill="auto"/>
            <w:tcMar>
              <w:top w:w="100" w:type="dxa"/>
              <w:left w:w="100" w:type="dxa"/>
              <w:bottom w:w="100" w:type="dxa"/>
              <w:right w:w="100" w:type="dxa"/>
            </w:tcMar>
          </w:tcPr>
          <w:p w14:paraId="2AA642E3"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760CA5E" w14:textId="77777777" w:rsidR="006E753C" w:rsidRPr="006E753C" w:rsidRDefault="006E753C" w:rsidP="006E753C">
            <w:r w:rsidRPr="006E753C">
              <w:t>19156:2011:SF_SamplingFeature</w:t>
            </w:r>
          </w:p>
        </w:tc>
      </w:tr>
      <w:tr w:rsidR="006E753C" w:rsidRPr="006E753C" w14:paraId="015FDBA9" w14:textId="77777777" w:rsidTr="006E753C">
        <w:tc>
          <w:tcPr>
            <w:tcW w:w="4350" w:type="dxa"/>
            <w:shd w:val="clear" w:color="auto" w:fill="auto"/>
            <w:tcMar>
              <w:top w:w="100" w:type="dxa"/>
              <w:left w:w="100" w:type="dxa"/>
              <w:bottom w:w="100" w:type="dxa"/>
              <w:right w:w="100" w:type="dxa"/>
            </w:tcMar>
          </w:tcPr>
          <w:p w14:paraId="2B524491" w14:textId="77777777" w:rsidR="006E753C" w:rsidRPr="006E753C" w:rsidRDefault="006E753C" w:rsidP="006E753C">
            <w:r w:rsidRPr="006E753C">
              <w:t>Basic Samples:Sample.metadata</w:t>
            </w:r>
          </w:p>
        </w:tc>
        <w:tc>
          <w:tcPr>
            <w:tcW w:w="2490" w:type="dxa"/>
            <w:shd w:val="clear" w:color="auto" w:fill="auto"/>
            <w:tcMar>
              <w:top w:w="100" w:type="dxa"/>
              <w:left w:w="100" w:type="dxa"/>
              <w:bottom w:w="100" w:type="dxa"/>
              <w:right w:w="100" w:type="dxa"/>
            </w:tcMar>
          </w:tcPr>
          <w:p w14:paraId="0E1D2DB2" w14:textId="77777777" w:rsidR="006E753C" w:rsidRPr="006E753C" w:rsidRDefault="006E753C" w:rsidP="006E753C">
            <w:r w:rsidRPr="006E753C">
              <w:t>has subProperty</w:t>
            </w:r>
          </w:p>
        </w:tc>
        <w:tc>
          <w:tcPr>
            <w:tcW w:w="2931" w:type="dxa"/>
            <w:shd w:val="clear" w:color="auto" w:fill="auto"/>
            <w:tcMar>
              <w:top w:w="100" w:type="dxa"/>
              <w:left w:w="100" w:type="dxa"/>
              <w:bottom w:w="100" w:type="dxa"/>
              <w:right w:w="100" w:type="dxa"/>
            </w:tcMar>
          </w:tcPr>
          <w:p w14:paraId="106EAFED" w14:textId="77777777" w:rsidR="006E753C" w:rsidRPr="006E753C" w:rsidRDefault="006E753C" w:rsidP="006E753C">
            <w:r w:rsidRPr="006E753C">
              <w:t>19156:2011:SF_SamplingFeature.lineage</w:t>
            </w:r>
          </w:p>
        </w:tc>
      </w:tr>
      <w:tr w:rsidR="006E753C" w:rsidRPr="006E753C" w14:paraId="16E1720E" w14:textId="77777777" w:rsidTr="006E753C">
        <w:tc>
          <w:tcPr>
            <w:tcW w:w="4350" w:type="dxa"/>
            <w:shd w:val="clear" w:color="auto" w:fill="auto"/>
            <w:tcMar>
              <w:top w:w="100" w:type="dxa"/>
              <w:left w:w="100" w:type="dxa"/>
              <w:bottom w:w="100" w:type="dxa"/>
              <w:right w:w="100" w:type="dxa"/>
            </w:tcMar>
          </w:tcPr>
          <w:p w14:paraId="557A9D96" w14:textId="77777777" w:rsidR="006E753C" w:rsidRPr="006E753C" w:rsidRDefault="006E753C" w:rsidP="006E753C">
            <w:r w:rsidRPr="006E753C">
              <w:t>Basic Samples:Sample.parameter</w:t>
            </w:r>
          </w:p>
        </w:tc>
        <w:tc>
          <w:tcPr>
            <w:tcW w:w="2490" w:type="dxa"/>
            <w:shd w:val="clear" w:color="auto" w:fill="auto"/>
            <w:tcMar>
              <w:top w:w="100" w:type="dxa"/>
              <w:left w:w="100" w:type="dxa"/>
              <w:bottom w:w="100" w:type="dxa"/>
              <w:right w:w="100" w:type="dxa"/>
            </w:tcMar>
          </w:tcPr>
          <w:p w14:paraId="5BFC705D"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E6F822A" w14:textId="77777777" w:rsidR="006E753C" w:rsidRPr="006E753C" w:rsidRDefault="006E753C" w:rsidP="006E753C">
            <w:r w:rsidRPr="006E753C">
              <w:t>19156:2011:SF_SamplingFeature.parameter</w:t>
            </w:r>
          </w:p>
        </w:tc>
      </w:tr>
      <w:tr w:rsidR="006E753C" w:rsidRPr="006E753C" w14:paraId="502AD977" w14:textId="77777777" w:rsidTr="006E753C">
        <w:tc>
          <w:tcPr>
            <w:tcW w:w="4350" w:type="dxa"/>
            <w:shd w:val="clear" w:color="auto" w:fill="auto"/>
            <w:tcMar>
              <w:top w:w="100" w:type="dxa"/>
              <w:left w:w="100" w:type="dxa"/>
              <w:bottom w:w="100" w:type="dxa"/>
              <w:right w:w="100" w:type="dxa"/>
            </w:tcMar>
          </w:tcPr>
          <w:p w14:paraId="61E15308" w14:textId="77777777" w:rsidR="006E753C" w:rsidRPr="006E753C" w:rsidRDefault="006E753C" w:rsidP="006E753C">
            <w:r w:rsidRPr="006E753C">
              <w:t>Basic Samples:Sample.sampledFeature</w:t>
            </w:r>
          </w:p>
        </w:tc>
        <w:tc>
          <w:tcPr>
            <w:tcW w:w="2490" w:type="dxa"/>
            <w:shd w:val="clear" w:color="auto" w:fill="auto"/>
            <w:tcMar>
              <w:top w:w="100" w:type="dxa"/>
              <w:left w:w="100" w:type="dxa"/>
              <w:bottom w:w="100" w:type="dxa"/>
              <w:right w:w="100" w:type="dxa"/>
            </w:tcMar>
          </w:tcPr>
          <w:p w14:paraId="1C3B52D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AE5E264" w14:textId="77777777" w:rsidR="006E753C" w:rsidRPr="006E753C" w:rsidRDefault="006E753C" w:rsidP="006E753C">
            <w:r w:rsidRPr="006E753C">
              <w:t>19156:2011:SF_SamplingFeature.sampledFeature</w:t>
            </w:r>
          </w:p>
        </w:tc>
      </w:tr>
      <w:tr w:rsidR="006E753C" w:rsidRPr="006E753C" w14:paraId="2484C613" w14:textId="77777777" w:rsidTr="006E753C">
        <w:tc>
          <w:tcPr>
            <w:tcW w:w="4350" w:type="dxa"/>
            <w:shd w:val="clear" w:color="auto" w:fill="auto"/>
            <w:tcMar>
              <w:top w:w="100" w:type="dxa"/>
              <w:left w:w="100" w:type="dxa"/>
              <w:bottom w:w="100" w:type="dxa"/>
              <w:right w:w="100" w:type="dxa"/>
            </w:tcMar>
          </w:tcPr>
          <w:p w14:paraId="16E57A7B" w14:textId="77777777" w:rsidR="006E753C" w:rsidRPr="006E753C" w:rsidRDefault="006E753C" w:rsidP="006E753C">
            <w:r w:rsidRPr="006E753C">
              <w:t>Basic Samples:Sample.relatedObservation</w:t>
            </w:r>
          </w:p>
        </w:tc>
        <w:tc>
          <w:tcPr>
            <w:tcW w:w="2490" w:type="dxa"/>
            <w:shd w:val="clear" w:color="auto" w:fill="auto"/>
            <w:tcMar>
              <w:top w:w="100" w:type="dxa"/>
              <w:left w:w="100" w:type="dxa"/>
              <w:bottom w:w="100" w:type="dxa"/>
              <w:right w:w="100" w:type="dxa"/>
            </w:tcMar>
          </w:tcPr>
          <w:p w14:paraId="7C9888C3"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2C39701" w14:textId="77777777" w:rsidR="006E753C" w:rsidRPr="006E753C" w:rsidRDefault="006E753C" w:rsidP="006E753C">
            <w:r w:rsidRPr="006E753C">
              <w:t>19156:2011:SF_SamplingFeature.relatedObservation</w:t>
            </w:r>
          </w:p>
        </w:tc>
      </w:tr>
      <w:tr w:rsidR="006E753C" w:rsidRPr="006E753C" w14:paraId="36C0EE87" w14:textId="77777777" w:rsidTr="006E753C">
        <w:tc>
          <w:tcPr>
            <w:tcW w:w="4350" w:type="dxa"/>
            <w:shd w:val="clear" w:color="auto" w:fill="auto"/>
            <w:tcMar>
              <w:top w:w="100" w:type="dxa"/>
              <w:left w:w="100" w:type="dxa"/>
              <w:bottom w:w="100" w:type="dxa"/>
              <w:right w:w="100" w:type="dxa"/>
            </w:tcMar>
          </w:tcPr>
          <w:p w14:paraId="14AF900A" w14:textId="77777777" w:rsidR="006E753C" w:rsidRPr="006E753C" w:rsidRDefault="006E753C" w:rsidP="006E753C">
            <w:r w:rsidRPr="006E753C">
              <w:t>Basic Samples:Sample.relatedSample</w:t>
            </w:r>
          </w:p>
        </w:tc>
        <w:tc>
          <w:tcPr>
            <w:tcW w:w="2490" w:type="dxa"/>
            <w:shd w:val="clear" w:color="auto" w:fill="auto"/>
            <w:tcMar>
              <w:top w:w="100" w:type="dxa"/>
              <w:left w:w="100" w:type="dxa"/>
              <w:bottom w:w="100" w:type="dxa"/>
              <w:right w:w="100" w:type="dxa"/>
            </w:tcMar>
          </w:tcPr>
          <w:p w14:paraId="2E357E8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54442BB" w14:textId="77777777" w:rsidR="006E753C" w:rsidRPr="006E753C" w:rsidRDefault="006E753C" w:rsidP="006E753C">
            <w:r w:rsidRPr="006E753C">
              <w:t>19156:2011:SF_SamplingFeature.relatedSamplingFeature</w:t>
            </w:r>
          </w:p>
        </w:tc>
      </w:tr>
      <w:tr w:rsidR="006E753C" w:rsidRPr="006E753C" w14:paraId="432DCC8F" w14:textId="77777777" w:rsidTr="006E753C">
        <w:tc>
          <w:tcPr>
            <w:tcW w:w="4350" w:type="dxa"/>
            <w:shd w:val="clear" w:color="auto" w:fill="auto"/>
            <w:tcMar>
              <w:top w:w="100" w:type="dxa"/>
              <w:left w:w="100" w:type="dxa"/>
              <w:bottom w:w="100" w:type="dxa"/>
              <w:right w:w="100" w:type="dxa"/>
            </w:tcMar>
          </w:tcPr>
          <w:p w14:paraId="228B8EC8" w14:textId="77777777" w:rsidR="006E753C" w:rsidRPr="006E753C" w:rsidRDefault="006E753C" w:rsidP="006E753C">
            <w:r w:rsidRPr="006E753C">
              <w:lastRenderedPageBreak/>
              <w:t>Basic Samples:SpatialSample</w:t>
            </w:r>
          </w:p>
        </w:tc>
        <w:tc>
          <w:tcPr>
            <w:tcW w:w="2490" w:type="dxa"/>
            <w:shd w:val="clear" w:color="auto" w:fill="auto"/>
            <w:tcMar>
              <w:top w:w="100" w:type="dxa"/>
              <w:left w:w="100" w:type="dxa"/>
              <w:bottom w:w="100" w:type="dxa"/>
              <w:right w:w="100" w:type="dxa"/>
            </w:tcMar>
          </w:tcPr>
          <w:p w14:paraId="5EF14B0C"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9D8F4A2" w14:textId="77777777" w:rsidR="006E753C" w:rsidRPr="006E753C" w:rsidRDefault="006E753C" w:rsidP="006E753C">
            <w:r w:rsidRPr="006E753C">
              <w:t>19156:2011:SF_SpatialSamplingFeature</w:t>
            </w:r>
          </w:p>
        </w:tc>
      </w:tr>
      <w:tr w:rsidR="006E753C" w:rsidRPr="006E753C" w14:paraId="216D6FF3" w14:textId="77777777" w:rsidTr="006E753C">
        <w:tc>
          <w:tcPr>
            <w:tcW w:w="4350" w:type="dxa"/>
            <w:shd w:val="clear" w:color="auto" w:fill="auto"/>
            <w:tcMar>
              <w:top w:w="100" w:type="dxa"/>
              <w:left w:w="100" w:type="dxa"/>
              <w:bottom w:w="100" w:type="dxa"/>
              <w:right w:w="100" w:type="dxa"/>
            </w:tcMar>
          </w:tcPr>
          <w:p w14:paraId="4F0D5E65" w14:textId="77777777" w:rsidR="006E753C" w:rsidRPr="006E753C" w:rsidRDefault="006E753C" w:rsidP="006E753C">
            <w:r w:rsidRPr="006E753C">
              <w:t>Basic Samples:SpatialSample.horizontalPositionalAccuracy</w:t>
            </w:r>
          </w:p>
        </w:tc>
        <w:tc>
          <w:tcPr>
            <w:tcW w:w="2490" w:type="dxa"/>
            <w:shd w:val="clear" w:color="auto" w:fill="auto"/>
            <w:tcMar>
              <w:top w:w="100" w:type="dxa"/>
              <w:left w:w="100" w:type="dxa"/>
              <w:bottom w:w="100" w:type="dxa"/>
              <w:right w:w="100" w:type="dxa"/>
            </w:tcMar>
          </w:tcPr>
          <w:p w14:paraId="4EEB175E"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BEC4059" w14:textId="77777777" w:rsidR="006E753C" w:rsidRPr="006E753C" w:rsidRDefault="006E753C" w:rsidP="006E753C">
            <w:r w:rsidRPr="006E753C">
              <w:t>19156:2011:SF_SpatialSamplingFeature.positionalAccuracy</w:t>
            </w:r>
          </w:p>
        </w:tc>
      </w:tr>
      <w:tr w:rsidR="006E753C" w:rsidRPr="006E753C" w14:paraId="1A71D042" w14:textId="77777777" w:rsidTr="006E753C">
        <w:tc>
          <w:tcPr>
            <w:tcW w:w="4350" w:type="dxa"/>
            <w:shd w:val="clear" w:color="auto" w:fill="auto"/>
            <w:tcMar>
              <w:top w:w="100" w:type="dxa"/>
              <w:left w:w="100" w:type="dxa"/>
              <w:bottom w:w="100" w:type="dxa"/>
              <w:right w:w="100" w:type="dxa"/>
            </w:tcMar>
          </w:tcPr>
          <w:p w14:paraId="7E6C7A0A" w14:textId="77777777" w:rsidR="006E753C" w:rsidRPr="006E753C" w:rsidRDefault="006E753C" w:rsidP="006E753C">
            <w:r w:rsidRPr="006E753C">
              <w:t>Basic Samples:SpatialSample.verticalPositionalAccuracy</w:t>
            </w:r>
          </w:p>
        </w:tc>
        <w:tc>
          <w:tcPr>
            <w:tcW w:w="2490" w:type="dxa"/>
            <w:shd w:val="clear" w:color="auto" w:fill="auto"/>
            <w:tcMar>
              <w:top w:w="100" w:type="dxa"/>
              <w:left w:w="100" w:type="dxa"/>
              <w:bottom w:w="100" w:type="dxa"/>
              <w:right w:w="100" w:type="dxa"/>
            </w:tcMar>
          </w:tcPr>
          <w:p w14:paraId="2292DDC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751DBFF" w14:textId="77777777" w:rsidR="006E753C" w:rsidRPr="006E753C" w:rsidRDefault="006E753C" w:rsidP="006E753C">
            <w:r w:rsidRPr="006E753C">
              <w:t>19156:2011:SF_SpatialSamplingFeature.positionalAccuracy</w:t>
            </w:r>
          </w:p>
        </w:tc>
      </w:tr>
      <w:tr w:rsidR="006E753C" w:rsidRPr="006E753C" w14:paraId="6C1DE4EB" w14:textId="77777777" w:rsidTr="006E753C">
        <w:tc>
          <w:tcPr>
            <w:tcW w:w="4350" w:type="dxa"/>
            <w:shd w:val="clear" w:color="auto" w:fill="auto"/>
            <w:tcMar>
              <w:top w:w="100" w:type="dxa"/>
              <w:left w:w="100" w:type="dxa"/>
              <w:bottom w:w="100" w:type="dxa"/>
              <w:right w:w="100" w:type="dxa"/>
            </w:tcMar>
          </w:tcPr>
          <w:p w14:paraId="1B4F28F4" w14:textId="77777777" w:rsidR="006E753C" w:rsidRPr="006E753C" w:rsidRDefault="006E753C" w:rsidP="006E753C">
            <w:r w:rsidRPr="006E753C">
              <w:t>Basic Samples:SpatialSample.shape</w:t>
            </w:r>
          </w:p>
        </w:tc>
        <w:tc>
          <w:tcPr>
            <w:tcW w:w="2490" w:type="dxa"/>
            <w:shd w:val="clear" w:color="auto" w:fill="auto"/>
            <w:tcMar>
              <w:top w:w="100" w:type="dxa"/>
              <w:left w:w="100" w:type="dxa"/>
              <w:bottom w:w="100" w:type="dxa"/>
              <w:right w:w="100" w:type="dxa"/>
            </w:tcMar>
          </w:tcPr>
          <w:p w14:paraId="46E2DC3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82770C5" w14:textId="77777777" w:rsidR="006E753C" w:rsidRPr="006E753C" w:rsidRDefault="006E753C" w:rsidP="006E753C">
            <w:r w:rsidRPr="006E753C">
              <w:t>19156:2011:SF_SpatialSamplingFeature.shape</w:t>
            </w:r>
          </w:p>
        </w:tc>
      </w:tr>
      <w:tr w:rsidR="006E753C" w:rsidRPr="006E753C" w14:paraId="1E1B2247" w14:textId="77777777" w:rsidTr="006E753C">
        <w:tc>
          <w:tcPr>
            <w:tcW w:w="4350" w:type="dxa"/>
            <w:shd w:val="clear" w:color="auto" w:fill="auto"/>
            <w:tcMar>
              <w:top w:w="100" w:type="dxa"/>
              <w:left w:w="100" w:type="dxa"/>
              <w:bottom w:w="100" w:type="dxa"/>
              <w:right w:w="100" w:type="dxa"/>
            </w:tcMar>
          </w:tcPr>
          <w:p w14:paraId="51E403C8" w14:textId="77777777" w:rsidR="006E753C" w:rsidRPr="006E753C" w:rsidRDefault="006E753C" w:rsidP="006E753C">
            <w:r w:rsidRPr="006E753C">
              <w:t>Basic Samples:Sample.preparationStep</w:t>
            </w:r>
          </w:p>
        </w:tc>
        <w:tc>
          <w:tcPr>
            <w:tcW w:w="2490" w:type="dxa"/>
            <w:shd w:val="clear" w:color="auto" w:fill="auto"/>
            <w:tcMar>
              <w:top w:w="100" w:type="dxa"/>
              <w:left w:w="100" w:type="dxa"/>
              <w:bottom w:w="100" w:type="dxa"/>
              <w:right w:w="100" w:type="dxa"/>
            </w:tcMar>
          </w:tcPr>
          <w:p w14:paraId="3371E59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33820589" w14:textId="77777777" w:rsidR="006E753C" w:rsidRPr="006E753C" w:rsidRDefault="006E753C" w:rsidP="006E753C">
            <w:r w:rsidRPr="006E753C">
              <w:t>19156:2011:SF_SpatialSamplingFeature.hostedProcedure</w:t>
            </w:r>
          </w:p>
        </w:tc>
      </w:tr>
      <w:tr w:rsidR="006E753C" w:rsidRPr="006E753C" w14:paraId="426DFDC4" w14:textId="77777777" w:rsidTr="006E753C">
        <w:tc>
          <w:tcPr>
            <w:tcW w:w="4350" w:type="dxa"/>
            <w:shd w:val="clear" w:color="auto" w:fill="auto"/>
            <w:tcMar>
              <w:top w:w="100" w:type="dxa"/>
              <w:left w:w="100" w:type="dxa"/>
              <w:bottom w:w="100" w:type="dxa"/>
              <w:right w:w="100" w:type="dxa"/>
            </w:tcMar>
          </w:tcPr>
          <w:p w14:paraId="11FEB88A" w14:textId="77777777" w:rsidR="006E753C" w:rsidRPr="006E753C" w:rsidRDefault="006E753C" w:rsidP="006E753C">
            <w:r w:rsidRPr="006E753C">
              <w:t>Basic Samples:MaterialSample</w:t>
            </w:r>
          </w:p>
        </w:tc>
        <w:tc>
          <w:tcPr>
            <w:tcW w:w="2490" w:type="dxa"/>
            <w:shd w:val="clear" w:color="auto" w:fill="auto"/>
            <w:tcMar>
              <w:top w:w="100" w:type="dxa"/>
              <w:left w:w="100" w:type="dxa"/>
              <w:bottom w:w="100" w:type="dxa"/>
              <w:right w:w="100" w:type="dxa"/>
            </w:tcMar>
          </w:tcPr>
          <w:p w14:paraId="73FA4931"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3D6CC71" w14:textId="77777777" w:rsidR="006E753C" w:rsidRPr="006E753C" w:rsidRDefault="006E753C" w:rsidP="006E753C">
            <w:r w:rsidRPr="006E753C">
              <w:t>19156:2011:SF_Specimen</w:t>
            </w:r>
          </w:p>
        </w:tc>
      </w:tr>
      <w:tr w:rsidR="006E753C" w:rsidRPr="006E753C" w14:paraId="1A3B3759" w14:textId="77777777" w:rsidTr="006E753C">
        <w:tc>
          <w:tcPr>
            <w:tcW w:w="4350" w:type="dxa"/>
            <w:shd w:val="clear" w:color="auto" w:fill="auto"/>
            <w:tcMar>
              <w:top w:w="100" w:type="dxa"/>
              <w:left w:w="100" w:type="dxa"/>
              <w:bottom w:w="100" w:type="dxa"/>
              <w:right w:w="100" w:type="dxa"/>
            </w:tcMar>
          </w:tcPr>
          <w:p w14:paraId="10AD2591" w14:textId="77777777" w:rsidR="006E753C" w:rsidRPr="006E753C" w:rsidRDefault="006E753C" w:rsidP="006E753C">
            <w:r w:rsidRPr="006E753C">
              <w:t>Basic Samples:MaterialSample.storageLocation</w:t>
            </w:r>
          </w:p>
        </w:tc>
        <w:tc>
          <w:tcPr>
            <w:tcW w:w="2490" w:type="dxa"/>
            <w:shd w:val="clear" w:color="auto" w:fill="auto"/>
            <w:tcMar>
              <w:top w:w="100" w:type="dxa"/>
              <w:left w:w="100" w:type="dxa"/>
              <w:bottom w:w="100" w:type="dxa"/>
              <w:right w:w="100" w:type="dxa"/>
            </w:tcMar>
          </w:tcPr>
          <w:p w14:paraId="5D86EB97"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1C08D760" w14:textId="1311CC7B" w:rsidR="006E753C" w:rsidRPr="006E753C" w:rsidRDefault="006E753C" w:rsidP="006E753C">
            <w:r w:rsidRPr="006E753C">
              <w:t>19156:2011:SF_Specimen.curren</w:t>
            </w:r>
            <w:ins w:id="360" w:author="Katharina Schleidt" w:date="2021-04-18T20:45:00Z">
              <w:r w:rsidR="00F41D3D">
                <w:t>t</w:t>
              </w:r>
            </w:ins>
            <w:r w:rsidRPr="006E753C">
              <w:t>Location</w:t>
            </w:r>
          </w:p>
        </w:tc>
      </w:tr>
      <w:tr w:rsidR="006E753C" w:rsidRPr="006E753C" w14:paraId="3608FC91" w14:textId="77777777" w:rsidTr="006E753C">
        <w:tc>
          <w:tcPr>
            <w:tcW w:w="4350" w:type="dxa"/>
            <w:shd w:val="clear" w:color="auto" w:fill="auto"/>
            <w:tcMar>
              <w:top w:w="100" w:type="dxa"/>
              <w:left w:w="100" w:type="dxa"/>
              <w:bottom w:w="100" w:type="dxa"/>
              <w:right w:w="100" w:type="dxa"/>
            </w:tcMar>
          </w:tcPr>
          <w:p w14:paraId="6CC71105" w14:textId="77777777" w:rsidR="006E753C" w:rsidRPr="006E753C" w:rsidRDefault="006E753C" w:rsidP="006E753C">
            <w:r w:rsidRPr="006E753C">
              <w:t>Basic Samples:MaterialSample.sourceLocation</w:t>
            </w:r>
          </w:p>
        </w:tc>
        <w:tc>
          <w:tcPr>
            <w:tcW w:w="2490" w:type="dxa"/>
            <w:shd w:val="clear" w:color="auto" w:fill="auto"/>
            <w:tcMar>
              <w:top w:w="100" w:type="dxa"/>
              <w:left w:w="100" w:type="dxa"/>
              <w:bottom w:w="100" w:type="dxa"/>
              <w:right w:w="100" w:type="dxa"/>
            </w:tcMar>
          </w:tcPr>
          <w:p w14:paraId="2BE4D5CB"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4EA92A8" w14:textId="77777777" w:rsidR="006E753C" w:rsidRPr="006E753C" w:rsidRDefault="006E753C" w:rsidP="006E753C">
            <w:r w:rsidRPr="006E753C">
              <w:t>19156:2011:SF_Specimen.samplingLocation</w:t>
            </w:r>
          </w:p>
        </w:tc>
      </w:tr>
      <w:tr w:rsidR="006E753C" w:rsidRPr="006E753C" w14:paraId="52A0D0C2" w14:textId="77777777" w:rsidTr="006E753C">
        <w:tc>
          <w:tcPr>
            <w:tcW w:w="4350" w:type="dxa"/>
            <w:shd w:val="clear" w:color="auto" w:fill="auto"/>
            <w:tcMar>
              <w:top w:w="100" w:type="dxa"/>
              <w:left w:w="100" w:type="dxa"/>
              <w:bottom w:w="100" w:type="dxa"/>
              <w:right w:w="100" w:type="dxa"/>
            </w:tcMar>
          </w:tcPr>
          <w:p w14:paraId="11CE0FBC" w14:textId="77777777" w:rsidR="006E753C" w:rsidRPr="006E753C" w:rsidRDefault="006E753C" w:rsidP="006E753C">
            <w:r w:rsidRPr="006E753C">
              <w:t>Basic Samples:MaterialSample.sampling.Sampling.samplingProcedure</w:t>
            </w:r>
          </w:p>
        </w:tc>
        <w:tc>
          <w:tcPr>
            <w:tcW w:w="2490" w:type="dxa"/>
            <w:shd w:val="clear" w:color="auto" w:fill="auto"/>
            <w:tcMar>
              <w:top w:w="100" w:type="dxa"/>
              <w:left w:w="100" w:type="dxa"/>
              <w:bottom w:w="100" w:type="dxa"/>
              <w:right w:w="100" w:type="dxa"/>
            </w:tcMar>
          </w:tcPr>
          <w:p w14:paraId="293E569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78CE101" w14:textId="77777777" w:rsidR="006E753C" w:rsidRPr="006E753C" w:rsidRDefault="006E753C" w:rsidP="006E753C">
            <w:r w:rsidRPr="006E753C">
              <w:t>19156:2011:SF_Specimen.samplingMethod</w:t>
            </w:r>
          </w:p>
        </w:tc>
      </w:tr>
      <w:tr w:rsidR="006E753C" w:rsidRPr="006E753C" w14:paraId="24300547" w14:textId="77777777" w:rsidTr="006E753C">
        <w:tc>
          <w:tcPr>
            <w:tcW w:w="4350" w:type="dxa"/>
            <w:shd w:val="clear" w:color="auto" w:fill="auto"/>
            <w:tcMar>
              <w:top w:w="100" w:type="dxa"/>
              <w:left w:w="100" w:type="dxa"/>
              <w:bottom w:w="100" w:type="dxa"/>
              <w:right w:w="100" w:type="dxa"/>
            </w:tcMar>
          </w:tcPr>
          <w:p w14:paraId="7E7583CE" w14:textId="77777777" w:rsidR="006E753C" w:rsidRPr="006E753C" w:rsidRDefault="006E753C" w:rsidP="006E753C">
            <w:r w:rsidRPr="006E753C">
              <w:t>Basic Samples:MaterialSample.sampling.Sampling.time</w:t>
            </w:r>
          </w:p>
        </w:tc>
        <w:tc>
          <w:tcPr>
            <w:tcW w:w="2490" w:type="dxa"/>
            <w:shd w:val="clear" w:color="auto" w:fill="auto"/>
            <w:tcMar>
              <w:top w:w="100" w:type="dxa"/>
              <w:left w:w="100" w:type="dxa"/>
              <w:bottom w:w="100" w:type="dxa"/>
              <w:right w:w="100" w:type="dxa"/>
            </w:tcMar>
          </w:tcPr>
          <w:p w14:paraId="7D4E7429"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5CB52B0" w14:textId="77777777" w:rsidR="006E753C" w:rsidRPr="006E753C" w:rsidRDefault="006E753C" w:rsidP="006E753C">
            <w:r w:rsidRPr="006E753C">
              <w:t>19156:2011:SF_Specimen.samplingTime</w:t>
            </w:r>
          </w:p>
        </w:tc>
      </w:tr>
      <w:tr w:rsidR="006E753C" w:rsidRPr="006E753C" w14:paraId="05FD488C" w14:textId="77777777" w:rsidTr="006E753C">
        <w:tc>
          <w:tcPr>
            <w:tcW w:w="4350" w:type="dxa"/>
            <w:shd w:val="clear" w:color="auto" w:fill="auto"/>
            <w:tcMar>
              <w:top w:w="100" w:type="dxa"/>
              <w:left w:w="100" w:type="dxa"/>
              <w:bottom w:w="100" w:type="dxa"/>
              <w:right w:w="100" w:type="dxa"/>
            </w:tcMar>
          </w:tcPr>
          <w:p w14:paraId="61473860" w14:textId="77777777" w:rsidR="006E753C" w:rsidRPr="006E753C" w:rsidRDefault="006E753C" w:rsidP="006E753C">
            <w:r w:rsidRPr="006E753C">
              <w:t>Basic Samples:MaterialSample.size</w:t>
            </w:r>
          </w:p>
        </w:tc>
        <w:tc>
          <w:tcPr>
            <w:tcW w:w="2490" w:type="dxa"/>
            <w:shd w:val="clear" w:color="auto" w:fill="auto"/>
            <w:tcMar>
              <w:top w:w="100" w:type="dxa"/>
              <w:left w:w="100" w:type="dxa"/>
              <w:bottom w:w="100" w:type="dxa"/>
              <w:right w:w="100" w:type="dxa"/>
            </w:tcMar>
          </w:tcPr>
          <w:p w14:paraId="044AB4F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10C0A8B" w14:textId="77777777" w:rsidR="006E753C" w:rsidRPr="006E753C" w:rsidRDefault="006E753C" w:rsidP="006E753C">
            <w:r w:rsidRPr="006E753C">
              <w:t>19156:2011:SF_Specimen.size</w:t>
            </w:r>
          </w:p>
        </w:tc>
      </w:tr>
      <w:tr w:rsidR="006E753C" w:rsidRPr="006E753C" w14:paraId="03DE008A" w14:textId="77777777" w:rsidTr="006E753C">
        <w:tc>
          <w:tcPr>
            <w:tcW w:w="4350" w:type="dxa"/>
            <w:shd w:val="clear" w:color="auto" w:fill="auto"/>
            <w:tcMar>
              <w:top w:w="100" w:type="dxa"/>
              <w:left w:w="100" w:type="dxa"/>
              <w:bottom w:w="100" w:type="dxa"/>
              <w:right w:w="100" w:type="dxa"/>
            </w:tcMar>
          </w:tcPr>
          <w:p w14:paraId="60D4D25D" w14:textId="77777777" w:rsidR="006E753C" w:rsidRPr="006E753C" w:rsidRDefault="006E753C" w:rsidP="006E753C">
            <w:r w:rsidRPr="006E753C">
              <w:t>Basic Samples:Sample.sampleType</w:t>
            </w:r>
          </w:p>
        </w:tc>
        <w:tc>
          <w:tcPr>
            <w:tcW w:w="2490" w:type="dxa"/>
            <w:shd w:val="clear" w:color="auto" w:fill="auto"/>
            <w:tcMar>
              <w:top w:w="100" w:type="dxa"/>
              <w:left w:w="100" w:type="dxa"/>
              <w:bottom w:w="100" w:type="dxa"/>
              <w:right w:w="100" w:type="dxa"/>
            </w:tcMar>
          </w:tcPr>
          <w:p w14:paraId="5F9719C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2C46831" w14:textId="77777777" w:rsidR="006E753C" w:rsidRPr="006E753C" w:rsidRDefault="006E753C" w:rsidP="006E753C">
            <w:r w:rsidRPr="006E753C">
              <w:t>19156:2011:SF_Specimen.specimenType</w:t>
            </w:r>
          </w:p>
        </w:tc>
      </w:tr>
      <w:tr w:rsidR="006E753C" w:rsidRPr="006E753C" w14:paraId="604E5F68" w14:textId="77777777" w:rsidTr="006E753C">
        <w:tc>
          <w:tcPr>
            <w:tcW w:w="4350" w:type="dxa"/>
            <w:shd w:val="clear" w:color="auto" w:fill="auto"/>
            <w:tcMar>
              <w:top w:w="100" w:type="dxa"/>
              <w:left w:w="100" w:type="dxa"/>
              <w:bottom w:w="100" w:type="dxa"/>
              <w:right w:w="100" w:type="dxa"/>
            </w:tcMar>
          </w:tcPr>
          <w:p w14:paraId="76C74E59" w14:textId="77777777" w:rsidR="006E753C" w:rsidRPr="006E753C" w:rsidRDefault="006E753C" w:rsidP="006E753C">
            <w:r w:rsidRPr="006E753C">
              <w:t>Basic Samples:Sample.preparationStep</w:t>
            </w:r>
          </w:p>
        </w:tc>
        <w:tc>
          <w:tcPr>
            <w:tcW w:w="2490" w:type="dxa"/>
            <w:shd w:val="clear" w:color="auto" w:fill="auto"/>
            <w:tcMar>
              <w:top w:w="100" w:type="dxa"/>
              <w:left w:w="100" w:type="dxa"/>
              <w:bottom w:w="100" w:type="dxa"/>
              <w:right w:w="100" w:type="dxa"/>
            </w:tcMar>
          </w:tcPr>
          <w:p w14:paraId="5715B09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6240E88" w14:textId="77777777" w:rsidR="006E753C" w:rsidRPr="006E753C" w:rsidRDefault="006E753C" w:rsidP="006E753C">
            <w:r w:rsidRPr="006E753C">
              <w:t>19156:2011:SF_Specimen.processingDetails</w:t>
            </w:r>
          </w:p>
        </w:tc>
      </w:tr>
      <w:tr w:rsidR="006E753C" w:rsidRPr="006E753C" w14:paraId="5713FCDF" w14:textId="77777777" w:rsidTr="006E753C">
        <w:tc>
          <w:tcPr>
            <w:tcW w:w="4350" w:type="dxa"/>
            <w:shd w:val="clear" w:color="auto" w:fill="auto"/>
            <w:tcMar>
              <w:top w:w="100" w:type="dxa"/>
              <w:left w:w="100" w:type="dxa"/>
              <w:bottom w:w="100" w:type="dxa"/>
              <w:right w:w="100" w:type="dxa"/>
            </w:tcMar>
          </w:tcPr>
          <w:p w14:paraId="39AEF71E" w14:textId="77777777" w:rsidR="006E753C" w:rsidRPr="006E753C" w:rsidRDefault="006E753C" w:rsidP="006E753C">
            <w:r w:rsidRPr="006E753C">
              <w:lastRenderedPageBreak/>
              <w:t>Basic Samples:SampleCollection</w:t>
            </w:r>
          </w:p>
        </w:tc>
        <w:tc>
          <w:tcPr>
            <w:tcW w:w="2490" w:type="dxa"/>
            <w:shd w:val="clear" w:color="auto" w:fill="auto"/>
            <w:tcMar>
              <w:top w:w="100" w:type="dxa"/>
              <w:left w:w="100" w:type="dxa"/>
              <w:bottom w:w="100" w:type="dxa"/>
              <w:right w:w="100" w:type="dxa"/>
            </w:tcMar>
          </w:tcPr>
          <w:p w14:paraId="084B07AD"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1724027" w14:textId="77777777" w:rsidR="006E753C" w:rsidRPr="006E753C" w:rsidRDefault="006E753C" w:rsidP="006E753C">
            <w:r w:rsidRPr="006E753C">
              <w:t>19156:2011:SF_SamplingFeatureCollection</w:t>
            </w:r>
          </w:p>
        </w:tc>
      </w:tr>
    </w:tbl>
    <w:p w14:paraId="49012D27" w14:textId="4E02A330" w:rsidR="00501289" w:rsidRPr="006E753C" w:rsidRDefault="00501289" w:rsidP="00501289">
      <w:pPr>
        <w:rPr>
          <w:ins w:id="361" w:author="Katharina Schleidt" w:date="2021-04-21T16:33:00Z"/>
          <w:lang w:eastAsia="ja-JP"/>
        </w:rPr>
      </w:pPr>
      <w:ins w:id="362" w:author="Katharina Schleidt" w:date="2021-04-21T16:33:00Z">
        <w:r>
          <w:rPr>
            <w:lang w:eastAsia="ja-JP"/>
          </w:rPr>
          <w:t>NOTE: due to the shift to soft-typing, the specialized Sample Types are no longer provided within the standard.</w:t>
        </w:r>
      </w:ins>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363" w:name="_Toc53002709"/>
      <w:r w:rsidRPr="00F02BC7">
        <w:rPr>
          <w:b w:val="0"/>
        </w:rPr>
        <w:t>(</w:t>
      </w:r>
      <w:r>
        <w:rPr>
          <w:b w:val="0"/>
        </w:rPr>
        <w:t>informative</w:t>
      </w:r>
      <w:r w:rsidRPr="00F02BC7">
        <w:rPr>
          <w:b w:val="0"/>
        </w:rPr>
        <w:t>)</w:t>
      </w:r>
      <w:r w:rsidRPr="00F02BC7">
        <w:br/>
      </w:r>
      <w:r w:rsidRPr="00F02BC7">
        <w:br/>
      </w:r>
      <w:r>
        <w:t>Best practices in use of the Observation and Sampling models</w:t>
      </w:r>
      <w:bookmarkEnd w:id="363"/>
    </w:p>
    <w:p w14:paraId="310591AF" w14:textId="19FDA2FF" w:rsidR="00491C3C" w:rsidRDefault="00295A39" w:rsidP="002B4EBE">
      <w:pPr>
        <w:pStyle w:val="a2"/>
      </w:pPr>
      <w:bookmarkStart w:id="364" w:name="_Toc53002710"/>
      <w:r w:rsidRPr="00295A39">
        <w:t>Features, coverages and observations — Different views of information</w:t>
      </w:r>
      <w:bookmarkEnd w:id="364"/>
    </w:p>
    <w:p w14:paraId="129A17BE" w14:textId="77777777" w:rsidR="00366758" w:rsidRDefault="00366758" w:rsidP="00366758">
      <w:r>
        <w:t>ISO 19109 describes the feature as a “fundamental unit of geographic information”. The “General Feature Model” (GFM) presented in ISO </w:t>
      </w:r>
      <w:commentRangeStart w:id="365"/>
      <w:r>
        <w:t xml:space="preserve">19101 </w:t>
      </w:r>
      <w:commentRangeEnd w:id="365"/>
      <w:r w:rsidR="00621028">
        <w:rPr>
          <w:rStyle w:val="CommentReference"/>
        </w:rPr>
        <w:commentReference w:id="365"/>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366"/>
      <w:r>
        <w:t>ISO 19123</w:t>
      </w:r>
      <w:ins w:id="367" w:author="Katharina Schleidt" w:date="2021-04-21T16:19:00Z">
        <w:r w:rsidR="00621028">
          <w:t>-1</w:t>
        </w:r>
        <w:commentRangeEnd w:id="366"/>
        <w:r w:rsidR="00621028">
          <w:rPr>
            <w:rStyle w:val="CommentReference"/>
          </w:rPr>
          <w:commentReference w:id="366"/>
        </w:r>
      </w:ins>
      <w:ins w:id="368" w:author="Katharina Schleidt" w:date="2021-04-21T16:26:00Z">
        <w:r w:rsidR="00501289">
          <w:t>:20xx</w:t>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038CB139" w:rsidR="00366758" w:rsidRDefault="00366758" w:rsidP="00366758">
      <w:r>
        <w:t xml:space="preserve">An observation event is clearly a “feature” in its own right, according to the GFM definition. </w:t>
      </w:r>
      <w:ins w:id="369" w:author="Katharina Schleidt" w:date="2021-04-21T13:20:00Z">
        <w:r w:rsidR="00020674" w:rsidRPr="00020674">
          <w:t>An observation is an identifiable, instantiable and useful unit of information, therefore an observation is a feature type.</w:t>
        </w:r>
      </w:ins>
      <w:del w:id="370" w:author="Katharina Schleidt" w:date="2021-04-21T13:20:00Z">
        <w:r w:rsidDel="00020674">
          <w:delText>An observation instance is a useful unit of information, therefore observation is a feature type.</w:delText>
        </w:r>
      </w:del>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7"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371" w:name="_l7a3n9" w:colFirst="0" w:colLast="0"/>
      <w:bookmarkEnd w:id="371"/>
    </w:p>
    <w:p w14:paraId="4BD06ECF" w14:textId="5C794931" w:rsidR="00295A39" w:rsidRDefault="00295A39" w:rsidP="00295A39">
      <w:pPr>
        <w:pStyle w:val="a2"/>
      </w:pPr>
      <w:bookmarkStart w:id="372" w:name="_Toc53002711"/>
      <w:r w:rsidRPr="00295A39">
        <w:lastRenderedPageBreak/>
        <w:t>Observation concerns</w:t>
      </w:r>
      <w:bookmarkEnd w:id="372"/>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“Assay” might be derived from Observation, fixing the observedProperty to be “ChemicalConcentration”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SensorML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SensorML datastream might include information that must be processed to determine the position of the target or feature-of-interest. At the early processing stage such positional and timing information might be embedded within the result.</w:t>
      </w:r>
    </w:p>
    <w:p w14:paraId="04A56D41" w14:textId="51CF63D8" w:rsidR="0065218A" w:rsidRPr="0065218A" w:rsidRDefault="0065218A" w:rsidP="0065218A">
      <w:pPr>
        <w:rPr>
          <w:lang w:eastAsia="ja-JP"/>
        </w:rPr>
      </w:pPr>
      <w:r>
        <w:rPr>
          <w:lang w:eastAsia="ja-JP"/>
        </w:rPr>
        <w:t xml:space="preserve">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del w:id="373" w:author="Katharina Schleidt" w:date="2021-04-18T19:28:00Z">
        <w:r w:rsidDel="001B02F3">
          <w:rPr>
            <w:lang w:eastAsia="ja-JP"/>
          </w:rPr>
          <w:delText>phenomenon</w:delText>
        </w:r>
      </w:del>
      <w:ins w:id="374" w:author="Katharina Schleidt" w:date="2021-04-18T19:28:00Z">
        <w:r w:rsidR="001B02F3">
          <w:rPr>
            <w:lang w:eastAsia="ja-JP"/>
          </w:rPr>
          <w:t>characteristic</w:t>
        </w:r>
      </w:ins>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64D0463C" w:rsidR="0065218A" w:rsidRDefault="0065218A" w:rsidP="0065218A">
      <w:pPr>
        <w:rPr>
          <w:lang w:eastAsia="ja-JP"/>
        </w:rPr>
      </w:pPr>
      <w:r>
        <w:rPr>
          <w:lang w:eastAsia="ja-JP"/>
        </w:rPr>
        <w:t xml:space="preserve">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del w:id="375" w:author="Katharina Schleidt" w:date="2021-04-18T19:28:00Z">
        <w:r w:rsidDel="001B02F3">
          <w:rPr>
            <w:lang w:eastAsia="ja-JP"/>
          </w:rPr>
          <w:delText>phenomenon</w:delText>
        </w:r>
      </w:del>
      <w:ins w:id="376" w:author="Katharina Schleidt" w:date="2021-04-18T19:28:00Z">
        <w:r w:rsidR="001B02F3">
          <w:rPr>
            <w:lang w:eastAsia="ja-JP"/>
          </w:rPr>
          <w:t>characteristic</w:t>
        </w:r>
      </w:ins>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Observation discovery and use is often done querying APIs; although with LinkedData practices being more and more used, one might discover an observation simply because an instance of a domain feature uses its URI or it has been crawled by a search engine bot.</w:t>
      </w:r>
    </w:p>
    <w:p w14:paraId="184A48E6" w14:textId="06B27C1D"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share commonalities in the way they approach this topic. They both leverage the Observations and Measurements model to directly allow filtering on featureOfInterest, observedProperty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having these three concepts as classifiers for an observationOffering in the capabilities description, allows them to be used for discovery and as explicit parameters in the GetObservation request</w:t>
      </w:r>
    </w:p>
    <w:p w14:paraId="039B28A0" w14:textId="55448F1C" w:rsidR="0065218A" w:rsidRDefault="0065218A" w:rsidP="0065218A">
      <w:pPr>
        <w:rPr>
          <w:lang w:eastAsia="ja-JP"/>
        </w:rPr>
      </w:pPr>
      <w:r>
        <w:rPr>
          <w:lang w:eastAsia="ja-JP"/>
        </w:rPr>
        <w:t xml:space="preserve">From a user point of view, these associated objects (procedure, target feature, </w:t>
      </w:r>
      <w:del w:id="377" w:author="Katharina Schleidt" w:date="2021-04-18T19:28:00Z">
        <w:r w:rsidDel="001B02F3">
          <w:rPr>
            <w:lang w:eastAsia="ja-JP"/>
          </w:rPr>
          <w:delText>phenomenon</w:delText>
        </w:r>
      </w:del>
      <w:ins w:id="378" w:author="Katharina Schleidt" w:date="2021-04-18T19:28:00Z">
        <w:r w:rsidR="001B02F3">
          <w:rPr>
            <w:lang w:eastAsia="ja-JP"/>
          </w:rPr>
          <w:t>characteristic</w:t>
        </w:r>
      </w:ins>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lastRenderedPageBreak/>
        <w:t>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379" w:name="_Toc53002712"/>
      <w:r w:rsidRPr="00295A39">
        <w:t>Sample, Sampling concerns</w:t>
      </w:r>
      <w:bookmarkEnd w:id="379"/>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sampledFeature. This provides an access route to observation </w:t>
      </w:r>
      <w:r>
        <w:rPr>
          <w:lang w:eastAsia="ja-JP"/>
        </w:rPr>
        <w:lastRenderedPageBreak/>
        <w:t>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An observational mission or campaign might organize its data according to flightlines,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property(ies)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w:t>
      </w:r>
      <w:r>
        <w:rPr>
          <w:lang w:eastAsia="ja-JP"/>
        </w:rPr>
        <w:lastRenderedPageBreak/>
        <w:t>coherence of the Observations and Measurements 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380" w:name="_Toc53002713"/>
      <w:r w:rsidRPr="00295A39">
        <w:t>Observations and Coverages</w:t>
      </w:r>
      <w:bookmarkEnd w:id="380"/>
    </w:p>
    <w:p w14:paraId="373E2D31" w14:textId="3F37B507" w:rsidR="00383C9B" w:rsidRDefault="00821F18" w:rsidP="00383C9B">
      <w:pPr>
        <w:rPr>
          <w:lang w:eastAsia="ja-JP"/>
        </w:rPr>
      </w:pPr>
      <w:r>
        <w:rPr>
          <w:noProof/>
        </w:rPr>
        <mc:AlternateContent>
          <mc:Choice Requires="wpg">
            <w:drawing>
              <wp:anchor distT="0" distB="0" distL="114300" distR="114300" simplePos="0" relativeHeight="251664384" behindDoc="0" locked="0" layoutInCell="1" allowOverlap="1" wp14:anchorId="47B13958" wp14:editId="07DAAC0A">
                <wp:simplePos x="0" y="0"/>
                <wp:positionH relativeFrom="column">
                  <wp:posOffset>1296670</wp:posOffset>
                </wp:positionH>
                <wp:positionV relativeFrom="paragraph">
                  <wp:posOffset>1783080</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8"/>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4AB309AF" w:rsidR="00B01162" w:rsidRPr="00821F18" w:rsidRDefault="00B01162" w:rsidP="00821F18">
                              <w:pPr>
                                <w:jc w:val="center"/>
                                <w:rPr>
                                  <w:b/>
                                  <w:bCs/>
                                  <w:sz w:val="20"/>
                                  <w:szCs w:val="20"/>
                                </w:rPr>
                              </w:pPr>
                              <w:r w:rsidRPr="00821F18">
                                <w:rPr>
                                  <w:b/>
                                  <w:bCs/>
                                  <w:sz w:val="20"/>
                                  <w:szCs w:val="20"/>
                                </w:rPr>
                                <w:t>Figure D.2 — O&amp;M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2.1pt;margin-top:140.4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79"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4AB309AF" w:rsidR="00B01162" w:rsidRPr="00821F18" w:rsidRDefault="00B01162" w:rsidP="00821F18">
                        <w:pPr>
                          <w:jc w:val="center"/>
                          <w:rPr>
                            <w:b/>
                            <w:bCs/>
                            <w:sz w:val="20"/>
                            <w:szCs w:val="20"/>
                          </w:rPr>
                        </w:pPr>
                        <w:r w:rsidRPr="00821F18">
                          <w:rPr>
                            <w:b/>
                            <w:bCs/>
                            <w:sz w:val="20"/>
                            <w:szCs w:val="20"/>
                          </w:rPr>
                          <w:t>Figure D.2 — O&amp;M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(Observation &amp; Measurements Model (O&amp;M)) and datacubes (OGC Coverage Implementation Schema (</w:t>
      </w:r>
      <w:commentRangeStart w:id="381"/>
      <w:ins w:id="382" w:author="Katharina Schleidt" w:date="2021-04-21T16:20:00Z">
        <w:r w:rsidR="00621028">
          <w:t>ISO 19123-2</w:t>
        </w:r>
      </w:ins>
      <w:ins w:id="383" w:author="Katharina Schleidt" w:date="2021-04-21T16:23:00Z">
        <w:r w:rsidR="00621028">
          <w:t>:2018</w:t>
        </w:r>
      </w:ins>
      <w:del w:id="384" w:author="Katharina Schleidt" w:date="2021-04-21T16:20:00Z">
        <w:r w:rsidR="00383C9B" w:rsidRPr="00383C9B" w:rsidDel="00621028">
          <w:rPr>
            <w:lang w:eastAsia="ja-JP"/>
          </w:rPr>
          <w:delText>CIS</w:delText>
        </w:r>
      </w:del>
      <w:ins w:id="385" w:author="Katharina Schleidt" w:date="2021-04-21T16:24:00Z">
        <w:r w:rsidR="00621028">
          <w:rPr>
            <w:lang w:eastAsia="ja-JP"/>
          </w:rPr>
          <w:t xml:space="preserve"> &amp; ISO 19123-1:20xx</w:t>
        </w:r>
      </w:ins>
      <w:commentRangeEnd w:id="381"/>
      <w:ins w:id="386" w:author="Katharina Schleidt" w:date="2021-04-21T16:29:00Z">
        <w:r w:rsidR="00501289">
          <w:rPr>
            <w:rStyle w:val="CommentReference"/>
          </w:rPr>
          <w:commentReference w:id="381"/>
        </w:r>
      </w:ins>
      <w:r w:rsidR="00383C9B" w:rsidRPr="00383C9B">
        <w:rPr>
          <w:lang w:eastAsia="ja-JP"/>
        </w:rPr>
        <w:t>)</w:t>
      </w:r>
      <w:ins w:id="387" w:author="Katharina Schleidt" w:date="2021-04-21T16:25:00Z">
        <w:r w:rsidR="00501289">
          <w:rPr>
            <w:lang w:eastAsia="ja-JP"/>
          </w:rPr>
          <w:t xml:space="preserve"> (CIS)</w:t>
        </w:r>
      </w:ins>
      <w:r w:rsidR="00383C9B" w:rsidRPr="00383C9B">
        <w:rPr>
          <w:lang w:eastAsia="ja-JP"/>
        </w:rPr>
        <w:t>)</w:t>
      </w:r>
      <w:r w:rsidR="00345B12">
        <w:rPr>
          <w:lang w:eastAsia="ja-JP"/>
        </w:rPr>
        <w:fldChar w:fldCharType="begin"/>
      </w:r>
      <w:r w:rsidR="00345B12">
        <w:rPr>
          <w:lang w:eastAsia="ja-JP"/>
        </w:rPr>
        <w:instrText xml:space="preserve"> REF _Ref52486218 \r \h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xml:space="preserve">.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6F037283" w:rsidR="00F90683" w:rsidRDefault="00821F18" w:rsidP="00383C9B">
      <w:pPr>
        <w:rPr>
          <w:lang w:eastAsia="ja-JP"/>
        </w:rPr>
      </w:pPr>
      <w:r>
        <w:rPr>
          <w:noProof/>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0"/>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B01162" w:rsidRPr="00821F18" w:rsidRDefault="00B01162"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DKZuB1AwAAHQgAAA4AAAAAAAAAAAAAAAAAOgIA&#10;AGRycy9lMm9Eb2MueG1sUEsBAi0ACgAAAAAAAAAhAKdpXOROqAAATqgAABQAAAAAAAAAAAAAAAAA&#10;2wUAAGRycy9tZWRpYS9pbWFnZTEucG5nUEsBAi0AFAAGAAgAAAAhAMTnKHrhAAAACwEAAA8AAAAA&#10;AAAAAAAAAAAAW64AAGRycy9kb3ducmV2LnhtbFBLAQItABQABgAIAAAAIQCqJg6+vAAAACEBAAAZ&#10;AAAAAAAAAAAAAAAAAGmvAABkcnMvX3JlbHMvZTJvRG9jLnhtbC5yZWxz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1"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B01162" w:rsidRPr="00821F18" w:rsidRDefault="00B01162"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(domainSet, usually some sort of grid) as well as the mapping of these points to these values provided within the Range (provided via the coverageFunction), the O&amp;M model provides far more detailed information on the measurement methodology and process via the ObservableProperty, ObservingProcedure and Observer types.</w:t>
      </w:r>
    </w:p>
    <w:p w14:paraId="1C005DDC" w14:textId="5B886825" w:rsidR="007309F0" w:rsidRDefault="00821F18" w:rsidP="00383C9B">
      <w:pPr>
        <w:rPr>
          <w:lang w:eastAsia="ja-JP"/>
        </w:rPr>
      </w:pPr>
      <w:r>
        <w:rPr>
          <w:noProof/>
          <w:lang w:eastAsia="ja-JP"/>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2"/>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B01162" w:rsidRPr="00821F18" w:rsidRDefault="00B01162"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uCDgd0AwAAHQgAAA4AAAAA&#10;AAAAAAAAAAAAOgIAAGRycy9lMm9Eb2MueG1sUEsBAi0ACgAAAAAAAAAhAAcUnYQUcAEAFHABABQA&#10;AAAAAAAAAAAAAAAA2gUAAGRycy9tZWRpYS9pbWFnZTEucG5nUEsBAi0AFAAGAAgAAAAhAEkHWAPh&#10;AAAADAEAAA8AAAAAAAAAAAAAAAAAIHYBAGRycy9kb3ducmV2LnhtbFBLAQItABQABgAIAAAAIQCq&#10;Jg6+vAAAACEBAAAZAAAAAAAAAAAAAAAAAC53AQBkcnMvX3JlbHMvZTJvRG9jLnhtbC5yZWxz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3"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B01162" w:rsidRPr="00821F18" w:rsidRDefault="00B01162"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eastAsia="ja-JP"/>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4"/>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B01162" w:rsidRPr="00821F18" w:rsidRDefault="00B01162"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5"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B01162" w:rsidRPr="00821F18" w:rsidRDefault="00B01162"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example when providing data on a transect or vertical profile, the ultimateFeatureOfInterest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sidR="007309F0">
        <w:rPr>
          <w:lang w:eastAsia="ja-JP"/>
        </w:rPr>
        <w:t>.</w:t>
      </w:r>
    </w:p>
    <w:p w14:paraId="55494A62" w14:textId="359BAD06" w:rsidR="007309F0" w:rsidRPr="00383C9B" w:rsidRDefault="007309F0" w:rsidP="00383C9B">
      <w:pPr>
        <w:rPr>
          <w:lang w:eastAsia="ja-JP"/>
        </w:rPr>
      </w:pPr>
      <w:r w:rsidRPr="007309F0">
        <w:rPr>
          <w:lang w:eastAsia="ja-JP"/>
        </w:rPr>
        <w:t xml:space="preserve">Conversely to the model described above, O&amp;M Observations have long been utilized for the provision of more explicit metadata on how the values provided in the rangeSet have been ascertained, whereby the Observation result was left as void. In this updated version, the ObservationCharacteristics type has been </w:t>
      </w:r>
      <w:r w:rsidRPr="007309F0">
        <w:rPr>
          <w:lang w:eastAsia="ja-JP"/>
        </w:rPr>
        <w:lastRenderedPageBreak/>
        <w:t>foreseen for utilization or extension within this context, as the constraints on this type are far looser than on the Observation. When O&amp;M and CIS models are used in conjunction, it is recommended that the O&amp;M Domain provided as ultimateFeatureOfInterest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388" w:name="_Toc443470372"/>
      <w:bookmarkStart w:id="389" w:name="_Toc450303224"/>
      <w:bookmarkStart w:id="390" w:name="_Toc9996979"/>
      <w:bookmarkStart w:id="391" w:name="_Toc353342679"/>
      <w:bookmarkStart w:id="392" w:name="_Toc53002714"/>
      <w:r w:rsidRPr="00F02BC7">
        <w:lastRenderedPageBreak/>
        <w:t>Bibliography</w:t>
      </w:r>
      <w:bookmarkEnd w:id="388"/>
      <w:bookmarkEnd w:id="389"/>
      <w:bookmarkEnd w:id="390"/>
      <w:bookmarkEnd w:id="391"/>
      <w:bookmarkEnd w:id="392"/>
    </w:p>
    <w:p w14:paraId="2D5EEB0F" w14:textId="77777777" w:rsidR="000E01BD" w:rsidRPr="000E01BD" w:rsidRDefault="000E01BD" w:rsidP="00220B53">
      <w:pPr>
        <w:numPr>
          <w:ilvl w:val="0"/>
          <w:numId w:val="27"/>
        </w:numPr>
        <w:rPr>
          <w:lang w:val="de"/>
        </w:rPr>
      </w:pPr>
      <w:bookmarkStart w:id="393" w:name="_Ref52486356"/>
      <w:bookmarkStart w:id="394"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393"/>
    </w:p>
    <w:p w14:paraId="2D6C5F90" w14:textId="77777777" w:rsidR="000E01BD" w:rsidRPr="001A42F9" w:rsidRDefault="000E01BD" w:rsidP="00220B53">
      <w:pPr>
        <w:numPr>
          <w:ilvl w:val="0"/>
          <w:numId w:val="27"/>
        </w:numPr>
        <w:rPr>
          <w:lang w:val="en-US"/>
        </w:rPr>
      </w:pPr>
      <w:bookmarkStart w:id="395"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395"/>
    </w:p>
    <w:p w14:paraId="319AEB3C" w14:textId="1B331C74" w:rsidR="000E01BD" w:rsidRPr="001A42F9" w:rsidRDefault="005C6D04" w:rsidP="00220B53">
      <w:pPr>
        <w:numPr>
          <w:ilvl w:val="0"/>
          <w:numId w:val="27"/>
        </w:numPr>
        <w:rPr>
          <w:lang w:val="en-US"/>
        </w:rPr>
      </w:pPr>
      <w:ins w:id="396" w:author="Katharina Schleidt" w:date="2021-04-21T15:08:00Z">
        <w:r w:rsidRPr="005C6D04">
          <w:rPr>
            <w:i/>
            <w:lang w:val="en-US"/>
          </w:rPr>
          <w:t>(removed as no longer relevant)</w:t>
        </w:r>
      </w:ins>
      <w:commentRangeStart w:id="397"/>
      <w:del w:id="398"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397"/>
        <w:r w:rsidDel="005C6D04">
          <w:rPr>
            <w:rStyle w:val="CommentReference"/>
          </w:rPr>
          <w:commentReference w:id="397"/>
        </w:r>
      </w:del>
    </w:p>
    <w:p w14:paraId="1F3F210F" w14:textId="77777777" w:rsidR="000E01BD" w:rsidRPr="000E01BD" w:rsidRDefault="000E01BD" w:rsidP="00220B53">
      <w:pPr>
        <w:numPr>
          <w:ilvl w:val="0"/>
          <w:numId w:val="27"/>
        </w:numPr>
        <w:rPr>
          <w:lang w:val="de"/>
        </w:rPr>
      </w:pPr>
      <w:bookmarkStart w:id="399"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399"/>
    </w:p>
    <w:p w14:paraId="53E40222" w14:textId="77777777" w:rsidR="000E01BD" w:rsidRPr="001A42F9" w:rsidRDefault="000E01BD" w:rsidP="00220B53">
      <w:pPr>
        <w:numPr>
          <w:ilvl w:val="0"/>
          <w:numId w:val="27"/>
        </w:numPr>
        <w:rPr>
          <w:lang w:val="en-US"/>
        </w:rPr>
      </w:pPr>
      <w:bookmarkStart w:id="400" w:name="_Ref52486369"/>
      <w:r w:rsidRPr="001A42F9">
        <w:rPr>
          <w:i/>
          <w:lang w:val="en-US"/>
        </w:rPr>
        <w:t>VIM3: International vocabulary of metrology – Basic and general concepts and associated terms</w:t>
      </w:r>
      <w:r w:rsidRPr="001A42F9">
        <w:rPr>
          <w:lang w:val="en-US"/>
        </w:rPr>
        <w:t xml:space="preserve"> : BIPM/ISO 2012</w:t>
      </w:r>
      <w:bookmarkEnd w:id="400"/>
    </w:p>
    <w:p w14:paraId="6D32A957" w14:textId="0E2B41DC" w:rsidR="000E01BD" w:rsidRPr="001A42F9" w:rsidRDefault="005C6D04" w:rsidP="00220B53">
      <w:pPr>
        <w:numPr>
          <w:ilvl w:val="0"/>
          <w:numId w:val="27"/>
        </w:numPr>
        <w:rPr>
          <w:lang w:val="en-US"/>
        </w:rPr>
      </w:pPr>
      <w:ins w:id="401" w:author="Katharina Schleidt" w:date="2021-04-21T15:08:00Z">
        <w:r w:rsidRPr="005C6D04">
          <w:rPr>
            <w:lang w:val="en-US"/>
          </w:rPr>
          <w:t>(removed as no longer relevant)</w:t>
        </w:r>
      </w:ins>
      <w:commentRangeStart w:id="402"/>
      <w:del w:id="403"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402"/>
        <w:r w:rsidDel="005C6D04">
          <w:rPr>
            <w:rStyle w:val="CommentReference"/>
          </w:rPr>
          <w:commentReference w:id="402"/>
        </w:r>
      </w:del>
    </w:p>
    <w:p w14:paraId="4B976A63" w14:textId="0D690D2B" w:rsidR="000E01BD" w:rsidRPr="001A42F9" w:rsidRDefault="005C6D04" w:rsidP="00220B53">
      <w:pPr>
        <w:numPr>
          <w:ilvl w:val="0"/>
          <w:numId w:val="27"/>
        </w:numPr>
        <w:rPr>
          <w:lang w:val="en-US"/>
        </w:rPr>
      </w:pPr>
      <w:ins w:id="404" w:author="Katharina Schleidt" w:date="2021-04-21T15:08:00Z">
        <w:r w:rsidRPr="005C6D04">
          <w:rPr>
            <w:lang w:val="en-US"/>
          </w:rPr>
          <w:t>(removed as no longer relevant)</w:t>
        </w:r>
      </w:ins>
      <w:commentRangeStart w:id="405"/>
      <w:del w:id="406"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405"/>
        <w:r w:rsidDel="005C6D04">
          <w:rPr>
            <w:rStyle w:val="CommentReference"/>
          </w:rPr>
          <w:commentReference w:id="405"/>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407" w:author="Katharina Schleidt" w:date="2021-04-21T15:08:00Z">
            <w:rPr>
              <w:lang w:val="de"/>
            </w:rPr>
          </w:rPrChange>
        </w:rPr>
      </w:pPr>
      <w:ins w:id="408" w:author="Katharina Schleidt" w:date="2021-04-21T15:08:00Z">
        <w:r w:rsidRPr="005C6D04">
          <w:rPr>
            <w:lang w:val="en-US"/>
            <w:rPrChange w:id="409" w:author="Katharina Schleidt" w:date="2021-04-21T15:08:00Z">
              <w:rPr>
                <w:lang w:val="de"/>
              </w:rPr>
            </w:rPrChange>
          </w:rPr>
          <w:t>(removed as no longer relevant)</w:t>
        </w:r>
      </w:ins>
      <w:del w:id="410" w:author="Katharina Schleidt" w:date="2021-04-21T15:08:00Z">
        <w:r w:rsidR="000E01BD" w:rsidRPr="005C6D04" w:rsidDel="005C6D04">
          <w:rPr>
            <w:lang w:val="en-US"/>
            <w:rPrChange w:id="411" w:author="Katharina Schleidt" w:date="2021-04-21T15:08:00Z">
              <w:rPr>
                <w:lang w:val="de"/>
              </w:rPr>
            </w:rPrChange>
          </w:rPr>
          <w:delText xml:space="preserve">ISO 19143:2010, </w:delText>
        </w:r>
        <w:r w:rsidR="000E01BD" w:rsidRPr="005C6D04" w:rsidDel="005C6D04">
          <w:rPr>
            <w:i/>
            <w:lang w:val="en-US"/>
            <w:rPrChange w:id="412"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413" w:name="_Ref52486381"/>
      <w:r w:rsidRPr="001A42F9">
        <w:rPr>
          <w:lang w:val="en-US"/>
        </w:rPr>
        <w:t xml:space="preserve">Krantz, D.H., Luce, R.D., Suppes, P., Tversky, A. (1971), </w:t>
      </w:r>
      <w:r w:rsidRPr="001A42F9">
        <w:rPr>
          <w:i/>
          <w:lang w:val="en-US"/>
        </w:rPr>
        <w:t>Foundations of measurement, Vol. </w:t>
      </w:r>
      <w:r w:rsidRPr="000E01BD">
        <w:rPr>
          <w:i/>
          <w:lang w:val="de"/>
        </w:rPr>
        <w:t>I: Additive and polynomial representations</w:t>
      </w:r>
      <w:r w:rsidRPr="000E01BD">
        <w:rPr>
          <w:lang w:val="de"/>
        </w:rPr>
        <w:t>, New York: Academic Press</w:t>
      </w:r>
      <w:bookmarkEnd w:id="413"/>
    </w:p>
    <w:p w14:paraId="66D96BEC" w14:textId="77777777" w:rsidR="000E01BD" w:rsidRPr="000E01BD" w:rsidRDefault="000E01BD" w:rsidP="00220B53">
      <w:pPr>
        <w:numPr>
          <w:ilvl w:val="0"/>
          <w:numId w:val="27"/>
        </w:numPr>
        <w:rPr>
          <w:lang w:val="de"/>
        </w:rPr>
      </w:pPr>
      <w:bookmarkStart w:id="414" w:name="_Ref52486391"/>
      <w:r w:rsidRPr="001A42F9">
        <w:rPr>
          <w:lang w:val="en-US"/>
        </w:rPr>
        <w:t xml:space="preserve">Luce, R.D., Krantz, D.H., Suppes, P., Tversky, A. (1990), </w:t>
      </w:r>
      <w:r w:rsidRPr="001A42F9">
        <w:rPr>
          <w:i/>
          <w:lang w:val="en-US"/>
        </w:rPr>
        <w:t>Foundations of measurement, Vol. </w:t>
      </w:r>
      <w:r w:rsidRPr="000E01BD">
        <w:rPr>
          <w:i/>
          <w:lang w:val="de"/>
        </w:rPr>
        <w:t>III: Representation, axiomatization, and invariance</w:t>
      </w:r>
      <w:r w:rsidRPr="000E01BD">
        <w:rPr>
          <w:lang w:val="de"/>
        </w:rPr>
        <w:t>, New York: Academic Press</w:t>
      </w:r>
      <w:bookmarkEnd w:id="414"/>
    </w:p>
    <w:p w14:paraId="3E0E2329" w14:textId="376DE00D" w:rsidR="000E01BD" w:rsidRPr="001A42F9" w:rsidRDefault="000E01BD" w:rsidP="00220B53">
      <w:pPr>
        <w:numPr>
          <w:ilvl w:val="0"/>
          <w:numId w:val="27"/>
        </w:numPr>
        <w:rPr>
          <w:lang w:val="en-US"/>
        </w:rPr>
      </w:pPr>
      <w:bookmarkStart w:id="415" w:name="_Ref52486436"/>
      <w:r w:rsidRPr="001A42F9">
        <w:rPr>
          <w:lang w:val="en-US"/>
        </w:rPr>
        <w:t xml:space="preserve">Nieva,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6">
        <w:r w:rsidRPr="001A42F9">
          <w:rPr>
            <w:rStyle w:val="Hyperlink"/>
            <w:lang w:val="en-US"/>
          </w:rPr>
          <w:t>http://infoscience.epfl.ch/record/313/files/Nieva01.pdf</w:t>
        </w:r>
      </w:hyperlink>
      <w:bookmarkEnd w:id="415"/>
      <w:r w:rsidRPr="001A42F9">
        <w:rPr>
          <w:lang w:val="en-US"/>
        </w:rPr>
        <w:t xml:space="preserve"> </w:t>
      </w:r>
    </w:p>
    <w:p w14:paraId="3F67C159" w14:textId="2014AB64" w:rsidR="000E01BD" w:rsidRPr="001B02F3" w:rsidRDefault="005C6D04" w:rsidP="00220B53">
      <w:pPr>
        <w:numPr>
          <w:ilvl w:val="0"/>
          <w:numId w:val="27"/>
        </w:numPr>
        <w:rPr>
          <w:lang w:val="en-US"/>
          <w:rPrChange w:id="416" w:author="Katharina Schleidt" w:date="2021-04-18T19:25:00Z">
            <w:rPr>
              <w:lang w:val="de"/>
            </w:rPr>
          </w:rPrChange>
        </w:rPr>
      </w:pPr>
      <w:ins w:id="417" w:author="Katharina Schleidt" w:date="2021-04-21T15:09:00Z">
        <w:r w:rsidRPr="005C6D04">
          <w:rPr>
            <w:i/>
            <w:lang w:val="en-US"/>
          </w:rPr>
          <w:t>(removed as no longer relevant)</w:t>
        </w:r>
      </w:ins>
      <w:del w:id="418"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419"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420"/>
      <w:r w:rsidRPr="001A42F9">
        <w:rPr>
          <w:lang w:val="en-US"/>
        </w:rPr>
        <w:t xml:space="preserve">Sarle,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7">
        <w:r w:rsidRPr="001A42F9">
          <w:rPr>
            <w:rStyle w:val="Hyperlink"/>
            <w:lang w:val="en-US"/>
          </w:rPr>
          <w:t>ftp://ftp.sas.com/pub/neural/measurement.html</w:t>
        </w:r>
      </w:hyperlink>
      <w:commentRangeEnd w:id="420"/>
      <w:r w:rsidR="003A68D3">
        <w:rPr>
          <w:rStyle w:val="CommentReference"/>
        </w:rPr>
        <w:commentReference w:id="420"/>
      </w:r>
    </w:p>
    <w:p w14:paraId="37542689" w14:textId="25B8126B" w:rsidR="000E01BD" w:rsidRPr="001A42F9" w:rsidRDefault="000E01BD" w:rsidP="00220B53">
      <w:pPr>
        <w:numPr>
          <w:ilvl w:val="0"/>
          <w:numId w:val="27"/>
        </w:numPr>
        <w:rPr>
          <w:lang w:val="en-US"/>
        </w:rPr>
      </w:pPr>
      <w:commentRangeStart w:id="421"/>
      <w:commentRangeStart w:id="422"/>
      <w:r w:rsidRPr="001A42F9">
        <w:rPr>
          <w:lang w:val="en-US"/>
        </w:rPr>
        <w:t xml:space="preserve">Schadow, G., McDonald, C.J. (eds.), </w:t>
      </w:r>
      <w:r w:rsidRPr="001A42F9">
        <w:rPr>
          <w:i/>
          <w:lang w:val="en-US"/>
        </w:rPr>
        <w:t>UCUM, Unified Code for Units of Measure</w:t>
      </w:r>
      <w:r w:rsidRPr="001A42F9">
        <w:rPr>
          <w:lang w:val="en-US"/>
        </w:rPr>
        <w:t xml:space="preserve">. Available (viewed 2020-09-29) at </w:t>
      </w:r>
      <w:ins w:id="423" w:author="Katharina Schleidt" w:date="2021-04-18T20:18:00Z">
        <w:r w:rsidR="00032197" w:rsidRPr="00032197">
          <w:t>https://ucum.org/ucum.html</w:t>
        </w:r>
      </w:ins>
      <w:del w:id="424"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8">
        <w:r w:rsidRPr="001A42F9">
          <w:rPr>
            <w:rStyle w:val="Hyperlink"/>
            <w:lang w:val="en-US"/>
          </w:rPr>
          <w:t>http://finto.fi/ucum/en/</w:t>
        </w:r>
      </w:hyperlink>
      <w:r w:rsidRPr="001A42F9">
        <w:rPr>
          <w:lang w:val="en-US"/>
        </w:rPr>
        <w:t xml:space="preserve"> (viewed 2020-09-24) </w:t>
      </w:r>
      <w:commentRangeEnd w:id="421"/>
      <w:r w:rsidR="009A03C8">
        <w:rPr>
          <w:rStyle w:val="CommentReference"/>
        </w:rPr>
        <w:commentReference w:id="421"/>
      </w:r>
      <w:commentRangeEnd w:id="422"/>
      <w:r w:rsidR="009A03C8">
        <w:rPr>
          <w:rStyle w:val="CommentReference"/>
        </w:rPr>
        <w:commentReference w:id="422"/>
      </w:r>
    </w:p>
    <w:p w14:paraId="325737B4" w14:textId="0C1E8927" w:rsidR="000E01BD" w:rsidRPr="000E01BD" w:rsidRDefault="000E01BD" w:rsidP="00220B53">
      <w:pPr>
        <w:numPr>
          <w:ilvl w:val="0"/>
          <w:numId w:val="27"/>
        </w:numPr>
        <w:rPr>
          <w:lang w:val="de"/>
        </w:rPr>
      </w:pPr>
      <w:bookmarkStart w:id="425" w:name="_Ref52486904"/>
      <w:r w:rsidRPr="001A42F9">
        <w:rPr>
          <w:i/>
          <w:lang w:val="en-US"/>
        </w:rPr>
        <w:t>Sensor Model Language (SensorML)</w:t>
      </w:r>
      <w:r w:rsidRPr="001A42F9">
        <w:rPr>
          <w:lang w:val="en-US"/>
        </w:rPr>
        <w:t xml:space="preserve">, OpenGIS® Implementation Standard, OGC 12-000r2. </w:t>
      </w:r>
      <w:r w:rsidRPr="000E01BD">
        <w:rPr>
          <w:lang w:val="de"/>
        </w:rPr>
        <w:t xml:space="preserve">Available (viewed viewed 2020-09-29) at </w:t>
      </w:r>
      <w:hyperlink r:id="rId189">
        <w:r w:rsidRPr="000E01BD">
          <w:rPr>
            <w:rStyle w:val="Hyperlink"/>
            <w:lang w:val="de"/>
          </w:rPr>
          <w:t>http://www.opengeospatial.org/standards/sensorml</w:t>
        </w:r>
      </w:hyperlink>
      <w:bookmarkEnd w:id="425"/>
    </w:p>
    <w:p w14:paraId="5700B760" w14:textId="77777777" w:rsidR="000E01BD" w:rsidRPr="001A42F9" w:rsidRDefault="000E01BD" w:rsidP="00220B53">
      <w:pPr>
        <w:numPr>
          <w:ilvl w:val="0"/>
          <w:numId w:val="27"/>
        </w:numPr>
        <w:rPr>
          <w:lang w:val="en-US"/>
        </w:rPr>
      </w:pPr>
      <w:bookmarkStart w:id="426" w:name="_Ref52486124"/>
      <w:r w:rsidRPr="001A42F9">
        <w:rPr>
          <w:i/>
          <w:lang w:val="en-US"/>
        </w:rPr>
        <w:t>Sensor Observation Service</w:t>
      </w:r>
      <w:r w:rsidRPr="001A42F9">
        <w:rPr>
          <w:lang w:val="en-US"/>
        </w:rPr>
        <w:t>, OpenGIS® Implementation Specification OGC document 12-006</w:t>
      </w:r>
      <w:bookmarkEnd w:id="426"/>
      <w:r w:rsidRPr="001A42F9">
        <w:rPr>
          <w:lang w:val="en-US"/>
        </w:rPr>
        <w:t xml:space="preserve"> </w:t>
      </w:r>
    </w:p>
    <w:p w14:paraId="5187C68D" w14:textId="77777777" w:rsidR="000E01BD" w:rsidRPr="000E01BD" w:rsidRDefault="000E01BD" w:rsidP="00220B53">
      <w:pPr>
        <w:numPr>
          <w:ilvl w:val="0"/>
          <w:numId w:val="27"/>
        </w:numPr>
        <w:rPr>
          <w:lang w:val="de"/>
        </w:rPr>
      </w:pPr>
      <w:bookmarkStart w:id="427" w:name="_Ref52486101"/>
      <w:r w:rsidRPr="001A42F9">
        <w:rPr>
          <w:lang w:val="en-US"/>
        </w:rPr>
        <w:t xml:space="preserve">The OGC SensorThings API Part 1: Sensing (2016). </w:t>
      </w:r>
      <w:r w:rsidRPr="000E01BD">
        <w:rPr>
          <w:lang w:val="de"/>
        </w:rPr>
        <w:t>OGC Document OGC: 15-078R6,</w:t>
      </w:r>
      <w:bookmarkEnd w:id="427"/>
      <w:r w:rsidRPr="000E01BD">
        <w:rPr>
          <w:lang w:val="de"/>
        </w:rPr>
        <w:t xml:space="preserve"> </w:t>
      </w:r>
    </w:p>
    <w:p w14:paraId="60D8DF8B" w14:textId="26A2A79D" w:rsidR="000E01BD" w:rsidRPr="009A03C8" w:rsidRDefault="009A03C8" w:rsidP="00220B53">
      <w:pPr>
        <w:numPr>
          <w:ilvl w:val="0"/>
          <w:numId w:val="27"/>
        </w:numPr>
        <w:rPr>
          <w:lang w:val="en-US"/>
          <w:rPrChange w:id="428" w:author="Katharina Schleidt" w:date="2021-04-21T15:44:00Z">
            <w:rPr>
              <w:lang w:val="de"/>
            </w:rPr>
          </w:rPrChange>
        </w:rPr>
      </w:pPr>
      <w:ins w:id="429" w:author="Katharina Schleidt" w:date="2021-04-21T15:44:00Z">
        <w:r w:rsidRPr="009A03C8">
          <w:rPr>
            <w:lang w:val="en-US"/>
          </w:rPr>
          <w:t>(removed as no longer relevant)</w:t>
        </w:r>
      </w:ins>
      <w:del w:id="430"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431" w:author="Katharina Schleidt" w:date="2021-04-21T15:44:00Z">
              <w:rPr>
                <w:i/>
                <w:lang w:val="de"/>
              </w:rPr>
            </w:rPrChange>
          </w:rPr>
          <w:delText>Science</w:delText>
        </w:r>
        <w:r w:rsidR="000E01BD" w:rsidRPr="009A03C8" w:rsidDel="009A03C8">
          <w:rPr>
            <w:lang w:val="en-US"/>
            <w:rPrChange w:id="432" w:author="Katharina Schleidt" w:date="2021-04-21T15:44:00Z">
              <w:rPr>
                <w:lang w:val="de"/>
              </w:rPr>
            </w:rPrChange>
          </w:rPr>
          <w:delText xml:space="preserve"> 1946, </w:delText>
        </w:r>
        <w:r w:rsidR="000E01BD" w:rsidRPr="009A03C8" w:rsidDel="009A03C8">
          <w:rPr>
            <w:b/>
            <w:lang w:val="en-US"/>
            <w:rPrChange w:id="433" w:author="Katharina Schleidt" w:date="2021-04-21T15:44:00Z">
              <w:rPr>
                <w:b/>
                <w:lang w:val="de"/>
              </w:rPr>
            </w:rPrChange>
          </w:rPr>
          <w:delText>103</w:delText>
        </w:r>
        <w:r w:rsidR="000E01BD" w:rsidRPr="009A03C8" w:rsidDel="009A03C8">
          <w:rPr>
            <w:lang w:val="en-US"/>
            <w:rPrChange w:id="434"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435" w:name="_Ref52486403"/>
      <w:r w:rsidRPr="001A42F9">
        <w:rPr>
          <w:lang w:val="en-US"/>
        </w:rPr>
        <w:lastRenderedPageBreak/>
        <w:t xml:space="preserve">Suppes, P., Krantz, D.H., Luce, R.D., Tversky, A. (1989), </w:t>
      </w:r>
      <w:r w:rsidRPr="001A42F9">
        <w:rPr>
          <w:i/>
          <w:lang w:val="en-US"/>
        </w:rPr>
        <w:t>Foundations of measurement, Vol. </w:t>
      </w:r>
      <w:r w:rsidRPr="000E01BD">
        <w:rPr>
          <w:i/>
          <w:lang w:val="de"/>
        </w:rPr>
        <w:t>II: Geometrical, threshold, and probabilistic representations</w:t>
      </w:r>
      <w:r w:rsidRPr="000E01BD">
        <w:rPr>
          <w:lang w:val="de"/>
        </w:rPr>
        <w:t>, New York: Academic Press</w:t>
      </w:r>
      <w:bookmarkEnd w:id="435"/>
    </w:p>
    <w:p w14:paraId="0235D254" w14:textId="77777777" w:rsidR="000E01BD" w:rsidRPr="001A42F9" w:rsidRDefault="000E01BD" w:rsidP="00220B53">
      <w:pPr>
        <w:numPr>
          <w:ilvl w:val="0"/>
          <w:numId w:val="27"/>
        </w:numPr>
        <w:rPr>
          <w:lang w:val="en-US"/>
        </w:rPr>
      </w:pPr>
      <w:bookmarkStart w:id="436" w:name="_Ref52486449"/>
      <w:r w:rsidRPr="001A42F9">
        <w:rPr>
          <w:i/>
          <w:lang w:val="en-US"/>
        </w:rPr>
        <w:t>SWE Common Data Model Encoding Standard,</w:t>
      </w:r>
      <w:r w:rsidRPr="001A42F9">
        <w:rPr>
          <w:lang w:val="en-US"/>
        </w:rPr>
        <w:t xml:space="preserve"> OpenGIS® Implementation Standard OGC document 08094r1</w:t>
      </w:r>
      <w:bookmarkEnd w:id="436"/>
    </w:p>
    <w:p w14:paraId="39D31349" w14:textId="631A2C7D" w:rsidR="00F24D49" w:rsidRPr="001A42F9" w:rsidRDefault="00F24D49" w:rsidP="00220B53">
      <w:pPr>
        <w:numPr>
          <w:ilvl w:val="0"/>
          <w:numId w:val="27"/>
        </w:numPr>
        <w:rPr>
          <w:lang w:val="en-US"/>
        </w:rPr>
      </w:pPr>
      <w:bookmarkStart w:id="437" w:name="_3w19e94" w:colFirst="0" w:colLast="0"/>
      <w:bookmarkEnd w:id="437"/>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438" w:author="Katharina Schleidt" w:date="2021-04-21T15:50:00Z">
            <w:rPr>
              <w:lang w:val="de"/>
            </w:rPr>
          </w:rPrChange>
        </w:rPr>
      </w:pPr>
      <w:ins w:id="439" w:author="Katharina Schleidt" w:date="2021-04-21T15:46:00Z">
        <w:r w:rsidRPr="009A03C8">
          <w:rPr>
            <w:lang w:val="en-US"/>
          </w:rPr>
          <w:t>(removed as no longer relevant)</w:t>
        </w:r>
      </w:ins>
      <w:del w:id="440"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441"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442"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443" w:name="_ke1jpxfdidr0" w:colFirst="0" w:colLast="0"/>
      <w:bookmarkStart w:id="444" w:name="_Ref52486267"/>
      <w:bookmarkEnd w:id="443"/>
      <w:r w:rsidRPr="001A42F9">
        <w:rPr>
          <w:i/>
          <w:lang w:val="en-US"/>
        </w:rPr>
        <w:t xml:space="preserve">OGC: The Specification Model - A Standard for Modular specifications (2009). </w:t>
      </w:r>
      <w:r w:rsidRPr="000E01BD">
        <w:rPr>
          <w:i/>
          <w:lang w:val="de"/>
        </w:rPr>
        <w:t>OGC document 08-131r3,</w:t>
      </w:r>
      <w:bookmarkEnd w:id="444"/>
      <w:r w:rsidRPr="000E01BD">
        <w:rPr>
          <w:i/>
          <w:lang w:val="de"/>
        </w:rPr>
        <w:t xml:space="preserve"> </w:t>
      </w:r>
    </w:p>
    <w:p w14:paraId="2E6E8FE5" w14:textId="77777777" w:rsidR="000E01BD" w:rsidRPr="001A42F9" w:rsidRDefault="000E01BD" w:rsidP="00220B53">
      <w:pPr>
        <w:numPr>
          <w:ilvl w:val="0"/>
          <w:numId w:val="27"/>
        </w:numPr>
        <w:rPr>
          <w:lang w:val="en-US"/>
        </w:rPr>
      </w:pPr>
      <w:bookmarkStart w:id="445" w:name="_4zj9roh0nc22" w:colFirst="0" w:colLast="0"/>
      <w:bookmarkStart w:id="446" w:name="_Ref52486218"/>
      <w:bookmarkEnd w:id="445"/>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Yokohama, Japan, 2019, pp. 5555-5558, doi: 10.1109/IGARSS.2019.8898232.</w:t>
      </w:r>
      <w:bookmarkEnd w:id="446"/>
      <w:r w:rsidRPr="001A42F9">
        <w:rPr>
          <w:lang w:val="en-US"/>
        </w:rPr>
        <w:t xml:space="preserve"> </w:t>
      </w:r>
    </w:p>
    <w:p w14:paraId="62931DA7" w14:textId="01B70E74" w:rsidR="000E01BD" w:rsidRPr="000E01BD" w:rsidRDefault="000E01BD" w:rsidP="00220B53">
      <w:pPr>
        <w:numPr>
          <w:ilvl w:val="0"/>
          <w:numId w:val="27"/>
        </w:numPr>
        <w:rPr>
          <w:lang w:val="de"/>
        </w:rPr>
      </w:pPr>
      <w:bookmarkStart w:id="447" w:name="_lrqa8kqa7h6w" w:colFirst="0" w:colLast="0"/>
      <w:bookmarkEnd w:id="447"/>
      <w:commentRangeStart w:id="448"/>
      <w:r w:rsidRPr="001A42F9">
        <w:rPr>
          <w:i/>
          <w:lang w:val="en-US"/>
        </w:rPr>
        <w:t>QUDT - Quantities, Units, Dimensions and Data Types Ontologies</w:t>
      </w:r>
      <w:r w:rsidRPr="001A42F9">
        <w:rPr>
          <w:lang w:val="en-US"/>
        </w:rPr>
        <w:t xml:space="preserve">. Ralph Hodgson; Paul J. Keller; Jack Hodges; Jack Spivak. </w:t>
      </w:r>
      <w:r w:rsidRPr="000E01BD">
        <w:rPr>
          <w:lang w:val="de"/>
        </w:rPr>
        <w:t xml:space="preserve">Available (viewed 2020-09-29) at </w:t>
      </w:r>
      <w:hyperlink r:id="rId190">
        <w:r w:rsidRPr="000E01BD">
          <w:rPr>
            <w:rStyle w:val="Hyperlink"/>
            <w:lang w:val="de"/>
          </w:rPr>
          <w:t>http://www.qudt.org/</w:t>
        </w:r>
      </w:hyperlink>
      <w:r w:rsidRPr="000E01BD">
        <w:rPr>
          <w:lang w:val="de"/>
        </w:rPr>
        <w:t xml:space="preserve"> </w:t>
      </w:r>
      <w:commentRangeEnd w:id="448"/>
      <w:r w:rsidR="009A03C8">
        <w:rPr>
          <w:rStyle w:val="CommentReference"/>
        </w:rPr>
        <w:commentReference w:id="448"/>
      </w:r>
    </w:p>
    <w:p w14:paraId="40E58B3A" w14:textId="66B23AFA" w:rsidR="000E01BD" w:rsidRPr="001A42F9" w:rsidRDefault="000E01BD" w:rsidP="00220B53">
      <w:pPr>
        <w:numPr>
          <w:ilvl w:val="0"/>
          <w:numId w:val="27"/>
        </w:numPr>
        <w:rPr>
          <w:lang w:val="en-US"/>
        </w:rPr>
      </w:pPr>
      <w:bookmarkStart w:id="449" w:name="_y20zani37k1u" w:colFirst="0" w:colLast="0"/>
      <w:bookmarkEnd w:id="449"/>
      <w:commentRangeStart w:id="450"/>
      <w:r w:rsidRPr="001A42F9">
        <w:rPr>
          <w:i/>
          <w:lang w:val="en-US"/>
        </w:rPr>
        <w:t xml:space="preserve">Semantic Sensor Network Ontology. </w:t>
      </w:r>
      <w:r w:rsidRPr="001A42F9">
        <w:rPr>
          <w:lang w:val="en-US"/>
        </w:rPr>
        <w:t xml:space="preserve"> Armin Haller, Krzysztof Janowicz, Simon Cox, Danh Le Phuoc, Kerry Taylor, Maxime Lefrançois. Available (viewed 2020-09-29) at </w:t>
      </w:r>
      <w:hyperlink r:id="rId191">
        <w:r w:rsidRPr="001A42F9">
          <w:rPr>
            <w:rStyle w:val="Hyperlink"/>
            <w:lang w:val="en-US"/>
          </w:rPr>
          <w:t>https://www.w3.org/TR/vocab-ssn/</w:t>
        </w:r>
      </w:hyperlink>
      <w:r w:rsidRPr="001A42F9">
        <w:rPr>
          <w:lang w:val="en-US"/>
        </w:rPr>
        <w:t xml:space="preserve"> </w:t>
      </w:r>
      <w:commentRangeEnd w:id="450"/>
      <w:r w:rsidR="002E3170">
        <w:rPr>
          <w:rStyle w:val="CommentReference"/>
        </w:rPr>
        <w:commentReference w:id="450"/>
      </w:r>
    </w:p>
    <w:p w14:paraId="411AF7B4" w14:textId="5E8D638F" w:rsidR="000E01BD" w:rsidRPr="001A42F9" w:rsidRDefault="000E01BD" w:rsidP="00220B53">
      <w:pPr>
        <w:numPr>
          <w:ilvl w:val="0"/>
          <w:numId w:val="27"/>
        </w:numPr>
        <w:rPr>
          <w:lang w:val="en-US"/>
        </w:rPr>
      </w:pPr>
      <w:bookmarkStart w:id="451" w:name="_eyz613s6s55c" w:colFirst="0" w:colLast="0"/>
      <w:bookmarkEnd w:id="451"/>
      <w:commentRangeStart w:id="452"/>
      <w:r w:rsidRPr="001A42F9">
        <w:rPr>
          <w:i/>
          <w:lang w:val="en-US"/>
        </w:rPr>
        <w:t>Guidelines for the use of Observations &amp; Measurements and Sensor Web Enablement-related standards in INSPIRE</w:t>
      </w:r>
      <w:r w:rsidRPr="001A42F9">
        <w:rPr>
          <w:lang w:val="en-US"/>
        </w:rPr>
        <w:t xml:space="preserve">. Sylvain Grellet ,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92">
        <w:r w:rsidRPr="001A42F9">
          <w:rPr>
            <w:rStyle w:val="Hyperlink"/>
            <w:lang w:val="en-US"/>
          </w:rPr>
          <w:t>https://inspire.ec.europa.eu/id/document/tg/d2.9-o%26m-swe</w:t>
        </w:r>
      </w:hyperlink>
      <w:r w:rsidRPr="001A42F9">
        <w:rPr>
          <w:lang w:val="en-US"/>
        </w:rPr>
        <w:t xml:space="preserve"> </w:t>
      </w:r>
      <w:commentRangeEnd w:id="452"/>
      <w:r w:rsidR="002E3170">
        <w:rPr>
          <w:rStyle w:val="CommentReference"/>
        </w:rPr>
        <w:commentReference w:id="452"/>
      </w:r>
    </w:p>
    <w:p w14:paraId="429D80BE" w14:textId="77777777" w:rsidR="000E01BD" w:rsidRPr="001B02F3" w:rsidRDefault="000E01BD" w:rsidP="00220B53">
      <w:pPr>
        <w:numPr>
          <w:ilvl w:val="0"/>
          <w:numId w:val="27"/>
        </w:numPr>
        <w:rPr>
          <w:lang w:val="en-US"/>
          <w:rPrChange w:id="453" w:author="Katharina Schleidt" w:date="2021-04-18T19:25:00Z">
            <w:rPr>
              <w:lang w:val="de"/>
            </w:rPr>
          </w:rPrChange>
        </w:rPr>
      </w:pPr>
      <w:bookmarkStart w:id="454" w:name="_iokycrd6np27" w:colFirst="0" w:colLast="0"/>
      <w:bookmarkEnd w:id="454"/>
      <w:commentRangeStart w:id="455"/>
      <w:r w:rsidRPr="001A42F9">
        <w:rPr>
          <w:i/>
          <w:lang w:val="en-US"/>
        </w:rPr>
        <w:t>Ontology for observations and sampling features, with alignments to existing models</w:t>
      </w:r>
      <w:r w:rsidRPr="001A42F9">
        <w:rPr>
          <w:lang w:val="en-US"/>
        </w:rPr>
        <w:t xml:space="preserve">. </w:t>
      </w:r>
      <w:r w:rsidRPr="001B02F3">
        <w:rPr>
          <w:lang w:val="en-US"/>
          <w:rPrChange w:id="456" w:author="Katharina Schleidt" w:date="2021-04-18T19:25:00Z">
            <w:rPr>
              <w:lang w:val="de"/>
            </w:rPr>
          </w:rPrChange>
        </w:rPr>
        <w:t xml:space="preserve">S.J.D. Cox. Semantic Web. 2017. Available (viewed 2020-09-29) at https://content.iospress.com/articles/semantic-web/sw214 </w:t>
      </w:r>
      <w:commentRangeEnd w:id="455"/>
      <w:r w:rsidR="002E3170">
        <w:rPr>
          <w:rStyle w:val="CommentReference"/>
        </w:rPr>
        <w:commentReference w:id="455"/>
      </w:r>
    </w:p>
    <w:bookmarkEnd w:id="394"/>
    <w:p w14:paraId="0E5333B5" w14:textId="06E86334" w:rsidR="001A33D0" w:rsidRDefault="001A33D0">
      <w:pPr>
        <w:rPr>
          <w:ins w:id="457" w:author="Katharina Schleidt" w:date="2021-04-21T16:14:00Z"/>
        </w:rPr>
      </w:pPr>
    </w:p>
    <w:p w14:paraId="1C3265B5" w14:textId="5474A3D9" w:rsidR="00621028" w:rsidRDefault="00621028">
      <w:pPr>
        <w:rPr>
          <w:ins w:id="458" w:author="Katharina Schleidt" w:date="2021-04-21T16:14:00Z"/>
        </w:rPr>
      </w:pPr>
    </w:p>
    <w:p w14:paraId="3C4A41E3" w14:textId="3404936B" w:rsidR="00621028" w:rsidRPr="00621028" w:rsidRDefault="00621028" w:rsidP="00621028">
      <w:pPr>
        <w:numPr>
          <w:ilvl w:val="0"/>
          <w:numId w:val="30"/>
        </w:numPr>
        <w:tabs>
          <w:tab w:val="clear" w:pos="403"/>
        </w:tabs>
        <w:spacing w:before="100" w:beforeAutospacing="1" w:after="100" w:afterAutospacing="1" w:line="240" w:lineRule="auto"/>
        <w:jc w:val="left"/>
        <w:rPr>
          <w:ins w:id="459" w:author="Katharina Schleidt" w:date="2021-04-21T16:17:00Z"/>
          <w:rFonts w:ascii="Times New Roman" w:eastAsia="Times New Roman" w:hAnsi="Times New Roman"/>
          <w:sz w:val="24"/>
          <w:szCs w:val="24"/>
          <w:lang w:val="en-US" w:eastAsia="de-AT"/>
          <w:rPrChange w:id="460" w:author="Katharina Schleidt" w:date="2021-04-21T16:17:00Z">
            <w:rPr>
              <w:ins w:id="461" w:author="Katharina Schleidt" w:date="2021-04-21T16:17:00Z"/>
              <w:rFonts w:ascii="Times New Roman" w:eastAsia="Times New Roman" w:hAnsi="Times New Roman"/>
              <w:sz w:val="24"/>
              <w:szCs w:val="24"/>
              <w:lang w:val="de-AT" w:eastAsia="de-AT"/>
            </w:rPr>
          </w:rPrChange>
        </w:rPr>
      </w:pPr>
      <w:ins w:id="462" w:author="Katharina Schleidt" w:date="2021-04-21T16:17:00Z">
        <w:r>
          <w:t>ISO 19101-1:2014, Geographic information — Reference model — Part 1: Fundamentals</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463" w:author="Katharina Schleidt" w:date="2021-04-21T16:14:00Z"/>
          <w:rFonts w:ascii="Times New Roman" w:eastAsia="Times New Roman" w:hAnsi="Times New Roman"/>
          <w:sz w:val="24"/>
          <w:szCs w:val="24"/>
          <w:lang w:val="de-AT" w:eastAsia="de-AT"/>
        </w:rPr>
      </w:pPr>
      <w:ins w:id="464" w:author="Katharina Schleidt" w:date="2021-04-21T16:14:00Z">
        <w:r w:rsidRPr="00621028">
          <w:rPr>
            <w:rFonts w:ascii="Times New Roman" w:eastAsia="Times New Roman" w:hAnsi="Times New Roman"/>
            <w:sz w:val="24"/>
            <w:szCs w:val="24"/>
            <w:lang w:val="de-AT" w:eastAsia="de-AT"/>
          </w:rPr>
          <w:t>ISO 19115-1:2014, Geographic information — Metadata — Part 1: Fundamentals</w:t>
        </w:r>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465" w:author="Katharina Schleidt" w:date="2021-04-21T16:14:00Z"/>
          <w:rFonts w:ascii="Times New Roman" w:eastAsia="Times New Roman" w:hAnsi="Times New Roman"/>
          <w:sz w:val="24"/>
          <w:szCs w:val="24"/>
          <w:lang w:val="en-US" w:eastAsia="de-AT"/>
          <w:rPrChange w:id="466" w:author="Katharina Schleidt" w:date="2021-04-21T16:14:00Z">
            <w:rPr>
              <w:ins w:id="467" w:author="Katharina Schleidt" w:date="2021-04-21T16:14:00Z"/>
              <w:rFonts w:ascii="Times New Roman" w:eastAsia="Times New Roman" w:hAnsi="Times New Roman"/>
              <w:sz w:val="24"/>
              <w:szCs w:val="24"/>
              <w:lang w:val="de-AT" w:eastAsia="de-AT"/>
            </w:rPr>
          </w:rPrChange>
        </w:rPr>
      </w:pPr>
      <w:ins w:id="468" w:author="Katharina Schleidt" w:date="2021-04-21T16:14:00Z">
        <w:r w:rsidRPr="00621028">
          <w:rPr>
            <w:rFonts w:ascii="Times New Roman" w:eastAsia="Times New Roman" w:hAnsi="Times New Roman"/>
            <w:sz w:val="24"/>
            <w:szCs w:val="24"/>
            <w:lang w:val="en-US" w:eastAsia="de-AT"/>
            <w:rPrChange w:id="469"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470" w:author="Katharina Schleidt" w:date="2021-04-21T16:14:00Z"/>
          <w:rFonts w:ascii="Times New Roman" w:eastAsia="Times New Roman" w:hAnsi="Times New Roman"/>
          <w:sz w:val="24"/>
          <w:szCs w:val="24"/>
          <w:lang w:val="en-US" w:eastAsia="de-AT"/>
          <w:rPrChange w:id="471" w:author="Katharina Schleidt" w:date="2021-04-21T16:14:00Z">
            <w:rPr>
              <w:ins w:id="472" w:author="Katharina Schleidt" w:date="2021-04-21T16:14:00Z"/>
              <w:rFonts w:ascii="Times New Roman" w:eastAsia="Times New Roman" w:hAnsi="Times New Roman"/>
              <w:sz w:val="24"/>
              <w:szCs w:val="24"/>
              <w:lang w:val="de-AT" w:eastAsia="de-AT"/>
            </w:rPr>
          </w:rPrChange>
        </w:rPr>
      </w:pPr>
      <w:ins w:id="473" w:author="Katharina Schleidt" w:date="2021-04-21T16:14:00Z">
        <w:r w:rsidRPr="00621028">
          <w:rPr>
            <w:rFonts w:ascii="Times New Roman" w:eastAsia="Times New Roman" w:hAnsi="Times New Roman"/>
            <w:sz w:val="24"/>
            <w:szCs w:val="24"/>
            <w:lang w:val="en-US" w:eastAsia="de-AT"/>
            <w:rPrChange w:id="474"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475" w:author="Katharina Schleidt" w:date="2021-04-21T16:14:00Z"/>
          <w:rFonts w:ascii="Times New Roman" w:eastAsia="Times New Roman" w:hAnsi="Times New Roman"/>
          <w:sz w:val="24"/>
          <w:szCs w:val="24"/>
          <w:lang w:val="en-US" w:eastAsia="de-AT"/>
          <w:rPrChange w:id="476" w:author="Katharina Schleidt" w:date="2021-04-21T16:14:00Z">
            <w:rPr>
              <w:ins w:id="477" w:author="Katharina Schleidt" w:date="2021-04-21T16:14:00Z"/>
              <w:rFonts w:ascii="Times New Roman" w:eastAsia="Times New Roman" w:hAnsi="Times New Roman"/>
              <w:sz w:val="24"/>
              <w:szCs w:val="24"/>
              <w:lang w:val="de-AT" w:eastAsia="de-AT"/>
            </w:rPr>
          </w:rPrChange>
        </w:rPr>
      </w:pPr>
      <w:ins w:id="478" w:author="Katharina Schleidt" w:date="2021-04-21T16:14:00Z">
        <w:r w:rsidRPr="00621028">
          <w:rPr>
            <w:rFonts w:ascii="Times New Roman" w:eastAsia="Times New Roman" w:hAnsi="Times New Roman"/>
            <w:sz w:val="24"/>
            <w:szCs w:val="24"/>
            <w:lang w:val="en-US" w:eastAsia="de-AT"/>
            <w:rPrChange w:id="479"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480" w:author="Katharina Schleidt" w:date="2021-04-21T16:14:00Z"/>
          <w:rFonts w:ascii="Times New Roman" w:eastAsia="Times New Roman" w:hAnsi="Times New Roman"/>
          <w:sz w:val="24"/>
          <w:szCs w:val="24"/>
          <w:lang w:val="de-AT" w:eastAsia="de-AT"/>
        </w:rPr>
      </w:pPr>
      <w:ins w:id="481" w:author="Katharina Schleidt" w:date="2021-04-21T16:14:00Z">
        <w:r w:rsidRPr="00621028">
          <w:rPr>
            <w:rFonts w:ascii="Times New Roman" w:eastAsia="Times New Roman" w:hAnsi="Times New Roman"/>
            <w:sz w:val="24"/>
            <w:szCs w:val="24"/>
            <w:lang w:val="de-AT" w:eastAsia="de-AT"/>
          </w:rPr>
          <w:t>ISO 19157:2013, Geographic information — Data quality</w:t>
        </w:r>
      </w:ins>
    </w:p>
    <w:p w14:paraId="19BEA688" w14:textId="77777777" w:rsidR="00621028" w:rsidRPr="00F02BC7" w:rsidRDefault="00621028"/>
    <w:sectPr w:rsidR="00621028" w:rsidRPr="00F02BC7" w:rsidSect="002B4EBE">
      <w:footerReference w:type="even" r:id="rId193"/>
      <w:footerReference w:type="default" r:id="rId19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5" w:author="Katharina Schleidt" w:date="2021-04-21T14:03:00Z" w:initials="KS">
    <w:p w14:paraId="7ECF2440" w14:textId="3F97473B" w:rsidR="00B01162" w:rsidRDefault="00B01162">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90" w:author="Katharina Schleidt" w:date="2021-04-21T14:02:00Z" w:initials="KS">
    <w:p w14:paraId="3CDEE08B" w14:textId="53F4628B" w:rsidR="00B01162" w:rsidRDefault="00B01162">
      <w:pPr>
        <w:pStyle w:val="CommentText"/>
      </w:pPr>
      <w:r>
        <w:rPr>
          <w:rStyle w:val="CommentReference"/>
        </w:rPr>
        <w:annotationRef/>
      </w:r>
      <w:r>
        <w:t>Should be moved up to before 4 Conformance. Will do once the rest has been reviewed, as otherwise will lose all tracked changes</w:t>
      </w:r>
    </w:p>
  </w:comment>
  <w:comment w:id="132" w:author="Katharina Schleidt" w:date="2021-04-21T16:15:00Z" w:initials="KS">
    <w:p w14:paraId="705D30D5" w14:textId="33416101" w:rsidR="00621028" w:rsidRDefault="00621028">
      <w:pPr>
        <w:pStyle w:val="CommentText"/>
      </w:pPr>
      <w:r>
        <w:rPr>
          <w:rStyle w:val="CommentReference"/>
        </w:rPr>
        <w:annotationRef/>
      </w:r>
      <w:r>
        <w:t>Add reference to bibliography on 19115</w:t>
      </w:r>
    </w:p>
  </w:comment>
  <w:comment w:id="140" w:author="Katharina Schleidt" w:date="2021-04-18T19:25:00Z" w:initials="KS">
    <w:p w14:paraId="10039519" w14:textId="6E68A087" w:rsidR="00B01162" w:rsidRDefault="00B01162">
      <w:pPr>
        <w:pStyle w:val="CommentText"/>
      </w:pPr>
      <w:r>
        <w:rPr>
          <w:rStyle w:val="CommentReference"/>
        </w:rPr>
        <w:annotationRef/>
      </w:r>
      <w:r>
        <w:t>Not sure if this reference still applies as changed phenomenon to characteristic</w:t>
      </w:r>
    </w:p>
  </w:comment>
  <w:comment w:id="180" w:author="Katharina Schleidt" w:date="2021-04-18T20:06:00Z" w:initials="KS">
    <w:p w14:paraId="3944F1D2" w14:textId="4D9CAE3B" w:rsidR="00B01162" w:rsidRDefault="00B01162">
      <w:pPr>
        <w:pStyle w:val="CommentText"/>
      </w:pPr>
      <w:r>
        <w:rPr>
          <w:rStyle w:val="CommentReference"/>
        </w:rPr>
        <w:annotationRef/>
      </w:r>
      <w:r>
        <w:t>This needs to be reworked, the physical sample is created for the observation, not the electronic feature…</w:t>
      </w:r>
    </w:p>
  </w:comment>
  <w:comment w:id="196" w:author="Katharina Schleidt" w:date="2021-04-21T13:57:00Z" w:initials="KS">
    <w:p w14:paraId="1B204B96" w14:textId="6F52A6C8" w:rsidR="00B01162" w:rsidRDefault="00B01162">
      <w:pPr>
        <w:pStyle w:val="CommentText"/>
      </w:pPr>
      <w:r>
        <w:rPr>
          <w:rStyle w:val="CommentReference"/>
        </w:rPr>
        <w:annotationRef/>
      </w:r>
      <w:r>
        <w:t>Should be linked</w:t>
      </w:r>
    </w:p>
  </w:comment>
  <w:comment w:id="365" w:author="Katharina Schleidt" w:date="2021-04-21T16:17:00Z" w:initials="KS">
    <w:p w14:paraId="450F829E" w14:textId="27DA4AAC" w:rsidR="00621028" w:rsidRDefault="00621028">
      <w:pPr>
        <w:pStyle w:val="CommentText"/>
      </w:pPr>
      <w:r>
        <w:rPr>
          <w:rStyle w:val="CommentReference"/>
        </w:rPr>
        <w:annotationRef/>
      </w:r>
      <w:r>
        <w:t>Should be referenced in bibliography</w:t>
      </w:r>
    </w:p>
  </w:comment>
  <w:comment w:id="366" w:author="Katharina Schleidt" w:date="2021-04-21T16:19:00Z" w:initials="KS">
    <w:p w14:paraId="59EC3B05" w14:textId="2E4EFD77" w:rsidR="00621028" w:rsidRDefault="00621028">
      <w:pPr>
        <w:pStyle w:val="CommentText"/>
      </w:pPr>
      <w:r>
        <w:rPr>
          <w:rStyle w:val="CommentReference"/>
        </w:rPr>
        <w:annotationRef/>
      </w:r>
      <w:r>
        <w:t>Add reference to bibliography</w:t>
      </w:r>
    </w:p>
  </w:comment>
  <w:comment w:id="381" w:author="Katharina Schleidt" w:date="2021-04-21T16:29:00Z" w:initials="KS">
    <w:p w14:paraId="5058F449" w14:textId="16013ED5" w:rsidR="00501289" w:rsidRDefault="00501289">
      <w:pPr>
        <w:pStyle w:val="CommentText"/>
      </w:pPr>
      <w:r>
        <w:rPr>
          <w:rStyle w:val="CommentReference"/>
        </w:rPr>
        <w:annotationRef/>
      </w:r>
      <w:r>
        <w:t>Add reference to bibliography</w:t>
      </w:r>
    </w:p>
  </w:comment>
  <w:comment w:id="397" w:author="Katharina Schleidt" w:date="2021-04-21T15:06:00Z" w:initials="KS">
    <w:p w14:paraId="2D14E09D" w14:textId="43E8A5F7" w:rsidR="005C6D04" w:rsidRDefault="005C6D04">
      <w:pPr>
        <w:pStyle w:val="CommentText"/>
      </w:pPr>
      <w:r>
        <w:rPr>
          <w:rStyle w:val="CommentReference"/>
        </w:rPr>
        <w:annotationRef/>
      </w:r>
      <w:r>
        <w:t>Not cited</w:t>
      </w:r>
    </w:p>
  </w:comment>
  <w:comment w:id="402" w:author="Katharina Schleidt" w:date="2021-04-21T15:07:00Z" w:initials="KS">
    <w:p w14:paraId="4F33C594" w14:textId="2A95E1FC" w:rsidR="005C6D04" w:rsidRDefault="005C6D04">
      <w:pPr>
        <w:pStyle w:val="CommentText"/>
      </w:pPr>
      <w:r>
        <w:rPr>
          <w:rStyle w:val="CommentReference"/>
        </w:rPr>
        <w:annotationRef/>
      </w:r>
      <w:r>
        <w:t>Not cited</w:t>
      </w:r>
    </w:p>
  </w:comment>
  <w:comment w:id="405" w:author="Katharina Schleidt" w:date="2021-04-21T15:07:00Z" w:initials="KS">
    <w:p w14:paraId="530B4661" w14:textId="7076506A" w:rsidR="005C6D04" w:rsidRDefault="005C6D04">
      <w:pPr>
        <w:pStyle w:val="CommentText"/>
      </w:pPr>
      <w:r>
        <w:rPr>
          <w:rStyle w:val="CommentReference"/>
        </w:rPr>
        <w:annotationRef/>
      </w:r>
      <w:r>
        <w:t>Not cited</w:t>
      </w:r>
    </w:p>
  </w:comment>
  <w:comment w:id="420" w:author="Katharina Schleidt" w:date="2021-04-21T15:18:00Z" w:initials="KS">
    <w:p w14:paraId="77B63496" w14:textId="61B41E88" w:rsidR="003A68D3" w:rsidRDefault="003A68D3">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421" w:author="Katharina Schleidt" w:date="2021-04-21T15:38:00Z" w:initials="KS">
    <w:p w14:paraId="29B2B18B" w14:textId="2FB49B5A" w:rsidR="009A03C8" w:rsidRDefault="009A03C8">
      <w:pPr>
        <w:pStyle w:val="CommentText"/>
      </w:pPr>
      <w:r>
        <w:rPr>
          <w:rStyle w:val="CommentReference"/>
        </w:rPr>
        <w:annotationRef/>
      </w:r>
      <w:r>
        <w:t>Should be referenced in text</w:t>
      </w:r>
    </w:p>
  </w:comment>
  <w:comment w:id="422" w:author="Katharina Schleidt" w:date="2021-04-21T15:39:00Z" w:initials="KS">
    <w:p w14:paraId="493B1267" w14:textId="07E97465" w:rsidR="009A03C8" w:rsidRDefault="009A03C8">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448" w:author="Katharina Schleidt" w:date="2021-04-21T15:40:00Z" w:initials="KS">
    <w:p w14:paraId="0BA6736C" w14:textId="78209F1E" w:rsidR="009A03C8" w:rsidRDefault="009A03C8">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450" w:author="Katharina Schleidt" w:date="2021-04-21T15:50:00Z" w:initials="KS">
    <w:p w14:paraId="54E46F88" w14:textId="0A0B8A45" w:rsidR="002E3170" w:rsidRDefault="002E3170">
      <w:pPr>
        <w:pStyle w:val="CommentText"/>
      </w:pPr>
      <w:r>
        <w:rPr>
          <w:rStyle w:val="CommentReference"/>
        </w:rPr>
        <w:annotationRef/>
      </w:r>
      <w:r>
        <w:t>Not referenced, but to my view relevant, text should be updatea´d</w:t>
      </w:r>
    </w:p>
  </w:comment>
  <w:comment w:id="452" w:author="Katharina Schleidt" w:date="2021-04-21T15:51:00Z" w:initials="KS">
    <w:p w14:paraId="31EBBEF5" w14:textId="77777777" w:rsidR="002E3170" w:rsidRDefault="002E3170" w:rsidP="002E3170">
      <w:pPr>
        <w:pStyle w:val="CommentText"/>
      </w:pPr>
      <w:r>
        <w:rPr>
          <w:rStyle w:val="CommentReference"/>
        </w:rPr>
        <w:annotationRef/>
      </w:r>
      <w:r>
        <w:t>Not referenced, but to my view relevant, text should be updatea´d</w:t>
      </w:r>
    </w:p>
    <w:p w14:paraId="74B6D37D" w14:textId="3C09962B" w:rsidR="002E3170" w:rsidRDefault="002E3170">
      <w:pPr>
        <w:pStyle w:val="CommentText"/>
      </w:pPr>
    </w:p>
  </w:comment>
  <w:comment w:id="455" w:author="Katharina Schleidt" w:date="2021-04-21T15:54:00Z" w:initials="KS">
    <w:p w14:paraId="01B75C61" w14:textId="77777777" w:rsidR="002E3170" w:rsidRDefault="002E3170">
      <w:pPr>
        <w:pStyle w:val="CommentText"/>
      </w:pPr>
      <w:r>
        <w:rPr>
          <w:rStyle w:val="CommentReference"/>
        </w:rPr>
        <w:annotationRef/>
      </w:r>
      <w:r>
        <w:t>Not references, should be added to text</w:t>
      </w:r>
    </w:p>
    <w:p w14:paraId="56D2CF4E" w14:textId="4FE0E4D3" w:rsidR="002E3170" w:rsidRDefault="002E317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CF2440" w15:done="0"/>
  <w15:commentEx w15:paraId="3CDEE08B" w15:done="0"/>
  <w15:commentEx w15:paraId="705D30D5" w15:done="0"/>
  <w15:commentEx w15:paraId="10039519" w15:done="0"/>
  <w15:commentEx w15:paraId="3944F1D2" w15:done="0"/>
  <w15:commentEx w15:paraId="1B204B96" w15:done="0"/>
  <w15:commentEx w15:paraId="450F829E" w15:done="0"/>
  <w15:commentEx w15:paraId="59EC3B05" w15:done="0"/>
  <w15:commentEx w15:paraId="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270FD1" w16cex:dateUtc="2021-04-18T18:06:00Z"/>
  <w16cex:commentExtensible w16cex:durableId="242AADDC" w16cex:dateUtc="2021-04-21T11:57: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CF2440" w16cid:durableId="242AAF2E"/>
  <w16cid:commentId w16cid:paraId="3CDEE08B" w16cid:durableId="242AAEF8"/>
  <w16cid:commentId w16cid:paraId="705D30D5" w16cid:durableId="242ACE2F"/>
  <w16cid:commentId w16cid:paraId="10039519" w16cid:durableId="24270621"/>
  <w16cid:commentId w16cid:paraId="3944F1D2" w16cid:durableId="24270FD1"/>
  <w16cid:commentId w16cid:paraId="1B204B96" w16cid:durableId="242AADDC"/>
  <w16cid:commentId w16cid:paraId="450F829E" w16cid:durableId="242ACE97"/>
  <w16cid:commentId w16cid:paraId="59EC3B05" w16cid:durableId="242ACF18"/>
  <w16cid:commentId w16cid:paraId="5058F449" w16cid:durableId="242AD155"/>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C0E503" w14:textId="77777777" w:rsidR="00CA674D" w:rsidRDefault="00CA674D">
      <w:pPr>
        <w:spacing w:after="0" w:line="240" w:lineRule="auto"/>
      </w:pPr>
      <w:r>
        <w:separator/>
      </w:r>
    </w:p>
  </w:endnote>
  <w:endnote w:type="continuationSeparator" w:id="0">
    <w:p w14:paraId="008FDF1D" w14:textId="77777777" w:rsidR="00CA674D" w:rsidRDefault="00CA67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51DED4A6" w:rsidR="00B01162" w:rsidRPr="00BA1CC8" w:rsidRDefault="00B01162"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B01162" w:rsidRDefault="00B01162"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25017B91" w:rsidR="00B01162" w:rsidRPr="00BA1CC8" w:rsidRDefault="00B01162"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45D24ED5" w:rsidR="00B01162" w:rsidRPr="00BA1CC8" w:rsidRDefault="00B01162"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7777777" w:rsidR="00B01162" w:rsidRPr="00BA1CC8" w:rsidRDefault="00B01162"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0AAE54F5" w:rsidR="00B01162" w:rsidRPr="00BA1CC8" w:rsidRDefault="00B01162"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AC011E" w14:textId="77777777" w:rsidR="00CA674D" w:rsidRDefault="00CA674D">
      <w:pPr>
        <w:spacing w:after="0" w:line="240" w:lineRule="auto"/>
      </w:pPr>
      <w:r>
        <w:separator/>
      </w:r>
    </w:p>
  </w:footnote>
  <w:footnote w:type="continuationSeparator" w:id="0">
    <w:p w14:paraId="70AEEC92" w14:textId="77777777" w:rsidR="00CA674D" w:rsidRDefault="00CA674D">
      <w:pPr>
        <w:spacing w:after="0" w:line="240" w:lineRule="auto"/>
      </w:pPr>
      <w:r>
        <w:continuationSeparator/>
      </w:r>
    </w:p>
  </w:footnote>
  <w:footnote w:id="1">
    <w:p w14:paraId="2FCD3669" w14:textId="464738D1" w:rsidR="00B01162" w:rsidRPr="00F02BC7" w:rsidDel="00621028" w:rsidRDefault="00B01162">
      <w:pPr>
        <w:pStyle w:val="FootnoteText"/>
        <w:rPr>
          <w:del w:id="21" w:author="Katharina Schleidt" w:date="2021-04-21T16:15:00Z"/>
          <w:lang w:val="fi-FI"/>
        </w:rPr>
      </w:pPr>
      <w:del w:id="22" w:author="Katharina Schleidt" w:date="2021-04-21T16:15:00Z">
        <w:r w:rsidDel="00621028">
          <w:rPr>
            <w:rStyle w:val="FootnoteReference"/>
          </w:rPr>
          <w:footnoteRef/>
        </w:r>
        <w:r w:rsidDel="00621028">
          <w:delText xml:space="preserve"> </w:delText>
        </w:r>
        <w:r w:rsidDel="00621028">
          <w:rPr>
            <w:lang w:val="fi-FI"/>
          </w:rPr>
          <w:delText>To be published.</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B01162" w:rsidRPr="00151316" w:rsidRDefault="00B01162"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B01162" w:rsidRPr="005322A0" w:rsidRDefault="00B01162"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B01162" w:rsidRPr="004D16C0" w:rsidRDefault="00B01162"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B01162" w:rsidRPr="004D16C0" w:rsidRDefault="00B01162"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4"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7"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19"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6"/>
  </w:num>
  <w:num w:numId="3">
    <w:abstractNumId w:val="3"/>
  </w:num>
  <w:num w:numId="4">
    <w:abstractNumId w:val="3"/>
  </w:num>
  <w:num w:numId="5">
    <w:abstractNumId w:val="19"/>
  </w:num>
  <w:num w:numId="6">
    <w:abstractNumId w:val="13"/>
  </w:num>
  <w:num w:numId="7">
    <w:abstractNumId w:val="1"/>
  </w:num>
  <w:num w:numId="8">
    <w:abstractNumId w:val="20"/>
  </w:num>
  <w:num w:numId="9">
    <w:abstractNumId w:val="23"/>
  </w:num>
  <w:num w:numId="10">
    <w:abstractNumId w:val="10"/>
  </w:num>
  <w:num w:numId="11">
    <w:abstractNumId w:val="27"/>
  </w:num>
  <w:num w:numId="12">
    <w:abstractNumId w:val="17"/>
  </w:num>
  <w:num w:numId="13">
    <w:abstractNumId w:val="7"/>
  </w:num>
  <w:num w:numId="14">
    <w:abstractNumId w:val="11"/>
  </w:num>
  <w:num w:numId="15">
    <w:abstractNumId w:val="12"/>
  </w:num>
  <w:num w:numId="16">
    <w:abstractNumId w:val="14"/>
  </w:num>
  <w:num w:numId="17">
    <w:abstractNumId w:val="4"/>
  </w:num>
  <w:num w:numId="18">
    <w:abstractNumId w:val="21"/>
  </w:num>
  <w:num w:numId="19">
    <w:abstractNumId w:val="2"/>
  </w:num>
  <w:num w:numId="20">
    <w:abstractNumId w:val="26"/>
  </w:num>
  <w:num w:numId="21">
    <w:abstractNumId w:val="15"/>
  </w:num>
  <w:num w:numId="22">
    <w:abstractNumId w:val="22"/>
  </w:num>
  <w:num w:numId="23">
    <w:abstractNumId w:val="25"/>
  </w:num>
  <w:num w:numId="24">
    <w:abstractNumId w:val="24"/>
  </w:num>
  <w:num w:numId="25">
    <w:abstractNumId w:val="9"/>
  </w:num>
  <w:num w:numId="26">
    <w:abstractNumId w:val="8"/>
  </w:num>
  <w:num w:numId="27">
    <w:abstractNumId w:val="5"/>
  </w:num>
  <w:num w:numId="28">
    <w:abstractNumId w:val="0"/>
  </w:num>
  <w:num w:numId="29">
    <w:abstractNumId w:val="18"/>
  </w:num>
  <w:num w:numId="30">
    <w:abstractNumId w:val="6"/>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mirrorMargins/>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0674"/>
    <w:rsid w:val="00027B73"/>
    <w:rsid w:val="000318B9"/>
    <w:rsid w:val="00031EDF"/>
    <w:rsid w:val="00032197"/>
    <w:rsid w:val="00037B3B"/>
    <w:rsid w:val="000416A8"/>
    <w:rsid w:val="00052262"/>
    <w:rsid w:val="0005379D"/>
    <w:rsid w:val="00054591"/>
    <w:rsid w:val="00054C95"/>
    <w:rsid w:val="00055455"/>
    <w:rsid w:val="00055EAB"/>
    <w:rsid w:val="00060093"/>
    <w:rsid w:val="0006289D"/>
    <w:rsid w:val="00067877"/>
    <w:rsid w:val="000778C3"/>
    <w:rsid w:val="00083852"/>
    <w:rsid w:val="000839FA"/>
    <w:rsid w:val="00086042"/>
    <w:rsid w:val="00096387"/>
    <w:rsid w:val="000A070A"/>
    <w:rsid w:val="000A0A7E"/>
    <w:rsid w:val="000A140B"/>
    <w:rsid w:val="000A32FE"/>
    <w:rsid w:val="000A3616"/>
    <w:rsid w:val="000B17DE"/>
    <w:rsid w:val="000B26B5"/>
    <w:rsid w:val="000B4F03"/>
    <w:rsid w:val="000C033F"/>
    <w:rsid w:val="000C3F94"/>
    <w:rsid w:val="000C435F"/>
    <w:rsid w:val="000C6285"/>
    <w:rsid w:val="000C70DD"/>
    <w:rsid w:val="000D1388"/>
    <w:rsid w:val="000E01BD"/>
    <w:rsid w:val="000F44D4"/>
    <w:rsid w:val="000F4699"/>
    <w:rsid w:val="00105813"/>
    <w:rsid w:val="001076A1"/>
    <w:rsid w:val="00114E5B"/>
    <w:rsid w:val="00121A78"/>
    <w:rsid w:val="00131573"/>
    <w:rsid w:val="00134DF7"/>
    <w:rsid w:val="001401CF"/>
    <w:rsid w:val="001501CE"/>
    <w:rsid w:val="00154230"/>
    <w:rsid w:val="00161C5F"/>
    <w:rsid w:val="00164FC9"/>
    <w:rsid w:val="001663B7"/>
    <w:rsid w:val="0017013F"/>
    <w:rsid w:val="00181B85"/>
    <w:rsid w:val="00182C3E"/>
    <w:rsid w:val="0018329C"/>
    <w:rsid w:val="0018668C"/>
    <w:rsid w:val="0019426E"/>
    <w:rsid w:val="00194DAA"/>
    <w:rsid w:val="0019781D"/>
    <w:rsid w:val="001A0B0F"/>
    <w:rsid w:val="001A325F"/>
    <w:rsid w:val="001A33D0"/>
    <w:rsid w:val="001A42F9"/>
    <w:rsid w:val="001A49FA"/>
    <w:rsid w:val="001A5B74"/>
    <w:rsid w:val="001A72C4"/>
    <w:rsid w:val="001B02F3"/>
    <w:rsid w:val="001B0D6E"/>
    <w:rsid w:val="001B1E46"/>
    <w:rsid w:val="001B2AFB"/>
    <w:rsid w:val="001B51CD"/>
    <w:rsid w:val="001B6287"/>
    <w:rsid w:val="001B6D1E"/>
    <w:rsid w:val="001B7F53"/>
    <w:rsid w:val="001C372C"/>
    <w:rsid w:val="001C6575"/>
    <w:rsid w:val="001D410B"/>
    <w:rsid w:val="001D4E0A"/>
    <w:rsid w:val="001D7D22"/>
    <w:rsid w:val="001E1837"/>
    <w:rsid w:val="001E635D"/>
    <w:rsid w:val="001F19D9"/>
    <w:rsid w:val="001F3195"/>
    <w:rsid w:val="00203CA4"/>
    <w:rsid w:val="00212EA1"/>
    <w:rsid w:val="00217BBC"/>
    <w:rsid w:val="00220B53"/>
    <w:rsid w:val="00221ACE"/>
    <w:rsid w:val="002233D9"/>
    <w:rsid w:val="0022370E"/>
    <w:rsid w:val="00223E45"/>
    <w:rsid w:val="0022406E"/>
    <w:rsid w:val="002363FA"/>
    <w:rsid w:val="002423DA"/>
    <w:rsid w:val="0024409E"/>
    <w:rsid w:val="002446D4"/>
    <w:rsid w:val="00247DE8"/>
    <w:rsid w:val="00250A5E"/>
    <w:rsid w:val="0025166B"/>
    <w:rsid w:val="002623DA"/>
    <w:rsid w:val="00262485"/>
    <w:rsid w:val="00262594"/>
    <w:rsid w:val="00264063"/>
    <w:rsid w:val="00264095"/>
    <w:rsid w:val="00272D78"/>
    <w:rsid w:val="00273A96"/>
    <w:rsid w:val="002749EF"/>
    <w:rsid w:val="00275C1E"/>
    <w:rsid w:val="00280365"/>
    <w:rsid w:val="002815D9"/>
    <w:rsid w:val="00283976"/>
    <w:rsid w:val="00287F52"/>
    <w:rsid w:val="002917CB"/>
    <w:rsid w:val="00294FB0"/>
    <w:rsid w:val="00295A39"/>
    <w:rsid w:val="002A075F"/>
    <w:rsid w:val="002A1711"/>
    <w:rsid w:val="002A2250"/>
    <w:rsid w:val="002A2967"/>
    <w:rsid w:val="002A61E5"/>
    <w:rsid w:val="002B04B4"/>
    <w:rsid w:val="002B39BE"/>
    <w:rsid w:val="002B4EBE"/>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5245"/>
    <w:rsid w:val="00300AFD"/>
    <w:rsid w:val="00301203"/>
    <w:rsid w:val="00301F07"/>
    <w:rsid w:val="00301F83"/>
    <w:rsid w:val="003021D1"/>
    <w:rsid w:val="0030485C"/>
    <w:rsid w:val="00311112"/>
    <w:rsid w:val="0031385F"/>
    <w:rsid w:val="00314414"/>
    <w:rsid w:val="00333718"/>
    <w:rsid w:val="0033464A"/>
    <w:rsid w:val="00337C34"/>
    <w:rsid w:val="00344888"/>
    <w:rsid w:val="00345B12"/>
    <w:rsid w:val="00350089"/>
    <w:rsid w:val="00351155"/>
    <w:rsid w:val="00351E51"/>
    <w:rsid w:val="003565D4"/>
    <w:rsid w:val="0036145C"/>
    <w:rsid w:val="00366758"/>
    <w:rsid w:val="00371A47"/>
    <w:rsid w:val="00371A7E"/>
    <w:rsid w:val="00375F0D"/>
    <w:rsid w:val="00381F0F"/>
    <w:rsid w:val="00383A92"/>
    <w:rsid w:val="00383C9B"/>
    <w:rsid w:val="003855C8"/>
    <w:rsid w:val="00393BE0"/>
    <w:rsid w:val="0039549A"/>
    <w:rsid w:val="00395E39"/>
    <w:rsid w:val="00397804"/>
    <w:rsid w:val="003A3ECC"/>
    <w:rsid w:val="003A54D1"/>
    <w:rsid w:val="003A5DDA"/>
    <w:rsid w:val="003A68D3"/>
    <w:rsid w:val="003B153F"/>
    <w:rsid w:val="003C2527"/>
    <w:rsid w:val="003C293C"/>
    <w:rsid w:val="003C74B7"/>
    <w:rsid w:val="003D24BC"/>
    <w:rsid w:val="003D2AB6"/>
    <w:rsid w:val="003D3E58"/>
    <w:rsid w:val="003D4D00"/>
    <w:rsid w:val="003E45F3"/>
    <w:rsid w:val="003E5E45"/>
    <w:rsid w:val="003E77E7"/>
    <w:rsid w:val="003F5653"/>
    <w:rsid w:val="003F6E7C"/>
    <w:rsid w:val="00400F60"/>
    <w:rsid w:val="00404DBD"/>
    <w:rsid w:val="00410BFB"/>
    <w:rsid w:val="00412EB8"/>
    <w:rsid w:val="0041703C"/>
    <w:rsid w:val="004224E8"/>
    <w:rsid w:val="00424D23"/>
    <w:rsid w:val="004277A3"/>
    <w:rsid w:val="00430BBE"/>
    <w:rsid w:val="004312D8"/>
    <w:rsid w:val="00431328"/>
    <w:rsid w:val="00435ACC"/>
    <w:rsid w:val="00437D7C"/>
    <w:rsid w:val="004404E3"/>
    <w:rsid w:val="004408E7"/>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527C"/>
    <w:rsid w:val="00475740"/>
    <w:rsid w:val="004762FB"/>
    <w:rsid w:val="004772BC"/>
    <w:rsid w:val="00481387"/>
    <w:rsid w:val="004864AE"/>
    <w:rsid w:val="00490CBC"/>
    <w:rsid w:val="00491C3C"/>
    <w:rsid w:val="004A0FB4"/>
    <w:rsid w:val="004A3007"/>
    <w:rsid w:val="004A7FCE"/>
    <w:rsid w:val="004B13B4"/>
    <w:rsid w:val="004B3D3C"/>
    <w:rsid w:val="004B65BF"/>
    <w:rsid w:val="004B75DB"/>
    <w:rsid w:val="004C241D"/>
    <w:rsid w:val="004C2EE3"/>
    <w:rsid w:val="004C400E"/>
    <w:rsid w:val="004D16C0"/>
    <w:rsid w:val="004D3810"/>
    <w:rsid w:val="004D5F28"/>
    <w:rsid w:val="004D5F35"/>
    <w:rsid w:val="004D6E49"/>
    <w:rsid w:val="004E4666"/>
    <w:rsid w:val="004E6E8E"/>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4E47"/>
    <w:rsid w:val="0054733A"/>
    <w:rsid w:val="0055112F"/>
    <w:rsid w:val="005531F0"/>
    <w:rsid w:val="00562CBB"/>
    <w:rsid w:val="0056367A"/>
    <w:rsid w:val="00565627"/>
    <w:rsid w:val="0056682B"/>
    <w:rsid w:val="00567D7E"/>
    <w:rsid w:val="00570653"/>
    <w:rsid w:val="00570EC2"/>
    <w:rsid w:val="00572E6E"/>
    <w:rsid w:val="0057786D"/>
    <w:rsid w:val="00584282"/>
    <w:rsid w:val="0059116D"/>
    <w:rsid w:val="005922F1"/>
    <w:rsid w:val="00594FA6"/>
    <w:rsid w:val="00596027"/>
    <w:rsid w:val="00596E93"/>
    <w:rsid w:val="005978B9"/>
    <w:rsid w:val="005A7051"/>
    <w:rsid w:val="005A7A3A"/>
    <w:rsid w:val="005B3EC6"/>
    <w:rsid w:val="005B517D"/>
    <w:rsid w:val="005C46DD"/>
    <w:rsid w:val="005C6D04"/>
    <w:rsid w:val="005D1FAA"/>
    <w:rsid w:val="005D6017"/>
    <w:rsid w:val="005E1AE5"/>
    <w:rsid w:val="005E29FD"/>
    <w:rsid w:val="005F3DF1"/>
    <w:rsid w:val="005F4F8B"/>
    <w:rsid w:val="005F51EB"/>
    <w:rsid w:val="006050F3"/>
    <w:rsid w:val="00607FDE"/>
    <w:rsid w:val="00610D56"/>
    <w:rsid w:val="00611F60"/>
    <w:rsid w:val="00621028"/>
    <w:rsid w:val="00624A6C"/>
    <w:rsid w:val="0062664D"/>
    <w:rsid w:val="006301E0"/>
    <w:rsid w:val="00631F81"/>
    <w:rsid w:val="00632253"/>
    <w:rsid w:val="006328C0"/>
    <w:rsid w:val="0064114F"/>
    <w:rsid w:val="00646EAE"/>
    <w:rsid w:val="006472F1"/>
    <w:rsid w:val="00650B87"/>
    <w:rsid w:val="0065218A"/>
    <w:rsid w:val="0065246E"/>
    <w:rsid w:val="00653A0F"/>
    <w:rsid w:val="0065487C"/>
    <w:rsid w:val="00661711"/>
    <w:rsid w:val="0067019B"/>
    <w:rsid w:val="00672B45"/>
    <w:rsid w:val="00673172"/>
    <w:rsid w:val="006748D2"/>
    <w:rsid w:val="006762B7"/>
    <w:rsid w:val="0068101F"/>
    <w:rsid w:val="006857A8"/>
    <w:rsid w:val="00693CB6"/>
    <w:rsid w:val="006945FF"/>
    <w:rsid w:val="006A4671"/>
    <w:rsid w:val="006A527F"/>
    <w:rsid w:val="006A5540"/>
    <w:rsid w:val="006A769E"/>
    <w:rsid w:val="006A786D"/>
    <w:rsid w:val="006B3A74"/>
    <w:rsid w:val="006B6B2B"/>
    <w:rsid w:val="006C1E19"/>
    <w:rsid w:val="006C4C96"/>
    <w:rsid w:val="006D2D1E"/>
    <w:rsid w:val="006D3D76"/>
    <w:rsid w:val="006E753C"/>
    <w:rsid w:val="006F017A"/>
    <w:rsid w:val="006F529E"/>
    <w:rsid w:val="006F73DD"/>
    <w:rsid w:val="0070143C"/>
    <w:rsid w:val="00703C45"/>
    <w:rsid w:val="00710C41"/>
    <w:rsid w:val="00711727"/>
    <w:rsid w:val="007157C4"/>
    <w:rsid w:val="007165D1"/>
    <w:rsid w:val="00720FED"/>
    <w:rsid w:val="00721E6C"/>
    <w:rsid w:val="007245C5"/>
    <w:rsid w:val="00727EBF"/>
    <w:rsid w:val="007309F0"/>
    <w:rsid w:val="00730D8D"/>
    <w:rsid w:val="00731373"/>
    <w:rsid w:val="007343C0"/>
    <w:rsid w:val="00740AD6"/>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6563"/>
    <w:rsid w:val="00793258"/>
    <w:rsid w:val="007957F3"/>
    <w:rsid w:val="007A1B4F"/>
    <w:rsid w:val="007A1C65"/>
    <w:rsid w:val="007A5CB7"/>
    <w:rsid w:val="007B7029"/>
    <w:rsid w:val="007B72D0"/>
    <w:rsid w:val="007B7B6C"/>
    <w:rsid w:val="007C2205"/>
    <w:rsid w:val="007C375E"/>
    <w:rsid w:val="007C4EEE"/>
    <w:rsid w:val="007D0826"/>
    <w:rsid w:val="007D38F1"/>
    <w:rsid w:val="007D3C2A"/>
    <w:rsid w:val="007F0BF0"/>
    <w:rsid w:val="007F1CAA"/>
    <w:rsid w:val="007F2003"/>
    <w:rsid w:val="007F3B91"/>
    <w:rsid w:val="007F7F35"/>
    <w:rsid w:val="008001FB"/>
    <w:rsid w:val="00810966"/>
    <w:rsid w:val="008116DA"/>
    <w:rsid w:val="00811A43"/>
    <w:rsid w:val="008123FB"/>
    <w:rsid w:val="008130AF"/>
    <w:rsid w:val="00813584"/>
    <w:rsid w:val="008138AD"/>
    <w:rsid w:val="008147D3"/>
    <w:rsid w:val="00815246"/>
    <w:rsid w:val="00821BA0"/>
    <w:rsid w:val="00821F18"/>
    <w:rsid w:val="0082560B"/>
    <w:rsid w:val="00826CBA"/>
    <w:rsid w:val="00830BAB"/>
    <w:rsid w:val="00835D52"/>
    <w:rsid w:val="00841E7A"/>
    <w:rsid w:val="008534CB"/>
    <w:rsid w:val="0086004D"/>
    <w:rsid w:val="00860411"/>
    <w:rsid w:val="00863761"/>
    <w:rsid w:val="00864D32"/>
    <w:rsid w:val="008713ED"/>
    <w:rsid w:val="0087292F"/>
    <w:rsid w:val="00876998"/>
    <w:rsid w:val="008802B3"/>
    <w:rsid w:val="008802D5"/>
    <w:rsid w:val="008814B2"/>
    <w:rsid w:val="00881F88"/>
    <w:rsid w:val="00885E28"/>
    <w:rsid w:val="00887198"/>
    <w:rsid w:val="0089033E"/>
    <w:rsid w:val="008913AD"/>
    <w:rsid w:val="00891766"/>
    <w:rsid w:val="00897961"/>
    <w:rsid w:val="008A1D79"/>
    <w:rsid w:val="008A3988"/>
    <w:rsid w:val="008A4056"/>
    <w:rsid w:val="008A4F05"/>
    <w:rsid w:val="008A6D64"/>
    <w:rsid w:val="008B01FD"/>
    <w:rsid w:val="008B1B45"/>
    <w:rsid w:val="008D48B0"/>
    <w:rsid w:val="008D4ED7"/>
    <w:rsid w:val="008E22C4"/>
    <w:rsid w:val="008E2AAF"/>
    <w:rsid w:val="008E2BBE"/>
    <w:rsid w:val="008F06DA"/>
    <w:rsid w:val="008F767F"/>
    <w:rsid w:val="00904CF1"/>
    <w:rsid w:val="00905BA9"/>
    <w:rsid w:val="00914D4D"/>
    <w:rsid w:val="00916406"/>
    <w:rsid w:val="00920189"/>
    <w:rsid w:val="009204AF"/>
    <w:rsid w:val="00926D7B"/>
    <w:rsid w:val="0093106F"/>
    <w:rsid w:val="00933112"/>
    <w:rsid w:val="00933944"/>
    <w:rsid w:val="00944710"/>
    <w:rsid w:val="009527D0"/>
    <w:rsid w:val="00953EFA"/>
    <w:rsid w:val="00960F54"/>
    <w:rsid w:val="009617CA"/>
    <w:rsid w:val="00964A56"/>
    <w:rsid w:val="009664CF"/>
    <w:rsid w:val="00967423"/>
    <w:rsid w:val="00971140"/>
    <w:rsid w:val="0097303B"/>
    <w:rsid w:val="009746CD"/>
    <w:rsid w:val="0098400C"/>
    <w:rsid w:val="00985CD7"/>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2DE5"/>
    <w:rsid w:val="00A23375"/>
    <w:rsid w:val="00A26465"/>
    <w:rsid w:val="00A411C8"/>
    <w:rsid w:val="00A41CB8"/>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A2C68"/>
    <w:rsid w:val="00AA31F7"/>
    <w:rsid w:val="00AA5AF1"/>
    <w:rsid w:val="00AA7748"/>
    <w:rsid w:val="00AB002C"/>
    <w:rsid w:val="00AB2043"/>
    <w:rsid w:val="00AC0861"/>
    <w:rsid w:val="00AC19B2"/>
    <w:rsid w:val="00AC2754"/>
    <w:rsid w:val="00AC59F3"/>
    <w:rsid w:val="00AD0128"/>
    <w:rsid w:val="00AD0812"/>
    <w:rsid w:val="00AD7511"/>
    <w:rsid w:val="00AE2457"/>
    <w:rsid w:val="00AE29E2"/>
    <w:rsid w:val="00AE3296"/>
    <w:rsid w:val="00AE501B"/>
    <w:rsid w:val="00AE573C"/>
    <w:rsid w:val="00AE5D3D"/>
    <w:rsid w:val="00AF32F1"/>
    <w:rsid w:val="00AF49AE"/>
    <w:rsid w:val="00AF5823"/>
    <w:rsid w:val="00B00BFD"/>
    <w:rsid w:val="00B01162"/>
    <w:rsid w:val="00B0271B"/>
    <w:rsid w:val="00B125A5"/>
    <w:rsid w:val="00B1458A"/>
    <w:rsid w:val="00B204DF"/>
    <w:rsid w:val="00B22FAE"/>
    <w:rsid w:val="00B254B9"/>
    <w:rsid w:val="00B30A28"/>
    <w:rsid w:val="00B31D2B"/>
    <w:rsid w:val="00B32DB8"/>
    <w:rsid w:val="00B4269E"/>
    <w:rsid w:val="00B42F45"/>
    <w:rsid w:val="00B46A74"/>
    <w:rsid w:val="00B519FE"/>
    <w:rsid w:val="00B52A66"/>
    <w:rsid w:val="00B56755"/>
    <w:rsid w:val="00B56DED"/>
    <w:rsid w:val="00B577B2"/>
    <w:rsid w:val="00B60127"/>
    <w:rsid w:val="00B66C86"/>
    <w:rsid w:val="00B72769"/>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4B72"/>
    <w:rsid w:val="00BC4EF9"/>
    <w:rsid w:val="00BC7DC7"/>
    <w:rsid w:val="00BD2BCF"/>
    <w:rsid w:val="00BD34EF"/>
    <w:rsid w:val="00BE0500"/>
    <w:rsid w:val="00BE2BB7"/>
    <w:rsid w:val="00BF7921"/>
    <w:rsid w:val="00C0233E"/>
    <w:rsid w:val="00C0258F"/>
    <w:rsid w:val="00C06E23"/>
    <w:rsid w:val="00C13D3B"/>
    <w:rsid w:val="00C246BE"/>
    <w:rsid w:val="00C32E3D"/>
    <w:rsid w:val="00C33932"/>
    <w:rsid w:val="00C347D6"/>
    <w:rsid w:val="00C356AB"/>
    <w:rsid w:val="00C3739F"/>
    <w:rsid w:val="00C47793"/>
    <w:rsid w:val="00C518EB"/>
    <w:rsid w:val="00C63000"/>
    <w:rsid w:val="00C66216"/>
    <w:rsid w:val="00C70D7F"/>
    <w:rsid w:val="00C73E4B"/>
    <w:rsid w:val="00C82685"/>
    <w:rsid w:val="00C83357"/>
    <w:rsid w:val="00C845B4"/>
    <w:rsid w:val="00C932A9"/>
    <w:rsid w:val="00C94F90"/>
    <w:rsid w:val="00CA136A"/>
    <w:rsid w:val="00CA1C0E"/>
    <w:rsid w:val="00CA2376"/>
    <w:rsid w:val="00CA2478"/>
    <w:rsid w:val="00CA3726"/>
    <w:rsid w:val="00CA4686"/>
    <w:rsid w:val="00CA49AB"/>
    <w:rsid w:val="00CA674D"/>
    <w:rsid w:val="00CA6CD2"/>
    <w:rsid w:val="00CB5EBE"/>
    <w:rsid w:val="00CC1BB0"/>
    <w:rsid w:val="00CC426C"/>
    <w:rsid w:val="00CC5129"/>
    <w:rsid w:val="00CC7C16"/>
    <w:rsid w:val="00CD3B91"/>
    <w:rsid w:val="00CD4852"/>
    <w:rsid w:val="00CD6F39"/>
    <w:rsid w:val="00CD7575"/>
    <w:rsid w:val="00CE109A"/>
    <w:rsid w:val="00CE2290"/>
    <w:rsid w:val="00CF28F7"/>
    <w:rsid w:val="00CF4829"/>
    <w:rsid w:val="00CF52E2"/>
    <w:rsid w:val="00CF5361"/>
    <w:rsid w:val="00D00F84"/>
    <w:rsid w:val="00D07D75"/>
    <w:rsid w:val="00D11914"/>
    <w:rsid w:val="00D21206"/>
    <w:rsid w:val="00D22139"/>
    <w:rsid w:val="00D224E8"/>
    <w:rsid w:val="00D23B13"/>
    <w:rsid w:val="00D24395"/>
    <w:rsid w:val="00D25F53"/>
    <w:rsid w:val="00D31D1B"/>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54EA"/>
    <w:rsid w:val="00D813EB"/>
    <w:rsid w:val="00D81955"/>
    <w:rsid w:val="00D90141"/>
    <w:rsid w:val="00D904CA"/>
    <w:rsid w:val="00DA7447"/>
    <w:rsid w:val="00DB07B5"/>
    <w:rsid w:val="00DB4A09"/>
    <w:rsid w:val="00DB4CC3"/>
    <w:rsid w:val="00DC436E"/>
    <w:rsid w:val="00DC71B0"/>
    <w:rsid w:val="00DD1BA4"/>
    <w:rsid w:val="00DD3CBC"/>
    <w:rsid w:val="00DD55AE"/>
    <w:rsid w:val="00DE1F09"/>
    <w:rsid w:val="00DE4071"/>
    <w:rsid w:val="00DE4393"/>
    <w:rsid w:val="00DE5536"/>
    <w:rsid w:val="00DE6899"/>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48AA"/>
    <w:rsid w:val="00E651B7"/>
    <w:rsid w:val="00E652EB"/>
    <w:rsid w:val="00E66E01"/>
    <w:rsid w:val="00E708E8"/>
    <w:rsid w:val="00E70DDA"/>
    <w:rsid w:val="00E74D6C"/>
    <w:rsid w:val="00E76D6F"/>
    <w:rsid w:val="00E82F1B"/>
    <w:rsid w:val="00E87AAD"/>
    <w:rsid w:val="00E92803"/>
    <w:rsid w:val="00E962A8"/>
    <w:rsid w:val="00EA07A9"/>
    <w:rsid w:val="00EA625A"/>
    <w:rsid w:val="00EA68E6"/>
    <w:rsid w:val="00EA7BD6"/>
    <w:rsid w:val="00EB1E19"/>
    <w:rsid w:val="00EB2691"/>
    <w:rsid w:val="00EB5FF5"/>
    <w:rsid w:val="00EC0238"/>
    <w:rsid w:val="00ED30E9"/>
    <w:rsid w:val="00ED3F68"/>
    <w:rsid w:val="00EE1D4D"/>
    <w:rsid w:val="00EE3585"/>
    <w:rsid w:val="00EE582C"/>
    <w:rsid w:val="00EE6350"/>
    <w:rsid w:val="00EF0232"/>
    <w:rsid w:val="00EF1691"/>
    <w:rsid w:val="00EF6C7F"/>
    <w:rsid w:val="00F0125E"/>
    <w:rsid w:val="00F01CB8"/>
    <w:rsid w:val="00F024E9"/>
    <w:rsid w:val="00F02BC7"/>
    <w:rsid w:val="00F102C2"/>
    <w:rsid w:val="00F10C1B"/>
    <w:rsid w:val="00F144BE"/>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77288"/>
    <w:rsid w:val="00F77E4F"/>
    <w:rsid w:val="00F81ACE"/>
    <w:rsid w:val="00F828CA"/>
    <w:rsid w:val="00F83F62"/>
    <w:rsid w:val="00F841B5"/>
    <w:rsid w:val="00F85048"/>
    <w:rsid w:val="00F90523"/>
    <w:rsid w:val="00F90683"/>
    <w:rsid w:val="00F93C37"/>
    <w:rsid w:val="00FA0795"/>
    <w:rsid w:val="00FA1EFE"/>
    <w:rsid w:val="00FA3567"/>
    <w:rsid w:val="00FA549D"/>
    <w:rsid w:val="00FA791F"/>
    <w:rsid w:val="00FB34BB"/>
    <w:rsid w:val="00FC1FDA"/>
    <w:rsid w:val="00FC480B"/>
    <w:rsid w:val="00FC4FD1"/>
    <w:rsid w:val="00FC5146"/>
    <w:rsid w:val="00FC5ACC"/>
    <w:rsid w:val="00FD36EC"/>
    <w:rsid w:val="00FD5E24"/>
    <w:rsid w:val="00FE3432"/>
    <w:rsid w:val="00FE3E22"/>
    <w:rsid w:val="00FE7E61"/>
    <w:rsid w:val="00FF2548"/>
    <w:rsid w:val="00FF287B"/>
    <w:rsid w:val="00FF2BB6"/>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emf"/><Relationship Id="rId21" Type="http://schemas.openxmlformats.org/officeDocument/2006/relationships/hyperlink" Target="https://www.iso.org/members.html" TargetMode="External"/><Relationship Id="rId42"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63" Type="http://schemas.openxmlformats.org/officeDocument/2006/relationships/image" Target="media/image25.png"/><Relationship Id="rId84" Type="http://schemas.openxmlformats.org/officeDocument/2006/relationships/image" Target="media/image46.svg"/><Relationship Id="rId138" Type="http://schemas.openxmlformats.org/officeDocument/2006/relationships/image" Target="media/image100.png"/><Relationship Id="rId159" Type="http://schemas.openxmlformats.org/officeDocument/2006/relationships/image" Target="media/image121.svg"/><Relationship Id="rId170" Type="http://schemas.openxmlformats.org/officeDocument/2006/relationships/image" Target="media/image132.emf"/><Relationship Id="rId191" Type="http://schemas.openxmlformats.org/officeDocument/2006/relationships/hyperlink" Target="https://www.w3.org/TR/vocab-ssn/" TargetMode="External"/><Relationship Id="rId107" Type="http://schemas.openxmlformats.org/officeDocument/2006/relationships/image" Target="media/image69.emf"/><Relationship Id="rId11" Type="http://schemas.openxmlformats.org/officeDocument/2006/relationships/endnotes" Target="endnotes.xml"/><Relationship Id="rId32" Type="http://schemas.microsoft.com/office/2018/08/relationships/commentsExtensible" Target="commentsExtensible.xml"/><Relationship Id="rId53" Type="http://schemas.openxmlformats.org/officeDocument/2006/relationships/image" Target="media/image15.png"/><Relationship Id="rId74" Type="http://schemas.openxmlformats.org/officeDocument/2006/relationships/image" Target="media/image36.png"/><Relationship Id="rId128" Type="http://schemas.openxmlformats.org/officeDocument/2006/relationships/image" Target="media/image90.svg"/><Relationship Id="rId149" Type="http://schemas.openxmlformats.org/officeDocument/2006/relationships/image" Target="media/image111.png"/><Relationship Id="rId5" Type="http://schemas.openxmlformats.org/officeDocument/2006/relationships/customXml" Target="../customXml/item4.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2.png"/><Relationship Id="rId22" Type="http://schemas.openxmlformats.org/officeDocument/2006/relationships/hyperlink" Target="https://www.w3.org/TR/sdw-bp/" TargetMode="External"/><Relationship Id="rId43" Type="http://schemas.openxmlformats.org/officeDocument/2006/relationships/hyperlink" Target="https://www.geodata.rocks/Samples/SD-5054_1_A_564_7WR_20-40" TargetMode="External"/><Relationship Id="rId64" Type="http://schemas.openxmlformats.org/officeDocument/2006/relationships/image" Target="media/image26.svg"/><Relationship Id="rId118" Type="http://schemas.openxmlformats.org/officeDocument/2006/relationships/image" Target="media/image80.emf"/><Relationship Id="rId139" Type="http://schemas.openxmlformats.org/officeDocument/2006/relationships/image" Target="media/image101.svg"/><Relationship Id="rId85" Type="http://schemas.openxmlformats.org/officeDocument/2006/relationships/image" Target="media/image47.emf"/><Relationship Id="rId150" Type="http://schemas.openxmlformats.org/officeDocument/2006/relationships/image" Target="media/image112.svg"/><Relationship Id="rId171" Type="http://schemas.openxmlformats.org/officeDocument/2006/relationships/image" Target="media/image133.png"/><Relationship Id="rId192" Type="http://schemas.openxmlformats.org/officeDocument/2006/relationships/hyperlink" Target="https://inspire.ec.europa.eu/id/document/tg/d2.9-o%26m-swe" TargetMode="External"/><Relationship Id="rId12" Type="http://schemas.openxmlformats.org/officeDocument/2006/relationships/hyperlink" Target="http://www.opengis.net/doc/as/om/3.0" TargetMode="External"/><Relationship Id="rId33" Type="http://schemas.openxmlformats.org/officeDocument/2006/relationships/image" Target="media/image1.png"/><Relationship Id="rId108" Type="http://schemas.openxmlformats.org/officeDocument/2006/relationships/image" Target="media/image70.png"/><Relationship Id="rId129" Type="http://schemas.openxmlformats.org/officeDocument/2006/relationships/image" Target="media/image91.png"/><Relationship Id="rId54" Type="http://schemas.openxmlformats.org/officeDocument/2006/relationships/image" Target="media/image16.svg"/><Relationship Id="rId75" Type="http://schemas.openxmlformats.org/officeDocument/2006/relationships/image" Target="media/image37.svg"/><Relationship Id="rId96" Type="http://schemas.openxmlformats.org/officeDocument/2006/relationships/image" Target="media/image58.svg"/><Relationship Id="rId140" Type="http://schemas.openxmlformats.org/officeDocument/2006/relationships/image" Target="media/image102.emf"/><Relationship Id="rId161" Type="http://schemas.openxmlformats.org/officeDocument/2006/relationships/image" Target="media/image123.svg"/><Relationship Id="rId182" Type="http://schemas.openxmlformats.org/officeDocument/2006/relationships/image" Target="media/image143.png"/><Relationship Id="rId6" Type="http://schemas.openxmlformats.org/officeDocument/2006/relationships/numbering" Target="numbering.xml"/><Relationship Id="rId23" Type="http://schemas.openxmlformats.org/officeDocument/2006/relationships/header" Target="header3.xml"/><Relationship Id="rId119" Type="http://schemas.openxmlformats.org/officeDocument/2006/relationships/image" Target="media/image81.png"/><Relationship Id="rId44" Type="http://schemas.openxmlformats.org/officeDocument/2006/relationships/image" Target="media/image6.emf"/><Relationship Id="rId65" Type="http://schemas.openxmlformats.org/officeDocument/2006/relationships/image" Target="media/image27.png"/><Relationship Id="rId86" Type="http://schemas.openxmlformats.org/officeDocument/2006/relationships/image" Target="media/image48.png"/><Relationship Id="rId130" Type="http://schemas.openxmlformats.org/officeDocument/2006/relationships/image" Target="media/image92.svg"/><Relationship Id="rId151" Type="http://schemas.openxmlformats.org/officeDocument/2006/relationships/image" Target="media/image113.png"/><Relationship Id="rId172" Type="http://schemas.openxmlformats.org/officeDocument/2006/relationships/image" Target="media/image134.svg"/><Relationship Id="rId193" Type="http://schemas.openxmlformats.org/officeDocument/2006/relationships/footer" Target="footer5.xml"/><Relationship Id="rId13" Type="http://schemas.openxmlformats.org/officeDocument/2006/relationships/hyperlink" Target="http://www.opengeospatial.org/legal/" TargetMode="External"/><Relationship Id="rId109" Type="http://schemas.openxmlformats.org/officeDocument/2006/relationships/image" Target="media/image71.svg"/><Relationship Id="rId34" Type="http://schemas.openxmlformats.org/officeDocument/2006/relationships/image" Target="media/image2.svg"/><Relationship Id="rId55" Type="http://schemas.openxmlformats.org/officeDocument/2006/relationships/image" Target="media/image17.png"/><Relationship Id="rId76" Type="http://schemas.openxmlformats.org/officeDocument/2006/relationships/image" Target="media/image38.emf"/><Relationship Id="rId97" Type="http://schemas.openxmlformats.org/officeDocument/2006/relationships/image" Target="media/image59.png"/><Relationship Id="rId120" Type="http://schemas.openxmlformats.org/officeDocument/2006/relationships/image" Target="media/image82.svg"/><Relationship Id="rId141" Type="http://schemas.openxmlformats.org/officeDocument/2006/relationships/image" Target="media/image103.png"/><Relationship Id="rId7" Type="http://schemas.openxmlformats.org/officeDocument/2006/relationships/styles" Target="styles.xml"/><Relationship Id="rId71" Type="http://schemas.openxmlformats.org/officeDocument/2006/relationships/image" Target="media/image33.emf"/><Relationship Id="rId92" Type="http://schemas.openxmlformats.org/officeDocument/2006/relationships/image" Target="media/image54.png"/><Relationship Id="rId162" Type="http://schemas.openxmlformats.org/officeDocument/2006/relationships/image" Target="media/image124.png"/><Relationship Id="rId183" Type="http://schemas.openxmlformats.org/officeDocument/2006/relationships/image" Target="media/image144.png"/><Relationship Id="rId2" Type="http://schemas.openxmlformats.org/officeDocument/2006/relationships/customXml" Target="../customXml/item1.xml"/><Relationship Id="rId29" Type="http://schemas.openxmlformats.org/officeDocument/2006/relationships/comments" Target="comments.xml"/><Relationship Id="rId24" Type="http://schemas.openxmlformats.org/officeDocument/2006/relationships/header" Target="header4.xml"/><Relationship Id="rId40" Type="http://schemas.openxmlformats.org/officeDocument/2006/relationships/hyperlink" Target="https://iddata.eaufrance.fr/id/HydroStation/Y251002001" TargetMode="External"/><Relationship Id="rId45" Type="http://schemas.openxmlformats.org/officeDocument/2006/relationships/image" Target="media/image7.emf"/><Relationship Id="rId66" Type="http://schemas.openxmlformats.org/officeDocument/2006/relationships/image" Target="media/image28.svg"/><Relationship Id="rId87" Type="http://schemas.openxmlformats.org/officeDocument/2006/relationships/image" Target="media/image49.svg"/><Relationship Id="rId110" Type="http://schemas.openxmlformats.org/officeDocument/2006/relationships/image" Target="media/image72.emf"/><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svg"/><Relationship Id="rId157" Type="http://schemas.openxmlformats.org/officeDocument/2006/relationships/image" Target="media/image119.sv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emf"/><Relationship Id="rId152" Type="http://schemas.openxmlformats.org/officeDocument/2006/relationships/image" Target="media/image114.svg"/><Relationship Id="rId173" Type="http://schemas.openxmlformats.org/officeDocument/2006/relationships/image" Target="media/image135.png"/><Relationship Id="rId194" Type="http://schemas.openxmlformats.org/officeDocument/2006/relationships/footer" Target="footer6.xml"/><Relationship Id="rId19" Type="http://schemas.openxmlformats.org/officeDocument/2006/relationships/hyperlink" Target="https://www.iso.org/iso-standards-and-patents.html" TargetMode="External"/><Relationship Id="rId14" Type="http://schemas.openxmlformats.org/officeDocument/2006/relationships/header" Target="header1.xml"/><Relationship Id="rId30" Type="http://schemas.microsoft.com/office/2011/relationships/commentsExtended" Target="commentsExtended.xml"/><Relationship Id="rId35" Type="http://schemas.openxmlformats.org/officeDocument/2006/relationships/image" Target="media/image3.png"/><Relationship Id="rId56" Type="http://schemas.openxmlformats.org/officeDocument/2006/relationships/image" Target="media/image18.svg"/><Relationship Id="rId77" Type="http://schemas.openxmlformats.org/officeDocument/2006/relationships/image" Target="media/image39.png"/><Relationship Id="rId100" Type="http://schemas.openxmlformats.org/officeDocument/2006/relationships/image" Target="media/image62.svg"/><Relationship Id="rId105" Type="http://schemas.openxmlformats.org/officeDocument/2006/relationships/image" Target="media/image67.png"/><Relationship Id="rId126" Type="http://schemas.openxmlformats.org/officeDocument/2006/relationships/image" Target="media/image88.sv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settings" Target="settings.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image" Target="media/image55.svg"/><Relationship Id="rId98" Type="http://schemas.openxmlformats.org/officeDocument/2006/relationships/image" Target="media/image60.svg"/><Relationship Id="rId121" Type="http://schemas.openxmlformats.org/officeDocument/2006/relationships/image" Target="media/image83.png"/><Relationship Id="rId142" Type="http://schemas.openxmlformats.org/officeDocument/2006/relationships/image" Target="media/image104.svg"/><Relationship Id="rId163" Type="http://schemas.openxmlformats.org/officeDocument/2006/relationships/image" Target="media/image125.svg"/><Relationship Id="rId184" Type="http://schemas.openxmlformats.org/officeDocument/2006/relationships/image" Target="media/image145.png"/><Relationship Id="rId189" Type="http://schemas.openxmlformats.org/officeDocument/2006/relationships/hyperlink" Target="http://www.opengeospatial.org/standards/sensorml" TargetMode="External"/><Relationship Id="rId3" Type="http://schemas.openxmlformats.org/officeDocument/2006/relationships/customXml" Target="../customXml/item2.xml"/><Relationship Id="rId25" Type="http://schemas.openxmlformats.org/officeDocument/2006/relationships/footer" Target="footer3.xml"/><Relationship Id="rId46" Type="http://schemas.openxmlformats.org/officeDocument/2006/relationships/image" Target="media/image8.emf"/><Relationship Id="rId67" Type="http://schemas.openxmlformats.org/officeDocument/2006/relationships/image" Target="media/image29.png"/><Relationship Id="rId116" Type="http://schemas.openxmlformats.org/officeDocument/2006/relationships/image" Target="media/image78.svg"/><Relationship Id="rId137" Type="http://schemas.openxmlformats.org/officeDocument/2006/relationships/image" Target="media/image99.emf"/><Relationship Id="rId158" Type="http://schemas.openxmlformats.org/officeDocument/2006/relationships/image" Target="media/image120.png"/><Relationship Id="rId20" Type="http://schemas.openxmlformats.org/officeDocument/2006/relationships/hyperlink" Target="https://www.iso.org/foreword-supplementary-information.html" TargetMode="External"/><Relationship Id="rId41" Type="http://schemas.openxmlformats.org/officeDocument/2006/relationships/hyperlink" Target="https://iddata.eaufrance.fr/id/WatercourseLinkSequence/A0080300" TargetMode="External"/><Relationship Id="rId62" Type="http://schemas.openxmlformats.org/officeDocument/2006/relationships/image" Target="media/image24.sv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svg"/><Relationship Id="rId153" Type="http://schemas.openxmlformats.org/officeDocument/2006/relationships/image" Target="media/image115.png"/><Relationship Id="rId174" Type="http://schemas.openxmlformats.org/officeDocument/2006/relationships/image" Target="media/image136.svg"/><Relationship Id="rId179" Type="http://schemas.openxmlformats.org/officeDocument/2006/relationships/image" Target="media/image1400.png"/><Relationship Id="rId195" Type="http://schemas.openxmlformats.org/officeDocument/2006/relationships/fontTable" Target="fontTable.xml"/><Relationship Id="rId190" Type="http://schemas.openxmlformats.org/officeDocument/2006/relationships/hyperlink" Target="http://www.qudt.org/" TargetMode="External"/><Relationship Id="rId15" Type="http://schemas.openxmlformats.org/officeDocument/2006/relationships/header" Target="header2.xml"/><Relationship Id="rId36" Type="http://schemas.openxmlformats.org/officeDocument/2006/relationships/image" Target="media/image4.svg"/><Relationship Id="rId57" Type="http://schemas.openxmlformats.org/officeDocument/2006/relationships/image" Target="media/image19.png"/><Relationship Id="rId106" Type="http://schemas.openxmlformats.org/officeDocument/2006/relationships/image" Target="media/image68.svg"/><Relationship Id="rId127" Type="http://schemas.openxmlformats.org/officeDocument/2006/relationships/image" Target="media/image89.png"/><Relationship Id="rId10" Type="http://schemas.openxmlformats.org/officeDocument/2006/relationships/footnotes" Target="footnotes.xml"/><Relationship Id="rId31" Type="http://schemas.microsoft.com/office/2016/09/relationships/commentsIds" Target="commentsIds.xml"/><Relationship Id="rId52" Type="http://schemas.openxmlformats.org/officeDocument/2006/relationships/image" Target="media/image14.svg"/><Relationship Id="rId73" Type="http://schemas.openxmlformats.org/officeDocument/2006/relationships/image" Target="media/image35.svg"/><Relationship Id="rId78" Type="http://schemas.openxmlformats.org/officeDocument/2006/relationships/image" Target="media/image40.svg"/><Relationship Id="rId94" Type="http://schemas.openxmlformats.org/officeDocument/2006/relationships/image" Target="media/image56.emf"/><Relationship Id="rId99" Type="http://schemas.openxmlformats.org/officeDocument/2006/relationships/image" Target="media/image61.png"/><Relationship Id="rId101" Type="http://schemas.openxmlformats.org/officeDocument/2006/relationships/image" Target="media/image63.emf"/><Relationship Id="rId122" Type="http://schemas.openxmlformats.org/officeDocument/2006/relationships/image" Target="media/image84.svg"/><Relationship Id="rId143" Type="http://schemas.openxmlformats.org/officeDocument/2006/relationships/image" Target="media/image105.emf"/><Relationship Id="rId148" Type="http://schemas.openxmlformats.org/officeDocument/2006/relationships/image" Target="media/image110.svg"/><Relationship Id="rId164" Type="http://schemas.openxmlformats.org/officeDocument/2006/relationships/image" Target="media/image126.emf"/><Relationship Id="rId169" Type="http://schemas.openxmlformats.org/officeDocument/2006/relationships/image" Target="media/image131.svg"/><Relationship Id="rId185" Type="http://schemas.openxmlformats.org/officeDocument/2006/relationships/image" Target="media/image146.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1.png"/><Relationship Id="rId26" Type="http://schemas.openxmlformats.org/officeDocument/2006/relationships/footer" Target="footer4.xml"/><Relationship Id="rId47" Type="http://schemas.openxmlformats.org/officeDocument/2006/relationships/image" Target="media/image9.emf"/><Relationship Id="rId68" Type="http://schemas.openxmlformats.org/officeDocument/2006/relationships/image" Target="media/image30.svg"/><Relationship Id="rId89" Type="http://schemas.openxmlformats.org/officeDocument/2006/relationships/image" Target="media/image51.svg"/><Relationship Id="rId112" Type="http://schemas.openxmlformats.org/officeDocument/2006/relationships/image" Target="media/image74.svg"/><Relationship Id="rId133" Type="http://schemas.openxmlformats.org/officeDocument/2006/relationships/image" Target="media/image95.png"/><Relationship Id="rId154" Type="http://schemas.openxmlformats.org/officeDocument/2006/relationships/image" Target="media/image116.svg"/><Relationship Id="rId175" Type="http://schemas.openxmlformats.org/officeDocument/2006/relationships/image" Target="media/image137.png"/><Relationship Id="rId196" Type="http://schemas.microsoft.com/office/2011/relationships/people" Target="people.xml"/><Relationship Id="rId16" Type="http://schemas.openxmlformats.org/officeDocument/2006/relationships/footer" Target="footer1.xml"/><Relationship Id="rId37" Type="http://schemas.openxmlformats.org/officeDocument/2006/relationships/image" Target="media/image5.emf"/><Relationship Id="rId58" Type="http://schemas.openxmlformats.org/officeDocument/2006/relationships/image" Target="media/image20.svg"/><Relationship Id="rId79" Type="http://schemas.openxmlformats.org/officeDocument/2006/relationships/image" Target="media/image41.emf"/><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hyperlink" Target="http://infoscience.epfl.ch/record/313/files/Nieva01.pdf" TargetMode="External"/><Relationship Id="rId27" Type="http://schemas.openxmlformats.org/officeDocument/2006/relationships/hyperlink" Target="https://www.iso.org/obp" TargetMode="External"/><Relationship Id="rId48" Type="http://schemas.openxmlformats.org/officeDocument/2006/relationships/image" Target="media/image10.emf"/><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svg"/><Relationship Id="rId80" Type="http://schemas.openxmlformats.org/officeDocument/2006/relationships/image" Target="media/image42.png"/><Relationship Id="rId155" Type="http://schemas.openxmlformats.org/officeDocument/2006/relationships/image" Target="media/image117.emf"/><Relationship Id="rId176" Type="http://schemas.openxmlformats.org/officeDocument/2006/relationships/image" Target="media/image138.svg"/><Relationship Id="rId197" Type="http://schemas.openxmlformats.org/officeDocument/2006/relationships/theme" Target="theme/theme1.xml"/><Relationship Id="rId17" Type="http://schemas.openxmlformats.org/officeDocument/2006/relationships/footer" Target="footer2.xml"/><Relationship Id="rId38" Type="http://schemas.openxmlformats.org/officeDocument/2006/relationships/hyperlink" Target="https://lubw-frost.docker01.ilt-dmz.iosb.fraunhofer.de/v1.1/Locations(269)" TargetMode="External"/><Relationship Id="rId59" Type="http://schemas.openxmlformats.org/officeDocument/2006/relationships/image" Target="media/image21.png"/><Relationship Id="rId103" Type="http://schemas.openxmlformats.org/officeDocument/2006/relationships/image" Target="media/image65.svg"/><Relationship Id="rId124" Type="http://schemas.openxmlformats.org/officeDocument/2006/relationships/image" Target="media/image86.svg"/><Relationship Id="rId70" Type="http://schemas.openxmlformats.org/officeDocument/2006/relationships/image" Target="media/image32.svg"/><Relationship Id="rId91" Type="http://schemas.openxmlformats.org/officeDocument/2006/relationships/image" Target="media/image53.svg"/><Relationship Id="rId145" Type="http://schemas.openxmlformats.org/officeDocument/2006/relationships/image" Target="media/image107.svg"/><Relationship Id="rId166" Type="http://schemas.openxmlformats.org/officeDocument/2006/relationships/image" Target="media/image128.svg"/><Relationship Id="rId187" Type="http://schemas.openxmlformats.org/officeDocument/2006/relationships/hyperlink" Target="ftp://ftp.sas.com/pub/neural/measurement.html" TargetMode="External"/><Relationship Id="rId1" Type="http://schemas.microsoft.com/office/2006/relationships/keyMapCustomizations" Target="customizations.xml"/><Relationship Id="rId28" Type="http://schemas.openxmlformats.org/officeDocument/2006/relationships/hyperlink" Target="http://www.electropedia.org/" TargetMode="External"/><Relationship Id="rId49" Type="http://schemas.openxmlformats.org/officeDocument/2006/relationships/image" Target="media/image11.emf"/><Relationship Id="rId114" Type="http://schemas.openxmlformats.org/officeDocument/2006/relationships/image" Target="media/image76.svg"/><Relationship Id="rId60" Type="http://schemas.openxmlformats.org/officeDocument/2006/relationships/image" Target="media/image22.svg"/><Relationship Id="rId81" Type="http://schemas.openxmlformats.org/officeDocument/2006/relationships/image" Target="media/image43.sv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8" Type="http://schemas.openxmlformats.org/officeDocument/2006/relationships/hyperlink" Target="https://www.iso.org/directives-and-policies.html" TargetMode="External"/><Relationship Id="rId39" Type="http://schemas.openxmlformats.org/officeDocument/2006/relationships/hyperlink" Target="https://data.geoscience.fr/id/borehole/BSS001REWW" TargetMode="External"/><Relationship Id="rId50" Type="http://schemas.openxmlformats.org/officeDocument/2006/relationships/image" Target="media/image12.emf"/><Relationship Id="rId104" Type="http://schemas.openxmlformats.org/officeDocument/2006/relationships/image" Target="media/image66.emf"/><Relationship Id="rId125" Type="http://schemas.openxmlformats.org/officeDocument/2006/relationships/image" Target="media/image87.png"/><Relationship Id="rId146" Type="http://schemas.openxmlformats.org/officeDocument/2006/relationships/image" Target="media/image108.emf"/><Relationship Id="rId167" Type="http://schemas.openxmlformats.org/officeDocument/2006/relationships/image" Target="media/image129.emf"/><Relationship Id="rId188" Type="http://schemas.openxmlformats.org/officeDocument/2006/relationships/hyperlink" Target="http://finto.fi/ucu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179</Pages>
  <Words>31690</Words>
  <Characters>199653</Characters>
  <Application>Microsoft Office Word</Application>
  <DocSecurity>0</DocSecurity>
  <Lines>1663</Lines>
  <Paragraphs>461</Paragraphs>
  <ScaleCrop>false</ScaleCrop>
  <HeadingPairs>
    <vt:vector size="2" baseType="variant">
      <vt:variant>
        <vt:lpstr>Title</vt:lpstr>
      </vt:variant>
      <vt:variant>
        <vt:i4>1</vt:i4>
      </vt:variant>
    </vt:vector>
  </HeadingPairs>
  <TitlesOfParts>
    <vt:vector size="1" baseType="lpstr">
      <vt:lpstr>OGC Abstract Specification Topic 20 - Observations and measurements</vt:lpstr>
    </vt:vector>
  </TitlesOfParts>
  <Manager/>
  <Company>OGC</Company>
  <LinksUpToDate>false</LinksUpToDate>
  <CharactersWithSpaces>230882</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5</cp:revision>
  <cp:lastPrinted>2020-10-01T18:44:00Z</cp:lastPrinted>
  <dcterms:created xsi:type="dcterms:W3CDTF">2021-04-21T14:55:00Z</dcterms:created>
  <dcterms:modified xsi:type="dcterms:W3CDTF">2021-05-05T08:54:00Z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